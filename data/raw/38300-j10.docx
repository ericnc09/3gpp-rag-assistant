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1DC0" w14:textId="1E0EB372" w:rsidR="00080512" w:rsidRPr="00F92F6B" w:rsidRDefault="00080512">
      <w:pPr>
        <w:pStyle w:val="ZA"/>
        <w:framePr w:wrap="notBeside"/>
        <w:rPr>
          <w:noProof w:val="0"/>
        </w:rPr>
      </w:pPr>
      <w:bookmarkStart w:id="0" w:name="page1"/>
      <w:r w:rsidRPr="00F92F6B">
        <w:rPr>
          <w:noProof w:val="0"/>
          <w:sz w:val="64"/>
        </w:rPr>
        <w:t xml:space="preserve">3GPP TS </w:t>
      </w:r>
      <w:r w:rsidR="00ED2A65" w:rsidRPr="00F92F6B">
        <w:rPr>
          <w:noProof w:val="0"/>
          <w:sz w:val="64"/>
        </w:rPr>
        <w:t>38</w:t>
      </w:r>
      <w:r w:rsidRPr="00F92F6B">
        <w:rPr>
          <w:noProof w:val="0"/>
          <w:sz w:val="64"/>
        </w:rPr>
        <w:t>.</w:t>
      </w:r>
      <w:r w:rsidR="00ED2A65" w:rsidRPr="00F92F6B">
        <w:rPr>
          <w:noProof w:val="0"/>
          <w:sz w:val="64"/>
        </w:rPr>
        <w:t>300</w:t>
      </w:r>
      <w:r w:rsidRPr="00F92F6B">
        <w:rPr>
          <w:noProof w:val="0"/>
          <w:sz w:val="64"/>
        </w:rPr>
        <w:t xml:space="preserve"> </w:t>
      </w:r>
      <w:r w:rsidRPr="00F92F6B">
        <w:rPr>
          <w:noProof w:val="0"/>
        </w:rPr>
        <w:t>V</w:t>
      </w:r>
      <w:r w:rsidR="006D0C5A" w:rsidRPr="00F92F6B">
        <w:rPr>
          <w:noProof w:val="0"/>
        </w:rPr>
        <w:t>1</w:t>
      </w:r>
      <w:r w:rsidR="00CA0BA0" w:rsidRPr="00F92F6B">
        <w:rPr>
          <w:noProof w:val="0"/>
        </w:rPr>
        <w:t>9</w:t>
      </w:r>
      <w:r w:rsidRPr="00F92F6B">
        <w:rPr>
          <w:noProof w:val="0"/>
        </w:rPr>
        <w:t>.</w:t>
      </w:r>
      <w:r w:rsidR="000A29B3" w:rsidRPr="00F92F6B">
        <w:rPr>
          <w:rFonts w:eastAsiaTheme="minorEastAsia" w:hint="eastAsia"/>
          <w:noProof w:val="0"/>
          <w:lang w:eastAsia="ja-JP"/>
        </w:rPr>
        <w:t>1</w:t>
      </w:r>
      <w:r w:rsidRPr="00F92F6B">
        <w:rPr>
          <w:noProof w:val="0"/>
        </w:rPr>
        <w:t>.</w:t>
      </w:r>
      <w:r w:rsidR="00F07B30" w:rsidRPr="00F92F6B">
        <w:rPr>
          <w:noProof w:val="0"/>
        </w:rPr>
        <w:t>0</w:t>
      </w:r>
      <w:r w:rsidR="00266662" w:rsidRPr="00F92F6B">
        <w:rPr>
          <w:noProof w:val="0"/>
        </w:rPr>
        <w:t xml:space="preserve"> </w:t>
      </w:r>
      <w:r w:rsidRPr="00F92F6B">
        <w:rPr>
          <w:noProof w:val="0"/>
          <w:sz w:val="32"/>
        </w:rPr>
        <w:t>(</w:t>
      </w:r>
      <w:r w:rsidR="00ED2A65" w:rsidRPr="00F92F6B">
        <w:rPr>
          <w:noProof w:val="0"/>
          <w:sz w:val="32"/>
        </w:rPr>
        <w:t>20</w:t>
      </w:r>
      <w:r w:rsidR="003B0F0F" w:rsidRPr="00F92F6B">
        <w:rPr>
          <w:noProof w:val="0"/>
          <w:sz w:val="32"/>
        </w:rPr>
        <w:t>2</w:t>
      </w:r>
      <w:r w:rsidR="002F61C6" w:rsidRPr="00F92F6B">
        <w:rPr>
          <w:noProof w:val="0"/>
          <w:sz w:val="32"/>
        </w:rPr>
        <w:t>5</w:t>
      </w:r>
      <w:r w:rsidRPr="00F92F6B">
        <w:rPr>
          <w:noProof w:val="0"/>
          <w:sz w:val="32"/>
        </w:rPr>
        <w:t>-</w:t>
      </w:r>
      <w:r w:rsidR="000A29B3" w:rsidRPr="00F92F6B">
        <w:rPr>
          <w:rFonts w:eastAsiaTheme="minorEastAsia" w:hint="eastAsia"/>
          <w:noProof w:val="0"/>
          <w:sz w:val="32"/>
          <w:lang w:eastAsia="ja-JP"/>
        </w:rPr>
        <w:t>12</w:t>
      </w:r>
      <w:r w:rsidRPr="00F92F6B">
        <w:rPr>
          <w:noProof w:val="0"/>
          <w:sz w:val="32"/>
        </w:rPr>
        <w:t>)</w:t>
      </w:r>
    </w:p>
    <w:p w14:paraId="612A334D" w14:textId="77777777" w:rsidR="00080512" w:rsidRPr="00F92F6B" w:rsidRDefault="00080512">
      <w:pPr>
        <w:pStyle w:val="ZB"/>
        <w:framePr w:wrap="notBeside"/>
        <w:rPr>
          <w:noProof w:val="0"/>
        </w:rPr>
      </w:pPr>
      <w:r w:rsidRPr="00F92F6B">
        <w:rPr>
          <w:noProof w:val="0"/>
        </w:rPr>
        <w:t>Technical Specification</w:t>
      </w:r>
    </w:p>
    <w:p w14:paraId="2AFF0809" w14:textId="77777777" w:rsidR="00080512" w:rsidRPr="00F92F6B" w:rsidRDefault="00080512">
      <w:pPr>
        <w:pStyle w:val="ZT"/>
        <w:framePr w:wrap="notBeside"/>
      </w:pPr>
      <w:r w:rsidRPr="00F92F6B">
        <w:t>3rd Generation Partnership Project;</w:t>
      </w:r>
    </w:p>
    <w:p w14:paraId="14E40CCD" w14:textId="77777777" w:rsidR="00080512" w:rsidRPr="00F92F6B" w:rsidRDefault="00080512">
      <w:pPr>
        <w:pStyle w:val="ZT"/>
        <w:framePr w:wrap="notBeside"/>
      </w:pPr>
      <w:r w:rsidRPr="00F92F6B">
        <w:t xml:space="preserve">Technical Specification Group </w:t>
      </w:r>
      <w:r w:rsidR="00ED2A65" w:rsidRPr="00F92F6B">
        <w:rPr>
          <w:lang w:eastAsia="ko-KR"/>
        </w:rPr>
        <w:t>Radio Access Network</w:t>
      </w:r>
      <w:r w:rsidRPr="00F92F6B">
        <w:t>;</w:t>
      </w:r>
    </w:p>
    <w:p w14:paraId="0BCBCB8C" w14:textId="77777777" w:rsidR="00080512" w:rsidRPr="00F92F6B" w:rsidRDefault="00756B8F" w:rsidP="00756B8F">
      <w:pPr>
        <w:pStyle w:val="ZT"/>
        <w:framePr w:wrap="notBeside"/>
      </w:pPr>
      <w:r w:rsidRPr="00F92F6B">
        <w:t>NR</w:t>
      </w:r>
      <w:r w:rsidR="009D6085" w:rsidRPr="00F92F6B">
        <w:t xml:space="preserve">; </w:t>
      </w:r>
      <w:r w:rsidRPr="00F92F6B">
        <w:t xml:space="preserve">NR and NG-RAN </w:t>
      </w:r>
      <w:r w:rsidR="00ED2A65" w:rsidRPr="00F92F6B">
        <w:t>Overall Description</w:t>
      </w:r>
      <w:r w:rsidR="00080512" w:rsidRPr="00F92F6B">
        <w:t>;</w:t>
      </w:r>
    </w:p>
    <w:p w14:paraId="244C80BE" w14:textId="77777777" w:rsidR="00080512" w:rsidRPr="00F92F6B" w:rsidRDefault="00ED2A65">
      <w:pPr>
        <w:pStyle w:val="ZT"/>
        <w:framePr w:wrap="notBeside"/>
      </w:pPr>
      <w:r w:rsidRPr="00F92F6B">
        <w:t>Stage 2</w:t>
      </w:r>
    </w:p>
    <w:p w14:paraId="25F3CC6C" w14:textId="0F07BA4C" w:rsidR="00080512" w:rsidRPr="00F92F6B" w:rsidRDefault="00FC1192">
      <w:pPr>
        <w:pStyle w:val="ZT"/>
        <w:framePr w:wrap="notBeside"/>
        <w:rPr>
          <w:i/>
          <w:sz w:val="28"/>
        </w:rPr>
      </w:pPr>
      <w:r w:rsidRPr="00F92F6B">
        <w:t>(</w:t>
      </w:r>
      <w:r w:rsidRPr="00F92F6B">
        <w:rPr>
          <w:rStyle w:val="ZGSM"/>
        </w:rPr>
        <w:t xml:space="preserve">Release </w:t>
      </w:r>
      <w:r w:rsidR="00054A22" w:rsidRPr="00F92F6B">
        <w:rPr>
          <w:rStyle w:val="ZGSM"/>
        </w:rPr>
        <w:t>1</w:t>
      </w:r>
      <w:r w:rsidR="00CA0BA0" w:rsidRPr="00F92F6B">
        <w:rPr>
          <w:rStyle w:val="ZGSM"/>
        </w:rPr>
        <w:t>9</w:t>
      </w:r>
      <w:r w:rsidRPr="00F92F6B">
        <w:t>)</w:t>
      </w:r>
    </w:p>
    <w:bookmarkStart w:id="1" w:name="_MON_1684549432"/>
    <w:bookmarkEnd w:id="1"/>
    <w:p w14:paraId="14F60515" w14:textId="65E11A73" w:rsidR="00054A22" w:rsidRPr="00F92F6B" w:rsidRDefault="00500DE6" w:rsidP="00054A22">
      <w:pPr>
        <w:pStyle w:val="ZU"/>
        <w:framePr w:h="4929" w:hRule="exact" w:wrap="notBeside"/>
        <w:tabs>
          <w:tab w:val="right" w:pos="10206"/>
        </w:tabs>
        <w:jc w:val="left"/>
        <w:rPr>
          <w:noProof w:val="0"/>
        </w:rPr>
      </w:pPr>
      <w:r w:rsidRPr="00F92F6B">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69.75pt" o:ole="">
            <v:imagedata r:id="rId9" o:title=""/>
          </v:shape>
          <o:OLEObject Type="Embed" ProgID="Word.Picture.8" ShapeID="_x0000_i1025" DrawAspect="Content" ObjectID="_1829898616" r:id="rId10"/>
        </w:object>
      </w:r>
      <w:r w:rsidR="00054A22" w:rsidRPr="00F92F6B">
        <w:rPr>
          <w:noProof w:val="0"/>
        </w:rPr>
        <w:tab/>
      </w:r>
      <w:r w:rsidR="00574E22" w:rsidRPr="00F92F6B">
        <w:object w:dxaOrig="1756" w:dyaOrig="1051" w14:anchorId="10F2E541">
          <v:shape id="_x0000_i1026" type="#_x0000_t75" style="width:115.45pt;height:69pt" o:ole="">
            <v:imagedata r:id="rId11" o:title=""/>
          </v:shape>
          <o:OLEObject Type="Embed" ProgID="Visio.Drawing.15" ShapeID="_x0000_i1026" DrawAspect="Content" ObjectID="_1829898617" r:id="rId12"/>
        </w:object>
      </w:r>
    </w:p>
    <w:p w14:paraId="3D2DB2CC" w14:textId="77777777" w:rsidR="00080512" w:rsidRPr="00F92F6B" w:rsidRDefault="00080512">
      <w:pPr>
        <w:pStyle w:val="ZU"/>
        <w:framePr w:h="4929" w:hRule="exact" w:wrap="notBeside"/>
        <w:tabs>
          <w:tab w:val="right" w:pos="10206"/>
        </w:tabs>
        <w:jc w:val="left"/>
        <w:rPr>
          <w:noProof w:val="0"/>
        </w:rPr>
      </w:pPr>
    </w:p>
    <w:p w14:paraId="1D31107B" w14:textId="3664F05C" w:rsidR="00080512" w:rsidRPr="00F92F6B" w:rsidRDefault="00080512" w:rsidP="00734A5B">
      <w:pPr>
        <w:framePr w:h="1377" w:hRule="exact" w:wrap="notBeside" w:vAnchor="page" w:hAnchor="margin" w:y="15305"/>
        <w:rPr>
          <w:sz w:val="16"/>
        </w:rPr>
      </w:pPr>
      <w:r w:rsidRPr="00F92F6B">
        <w:rPr>
          <w:sz w:val="16"/>
        </w:rPr>
        <w:t>The present document has been developed within the 3</w:t>
      </w:r>
      <w:r w:rsidR="00F04712" w:rsidRPr="00F92F6B">
        <w:rPr>
          <w:sz w:val="16"/>
        </w:rPr>
        <w:t>rd</w:t>
      </w:r>
      <w:r w:rsidRPr="00F92F6B">
        <w:rPr>
          <w:sz w:val="16"/>
        </w:rPr>
        <w:t xml:space="preserve"> Generation Partnership Project (3GPP</w:t>
      </w:r>
      <w:r w:rsidRPr="00F92F6B">
        <w:rPr>
          <w:sz w:val="16"/>
          <w:vertAlign w:val="superscript"/>
        </w:rPr>
        <w:t xml:space="preserve"> TM</w:t>
      </w:r>
      <w:r w:rsidRPr="00F92F6B">
        <w:rPr>
          <w:sz w:val="16"/>
        </w:rPr>
        <w:t>) and may be further elaborated for the purposes of 3GPP.</w:t>
      </w:r>
      <w:r w:rsidRPr="00F92F6B">
        <w:rPr>
          <w:sz w:val="16"/>
        </w:rPr>
        <w:br/>
        <w:t>The present document has not been subject to any approval process by the 3GPP</w:t>
      </w:r>
      <w:r w:rsidRPr="00F92F6B">
        <w:rPr>
          <w:sz w:val="16"/>
          <w:vertAlign w:val="superscript"/>
        </w:rPr>
        <w:t xml:space="preserve"> </w:t>
      </w:r>
      <w:r w:rsidRPr="00F92F6B">
        <w:rPr>
          <w:sz w:val="16"/>
        </w:rPr>
        <w:t>Organizational Partners and shall not be implemented.</w:t>
      </w:r>
      <w:r w:rsidRPr="00F92F6B">
        <w:rPr>
          <w:sz w:val="16"/>
        </w:rPr>
        <w:br/>
        <w:t>This Specification is provided for future development work within 3GPP</w:t>
      </w:r>
      <w:r w:rsidRPr="00F92F6B">
        <w:rPr>
          <w:sz w:val="16"/>
          <w:vertAlign w:val="superscript"/>
        </w:rPr>
        <w:t xml:space="preserve"> </w:t>
      </w:r>
      <w:r w:rsidRPr="00F92F6B">
        <w:rPr>
          <w:sz w:val="16"/>
        </w:rPr>
        <w:t>only. The Organizational Partners accept no liability for any use of this Specification.</w:t>
      </w:r>
      <w:r w:rsidRPr="00F92F6B">
        <w:rPr>
          <w:sz w:val="16"/>
        </w:rPr>
        <w:br/>
        <w:t xml:space="preserve">Specifications and </w:t>
      </w:r>
      <w:r w:rsidR="00F653B8" w:rsidRPr="00F92F6B">
        <w:rPr>
          <w:sz w:val="16"/>
        </w:rPr>
        <w:t>Reports</w:t>
      </w:r>
      <w:r w:rsidRPr="00F92F6B">
        <w:rPr>
          <w:sz w:val="16"/>
        </w:rPr>
        <w:t xml:space="preserve"> for implementation of the 3GPP</w:t>
      </w:r>
      <w:r w:rsidRPr="00F92F6B">
        <w:rPr>
          <w:sz w:val="16"/>
          <w:vertAlign w:val="superscript"/>
        </w:rPr>
        <w:t xml:space="preserve"> TM</w:t>
      </w:r>
      <w:r w:rsidRPr="00F92F6B">
        <w:rPr>
          <w:sz w:val="16"/>
        </w:rPr>
        <w:t xml:space="preserve"> system should be obtained via the 3GPP Organizational Partners</w:t>
      </w:r>
      <w:r w:rsidR="00240746" w:rsidRPr="00F92F6B">
        <w:rPr>
          <w:sz w:val="16"/>
        </w:rPr>
        <w:t>'</w:t>
      </w:r>
      <w:r w:rsidRPr="00F92F6B">
        <w:rPr>
          <w:sz w:val="16"/>
        </w:rPr>
        <w:t xml:space="preserve"> Publications Offices.</w:t>
      </w:r>
    </w:p>
    <w:p w14:paraId="7E520663" w14:textId="77777777" w:rsidR="00080512" w:rsidRPr="00F92F6B" w:rsidRDefault="00080512">
      <w:pPr>
        <w:pStyle w:val="ZV"/>
        <w:framePr w:wrap="notBeside"/>
        <w:rPr>
          <w:noProof w:val="0"/>
        </w:rPr>
      </w:pPr>
    </w:p>
    <w:p w14:paraId="2BCBFDA6" w14:textId="77777777" w:rsidR="00080512" w:rsidRPr="00F92F6B" w:rsidRDefault="00080512"/>
    <w:bookmarkEnd w:id="0"/>
    <w:p w14:paraId="4BCEA28B" w14:textId="77777777" w:rsidR="00080512" w:rsidRPr="00F92F6B" w:rsidRDefault="00080512">
      <w:pPr>
        <w:sectPr w:rsidR="00080512" w:rsidRPr="00F92F6B" w:rsidSect="00542D4C">
          <w:footerReference w:type="even" r:id="rId13"/>
          <w:footerReference w:type="first" r:id="rId14"/>
          <w:footnotePr>
            <w:numRestart w:val="eachSect"/>
          </w:footnotePr>
          <w:pgSz w:w="11907" w:h="16840"/>
          <w:pgMar w:top="2268" w:right="851" w:bottom="10773" w:left="851" w:header="0" w:footer="0" w:gutter="0"/>
          <w:cols w:space="720"/>
        </w:sectPr>
      </w:pPr>
    </w:p>
    <w:p w14:paraId="19EF5EDB" w14:textId="77777777" w:rsidR="00E85FAF" w:rsidRPr="00F92F6B" w:rsidRDefault="00E85FAF" w:rsidP="00E85FAF">
      <w:bookmarkStart w:id="2" w:name="page2"/>
    </w:p>
    <w:p w14:paraId="680FF56C" w14:textId="77777777" w:rsidR="002559D8" w:rsidRPr="00F92F6B" w:rsidRDefault="002559D8" w:rsidP="00E85FAF"/>
    <w:p w14:paraId="755E5669" w14:textId="77777777" w:rsidR="00E85FAF" w:rsidRPr="00F92F6B" w:rsidRDefault="00E85FAF" w:rsidP="00E85FAF">
      <w:pPr>
        <w:pStyle w:val="FP"/>
        <w:framePr w:wrap="notBeside" w:hAnchor="margin" w:yAlign="center"/>
        <w:spacing w:after="240"/>
        <w:ind w:left="2835" w:right="2835"/>
        <w:jc w:val="center"/>
        <w:rPr>
          <w:rFonts w:ascii="Arial" w:hAnsi="Arial"/>
          <w:b/>
          <w:i/>
        </w:rPr>
      </w:pPr>
      <w:r w:rsidRPr="00F92F6B">
        <w:rPr>
          <w:rFonts w:ascii="Arial" w:hAnsi="Arial"/>
          <w:b/>
          <w:i/>
        </w:rPr>
        <w:t>3GPP</w:t>
      </w:r>
    </w:p>
    <w:p w14:paraId="3F25F16E" w14:textId="77777777" w:rsidR="00E85FAF" w:rsidRPr="00F92F6B" w:rsidRDefault="00E85FAF" w:rsidP="00E85FAF">
      <w:pPr>
        <w:pStyle w:val="FP"/>
        <w:framePr w:wrap="notBeside" w:hAnchor="margin" w:yAlign="center"/>
        <w:pBdr>
          <w:bottom w:val="single" w:sz="6" w:space="1" w:color="auto"/>
        </w:pBdr>
        <w:ind w:left="2835" w:right="2835"/>
        <w:jc w:val="center"/>
      </w:pPr>
      <w:r w:rsidRPr="00F92F6B">
        <w:t>Postal address</w:t>
      </w:r>
    </w:p>
    <w:p w14:paraId="2DABE965" w14:textId="77777777" w:rsidR="00E85FAF" w:rsidRPr="00F92F6B" w:rsidRDefault="00E85FAF" w:rsidP="00E85FAF">
      <w:pPr>
        <w:pStyle w:val="FP"/>
        <w:framePr w:wrap="notBeside" w:hAnchor="margin" w:yAlign="center"/>
        <w:ind w:left="2835" w:right="2835"/>
        <w:jc w:val="center"/>
        <w:rPr>
          <w:rFonts w:ascii="Arial" w:hAnsi="Arial"/>
          <w:sz w:val="18"/>
        </w:rPr>
      </w:pPr>
    </w:p>
    <w:p w14:paraId="372598C4" w14:textId="77777777" w:rsidR="00E85FAF" w:rsidRPr="00F92F6B" w:rsidRDefault="00E85FAF" w:rsidP="00E85FAF">
      <w:pPr>
        <w:pStyle w:val="FP"/>
        <w:framePr w:wrap="notBeside" w:hAnchor="margin" w:yAlign="center"/>
        <w:pBdr>
          <w:bottom w:val="single" w:sz="6" w:space="1" w:color="auto"/>
        </w:pBdr>
        <w:spacing w:before="240"/>
        <w:ind w:left="2835" w:right="2835"/>
        <w:jc w:val="center"/>
      </w:pPr>
      <w:r w:rsidRPr="00F92F6B">
        <w:t>3GPP support office address</w:t>
      </w:r>
    </w:p>
    <w:p w14:paraId="38625F36" w14:textId="77777777" w:rsidR="00E85FAF" w:rsidRPr="00F92F6B" w:rsidRDefault="00E85FAF" w:rsidP="00E85FAF">
      <w:pPr>
        <w:pStyle w:val="FP"/>
        <w:framePr w:wrap="notBeside" w:hAnchor="margin" w:yAlign="center"/>
        <w:ind w:left="2835" w:right="2835"/>
        <w:jc w:val="center"/>
        <w:rPr>
          <w:rFonts w:ascii="Arial" w:hAnsi="Arial"/>
          <w:sz w:val="18"/>
        </w:rPr>
      </w:pPr>
      <w:r w:rsidRPr="00F92F6B">
        <w:rPr>
          <w:rFonts w:ascii="Arial" w:hAnsi="Arial"/>
          <w:sz w:val="18"/>
        </w:rPr>
        <w:t xml:space="preserve">650 Route des </w:t>
      </w:r>
      <w:proofErr w:type="spellStart"/>
      <w:r w:rsidRPr="00F92F6B">
        <w:rPr>
          <w:rFonts w:ascii="Arial" w:hAnsi="Arial"/>
          <w:sz w:val="18"/>
        </w:rPr>
        <w:t>Lucioles</w:t>
      </w:r>
      <w:proofErr w:type="spellEnd"/>
      <w:r w:rsidRPr="00F92F6B">
        <w:rPr>
          <w:rFonts w:ascii="Arial" w:hAnsi="Arial"/>
          <w:sz w:val="18"/>
        </w:rPr>
        <w:t xml:space="preserve"> - Sophia Antipolis</w:t>
      </w:r>
    </w:p>
    <w:p w14:paraId="30EB6373" w14:textId="77777777" w:rsidR="00E85FAF" w:rsidRPr="00F92F6B" w:rsidRDefault="00E85FAF" w:rsidP="00E85FAF">
      <w:pPr>
        <w:pStyle w:val="FP"/>
        <w:framePr w:wrap="notBeside" w:hAnchor="margin" w:yAlign="center"/>
        <w:ind w:left="2835" w:right="2835"/>
        <w:jc w:val="center"/>
        <w:rPr>
          <w:rFonts w:ascii="Arial" w:hAnsi="Arial"/>
          <w:sz w:val="18"/>
        </w:rPr>
      </w:pPr>
      <w:r w:rsidRPr="00F92F6B">
        <w:rPr>
          <w:rFonts w:ascii="Arial" w:hAnsi="Arial"/>
          <w:sz w:val="18"/>
        </w:rPr>
        <w:t>Valbonne - FRANCE</w:t>
      </w:r>
    </w:p>
    <w:p w14:paraId="5152FB88" w14:textId="77777777" w:rsidR="00E85FAF" w:rsidRPr="00F92F6B" w:rsidRDefault="00E85FAF" w:rsidP="00E85FAF">
      <w:pPr>
        <w:pStyle w:val="FP"/>
        <w:framePr w:wrap="notBeside" w:hAnchor="margin" w:yAlign="center"/>
        <w:spacing w:after="20"/>
        <w:ind w:left="2835" w:right="2835"/>
        <w:jc w:val="center"/>
        <w:rPr>
          <w:rFonts w:ascii="Arial" w:hAnsi="Arial"/>
          <w:sz w:val="18"/>
        </w:rPr>
      </w:pPr>
      <w:r w:rsidRPr="00F92F6B">
        <w:rPr>
          <w:rFonts w:ascii="Arial" w:hAnsi="Arial"/>
          <w:sz w:val="18"/>
        </w:rPr>
        <w:t>Tel.: +33 4 92 94 42 00 Fax: +33 4 93 65 47 16</w:t>
      </w:r>
    </w:p>
    <w:p w14:paraId="7788788E" w14:textId="77777777" w:rsidR="00E85FAF" w:rsidRPr="00F92F6B" w:rsidRDefault="00E85FAF" w:rsidP="00E85FAF">
      <w:pPr>
        <w:pStyle w:val="FP"/>
        <w:framePr w:wrap="notBeside" w:hAnchor="margin" w:yAlign="center"/>
        <w:pBdr>
          <w:bottom w:val="single" w:sz="6" w:space="1" w:color="auto"/>
        </w:pBdr>
        <w:spacing w:before="240"/>
        <w:ind w:left="2835" w:right="2835"/>
        <w:jc w:val="center"/>
      </w:pPr>
      <w:r w:rsidRPr="00F92F6B">
        <w:t>Internet</w:t>
      </w:r>
    </w:p>
    <w:p w14:paraId="4985CBDB" w14:textId="77777777" w:rsidR="00E85FAF" w:rsidRPr="00F92F6B" w:rsidRDefault="00E85FAF" w:rsidP="00E85FAF">
      <w:pPr>
        <w:pStyle w:val="FP"/>
        <w:framePr w:wrap="notBeside" w:hAnchor="margin" w:yAlign="center"/>
        <w:ind w:left="2835" w:right="2835"/>
        <w:jc w:val="center"/>
        <w:rPr>
          <w:rFonts w:ascii="Arial" w:hAnsi="Arial"/>
          <w:sz w:val="18"/>
        </w:rPr>
      </w:pPr>
      <w:r w:rsidRPr="00F92F6B">
        <w:rPr>
          <w:rFonts w:ascii="Arial" w:hAnsi="Arial"/>
          <w:sz w:val="18"/>
        </w:rPr>
        <w:t>http://www.3gpp.org</w:t>
      </w:r>
    </w:p>
    <w:p w14:paraId="2CEA7C88" w14:textId="0CE03489" w:rsidR="00E85FAF" w:rsidRPr="00F92F6B" w:rsidRDefault="00E85FAF" w:rsidP="00E85FAF"/>
    <w:p w14:paraId="104C1C2D" w14:textId="77777777" w:rsidR="006B1A56" w:rsidRPr="00F92F6B" w:rsidRDefault="006B1A56" w:rsidP="00E85FAF"/>
    <w:p w14:paraId="3AB83D6E" w14:textId="77777777" w:rsidR="00E85FAF" w:rsidRPr="00F92F6B"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F92F6B">
        <w:rPr>
          <w:rFonts w:ascii="Arial" w:hAnsi="Arial"/>
          <w:b/>
          <w:i/>
        </w:rPr>
        <w:t>Copyright Notification</w:t>
      </w:r>
    </w:p>
    <w:p w14:paraId="49197E80" w14:textId="77777777" w:rsidR="00E85FAF" w:rsidRPr="00F92F6B" w:rsidRDefault="00E85FAF" w:rsidP="006B1A56">
      <w:pPr>
        <w:pStyle w:val="FP"/>
        <w:framePr w:w="9736" w:h="2716" w:hRule="exact" w:wrap="notBeside" w:vAnchor="page" w:hAnchor="page" w:x="1111" w:y="12886"/>
        <w:jc w:val="center"/>
      </w:pPr>
      <w:r w:rsidRPr="00F92F6B">
        <w:t>No part may be reproduced except as authorized by written permission.</w:t>
      </w:r>
      <w:r w:rsidRPr="00F92F6B">
        <w:br/>
        <w:t>The copyright and the foregoing restriction extend to reproduction in all media.</w:t>
      </w:r>
    </w:p>
    <w:p w14:paraId="7216D0A9" w14:textId="77777777" w:rsidR="00E85FAF" w:rsidRPr="00F92F6B" w:rsidRDefault="00E85FAF" w:rsidP="006B1A56">
      <w:pPr>
        <w:pStyle w:val="FP"/>
        <w:framePr w:w="9736" w:h="2716" w:hRule="exact" w:wrap="notBeside" w:vAnchor="page" w:hAnchor="page" w:x="1111" w:y="12886"/>
        <w:jc w:val="center"/>
      </w:pPr>
    </w:p>
    <w:p w14:paraId="704FCD44" w14:textId="499E3D96" w:rsidR="00E85FAF" w:rsidRPr="00F92F6B" w:rsidRDefault="00E85FAF" w:rsidP="006B1A56">
      <w:pPr>
        <w:pStyle w:val="FP"/>
        <w:framePr w:w="9736" w:h="2716" w:hRule="exact" w:wrap="notBeside" w:vAnchor="page" w:hAnchor="page" w:x="1111" w:y="12886"/>
        <w:jc w:val="center"/>
        <w:rPr>
          <w:sz w:val="18"/>
        </w:rPr>
      </w:pPr>
      <w:r w:rsidRPr="00F92F6B">
        <w:rPr>
          <w:sz w:val="18"/>
        </w:rPr>
        <w:t>© 202</w:t>
      </w:r>
      <w:r w:rsidR="002F61C6" w:rsidRPr="00F92F6B">
        <w:rPr>
          <w:sz w:val="18"/>
        </w:rPr>
        <w:t>5</w:t>
      </w:r>
      <w:r w:rsidRPr="00F92F6B">
        <w:rPr>
          <w:sz w:val="18"/>
        </w:rPr>
        <w:t>, 3GPP Organizational Partners (ARIB, ATIS, CCSA, ETSI, TSDSI, TTA, TTC).</w:t>
      </w:r>
      <w:bookmarkStart w:id="3" w:name="copyrightaddon"/>
      <w:bookmarkEnd w:id="3"/>
    </w:p>
    <w:p w14:paraId="40829CDE" w14:textId="77777777" w:rsidR="00E85FAF" w:rsidRPr="00F92F6B" w:rsidRDefault="00E85FAF" w:rsidP="006B1A56">
      <w:pPr>
        <w:pStyle w:val="FP"/>
        <w:framePr w:w="9736" w:h="2716" w:hRule="exact" w:wrap="notBeside" w:vAnchor="page" w:hAnchor="page" w:x="1111" w:y="12886"/>
        <w:jc w:val="center"/>
        <w:rPr>
          <w:sz w:val="18"/>
        </w:rPr>
      </w:pPr>
      <w:r w:rsidRPr="00F92F6B">
        <w:rPr>
          <w:sz w:val="18"/>
        </w:rPr>
        <w:t>All rights reserved.</w:t>
      </w:r>
    </w:p>
    <w:p w14:paraId="6DC8D187" w14:textId="77777777" w:rsidR="00E85FAF" w:rsidRPr="00F92F6B" w:rsidRDefault="00E85FAF" w:rsidP="006B1A56">
      <w:pPr>
        <w:pStyle w:val="FP"/>
        <w:framePr w:w="9736" w:h="2716" w:hRule="exact" w:wrap="notBeside" w:vAnchor="page" w:hAnchor="page" w:x="1111" w:y="12886"/>
        <w:rPr>
          <w:sz w:val="18"/>
        </w:rPr>
      </w:pPr>
    </w:p>
    <w:p w14:paraId="4C1B22ED" w14:textId="77777777" w:rsidR="00E85FAF" w:rsidRPr="00F92F6B" w:rsidRDefault="00E85FAF" w:rsidP="006B1A56">
      <w:pPr>
        <w:pStyle w:val="FP"/>
        <w:framePr w:w="9736" w:h="2716" w:hRule="exact" w:wrap="notBeside" w:vAnchor="page" w:hAnchor="page" w:x="1111" w:y="12886"/>
        <w:rPr>
          <w:sz w:val="18"/>
        </w:rPr>
      </w:pPr>
      <w:r w:rsidRPr="00F92F6B">
        <w:rPr>
          <w:sz w:val="18"/>
        </w:rPr>
        <w:t>UMTS™ is a Trade Mark of ETSI registered for the benefit of its members</w:t>
      </w:r>
    </w:p>
    <w:p w14:paraId="4817B3BE" w14:textId="77777777" w:rsidR="00E85FAF" w:rsidRPr="00F92F6B" w:rsidRDefault="00E85FAF" w:rsidP="006B1A56">
      <w:pPr>
        <w:pStyle w:val="FP"/>
        <w:framePr w:w="9736" w:h="2716" w:hRule="exact" w:wrap="notBeside" w:vAnchor="page" w:hAnchor="page" w:x="1111" w:y="12886"/>
        <w:rPr>
          <w:sz w:val="18"/>
        </w:rPr>
      </w:pPr>
      <w:r w:rsidRPr="00F92F6B">
        <w:rPr>
          <w:sz w:val="18"/>
        </w:rPr>
        <w:t>3GPP™ is a Trade Mark of ETSI registered for the benefit of its Members and of the 3GPP Organizational Partners</w:t>
      </w:r>
    </w:p>
    <w:p w14:paraId="50574B1A" w14:textId="77777777" w:rsidR="00E85FAF" w:rsidRPr="00F92F6B" w:rsidRDefault="00E85FAF" w:rsidP="006B1A56">
      <w:pPr>
        <w:pStyle w:val="FP"/>
        <w:framePr w:w="9736" w:h="2716" w:hRule="exact" w:wrap="notBeside" w:vAnchor="page" w:hAnchor="page" w:x="1111" w:y="12886"/>
        <w:rPr>
          <w:sz w:val="18"/>
        </w:rPr>
      </w:pPr>
      <w:r w:rsidRPr="00F92F6B">
        <w:rPr>
          <w:sz w:val="18"/>
        </w:rPr>
        <w:t>LTE™ is a Trade Mark of ETSI registered for the benefit of its Members and of the 3GPP Organizational Partners</w:t>
      </w:r>
    </w:p>
    <w:p w14:paraId="3FE8FE6F" w14:textId="77777777" w:rsidR="00E85FAF" w:rsidRPr="00F92F6B" w:rsidRDefault="00E85FAF" w:rsidP="006B1A56">
      <w:pPr>
        <w:pStyle w:val="FP"/>
        <w:framePr w:w="9736" w:h="2716" w:hRule="exact" w:wrap="notBeside" w:vAnchor="page" w:hAnchor="page" w:x="1111" w:y="12886"/>
        <w:rPr>
          <w:sz w:val="18"/>
        </w:rPr>
      </w:pPr>
      <w:r w:rsidRPr="00F92F6B">
        <w:rPr>
          <w:sz w:val="18"/>
        </w:rPr>
        <w:t>GSM® and the GSM logo are registered and owned by the GSM Association</w:t>
      </w:r>
    </w:p>
    <w:p w14:paraId="6875C7EE" w14:textId="77777777" w:rsidR="00E85FAF" w:rsidRPr="00F92F6B" w:rsidRDefault="00E85FAF" w:rsidP="006B1A56">
      <w:pPr>
        <w:pStyle w:val="FP"/>
        <w:spacing w:after="180"/>
      </w:pPr>
    </w:p>
    <w:bookmarkEnd w:id="2"/>
    <w:p w14:paraId="764DAEC2" w14:textId="1748F9D5" w:rsidR="00080512" w:rsidRPr="00F92F6B" w:rsidRDefault="00E85FAF" w:rsidP="00AE6D3A">
      <w:pPr>
        <w:pStyle w:val="TT"/>
      </w:pPr>
      <w:r w:rsidRPr="00F92F6B">
        <w:br w:type="page"/>
      </w:r>
      <w:r w:rsidR="00080512" w:rsidRPr="00F92F6B">
        <w:t>Contents</w:t>
      </w:r>
    </w:p>
    <w:p w14:paraId="77EB6122" w14:textId="2261F10F" w:rsidR="00F92F6B" w:rsidRPr="00F92F6B" w:rsidRDefault="00AE6D3A">
      <w:pPr>
        <w:pStyle w:val="TOC1"/>
        <w:rPr>
          <w:rFonts w:asciiTheme="minorHAnsi" w:eastAsiaTheme="minorEastAsia" w:hAnsiTheme="minorHAnsi" w:cstheme="minorBidi"/>
          <w:kern w:val="2"/>
          <w:sz w:val="24"/>
          <w:szCs w:val="24"/>
          <w14:ligatures w14:val="standardContextual"/>
        </w:rPr>
      </w:pPr>
      <w:r w:rsidRPr="00F92F6B">
        <w:rPr>
          <w:noProof/>
        </w:rPr>
        <w:fldChar w:fldCharType="begin" w:fldLock="1"/>
      </w:r>
      <w:r w:rsidRPr="00F92F6B">
        <w:instrText xml:space="preserve"> TOC \o \u </w:instrText>
      </w:r>
      <w:r w:rsidRPr="00F92F6B">
        <w:rPr>
          <w:noProof/>
        </w:rPr>
        <w:fldChar w:fldCharType="separate"/>
      </w:r>
      <w:r w:rsidR="00F92F6B" w:rsidRPr="00F92F6B">
        <w:t>Foreword</w:t>
      </w:r>
      <w:r w:rsidR="00F92F6B" w:rsidRPr="00F92F6B">
        <w:tab/>
      </w:r>
      <w:r w:rsidR="00F92F6B" w:rsidRPr="00F92F6B">
        <w:fldChar w:fldCharType="begin" w:fldLock="1"/>
      </w:r>
      <w:r w:rsidR="00F92F6B" w:rsidRPr="00F92F6B">
        <w:instrText xml:space="preserve"> PAGEREF _Toc219280674 \h </w:instrText>
      </w:r>
      <w:r w:rsidR="00F92F6B" w:rsidRPr="00F92F6B">
        <w:fldChar w:fldCharType="separate"/>
      </w:r>
      <w:r w:rsidR="00F92F6B" w:rsidRPr="00F92F6B">
        <w:t>14</w:t>
      </w:r>
      <w:r w:rsidR="00F92F6B" w:rsidRPr="00F92F6B">
        <w:fldChar w:fldCharType="end"/>
      </w:r>
    </w:p>
    <w:p w14:paraId="1BFA47D8" w14:textId="6006FA5C"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w:t>
      </w:r>
      <w:r w:rsidRPr="00F92F6B">
        <w:rPr>
          <w:rFonts w:asciiTheme="minorHAnsi" w:eastAsiaTheme="minorEastAsia" w:hAnsiTheme="minorHAnsi" w:cstheme="minorBidi"/>
          <w:kern w:val="2"/>
          <w:sz w:val="24"/>
          <w:szCs w:val="24"/>
          <w14:ligatures w14:val="standardContextual"/>
        </w:rPr>
        <w:tab/>
      </w:r>
      <w:r w:rsidRPr="00F92F6B">
        <w:t>Scope</w:t>
      </w:r>
      <w:r w:rsidRPr="00F92F6B">
        <w:tab/>
      </w:r>
      <w:r w:rsidRPr="00F92F6B">
        <w:fldChar w:fldCharType="begin" w:fldLock="1"/>
      </w:r>
      <w:r w:rsidRPr="00F92F6B">
        <w:instrText xml:space="preserve"> PAGEREF _Toc219280675 \h </w:instrText>
      </w:r>
      <w:r w:rsidRPr="00F92F6B">
        <w:fldChar w:fldCharType="separate"/>
      </w:r>
      <w:r w:rsidRPr="00F92F6B">
        <w:t>15</w:t>
      </w:r>
      <w:r w:rsidRPr="00F92F6B">
        <w:fldChar w:fldCharType="end"/>
      </w:r>
    </w:p>
    <w:p w14:paraId="6BA2F1EC" w14:textId="2811B164"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2</w:t>
      </w:r>
      <w:r w:rsidRPr="00F92F6B">
        <w:rPr>
          <w:rFonts w:asciiTheme="minorHAnsi" w:eastAsiaTheme="minorEastAsia" w:hAnsiTheme="minorHAnsi" w:cstheme="minorBidi"/>
          <w:kern w:val="2"/>
          <w:sz w:val="24"/>
          <w:szCs w:val="24"/>
          <w14:ligatures w14:val="standardContextual"/>
        </w:rPr>
        <w:tab/>
      </w:r>
      <w:r w:rsidRPr="00F92F6B">
        <w:t>References</w:t>
      </w:r>
      <w:r w:rsidRPr="00F92F6B">
        <w:tab/>
      </w:r>
      <w:r w:rsidRPr="00F92F6B">
        <w:fldChar w:fldCharType="begin" w:fldLock="1"/>
      </w:r>
      <w:r w:rsidRPr="00F92F6B">
        <w:instrText xml:space="preserve"> PAGEREF _Toc219280676 \h </w:instrText>
      </w:r>
      <w:r w:rsidRPr="00F92F6B">
        <w:fldChar w:fldCharType="separate"/>
      </w:r>
      <w:r w:rsidRPr="00F92F6B">
        <w:t>15</w:t>
      </w:r>
      <w:r w:rsidRPr="00F92F6B">
        <w:fldChar w:fldCharType="end"/>
      </w:r>
    </w:p>
    <w:p w14:paraId="6527DD5F" w14:textId="49187900"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3</w:t>
      </w:r>
      <w:r w:rsidRPr="00F92F6B">
        <w:rPr>
          <w:rFonts w:asciiTheme="minorHAnsi" w:eastAsiaTheme="minorEastAsia" w:hAnsiTheme="minorHAnsi" w:cstheme="minorBidi"/>
          <w:kern w:val="2"/>
          <w:sz w:val="24"/>
          <w:szCs w:val="24"/>
          <w14:ligatures w14:val="standardContextual"/>
        </w:rPr>
        <w:tab/>
      </w:r>
      <w:r w:rsidRPr="00F92F6B">
        <w:t>Abbreviations and Definitions</w:t>
      </w:r>
      <w:r w:rsidRPr="00F92F6B">
        <w:tab/>
      </w:r>
      <w:r w:rsidRPr="00F92F6B">
        <w:fldChar w:fldCharType="begin" w:fldLock="1"/>
      </w:r>
      <w:r w:rsidRPr="00F92F6B">
        <w:instrText xml:space="preserve"> PAGEREF _Toc219280677 \h </w:instrText>
      </w:r>
      <w:r w:rsidRPr="00F92F6B">
        <w:fldChar w:fldCharType="separate"/>
      </w:r>
      <w:r w:rsidRPr="00F92F6B">
        <w:t>17</w:t>
      </w:r>
      <w:r w:rsidRPr="00F92F6B">
        <w:fldChar w:fldCharType="end"/>
      </w:r>
    </w:p>
    <w:p w14:paraId="4564826B" w14:textId="6BEFBB8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3.1</w:t>
      </w:r>
      <w:r w:rsidRPr="00F92F6B">
        <w:rPr>
          <w:rFonts w:asciiTheme="minorHAnsi" w:eastAsiaTheme="minorEastAsia" w:hAnsiTheme="minorHAnsi" w:cstheme="minorBidi"/>
          <w:kern w:val="2"/>
          <w:sz w:val="24"/>
          <w:szCs w:val="24"/>
          <w14:ligatures w14:val="standardContextual"/>
        </w:rPr>
        <w:tab/>
      </w:r>
      <w:r w:rsidRPr="00F92F6B">
        <w:t>Abbreviations</w:t>
      </w:r>
      <w:r w:rsidRPr="00F92F6B">
        <w:tab/>
      </w:r>
      <w:r w:rsidRPr="00F92F6B">
        <w:fldChar w:fldCharType="begin" w:fldLock="1"/>
      </w:r>
      <w:r w:rsidRPr="00F92F6B">
        <w:instrText xml:space="preserve"> PAGEREF _Toc219280678 \h </w:instrText>
      </w:r>
      <w:r w:rsidRPr="00F92F6B">
        <w:fldChar w:fldCharType="separate"/>
      </w:r>
      <w:r w:rsidRPr="00F92F6B">
        <w:t>17</w:t>
      </w:r>
      <w:r w:rsidRPr="00F92F6B">
        <w:fldChar w:fldCharType="end"/>
      </w:r>
    </w:p>
    <w:p w14:paraId="3BEC14D8" w14:textId="6288562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3.2</w:t>
      </w:r>
      <w:r w:rsidRPr="00F92F6B">
        <w:rPr>
          <w:rFonts w:asciiTheme="minorHAnsi" w:eastAsiaTheme="minorEastAsia" w:hAnsiTheme="minorHAnsi" w:cstheme="minorBidi"/>
          <w:kern w:val="2"/>
          <w:sz w:val="24"/>
          <w:szCs w:val="24"/>
          <w14:ligatures w14:val="standardContextual"/>
        </w:rPr>
        <w:tab/>
      </w:r>
      <w:r w:rsidRPr="00F92F6B">
        <w:t>Definitions</w:t>
      </w:r>
      <w:r w:rsidRPr="00F92F6B">
        <w:tab/>
      </w:r>
      <w:r w:rsidRPr="00F92F6B">
        <w:fldChar w:fldCharType="begin" w:fldLock="1"/>
      </w:r>
      <w:r w:rsidRPr="00F92F6B">
        <w:instrText xml:space="preserve"> PAGEREF _Toc219280679 \h </w:instrText>
      </w:r>
      <w:r w:rsidRPr="00F92F6B">
        <w:fldChar w:fldCharType="separate"/>
      </w:r>
      <w:r w:rsidRPr="00F92F6B">
        <w:t>22</w:t>
      </w:r>
      <w:r w:rsidRPr="00F92F6B">
        <w:fldChar w:fldCharType="end"/>
      </w:r>
    </w:p>
    <w:p w14:paraId="6AE8715E" w14:textId="579DB352"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4</w:t>
      </w:r>
      <w:r w:rsidRPr="00F92F6B">
        <w:rPr>
          <w:rFonts w:asciiTheme="minorHAnsi" w:eastAsiaTheme="minorEastAsia" w:hAnsiTheme="minorHAnsi" w:cstheme="minorBidi"/>
          <w:kern w:val="2"/>
          <w:sz w:val="24"/>
          <w:szCs w:val="24"/>
          <w14:ligatures w14:val="standardContextual"/>
        </w:rPr>
        <w:tab/>
      </w:r>
      <w:r w:rsidRPr="00F92F6B">
        <w:t>Overall Architecture and Functional Split</w:t>
      </w:r>
      <w:r w:rsidRPr="00F92F6B">
        <w:tab/>
      </w:r>
      <w:r w:rsidRPr="00F92F6B">
        <w:fldChar w:fldCharType="begin" w:fldLock="1"/>
      </w:r>
      <w:r w:rsidRPr="00F92F6B">
        <w:instrText xml:space="preserve"> PAGEREF _Toc219280680 \h </w:instrText>
      </w:r>
      <w:r w:rsidRPr="00F92F6B">
        <w:fldChar w:fldCharType="separate"/>
      </w:r>
      <w:r w:rsidRPr="00F92F6B">
        <w:t>27</w:t>
      </w:r>
      <w:r w:rsidRPr="00F92F6B">
        <w:fldChar w:fldCharType="end"/>
      </w:r>
    </w:p>
    <w:p w14:paraId="72520740" w14:textId="5703FE3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4.1</w:t>
      </w:r>
      <w:r w:rsidRPr="00F92F6B">
        <w:rPr>
          <w:rFonts w:asciiTheme="minorHAnsi" w:eastAsiaTheme="minorEastAsia" w:hAnsiTheme="minorHAnsi" w:cstheme="minorBidi"/>
          <w:kern w:val="2"/>
          <w:sz w:val="24"/>
          <w:szCs w:val="24"/>
          <w14:ligatures w14:val="standardContextual"/>
        </w:rPr>
        <w:tab/>
      </w:r>
      <w:r w:rsidRPr="00F92F6B">
        <w:t>Overall Architecture</w:t>
      </w:r>
      <w:r w:rsidRPr="00F92F6B">
        <w:tab/>
      </w:r>
      <w:r w:rsidRPr="00F92F6B">
        <w:fldChar w:fldCharType="begin" w:fldLock="1"/>
      </w:r>
      <w:r w:rsidRPr="00F92F6B">
        <w:instrText xml:space="preserve"> PAGEREF _Toc219280681 \h </w:instrText>
      </w:r>
      <w:r w:rsidRPr="00F92F6B">
        <w:fldChar w:fldCharType="separate"/>
      </w:r>
      <w:r w:rsidRPr="00F92F6B">
        <w:t>27</w:t>
      </w:r>
      <w:r w:rsidRPr="00F92F6B">
        <w:fldChar w:fldCharType="end"/>
      </w:r>
    </w:p>
    <w:p w14:paraId="4FED15DD" w14:textId="70F5A95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4.2</w:t>
      </w:r>
      <w:r w:rsidRPr="00F92F6B">
        <w:rPr>
          <w:rFonts w:asciiTheme="minorHAnsi" w:eastAsiaTheme="minorEastAsia" w:hAnsiTheme="minorHAnsi" w:cstheme="minorBidi"/>
          <w:kern w:val="2"/>
          <w:sz w:val="24"/>
          <w:szCs w:val="24"/>
          <w14:ligatures w14:val="standardContextual"/>
        </w:rPr>
        <w:tab/>
      </w:r>
      <w:r w:rsidRPr="00F92F6B">
        <w:t>Functional Split</w:t>
      </w:r>
      <w:r w:rsidRPr="00F92F6B">
        <w:tab/>
      </w:r>
      <w:r w:rsidRPr="00F92F6B">
        <w:fldChar w:fldCharType="begin" w:fldLock="1"/>
      </w:r>
      <w:r w:rsidRPr="00F92F6B">
        <w:instrText xml:space="preserve"> PAGEREF _Toc219280682 \h </w:instrText>
      </w:r>
      <w:r w:rsidRPr="00F92F6B">
        <w:fldChar w:fldCharType="separate"/>
      </w:r>
      <w:r w:rsidRPr="00F92F6B">
        <w:t>28</w:t>
      </w:r>
      <w:r w:rsidRPr="00F92F6B">
        <w:fldChar w:fldCharType="end"/>
      </w:r>
    </w:p>
    <w:p w14:paraId="556CA39D" w14:textId="47871D9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4.3</w:t>
      </w:r>
      <w:r w:rsidRPr="00F92F6B">
        <w:rPr>
          <w:rFonts w:asciiTheme="minorHAnsi" w:eastAsiaTheme="minorEastAsia" w:hAnsiTheme="minorHAnsi" w:cstheme="minorBidi"/>
          <w:kern w:val="2"/>
          <w:sz w:val="24"/>
          <w:szCs w:val="24"/>
          <w14:ligatures w14:val="standardContextual"/>
        </w:rPr>
        <w:tab/>
      </w:r>
      <w:r w:rsidRPr="00F92F6B">
        <w:t>Network Interfaces</w:t>
      </w:r>
      <w:r w:rsidRPr="00F92F6B">
        <w:tab/>
      </w:r>
      <w:r w:rsidRPr="00F92F6B">
        <w:fldChar w:fldCharType="begin" w:fldLock="1"/>
      </w:r>
      <w:r w:rsidRPr="00F92F6B">
        <w:instrText xml:space="preserve"> PAGEREF _Toc219280683 \h </w:instrText>
      </w:r>
      <w:r w:rsidRPr="00F92F6B">
        <w:fldChar w:fldCharType="separate"/>
      </w:r>
      <w:r w:rsidRPr="00F92F6B">
        <w:t>30</w:t>
      </w:r>
      <w:r w:rsidRPr="00F92F6B">
        <w:fldChar w:fldCharType="end"/>
      </w:r>
    </w:p>
    <w:p w14:paraId="43CDA031" w14:textId="75D204B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4.3.1</w:t>
      </w:r>
      <w:r w:rsidRPr="00F92F6B">
        <w:rPr>
          <w:rFonts w:asciiTheme="minorHAnsi" w:eastAsiaTheme="minorEastAsia" w:hAnsiTheme="minorHAnsi" w:cstheme="minorBidi"/>
          <w:kern w:val="2"/>
          <w:sz w:val="24"/>
          <w:szCs w:val="24"/>
          <w14:ligatures w14:val="standardContextual"/>
        </w:rPr>
        <w:tab/>
      </w:r>
      <w:r w:rsidRPr="00F92F6B">
        <w:t>NG Interface</w:t>
      </w:r>
      <w:r w:rsidRPr="00F92F6B">
        <w:tab/>
      </w:r>
      <w:r w:rsidRPr="00F92F6B">
        <w:fldChar w:fldCharType="begin" w:fldLock="1"/>
      </w:r>
      <w:r w:rsidRPr="00F92F6B">
        <w:instrText xml:space="preserve"> PAGEREF _Toc219280684 \h </w:instrText>
      </w:r>
      <w:r w:rsidRPr="00F92F6B">
        <w:fldChar w:fldCharType="separate"/>
      </w:r>
      <w:r w:rsidRPr="00F92F6B">
        <w:t>30</w:t>
      </w:r>
      <w:r w:rsidRPr="00F92F6B">
        <w:fldChar w:fldCharType="end"/>
      </w:r>
    </w:p>
    <w:p w14:paraId="42874FB1" w14:textId="73A89F3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4.3.1.1</w:t>
      </w:r>
      <w:r w:rsidRPr="00F92F6B">
        <w:rPr>
          <w:rFonts w:asciiTheme="minorHAnsi" w:eastAsiaTheme="minorEastAsia" w:hAnsiTheme="minorHAnsi" w:cstheme="minorBidi"/>
          <w:kern w:val="2"/>
          <w:sz w:val="24"/>
          <w:szCs w:val="24"/>
          <w14:ligatures w14:val="standardContextual"/>
        </w:rPr>
        <w:tab/>
      </w:r>
      <w:r w:rsidRPr="00F92F6B">
        <w:t>NG User Plane</w:t>
      </w:r>
      <w:r w:rsidRPr="00F92F6B">
        <w:tab/>
      </w:r>
      <w:r w:rsidRPr="00F92F6B">
        <w:fldChar w:fldCharType="begin" w:fldLock="1"/>
      </w:r>
      <w:r w:rsidRPr="00F92F6B">
        <w:instrText xml:space="preserve"> PAGEREF _Toc219280685 \h </w:instrText>
      </w:r>
      <w:r w:rsidRPr="00F92F6B">
        <w:fldChar w:fldCharType="separate"/>
      </w:r>
      <w:r w:rsidRPr="00F92F6B">
        <w:t>30</w:t>
      </w:r>
      <w:r w:rsidRPr="00F92F6B">
        <w:fldChar w:fldCharType="end"/>
      </w:r>
    </w:p>
    <w:p w14:paraId="5C09159C" w14:textId="2F43071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4.3.1.2</w:t>
      </w:r>
      <w:r w:rsidRPr="00F92F6B">
        <w:rPr>
          <w:rFonts w:asciiTheme="minorHAnsi" w:eastAsiaTheme="minorEastAsia" w:hAnsiTheme="minorHAnsi" w:cstheme="minorBidi"/>
          <w:kern w:val="2"/>
          <w:sz w:val="24"/>
          <w:szCs w:val="24"/>
          <w14:ligatures w14:val="standardContextual"/>
        </w:rPr>
        <w:tab/>
      </w:r>
      <w:r w:rsidRPr="00F92F6B">
        <w:t>NG Control Plane</w:t>
      </w:r>
      <w:r w:rsidRPr="00F92F6B">
        <w:tab/>
      </w:r>
      <w:r w:rsidRPr="00F92F6B">
        <w:fldChar w:fldCharType="begin" w:fldLock="1"/>
      </w:r>
      <w:r w:rsidRPr="00F92F6B">
        <w:instrText xml:space="preserve"> PAGEREF _Toc219280686 \h </w:instrText>
      </w:r>
      <w:r w:rsidRPr="00F92F6B">
        <w:fldChar w:fldCharType="separate"/>
      </w:r>
      <w:r w:rsidRPr="00F92F6B">
        <w:t>31</w:t>
      </w:r>
      <w:r w:rsidRPr="00F92F6B">
        <w:fldChar w:fldCharType="end"/>
      </w:r>
    </w:p>
    <w:p w14:paraId="638EF97B" w14:textId="697F67D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4.3.2</w:t>
      </w:r>
      <w:r w:rsidRPr="00F92F6B">
        <w:rPr>
          <w:rFonts w:asciiTheme="minorHAnsi" w:eastAsiaTheme="minorEastAsia" w:hAnsiTheme="minorHAnsi" w:cstheme="minorBidi"/>
          <w:kern w:val="2"/>
          <w:sz w:val="24"/>
          <w:szCs w:val="24"/>
          <w14:ligatures w14:val="standardContextual"/>
        </w:rPr>
        <w:tab/>
      </w:r>
      <w:r w:rsidRPr="00F92F6B">
        <w:t>Xn Interface</w:t>
      </w:r>
      <w:r w:rsidRPr="00F92F6B">
        <w:tab/>
      </w:r>
      <w:r w:rsidRPr="00F92F6B">
        <w:fldChar w:fldCharType="begin" w:fldLock="1"/>
      </w:r>
      <w:r w:rsidRPr="00F92F6B">
        <w:instrText xml:space="preserve"> PAGEREF _Toc219280687 \h </w:instrText>
      </w:r>
      <w:r w:rsidRPr="00F92F6B">
        <w:fldChar w:fldCharType="separate"/>
      </w:r>
      <w:r w:rsidRPr="00F92F6B">
        <w:t>31</w:t>
      </w:r>
      <w:r w:rsidRPr="00F92F6B">
        <w:fldChar w:fldCharType="end"/>
      </w:r>
    </w:p>
    <w:p w14:paraId="7F05CE87" w14:textId="4AA5B10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4.3.2</w:t>
      </w:r>
      <w:r w:rsidRPr="00F92F6B">
        <w:t>.1</w:t>
      </w:r>
      <w:r w:rsidRPr="00F92F6B">
        <w:rPr>
          <w:rFonts w:asciiTheme="minorHAnsi" w:eastAsiaTheme="minorEastAsia" w:hAnsiTheme="minorHAnsi" w:cstheme="minorBidi"/>
          <w:kern w:val="2"/>
          <w:sz w:val="24"/>
          <w:szCs w:val="24"/>
          <w14:ligatures w14:val="standardContextual"/>
        </w:rPr>
        <w:tab/>
      </w:r>
      <w:r w:rsidRPr="00F92F6B">
        <w:rPr>
          <w:rFonts w:eastAsia="SimSun"/>
        </w:rPr>
        <w:t>Xn</w:t>
      </w:r>
      <w:r w:rsidRPr="00F92F6B">
        <w:t xml:space="preserve"> User Plane</w:t>
      </w:r>
      <w:r w:rsidRPr="00F92F6B">
        <w:tab/>
      </w:r>
      <w:r w:rsidRPr="00F92F6B">
        <w:fldChar w:fldCharType="begin" w:fldLock="1"/>
      </w:r>
      <w:r w:rsidRPr="00F92F6B">
        <w:instrText xml:space="preserve"> PAGEREF _Toc219280688 \h </w:instrText>
      </w:r>
      <w:r w:rsidRPr="00F92F6B">
        <w:fldChar w:fldCharType="separate"/>
      </w:r>
      <w:r w:rsidRPr="00F92F6B">
        <w:t>31</w:t>
      </w:r>
      <w:r w:rsidRPr="00F92F6B">
        <w:fldChar w:fldCharType="end"/>
      </w:r>
    </w:p>
    <w:p w14:paraId="1CD111FF" w14:textId="60AA8DF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4.3.2</w:t>
      </w:r>
      <w:r w:rsidRPr="00F92F6B">
        <w:t>.2</w:t>
      </w:r>
      <w:r w:rsidRPr="00F92F6B">
        <w:rPr>
          <w:rFonts w:asciiTheme="minorHAnsi" w:eastAsiaTheme="minorEastAsia" w:hAnsiTheme="minorHAnsi" w:cstheme="minorBidi"/>
          <w:kern w:val="2"/>
          <w:sz w:val="24"/>
          <w:szCs w:val="24"/>
          <w14:ligatures w14:val="standardContextual"/>
        </w:rPr>
        <w:tab/>
      </w:r>
      <w:r w:rsidRPr="00F92F6B">
        <w:rPr>
          <w:rFonts w:eastAsia="SimSun"/>
        </w:rPr>
        <w:t>Xn</w:t>
      </w:r>
      <w:r w:rsidRPr="00F92F6B">
        <w:t xml:space="preserve"> Control Plane</w:t>
      </w:r>
      <w:r w:rsidRPr="00F92F6B">
        <w:tab/>
      </w:r>
      <w:r w:rsidRPr="00F92F6B">
        <w:fldChar w:fldCharType="begin" w:fldLock="1"/>
      </w:r>
      <w:r w:rsidRPr="00F92F6B">
        <w:instrText xml:space="preserve"> PAGEREF _Toc219280689 \h </w:instrText>
      </w:r>
      <w:r w:rsidRPr="00F92F6B">
        <w:fldChar w:fldCharType="separate"/>
      </w:r>
      <w:r w:rsidRPr="00F92F6B">
        <w:t>32</w:t>
      </w:r>
      <w:r w:rsidRPr="00F92F6B">
        <w:fldChar w:fldCharType="end"/>
      </w:r>
    </w:p>
    <w:p w14:paraId="1BAC2E58" w14:textId="277CFFE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4.4</w:t>
      </w:r>
      <w:r w:rsidRPr="00F92F6B">
        <w:rPr>
          <w:rFonts w:asciiTheme="minorHAnsi" w:eastAsiaTheme="minorEastAsia" w:hAnsiTheme="minorHAnsi" w:cstheme="minorBidi"/>
          <w:kern w:val="2"/>
          <w:sz w:val="24"/>
          <w:szCs w:val="24"/>
          <w14:ligatures w14:val="standardContextual"/>
        </w:rPr>
        <w:tab/>
      </w:r>
      <w:r w:rsidRPr="00F92F6B">
        <w:t>Radio Protocol Architecture</w:t>
      </w:r>
      <w:r w:rsidRPr="00F92F6B">
        <w:tab/>
      </w:r>
      <w:r w:rsidRPr="00F92F6B">
        <w:fldChar w:fldCharType="begin" w:fldLock="1"/>
      </w:r>
      <w:r w:rsidRPr="00F92F6B">
        <w:instrText xml:space="preserve"> PAGEREF _Toc219280690 \h </w:instrText>
      </w:r>
      <w:r w:rsidRPr="00F92F6B">
        <w:fldChar w:fldCharType="separate"/>
      </w:r>
      <w:r w:rsidRPr="00F92F6B">
        <w:t>33</w:t>
      </w:r>
      <w:r w:rsidRPr="00F92F6B">
        <w:fldChar w:fldCharType="end"/>
      </w:r>
    </w:p>
    <w:p w14:paraId="377A9D1E" w14:textId="5C8A365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4.4.1</w:t>
      </w:r>
      <w:r w:rsidRPr="00F92F6B">
        <w:rPr>
          <w:rFonts w:asciiTheme="minorHAnsi" w:eastAsiaTheme="minorEastAsia" w:hAnsiTheme="minorHAnsi" w:cstheme="minorBidi"/>
          <w:kern w:val="2"/>
          <w:sz w:val="24"/>
          <w:szCs w:val="24"/>
          <w14:ligatures w14:val="standardContextual"/>
        </w:rPr>
        <w:tab/>
      </w:r>
      <w:r w:rsidRPr="00F92F6B">
        <w:t>User Plane</w:t>
      </w:r>
      <w:r w:rsidRPr="00F92F6B">
        <w:tab/>
      </w:r>
      <w:r w:rsidRPr="00F92F6B">
        <w:fldChar w:fldCharType="begin" w:fldLock="1"/>
      </w:r>
      <w:r w:rsidRPr="00F92F6B">
        <w:instrText xml:space="preserve"> PAGEREF _Toc219280691 \h </w:instrText>
      </w:r>
      <w:r w:rsidRPr="00F92F6B">
        <w:fldChar w:fldCharType="separate"/>
      </w:r>
      <w:r w:rsidRPr="00F92F6B">
        <w:t>33</w:t>
      </w:r>
      <w:r w:rsidRPr="00F92F6B">
        <w:fldChar w:fldCharType="end"/>
      </w:r>
    </w:p>
    <w:p w14:paraId="75EA55BF" w14:textId="04D8202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4.4.2</w:t>
      </w:r>
      <w:r w:rsidRPr="00F92F6B">
        <w:rPr>
          <w:rFonts w:asciiTheme="minorHAnsi" w:eastAsiaTheme="minorEastAsia" w:hAnsiTheme="minorHAnsi" w:cstheme="minorBidi"/>
          <w:kern w:val="2"/>
          <w:sz w:val="24"/>
          <w:szCs w:val="24"/>
          <w14:ligatures w14:val="standardContextual"/>
        </w:rPr>
        <w:tab/>
      </w:r>
      <w:r w:rsidRPr="00F92F6B">
        <w:t>Control Plane</w:t>
      </w:r>
      <w:r w:rsidRPr="00F92F6B">
        <w:tab/>
      </w:r>
      <w:r w:rsidRPr="00F92F6B">
        <w:fldChar w:fldCharType="begin" w:fldLock="1"/>
      </w:r>
      <w:r w:rsidRPr="00F92F6B">
        <w:instrText xml:space="preserve"> PAGEREF _Toc219280692 \h </w:instrText>
      </w:r>
      <w:r w:rsidRPr="00F92F6B">
        <w:fldChar w:fldCharType="separate"/>
      </w:r>
      <w:r w:rsidRPr="00F92F6B">
        <w:t>33</w:t>
      </w:r>
      <w:r w:rsidRPr="00F92F6B">
        <w:fldChar w:fldCharType="end"/>
      </w:r>
    </w:p>
    <w:p w14:paraId="39E87606" w14:textId="5414E6C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4.5</w:t>
      </w:r>
      <w:r w:rsidRPr="00F92F6B">
        <w:rPr>
          <w:rFonts w:asciiTheme="minorHAnsi" w:eastAsiaTheme="minorEastAsia" w:hAnsiTheme="minorHAnsi" w:cstheme="minorBidi"/>
          <w:kern w:val="2"/>
          <w:sz w:val="24"/>
          <w:szCs w:val="24"/>
          <w14:ligatures w14:val="standardContextual"/>
        </w:rPr>
        <w:tab/>
      </w:r>
      <w:r w:rsidRPr="00F92F6B">
        <w:t>Multi-Radio Dual Connectivity</w:t>
      </w:r>
      <w:r w:rsidRPr="00F92F6B">
        <w:tab/>
      </w:r>
      <w:r w:rsidRPr="00F92F6B">
        <w:fldChar w:fldCharType="begin" w:fldLock="1"/>
      </w:r>
      <w:r w:rsidRPr="00F92F6B">
        <w:instrText xml:space="preserve"> PAGEREF _Toc219280693 \h </w:instrText>
      </w:r>
      <w:r w:rsidRPr="00F92F6B">
        <w:fldChar w:fldCharType="separate"/>
      </w:r>
      <w:r w:rsidRPr="00F92F6B">
        <w:t>33</w:t>
      </w:r>
      <w:r w:rsidRPr="00F92F6B">
        <w:fldChar w:fldCharType="end"/>
      </w:r>
    </w:p>
    <w:p w14:paraId="2604A4EA" w14:textId="1F65F4C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4.6</w:t>
      </w:r>
      <w:r w:rsidRPr="00F92F6B">
        <w:rPr>
          <w:rFonts w:asciiTheme="minorHAnsi" w:eastAsiaTheme="minorEastAsia" w:hAnsiTheme="minorHAnsi" w:cstheme="minorBidi"/>
          <w:kern w:val="2"/>
          <w:sz w:val="24"/>
          <w:szCs w:val="24"/>
          <w14:ligatures w14:val="standardContextual"/>
        </w:rPr>
        <w:tab/>
      </w:r>
      <w:r w:rsidRPr="00F92F6B">
        <w:t>Radio Access Network Sharing</w:t>
      </w:r>
      <w:r w:rsidRPr="00F92F6B">
        <w:tab/>
      </w:r>
      <w:r w:rsidRPr="00F92F6B">
        <w:fldChar w:fldCharType="begin" w:fldLock="1"/>
      </w:r>
      <w:r w:rsidRPr="00F92F6B">
        <w:instrText xml:space="preserve"> PAGEREF _Toc219280694 \h </w:instrText>
      </w:r>
      <w:r w:rsidRPr="00F92F6B">
        <w:fldChar w:fldCharType="separate"/>
      </w:r>
      <w:r w:rsidRPr="00F92F6B">
        <w:t>34</w:t>
      </w:r>
      <w:r w:rsidRPr="00F92F6B">
        <w:fldChar w:fldCharType="end"/>
      </w:r>
    </w:p>
    <w:p w14:paraId="1B376B98" w14:textId="2162BB12"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4.7</w:t>
      </w:r>
      <w:r w:rsidRPr="00F92F6B">
        <w:rPr>
          <w:rFonts w:asciiTheme="minorHAnsi" w:eastAsiaTheme="minorEastAsia" w:hAnsiTheme="minorHAnsi" w:cstheme="minorBidi"/>
          <w:kern w:val="2"/>
          <w:sz w:val="24"/>
          <w:szCs w:val="24"/>
          <w14:ligatures w14:val="standardContextual"/>
        </w:rPr>
        <w:tab/>
      </w:r>
      <w:r w:rsidRPr="00F92F6B">
        <w:t>Integrated Access and Backhaul</w:t>
      </w:r>
      <w:r w:rsidRPr="00F92F6B">
        <w:tab/>
      </w:r>
      <w:r w:rsidRPr="00F92F6B">
        <w:fldChar w:fldCharType="begin" w:fldLock="1"/>
      </w:r>
      <w:r w:rsidRPr="00F92F6B">
        <w:instrText xml:space="preserve"> PAGEREF _Toc219280695 \h </w:instrText>
      </w:r>
      <w:r w:rsidRPr="00F92F6B">
        <w:fldChar w:fldCharType="separate"/>
      </w:r>
      <w:r w:rsidRPr="00F92F6B">
        <w:t>34</w:t>
      </w:r>
      <w:r w:rsidRPr="00F92F6B">
        <w:fldChar w:fldCharType="end"/>
      </w:r>
    </w:p>
    <w:p w14:paraId="38275DBE" w14:textId="04203B2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4.7.1</w:t>
      </w:r>
      <w:r w:rsidRPr="00F92F6B">
        <w:rPr>
          <w:rFonts w:asciiTheme="minorHAnsi" w:eastAsiaTheme="minorEastAsia" w:hAnsiTheme="minorHAnsi" w:cstheme="minorBidi"/>
          <w:kern w:val="2"/>
          <w:sz w:val="24"/>
          <w:szCs w:val="24"/>
          <w14:ligatures w14:val="standardContextual"/>
        </w:rPr>
        <w:tab/>
      </w:r>
      <w:r w:rsidRPr="00F92F6B">
        <w:t>Architecture</w:t>
      </w:r>
      <w:r w:rsidRPr="00F92F6B">
        <w:tab/>
      </w:r>
      <w:r w:rsidRPr="00F92F6B">
        <w:fldChar w:fldCharType="begin" w:fldLock="1"/>
      </w:r>
      <w:r w:rsidRPr="00F92F6B">
        <w:instrText xml:space="preserve"> PAGEREF _Toc219280696 \h </w:instrText>
      </w:r>
      <w:r w:rsidRPr="00F92F6B">
        <w:fldChar w:fldCharType="separate"/>
      </w:r>
      <w:r w:rsidRPr="00F92F6B">
        <w:t>34</w:t>
      </w:r>
      <w:r w:rsidRPr="00F92F6B">
        <w:fldChar w:fldCharType="end"/>
      </w:r>
    </w:p>
    <w:p w14:paraId="59440C5A" w14:textId="37C07F2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4.7.2</w:t>
      </w:r>
      <w:r w:rsidRPr="00F92F6B">
        <w:rPr>
          <w:rFonts w:asciiTheme="minorHAnsi" w:eastAsiaTheme="minorEastAsia" w:hAnsiTheme="minorHAnsi" w:cstheme="minorBidi"/>
          <w:kern w:val="2"/>
          <w:sz w:val="24"/>
          <w:szCs w:val="24"/>
          <w14:ligatures w14:val="standardContextual"/>
        </w:rPr>
        <w:tab/>
      </w:r>
      <w:r w:rsidRPr="00F92F6B">
        <w:t>Protocol Stacks</w:t>
      </w:r>
      <w:r w:rsidRPr="00F92F6B">
        <w:tab/>
      </w:r>
      <w:r w:rsidRPr="00F92F6B">
        <w:fldChar w:fldCharType="begin" w:fldLock="1"/>
      </w:r>
      <w:r w:rsidRPr="00F92F6B">
        <w:instrText xml:space="preserve"> PAGEREF _Toc219280697 \h </w:instrText>
      </w:r>
      <w:r w:rsidRPr="00F92F6B">
        <w:fldChar w:fldCharType="separate"/>
      </w:r>
      <w:r w:rsidRPr="00F92F6B">
        <w:t>35</w:t>
      </w:r>
      <w:r w:rsidRPr="00F92F6B">
        <w:fldChar w:fldCharType="end"/>
      </w:r>
    </w:p>
    <w:p w14:paraId="229AB9BB" w14:textId="660CC4B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4.7.3</w:t>
      </w:r>
      <w:r w:rsidRPr="00F92F6B">
        <w:rPr>
          <w:rFonts w:asciiTheme="minorHAnsi" w:eastAsiaTheme="minorEastAsia" w:hAnsiTheme="minorHAnsi" w:cstheme="minorBidi"/>
          <w:kern w:val="2"/>
          <w:sz w:val="24"/>
          <w:szCs w:val="24"/>
          <w14:ligatures w14:val="standardContextual"/>
        </w:rPr>
        <w:tab/>
      </w:r>
      <w:r w:rsidRPr="00F92F6B">
        <w:t>User-plane Aspects</w:t>
      </w:r>
      <w:r w:rsidRPr="00F92F6B">
        <w:tab/>
      </w:r>
      <w:r w:rsidRPr="00F92F6B">
        <w:fldChar w:fldCharType="begin" w:fldLock="1"/>
      </w:r>
      <w:r w:rsidRPr="00F92F6B">
        <w:instrText xml:space="preserve"> PAGEREF _Toc219280698 \h </w:instrText>
      </w:r>
      <w:r w:rsidRPr="00F92F6B">
        <w:fldChar w:fldCharType="separate"/>
      </w:r>
      <w:r w:rsidRPr="00F92F6B">
        <w:t>36</w:t>
      </w:r>
      <w:r w:rsidRPr="00F92F6B">
        <w:fldChar w:fldCharType="end"/>
      </w:r>
    </w:p>
    <w:p w14:paraId="24D3F707" w14:textId="4764C82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4.7.3.1</w:t>
      </w:r>
      <w:r w:rsidRPr="00F92F6B">
        <w:rPr>
          <w:rFonts w:asciiTheme="minorHAnsi" w:eastAsiaTheme="minorEastAsia" w:hAnsiTheme="minorHAnsi" w:cstheme="minorBidi"/>
          <w:kern w:val="2"/>
          <w:sz w:val="24"/>
          <w:szCs w:val="24"/>
          <w14:ligatures w14:val="standardContextual"/>
        </w:rPr>
        <w:tab/>
      </w:r>
      <w:r w:rsidRPr="00F92F6B">
        <w:t>Backhaul transport</w:t>
      </w:r>
      <w:r w:rsidRPr="00F92F6B">
        <w:tab/>
      </w:r>
      <w:r w:rsidRPr="00F92F6B">
        <w:fldChar w:fldCharType="begin" w:fldLock="1"/>
      </w:r>
      <w:r w:rsidRPr="00F92F6B">
        <w:instrText xml:space="preserve"> PAGEREF _Toc219280699 \h </w:instrText>
      </w:r>
      <w:r w:rsidRPr="00F92F6B">
        <w:fldChar w:fldCharType="separate"/>
      </w:r>
      <w:r w:rsidRPr="00F92F6B">
        <w:t>36</w:t>
      </w:r>
      <w:r w:rsidRPr="00F92F6B">
        <w:fldChar w:fldCharType="end"/>
      </w:r>
    </w:p>
    <w:p w14:paraId="72B894F1" w14:textId="3BC5901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4.7.3.2</w:t>
      </w:r>
      <w:r w:rsidRPr="00F92F6B">
        <w:rPr>
          <w:rFonts w:asciiTheme="minorHAnsi" w:eastAsiaTheme="minorEastAsia" w:hAnsiTheme="minorHAnsi" w:cstheme="minorBidi"/>
          <w:kern w:val="2"/>
          <w:sz w:val="24"/>
          <w:szCs w:val="24"/>
          <w14:ligatures w14:val="standardContextual"/>
        </w:rPr>
        <w:tab/>
      </w:r>
      <w:r w:rsidRPr="00F92F6B">
        <w:t>Flow and Congestion Control</w:t>
      </w:r>
      <w:r w:rsidRPr="00F92F6B">
        <w:tab/>
      </w:r>
      <w:r w:rsidRPr="00F92F6B">
        <w:fldChar w:fldCharType="begin" w:fldLock="1"/>
      </w:r>
      <w:r w:rsidRPr="00F92F6B">
        <w:instrText xml:space="preserve"> PAGEREF _Toc219280700 \h </w:instrText>
      </w:r>
      <w:r w:rsidRPr="00F92F6B">
        <w:fldChar w:fldCharType="separate"/>
      </w:r>
      <w:r w:rsidRPr="00F92F6B">
        <w:t>37</w:t>
      </w:r>
      <w:r w:rsidRPr="00F92F6B">
        <w:fldChar w:fldCharType="end"/>
      </w:r>
    </w:p>
    <w:p w14:paraId="2E36D3BE" w14:textId="1D1994A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4.7.3.3</w:t>
      </w:r>
      <w:r w:rsidRPr="00F92F6B">
        <w:rPr>
          <w:rFonts w:asciiTheme="minorHAnsi" w:eastAsiaTheme="minorEastAsia" w:hAnsiTheme="minorHAnsi" w:cstheme="minorBidi"/>
          <w:kern w:val="2"/>
          <w:sz w:val="24"/>
          <w:szCs w:val="24"/>
          <w14:ligatures w14:val="standardContextual"/>
        </w:rPr>
        <w:tab/>
      </w:r>
      <w:r w:rsidRPr="00F92F6B">
        <w:t>Uplink Scheduling Latency</w:t>
      </w:r>
      <w:r w:rsidRPr="00F92F6B">
        <w:tab/>
      </w:r>
      <w:r w:rsidRPr="00F92F6B">
        <w:fldChar w:fldCharType="begin" w:fldLock="1"/>
      </w:r>
      <w:r w:rsidRPr="00F92F6B">
        <w:instrText xml:space="preserve"> PAGEREF _Toc219280701 \h </w:instrText>
      </w:r>
      <w:r w:rsidRPr="00F92F6B">
        <w:fldChar w:fldCharType="separate"/>
      </w:r>
      <w:r w:rsidRPr="00F92F6B">
        <w:t>37</w:t>
      </w:r>
      <w:r w:rsidRPr="00F92F6B">
        <w:fldChar w:fldCharType="end"/>
      </w:r>
    </w:p>
    <w:p w14:paraId="0865F2F9" w14:textId="216070A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4.7.4</w:t>
      </w:r>
      <w:r w:rsidRPr="00F92F6B">
        <w:rPr>
          <w:rFonts w:asciiTheme="minorHAnsi" w:eastAsiaTheme="minorEastAsia" w:hAnsiTheme="minorHAnsi" w:cstheme="minorBidi"/>
          <w:kern w:val="2"/>
          <w:sz w:val="24"/>
          <w:szCs w:val="24"/>
          <w14:ligatures w14:val="standardContextual"/>
        </w:rPr>
        <w:tab/>
      </w:r>
      <w:r w:rsidRPr="00F92F6B">
        <w:t>Signalling procedures</w:t>
      </w:r>
      <w:r w:rsidRPr="00F92F6B">
        <w:tab/>
      </w:r>
      <w:r w:rsidRPr="00F92F6B">
        <w:fldChar w:fldCharType="begin" w:fldLock="1"/>
      </w:r>
      <w:r w:rsidRPr="00F92F6B">
        <w:instrText xml:space="preserve"> PAGEREF _Toc219280702 \h </w:instrText>
      </w:r>
      <w:r w:rsidRPr="00F92F6B">
        <w:fldChar w:fldCharType="separate"/>
      </w:r>
      <w:r w:rsidRPr="00F92F6B">
        <w:t>37</w:t>
      </w:r>
      <w:r w:rsidRPr="00F92F6B">
        <w:fldChar w:fldCharType="end"/>
      </w:r>
    </w:p>
    <w:p w14:paraId="4A26F0DB" w14:textId="2839561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4.7.4.1</w:t>
      </w:r>
      <w:r w:rsidRPr="00F92F6B">
        <w:rPr>
          <w:rFonts w:asciiTheme="minorHAnsi" w:eastAsiaTheme="minorEastAsia" w:hAnsiTheme="minorHAnsi" w:cstheme="minorBidi"/>
          <w:kern w:val="2"/>
          <w:sz w:val="24"/>
          <w:szCs w:val="24"/>
          <w14:ligatures w14:val="standardContextual"/>
        </w:rPr>
        <w:tab/>
      </w:r>
      <w:r w:rsidRPr="00F92F6B">
        <w:t>IAB-node Integration</w:t>
      </w:r>
      <w:r w:rsidRPr="00F92F6B">
        <w:tab/>
      </w:r>
      <w:r w:rsidRPr="00F92F6B">
        <w:fldChar w:fldCharType="begin" w:fldLock="1"/>
      </w:r>
      <w:r w:rsidRPr="00F92F6B">
        <w:instrText xml:space="preserve"> PAGEREF _Toc219280703 \h </w:instrText>
      </w:r>
      <w:r w:rsidRPr="00F92F6B">
        <w:fldChar w:fldCharType="separate"/>
      </w:r>
      <w:r w:rsidRPr="00F92F6B">
        <w:t>37</w:t>
      </w:r>
      <w:r w:rsidRPr="00F92F6B">
        <w:fldChar w:fldCharType="end"/>
      </w:r>
    </w:p>
    <w:p w14:paraId="52F2D674" w14:textId="59D2103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4.7.4.2</w:t>
      </w:r>
      <w:r w:rsidRPr="00F92F6B">
        <w:rPr>
          <w:rFonts w:asciiTheme="minorHAnsi" w:eastAsiaTheme="minorEastAsia" w:hAnsiTheme="minorHAnsi" w:cstheme="minorBidi"/>
          <w:kern w:val="2"/>
          <w:sz w:val="24"/>
          <w:szCs w:val="24"/>
          <w14:ligatures w14:val="standardContextual"/>
        </w:rPr>
        <w:tab/>
      </w:r>
      <w:r w:rsidRPr="00F92F6B">
        <w:t>IAB-node Migration</w:t>
      </w:r>
      <w:r w:rsidRPr="00F92F6B">
        <w:tab/>
      </w:r>
      <w:r w:rsidRPr="00F92F6B">
        <w:fldChar w:fldCharType="begin" w:fldLock="1"/>
      </w:r>
      <w:r w:rsidRPr="00F92F6B">
        <w:instrText xml:space="preserve"> PAGEREF _Toc219280704 \h </w:instrText>
      </w:r>
      <w:r w:rsidRPr="00F92F6B">
        <w:fldChar w:fldCharType="separate"/>
      </w:r>
      <w:r w:rsidRPr="00F92F6B">
        <w:t>38</w:t>
      </w:r>
      <w:r w:rsidRPr="00F92F6B">
        <w:fldChar w:fldCharType="end"/>
      </w:r>
    </w:p>
    <w:p w14:paraId="4919F243" w14:textId="6A9B0EA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4.7.4.3</w:t>
      </w:r>
      <w:r w:rsidRPr="00F92F6B">
        <w:rPr>
          <w:rFonts w:asciiTheme="minorHAnsi" w:eastAsiaTheme="minorEastAsia" w:hAnsiTheme="minorHAnsi" w:cstheme="minorBidi"/>
          <w:kern w:val="2"/>
          <w:sz w:val="24"/>
          <w:szCs w:val="24"/>
          <w14:ligatures w14:val="standardContextual"/>
        </w:rPr>
        <w:tab/>
      </w:r>
      <w:r w:rsidRPr="00F92F6B">
        <w:t>Topological Redundancy</w:t>
      </w:r>
      <w:r w:rsidRPr="00F92F6B">
        <w:tab/>
      </w:r>
      <w:r w:rsidRPr="00F92F6B">
        <w:fldChar w:fldCharType="begin" w:fldLock="1"/>
      </w:r>
      <w:r w:rsidRPr="00F92F6B">
        <w:instrText xml:space="preserve"> PAGEREF _Toc219280705 \h </w:instrText>
      </w:r>
      <w:r w:rsidRPr="00F92F6B">
        <w:fldChar w:fldCharType="separate"/>
      </w:r>
      <w:r w:rsidRPr="00F92F6B">
        <w:t>38</w:t>
      </w:r>
      <w:r w:rsidRPr="00F92F6B">
        <w:fldChar w:fldCharType="end"/>
      </w:r>
    </w:p>
    <w:p w14:paraId="036FD12E" w14:textId="32D7C11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4.7.4.4</w:t>
      </w:r>
      <w:r w:rsidRPr="00F92F6B">
        <w:rPr>
          <w:rFonts w:asciiTheme="minorHAnsi" w:eastAsiaTheme="minorEastAsia" w:hAnsiTheme="minorHAnsi" w:cstheme="minorBidi"/>
          <w:kern w:val="2"/>
          <w:sz w:val="24"/>
          <w:szCs w:val="24"/>
          <w14:ligatures w14:val="standardContextual"/>
        </w:rPr>
        <w:tab/>
      </w:r>
      <w:r w:rsidRPr="00F92F6B">
        <w:t>Backhaul RLF Recovery</w:t>
      </w:r>
      <w:r w:rsidRPr="00F92F6B">
        <w:tab/>
      </w:r>
      <w:r w:rsidRPr="00F92F6B">
        <w:fldChar w:fldCharType="begin" w:fldLock="1"/>
      </w:r>
      <w:r w:rsidRPr="00F92F6B">
        <w:instrText xml:space="preserve"> PAGEREF _Toc219280706 \h </w:instrText>
      </w:r>
      <w:r w:rsidRPr="00F92F6B">
        <w:fldChar w:fldCharType="separate"/>
      </w:r>
      <w:r w:rsidRPr="00F92F6B">
        <w:t>38</w:t>
      </w:r>
      <w:r w:rsidRPr="00F92F6B">
        <w:fldChar w:fldCharType="end"/>
      </w:r>
    </w:p>
    <w:p w14:paraId="73B88735" w14:textId="5E66512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4.7.4.5</w:t>
      </w:r>
      <w:r w:rsidRPr="00F92F6B">
        <w:rPr>
          <w:rFonts w:asciiTheme="minorHAnsi" w:eastAsiaTheme="minorEastAsia" w:hAnsiTheme="minorHAnsi" w:cstheme="minorBidi"/>
          <w:kern w:val="2"/>
          <w:sz w:val="24"/>
          <w:szCs w:val="24"/>
          <w14:ligatures w14:val="standardContextual"/>
        </w:rPr>
        <w:tab/>
      </w:r>
      <w:r w:rsidRPr="00F92F6B">
        <w:t>OTA timing synchronization</w:t>
      </w:r>
      <w:r w:rsidRPr="00F92F6B">
        <w:tab/>
      </w:r>
      <w:r w:rsidRPr="00F92F6B">
        <w:fldChar w:fldCharType="begin" w:fldLock="1"/>
      </w:r>
      <w:r w:rsidRPr="00F92F6B">
        <w:instrText xml:space="preserve"> PAGEREF _Toc219280707 \h </w:instrText>
      </w:r>
      <w:r w:rsidRPr="00F92F6B">
        <w:fldChar w:fldCharType="separate"/>
      </w:r>
      <w:r w:rsidRPr="00F92F6B">
        <w:t>38</w:t>
      </w:r>
      <w:r w:rsidRPr="00F92F6B">
        <w:fldChar w:fldCharType="end"/>
      </w:r>
    </w:p>
    <w:p w14:paraId="0927F09F" w14:textId="6080A4E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4.7.4.6</w:t>
      </w:r>
      <w:r w:rsidRPr="00F92F6B">
        <w:rPr>
          <w:rFonts w:asciiTheme="minorHAnsi" w:eastAsiaTheme="minorEastAsia" w:hAnsiTheme="minorHAnsi" w:cstheme="minorBidi"/>
          <w:kern w:val="2"/>
          <w:sz w:val="24"/>
          <w:szCs w:val="24"/>
          <w14:ligatures w14:val="standardContextual"/>
        </w:rPr>
        <w:tab/>
      </w:r>
      <w:r w:rsidRPr="00F92F6B">
        <w:t>Inter node discovery</w:t>
      </w:r>
      <w:r w:rsidRPr="00F92F6B">
        <w:tab/>
      </w:r>
      <w:r w:rsidRPr="00F92F6B">
        <w:fldChar w:fldCharType="begin" w:fldLock="1"/>
      </w:r>
      <w:r w:rsidRPr="00F92F6B">
        <w:instrText xml:space="preserve"> PAGEREF _Toc219280708 \h </w:instrText>
      </w:r>
      <w:r w:rsidRPr="00F92F6B">
        <w:fldChar w:fldCharType="separate"/>
      </w:r>
      <w:r w:rsidRPr="00F92F6B">
        <w:t>39</w:t>
      </w:r>
      <w:r w:rsidRPr="00F92F6B">
        <w:fldChar w:fldCharType="end"/>
      </w:r>
    </w:p>
    <w:p w14:paraId="5C46BAAF" w14:textId="2BEA790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4.7.5</w:t>
      </w:r>
      <w:r w:rsidRPr="00F92F6B">
        <w:rPr>
          <w:rFonts w:asciiTheme="minorHAnsi" w:eastAsiaTheme="minorEastAsia" w:hAnsiTheme="minorHAnsi" w:cstheme="minorBidi"/>
          <w:kern w:val="2"/>
          <w:sz w:val="24"/>
          <w:szCs w:val="24"/>
          <w14:ligatures w14:val="standardContextual"/>
        </w:rPr>
        <w:tab/>
      </w:r>
      <w:r w:rsidRPr="00F92F6B">
        <w:t>Mobile IAB</w:t>
      </w:r>
      <w:r w:rsidRPr="00F92F6B">
        <w:tab/>
      </w:r>
      <w:r w:rsidRPr="00F92F6B">
        <w:fldChar w:fldCharType="begin" w:fldLock="1"/>
      </w:r>
      <w:r w:rsidRPr="00F92F6B">
        <w:instrText xml:space="preserve"> PAGEREF _Toc219280709 \h </w:instrText>
      </w:r>
      <w:r w:rsidRPr="00F92F6B">
        <w:fldChar w:fldCharType="separate"/>
      </w:r>
      <w:r w:rsidRPr="00F92F6B">
        <w:t>39</w:t>
      </w:r>
      <w:r w:rsidRPr="00F92F6B">
        <w:fldChar w:fldCharType="end"/>
      </w:r>
    </w:p>
    <w:p w14:paraId="2074AAE3" w14:textId="0B03B3F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4.7.5.1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_Toc219280710 \h </w:instrText>
      </w:r>
      <w:r w:rsidRPr="00F92F6B">
        <w:fldChar w:fldCharType="separate"/>
      </w:r>
      <w:r w:rsidRPr="00F92F6B">
        <w:t>39</w:t>
      </w:r>
      <w:r w:rsidRPr="00F92F6B">
        <w:fldChar w:fldCharType="end"/>
      </w:r>
    </w:p>
    <w:p w14:paraId="36CC7BBD" w14:textId="0D57EA3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4.7.5.2</w:t>
      </w:r>
      <w:r w:rsidRPr="00F92F6B">
        <w:rPr>
          <w:rFonts w:asciiTheme="minorHAnsi" w:eastAsiaTheme="minorEastAsia" w:hAnsiTheme="minorHAnsi" w:cstheme="minorBidi"/>
          <w:kern w:val="2"/>
          <w:sz w:val="24"/>
          <w:szCs w:val="24"/>
          <w14:ligatures w14:val="standardContextual"/>
        </w:rPr>
        <w:tab/>
      </w:r>
      <w:r w:rsidRPr="00F92F6B">
        <w:t>Void</w:t>
      </w:r>
      <w:r w:rsidRPr="00F92F6B">
        <w:tab/>
      </w:r>
      <w:r w:rsidRPr="00F92F6B">
        <w:fldChar w:fldCharType="begin" w:fldLock="1"/>
      </w:r>
      <w:r w:rsidRPr="00F92F6B">
        <w:instrText xml:space="preserve"> PAGEREF _Toc219280711 \h </w:instrText>
      </w:r>
      <w:r w:rsidRPr="00F92F6B">
        <w:fldChar w:fldCharType="separate"/>
      </w:r>
      <w:r w:rsidRPr="00F92F6B">
        <w:t>39</w:t>
      </w:r>
      <w:r w:rsidRPr="00F92F6B">
        <w:fldChar w:fldCharType="end"/>
      </w:r>
    </w:p>
    <w:p w14:paraId="5DB3E11E" w14:textId="2B8F67B4"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4.8</w:t>
      </w:r>
      <w:r w:rsidRPr="00F92F6B">
        <w:rPr>
          <w:rFonts w:asciiTheme="minorHAnsi" w:eastAsiaTheme="minorEastAsia" w:hAnsiTheme="minorHAnsi" w:cstheme="minorBidi"/>
          <w:kern w:val="2"/>
          <w:sz w:val="24"/>
          <w:szCs w:val="24"/>
          <w14:ligatures w14:val="standardContextual"/>
        </w:rPr>
        <w:tab/>
      </w:r>
      <w:r w:rsidRPr="00F92F6B">
        <w:t>Non-Public Networks</w:t>
      </w:r>
      <w:r w:rsidRPr="00F92F6B">
        <w:tab/>
      </w:r>
      <w:r w:rsidRPr="00F92F6B">
        <w:fldChar w:fldCharType="begin" w:fldLock="1"/>
      </w:r>
      <w:r w:rsidRPr="00F92F6B">
        <w:instrText xml:space="preserve"> PAGEREF _Toc219280712 \h </w:instrText>
      </w:r>
      <w:r w:rsidRPr="00F92F6B">
        <w:fldChar w:fldCharType="separate"/>
      </w:r>
      <w:r w:rsidRPr="00F92F6B">
        <w:t>39</w:t>
      </w:r>
      <w:r w:rsidRPr="00F92F6B">
        <w:fldChar w:fldCharType="end"/>
      </w:r>
    </w:p>
    <w:p w14:paraId="58D02579" w14:textId="20D1556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MS Mincho"/>
        </w:rPr>
        <w:t>4.9</w:t>
      </w:r>
      <w:r w:rsidRPr="00F92F6B">
        <w:rPr>
          <w:rFonts w:asciiTheme="minorHAnsi" w:eastAsiaTheme="minorEastAsia" w:hAnsiTheme="minorHAnsi" w:cstheme="minorBidi"/>
          <w:kern w:val="2"/>
          <w:sz w:val="24"/>
          <w:szCs w:val="24"/>
          <w14:ligatures w14:val="standardContextual"/>
        </w:rPr>
        <w:tab/>
      </w:r>
      <w:r w:rsidRPr="00F92F6B">
        <w:rPr>
          <w:rFonts w:eastAsia="MS Mincho"/>
        </w:rPr>
        <w:t>Network-Controlled Repeaters</w:t>
      </w:r>
      <w:r w:rsidRPr="00F92F6B">
        <w:tab/>
      </w:r>
      <w:r w:rsidRPr="00F92F6B">
        <w:fldChar w:fldCharType="begin" w:fldLock="1"/>
      </w:r>
      <w:r w:rsidRPr="00F92F6B">
        <w:instrText xml:space="preserve"> PAGEREF _Toc219280713 \h </w:instrText>
      </w:r>
      <w:r w:rsidRPr="00F92F6B">
        <w:fldChar w:fldCharType="separate"/>
      </w:r>
      <w:r w:rsidRPr="00F92F6B">
        <w:t>40</w:t>
      </w:r>
      <w:r w:rsidRPr="00F92F6B">
        <w:fldChar w:fldCharType="end"/>
      </w:r>
    </w:p>
    <w:p w14:paraId="443A6A2C" w14:textId="6D54096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4.9.1</w:t>
      </w:r>
      <w:r w:rsidRPr="00F92F6B">
        <w:rPr>
          <w:rFonts w:asciiTheme="minorHAnsi" w:eastAsiaTheme="minorEastAsia" w:hAnsiTheme="minorHAnsi" w:cstheme="minorBidi"/>
          <w:kern w:val="2"/>
          <w:sz w:val="24"/>
          <w:szCs w:val="24"/>
          <w14:ligatures w14:val="standardContextual"/>
        </w:rPr>
        <w:tab/>
      </w:r>
      <w:r w:rsidRPr="00F92F6B">
        <w:t>Architecture</w:t>
      </w:r>
      <w:r w:rsidRPr="00F92F6B">
        <w:tab/>
      </w:r>
      <w:r w:rsidRPr="00F92F6B">
        <w:fldChar w:fldCharType="begin" w:fldLock="1"/>
      </w:r>
      <w:r w:rsidRPr="00F92F6B">
        <w:instrText xml:space="preserve"> PAGEREF _Toc219280714 \h </w:instrText>
      </w:r>
      <w:r w:rsidRPr="00F92F6B">
        <w:fldChar w:fldCharType="separate"/>
      </w:r>
      <w:r w:rsidRPr="00F92F6B">
        <w:t>40</w:t>
      </w:r>
      <w:r w:rsidRPr="00F92F6B">
        <w:fldChar w:fldCharType="end"/>
      </w:r>
    </w:p>
    <w:p w14:paraId="10080450" w14:textId="6CA25C2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4.9.2</w:t>
      </w:r>
      <w:r w:rsidRPr="00F92F6B">
        <w:rPr>
          <w:rFonts w:asciiTheme="minorHAnsi" w:eastAsiaTheme="minorEastAsia" w:hAnsiTheme="minorHAnsi" w:cstheme="minorBidi"/>
          <w:kern w:val="2"/>
          <w:sz w:val="24"/>
          <w:szCs w:val="24"/>
          <w14:ligatures w14:val="standardContextual"/>
        </w:rPr>
        <w:tab/>
      </w:r>
      <w:r w:rsidRPr="00F92F6B">
        <w:t>Capabilities</w:t>
      </w:r>
      <w:r w:rsidRPr="00F92F6B">
        <w:tab/>
      </w:r>
      <w:r w:rsidRPr="00F92F6B">
        <w:fldChar w:fldCharType="begin" w:fldLock="1"/>
      </w:r>
      <w:r w:rsidRPr="00F92F6B">
        <w:instrText xml:space="preserve"> PAGEREF _Toc219280715 \h </w:instrText>
      </w:r>
      <w:r w:rsidRPr="00F92F6B">
        <w:fldChar w:fldCharType="separate"/>
      </w:r>
      <w:r w:rsidRPr="00F92F6B">
        <w:t>40</w:t>
      </w:r>
      <w:r w:rsidRPr="00F92F6B">
        <w:fldChar w:fldCharType="end"/>
      </w:r>
    </w:p>
    <w:p w14:paraId="1E9A1AE0" w14:textId="1C953A4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4.9.3</w:t>
      </w:r>
      <w:r w:rsidRPr="00F92F6B">
        <w:rPr>
          <w:rFonts w:asciiTheme="minorHAnsi" w:eastAsiaTheme="minorEastAsia" w:hAnsiTheme="minorHAnsi" w:cstheme="minorBidi"/>
          <w:kern w:val="2"/>
          <w:sz w:val="24"/>
          <w:szCs w:val="24"/>
          <w14:ligatures w14:val="standardContextual"/>
        </w:rPr>
        <w:tab/>
      </w:r>
      <w:r w:rsidRPr="00F92F6B">
        <w:t>Signalling procedures</w:t>
      </w:r>
      <w:r w:rsidRPr="00F92F6B">
        <w:tab/>
      </w:r>
      <w:r w:rsidRPr="00F92F6B">
        <w:fldChar w:fldCharType="begin" w:fldLock="1"/>
      </w:r>
      <w:r w:rsidRPr="00F92F6B">
        <w:instrText xml:space="preserve"> PAGEREF _Toc219280716 \h </w:instrText>
      </w:r>
      <w:r w:rsidRPr="00F92F6B">
        <w:fldChar w:fldCharType="separate"/>
      </w:r>
      <w:r w:rsidRPr="00F92F6B">
        <w:t>40</w:t>
      </w:r>
      <w:r w:rsidRPr="00F92F6B">
        <w:fldChar w:fldCharType="end"/>
      </w:r>
    </w:p>
    <w:p w14:paraId="1905C47E" w14:textId="11B487A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4.9.4</w:t>
      </w:r>
      <w:r w:rsidRPr="00F92F6B">
        <w:rPr>
          <w:rFonts w:asciiTheme="minorHAnsi" w:eastAsiaTheme="minorEastAsia" w:hAnsiTheme="minorHAnsi" w:cstheme="minorBidi"/>
          <w:kern w:val="2"/>
          <w:sz w:val="24"/>
          <w:szCs w:val="24"/>
          <w14:ligatures w14:val="standardContextual"/>
        </w:rPr>
        <w:tab/>
      </w:r>
      <w:r w:rsidRPr="00F92F6B">
        <w:t>OAM aspects</w:t>
      </w:r>
      <w:r w:rsidRPr="00F92F6B">
        <w:tab/>
      </w:r>
      <w:r w:rsidRPr="00F92F6B">
        <w:fldChar w:fldCharType="begin" w:fldLock="1"/>
      </w:r>
      <w:r w:rsidRPr="00F92F6B">
        <w:instrText xml:space="preserve"> PAGEREF _Toc219280717 \h </w:instrText>
      </w:r>
      <w:r w:rsidRPr="00F92F6B">
        <w:fldChar w:fldCharType="separate"/>
      </w:r>
      <w:r w:rsidRPr="00F92F6B">
        <w:t>41</w:t>
      </w:r>
      <w:r w:rsidRPr="00F92F6B">
        <w:fldChar w:fldCharType="end"/>
      </w:r>
    </w:p>
    <w:p w14:paraId="0D4FC355" w14:textId="132AF0B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4.9.5</w:t>
      </w:r>
      <w:r w:rsidRPr="00F92F6B">
        <w:rPr>
          <w:rFonts w:asciiTheme="minorHAnsi" w:eastAsiaTheme="minorEastAsia" w:hAnsiTheme="minorHAnsi" w:cstheme="minorBidi"/>
          <w:kern w:val="2"/>
          <w:sz w:val="24"/>
          <w:szCs w:val="24"/>
          <w14:ligatures w14:val="standardContextual"/>
        </w:rPr>
        <w:tab/>
      </w:r>
      <w:r w:rsidRPr="00F92F6B">
        <w:t>Network-controlled repeater management</w:t>
      </w:r>
      <w:r w:rsidRPr="00F92F6B">
        <w:tab/>
      </w:r>
      <w:r w:rsidRPr="00F92F6B">
        <w:fldChar w:fldCharType="begin" w:fldLock="1"/>
      </w:r>
      <w:r w:rsidRPr="00F92F6B">
        <w:instrText xml:space="preserve"> PAGEREF _Toc219280718 \h </w:instrText>
      </w:r>
      <w:r w:rsidRPr="00F92F6B">
        <w:fldChar w:fldCharType="separate"/>
      </w:r>
      <w:r w:rsidRPr="00F92F6B">
        <w:t>41</w:t>
      </w:r>
      <w:r w:rsidRPr="00F92F6B">
        <w:fldChar w:fldCharType="end"/>
      </w:r>
    </w:p>
    <w:p w14:paraId="48055823" w14:textId="657F1BB2"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DengXian"/>
        </w:rPr>
        <w:t>4.10</w:t>
      </w:r>
      <w:r w:rsidRPr="00F92F6B">
        <w:rPr>
          <w:rFonts w:asciiTheme="minorHAnsi" w:eastAsiaTheme="minorEastAsia" w:hAnsiTheme="minorHAnsi" w:cstheme="minorBidi"/>
          <w:kern w:val="2"/>
          <w:sz w:val="24"/>
          <w:szCs w:val="24"/>
          <w14:ligatures w14:val="standardContextual"/>
        </w:rPr>
        <w:tab/>
      </w:r>
      <w:r w:rsidRPr="00F92F6B">
        <w:rPr>
          <w:rFonts w:eastAsia="DengXian"/>
        </w:rPr>
        <w:t>Support of NR Femto nodes</w:t>
      </w:r>
      <w:r w:rsidRPr="00F92F6B">
        <w:tab/>
      </w:r>
      <w:r w:rsidRPr="00F92F6B">
        <w:fldChar w:fldCharType="begin" w:fldLock="1"/>
      </w:r>
      <w:r w:rsidRPr="00F92F6B">
        <w:instrText xml:space="preserve"> PAGEREF _Toc219280719 \h </w:instrText>
      </w:r>
      <w:r w:rsidRPr="00F92F6B">
        <w:fldChar w:fldCharType="separate"/>
      </w:r>
      <w:r w:rsidRPr="00F92F6B">
        <w:t>42</w:t>
      </w:r>
      <w:r w:rsidRPr="00F92F6B">
        <w:fldChar w:fldCharType="end"/>
      </w:r>
    </w:p>
    <w:p w14:paraId="101322C4" w14:textId="6805A77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DengXian"/>
        </w:rPr>
        <w:t>4.10.1</w:t>
      </w:r>
      <w:r w:rsidRPr="00F92F6B">
        <w:rPr>
          <w:rFonts w:asciiTheme="minorHAnsi" w:eastAsiaTheme="minorEastAsia" w:hAnsiTheme="minorHAnsi" w:cstheme="minorBidi"/>
          <w:kern w:val="2"/>
          <w:sz w:val="24"/>
          <w:szCs w:val="24"/>
          <w14:ligatures w14:val="standardContextual"/>
        </w:rPr>
        <w:tab/>
      </w:r>
      <w:r w:rsidRPr="00F92F6B">
        <w:rPr>
          <w:rFonts w:eastAsia="DengXian"/>
        </w:rPr>
        <w:t>Architecture</w:t>
      </w:r>
      <w:r w:rsidRPr="00F92F6B">
        <w:tab/>
      </w:r>
      <w:r w:rsidRPr="00F92F6B">
        <w:fldChar w:fldCharType="begin" w:fldLock="1"/>
      </w:r>
      <w:r w:rsidRPr="00F92F6B">
        <w:instrText xml:space="preserve"> PAGEREF _Toc219280720 \h </w:instrText>
      </w:r>
      <w:r w:rsidRPr="00F92F6B">
        <w:fldChar w:fldCharType="separate"/>
      </w:r>
      <w:r w:rsidRPr="00F92F6B">
        <w:t>42</w:t>
      </w:r>
      <w:r w:rsidRPr="00F92F6B">
        <w:fldChar w:fldCharType="end"/>
      </w:r>
    </w:p>
    <w:p w14:paraId="492969D5" w14:textId="47108A6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4.10.2</w:t>
      </w:r>
      <w:r w:rsidRPr="00F92F6B">
        <w:rPr>
          <w:rFonts w:asciiTheme="minorHAnsi" w:eastAsiaTheme="minorEastAsia" w:hAnsiTheme="minorHAnsi" w:cstheme="minorBidi"/>
          <w:kern w:val="2"/>
          <w:sz w:val="24"/>
          <w:szCs w:val="24"/>
          <w14:ligatures w14:val="standardContextual"/>
        </w:rPr>
        <w:tab/>
      </w:r>
      <w:r w:rsidRPr="00F92F6B">
        <w:t>Functional Split</w:t>
      </w:r>
      <w:r w:rsidRPr="00F92F6B">
        <w:tab/>
      </w:r>
      <w:r w:rsidRPr="00F92F6B">
        <w:fldChar w:fldCharType="begin" w:fldLock="1"/>
      </w:r>
      <w:r w:rsidRPr="00F92F6B">
        <w:instrText xml:space="preserve"> PAGEREF _Toc219280721 \h </w:instrText>
      </w:r>
      <w:r w:rsidRPr="00F92F6B">
        <w:fldChar w:fldCharType="separate"/>
      </w:r>
      <w:r w:rsidRPr="00F92F6B">
        <w:t>43</w:t>
      </w:r>
      <w:r w:rsidRPr="00F92F6B">
        <w:fldChar w:fldCharType="end"/>
      </w:r>
    </w:p>
    <w:p w14:paraId="54CDE5CC" w14:textId="61A84BD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4.10.2.1</w:t>
      </w:r>
      <w:r w:rsidRPr="00F92F6B">
        <w:rPr>
          <w:rFonts w:asciiTheme="minorHAnsi" w:eastAsiaTheme="minorEastAsia" w:hAnsiTheme="minorHAnsi" w:cstheme="minorBidi"/>
          <w:kern w:val="2"/>
          <w:sz w:val="24"/>
          <w:szCs w:val="24"/>
          <w14:ligatures w14:val="standardContextual"/>
        </w:rPr>
        <w:tab/>
      </w:r>
      <w:r w:rsidRPr="00F92F6B">
        <w:t>NR Femto node</w:t>
      </w:r>
      <w:r w:rsidRPr="00F92F6B">
        <w:tab/>
      </w:r>
      <w:r w:rsidRPr="00F92F6B">
        <w:fldChar w:fldCharType="begin" w:fldLock="1"/>
      </w:r>
      <w:r w:rsidRPr="00F92F6B">
        <w:instrText xml:space="preserve"> PAGEREF _Toc219280722 \h </w:instrText>
      </w:r>
      <w:r w:rsidRPr="00F92F6B">
        <w:fldChar w:fldCharType="separate"/>
      </w:r>
      <w:r w:rsidRPr="00F92F6B">
        <w:t>43</w:t>
      </w:r>
      <w:r w:rsidRPr="00F92F6B">
        <w:fldChar w:fldCharType="end"/>
      </w:r>
    </w:p>
    <w:p w14:paraId="79F59FA5" w14:textId="710E062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4.10.2.2</w:t>
      </w:r>
      <w:r w:rsidRPr="00F92F6B">
        <w:rPr>
          <w:rFonts w:asciiTheme="minorHAnsi" w:eastAsiaTheme="minorEastAsia" w:hAnsiTheme="minorHAnsi" w:cstheme="minorBidi"/>
          <w:kern w:val="2"/>
          <w:sz w:val="24"/>
          <w:szCs w:val="24"/>
          <w14:ligatures w14:val="standardContextual"/>
        </w:rPr>
        <w:tab/>
      </w:r>
      <w:r w:rsidRPr="00F92F6B">
        <w:t>AMF</w:t>
      </w:r>
      <w:r w:rsidRPr="00F92F6B">
        <w:tab/>
      </w:r>
      <w:r w:rsidRPr="00F92F6B">
        <w:fldChar w:fldCharType="begin" w:fldLock="1"/>
      </w:r>
      <w:r w:rsidRPr="00F92F6B">
        <w:instrText xml:space="preserve"> PAGEREF _Toc219280723 \h </w:instrText>
      </w:r>
      <w:r w:rsidRPr="00F92F6B">
        <w:fldChar w:fldCharType="separate"/>
      </w:r>
      <w:r w:rsidRPr="00F92F6B">
        <w:t>44</w:t>
      </w:r>
      <w:r w:rsidRPr="00F92F6B">
        <w:fldChar w:fldCharType="end"/>
      </w:r>
    </w:p>
    <w:p w14:paraId="5EFA634B" w14:textId="699BE8D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4.10.2.3</w:t>
      </w:r>
      <w:r w:rsidRPr="00F92F6B">
        <w:rPr>
          <w:rFonts w:asciiTheme="minorHAnsi" w:eastAsiaTheme="minorEastAsia" w:hAnsiTheme="minorHAnsi" w:cstheme="minorBidi"/>
          <w:kern w:val="2"/>
          <w:sz w:val="24"/>
          <w:szCs w:val="24"/>
          <w14:ligatures w14:val="standardContextual"/>
        </w:rPr>
        <w:tab/>
      </w:r>
      <w:r w:rsidRPr="00F92F6B">
        <w:t>NR Femto GW</w:t>
      </w:r>
      <w:r w:rsidRPr="00F92F6B">
        <w:tab/>
      </w:r>
      <w:r w:rsidRPr="00F92F6B">
        <w:fldChar w:fldCharType="begin" w:fldLock="1"/>
      </w:r>
      <w:r w:rsidRPr="00F92F6B">
        <w:instrText xml:space="preserve"> PAGEREF _Toc219280724 \h </w:instrText>
      </w:r>
      <w:r w:rsidRPr="00F92F6B">
        <w:fldChar w:fldCharType="separate"/>
      </w:r>
      <w:r w:rsidRPr="00F92F6B">
        <w:t>44</w:t>
      </w:r>
      <w:r w:rsidRPr="00F92F6B">
        <w:fldChar w:fldCharType="end"/>
      </w:r>
    </w:p>
    <w:p w14:paraId="46C012E1" w14:textId="2EAAEB4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4.10.3</w:t>
      </w:r>
      <w:r w:rsidRPr="00F92F6B">
        <w:rPr>
          <w:rFonts w:asciiTheme="minorHAnsi" w:eastAsiaTheme="minorEastAsia" w:hAnsiTheme="minorHAnsi" w:cstheme="minorBidi"/>
          <w:kern w:val="2"/>
          <w:sz w:val="24"/>
          <w:szCs w:val="24"/>
          <w14:ligatures w14:val="standardContextual"/>
        </w:rPr>
        <w:tab/>
      </w:r>
      <w:r w:rsidRPr="00F92F6B">
        <w:t>Interfaces</w:t>
      </w:r>
      <w:r w:rsidRPr="00F92F6B">
        <w:tab/>
      </w:r>
      <w:r w:rsidRPr="00F92F6B">
        <w:fldChar w:fldCharType="begin" w:fldLock="1"/>
      </w:r>
      <w:r w:rsidRPr="00F92F6B">
        <w:instrText xml:space="preserve"> PAGEREF _Toc219280725 \h </w:instrText>
      </w:r>
      <w:r w:rsidRPr="00F92F6B">
        <w:fldChar w:fldCharType="separate"/>
      </w:r>
      <w:r w:rsidRPr="00F92F6B">
        <w:t>45</w:t>
      </w:r>
      <w:r w:rsidRPr="00F92F6B">
        <w:fldChar w:fldCharType="end"/>
      </w:r>
    </w:p>
    <w:p w14:paraId="51A12B63" w14:textId="58AB887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4.10.3.1</w:t>
      </w:r>
      <w:r w:rsidRPr="00F92F6B">
        <w:rPr>
          <w:rFonts w:asciiTheme="minorHAnsi" w:eastAsiaTheme="minorEastAsia" w:hAnsiTheme="minorHAnsi" w:cstheme="minorBidi"/>
          <w:kern w:val="2"/>
          <w:sz w:val="24"/>
          <w:szCs w:val="24"/>
          <w14:ligatures w14:val="standardContextual"/>
        </w:rPr>
        <w:tab/>
      </w:r>
      <w:r w:rsidRPr="00F92F6B">
        <w:t>Protocol Stack for NG User Plane</w:t>
      </w:r>
      <w:r w:rsidRPr="00F92F6B">
        <w:tab/>
      </w:r>
      <w:r w:rsidRPr="00F92F6B">
        <w:fldChar w:fldCharType="begin" w:fldLock="1"/>
      </w:r>
      <w:r w:rsidRPr="00F92F6B">
        <w:instrText xml:space="preserve"> PAGEREF _Toc219280726 \h </w:instrText>
      </w:r>
      <w:r w:rsidRPr="00F92F6B">
        <w:fldChar w:fldCharType="separate"/>
      </w:r>
      <w:r w:rsidRPr="00F92F6B">
        <w:t>45</w:t>
      </w:r>
      <w:r w:rsidRPr="00F92F6B">
        <w:fldChar w:fldCharType="end"/>
      </w:r>
    </w:p>
    <w:p w14:paraId="2F0A5327" w14:textId="69685E3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4.10.3.2</w:t>
      </w:r>
      <w:r w:rsidRPr="00F92F6B">
        <w:rPr>
          <w:rFonts w:asciiTheme="minorHAnsi" w:eastAsiaTheme="minorEastAsia" w:hAnsiTheme="minorHAnsi" w:cstheme="minorBidi"/>
          <w:kern w:val="2"/>
          <w:sz w:val="24"/>
          <w:szCs w:val="24"/>
          <w14:ligatures w14:val="standardContextual"/>
        </w:rPr>
        <w:tab/>
      </w:r>
      <w:r w:rsidRPr="00F92F6B">
        <w:t>Protocol Stacks for NG Control Plane</w:t>
      </w:r>
      <w:r w:rsidRPr="00F92F6B">
        <w:tab/>
      </w:r>
      <w:r w:rsidRPr="00F92F6B">
        <w:fldChar w:fldCharType="begin" w:fldLock="1"/>
      </w:r>
      <w:r w:rsidRPr="00F92F6B">
        <w:instrText xml:space="preserve"> PAGEREF _Toc219280727 \h </w:instrText>
      </w:r>
      <w:r w:rsidRPr="00F92F6B">
        <w:fldChar w:fldCharType="separate"/>
      </w:r>
      <w:r w:rsidRPr="00F92F6B">
        <w:t>46</w:t>
      </w:r>
      <w:r w:rsidRPr="00F92F6B">
        <w:fldChar w:fldCharType="end"/>
      </w:r>
    </w:p>
    <w:p w14:paraId="3A24BF02" w14:textId="39EECF1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4.10.4</w:t>
      </w:r>
      <w:r w:rsidRPr="00F92F6B">
        <w:rPr>
          <w:rFonts w:asciiTheme="minorHAnsi" w:eastAsiaTheme="minorEastAsia" w:hAnsiTheme="minorHAnsi" w:cstheme="minorBidi"/>
          <w:kern w:val="2"/>
          <w:sz w:val="24"/>
          <w:szCs w:val="24"/>
          <w14:ligatures w14:val="standardContextual"/>
        </w:rPr>
        <w:tab/>
      </w:r>
      <w:r w:rsidRPr="00F92F6B">
        <w:t>Access Control</w:t>
      </w:r>
      <w:r w:rsidRPr="00F92F6B">
        <w:tab/>
      </w:r>
      <w:r w:rsidRPr="00F92F6B">
        <w:fldChar w:fldCharType="begin" w:fldLock="1"/>
      </w:r>
      <w:r w:rsidRPr="00F92F6B">
        <w:instrText xml:space="preserve"> PAGEREF _Toc219280728 \h </w:instrText>
      </w:r>
      <w:r w:rsidRPr="00F92F6B">
        <w:fldChar w:fldCharType="separate"/>
      </w:r>
      <w:r w:rsidRPr="00F92F6B">
        <w:t>46</w:t>
      </w:r>
      <w:r w:rsidRPr="00F92F6B">
        <w:fldChar w:fldCharType="end"/>
      </w:r>
    </w:p>
    <w:p w14:paraId="2EC08047" w14:textId="612D776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MS Mincho"/>
        </w:rPr>
        <w:t>4.11</w:t>
      </w:r>
      <w:r w:rsidRPr="00F92F6B">
        <w:rPr>
          <w:rFonts w:asciiTheme="minorHAnsi" w:eastAsiaTheme="minorEastAsia" w:hAnsiTheme="minorHAnsi" w:cstheme="minorBidi"/>
          <w:kern w:val="2"/>
          <w:sz w:val="24"/>
          <w:szCs w:val="24"/>
          <w14:ligatures w14:val="standardContextual"/>
        </w:rPr>
        <w:tab/>
      </w:r>
      <w:r w:rsidRPr="00F92F6B">
        <w:rPr>
          <w:rFonts w:eastAsia="MS Mincho"/>
        </w:rPr>
        <w:t>Wireless Access Backhaul</w:t>
      </w:r>
      <w:r w:rsidRPr="00F92F6B">
        <w:tab/>
      </w:r>
      <w:r w:rsidRPr="00F92F6B">
        <w:fldChar w:fldCharType="begin" w:fldLock="1"/>
      </w:r>
      <w:r w:rsidRPr="00F92F6B">
        <w:instrText xml:space="preserve"> PAGEREF _Toc219280729 \h </w:instrText>
      </w:r>
      <w:r w:rsidRPr="00F92F6B">
        <w:fldChar w:fldCharType="separate"/>
      </w:r>
      <w:r w:rsidRPr="00F92F6B">
        <w:t>46</w:t>
      </w:r>
      <w:r w:rsidRPr="00F92F6B">
        <w:fldChar w:fldCharType="end"/>
      </w:r>
    </w:p>
    <w:p w14:paraId="2A05E163" w14:textId="73AAA579"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5</w:t>
      </w:r>
      <w:r w:rsidRPr="00F92F6B">
        <w:rPr>
          <w:rFonts w:asciiTheme="minorHAnsi" w:eastAsiaTheme="minorEastAsia" w:hAnsiTheme="minorHAnsi" w:cstheme="minorBidi"/>
          <w:kern w:val="2"/>
          <w:sz w:val="24"/>
          <w:szCs w:val="24"/>
          <w14:ligatures w14:val="standardContextual"/>
        </w:rPr>
        <w:tab/>
      </w:r>
      <w:r w:rsidRPr="00F92F6B">
        <w:t>Physical Layer</w:t>
      </w:r>
      <w:r w:rsidRPr="00F92F6B">
        <w:tab/>
      </w:r>
      <w:r w:rsidRPr="00F92F6B">
        <w:fldChar w:fldCharType="begin" w:fldLock="1"/>
      </w:r>
      <w:r w:rsidRPr="00F92F6B">
        <w:instrText xml:space="preserve"> PAGEREF _Toc219280730 \h </w:instrText>
      </w:r>
      <w:r w:rsidRPr="00F92F6B">
        <w:fldChar w:fldCharType="separate"/>
      </w:r>
      <w:r w:rsidRPr="00F92F6B">
        <w:t>46</w:t>
      </w:r>
      <w:r w:rsidRPr="00F92F6B">
        <w:fldChar w:fldCharType="end"/>
      </w:r>
    </w:p>
    <w:p w14:paraId="3EA45248" w14:textId="504A21D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5.1</w:t>
      </w:r>
      <w:r w:rsidRPr="00F92F6B">
        <w:rPr>
          <w:rFonts w:asciiTheme="minorHAnsi" w:eastAsiaTheme="minorEastAsia" w:hAnsiTheme="minorHAnsi" w:cstheme="minorBidi"/>
          <w:kern w:val="2"/>
          <w:sz w:val="24"/>
          <w:szCs w:val="24"/>
          <w14:ligatures w14:val="standardContextual"/>
        </w:rPr>
        <w:tab/>
      </w:r>
      <w:r w:rsidRPr="00F92F6B">
        <w:t>Waveform, numerology and frame structure</w:t>
      </w:r>
      <w:r w:rsidRPr="00F92F6B">
        <w:tab/>
      </w:r>
      <w:r w:rsidRPr="00F92F6B">
        <w:fldChar w:fldCharType="begin" w:fldLock="1"/>
      </w:r>
      <w:r w:rsidRPr="00F92F6B">
        <w:instrText xml:space="preserve"> PAGEREF _Toc219280731 \h </w:instrText>
      </w:r>
      <w:r w:rsidRPr="00F92F6B">
        <w:fldChar w:fldCharType="separate"/>
      </w:r>
      <w:r w:rsidRPr="00F92F6B">
        <w:t>46</w:t>
      </w:r>
      <w:r w:rsidRPr="00F92F6B">
        <w:fldChar w:fldCharType="end"/>
      </w:r>
    </w:p>
    <w:p w14:paraId="40F55A4A" w14:textId="3720D70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5.2</w:t>
      </w:r>
      <w:r w:rsidRPr="00F92F6B">
        <w:rPr>
          <w:rFonts w:asciiTheme="minorHAnsi" w:eastAsiaTheme="minorEastAsia" w:hAnsiTheme="minorHAnsi" w:cstheme="minorBidi"/>
          <w:kern w:val="2"/>
          <w:sz w:val="24"/>
          <w:szCs w:val="24"/>
          <w14:ligatures w14:val="standardContextual"/>
        </w:rPr>
        <w:tab/>
      </w:r>
      <w:r w:rsidRPr="00F92F6B">
        <w:t>Downlink</w:t>
      </w:r>
      <w:r w:rsidRPr="00F92F6B">
        <w:tab/>
      </w:r>
      <w:r w:rsidRPr="00F92F6B">
        <w:fldChar w:fldCharType="begin" w:fldLock="1"/>
      </w:r>
      <w:r w:rsidRPr="00F92F6B">
        <w:instrText xml:space="preserve"> PAGEREF _Toc219280732 \h </w:instrText>
      </w:r>
      <w:r w:rsidRPr="00F92F6B">
        <w:fldChar w:fldCharType="separate"/>
      </w:r>
      <w:r w:rsidRPr="00F92F6B">
        <w:t>47</w:t>
      </w:r>
      <w:r w:rsidRPr="00F92F6B">
        <w:fldChar w:fldCharType="end"/>
      </w:r>
    </w:p>
    <w:p w14:paraId="1F95A353" w14:textId="396AECD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5.2.1</w:t>
      </w:r>
      <w:r w:rsidRPr="00F92F6B">
        <w:rPr>
          <w:rFonts w:asciiTheme="minorHAnsi" w:eastAsiaTheme="minorEastAsia" w:hAnsiTheme="minorHAnsi" w:cstheme="minorBidi"/>
          <w:kern w:val="2"/>
          <w:sz w:val="24"/>
          <w:szCs w:val="24"/>
          <w14:ligatures w14:val="standardContextual"/>
        </w:rPr>
        <w:tab/>
      </w:r>
      <w:r w:rsidRPr="00F92F6B">
        <w:t>Downlink transmission scheme</w:t>
      </w:r>
      <w:r w:rsidRPr="00F92F6B">
        <w:tab/>
      </w:r>
      <w:r w:rsidRPr="00F92F6B">
        <w:fldChar w:fldCharType="begin" w:fldLock="1"/>
      </w:r>
      <w:r w:rsidRPr="00F92F6B">
        <w:instrText xml:space="preserve"> PAGEREF _Toc219280733 \h </w:instrText>
      </w:r>
      <w:r w:rsidRPr="00F92F6B">
        <w:fldChar w:fldCharType="separate"/>
      </w:r>
      <w:r w:rsidRPr="00F92F6B">
        <w:t>47</w:t>
      </w:r>
      <w:r w:rsidRPr="00F92F6B">
        <w:fldChar w:fldCharType="end"/>
      </w:r>
    </w:p>
    <w:p w14:paraId="4AA763D8" w14:textId="4649B0B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5.2.2</w:t>
      </w:r>
      <w:r w:rsidRPr="00F92F6B">
        <w:rPr>
          <w:rFonts w:asciiTheme="minorHAnsi" w:eastAsiaTheme="minorEastAsia" w:hAnsiTheme="minorHAnsi" w:cstheme="minorBidi"/>
          <w:kern w:val="2"/>
          <w:sz w:val="24"/>
          <w:szCs w:val="24"/>
          <w14:ligatures w14:val="standardContextual"/>
        </w:rPr>
        <w:tab/>
      </w:r>
      <w:r w:rsidRPr="00F92F6B">
        <w:t>Physical-layer processing for physical downlink shared channel</w:t>
      </w:r>
      <w:r w:rsidRPr="00F92F6B">
        <w:tab/>
      </w:r>
      <w:r w:rsidRPr="00F92F6B">
        <w:fldChar w:fldCharType="begin" w:fldLock="1"/>
      </w:r>
      <w:r w:rsidRPr="00F92F6B">
        <w:instrText xml:space="preserve"> PAGEREF _Toc219280734 \h </w:instrText>
      </w:r>
      <w:r w:rsidRPr="00F92F6B">
        <w:fldChar w:fldCharType="separate"/>
      </w:r>
      <w:r w:rsidRPr="00F92F6B">
        <w:t>48</w:t>
      </w:r>
      <w:r w:rsidRPr="00F92F6B">
        <w:fldChar w:fldCharType="end"/>
      </w:r>
    </w:p>
    <w:p w14:paraId="12AE3442" w14:textId="5B0BBA6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5.2.3</w:t>
      </w:r>
      <w:r w:rsidRPr="00F92F6B">
        <w:rPr>
          <w:rFonts w:asciiTheme="minorHAnsi" w:eastAsiaTheme="minorEastAsia" w:hAnsiTheme="minorHAnsi" w:cstheme="minorBidi"/>
          <w:kern w:val="2"/>
          <w:sz w:val="24"/>
          <w:szCs w:val="24"/>
          <w14:ligatures w14:val="standardContextual"/>
        </w:rPr>
        <w:tab/>
      </w:r>
      <w:r w:rsidRPr="00F92F6B">
        <w:t>Physical downlink control channels</w:t>
      </w:r>
      <w:r w:rsidRPr="00F92F6B">
        <w:tab/>
      </w:r>
      <w:r w:rsidRPr="00F92F6B">
        <w:fldChar w:fldCharType="begin" w:fldLock="1"/>
      </w:r>
      <w:r w:rsidRPr="00F92F6B">
        <w:instrText xml:space="preserve"> PAGEREF _Toc219280735 \h </w:instrText>
      </w:r>
      <w:r w:rsidRPr="00F92F6B">
        <w:fldChar w:fldCharType="separate"/>
      </w:r>
      <w:r w:rsidRPr="00F92F6B">
        <w:t>48</w:t>
      </w:r>
      <w:r w:rsidRPr="00F92F6B">
        <w:fldChar w:fldCharType="end"/>
      </w:r>
    </w:p>
    <w:p w14:paraId="401772D6" w14:textId="2B96844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5.2.4</w:t>
      </w:r>
      <w:r w:rsidRPr="00F92F6B">
        <w:rPr>
          <w:rFonts w:asciiTheme="minorHAnsi" w:eastAsiaTheme="minorEastAsia" w:hAnsiTheme="minorHAnsi" w:cstheme="minorBidi"/>
          <w:kern w:val="2"/>
          <w:sz w:val="24"/>
          <w:szCs w:val="24"/>
          <w14:ligatures w14:val="standardContextual"/>
        </w:rPr>
        <w:tab/>
      </w:r>
      <w:r w:rsidRPr="00F92F6B">
        <w:t>Synchronization signal and PBCH block</w:t>
      </w:r>
      <w:r w:rsidRPr="00F92F6B">
        <w:tab/>
      </w:r>
      <w:r w:rsidRPr="00F92F6B">
        <w:fldChar w:fldCharType="begin" w:fldLock="1"/>
      </w:r>
      <w:r w:rsidRPr="00F92F6B">
        <w:instrText xml:space="preserve"> PAGEREF _Toc219280736 \h </w:instrText>
      </w:r>
      <w:r w:rsidRPr="00F92F6B">
        <w:fldChar w:fldCharType="separate"/>
      </w:r>
      <w:r w:rsidRPr="00F92F6B">
        <w:t>49</w:t>
      </w:r>
      <w:r w:rsidRPr="00F92F6B">
        <w:fldChar w:fldCharType="end"/>
      </w:r>
    </w:p>
    <w:p w14:paraId="5E9D51AF" w14:textId="433D694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5.2.5</w:t>
      </w:r>
      <w:r w:rsidRPr="00F92F6B">
        <w:rPr>
          <w:rFonts w:asciiTheme="minorHAnsi" w:eastAsiaTheme="minorEastAsia" w:hAnsiTheme="minorHAnsi" w:cstheme="minorBidi"/>
          <w:kern w:val="2"/>
          <w:sz w:val="24"/>
          <w:szCs w:val="24"/>
          <w14:ligatures w14:val="standardContextual"/>
        </w:rPr>
        <w:tab/>
      </w:r>
      <w:r w:rsidRPr="00F92F6B">
        <w:t>Physical layer procedures</w:t>
      </w:r>
      <w:r w:rsidRPr="00F92F6B">
        <w:tab/>
      </w:r>
      <w:r w:rsidRPr="00F92F6B">
        <w:fldChar w:fldCharType="begin" w:fldLock="1"/>
      </w:r>
      <w:r w:rsidRPr="00F92F6B">
        <w:instrText xml:space="preserve"> PAGEREF _Toc219280737 \h </w:instrText>
      </w:r>
      <w:r w:rsidRPr="00F92F6B">
        <w:fldChar w:fldCharType="separate"/>
      </w:r>
      <w:r w:rsidRPr="00F92F6B">
        <w:t>50</w:t>
      </w:r>
      <w:r w:rsidRPr="00F92F6B">
        <w:fldChar w:fldCharType="end"/>
      </w:r>
    </w:p>
    <w:p w14:paraId="54538D86" w14:textId="5873E5E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5.2.5.1</w:t>
      </w:r>
      <w:r w:rsidRPr="00F92F6B">
        <w:rPr>
          <w:rFonts w:asciiTheme="minorHAnsi" w:eastAsiaTheme="minorEastAsia" w:hAnsiTheme="minorHAnsi" w:cstheme="minorBidi"/>
          <w:kern w:val="2"/>
          <w:sz w:val="24"/>
          <w:szCs w:val="24"/>
          <w14:ligatures w14:val="standardContextual"/>
        </w:rPr>
        <w:tab/>
      </w:r>
      <w:r w:rsidRPr="00F92F6B">
        <w:t>Link adaptation</w:t>
      </w:r>
      <w:r w:rsidRPr="00F92F6B">
        <w:tab/>
      </w:r>
      <w:r w:rsidRPr="00F92F6B">
        <w:fldChar w:fldCharType="begin" w:fldLock="1"/>
      </w:r>
      <w:r w:rsidRPr="00F92F6B">
        <w:instrText xml:space="preserve"> PAGEREF _Toc219280738 \h </w:instrText>
      </w:r>
      <w:r w:rsidRPr="00F92F6B">
        <w:fldChar w:fldCharType="separate"/>
      </w:r>
      <w:r w:rsidRPr="00F92F6B">
        <w:t>50</w:t>
      </w:r>
      <w:r w:rsidRPr="00F92F6B">
        <w:fldChar w:fldCharType="end"/>
      </w:r>
    </w:p>
    <w:p w14:paraId="24693D8D" w14:textId="1E92F11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5.2.5.2</w:t>
      </w:r>
      <w:r w:rsidRPr="00F92F6B">
        <w:rPr>
          <w:rFonts w:asciiTheme="minorHAnsi" w:eastAsiaTheme="minorEastAsia" w:hAnsiTheme="minorHAnsi" w:cstheme="minorBidi"/>
          <w:kern w:val="2"/>
          <w:sz w:val="24"/>
          <w:szCs w:val="24"/>
          <w14:ligatures w14:val="standardContextual"/>
        </w:rPr>
        <w:tab/>
      </w:r>
      <w:r w:rsidRPr="00F92F6B">
        <w:t>Power Control</w:t>
      </w:r>
      <w:r w:rsidRPr="00F92F6B">
        <w:tab/>
      </w:r>
      <w:r w:rsidRPr="00F92F6B">
        <w:fldChar w:fldCharType="begin" w:fldLock="1"/>
      </w:r>
      <w:r w:rsidRPr="00F92F6B">
        <w:instrText xml:space="preserve"> PAGEREF _Toc219280739 \h </w:instrText>
      </w:r>
      <w:r w:rsidRPr="00F92F6B">
        <w:fldChar w:fldCharType="separate"/>
      </w:r>
      <w:r w:rsidRPr="00F92F6B">
        <w:t>50</w:t>
      </w:r>
      <w:r w:rsidRPr="00F92F6B">
        <w:fldChar w:fldCharType="end"/>
      </w:r>
    </w:p>
    <w:p w14:paraId="746B04F7" w14:textId="0CEB8BA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5.2.5.3</w:t>
      </w:r>
      <w:r w:rsidRPr="00F92F6B">
        <w:rPr>
          <w:rFonts w:asciiTheme="minorHAnsi" w:eastAsiaTheme="minorEastAsia" w:hAnsiTheme="minorHAnsi" w:cstheme="minorBidi"/>
          <w:kern w:val="2"/>
          <w:sz w:val="24"/>
          <w:szCs w:val="24"/>
          <w14:ligatures w14:val="standardContextual"/>
        </w:rPr>
        <w:tab/>
      </w:r>
      <w:r w:rsidRPr="00F92F6B">
        <w:t>Cell search</w:t>
      </w:r>
      <w:r w:rsidRPr="00F92F6B">
        <w:tab/>
      </w:r>
      <w:r w:rsidRPr="00F92F6B">
        <w:fldChar w:fldCharType="begin" w:fldLock="1"/>
      </w:r>
      <w:r w:rsidRPr="00F92F6B">
        <w:instrText xml:space="preserve"> PAGEREF _Toc219280740 \h </w:instrText>
      </w:r>
      <w:r w:rsidRPr="00F92F6B">
        <w:fldChar w:fldCharType="separate"/>
      </w:r>
      <w:r w:rsidRPr="00F92F6B">
        <w:t>50</w:t>
      </w:r>
      <w:r w:rsidRPr="00F92F6B">
        <w:fldChar w:fldCharType="end"/>
      </w:r>
    </w:p>
    <w:p w14:paraId="48AA6128" w14:textId="28591D5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5.2.5.4</w:t>
      </w:r>
      <w:r w:rsidRPr="00F92F6B">
        <w:rPr>
          <w:rFonts w:asciiTheme="minorHAnsi" w:eastAsiaTheme="minorEastAsia" w:hAnsiTheme="minorHAnsi" w:cstheme="minorBidi"/>
          <w:kern w:val="2"/>
          <w:sz w:val="24"/>
          <w:szCs w:val="24"/>
          <w14:ligatures w14:val="standardContextual"/>
        </w:rPr>
        <w:tab/>
      </w:r>
      <w:r w:rsidRPr="00F92F6B">
        <w:t>HARQ</w:t>
      </w:r>
      <w:r w:rsidRPr="00F92F6B">
        <w:tab/>
      </w:r>
      <w:r w:rsidRPr="00F92F6B">
        <w:fldChar w:fldCharType="begin" w:fldLock="1"/>
      </w:r>
      <w:r w:rsidRPr="00F92F6B">
        <w:instrText xml:space="preserve"> PAGEREF _Toc219280741 \h </w:instrText>
      </w:r>
      <w:r w:rsidRPr="00F92F6B">
        <w:fldChar w:fldCharType="separate"/>
      </w:r>
      <w:r w:rsidRPr="00F92F6B">
        <w:t>51</w:t>
      </w:r>
      <w:r w:rsidRPr="00F92F6B">
        <w:fldChar w:fldCharType="end"/>
      </w:r>
    </w:p>
    <w:p w14:paraId="4B5E04E3" w14:textId="41F7D65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5.2.5.5</w:t>
      </w:r>
      <w:r w:rsidRPr="00F92F6B">
        <w:rPr>
          <w:rFonts w:asciiTheme="minorHAnsi" w:eastAsiaTheme="minorEastAsia" w:hAnsiTheme="minorHAnsi" w:cstheme="minorBidi"/>
          <w:kern w:val="2"/>
          <w:sz w:val="24"/>
          <w:szCs w:val="24"/>
          <w14:ligatures w14:val="standardContextual"/>
        </w:rPr>
        <w:tab/>
      </w:r>
      <w:r w:rsidRPr="00F92F6B">
        <w:t>Reception of SIB1</w:t>
      </w:r>
      <w:r w:rsidRPr="00F92F6B">
        <w:tab/>
      </w:r>
      <w:r w:rsidRPr="00F92F6B">
        <w:fldChar w:fldCharType="begin" w:fldLock="1"/>
      </w:r>
      <w:r w:rsidRPr="00F92F6B">
        <w:instrText xml:space="preserve"> PAGEREF _Toc219280742 \h </w:instrText>
      </w:r>
      <w:r w:rsidRPr="00F92F6B">
        <w:fldChar w:fldCharType="separate"/>
      </w:r>
      <w:r w:rsidRPr="00F92F6B">
        <w:t>51</w:t>
      </w:r>
      <w:r w:rsidRPr="00F92F6B">
        <w:fldChar w:fldCharType="end"/>
      </w:r>
    </w:p>
    <w:p w14:paraId="70EE4BA2" w14:textId="75012F2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5.2.6</w:t>
      </w:r>
      <w:r w:rsidRPr="00F92F6B">
        <w:rPr>
          <w:rFonts w:asciiTheme="minorHAnsi" w:eastAsiaTheme="minorEastAsia" w:hAnsiTheme="minorHAnsi" w:cstheme="minorBidi"/>
          <w:kern w:val="2"/>
          <w:sz w:val="24"/>
          <w:szCs w:val="24"/>
          <w14:ligatures w14:val="standardContextual"/>
        </w:rPr>
        <w:tab/>
      </w:r>
      <w:r w:rsidRPr="00F92F6B">
        <w:t>Downlink Reference Signals and Measurements for Positioning</w:t>
      </w:r>
      <w:r w:rsidRPr="00F92F6B">
        <w:tab/>
      </w:r>
      <w:r w:rsidRPr="00F92F6B">
        <w:fldChar w:fldCharType="begin" w:fldLock="1"/>
      </w:r>
      <w:r w:rsidRPr="00F92F6B">
        <w:instrText xml:space="preserve"> PAGEREF _Toc219280743 \h </w:instrText>
      </w:r>
      <w:r w:rsidRPr="00F92F6B">
        <w:fldChar w:fldCharType="separate"/>
      </w:r>
      <w:r w:rsidRPr="00F92F6B">
        <w:t>51</w:t>
      </w:r>
      <w:r w:rsidRPr="00F92F6B">
        <w:fldChar w:fldCharType="end"/>
      </w:r>
    </w:p>
    <w:p w14:paraId="00D87786" w14:textId="0CDCBD7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5.3</w:t>
      </w:r>
      <w:r w:rsidRPr="00F92F6B">
        <w:rPr>
          <w:rFonts w:asciiTheme="minorHAnsi" w:eastAsiaTheme="minorEastAsia" w:hAnsiTheme="minorHAnsi" w:cstheme="minorBidi"/>
          <w:kern w:val="2"/>
          <w:sz w:val="24"/>
          <w:szCs w:val="24"/>
          <w14:ligatures w14:val="standardContextual"/>
        </w:rPr>
        <w:tab/>
      </w:r>
      <w:r w:rsidRPr="00F92F6B">
        <w:t>Uplink</w:t>
      </w:r>
      <w:r w:rsidRPr="00F92F6B">
        <w:tab/>
      </w:r>
      <w:r w:rsidRPr="00F92F6B">
        <w:fldChar w:fldCharType="begin" w:fldLock="1"/>
      </w:r>
      <w:r w:rsidRPr="00F92F6B">
        <w:instrText xml:space="preserve"> PAGEREF _Toc219280744 \h </w:instrText>
      </w:r>
      <w:r w:rsidRPr="00F92F6B">
        <w:fldChar w:fldCharType="separate"/>
      </w:r>
      <w:r w:rsidRPr="00F92F6B">
        <w:t>51</w:t>
      </w:r>
      <w:r w:rsidRPr="00F92F6B">
        <w:fldChar w:fldCharType="end"/>
      </w:r>
    </w:p>
    <w:p w14:paraId="0B6DF1ED" w14:textId="349B401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5.3.1</w:t>
      </w:r>
      <w:r w:rsidRPr="00F92F6B">
        <w:rPr>
          <w:rFonts w:asciiTheme="minorHAnsi" w:eastAsiaTheme="minorEastAsia" w:hAnsiTheme="minorHAnsi" w:cstheme="minorBidi"/>
          <w:kern w:val="2"/>
          <w:sz w:val="24"/>
          <w:szCs w:val="24"/>
          <w14:ligatures w14:val="standardContextual"/>
        </w:rPr>
        <w:tab/>
      </w:r>
      <w:r w:rsidRPr="00F92F6B">
        <w:t>Uplink transmission scheme</w:t>
      </w:r>
      <w:r w:rsidRPr="00F92F6B">
        <w:tab/>
      </w:r>
      <w:r w:rsidRPr="00F92F6B">
        <w:fldChar w:fldCharType="begin" w:fldLock="1"/>
      </w:r>
      <w:r w:rsidRPr="00F92F6B">
        <w:instrText xml:space="preserve"> PAGEREF _Toc219280745 \h </w:instrText>
      </w:r>
      <w:r w:rsidRPr="00F92F6B">
        <w:fldChar w:fldCharType="separate"/>
      </w:r>
      <w:r w:rsidRPr="00F92F6B">
        <w:t>51</w:t>
      </w:r>
      <w:r w:rsidRPr="00F92F6B">
        <w:fldChar w:fldCharType="end"/>
      </w:r>
    </w:p>
    <w:p w14:paraId="13E6C4F4" w14:textId="7402944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5.3.2</w:t>
      </w:r>
      <w:r w:rsidRPr="00F92F6B">
        <w:rPr>
          <w:rFonts w:asciiTheme="minorHAnsi" w:eastAsiaTheme="minorEastAsia" w:hAnsiTheme="minorHAnsi" w:cstheme="minorBidi"/>
          <w:kern w:val="2"/>
          <w:sz w:val="24"/>
          <w:szCs w:val="24"/>
          <w14:ligatures w14:val="standardContextual"/>
        </w:rPr>
        <w:tab/>
      </w:r>
      <w:r w:rsidRPr="00F92F6B">
        <w:t>Physical-layer processing for physical uplink shared channel</w:t>
      </w:r>
      <w:r w:rsidRPr="00F92F6B">
        <w:tab/>
      </w:r>
      <w:r w:rsidRPr="00F92F6B">
        <w:fldChar w:fldCharType="begin" w:fldLock="1"/>
      </w:r>
      <w:r w:rsidRPr="00F92F6B">
        <w:instrText xml:space="preserve"> PAGEREF _Toc219280746 \h </w:instrText>
      </w:r>
      <w:r w:rsidRPr="00F92F6B">
        <w:fldChar w:fldCharType="separate"/>
      </w:r>
      <w:r w:rsidRPr="00F92F6B">
        <w:t>52</w:t>
      </w:r>
      <w:r w:rsidRPr="00F92F6B">
        <w:fldChar w:fldCharType="end"/>
      </w:r>
    </w:p>
    <w:p w14:paraId="171E77EF" w14:textId="1D779C8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5.3.3</w:t>
      </w:r>
      <w:r w:rsidRPr="00F92F6B">
        <w:rPr>
          <w:rFonts w:asciiTheme="minorHAnsi" w:eastAsiaTheme="minorEastAsia" w:hAnsiTheme="minorHAnsi" w:cstheme="minorBidi"/>
          <w:kern w:val="2"/>
          <w:sz w:val="24"/>
          <w:szCs w:val="24"/>
          <w14:ligatures w14:val="standardContextual"/>
        </w:rPr>
        <w:tab/>
      </w:r>
      <w:r w:rsidRPr="00F92F6B">
        <w:t>Physical uplink control channel</w:t>
      </w:r>
      <w:r w:rsidRPr="00F92F6B">
        <w:tab/>
      </w:r>
      <w:r w:rsidRPr="00F92F6B">
        <w:fldChar w:fldCharType="begin" w:fldLock="1"/>
      </w:r>
      <w:r w:rsidRPr="00F92F6B">
        <w:instrText xml:space="preserve"> PAGEREF _Toc219280747 \h </w:instrText>
      </w:r>
      <w:r w:rsidRPr="00F92F6B">
        <w:fldChar w:fldCharType="separate"/>
      </w:r>
      <w:r w:rsidRPr="00F92F6B">
        <w:t>52</w:t>
      </w:r>
      <w:r w:rsidRPr="00F92F6B">
        <w:fldChar w:fldCharType="end"/>
      </w:r>
    </w:p>
    <w:p w14:paraId="06EBB8E6" w14:textId="7812E27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5.3.4</w:t>
      </w:r>
      <w:r w:rsidRPr="00F92F6B">
        <w:rPr>
          <w:rFonts w:asciiTheme="minorHAnsi" w:eastAsiaTheme="minorEastAsia" w:hAnsiTheme="minorHAnsi" w:cstheme="minorBidi"/>
          <w:kern w:val="2"/>
          <w:sz w:val="24"/>
          <w:szCs w:val="24"/>
          <w14:ligatures w14:val="standardContextual"/>
        </w:rPr>
        <w:tab/>
      </w:r>
      <w:r w:rsidRPr="00F92F6B">
        <w:t>Random access</w:t>
      </w:r>
      <w:r w:rsidRPr="00F92F6B">
        <w:tab/>
      </w:r>
      <w:r w:rsidRPr="00F92F6B">
        <w:fldChar w:fldCharType="begin" w:fldLock="1"/>
      </w:r>
      <w:r w:rsidRPr="00F92F6B">
        <w:instrText xml:space="preserve"> PAGEREF _Toc219280748 \h </w:instrText>
      </w:r>
      <w:r w:rsidRPr="00F92F6B">
        <w:fldChar w:fldCharType="separate"/>
      </w:r>
      <w:r w:rsidRPr="00F92F6B">
        <w:t>54</w:t>
      </w:r>
      <w:r w:rsidRPr="00F92F6B">
        <w:fldChar w:fldCharType="end"/>
      </w:r>
    </w:p>
    <w:p w14:paraId="1C20F9B4" w14:textId="4A5AE41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5.3.5</w:t>
      </w:r>
      <w:r w:rsidRPr="00F92F6B">
        <w:rPr>
          <w:rFonts w:asciiTheme="minorHAnsi" w:eastAsiaTheme="minorEastAsia" w:hAnsiTheme="minorHAnsi" w:cstheme="minorBidi"/>
          <w:kern w:val="2"/>
          <w:sz w:val="24"/>
          <w:szCs w:val="24"/>
          <w14:ligatures w14:val="standardContextual"/>
        </w:rPr>
        <w:tab/>
      </w:r>
      <w:r w:rsidRPr="00F92F6B">
        <w:t>Physical layer procedures</w:t>
      </w:r>
      <w:r w:rsidRPr="00F92F6B">
        <w:tab/>
      </w:r>
      <w:r w:rsidRPr="00F92F6B">
        <w:fldChar w:fldCharType="begin" w:fldLock="1"/>
      </w:r>
      <w:r w:rsidRPr="00F92F6B">
        <w:instrText xml:space="preserve"> PAGEREF _Toc219280749 \h </w:instrText>
      </w:r>
      <w:r w:rsidRPr="00F92F6B">
        <w:fldChar w:fldCharType="separate"/>
      </w:r>
      <w:r w:rsidRPr="00F92F6B">
        <w:t>54</w:t>
      </w:r>
      <w:r w:rsidRPr="00F92F6B">
        <w:fldChar w:fldCharType="end"/>
      </w:r>
    </w:p>
    <w:p w14:paraId="38183BAE" w14:textId="7233C02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5.3.5.1</w:t>
      </w:r>
      <w:r w:rsidRPr="00F92F6B">
        <w:rPr>
          <w:rFonts w:asciiTheme="minorHAnsi" w:eastAsiaTheme="minorEastAsia" w:hAnsiTheme="minorHAnsi" w:cstheme="minorBidi"/>
          <w:kern w:val="2"/>
          <w:sz w:val="24"/>
          <w:szCs w:val="24"/>
          <w14:ligatures w14:val="standardContextual"/>
        </w:rPr>
        <w:tab/>
      </w:r>
      <w:r w:rsidRPr="00F92F6B">
        <w:t>Link adaptation</w:t>
      </w:r>
      <w:r w:rsidRPr="00F92F6B">
        <w:tab/>
      </w:r>
      <w:r w:rsidRPr="00F92F6B">
        <w:fldChar w:fldCharType="begin" w:fldLock="1"/>
      </w:r>
      <w:r w:rsidRPr="00F92F6B">
        <w:instrText xml:space="preserve"> PAGEREF _Toc219280750 \h </w:instrText>
      </w:r>
      <w:r w:rsidRPr="00F92F6B">
        <w:fldChar w:fldCharType="separate"/>
      </w:r>
      <w:r w:rsidRPr="00F92F6B">
        <w:t>54</w:t>
      </w:r>
      <w:r w:rsidRPr="00F92F6B">
        <w:fldChar w:fldCharType="end"/>
      </w:r>
    </w:p>
    <w:p w14:paraId="14B656C5" w14:textId="595BFB4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5.3.5.2</w:t>
      </w:r>
      <w:r w:rsidRPr="00F92F6B">
        <w:rPr>
          <w:rFonts w:asciiTheme="minorHAnsi" w:eastAsiaTheme="minorEastAsia" w:hAnsiTheme="minorHAnsi" w:cstheme="minorBidi"/>
          <w:kern w:val="2"/>
          <w:sz w:val="24"/>
          <w:szCs w:val="24"/>
          <w14:ligatures w14:val="standardContextual"/>
        </w:rPr>
        <w:tab/>
      </w:r>
      <w:r w:rsidRPr="00F92F6B">
        <w:t>Uplink Power control</w:t>
      </w:r>
      <w:r w:rsidRPr="00F92F6B">
        <w:tab/>
      </w:r>
      <w:r w:rsidRPr="00F92F6B">
        <w:fldChar w:fldCharType="begin" w:fldLock="1"/>
      </w:r>
      <w:r w:rsidRPr="00F92F6B">
        <w:instrText xml:space="preserve"> PAGEREF _Toc219280751 \h </w:instrText>
      </w:r>
      <w:r w:rsidRPr="00F92F6B">
        <w:fldChar w:fldCharType="separate"/>
      </w:r>
      <w:r w:rsidRPr="00F92F6B">
        <w:t>54</w:t>
      </w:r>
      <w:r w:rsidRPr="00F92F6B">
        <w:fldChar w:fldCharType="end"/>
      </w:r>
    </w:p>
    <w:p w14:paraId="322B898D" w14:textId="676E978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5.3.5.3</w:t>
      </w:r>
      <w:r w:rsidRPr="00F92F6B">
        <w:rPr>
          <w:rFonts w:asciiTheme="minorHAnsi" w:eastAsiaTheme="minorEastAsia" w:hAnsiTheme="minorHAnsi" w:cstheme="minorBidi"/>
          <w:kern w:val="2"/>
          <w:sz w:val="24"/>
          <w:szCs w:val="24"/>
          <w14:ligatures w14:val="standardContextual"/>
        </w:rPr>
        <w:tab/>
      </w:r>
      <w:r w:rsidRPr="00F92F6B">
        <w:t>Uplink timing control</w:t>
      </w:r>
      <w:r w:rsidRPr="00F92F6B">
        <w:tab/>
      </w:r>
      <w:r w:rsidRPr="00F92F6B">
        <w:fldChar w:fldCharType="begin" w:fldLock="1"/>
      </w:r>
      <w:r w:rsidRPr="00F92F6B">
        <w:instrText xml:space="preserve"> PAGEREF _Toc219280752 \h </w:instrText>
      </w:r>
      <w:r w:rsidRPr="00F92F6B">
        <w:fldChar w:fldCharType="separate"/>
      </w:r>
      <w:r w:rsidRPr="00F92F6B">
        <w:t>54</w:t>
      </w:r>
      <w:r w:rsidRPr="00F92F6B">
        <w:fldChar w:fldCharType="end"/>
      </w:r>
    </w:p>
    <w:p w14:paraId="4B48B2B9" w14:textId="00DBDF0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5.3.5.4</w:t>
      </w:r>
      <w:r w:rsidRPr="00F92F6B">
        <w:rPr>
          <w:rFonts w:asciiTheme="minorHAnsi" w:eastAsiaTheme="minorEastAsia" w:hAnsiTheme="minorHAnsi" w:cstheme="minorBidi"/>
          <w:kern w:val="2"/>
          <w:sz w:val="24"/>
          <w:szCs w:val="24"/>
          <w14:ligatures w14:val="standardContextual"/>
        </w:rPr>
        <w:tab/>
      </w:r>
      <w:r w:rsidRPr="00F92F6B">
        <w:t>HARQ</w:t>
      </w:r>
      <w:r w:rsidRPr="00F92F6B">
        <w:tab/>
      </w:r>
      <w:r w:rsidRPr="00F92F6B">
        <w:fldChar w:fldCharType="begin" w:fldLock="1"/>
      </w:r>
      <w:r w:rsidRPr="00F92F6B">
        <w:instrText xml:space="preserve"> PAGEREF _Toc219280753 \h </w:instrText>
      </w:r>
      <w:r w:rsidRPr="00F92F6B">
        <w:fldChar w:fldCharType="separate"/>
      </w:r>
      <w:r w:rsidRPr="00F92F6B">
        <w:t>55</w:t>
      </w:r>
      <w:r w:rsidRPr="00F92F6B">
        <w:fldChar w:fldCharType="end"/>
      </w:r>
    </w:p>
    <w:p w14:paraId="3EFD4E81" w14:textId="7AACC90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5.3.5.5</w:t>
      </w:r>
      <w:r w:rsidRPr="00F92F6B">
        <w:rPr>
          <w:rFonts w:asciiTheme="minorHAnsi" w:eastAsiaTheme="minorEastAsia" w:hAnsiTheme="minorHAnsi" w:cstheme="minorBidi"/>
          <w:kern w:val="2"/>
          <w:sz w:val="24"/>
          <w:szCs w:val="24"/>
          <w14:ligatures w14:val="standardContextual"/>
        </w:rPr>
        <w:tab/>
      </w:r>
      <w:r w:rsidRPr="00F92F6B">
        <w:t>Prioritization of overlapping transmissions</w:t>
      </w:r>
      <w:r w:rsidRPr="00F92F6B">
        <w:tab/>
      </w:r>
      <w:r w:rsidRPr="00F92F6B">
        <w:fldChar w:fldCharType="begin" w:fldLock="1"/>
      </w:r>
      <w:r w:rsidRPr="00F92F6B">
        <w:instrText xml:space="preserve"> PAGEREF _Toc219280754 \h </w:instrText>
      </w:r>
      <w:r w:rsidRPr="00F92F6B">
        <w:fldChar w:fldCharType="separate"/>
      </w:r>
      <w:r w:rsidRPr="00F92F6B">
        <w:t>55</w:t>
      </w:r>
      <w:r w:rsidRPr="00F92F6B">
        <w:fldChar w:fldCharType="end"/>
      </w:r>
    </w:p>
    <w:p w14:paraId="16B988E7" w14:textId="68D4F65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5.3.6</w:t>
      </w:r>
      <w:r w:rsidRPr="00F92F6B">
        <w:rPr>
          <w:rFonts w:asciiTheme="minorHAnsi" w:eastAsiaTheme="minorEastAsia" w:hAnsiTheme="minorHAnsi" w:cstheme="minorBidi"/>
          <w:kern w:val="2"/>
          <w:sz w:val="24"/>
          <w:szCs w:val="24"/>
          <w14:ligatures w14:val="standardContextual"/>
        </w:rPr>
        <w:tab/>
      </w:r>
      <w:r w:rsidRPr="00F92F6B">
        <w:t>Uplink Reference Signals and Measurements for Positioning</w:t>
      </w:r>
      <w:r w:rsidRPr="00F92F6B">
        <w:tab/>
      </w:r>
      <w:r w:rsidRPr="00F92F6B">
        <w:fldChar w:fldCharType="begin" w:fldLock="1"/>
      </w:r>
      <w:r w:rsidRPr="00F92F6B">
        <w:instrText xml:space="preserve"> PAGEREF _Toc219280755 \h </w:instrText>
      </w:r>
      <w:r w:rsidRPr="00F92F6B">
        <w:fldChar w:fldCharType="separate"/>
      </w:r>
      <w:r w:rsidRPr="00F92F6B">
        <w:t>55</w:t>
      </w:r>
      <w:r w:rsidRPr="00F92F6B">
        <w:fldChar w:fldCharType="end"/>
      </w:r>
    </w:p>
    <w:p w14:paraId="66C5B7D1" w14:textId="27B7C56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5.4</w:t>
      </w:r>
      <w:r w:rsidRPr="00F92F6B">
        <w:rPr>
          <w:rFonts w:asciiTheme="minorHAnsi" w:eastAsiaTheme="minorEastAsia" w:hAnsiTheme="minorHAnsi" w:cstheme="minorBidi"/>
          <w:kern w:val="2"/>
          <w:sz w:val="24"/>
          <w:szCs w:val="24"/>
          <w14:ligatures w14:val="standardContextual"/>
        </w:rPr>
        <w:tab/>
      </w:r>
      <w:r w:rsidRPr="00F92F6B">
        <w:t>Carrier aggregation</w:t>
      </w:r>
      <w:r w:rsidRPr="00F92F6B">
        <w:tab/>
      </w:r>
      <w:r w:rsidRPr="00F92F6B">
        <w:fldChar w:fldCharType="begin" w:fldLock="1"/>
      </w:r>
      <w:r w:rsidRPr="00F92F6B">
        <w:instrText xml:space="preserve"> PAGEREF _Toc219280756 \h </w:instrText>
      </w:r>
      <w:r w:rsidRPr="00F92F6B">
        <w:fldChar w:fldCharType="separate"/>
      </w:r>
      <w:r w:rsidRPr="00F92F6B">
        <w:t>55</w:t>
      </w:r>
      <w:r w:rsidRPr="00F92F6B">
        <w:fldChar w:fldCharType="end"/>
      </w:r>
    </w:p>
    <w:p w14:paraId="4A29CC14" w14:textId="464BFBB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5.4.1</w:t>
      </w:r>
      <w:r w:rsidRPr="00F92F6B">
        <w:rPr>
          <w:rFonts w:asciiTheme="minorHAnsi" w:eastAsiaTheme="minorEastAsia" w:hAnsiTheme="minorHAnsi" w:cstheme="minorBidi"/>
          <w:kern w:val="2"/>
          <w:sz w:val="24"/>
          <w:szCs w:val="24"/>
          <w14:ligatures w14:val="standardContextual"/>
        </w:rPr>
        <w:tab/>
      </w:r>
      <w:r w:rsidRPr="00F92F6B">
        <w:t>Carrier aggregation</w:t>
      </w:r>
      <w:r w:rsidRPr="00F92F6B">
        <w:tab/>
      </w:r>
      <w:r w:rsidRPr="00F92F6B">
        <w:fldChar w:fldCharType="begin" w:fldLock="1"/>
      </w:r>
      <w:r w:rsidRPr="00F92F6B">
        <w:instrText xml:space="preserve"> PAGEREF _Toc219280757 \h </w:instrText>
      </w:r>
      <w:r w:rsidRPr="00F92F6B">
        <w:fldChar w:fldCharType="separate"/>
      </w:r>
      <w:r w:rsidRPr="00F92F6B">
        <w:t>55</w:t>
      </w:r>
      <w:r w:rsidRPr="00F92F6B">
        <w:fldChar w:fldCharType="end"/>
      </w:r>
    </w:p>
    <w:p w14:paraId="4086FE79" w14:textId="7C9A81D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5.4.2</w:t>
      </w:r>
      <w:r w:rsidRPr="00F92F6B">
        <w:rPr>
          <w:rFonts w:asciiTheme="minorHAnsi" w:eastAsiaTheme="minorEastAsia" w:hAnsiTheme="minorHAnsi" w:cstheme="minorBidi"/>
          <w:kern w:val="2"/>
          <w:sz w:val="24"/>
          <w:szCs w:val="24"/>
          <w14:ligatures w14:val="standardContextual"/>
        </w:rPr>
        <w:tab/>
      </w:r>
      <w:r w:rsidRPr="00F92F6B">
        <w:t>Supplementary Uplink</w:t>
      </w:r>
      <w:r w:rsidRPr="00F92F6B">
        <w:tab/>
      </w:r>
      <w:r w:rsidRPr="00F92F6B">
        <w:fldChar w:fldCharType="begin" w:fldLock="1"/>
      </w:r>
      <w:r w:rsidRPr="00F92F6B">
        <w:instrText xml:space="preserve"> PAGEREF _Toc219280758 \h </w:instrText>
      </w:r>
      <w:r w:rsidRPr="00F92F6B">
        <w:fldChar w:fldCharType="separate"/>
      </w:r>
      <w:r w:rsidRPr="00F92F6B">
        <w:t>56</w:t>
      </w:r>
      <w:r w:rsidRPr="00F92F6B">
        <w:fldChar w:fldCharType="end"/>
      </w:r>
    </w:p>
    <w:p w14:paraId="15DD2E51" w14:textId="178D523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5.4.3</w:t>
      </w:r>
      <w:r w:rsidRPr="00F92F6B">
        <w:rPr>
          <w:rFonts w:asciiTheme="minorHAnsi" w:eastAsiaTheme="minorEastAsia" w:hAnsiTheme="minorHAnsi" w:cstheme="minorBidi"/>
          <w:kern w:val="2"/>
          <w:sz w:val="24"/>
          <w:szCs w:val="24"/>
          <w14:ligatures w14:val="standardContextual"/>
        </w:rPr>
        <w:tab/>
      </w:r>
      <w:r w:rsidRPr="00F92F6B">
        <w:t>Uplink Tx switching</w:t>
      </w:r>
      <w:r w:rsidRPr="00F92F6B">
        <w:tab/>
      </w:r>
      <w:r w:rsidRPr="00F92F6B">
        <w:fldChar w:fldCharType="begin" w:fldLock="1"/>
      </w:r>
      <w:r w:rsidRPr="00F92F6B">
        <w:instrText xml:space="preserve"> PAGEREF _Toc219280759 \h </w:instrText>
      </w:r>
      <w:r w:rsidRPr="00F92F6B">
        <w:fldChar w:fldCharType="separate"/>
      </w:r>
      <w:r w:rsidRPr="00F92F6B">
        <w:t>56</w:t>
      </w:r>
      <w:r w:rsidRPr="00F92F6B">
        <w:fldChar w:fldCharType="end"/>
      </w:r>
    </w:p>
    <w:p w14:paraId="6146A267" w14:textId="1F0A6D8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5.4.4</w:t>
      </w:r>
      <w:r w:rsidRPr="00F92F6B">
        <w:rPr>
          <w:rFonts w:asciiTheme="minorHAnsi" w:eastAsiaTheme="minorEastAsia" w:hAnsiTheme="minorHAnsi" w:cstheme="minorBidi"/>
          <w:kern w:val="2"/>
          <w:sz w:val="24"/>
          <w:szCs w:val="24"/>
          <w14:ligatures w14:val="standardContextual"/>
        </w:rPr>
        <w:tab/>
      </w:r>
      <w:r w:rsidRPr="00F92F6B">
        <w:t>Low band carrier aggregation via switching</w:t>
      </w:r>
      <w:r w:rsidRPr="00F92F6B">
        <w:tab/>
      </w:r>
      <w:r w:rsidRPr="00F92F6B">
        <w:fldChar w:fldCharType="begin" w:fldLock="1"/>
      </w:r>
      <w:r w:rsidRPr="00F92F6B">
        <w:instrText xml:space="preserve"> PAGEREF _Toc219280760 \h </w:instrText>
      </w:r>
      <w:r w:rsidRPr="00F92F6B">
        <w:fldChar w:fldCharType="separate"/>
      </w:r>
      <w:r w:rsidRPr="00F92F6B">
        <w:t>56</w:t>
      </w:r>
      <w:r w:rsidRPr="00F92F6B">
        <w:fldChar w:fldCharType="end"/>
      </w:r>
    </w:p>
    <w:p w14:paraId="6DD14679" w14:textId="579D5414"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5.5</w:t>
      </w:r>
      <w:r w:rsidRPr="00F92F6B">
        <w:rPr>
          <w:rFonts w:asciiTheme="minorHAnsi" w:eastAsiaTheme="minorEastAsia" w:hAnsiTheme="minorHAnsi" w:cstheme="minorBidi"/>
          <w:kern w:val="2"/>
          <w:sz w:val="24"/>
          <w:szCs w:val="24"/>
          <w14:ligatures w14:val="standardContextual"/>
        </w:rPr>
        <w:tab/>
      </w:r>
      <w:r w:rsidRPr="00F92F6B">
        <w:t>Transport Channels</w:t>
      </w:r>
      <w:r w:rsidRPr="00F92F6B">
        <w:tab/>
      </w:r>
      <w:r w:rsidRPr="00F92F6B">
        <w:fldChar w:fldCharType="begin" w:fldLock="1"/>
      </w:r>
      <w:r w:rsidRPr="00F92F6B">
        <w:instrText xml:space="preserve"> PAGEREF _Toc219280761 \h </w:instrText>
      </w:r>
      <w:r w:rsidRPr="00F92F6B">
        <w:fldChar w:fldCharType="separate"/>
      </w:r>
      <w:r w:rsidRPr="00F92F6B">
        <w:t>56</w:t>
      </w:r>
      <w:r w:rsidRPr="00F92F6B">
        <w:fldChar w:fldCharType="end"/>
      </w:r>
    </w:p>
    <w:p w14:paraId="10896FDE" w14:textId="1ABF037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5.6</w:t>
      </w:r>
      <w:r w:rsidRPr="00F92F6B">
        <w:rPr>
          <w:rFonts w:asciiTheme="minorHAnsi" w:eastAsiaTheme="minorEastAsia" w:hAnsiTheme="minorHAnsi" w:cstheme="minorBidi"/>
          <w:kern w:val="2"/>
          <w:sz w:val="24"/>
          <w:szCs w:val="24"/>
          <w14:ligatures w14:val="standardContextual"/>
        </w:rPr>
        <w:tab/>
      </w:r>
      <w:r w:rsidRPr="00F92F6B">
        <w:t>Access to Shared Spectrum</w:t>
      </w:r>
      <w:r w:rsidRPr="00F92F6B">
        <w:tab/>
      </w:r>
      <w:r w:rsidRPr="00F92F6B">
        <w:fldChar w:fldCharType="begin" w:fldLock="1"/>
      </w:r>
      <w:r w:rsidRPr="00F92F6B">
        <w:instrText xml:space="preserve"> PAGEREF _Toc219280762 \h </w:instrText>
      </w:r>
      <w:r w:rsidRPr="00F92F6B">
        <w:fldChar w:fldCharType="separate"/>
      </w:r>
      <w:r w:rsidRPr="00F92F6B">
        <w:t>57</w:t>
      </w:r>
      <w:r w:rsidRPr="00F92F6B">
        <w:fldChar w:fldCharType="end"/>
      </w:r>
    </w:p>
    <w:p w14:paraId="03955E4F" w14:textId="2E14810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5.6.1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_Toc219280763 \h </w:instrText>
      </w:r>
      <w:r w:rsidRPr="00F92F6B">
        <w:fldChar w:fldCharType="separate"/>
      </w:r>
      <w:r w:rsidRPr="00F92F6B">
        <w:t>57</w:t>
      </w:r>
      <w:r w:rsidRPr="00F92F6B">
        <w:fldChar w:fldCharType="end"/>
      </w:r>
    </w:p>
    <w:p w14:paraId="144FBB31" w14:textId="3010E7C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5.6.2</w:t>
      </w:r>
      <w:r w:rsidRPr="00F92F6B">
        <w:rPr>
          <w:rFonts w:asciiTheme="minorHAnsi" w:eastAsiaTheme="minorEastAsia" w:hAnsiTheme="minorHAnsi" w:cstheme="minorBidi"/>
          <w:kern w:val="2"/>
          <w:sz w:val="24"/>
          <w:szCs w:val="24"/>
          <w14:ligatures w14:val="standardContextual"/>
        </w:rPr>
        <w:tab/>
      </w:r>
      <w:r w:rsidRPr="00F92F6B">
        <w:t>Channel Access Priority Classes</w:t>
      </w:r>
      <w:r w:rsidRPr="00F92F6B">
        <w:tab/>
      </w:r>
      <w:r w:rsidRPr="00F92F6B">
        <w:fldChar w:fldCharType="begin" w:fldLock="1"/>
      </w:r>
      <w:r w:rsidRPr="00F92F6B">
        <w:instrText xml:space="preserve"> PAGEREF _Toc219280764 \h </w:instrText>
      </w:r>
      <w:r w:rsidRPr="00F92F6B">
        <w:fldChar w:fldCharType="separate"/>
      </w:r>
      <w:r w:rsidRPr="00F92F6B">
        <w:t>58</w:t>
      </w:r>
      <w:r w:rsidRPr="00F92F6B">
        <w:fldChar w:fldCharType="end"/>
      </w:r>
    </w:p>
    <w:p w14:paraId="51CD0D02" w14:textId="0041C7F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5.7</w:t>
      </w:r>
      <w:r w:rsidRPr="00F92F6B">
        <w:rPr>
          <w:rFonts w:asciiTheme="minorHAnsi" w:eastAsiaTheme="minorEastAsia" w:hAnsiTheme="minorHAnsi" w:cstheme="minorBidi"/>
          <w:kern w:val="2"/>
          <w:sz w:val="24"/>
          <w:szCs w:val="24"/>
          <w14:ligatures w14:val="standardContextual"/>
        </w:rPr>
        <w:tab/>
      </w:r>
      <w:r w:rsidRPr="00F92F6B">
        <w:t>Sidelink</w:t>
      </w:r>
      <w:r w:rsidRPr="00F92F6B">
        <w:tab/>
      </w:r>
      <w:r w:rsidRPr="00F92F6B">
        <w:fldChar w:fldCharType="begin" w:fldLock="1"/>
      </w:r>
      <w:r w:rsidRPr="00F92F6B">
        <w:instrText xml:space="preserve"> PAGEREF _Toc219280765 \h </w:instrText>
      </w:r>
      <w:r w:rsidRPr="00F92F6B">
        <w:fldChar w:fldCharType="separate"/>
      </w:r>
      <w:r w:rsidRPr="00F92F6B">
        <w:t>58</w:t>
      </w:r>
      <w:r w:rsidRPr="00F92F6B">
        <w:fldChar w:fldCharType="end"/>
      </w:r>
    </w:p>
    <w:p w14:paraId="4278E722" w14:textId="5478034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5.7.1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_Toc219280766 \h </w:instrText>
      </w:r>
      <w:r w:rsidRPr="00F92F6B">
        <w:fldChar w:fldCharType="separate"/>
      </w:r>
      <w:r w:rsidRPr="00F92F6B">
        <w:t>58</w:t>
      </w:r>
      <w:r w:rsidRPr="00F92F6B">
        <w:fldChar w:fldCharType="end"/>
      </w:r>
    </w:p>
    <w:p w14:paraId="3347E249" w14:textId="0BCC84E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5.7.2</w:t>
      </w:r>
      <w:r w:rsidRPr="00F92F6B">
        <w:rPr>
          <w:rFonts w:asciiTheme="minorHAnsi" w:eastAsiaTheme="minorEastAsia" w:hAnsiTheme="minorHAnsi" w:cstheme="minorBidi"/>
          <w:kern w:val="2"/>
          <w:sz w:val="24"/>
          <w:szCs w:val="24"/>
          <w14:ligatures w14:val="standardContextual"/>
        </w:rPr>
        <w:tab/>
      </w:r>
      <w:r w:rsidRPr="00F92F6B">
        <w:t>Sidelink resource allocation modes/schemes</w:t>
      </w:r>
      <w:r w:rsidRPr="00F92F6B">
        <w:tab/>
      </w:r>
      <w:r w:rsidRPr="00F92F6B">
        <w:fldChar w:fldCharType="begin" w:fldLock="1"/>
      </w:r>
      <w:r w:rsidRPr="00F92F6B">
        <w:instrText xml:space="preserve"> PAGEREF _Toc219280767 \h </w:instrText>
      </w:r>
      <w:r w:rsidRPr="00F92F6B">
        <w:fldChar w:fldCharType="separate"/>
      </w:r>
      <w:r w:rsidRPr="00F92F6B">
        <w:t>58</w:t>
      </w:r>
      <w:r w:rsidRPr="00F92F6B">
        <w:fldChar w:fldCharType="end"/>
      </w:r>
    </w:p>
    <w:p w14:paraId="67C0E9AD" w14:textId="7000D36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5.7.3</w:t>
      </w:r>
      <w:r w:rsidRPr="00F92F6B">
        <w:rPr>
          <w:rFonts w:asciiTheme="minorHAnsi" w:eastAsiaTheme="minorEastAsia" w:hAnsiTheme="minorHAnsi" w:cstheme="minorBidi"/>
          <w:kern w:val="2"/>
          <w:sz w:val="24"/>
          <w:szCs w:val="24"/>
          <w14:ligatures w14:val="standardContextual"/>
        </w:rPr>
        <w:tab/>
      </w:r>
      <w:r w:rsidRPr="00F92F6B">
        <w:t>Physical sidelink channels and signals</w:t>
      </w:r>
      <w:r w:rsidRPr="00F92F6B">
        <w:tab/>
      </w:r>
      <w:r w:rsidRPr="00F92F6B">
        <w:fldChar w:fldCharType="begin" w:fldLock="1"/>
      </w:r>
      <w:r w:rsidRPr="00F92F6B">
        <w:instrText xml:space="preserve"> PAGEREF _Toc219280768 \h </w:instrText>
      </w:r>
      <w:r w:rsidRPr="00F92F6B">
        <w:fldChar w:fldCharType="separate"/>
      </w:r>
      <w:r w:rsidRPr="00F92F6B">
        <w:t>58</w:t>
      </w:r>
      <w:r w:rsidRPr="00F92F6B">
        <w:fldChar w:fldCharType="end"/>
      </w:r>
    </w:p>
    <w:p w14:paraId="6ED185E9" w14:textId="4FC21AE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5.7.4</w:t>
      </w:r>
      <w:r w:rsidRPr="00F92F6B">
        <w:rPr>
          <w:rFonts w:asciiTheme="minorHAnsi" w:eastAsiaTheme="minorEastAsia" w:hAnsiTheme="minorHAnsi" w:cstheme="minorBidi"/>
          <w:kern w:val="2"/>
          <w:sz w:val="24"/>
          <w:szCs w:val="24"/>
          <w14:ligatures w14:val="standardContextual"/>
        </w:rPr>
        <w:tab/>
      </w:r>
      <w:r w:rsidRPr="00F92F6B">
        <w:t>Physical layer procedures for sidelink</w:t>
      </w:r>
      <w:r w:rsidRPr="00F92F6B">
        <w:tab/>
      </w:r>
      <w:r w:rsidRPr="00F92F6B">
        <w:fldChar w:fldCharType="begin" w:fldLock="1"/>
      </w:r>
      <w:r w:rsidRPr="00F92F6B">
        <w:instrText xml:space="preserve"> PAGEREF _Toc219280769 \h </w:instrText>
      </w:r>
      <w:r w:rsidRPr="00F92F6B">
        <w:fldChar w:fldCharType="separate"/>
      </w:r>
      <w:r w:rsidRPr="00F92F6B">
        <w:t>59</w:t>
      </w:r>
      <w:r w:rsidRPr="00F92F6B">
        <w:fldChar w:fldCharType="end"/>
      </w:r>
    </w:p>
    <w:p w14:paraId="770B2358" w14:textId="62EB4D5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5.7.4.1</w:t>
      </w:r>
      <w:r w:rsidRPr="00F92F6B">
        <w:rPr>
          <w:rFonts w:asciiTheme="minorHAnsi" w:eastAsiaTheme="minorEastAsia" w:hAnsiTheme="minorHAnsi" w:cstheme="minorBidi"/>
          <w:kern w:val="2"/>
          <w:sz w:val="24"/>
          <w:szCs w:val="24"/>
          <w14:ligatures w14:val="standardContextual"/>
        </w:rPr>
        <w:tab/>
      </w:r>
      <w:r w:rsidRPr="00F92F6B">
        <w:t>HARQ feedback</w:t>
      </w:r>
      <w:r w:rsidRPr="00F92F6B">
        <w:tab/>
      </w:r>
      <w:r w:rsidRPr="00F92F6B">
        <w:fldChar w:fldCharType="begin" w:fldLock="1"/>
      </w:r>
      <w:r w:rsidRPr="00F92F6B">
        <w:instrText xml:space="preserve"> PAGEREF _Toc219280770 \h </w:instrText>
      </w:r>
      <w:r w:rsidRPr="00F92F6B">
        <w:fldChar w:fldCharType="separate"/>
      </w:r>
      <w:r w:rsidRPr="00F92F6B">
        <w:t>59</w:t>
      </w:r>
      <w:r w:rsidRPr="00F92F6B">
        <w:fldChar w:fldCharType="end"/>
      </w:r>
    </w:p>
    <w:p w14:paraId="0157CFCC" w14:textId="598FE2F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5.7.4.2</w:t>
      </w:r>
      <w:r w:rsidRPr="00F92F6B">
        <w:rPr>
          <w:rFonts w:asciiTheme="minorHAnsi" w:eastAsiaTheme="minorEastAsia" w:hAnsiTheme="minorHAnsi" w:cstheme="minorBidi"/>
          <w:kern w:val="2"/>
          <w:sz w:val="24"/>
          <w:szCs w:val="24"/>
          <w14:ligatures w14:val="standardContextual"/>
        </w:rPr>
        <w:tab/>
      </w:r>
      <w:r w:rsidRPr="00F92F6B">
        <w:t>Power Control</w:t>
      </w:r>
      <w:r w:rsidRPr="00F92F6B">
        <w:tab/>
      </w:r>
      <w:r w:rsidRPr="00F92F6B">
        <w:fldChar w:fldCharType="begin" w:fldLock="1"/>
      </w:r>
      <w:r w:rsidRPr="00F92F6B">
        <w:instrText xml:space="preserve"> PAGEREF _Toc219280771 \h </w:instrText>
      </w:r>
      <w:r w:rsidRPr="00F92F6B">
        <w:fldChar w:fldCharType="separate"/>
      </w:r>
      <w:r w:rsidRPr="00F92F6B">
        <w:t>59</w:t>
      </w:r>
      <w:r w:rsidRPr="00F92F6B">
        <w:fldChar w:fldCharType="end"/>
      </w:r>
    </w:p>
    <w:p w14:paraId="20CB7D15" w14:textId="4625C2B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5.7.4.3</w:t>
      </w:r>
      <w:r w:rsidRPr="00F92F6B">
        <w:rPr>
          <w:rFonts w:asciiTheme="minorHAnsi" w:eastAsiaTheme="minorEastAsia" w:hAnsiTheme="minorHAnsi" w:cstheme="minorBidi"/>
          <w:kern w:val="2"/>
          <w:sz w:val="24"/>
          <w:szCs w:val="24"/>
          <w14:ligatures w14:val="standardContextual"/>
        </w:rPr>
        <w:tab/>
      </w:r>
      <w:r w:rsidRPr="00F92F6B">
        <w:t>CSI report</w:t>
      </w:r>
      <w:r w:rsidRPr="00F92F6B">
        <w:tab/>
      </w:r>
      <w:r w:rsidRPr="00F92F6B">
        <w:fldChar w:fldCharType="begin" w:fldLock="1"/>
      </w:r>
      <w:r w:rsidRPr="00F92F6B">
        <w:instrText xml:space="preserve"> PAGEREF _Toc219280772 \h </w:instrText>
      </w:r>
      <w:r w:rsidRPr="00F92F6B">
        <w:fldChar w:fldCharType="separate"/>
      </w:r>
      <w:r w:rsidRPr="00F92F6B">
        <w:t>59</w:t>
      </w:r>
      <w:r w:rsidRPr="00F92F6B">
        <w:fldChar w:fldCharType="end"/>
      </w:r>
    </w:p>
    <w:p w14:paraId="398A5C68" w14:textId="5DEB05F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5.7.5</w:t>
      </w:r>
      <w:r w:rsidRPr="00F92F6B">
        <w:rPr>
          <w:rFonts w:asciiTheme="minorHAnsi" w:eastAsiaTheme="minorEastAsia" w:hAnsiTheme="minorHAnsi" w:cstheme="minorBidi"/>
          <w:kern w:val="2"/>
          <w:sz w:val="24"/>
          <w:szCs w:val="24"/>
          <w14:ligatures w14:val="standardContextual"/>
        </w:rPr>
        <w:tab/>
      </w:r>
      <w:r w:rsidRPr="00F92F6B">
        <w:t>Physical layer measurement definition</w:t>
      </w:r>
      <w:r w:rsidRPr="00F92F6B">
        <w:tab/>
      </w:r>
      <w:r w:rsidRPr="00F92F6B">
        <w:fldChar w:fldCharType="begin" w:fldLock="1"/>
      </w:r>
      <w:r w:rsidRPr="00F92F6B">
        <w:instrText xml:space="preserve"> PAGEREF _Toc219280773 \h </w:instrText>
      </w:r>
      <w:r w:rsidRPr="00F92F6B">
        <w:fldChar w:fldCharType="separate"/>
      </w:r>
      <w:r w:rsidRPr="00F92F6B">
        <w:t>59</w:t>
      </w:r>
      <w:r w:rsidRPr="00F92F6B">
        <w:fldChar w:fldCharType="end"/>
      </w:r>
    </w:p>
    <w:p w14:paraId="0C07D598" w14:textId="233B0FB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5.7.6</w:t>
      </w:r>
      <w:r w:rsidRPr="00F92F6B">
        <w:rPr>
          <w:rFonts w:asciiTheme="minorHAnsi" w:eastAsiaTheme="minorEastAsia" w:hAnsiTheme="minorHAnsi" w:cstheme="minorBidi"/>
          <w:kern w:val="2"/>
          <w:sz w:val="24"/>
          <w:szCs w:val="24"/>
          <w14:ligatures w14:val="standardContextual"/>
        </w:rPr>
        <w:tab/>
      </w:r>
      <w:r w:rsidRPr="00F92F6B">
        <w:t>Sidelink Reference Signal and Measurements for Positioning</w:t>
      </w:r>
      <w:r w:rsidRPr="00F92F6B">
        <w:tab/>
      </w:r>
      <w:r w:rsidRPr="00F92F6B">
        <w:fldChar w:fldCharType="begin" w:fldLock="1"/>
      </w:r>
      <w:r w:rsidRPr="00F92F6B">
        <w:instrText xml:space="preserve"> PAGEREF _Toc219280774 \h </w:instrText>
      </w:r>
      <w:r w:rsidRPr="00F92F6B">
        <w:fldChar w:fldCharType="separate"/>
      </w:r>
      <w:r w:rsidRPr="00F92F6B">
        <w:t>59</w:t>
      </w:r>
      <w:r w:rsidRPr="00F92F6B">
        <w:fldChar w:fldCharType="end"/>
      </w:r>
    </w:p>
    <w:p w14:paraId="2399CEE2" w14:textId="2A4F3BAE"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6</w:t>
      </w:r>
      <w:r w:rsidRPr="00F92F6B">
        <w:rPr>
          <w:rFonts w:asciiTheme="minorHAnsi" w:eastAsiaTheme="minorEastAsia" w:hAnsiTheme="minorHAnsi" w:cstheme="minorBidi"/>
          <w:kern w:val="2"/>
          <w:sz w:val="24"/>
          <w:szCs w:val="24"/>
          <w14:ligatures w14:val="standardContextual"/>
        </w:rPr>
        <w:tab/>
      </w:r>
      <w:r w:rsidRPr="00F92F6B">
        <w:t>Layer 2</w:t>
      </w:r>
      <w:r w:rsidRPr="00F92F6B">
        <w:tab/>
      </w:r>
      <w:r w:rsidRPr="00F92F6B">
        <w:fldChar w:fldCharType="begin" w:fldLock="1"/>
      </w:r>
      <w:r w:rsidRPr="00F92F6B">
        <w:instrText xml:space="preserve"> PAGEREF _Toc219280775 \h </w:instrText>
      </w:r>
      <w:r w:rsidRPr="00F92F6B">
        <w:fldChar w:fldCharType="separate"/>
      </w:r>
      <w:r w:rsidRPr="00F92F6B">
        <w:t>60</w:t>
      </w:r>
      <w:r w:rsidRPr="00F92F6B">
        <w:fldChar w:fldCharType="end"/>
      </w:r>
    </w:p>
    <w:p w14:paraId="5EA28373" w14:textId="2C1A208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_Toc219280776 \h </w:instrText>
      </w:r>
      <w:r w:rsidRPr="00F92F6B">
        <w:fldChar w:fldCharType="separate"/>
      </w:r>
      <w:r w:rsidRPr="00F92F6B">
        <w:t>60</w:t>
      </w:r>
      <w:r w:rsidRPr="00F92F6B">
        <w:fldChar w:fldCharType="end"/>
      </w:r>
    </w:p>
    <w:p w14:paraId="1B99BA55" w14:textId="71B6394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6.2</w:t>
      </w:r>
      <w:r w:rsidRPr="00F92F6B">
        <w:rPr>
          <w:rFonts w:asciiTheme="minorHAnsi" w:eastAsiaTheme="minorEastAsia" w:hAnsiTheme="minorHAnsi" w:cstheme="minorBidi"/>
          <w:kern w:val="2"/>
          <w:sz w:val="24"/>
          <w:szCs w:val="24"/>
          <w14:ligatures w14:val="standardContextual"/>
        </w:rPr>
        <w:tab/>
      </w:r>
      <w:r w:rsidRPr="00F92F6B">
        <w:t>MAC Sublayer</w:t>
      </w:r>
      <w:r w:rsidRPr="00F92F6B">
        <w:tab/>
      </w:r>
      <w:r w:rsidRPr="00F92F6B">
        <w:fldChar w:fldCharType="begin" w:fldLock="1"/>
      </w:r>
      <w:r w:rsidRPr="00F92F6B">
        <w:instrText xml:space="preserve"> PAGEREF _Toc219280777 \h </w:instrText>
      </w:r>
      <w:r w:rsidRPr="00F92F6B">
        <w:fldChar w:fldCharType="separate"/>
      </w:r>
      <w:r w:rsidRPr="00F92F6B">
        <w:t>63</w:t>
      </w:r>
      <w:r w:rsidRPr="00F92F6B">
        <w:fldChar w:fldCharType="end"/>
      </w:r>
    </w:p>
    <w:p w14:paraId="738E0367" w14:textId="087D525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6.2.1</w:t>
      </w:r>
      <w:r w:rsidRPr="00F92F6B">
        <w:rPr>
          <w:rFonts w:asciiTheme="minorHAnsi" w:eastAsiaTheme="minorEastAsia" w:hAnsiTheme="minorHAnsi" w:cstheme="minorBidi"/>
          <w:kern w:val="2"/>
          <w:sz w:val="24"/>
          <w:szCs w:val="24"/>
          <w14:ligatures w14:val="standardContextual"/>
        </w:rPr>
        <w:tab/>
      </w:r>
      <w:r w:rsidRPr="00F92F6B">
        <w:t>Services and Functions</w:t>
      </w:r>
      <w:r w:rsidRPr="00F92F6B">
        <w:tab/>
      </w:r>
      <w:r w:rsidRPr="00F92F6B">
        <w:fldChar w:fldCharType="begin" w:fldLock="1"/>
      </w:r>
      <w:r w:rsidRPr="00F92F6B">
        <w:instrText xml:space="preserve"> PAGEREF _Toc219280778 \h </w:instrText>
      </w:r>
      <w:r w:rsidRPr="00F92F6B">
        <w:fldChar w:fldCharType="separate"/>
      </w:r>
      <w:r w:rsidRPr="00F92F6B">
        <w:t>63</w:t>
      </w:r>
      <w:r w:rsidRPr="00F92F6B">
        <w:fldChar w:fldCharType="end"/>
      </w:r>
    </w:p>
    <w:p w14:paraId="2A256CEC" w14:textId="64411EE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6.2.2</w:t>
      </w:r>
      <w:r w:rsidRPr="00F92F6B">
        <w:rPr>
          <w:rFonts w:asciiTheme="minorHAnsi" w:eastAsiaTheme="minorEastAsia" w:hAnsiTheme="minorHAnsi" w:cstheme="minorBidi"/>
          <w:kern w:val="2"/>
          <w:sz w:val="24"/>
          <w:szCs w:val="24"/>
          <w14:ligatures w14:val="standardContextual"/>
        </w:rPr>
        <w:tab/>
      </w:r>
      <w:r w:rsidRPr="00F92F6B">
        <w:t>Logical Channels</w:t>
      </w:r>
      <w:r w:rsidRPr="00F92F6B">
        <w:tab/>
      </w:r>
      <w:r w:rsidRPr="00F92F6B">
        <w:fldChar w:fldCharType="begin" w:fldLock="1"/>
      </w:r>
      <w:r w:rsidRPr="00F92F6B">
        <w:instrText xml:space="preserve"> PAGEREF _Toc219280779 \h </w:instrText>
      </w:r>
      <w:r w:rsidRPr="00F92F6B">
        <w:fldChar w:fldCharType="separate"/>
      </w:r>
      <w:r w:rsidRPr="00F92F6B">
        <w:t>64</w:t>
      </w:r>
      <w:r w:rsidRPr="00F92F6B">
        <w:fldChar w:fldCharType="end"/>
      </w:r>
    </w:p>
    <w:p w14:paraId="78D05FCA" w14:textId="3A6E5F3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6.2.3</w:t>
      </w:r>
      <w:r w:rsidRPr="00F92F6B">
        <w:rPr>
          <w:rFonts w:asciiTheme="minorHAnsi" w:eastAsiaTheme="minorEastAsia" w:hAnsiTheme="minorHAnsi" w:cstheme="minorBidi"/>
          <w:kern w:val="2"/>
          <w:sz w:val="24"/>
          <w:szCs w:val="24"/>
          <w14:ligatures w14:val="standardContextual"/>
        </w:rPr>
        <w:tab/>
      </w:r>
      <w:r w:rsidRPr="00F92F6B">
        <w:t>Mapping to Transport Channels</w:t>
      </w:r>
      <w:r w:rsidRPr="00F92F6B">
        <w:tab/>
      </w:r>
      <w:r w:rsidRPr="00F92F6B">
        <w:fldChar w:fldCharType="begin" w:fldLock="1"/>
      </w:r>
      <w:r w:rsidRPr="00F92F6B">
        <w:instrText xml:space="preserve"> PAGEREF _Toc219280780 \h </w:instrText>
      </w:r>
      <w:r w:rsidRPr="00F92F6B">
        <w:fldChar w:fldCharType="separate"/>
      </w:r>
      <w:r w:rsidRPr="00F92F6B">
        <w:t>64</w:t>
      </w:r>
      <w:r w:rsidRPr="00F92F6B">
        <w:fldChar w:fldCharType="end"/>
      </w:r>
    </w:p>
    <w:p w14:paraId="6CF7C237" w14:textId="3A9607D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6.2.4</w:t>
      </w:r>
      <w:r w:rsidRPr="00F92F6B">
        <w:rPr>
          <w:rFonts w:asciiTheme="minorHAnsi" w:eastAsiaTheme="minorEastAsia" w:hAnsiTheme="minorHAnsi" w:cstheme="minorBidi"/>
          <w:kern w:val="2"/>
          <w:sz w:val="24"/>
          <w:szCs w:val="24"/>
          <w14:ligatures w14:val="standardContextual"/>
        </w:rPr>
        <w:tab/>
      </w:r>
      <w:r w:rsidRPr="00F92F6B">
        <w:t>HARQ</w:t>
      </w:r>
      <w:r w:rsidRPr="00F92F6B">
        <w:tab/>
      </w:r>
      <w:r w:rsidRPr="00F92F6B">
        <w:fldChar w:fldCharType="begin" w:fldLock="1"/>
      </w:r>
      <w:r w:rsidRPr="00F92F6B">
        <w:instrText xml:space="preserve"> PAGEREF _Toc219280781 \h </w:instrText>
      </w:r>
      <w:r w:rsidRPr="00F92F6B">
        <w:fldChar w:fldCharType="separate"/>
      </w:r>
      <w:r w:rsidRPr="00F92F6B">
        <w:t>64</w:t>
      </w:r>
      <w:r w:rsidRPr="00F92F6B">
        <w:fldChar w:fldCharType="end"/>
      </w:r>
    </w:p>
    <w:p w14:paraId="77E29F4E" w14:textId="31CEC96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6.3</w:t>
      </w:r>
      <w:r w:rsidRPr="00F92F6B">
        <w:rPr>
          <w:rFonts w:asciiTheme="minorHAnsi" w:eastAsiaTheme="minorEastAsia" w:hAnsiTheme="minorHAnsi" w:cstheme="minorBidi"/>
          <w:kern w:val="2"/>
          <w:sz w:val="24"/>
          <w:szCs w:val="24"/>
          <w14:ligatures w14:val="standardContextual"/>
        </w:rPr>
        <w:tab/>
      </w:r>
      <w:r w:rsidRPr="00F92F6B">
        <w:t>RLC Sublayer</w:t>
      </w:r>
      <w:r w:rsidRPr="00F92F6B">
        <w:tab/>
      </w:r>
      <w:r w:rsidRPr="00F92F6B">
        <w:fldChar w:fldCharType="begin" w:fldLock="1"/>
      </w:r>
      <w:r w:rsidRPr="00F92F6B">
        <w:instrText xml:space="preserve"> PAGEREF _Toc219280782 \h </w:instrText>
      </w:r>
      <w:r w:rsidRPr="00F92F6B">
        <w:fldChar w:fldCharType="separate"/>
      </w:r>
      <w:r w:rsidRPr="00F92F6B">
        <w:t>64</w:t>
      </w:r>
      <w:r w:rsidRPr="00F92F6B">
        <w:fldChar w:fldCharType="end"/>
      </w:r>
    </w:p>
    <w:p w14:paraId="4C065FC2" w14:textId="2B9B6E0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6.3.1</w:t>
      </w:r>
      <w:r w:rsidRPr="00F92F6B">
        <w:rPr>
          <w:rFonts w:asciiTheme="minorHAnsi" w:eastAsiaTheme="minorEastAsia" w:hAnsiTheme="minorHAnsi" w:cstheme="minorBidi"/>
          <w:kern w:val="2"/>
          <w:sz w:val="24"/>
          <w:szCs w:val="24"/>
          <w14:ligatures w14:val="standardContextual"/>
        </w:rPr>
        <w:tab/>
      </w:r>
      <w:r w:rsidRPr="00F92F6B">
        <w:t>Transmission Modes</w:t>
      </w:r>
      <w:r w:rsidRPr="00F92F6B">
        <w:tab/>
      </w:r>
      <w:r w:rsidRPr="00F92F6B">
        <w:fldChar w:fldCharType="begin" w:fldLock="1"/>
      </w:r>
      <w:r w:rsidRPr="00F92F6B">
        <w:instrText xml:space="preserve"> PAGEREF _Toc219280783 \h </w:instrText>
      </w:r>
      <w:r w:rsidRPr="00F92F6B">
        <w:fldChar w:fldCharType="separate"/>
      </w:r>
      <w:r w:rsidRPr="00F92F6B">
        <w:t>64</w:t>
      </w:r>
      <w:r w:rsidRPr="00F92F6B">
        <w:fldChar w:fldCharType="end"/>
      </w:r>
    </w:p>
    <w:p w14:paraId="2B946906" w14:textId="02C995E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6.3.2</w:t>
      </w:r>
      <w:r w:rsidRPr="00F92F6B">
        <w:rPr>
          <w:rFonts w:asciiTheme="minorHAnsi" w:eastAsiaTheme="minorEastAsia" w:hAnsiTheme="minorHAnsi" w:cstheme="minorBidi"/>
          <w:kern w:val="2"/>
          <w:sz w:val="24"/>
          <w:szCs w:val="24"/>
          <w14:ligatures w14:val="standardContextual"/>
        </w:rPr>
        <w:tab/>
      </w:r>
      <w:r w:rsidRPr="00F92F6B">
        <w:t>Services and Functions</w:t>
      </w:r>
      <w:r w:rsidRPr="00F92F6B">
        <w:tab/>
      </w:r>
      <w:r w:rsidRPr="00F92F6B">
        <w:fldChar w:fldCharType="begin" w:fldLock="1"/>
      </w:r>
      <w:r w:rsidRPr="00F92F6B">
        <w:instrText xml:space="preserve"> PAGEREF _Toc219280784 \h </w:instrText>
      </w:r>
      <w:r w:rsidRPr="00F92F6B">
        <w:fldChar w:fldCharType="separate"/>
      </w:r>
      <w:r w:rsidRPr="00F92F6B">
        <w:t>65</w:t>
      </w:r>
      <w:r w:rsidRPr="00F92F6B">
        <w:fldChar w:fldCharType="end"/>
      </w:r>
    </w:p>
    <w:p w14:paraId="778DD2F5" w14:textId="5340484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6.3.3</w:t>
      </w:r>
      <w:r w:rsidRPr="00F92F6B">
        <w:rPr>
          <w:rFonts w:asciiTheme="minorHAnsi" w:eastAsiaTheme="minorEastAsia" w:hAnsiTheme="minorHAnsi" w:cstheme="minorBidi"/>
          <w:kern w:val="2"/>
          <w:sz w:val="24"/>
          <w:szCs w:val="24"/>
          <w14:ligatures w14:val="standardContextual"/>
        </w:rPr>
        <w:tab/>
      </w:r>
      <w:r w:rsidRPr="00F92F6B">
        <w:t>ARQ</w:t>
      </w:r>
      <w:r w:rsidRPr="00F92F6B">
        <w:tab/>
      </w:r>
      <w:r w:rsidRPr="00F92F6B">
        <w:fldChar w:fldCharType="begin" w:fldLock="1"/>
      </w:r>
      <w:r w:rsidRPr="00F92F6B">
        <w:instrText xml:space="preserve"> PAGEREF _Toc219280785 \h </w:instrText>
      </w:r>
      <w:r w:rsidRPr="00F92F6B">
        <w:fldChar w:fldCharType="separate"/>
      </w:r>
      <w:r w:rsidRPr="00F92F6B">
        <w:t>65</w:t>
      </w:r>
      <w:r w:rsidRPr="00F92F6B">
        <w:fldChar w:fldCharType="end"/>
      </w:r>
    </w:p>
    <w:p w14:paraId="16E301A9" w14:textId="545A39A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6.4</w:t>
      </w:r>
      <w:r w:rsidRPr="00F92F6B">
        <w:rPr>
          <w:rFonts w:asciiTheme="minorHAnsi" w:eastAsiaTheme="minorEastAsia" w:hAnsiTheme="minorHAnsi" w:cstheme="minorBidi"/>
          <w:kern w:val="2"/>
          <w:sz w:val="24"/>
          <w:szCs w:val="24"/>
          <w14:ligatures w14:val="standardContextual"/>
        </w:rPr>
        <w:tab/>
      </w:r>
      <w:r w:rsidRPr="00F92F6B">
        <w:t>PDCP Sublayer</w:t>
      </w:r>
      <w:r w:rsidRPr="00F92F6B">
        <w:tab/>
      </w:r>
      <w:r w:rsidRPr="00F92F6B">
        <w:fldChar w:fldCharType="begin" w:fldLock="1"/>
      </w:r>
      <w:r w:rsidRPr="00F92F6B">
        <w:instrText xml:space="preserve"> PAGEREF _Toc219280786 \h </w:instrText>
      </w:r>
      <w:r w:rsidRPr="00F92F6B">
        <w:fldChar w:fldCharType="separate"/>
      </w:r>
      <w:r w:rsidRPr="00F92F6B">
        <w:t>65</w:t>
      </w:r>
      <w:r w:rsidRPr="00F92F6B">
        <w:fldChar w:fldCharType="end"/>
      </w:r>
    </w:p>
    <w:p w14:paraId="1DC35F3A" w14:textId="6C0066B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6.4.1</w:t>
      </w:r>
      <w:r w:rsidRPr="00F92F6B">
        <w:rPr>
          <w:rFonts w:asciiTheme="minorHAnsi" w:eastAsiaTheme="minorEastAsia" w:hAnsiTheme="minorHAnsi" w:cstheme="minorBidi"/>
          <w:kern w:val="2"/>
          <w:sz w:val="24"/>
          <w:szCs w:val="24"/>
          <w14:ligatures w14:val="standardContextual"/>
        </w:rPr>
        <w:tab/>
      </w:r>
      <w:r w:rsidRPr="00F92F6B">
        <w:t>Services and Functions</w:t>
      </w:r>
      <w:r w:rsidRPr="00F92F6B">
        <w:tab/>
      </w:r>
      <w:r w:rsidRPr="00F92F6B">
        <w:fldChar w:fldCharType="begin" w:fldLock="1"/>
      </w:r>
      <w:r w:rsidRPr="00F92F6B">
        <w:instrText xml:space="preserve"> PAGEREF _Toc219280787 \h </w:instrText>
      </w:r>
      <w:r w:rsidRPr="00F92F6B">
        <w:fldChar w:fldCharType="separate"/>
      </w:r>
      <w:r w:rsidRPr="00F92F6B">
        <w:t>65</w:t>
      </w:r>
      <w:r w:rsidRPr="00F92F6B">
        <w:fldChar w:fldCharType="end"/>
      </w:r>
    </w:p>
    <w:p w14:paraId="6B28FBB3" w14:textId="13FBB55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6.5</w:t>
      </w:r>
      <w:r w:rsidRPr="00F92F6B">
        <w:rPr>
          <w:rFonts w:asciiTheme="minorHAnsi" w:eastAsiaTheme="minorEastAsia" w:hAnsiTheme="minorHAnsi" w:cstheme="minorBidi"/>
          <w:kern w:val="2"/>
          <w:sz w:val="24"/>
          <w:szCs w:val="24"/>
          <w14:ligatures w14:val="standardContextual"/>
        </w:rPr>
        <w:tab/>
      </w:r>
      <w:r w:rsidRPr="00F92F6B">
        <w:t>SDAP Sublayer</w:t>
      </w:r>
      <w:r w:rsidRPr="00F92F6B">
        <w:tab/>
      </w:r>
      <w:r w:rsidRPr="00F92F6B">
        <w:fldChar w:fldCharType="begin" w:fldLock="1"/>
      </w:r>
      <w:r w:rsidRPr="00F92F6B">
        <w:instrText xml:space="preserve"> PAGEREF _Toc219280788 \h </w:instrText>
      </w:r>
      <w:r w:rsidRPr="00F92F6B">
        <w:fldChar w:fldCharType="separate"/>
      </w:r>
      <w:r w:rsidRPr="00F92F6B">
        <w:t>66</w:t>
      </w:r>
      <w:r w:rsidRPr="00F92F6B">
        <w:fldChar w:fldCharType="end"/>
      </w:r>
    </w:p>
    <w:p w14:paraId="1E4CF4BF" w14:textId="30B1019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6.6</w:t>
      </w:r>
      <w:r w:rsidRPr="00F92F6B">
        <w:rPr>
          <w:rFonts w:asciiTheme="minorHAnsi" w:eastAsiaTheme="minorEastAsia" w:hAnsiTheme="minorHAnsi" w:cstheme="minorBidi"/>
          <w:kern w:val="2"/>
          <w:sz w:val="24"/>
          <w:szCs w:val="24"/>
          <w14:ligatures w14:val="standardContextual"/>
        </w:rPr>
        <w:tab/>
      </w:r>
      <w:r w:rsidRPr="00F92F6B">
        <w:t>L2 Data Flow</w:t>
      </w:r>
      <w:r w:rsidRPr="00F92F6B">
        <w:tab/>
      </w:r>
      <w:r w:rsidRPr="00F92F6B">
        <w:fldChar w:fldCharType="begin" w:fldLock="1"/>
      </w:r>
      <w:r w:rsidRPr="00F92F6B">
        <w:instrText xml:space="preserve"> PAGEREF _Toc219280789 \h </w:instrText>
      </w:r>
      <w:r w:rsidRPr="00F92F6B">
        <w:fldChar w:fldCharType="separate"/>
      </w:r>
      <w:r w:rsidRPr="00F92F6B">
        <w:t>66</w:t>
      </w:r>
      <w:r w:rsidRPr="00F92F6B">
        <w:fldChar w:fldCharType="end"/>
      </w:r>
    </w:p>
    <w:p w14:paraId="0955FA76" w14:textId="01D46F3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kern w:val="2"/>
        </w:rPr>
        <w:t>6.7</w:t>
      </w:r>
      <w:r w:rsidRPr="00F92F6B">
        <w:rPr>
          <w:rFonts w:asciiTheme="minorHAnsi" w:eastAsiaTheme="minorEastAsia" w:hAnsiTheme="minorHAnsi" w:cstheme="minorBidi"/>
          <w:kern w:val="2"/>
          <w:sz w:val="24"/>
          <w:szCs w:val="24"/>
          <w14:ligatures w14:val="standardContextual"/>
        </w:rPr>
        <w:tab/>
      </w:r>
      <w:r w:rsidRPr="00F92F6B">
        <w:rPr>
          <w:kern w:val="2"/>
        </w:rPr>
        <w:t>Carrier Aggregation</w:t>
      </w:r>
      <w:r w:rsidRPr="00F92F6B">
        <w:tab/>
      </w:r>
      <w:r w:rsidRPr="00F92F6B">
        <w:fldChar w:fldCharType="begin" w:fldLock="1"/>
      </w:r>
      <w:r w:rsidRPr="00F92F6B">
        <w:instrText xml:space="preserve"> PAGEREF _Toc219280790 \h </w:instrText>
      </w:r>
      <w:r w:rsidRPr="00F92F6B">
        <w:fldChar w:fldCharType="separate"/>
      </w:r>
      <w:r w:rsidRPr="00F92F6B">
        <w:t>66</w:t>
      </w:r>
      <w:r w:rsidRPr="00F92F6B">
        <w:fldChar w:fldCharType="end"/>
      </w:r>
    </w:p>
    <w:p w14:paraId="427647C0" w14:textId="607FFC2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6.8</w:t>
      </w:r>
      <w:r w:rsidRPr="00F92F6B">
        <w:rPr>
          <w:rFonts w:asciiTheme="minorHAnsi" w:eastAsiaTheme="minorEastAsia" w:hAnsiTheme="minorHAnsi" w:cstheme="minorBidi"/>
          <w:kern w:val="2"/>
          <w:sz w:val="24"/>
          <w:szCs w:val="24"/>
          <w14:ligatures w14:val="standardContextual"/>
        </w:rPr>
        <w:tab/>
      </w:r>
      <w:r w:rsidRPr="00F92F6B">
        <w:t>Dual Connectivity</w:t>
      </w:r>
      <w:r w:rsidRPr="00F92F6B">
        <w:tab/>
      </w:r>
      <w:r w:rsidRPr="00F92F6B">
        <w:fldChar w:fldCharType="begin" w:fldLock="1"/>
      </w:r>
      <w:r w:rsidRPr="00F92F6B">
        <w:instrText xml:space="preserve"> PAGEREF _Toc219280791 \h </w:instrText>
      </w:r>
      <w:r w:rsidRPr="00F92F6B">
        <w:fldChar w:fldCharType="separate"/>
      </w:r>
      <w:r w:rsidRPr="00F92F6B">
        <w:t>68</w:t>
      </w:r>
      <w:r w:rsidRPr="00F92F6B">
        <w:fldChar w:fldCharType="end"/>
      </w:r>
    </w:p>
    <w:p w14:paraId="4EAB6425" w14:textId="2535191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6.9</w:t>
      </w:r>
      <w:r w:rsidRPr="00F92F6B">
        <w:rPr>
          <w:rFonts w:asciiTheme="minorHAnsi" w:eastAsiaTheme="minorEastAsia" w:hAnsiTheme="minorHAnsi" w:cstheme="minorBidi"/>
          <w:kern w:val="2"/>
          <w:sz w:val="24"/>
          <w:szCs w:val="24"/>
          <w14:ligatures w14:val="standardContextual"/>
        </w:rPr>
        <w:tab/>
      </w:r>
      <w:r w:rsidRPr="00F92F6B">
        <w:t>Supplementary Uplink</w:t>
      </w:r>
      <w:r w:rsidRPr="00F92F6B">
        <w:tab/>
      </w:r>
      <w:r w:rsidRPr="00F92F6B">
        <w:fldChar w:fldCharType="begin" w:fldLock="1"/>
      </w:r>
      <w:r w:rsidRPr="00F92F6B">
        <w:instrText xml:space="preserve"> PAGEREF _Toc219280792 \h </w:instrText>
      </w:r>
      <w:r w:rsidRPr="00F92F6B">
        <w:fldChar w:fldCharType="separate"/>
      </w:r>
      <w:r w:rsidRPr="00F92F6B">
        <w:t>68</w:t>
      </w:r>
      <w:r w:rsidRPr="00F92F6B">
        <w:fldChar w:fldCharType="end"/>
      </w:r>
    </w:p>
    <w:p w14:paraId="202DBFA7" w14:textId="7883AFA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6.10</w:t>
      </w:r>
      <w:r w:rsidRPr="00F92F6B">
        <w:rPr>
          <w:rFonts w:asciiTheme="minorHAnsi" w:eastAsiaTheme="minorEastAsia" w:hAnsiTheme="minorHAnsi" w:cstheme="minorBidi"/>
          <w:kern w:val="2"/>
          <w:sz w:val="24"/>
          <w:szCs w:val="24"/>
          <w14:ligatures w14:val="standardContextual"/>
        </w:rPr>
        <w:tab/>
      </w:r>
      <w:r w:rsidRPr="00F92F6B">
        <w:t>Bandwidth Adaptation</w:t>
      </w:r>
      <w:r w:rsidRPr="00F92F6B">
        <w:tab/>
      </w:r>
      <w:r w:rsidRPr="00F92F6B">
        <w:fldChar w:fldCharType="begin" w:fldLock="1"/>
      </w:r>
      <w:r w:rsidRPr="00F92F6B">
        <w:instrText xml:space="preserve"> PAGEREF _Toc219280793 \h </w:instrText>
      </w:r>
      <w:r w:rsidRPr="00F92F6B">
        <w:fldChar w:fldCharType="separate"/>
      </w:r>
      <w:r w:rsidRPr="00F92F6B">
        <w:t>68</w:t>
      </w:r>
      <w:r w:rsidRPr="00F92F6B">
        <w:fldChar w:fldCharType="end"/>
      </w:r>
    </w:p>
    <w:p w14:paraId="161E25D7" w14:textId="30C367A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6.11</w:t>
      </w:r>
      <w:r w:rsidRPr="00F92F6B">
        <w:rPr>
          <w:rFonts w:asciiTheme="minorHAnsi" w:eastAsiaTheme="minorEastAsia" w:hAnsiTheme="minorHAnsi" w:cstheme="minorBidi"/>
          <w:kern w:val="2"/>
          <w:sz w:val="24"/>
          <w:szCs w:val="24"/>
          <w14:ligatures w14:val="standardContextual"/>
        </w:rPr>
        <w:tab/>
      </w:r>
      <w:r w:rsidRPr="00F92F6B">
        <w:t>Backhaul Adaptation Protocol Sublayer</w:t>
      </w:r>
      <w:r w:rsidRPr="00F92F6B">
        <w:tab/>
      </w:r>
      <w:r w:rsidRPr="00F92F6B">
        <w:fldChar w:fldCharType="begin" w:fldLock="1"/>
      </w:r>
      <w:r w:rsidRPr="00F92F6B">
        <w:instrText xml:space="preserve"> PAGEREF _Toc219280794 \h </w:instrText>
      </w:r>
      <w:r w:rsidRPr="00F92F6B">
        <w:fldChar w:fldCharType="separate"/>
      </w:r>
      <w:r w:rsidRPr="00F92F6B">
        <w:t>69</w:t>
      </w:r>
      <w:r w:rsidRPr="00F92F6B">
        <w:fldChar w:fldCharType="end"/>
      </w:r>
    </w:p>
    <w:p w14:paraId="1D9E571D" w14:textId="61E3996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6.11.1</w:t>
      </w:r>
      <w:r w:rsidRPr="00F92F6B">
        <w:rPr>
          <w:rFonts w:asciiTheme="minorHAnsi" w:eastAsiaTheme="minorEastAsia" w:hAnsiTheme="minorHAnsi" w:cstheme="minorBidi"/>
          <w:kern w:val="2"/>
          <w:sz w:val="24"/>
          <w:szCs w:val="24"/>
          <w14:ligatures w14:val="standardContextual"/>
        </w:rPr>
        <w:tab/>
      </w:r>
      <w:r w:rsidRPr="00F92F6B">
        <w:t>Services and Functions</w:t>
      </w:r>
      <w:r w:rsidRPr="00F92F6B">
        <w:tab/>
      </w:r>
      <w:r w:rsidRPr="00F92F6B">
        <w:fldChar w:fldCharType="begin" w:fldLock="1"/>
      </w:r>
      <w:r w:rsidRPr="00F92F6B">
        <w:instrText xml:space="preserve"> PAGEREF _Toc219280795 \h </w:instrText>
      </w:r>
      <w:r w:rsidRPr="00F92F6B">
        <w:fldChar w:fldCharType="separate"/>
      </w:r>
      <w:r w:rsidRPr="00F92F6B">
        <w:t>69</w:t>
      </w:r>
      <w:r w:rsidRPr="00F92F6B">
        <w:fldChar w:fldCharType="end"/>
      </w:r>
    </w:p>
    <w:p w14:paraId="5E80BB3D" w14:textId="75F6133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6.11.2</w:t>
      </w:r>
      <w:r w:rsidRPr="00F92F6B">
        <w:rPr>
          <w:rFonts w:asciiTheme="minorHAnsi" w:eastAsiaTheme="minorEastAsia" w:hAnsiTheme="minorHAnsi" w:cstheme="minorBidi"/>
          <w:kern w:val="2"/>
          <w:sz w:val="24"/>
          <w:szCs w:val="24"/>
          <w14:ligatures w14:val="standardContextual"/>
        </w:rPr>
        <w:tab/>
      </w:r>
      <w:r w:rsidRPr="00F92F6B">
        <w:t>Traffic Mapping from Upper Layers to Layer-2</w:t>
      </w:r>
      <w:r w:rsidRPr="00F92F6B">
        <w:tab/>
      </w:r>
      <w:r w:rsidRPr="00F92F6B">
        <w:fldChar w:fldCharType="begin" w:fldLock="1"/>
      </w:r>
      <w:r w:rsidRPr="00F92F6B">
        <w:instrText xml:space="preserve"> PAGEREF _Toc219280796 \h </w:instrText>
      </w:r>
      <w:r w:rsidRPr="00F92F6B">
        <w:fldChar w:fldCharType="separate"/>
      </w:r>
      <w:r w:rsidRPr="00F92F6B">
        <w:t>69</w:t>
      </w:r>
      <w:r w:rsidRPr="00F92F6B">
        <w:fldChar w:fldCharType="end"/>
      </w:r>
    </w:p>
    <w:p w14:paraId="0B9C0CD9" w14:textId="11C6782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6.11.3</w:t>
      </w:r>
      <w:r w:rsidRPr="00F92F6B">
        <w:rPr>
          <w:rFonts w:asciiTheme="minorHAnsi" w:eastAsiaTheme="minorEastAsia" w:hAnsiTheme="minorHAnsi" w:cstheme="minorBidi"/>
          <w:kern w:val="2"/>
          <w:sz w:val="24"/>
          <w:szCs w:val="24"/>
          <w14:ligatures w14:val="standardContextual"/>
        </w:rPr>
        <w:tab/>
      </w:r>
      <w:r w:rsidRPr="00F92F6B">
        <w:t>Routing, BAP Header Rewriting and BH-RLC-channel Mapping on BAP sublayer</w:t>
      </w:r>
      <w:r w:rsidRPr="00F92F6B">
        <w:tab/>
      </w:r>
      <w:r w:rsidRPr="00F92F6B">
        <w:fldChar w:fldCharType="begin" w:fldLock="1"/>
      </w:r>
      <w:r w:rsidRPr="00F92F6B">
        <w:instrText xml:space="preserve"> PAGEREF _Toc219280797 \h </w:instrText>
      </w:r>
      <w:r w:rsidRPr="00F92F6B">
        <w:fldChar w:fldCharType="separate"/>
      </w:r>
      <w:r w:rsidRPr="00F92F6B">
        <w:t>70</w:t>
      </w:r>
      <w:r w:rsidRPr="00F92F6B">
        <w:fldChar w:fldCharType="end"/>
      </w:r>
    </w:p>
    <w:p w14:paraId="7CA593B4" w14:textId="541C85A2"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6.12</w:t>
      </w:r>
      <w:r w:rsidRPr="00F92F6B">
        <w:rPr>
          <w:rFonts w:asciiTheme="minorHAnsi" w:eastAsiaTheme="minorEastAsia" w:hAnsiTheme="minorHAnsi" w:cstheme="minorBidi"/>
          <w:kern w:val="2"/>
          <w:sz w:val="24"/>
          <w:szCs w:val="24"/>
          <w14:ligatures w14:val="standardContextual"/>
        </w:rPr>
        <w:tab/>
      </w:r>
      <w:r w:rsidRPr="00F92F6B">
        <w:t>Multiple Transmit/Receive Point Operation</w:t>
      </w:r>
      <w:r w:rsidRPr="00F92F6B">
        <w:tab/>
      </w:r>
      <w:r w:rsidRPr="00F92F6B">
        <w:fldChar w:fldCharType="begin" w:fldLock="1"/>
      </w:r>
      <w:r w:rsidRPr="00F92F6B">
        <w:instrText xml:space="preserve"> PAGEREF _Toc219280798 \h </w:instrText>
      </w:r>
      <w:r w:rsidRPr="00F92F6B">
        <w:fldChar w:fldCharType="separate"/>
      </w:r>
      <w:r w:rsidRPr="00F92F6B">
        <w:t>72</w:t>
      </w:r>
      <w:r w:rsidRPr="00F92F6B">
        <w:fldChar w:fldCharType="end"/>
      </w:r>
    </w:p>
    <w:p w14:paraId="77206D67" w14:textId="2C40B0F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6.12.0</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_Toc219280799 \h </w:instrText>
      </w:r>
      <w:r w:rsidRPr="00F92F6B">
        <w:fldChar w:fldCharType="separate"/>
      </w:r>
      <w:r w:rsidRPr="00F92F6B">
        <w:t>72</w:t>
      </w:r>
      <w:r w:rsidRPr="00F92F6B">
        <w:fldChar w:fldCharType="end"/>
      </w:r>
    </w:p>
    <w:p w14:paraId="321202ED" w14:textId="1159312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6.12.1</w:t>
      </w:r>
      <w:r w:rsidRPr="00F92F6B">
        <w:rPr>
          <w:rFonts w:asciiTheme="minorHAnsi" w:eastAsiaTheme="minorEastAsia" w:hAnsiTheme="minorHAnsi" w:cstheme="minorBidi"/>
          <w:kern w:val="2"/>
          <w:sz w:val="24"/>
          <w:szCs w:val="24"/>
          <w14:ligatures w14:val="standardContextual"/>
        </w:rPr>
        <w:tab/>
      </w:r>
      <w:r w:rsidRPr="00F92F6B">
        <w:t>Asymmetric DL single-TRP and UL multi-TRP</w:t>
      </w:r>
      <w:r w:rsidRPr="00F92F6B">
        <w:tab/>
      </w:r>
      <w:r w:rsidRPr="00F92F6B">
        <w:fldChar w:fldCharType="begin" w:fldLock="1"/>
      </w:r>
      <w:r w:rsidRPr="00F92F6B">
        <w:instrText xml:space="preserve"> PAGEREF _Toc219280800 \h </w:instrText>
      </w:r>
      <w:r w:rsidRPr="00F92F6B">
        <w:fldChar w:fldCharType="separate"/>
      </w:r>
      <w:r w:rsidRPr="00F92F6B">
        <w:t>73</w:t>
      </w:r>
      <w:r w:rsidRPr="00F92F6B">
        <w:fldChar w:fldCharType="end"/>
      </w:r>
    </w:p>
    <w:p w14:paraId="78071756" w14:textId="3834975E"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7</w:t>
      </w:r>
      <w:r w:rsidRPr="00F92F6B">
        <w:rPr>
          <w:rFonts w:asciiTheme="minorHAnsi" w:eastAsiaTheme="minorEastAsia" w:hAnsiTheme="minorHAnsi" w:cstheme="minorBidi"/>
          <w:kern w:val="2"/>
          <w:sz w:val="24"/>
          <w:szCs w:val="24"/>
          <w14:ligatures w14:val="standardContextual"/>
        </w:rPr>
        <w:tab/>
      </w:r>
      <w:r w:rsidRPr="00F92F6B">
        <w:t>RRC</w:t>
      </w:r>
      <w:r w:rsidRPr="00F92F6B">
        <w:tab/>
      </w:r>
      <w:r w:rsidRPr="00F92F6B">
        <w:fldChar w:fldCharType="begin" w:fldLock="1"/>
      </w:r>
      <w:r w:rsidRPr="00F92F6B">
        <w:instrText xml:space="preserve"> PAGEREF _Toc219280801 \h </w:instrText>
      </w:r>
      <w:r w:rsidRPr="00F92F6B">
        <w:fldChar w:fldCharType="separate"/>
      </w:r>
      <w:r w:rsidRPr="00F92F6B">
        <w:t>73</w:t>
      </w:r>
      <w:r w:rsidRPr="00F92F6B">
        <w:fldChar w:fldCharType="end"/>
      </w:r>
    </w:p>
    <w:p w14:paraId="431724E5" w14:textId="378B30B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7.1</w:t>
      </w:r>
      <w:r w:rsidRPr="00F92F6B">
        <w:rPr>
          <w:rFonts w:asciiTheme="minorHAnsi" w:eastAsiaTheme="minorEastAsia" w:hAnsiTheme="minorHAnsi" w:cstheme="minorBidi"/>
          <w:kern w:val="2"/>
          <w:sz w:val="24"/>
          <w:szCs w:val="24"/>
          <w14:ligatures w14:val="standardContextual"/>
        </w:rPr>
        <w:tab/>
      </w:r>
      <w:r w:rsidRPr="00F92F6B">
        <w:t>Services and Functions</w:t>
      </w:r>
      <w:r w:rsidRPr="00F92F6B">
        <w:tab/>
      </w:r>
      <w:r w:rsidRPr="00F92F6B">
        <w:fldChar w:fldCharType="begin" w:fldLock="1"/>
      </w:r>
      <w:r w:rsidRPr="00F92F6B">
        <w:instrText xml:space="preserve"> PAGEREF _Toc219280802 \h </w:instrText>
      </w:r>
      <w:r w:rsidRPr="00F92F6B">
        <w:fldChar w:fldCharType="separate"/>
      </w:r>
      <w:r w:rsidRPr="00F92F6B">
        <w:t>73</w:t>
      </w:r>
      <w:r w:rsidRPr="00F92F6B">
        <w:fldChar w:fldCharType="end"/>
      </w:r>
    </w:p>
    <w:p w14:paraId="69EF3955" w14:textId="294DD31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7.2</w:t>
      </w:r>
      <w:r w:rsidRPr="00F92F6B">
        <w:rPr>
          <w:rFonts w:asciiTheme="minorHAnsi" w:eastAsiaTheme="minorEastAsia" w:hAnsiTheme="minorHAnsi" w:cstheme="minorBidi"/>
          <w:kern w:val="2"/>
          <w:sz w:val="24"/>
          <w:szCs w:val="24"/>
          <w14:ligatures w14:val="standardContextual"/>
        </w:rPr>
        <w:tab/>
      </w:r>
      <w:r w:rsidRPr="00F92F6B">
        <w:t>Protocol States</w:t>
      </w:r>
      <w:r w:rsidRPr="00F92F6B">
        <w:tab/>
      </w:r>
      <w:r w:rsidRPr="00F92F6B">
        <w:fldChar w:fldCharType="begin" w:fldLock="1"/>
      </w:r>
      <w:r w:rsidRPr="00F92F6B">
        <w:instrText xml:space="preserve"> PAGEREF _Toc219280803 \h </w:instrText>
      </w:r>
      <w:r w:rsidRPr="00F92F6B">
        <w:fldChar w:fldCharType="separate"/>
      </w:r>
      <w:r w:rsidRPr="00F92F6B">
        <w:t>73</w:t>
      </w:r>
      <w:r w:rsidRPr="00F92F6B">
        <w:fldChar w:fldCharType="end"/>
      </w:r>
    </w:p>
    <w:p w14:paraId="19777169" w14:textId="78565AC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7.3</w:t>
      </w:r>
      <w:r w:rsidRPr="00F92F6B">
        <w:rPr>
          <w:rFonts w:asciiTheme="minorHAnsi" w:eastAsiaTheme="minorEastAsia" w:hAnsiTheme="minorHAnsi" w:cstheme="minorBidi"/>
          <w:kern w:val="2"/>
          <w:sz w:val="24"/>
          <w:szCs w:val="24"/>
          <w14:ligatures w14:val="standardContextual"/>
        </w:rPr>
        <w:tab/>
      </w:r>
      <w:r w:rsidRPr="00F92F6B">
        <w:t>System Information Handling</w:t>
      </w:r>
      <w:r w:rsidRPr="00F92F6B">
        <w:tab/>
      </w:r>
      <w:r w:rsidRPr="00F92F6B">
        <w:fldChar w:fldCharType="begin" w:fldLock="1"/>
      </w:r>
      <w:r w:rsidRPr="00F92F6B">
        <w:instrText xml:space="preserve"> PAGEREF _Toc219280804 \h </w:instrText>
      </w:r>
      <w:r w:rsidRPr="00F92F6B">
        <w:fldChar w:fldCharType="separate"/>
      </w:r>
      <w:r w:rsidRPr="00F92F6B">
        <w:t>74</w:t>
      </w:r>
      <w:r w:rsidRPr="00F92F6B">
        <w:fldChar w:fldCharType="end"/>
      </w:r>
    </w:p>
    <w:p w14:paraId="16468278" w14:textId="7CB8C23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7.3.1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_Toc219280805 \h </w:instrText>
      </w:r>
      <w:r w:rsidRPr="00F92F6B">
        <w:fldChar w:fldCharType="separate"/>
      </w:r>
      <w:r w:rsidRPr="00F92F6B">
        <w:t>74</w:t>
      </w:r>
      <w:r w:rsidRPr="00F92F6B">
        <w:fldChar w:fldCharType="end"/>
      </w:r>
    </w:p>
    <w:p w14:paraId="2A07E759" w14:textId="2D8B0D8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7.3.2</w:t>
      </w:r>
      <w:r w:rsidRPr="00F92F6B">
        <w:rPr>
          <w:rFonts w:asciiTheme="minorHAnsi" w:eastAsiaTheme="minorEastAsia" w:hAnsiTheme="minorHAnsi" w:cstheme="minorBidi"/>
          <w:kern w:val="2"/>
          <w:sz w:val="24"/>
          <w:szCs w:val="24"/>
          <w14:ligatures w14:val="standardContextual"/>
        </w:rPr>
        <w:tab/>
      </w:r>
      <w:r w:rsidRPr="00F92F6B">
        <w:t>Scheduling</w:t>
      </w:r>
      <w:r w:rsidRPr="00F92F6B">
        <w:tab/>
      </w:r>
      <w:r w:rsidRPr="00F92F6B">
        <w:fldChar w:fldCharType="begin" w:fldLock="1"/>
      </w:r>
      <w:r w:rsidRPr="00F92F6B">
        <w:instrText xml:space="preserve"> PAGEREF _Toc219280806 \h </w:instrText>
      </w:r>
      <w:r w:rsidRPr="00F92F6B">
        <w:fldChar w:fldCharType="separate"/>
      </w:r>
      <w:r w:rsidRPr="00F92F6B">
        <w:t>77</w:t>
      </w:r>
      <w:r w:rsidRPr="00F92F6B">
        <w:fldChar w:fldCharType="end"/>
      </w:r>
    </w:p>
    <w:p w14:paraId="0C430C30" w14:textId="1BA63C2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7.3.3</w:t>
      </w:r>
      <w:r w:rsidRPr="00F92F6B">
        <w:rPr>
          <w:rFonts w:asciiTheme="minorHAnsi" w:eastAsiaTheme="minorEastAsia" w:hAnsiTheme="minorHAnsi" w:cstheme="minorBidi"/>
          <w:kern w:val="2"/>
          <w:sz w:val="24"/>
          <w:szCs w:val="24"/>
          <w14:ligatures w14:val="standardContextual"/>
        </w:rPr>
        <w:tab/>
      </w:r>
      <w:r w:rsidRPr="00F92F6B">
        <w:t>SI Modification</w:t>
      </w:r>
      <w:r w:rsidRPr="00F92F6B">
        <w:tab/>
      </w:r>
      <w:r w:rsidRPr="00F92F6B">
        <w:fldChar w:fldCharType="begin" w:fldLock="1"/>
      </w:r>
      <w:r w:rsidRPr="00F92F6B">
        <w:instrText xml:space="preserve"> PAGEREF _Toc219280807 \h </w:instrText>
      </w:r>
      <w:r w:rsidRPr="00F92F6B">
        <w:fldChar w:fldCharType="separate"/>
      </w:r>
      <w:r w:rsidRPr="00F92F6B">
        <w:t>77</w:t>
      </w:r>
      <w:r w:rsidRPr="00F92F6B">
        <w:fldChar w:fldCharType="end"/>
      </w:r>
    </w:p>
    <w:p w14:paraId="03375287" w14:textId="66F9C5A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7.4</w:t>
      </w:r>
      <w:r w:rsidRPr="00F92F6B">
        <w:rPr>
          <w:rFonts w:asciiTheme="minorHAnsi" w:eastAsiaTheme="minorEastAsia" w:hAnsiTheme="minorHAnsi" w:cstheme="minorBidi"/>
          <w:kern w:val="2"/>
          <w:sz w:val="24"/>
          <w:szCs w:val="24"/>
          <w14:ligatures w14:val="standardContextual"/>
        </w:rPr>
        <w:tab/>
      </w:r>
      <w:r w:rsidRPr="00F92F6B">
        <w:t>Access Control</w:t>
      </w:r>
      <w:r w:rsidRPr="00F92F6B">
        <w:tab/>
      </w:r>
      <w:r w:rsidRPr="00F92F6B">
        <w:fldChar w:fldCharType="begin" w:fldLock="1"/>
      </w:r>
      <w:r w:rsidRPr="00F92F6B">
        <w:instrText xml:space="preserve"> PAGEREF _Toc219280808 \h </w:instrText>
      </w:r>
      <w:r w:rsidRPr="00F92F6B">
        <w:fldChar w:fldCharType="separate"/>
      </w:r>
      <w:r w:rsidRPr="00F92F6B">
        <w:t>77</w:t>
      </w:r>
      <w:r w:rsidRPr="00F92F6B">
        <w:fldChar w:fldCharType="end"/>
      </w:r>
    </w:p>
    <w:p w14:paraId="7C65A449" w14:textId="071BECFC"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7.5</w:t>
      </w:r>
      <w:r w:rsidRPr="00F92F6B">
        <w:rPr>
          <w:rFonts w:asciiTheme="minorHAnsi" w:eastAsiaTheme="minorEastAsia" w:hAnsiTheme="minorHAnsi" w:cstheme="minorBidi"/>
          <w:kern w:val="2"/>
          <w:sz w:val="24"/>
          <w:szCs w:val="24"/>
          <w14:ligatures w14:val="standardContextual"/>
        </w:rPr>
        <w:tab/>
      </w:r>
      <w:r w:rsidRPr="00F92F6B">
        <w:t>UE Capability Retrieval framework</w:t>
      </w:r>
      <w:r w:rsidRPr="00F92F6B">
        <w:tab/>
      </w:r>
      <w:r w:rsidRPr="00F92F6B">
        <w:fldChar w:fldCharType="begin" w:fldLock="1"/>
      </w:r>
      <w:r w:rsidRPr="00F92F6B">
        <w:instrText xml:space="preserve"> PAGEREF _Toc219280809 \h </w:instrText>
      </w:r>
      <w:r w:rsidRPr="00F92F6B">
        <w:fldChar w:fldCharType="separate"/>
      </w:r>
      <w:r w:rsidRPr="00F92F6B">
        <w:t>78</w:t>
      </w:r>
      <w:r w:rsidRPr="00F92F6B">
        <w:fldChar w:fldCharType="end"/>
      </w:r>
    </w:p>
    <w:p w14:paraId="625C7AE8" w14:textId="7EA2A8C7"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7.6</w:t>
      </w:r>
      <w:r w:rsidRPr="00F92F6B">
        <w:rPr>
          <w:rFonts w:asciiTheme="minorHAnsi" w:eastAsiaTheme="minorEastAsia" w:hAnsiTheme="minorHAnsi" w:cstheme="minorBidi"/>
          <w:kern w:val="2"/>
          <w:sz w:val="24"/>
          <w:szCs w:val="24"/>
          <w14:ligatures w14:val="standardContextual"/>
        </w:rPr>
        <w:tab/>
      </w:r>
      <w:r w:rsidRPr="00F92F6B">
        <w:t>Transport of NAS Messages</w:t>
      </w:r>
      <w:r w:rsidRPr="00F92F6B">
        <w:tab/>
      </w:r>
      <w:r w:rsidRPr="00F92F6B">
        <w:fldChar w:fldCharType="begin" w:fldLock="1"/>
      </w:r>
      <w:r w:rsidRPr="00F92F6B">
        <w:instrText xml:space="preserve"> PAGEREF _Toc219280810 \h </w:instrText>
      </w:r>
      <w:r w:rsidRPr="00F92F6B">
        <w:fldChar w:fldCharType="separate"/>
      </w:r>
      <w:r w:rsidRPr="00F92F6B">
        <w:t>78</w:t>
      </w:r>
      <w:r w:rsidRPr="00F92F6B">
        <w:fldChar w:fldCharType="end"/>
      </w:r>
    </w:p>
    <w:p w14:paraId="10E406E7" w14:textId="4250477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7.7</w:t>
      </w:r>
      <w:r w:rsidRPr="00F92F6B">
        <w:rPr>
          <w:rFonts w:asciiTheme="minorHAnsi" w:eastAsiaTheme="minorEastAsia" w:hAnsiTheme="minorHAnsi" w:cstheme="minorBidi"/>
          <w:kern w:val="2"/>
          <w:sz w:val="24"/>
          <w:szCs w:val="24"/>
          <w14:ligatures w14:val="standardContextual"/>
        </w:rPr>
        <w:tab/>
      </w:r>
      <w:r w:rsidRPr="00F92F6B">
        <w:t>Carrier Aggregation</w:t>
      </w:r>
      <w:r w:rsidRPr="00F92F6B">
        <w:tab/>
      </w:r>
      <w:r w:rsidRPr="00F92F6B">
        <w:fldChar w:fldCharType="begin" w:fldLock="1"/>
      </w:r>
      <w:r w:rsidRPr="00F92F6B">
        <w:instrText xml:space="preserve"> PAGEREF _Toc219280811 \h </w:instrText>
      </w:r>
      <w:r w:rsidRPr="00F92F6B">
        <w:fldChar w:fldCharType="separate"/>
      </w:r>
      <w:r w:rsidRPr="00F92F6B">
        <w:t>78</w:t>
      </w:r>
      <w:r w:rsidRPr="00F92F6B">
        <w:fldChar w:fldCharType="end"/>
      </w:r>
    </w:p>
    <w:p w14:paraId="16E97F9F" w14:textId="5EB0C37C"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7.8</w:t>
      </w:r>
      <w:r w:rsidRPr="00F92F6B">
        <w:rPr>
          <w:rFonts w:asciiTheme="minorHAnsi" w:eastAsiaTheme="minorEastAsia" w:hAnsiTheme="minorHAnsi" w:cstheme="minorBidi"/>
          <w:kern w:val="2"/>
          <w:sz w:val="24"/>
          <w:szCs w:val="24"/>
          <w14:ligatures w14:val="standardContextual"/>
        </w:rPr>
        <w:tab/>
      </w:r>
      <w:r w:rsidRPr="00F92F6B">
        <w:t>Bandwidth Adaptation</w:t>
      </w:r>
      <w:r w:rsidRPr="00F92F6B">
        <w:tab/>
      </w:r>
      <w:r w:rsidRPr="00F92F6B">
        <w:fldChar w:fldCharType="begin" w:fldLock="1"/>
      </w:r>
      <w:r w:rsidRPr="00F92F6B">
        <w:instrText xml:space="preserve"> PAGEREF _Toc219280812 \h </w:instrText>
      </w:r>
      <w:r w:rsidRPr="00F92F6B">
        <w:fldChar w:fldCharType="separate"/>
      </w:r>
      <w:r w:rsidRPr="00F92F6B">
        <w:t>78</w:t>
      </w:r>
      <w:r w:rsidRPr="00F92F6B">
        <w:fldChar w:fldCharType="end"/>
      </w:r>
    </w:p>
    <w:p w14:paraId="16D1B6FA" w14:textId="6E443C17"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7.9</w:t>
      </w:r>
      <w:r w:rsidRPr="00F92F6B">
        <w:rPr>
          <w:rFonts w:asciiTheme="minorHAnsi" w:eastAsiaTheme="minorEastAsia" w:hAnsiTheme="minorHAnsi" w:cstheme="minorBidi"/>
          <w:kern w:val="2"/>
          <w:sz w:val="24"/>
          <w:szCs w:val="24"/>
          <w14:ligatures w14:val="standardContextual"/>
        </w:rPr>
        <w:tab/>
      </w:r>
      <w:r w:rsidRPr="00F92F6B">
        <w:t>UE Assistance Information</w:t>
      </w:r>
      <w:r w:rsidRPr="00F92F6B">
        <w:tab/>
      </w:r>
      <w:r w:rsidRPr="00F92F6B">
        <w:fldChar w:fldCharType="begin" w:fldLock="1"/>
      </w:r>
      <w:r w:rsidRPr="00F92F6B">
        <w:instrText xml:space="preserve"> PAGEREF _Toc219280813 \h </w:instrText>
      </w:r>
      <w:r w:rsidRPr="00F92F6B">
        <w:fldChar w:fldCharType="separate"/>
      </w:r>
      <w:r w:rsidRPr="00F92F6B">
        <w:t>79</w:t>
      </w:r>
      <w:r w:rsidRPr="00F92F6B">
        <w:fldChar w:fldCharType="end"/>
      </w:r>
    </w:p>
    <w:p w14:paraId="066561DA" w14:textId="646D55E4"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7.10</w:t>
      </w:r>
      <w:r w:rsidRPr="00F92F6B">
        <w:rPr>
          <w:rFonts w:asciiTheme="minorHAnsi" w:eastAsiaTheme="minorEastAsia" w:hAnsiTheme="minorHAnsi" w:cstheme="minorBidi"/>
          <w:kern w:val="2"/>
          <w:sz w:val="24"/>
          <w:szCs w:val="24"/>
          <w14:ligatures w14:val="standardContextual"/>
        </w:rPr>
        <w:tab/>
      </w:r>
      <w:r w:rsidRPr="00F92F6B">
        <w:t>Segmentation of RRC messages</w:t>
      </w:r>
      <w:r w:rsidRPr="00F92F6B">
        <w:tab/>
      </w:r>
      <w:r w:rsidRPr="00F92F6B">
        <w:fldChar w:fldCharType="begin" w:fldLock="1"/>
      </w:r>
      <w:r w:rsidRPr="00F92F6B">
        <w:instrText xml:space="preserve"> PAGEREF _Toc219280814 \h </w:instrText>
      </w:r>
      <w:r w:rsidRPr="00F92F6B">
        <w:fldChar w:fldCharType="separate"/>
      </w:r>
      <w:r w:rsidRPr="00F92F6B">
        <w:t>80</w:t>
      </w:r>
      <w:r w:rsidRPr="00F92F6B">
        <w:fldChar w:fldCharType="end"/>
      </w:r>
    </w:p>
    <w:p w14:paraId="7A67912E" w14:textId="3730E97F"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8</w:t>
      </w:r>
      <w:r w:rsidRPr="00F92F6B">
        <w:rPr>
          <w:rFonts w:asciiTheme="minorHAnsi" w:eastAsiaTheme="minorEastAsia" w:hAnsiTheme="minorHAnsi" w:cstheme="minorBidi"/>
          <w:kern w:val="2"/>
          <w:sz w:val="24"/>
          <w:szCs w:val="24"/>
          <w14:ligatures w14:val="standardContextual"/>
        </w:rPr>
        <w:tab/>
      </w:r>
      <w:r w:rsidRPr="00F92F6B">
        <w:t>NG Identities</w:t>
      </w:r>
      <w:r w:rsidRPr="00F92F6B">
        <w:tab/>
      </w:r>
      <w:r w:rsidRPr="00F92F6B">
        <w:fldChar w:fldCharType="begin" w:fldLock="1"/>
      </w:r>
      <w:r w:rsidRPr="00F92F6B">
        <w:instrText xml:space="preserve"> PAGEREF _Toc219280815 \h </w:instrText>
      </w:r>
      <w:r w:rsidRPr="00F92F6B">
        <w:fldChar w:fldCharType="separate"/>
      </w:r>
      <w:r w:rsidRPr="00F92F6B">
        <w:t>80</w:t>
      </w:r>
      <w:r w:rsidRPr="00F92F6B">
        <w:fldChar w:fldCharType="end"/>
      </w:r>
    </w:p>
    <w:p w14:paraId="72397942" w14:textId="46E939B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8.1</w:t>
      </w:r>
      <w:r w:rsidRPr="00F92F6B">
        <w:rPr>
          <w:rFonts w:asciiTheme="minorHAnsi" w:eastAsiaTheme="minorEastAsia" w:hAnsiTheme="minorHAnsi" w:cstheme="minorBidi"/>
          <w:kern w:val="2"/>
          <w:sz w:val="24"/>
          <w:szCs w:val="24"/>
          <w14:ligatures w14:val="standardContextual"/>
        </w:rPr>
        <w:tab/>
      </w:r>
      <w:r w:rsidRPr="00F92F6B">
        <w:t>UE Identities</w:t>
      </w:r>
      <w:r w:rsidRPr="00F92F6B">
        <w:tab/>
      </w:r>
      <w:r w:rsidRPr="00F92F6B">
        <w:fldChar w:fldCharType="begin" w:fldLock="1"/>
      </w:r>
      <w:r w:rsidRPr="00F92F6B">
        <w:instrText xml:space="preserve"> PAGEREF _Toc219280816 \h </w:instrText>
      </w:r>
      <w:r w:rsidRPr="00F92F6B">
        <w:fldChar w:fldCharType="separate"/>
      </w:r>
      <w:r w:rsidRPr="00F92F6B">
        <w:t>80</w:t>
      </w:r>
      <w:r w:rsidRPr="00F92F6B">
        <w:fldChar w:fldCharType="end"/>
      </w:r>
    </w:p>
    <w:p w14:paraId="21EDDA61" w14:textId="4D46B1F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8.2</w:t>
      </w:r>
      <w:r w:rsidRPr="00F92F6B">
        <w:rPr>
          <w:rFonts w:asciiTheme="minorHAnsi" w:eastAsiaTheme="minorEastAsia" w:hAnsiTheme="minorHAnsi" w:cstheme="minorBidi"/>
          <w:kern w:val="2"/>
          <w:sz w:val="24"/>
          <w:szCs w:val="24"/>
          <w14:ligatures w14:val="standardContextual"/>
        </w:rPr>
        <w:tab/>
      </w:r>
      <w:r w:rsidRPr="00F92F6B">
        <w:t>Network Identities</w:t>
      </w:r>
      <w:r w:rsidRPr="00F92F6B">
        <w:tab/>
      </w:r>
      <w:r w:rsidRPr="00F92F6B">
        <w:fldChar w:fldCharType="begin" w:fldLock="1"/>
      </w:r>
      <w:r w:rsidRPr="00F92F6B">
        <w:instrText xml:space="preserve"> PAGEREF _Toc219280817 \h </w:instrText>
      </w:r>
      <w:r w:rsidRPr="00F92F6B">
        <w:fldChar w:fldCharType="separate"/>
      </w:r>
      <w:r w:rsidRPr="00F92F6B">
        <w:t>81</w:t>
      </w:r>
      <w:r w:rsidRPr="00F92F6B">
        <w:fldChar w:fldCharType="end"/>
      </w:r>
    </w:p>
    <w:p w14:paraId="3CDF8964" w14:textId="3AF9E4CF"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8.3</w:t>
      </w:r>
      <w:r w:rsidRPr="00F92F6B">
        <w:rPr>
          <w:rFonts w:asciiTheme="minorHAnsi" w:eastAsiaTheme="minorEastAsia" w:hAnsiTheme="minorHAnsi" w:cstheme="minorBidi"/>
          <w:kern w:val="2"/>
          <w:sz w:val="24"/>
          <w:szCs w:val="24"/>
          <w14:ligatures w14:val="standardContextual"/>
        </w:rPr>
        <w:tab/>
      </w:r>
      <w:r w:rsidRPr="00F92F6B">
        <w:t>User Data Transport on the CN-RAN Interface</w:t>
      </w:r>
      <w:r w:rsidRPr="00F92F6B">
        <w:tab/>
      </w:r>
      <w:r w:rsidRPr="00F92F6B">
        <w:fldChar w:fldCharType="begin" w:fldLock="1"/>
      </w:r>
      <w:r w:rsidRPr="00F92F6B">
        <w:instrText xml:space="preserve"> PAGEREF _Toc219280818 \h </w:instrText>
      </w:r>
      <w:r w:rsidRPr="00F92F6B">
        <w:fldChar w:fldCharType="separate"/>
      </w:r>
      <w:r w:rsidRPr="00F92F6B">
        <w:t>82</w:t>
      </w:r>
      <w:r w:rsidRPr="00F92F6B">
        <w:fldChar w:fldCharType="end"/>
      </w:r>
    </w:p>
    <w:p w14:paraId="66A6861C" w14:textId="0BD0C2DC"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Batang"/>
        </w:rPr>
        <w:t>8.4</w:t>
      </w:r>
      <w:r w:rsidRPr="00F92F6B">
        <w:rPr>
          <w:rFonts w:asciiTheme="minorHAnsi" w:eastAsiaTheme="minorEastAsia" w:hAnsiTheme="minorHAnsi" w:cstheme="minorBidi"/>
          <w:kern w:val="2"/>
          <w:sz w:val="24"/>
          <w:szCs w:val="24"/>
          <w14:ligatures w14:val="standardContextual"/>
        </w:rPr>
        <w:tab/>
      </w:r>
      <w:r w:rsidRPr="00F92F6B">
        <w:rPr>
          <w:rFonts w:eastAsia="Batang"/>
        </w:rPr>
        <w:t>NR sidelink communication, V2X sidelink communication and Ranging/Sidelink positioning related identities</w:t>
      </w:r>
      <w:r w:rsidRPr="00F92F6B">
        <w:tab/>
      </w:r>
      <w:r w:rsidRPr="00F92F6B">
        <w:fldChar w:fldCharType="begin" w:fldLock="1"/>
      </w:r>
      <w:r w:rsidRPr="00F92F6B">
        <w:instrText xml:space="preserve"> PAGEREF _Toc219280819 \h </w:instrText>
      </w:r>
      <w:r w:rsidRPr="00F92F6B">
        <w:fldChar w:fldCharType="separate"/>
      </w:r>
      <w:r w:rsidRPr="00F92F6B">
        <w:t>82</w:t>
      </w:r>
      <w:r w:rsidRPr="00F92F6B">
        <w:fldChar w:fldCharType="end"/>
      </w:r>
    </w:p>
    <w:p w14:paraId="1D73D6A3" w14:textId="158B988B"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9</w:t>
      </w:r>
      <w:r w:rsidRPr="00F92F6B">
        <w:rPr>
          <w:rFonts w:asciiTheme="minorHAnsi" w:eastAsiaTheme="minorEastAsia" w:hAnsiTheme="minorHAnsi" w:cstheme="minorBidi"/>
          <w:kern w:val="2"/>
          <w:sz w:val="24"/>
          <w:szCs w:val="24"/>
          <w14:ligatures w14:val="standardContextual"/>
        </w:rPr>
        <w:tab/>
      </w:r>
      <w:r w:rsidRPr="00F92F6B">
        <w:t>Mobility and State Transitions</w:t>
      </w:r>
      <w:r w:rsidRPr="00F92F6B">
        <w:tab/>
      </w:r>
      <w:r w:rsidRPr="00F92F6B">
        <w:fldChar w:fldCharType="begin" w:fldLock="1"/>
      </w:r>
      <w:r w:rsidRPr="00F92F6B">
        <w:instrText xml:space="preserve"> PAGEREF _Toc219280820 \h </w:instrText>
      </w:r>
      <w:r w:rsidRPr="00F92F6B">
        <w:fldChar w:fldCharType="separate"/>
      </w:r>
      <w:r w:rsidRPr="00F92F6B">
        <w:t>83</w:t>
      </w:r>
      <w:r w:rsidRPr="00F92F6B">
        <w:fldChar w:fldCharType="end"/>
      </w:r>
    </w:p>
    <w:p w14:paraId="7FFDE55B" w14:textId="320AE23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9.1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_Toc219280821 \h </w:instrText>
      </w:r>
      <w:r w:rsidRPr="00F92F6B">
        <w:fldChar w:fldCharType="separate"/>
      </w:r>
      <w:r w:rsidRPr="00F92F6B">
        <w:t>83</w:t>
      </w:r>
      <w:r w:rsidRPr="00F92F6B">
        <w:fldChar w:fldCharType="end"/>
      </w:r>
    </w:p>
    <w:p w14:paraId="4A54D276" w14:textId="49AE04F2"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9.2</w:t>
      </w:r>
      <w:r w:rsidRPr="00F92F6B">
        <w:rPr>
          <w:rFonts w:asciiTheme="minorHAnsi" w:eastAsiaTheme="minorEastAsia" w:hAnsiTheme="minorHAnsi" w:cstheme="minorBidi"/>
          <w:kern w:val="2"/>
          <w:sz w:val="24"/>
          <w:szCs w:val="24"/>
          <w14:ligatures w14:val="standardContextual"/>
        </w:rPr>
        <w:tab/>
      </w:r>
      <w:r w:rsidRPr="00F92F6B">
        <w:t>Intra-NR</w:t>
      </w:r>
      <w:r w:rsidRPr="00F92F6B">
        <w:tab/>
      </w:r>
      <w:r w:rsidRPr="00F92F6B">
        <w:fldChar w:fldCharType="begin" w:fldLock="1"/>
      </w:r>
      <w:r w:rsidRPr="00F92F6B">
        <w:instrText xml:space="preserve"> PAGEREF _Toc219280822 \h </w:instrText>
      </w:r>
      <w:r w:rsidRPr="00F92F6B">
        <w:fldChar w:fldCharType="separate"/>
      </w:r>
      <w:r w:rsidRPr="00F92F6B">
        <w:t>84</w:t>
      </w:r>
      <w:r w:rsidRPr="00F92F6B">
        <w:fldChar w:fldCharType="end"/>
      </w:r>
    </w:p>
    <w:p w14:paraId="331AE331" w14:textId="142CCE3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9.2.1</w:t>
      </w:r>
      <w:r w:rsidRPr="00F92F6B">
        <w:rPr>
          <w:rFonts w:asciiTheme="minorHAnsi" w:eastAsiaTheme="minorEastAsia" w:hAnsiTheme="minorHAnsi" w:cstheme="minorBidi"/>
          <w:kern w:val="2"/>
          <w:sz w:val="24"/>
          <w:szCs w:val="24"/>
          <w14:ligatures w14:val="standardContextual"/>
        </w:rPr>
        <w:tab/>
      </w:r>
      <w:r w:rsidRPr="00F92F6B">
        <w:t>Mobility in RRC_IDLE</w:t>
      </w:r>
      <w:r w:rsidRPr="00F92F6B">
        <w:tab/>
      </w:r>
      <w:r w:rsidRPr="00F92F6B">
        <w:fldChar w:fldCharType="begin" w:fldLock="1"/>
      </w:r>
      <w:r w:rsidRPr="00F92F6B">
        <w:instrText xml:space="preserve"> PAGEREF _Toc219280823 \h </w:instrText>
      </w:r>
      <w:r w:rsidRPr="00F92F6B">
        <w:fldChar w:fldCharType="separate"/>
      </w:r>
      <w:r w:rsidRPr="00F92F6B">
        <w:t>84</w:t>
      </w:r>
      <w:r w:rsidRPr="00F92F6B">
        <w:fldChar w:fldCharType="end"/>
      </w:r>
    </w:p>
    <w:p w14:paraId="298A9EFA" w14:textId="73F666C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9.2.1.1</w:t>
      </w:r>
      <w:r w:rsidRPr="00F92F6B">
        <w:rPr>
          <w:rFonts w:asciiTheme="minorHAnsi" w:eastAsiaTheme="minorEastAsia" w:hAnsiTheme="minorHAnsi" w:cstheme="minorBidi"/>
          <w:kern w:val="2"/>
          <w:sz w:val="24"/>
          <w:szCs w:val="24"/>
          <w14:ligatures w14:val="standardContextual"/>
        </w:rPr>
        <w:tab/>
      </w:r>
      <w:r w:rsidRPr="00F92F6B">
        <w:t>Cell Selection</w:t>
      </w:r>
      <w:r w:rsidRPr="00F92F6B">
        <w:tab/>
      </w:r>
      <w:r w:rsidRPr="00F92F6B">
        <w:fldChar w:fldCharType="begin" w:fldLock="1"/>
      </w:r>
      <w:r w:rsidRPr="00F92F6B">
        <w:instrText xml:space="preserve"> PAGEREF _Toc219280824 \h </w:instrText>
      </w:r>
      <w:r w:rsidRPr="00F92F6B">
        <w:fldChar w:fldCharType="separate"/>
      </w:r>
      <w:r w:rsidRPr="00F92F6B">
        <w:t>84</w:t>
      </w:r>
      <w:r w:rsidRPr="00F92F6B">
        <w:fldChar w:fldCharType="end"/>
      </w:r>
    </w:p>
    <w:p w14:paraId="46019DEF" w14:textId="614C348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9.2.1.2</w:t>
      </w:r>
      <w:r w:rsidRPr="00F92F6B">
        <w:rPr>
          <w:rFonts w:asciiTheme="minorHAnsi" w:eastAsiaTheme="minorEastAsia" w:hAnsiTheme="minorHAnsi" w:cstheme="minorBidi"/>
          <w:kern w:val="2"/>
          <w:sz w:val="24"/>
          <w:szCs w:val="24"/>
          <w14:ligatures w14:val="standardContextual"/>
        </w:rPr>
        <w:tab/>
      </w:r>
      <w:r w:rsidRPr="00F92F6B">
        <w:t>Cell Reselection</w:t>
      </w:r>
      <w:r w:rsidRPr="00F92F6B">
        <w:tab/>
      </w:r>
      <w:r w:rsidRPr="00F92F6B">
        <w:fldChar w:fldCharType="begin" w:fldLock="1"/>
      </w:r>
      <w:r w:rsidRPr="00F92F6B">
        <w:instrText xml:space="preserve"> PAGEREF _Toc219280825 \h </w:instrText>
      </w:r>
      <w:r w:rsidRPr="00F92F6B">
        <w:fldChar w:fldCharType="separate"/>
      </w:r>
      <w:r w:rsidRPr="00F92F6B">
        <w:t>85</w:t>
      </w:r>
      <w:r w:rsidRPr="00F92F6B">
        <w:fldChar w:fldCharType="end"/>
      </w:r>
    </w:p>
    <w:p w14:paraId="4714ADBE" w14:textId="1C9EB05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9.2.1.3</w:t>
      </w:r>
      <w:r w:rsidRPr="00F92F6B">
        <w:rPr>
          <w:rFonts w:asciiTheme="minorHAnsi" w:eastAsiaTheme="minorEastAsia" w:hAnsiTheme="minorHAnsi" w:cstheme="minorBidi"/>
          <w:kern w:val="2"/>
          <w:sz w:val="24"/>
          <w:szCs w:val="24"/>
          <w14:ligatures w14:val="standardContextual"/>
        </w:rPr>
        <w:tab/>
      </w:r>
      <w:r w:rsidRPr="00F92F6B">
        <w:t>State Transitions</w:t>
      </w:r>
      <w:r w:rsidRPr="00F92F6B">
        <w:tab/>
      </w:r>
      <w:r w:rsidRPr="00F92F6B">
        <w:fldChar w:fldCharType="begin" w:fldLock="1"/>
      </w:r>
      <w:r w:rsidRPr="00F92F6B">
        <w:instrText xml:space="preserve"> PAGEREF _Toc219280826 \h </w:instrText>
      </w:r>
      <w:r w:rsidRPr="00F92F6B">
        <w:fldChar w:fldCharType="separate"/>
      </w:r>
      <w:r w:rsidRPr="00F92F6B">
        <w:t>85</w:t>
      </w:r>
      <w:r w:rsidRPr="00F92F6B">
        <w:fldChar w:fldCharType="end"/>
      </w:r>
    </w:p>
    <w:p w14:paraId="7F5A3CA5" w14:textId="26C51702"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9.2.2</w:t>
      </w:r>
      <w:r w:rsidRPr="00F92F6B">
        <w:rPr>
          <w:rFonts w:asciiTheme="minorHAnsi" w:eastAsiaTheme="minorEastAsia" w:hAnsiTheme="minorHAnsi" w:cstheme="minorBidi"/>
          <w:kern w:val="2"/>
          <w:sz w:val="24"/>
          <w:szCs w:val="24"/>
          <w14:ligatures w14:val="standardContextual"/>
        </w:rPr>
        <w:tab/>
      </w:r>
      <w:r w:rsidRPr="00F92F6B">
        <w:t>Mobility in RRC_INACTIVE</w:t>
      </w:r>
      <w:r w:rsidRPr="00F92F6B">
        <w:tab/>
      </w:r>
      <w:r w:rsidRPr="00F92F6B">
        <w:fldChar w:fldCharType="begin" w:fldLock="1"/>
      </w:r>
      <w:r w:rsidRPr="00F92F6B">
        <w:instrText xml:space="preserve"> PAGEREF _Toc219280827 \h </w:instrText>
      </w:r>
      <w:r w:rsidRPr="00F92F6B">
        <w:fldChar w:fldCharType="separate"/>
      </w:r>
      <w:r w:rsidRPr="00F92F6B">
        <w:t>87</w:t>
      </w:r>
      <w:r w:rsidRPr="00F92F6B">
        <w:fldChar w:fldCharType="end"/>
      </w:r>
    </w:p>
    <w:p w14:paraId="43D571FD" w14:textId="3E45A18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9.2.2.1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_Toc219280828 \h </w:instrText>
      </w:r>
      <w:r w:rsidRPr="00F92F6B">
        <w:fldChar w:fldCharType="separate"/>
      </w:r>
      <w:r w:rsidRPr="00F92F6B">
        <w:t>87</w:t>
      </w:r>
      <w:r w:rsidRPr="00F92F6B">
        <w:fldChar w:fldCharType="end"/>
      </w:r>
    </w:p>
    <w:p w14:paraId="6E82CE0D" w14:textId="581A8E8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9.2.2.2</w:t>
      </w:r>
      <w:r w:rsidRPr="00F92F6B">
        <w:rPr>
          <w:rFonts w:asciiTheme="minorHAnsi" w:eastAsiaTheme="minorEastAsia" w:hAnsiTheme="minorHAnsi" w:cstheme="minorBidi"/>
          <w:kern w:val="2"/>
          <w:sz w:val="24"/>
          <w:szCs w:val="24"/>
          <w14:ligatures w14:val="standardContextual"/>
        </w:rPr>
        <w:tab/>
      </w:r>
      <w:r w:rsidRPr="00F92F6B">
        <w:t>Cell Reselection</w:t>
      </w:r>
      <w:r w:rsidRPr="00F92F6B">
        <w:tab/>
      </w:r>
      <w:r w:rsidRPr="00F92F6B">
        <w:fldChar w:fldCharType="begin" w:fldLock="1"/>
      </w:r>
      <w:r w:rsidRPr="00F92F6B">
        <w:instrText xml:space="preserve"> PAGEREF _Toc219280829 \h </w:instrText>
      </w:r>
      <w:r w:rsidRPr="00F92F6B">
        <w:fldChar w:fldCharType="separate"/>
      </w:r>
      <w:r w:rsidRPr="00F92F6B">
        <w:t>89</w:t>
      </w:r>
      <w:r w:rsidRPr="00F92F6B">
        <w:fldChar w:fldCharType="end"/>
      </w:r>
    </w:p>
    <w:p w14:paraId="2B27AC14" w14:textId="40F2088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9.2.2.3</w:t>
      </w:r>
      <w:r w:rsidRPr="00F92F6B">
        <w:rPr>
          <w:rFonts w:asciiTheme="minorHAnsi" w:eastAsiaTheme="minorEastAsia" w:hAnsiTheme="minorHAnsi" w:cstheme="minorBidi"/>
          <w:kern w:val="2"/>
          <w:sz w:val="24"/>
          <w:szCs w:val="24"/>
          <w14:ligatures w14:val="standardContextual"/>
        </w:rPr>
        <w:tab/>
      </w:r>
      <w:r w:rsidRPr="00F92F6B">
        <w:t>RAN-Based Notification Area</w:t>
      </w:r>
      <w:r w:rsidRPr="00F92F6B">
        <w:tab/>
      </w:r>
      <w:r w:rsidRPr="00F92F6B">
        <w:fldChar w:fldCharType="begin" w:fldLock="1"/>
      </w:r>
      <w:r w:rsidRPr="00F92F6B">
        <w:instrText xml:space="preserve"> PAGEREF _Toc219280830 \h </w:instrText>
      </w:r>
      <w:r w:rsidRPr="00F92F6B">
        <w:fldChar w:fldCharType="separate"/>
      </w:r>
      <w:r w:rsidRPr="00F92F6B">
        <w:t>89</w:t>
      </w:r>
      <w:r w:rsidRPr="00F92F6B">
        <w:fldChar w:fldCharType="end"/>
      </w:r>
    </w:p>
    <w:p w14:paraId="2C014FB6" w14:textId="0DADFE2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9.2.2.4</w:t>
      </w:r>
      <w:r w:rsidRPr="00F92F6B">
        <w:rPr>
          <w:rFonts w:asciiTheme="minorHAnsi" w:eastAsiaTheme="minorEastAsia" w:hAnsiTheme="minorHAnsi" w:cstheme="minorBidi"/>
          <w:kern w:val="2"/>
          <w:sz w:val="24"/>
          <w:szCs w:val="24"/>
          <w14:ligatures w14:val="standardContextual"/>
        </w:rPr>
        <w:tab/>
      </w:r>
      <w:r w:rsidRPr="00F92F6B">
        <w:t>State Transitions</w:t>
      </w:r>
      <w:r w:rsidRPr="00F92F6B">
        <w:tab/>
      </w:r>
      <w:r w:rsidRPr="00F92F6B">
        <w:fldChar w:fldCharType="begin" w:fldLock="1"/>
      </w:r>
      <w:r w:rsidRPr="00F92F6B">
        <w:instrText xml:space="preserve"> PAGEREF _Toc219280831 \h </w:instrText>
      </w:r>
      <w:r w:rsidRPr="00F92F6B">
        <w:fldChar w:fldCharType="separate"/>
      </w:r>
      <w:r w:rsidRPr="00F92F6B">
        <w:t>89</w:t>
      </w:r>
      <w:r w:rsidRPr="00F92F6B">
        <w:fldChar w:fldCharType="end"/>
      </w:r>
    </w:p>
    <w:p w14:paraId="495BC7CB" w14:textId="06424C13"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9.2.2.4.1</w:t>
      </w:r>
      <w:r w:rsidRPr="00F92F6B">
        <w:rPr>
          <w:rFonts w:asciiTheme="minorHAnsi" w:eastAsiaTheme="minorEastAsia" w:hAnsiTheme="minorHAnsi" w:cstheme="minorBidi"/>
          <w:kern w:val="2"/>
          <w:sz w:val="24"/>
          <w:szCs w:val="24"/>
          <w14:ligatures w14:val="standardContextual"/>
        </w:rPr>
        <w:tab/>
      </w:r>
      <w:r w:rsidRPr="00F92F6B">
        <w:t>UE triggered transition from RRC_INACTIVE to RRC_CONNECTED</w:t>
      </w:r>
      <w:r w:rsidRPr="00F92F6B">
        <w:tab/>
      </w:r>
      <w:r w:rsidRPr="00F92F6B">
        <w:fldChar w:fldCharType="begin" w:fldLock="1"/>
      </w:r>
      <w:r w:rsidRPr="00F92F6B">
        <w:instrText xml:space="preserve"> PAGEREF _Toc219280832 \h </w:instrText>
      </w:r>
      <w:r w:rsidRPr="00F92F6B">
        <w:fldChar w:fldCharType="separate"/>
      </w:r>
      <w:r w:rsidRPr="00F92F6B">
        <w:t>89</w:t>
      </w:r>
      <w:r w:rsidRPr="00F92F6B">
        <w:fldChar w:fldCharType="end"/>
      </w:r>
    </w:p>
    <w:p w14:paraId="610C85F2" w14:textId="105EE502"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9.2.2.4.2</w:t>
      </w:r>
      <w:r w:rsidRPr="00F92F6B">
        <w:rPr>
          <w:rFonts w:asciiTheme="minorHAnsi" w:eastAsiaTheme="minorEastAsia" w:hAnsiTheme="minorHAnsi" w:cstheme="minorBidi"/>
          <w:kern w:val="2"/>
          <w:sz w:val="24"/>
          <w:szCs w:val="24"/>
          <w14:ligatures w14:val="standardContextual"/>
        </w:rPr>
        <w:tab/>
      </w:r>
      <w:r w:rsidRPr="00F92F6B">
        <w:t>Network triggered transition from RRC_INACTIVE to RRC_CONNECTED</w:t>
      </w:r>
      <w:r w:rsidRPr="00F92F6B">
        <w:tab/>
      </w:r>
      <w:r w:rsidRPr="00F92F6B">
        <w:fldChar w:fldCharType="begin" w:fldLock="1"/>
      </w:r>
      <w:r w:rsidRPr="00F92F6B">
        <w:instrText xml:space="preserve"> PAGEREF _Toc219280833 \h </w:instrText>
      </w:r>
      <w:r w:rsidRPr="00F92F6B">
        <w:fldChar w:fldCharType="separate"/>
      </w:r>
      <w:r w:rsidRPr="00F92F6B">
        <w:t>91</w:t>
      </w:r>
      <w:r w:rsidRPr="00F92F6B">
        <w:fldChar w:fldCharType="end"/>
      </w:r>
    </w:p>
    <w:p w14:paraId="387B6E87" w14:textId="595F988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9.2.2.5</w:t>
      </w:r>
      <w:r w:rsidRPr="00F92F6B">
        <w:rPr>
          <w:rFonts w:asciiTheme="minorHAnsi" w:eastAsiaTheme="minorEastAsia" w:hAnsiTheme="minorHAnsi" w:cstheme="minorBidi"/>
          <w:kern w:val="2"/>
          <w:sz w:val="24"/>
          <w:szCs w:val="24"/>
          <w14:ligatures w14:val="standardContextual"/>
        </w:rPr>
        <w:tab/>
      </w:r>
      <w:r w:rsidRPr="00F92F6B">
        <w:t>RNA update</w:t>
      </w:r>
      <w:r w:rsidRPr="00F92F6B">
        <w:tab/>
      </w:r>
      <w:r w:rsidRPr="00F92F6B">
        <w:fldChar w:fldCharType="begin" w:fldLock="1"/>
      </w:r>
      <w:r w:rsidRPr="00F92F6B">
        <w:instrText xml:space="preserve"> PAGEREF _Toc219280834 \h </w:instrText>
      </w:r>
      <w:r w:rsidRPr="00F92F6B">
        <w:fldChar w:fldCharType="separate"/>
      </w:r>
      <w:r w:rsidRPr="00F92F6B">
        <w:t>92</w:t>
      </w:r>
      <w:r w:rsidRPr="00F92F6B">
        <w:fldChar w:fldCharType="end"/>
      </w:r>
    </w:p>
    <w:p w14:paraId="724C142C" w14:textId="2E2D4C2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9.2.2.6</w:t>
      </w:r>
      <w:r w:rsidRPr="00F92F6B">
        <w:rPr>
          <w:rFonts w:asciiTheme="minorHAnsi" w:eastAsiaTheme="minorEastAsia" w:hAnsiTheme="minorHAnsi" w:cstheme="minorBidi"/>
          <w:kern w:val="2"/>
          <w:sz w:val="24"/>
          <w:szCs w:val="24"/>
          <w14:ligatures w14:val="standardContextual"/>
        </w:rPr>
        <w:tab/>
      </w:r>
      <w:r w:rsidRPr="00F92F6B">
        <w:t>Resume request responded with Release with Redirect, with UE context relocation</w:t>
      </w:r>
      <w:r w:rsidRPr="00F92F6B">
        <w:tab/>
      </w:r>
      <w:r w:rsidRPr="00F92F6B">
        <w:fldChar w:fldCharType="begin" w:fldLock="1"/>
      </w:r>
      <w:r w:rsidRPr="00F92F6B">
        <w:instrText xml:space="preserve"> PAGEREF _Toc219280835 \h </w:instrText>
      </w:r>
      <w:r w:rsidRPr="00F92F6B">
        <w:fldChar w:fldCharType="separate"/>
      </w:r>
      <w:r w:rsidRPr="00F92F6B">
        <w:t>94</w:t>
      </w:r>
      <w:r w:rsidRPr="00F92F6B">
        <w:fldChar w:fldCharType="end"/>
      </w:r>
    </w:p>
    <w:p w14:paraId="6BAEC1BC" w14:textId="57FCE8F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9.2.3</w:t>
      </w:r>
      <w:r w:rsidRPr="00F92F6B">
        <w:rPr>
          <w:rFonts w:asciiTheme="minorHAnsi" w:eastAsiaTheme="minorEastAsia" w:hAnsiTheme="minorHAnsi" w:cstheme="minorBidi"/>
          <w:kern w:val="2"/>
          <w:sz w:val="24"/>
          <w:szCs w:val="24"/>
          <w14:ligatures w14:val="standardContextual"/>
        </w:rPr>
        <w:tab/>
      </w:r>
      <w:r w:rsidRPr="00F92F6B">
        <w:t>Mobility in RRC_CONNECTED</w:t>
      </w:r>
      <w:r w:rsidRPr="00F92F6B">
        <w:tab/>
      </w:r>
      <w:r w:rsidRPr="00F92F6B">
        <w:fldChar w:fldCharType="begin" w:fldLock="1"/>
      </w:r>
      <w:r w:rsidRPr="00F92F6B">
        <w:instrText xml:space="preserve"> PAGEREF _Toc219280836 \h </w:instrText>
      </w:r>
      <w:r w:rsidRPr="00F92F6B">
        <w:fldChar w:fldCharType="separate"/>
      </w:r>
      <w:r w:rsidRPr="00F92F6B">
        <w:t>95</w:t>
      </w:r>
      <w:r w:rsidRPr="00F92F6B">
        <w:fldChar w:fldCharType="end"/>
      </w:r>
    </w:p>
    <w:p w14:paraId="2A4B3CEA" w14:textId="2DC7F27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_Toc219280837 \h </w:instrText>
      </w:r>
      <w:r w:rsidRPr="00F92F6B">
        <w:fldChar w:fldCharType="separate"/>
      </w:r>
      <w:r w:rsidRPr="00F92F6B">
        <w:t>95</w:t>
      </w:r>
      <w:r w:rsidRPr="00F92F6B">
        <w:fldChar w:fldCharType="end"/>
      </w:r>
    </w:p>
    <w:p w14:paraId="236C9AFA" w14:textId="424A8C8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9.2.3.2</w:t>
      </w:r>
      <w:r w:rsidRPr="00F92F6B">
        <w:rPr>
          <w:rFonts w:asciiTheme="minorHAnsi" w:eastAsiaTheme="minorEastAsia" w:hAnsiTheme="minorHAnsi" w:cstheme="minorBidi"/>
          <w:kern w:val="2"/>
          <w:sz w:val="24"/>
          <w:szCs w:val="24"/>
          <w14:ligatures w14:val="standardContextual"/>
        </w:rPr>
        <w:tab/>
      </w:r>
      <w:r w:rsidRPr="00F92F6B">
        <w:t>Handover</w:t>
      </w:r>
      <w:r w:rsidRPr="00F92F6B">
        <w:tab/>
      </w:r>
      <w:r w:rsidRPr="00F92F6B">
        <w:fldChar w:fldCharType="begin" w:fldLock="1"/>
      </w:r>
      <w:r w:rsidRPr="00F92F6B">
        <w:instrText xml:space="preserve"> PAGEREF _Toc219280838 \h </w:instrText>
      </w:r>
      <w:r w:rsidRPr="00F92F6B">
        <w:fldChar w:fldCharType="separate"/>
      </w:r>
      <w:r w:rsidRPr="00F92F6B">
        <w:t>97</w:t>
      </w:r>
      <w:r w:rsidRPr="00F92F6B">
        <w:fldChar w:fldCharType="end"/>
      </w:r>
    </w:p>
    <w:p w14:paraId="1882249E" w14:textId="7E712BB0"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9.2.3.2.1</w:t>
      </w:r>
      <w:r w:rsidRPr="00F92F6B">
        <w:rPr>
          <w:rFonts w:asciiTheme="minorHAnsi" w:eastAsiaTheme="minorEastAsia" w:hAnsiTheme="minorHAnsi" w:cstheme="minorBidi"/>
          <w:kern w:val="2"/>
          <w:sz w:val="24"/>
          <w:szCs w:val="24"/>
          <w14:ligatures w14:val="standardContextual"/>
        </w:rPr>
        <w:tab/>
      </w:r>
      <w:r w:rsidRPr="00F92F6B">
        <w:t>C-Plane Handling</w:t>
      </w:r>
      <w:r w:rsidRPr="00F92F6B">
        <w:tab/>
      </w:r>
      <w:r w:rsidRPr="00F92F6B">
        <w:fldChar w:fldCharType="begin" w:fldLock="1"/>
      </w:r>
      <w:r w:rsidRPr="00F92F6B">
        <w:instrText xml:space="preserve"> PAGEREF _Toc219280839 \h </w:instrText>
      </w:r>
      <w:r w:rsidRPr="00F92F6B">
        <w:fldChar w:fldCharType="separate"/>
      </w:r>
      <w:r w:rsidRPr="00F92F6B">
        <w:t>97</w:t>
      </w:r>
      <w:r w:rsidRPr="00F92F6B">
        <w:fldChar w:fldCharType="end"/>
      </w:r>
    </w:p>
    <w:p w14:paraId="53C372ED" w14:textId="480158A4"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9.2.3.2.2</w:t>
      </w:r>
      <w:r w:rsidRPr="00F92F6B">
        <w:rPr>
          <w:rFonts w:asciiTheme="minorHAnsi" w:eastAsiaTheme="minorEastAsia" w:hAnsiTheme="minorHAnsi" w:cstheme="minorBidi"/>
          <w:kern w:val="2"/>
          <w:sz w:val="24"/>
          <w:szCs w:val="24"/>
          <w14:ligatures w14:val="standardContextual"/>
        </w:rPr>
        <w:tab/>
      </w:r>
      <w:r w:rsidRPr="00F92F6B">
        <w:t>U-Plane Handling</w:t>
      </w:r>
      <w:r w:rsidRPr="00F92F6B">
        <w:tab/>
      </w:r>
      <w:r w:rsidRPr="00F92F6B">
        <w:fldChar w:fldCharType="begin" w:fldLock="1"/>
      </w:r>
      <w:r w:rsidRPr="00F92F6B">
        <w:instrText xml:space="preserve"> PAGEREF _Toc219280840 \h </w:instrText>
      </w:r>
      <w:r w:rsidRPr="00F92F6B">
        <w:fldChar w:fldCharType="separate"/>
      </w:r>
      <w:r w:rsidRPr="00F92F6B">
        <w:t>101</w:t>
      </w:r>
      <w:r w:rsidRPr="00F92F6B">
        <w:fldChar w:fldCharType="end"/>
      </w:r>
    </w:p>
    <w:p w14:paraId="0C1CCA6A" w14:textId="7B0B9EF8"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lang w:eastAsia="en-US"/>
        </w:rPr>
        <w:t>9.2.3.2.3</w:t>
      </w:r>
      <w:r w:rsidRPr="00F92F6B">
        <w:rPr>
          <w:rFonts w:asciiTheme="minorHAnsi" w:eastAsiaTheme="minorEastAsia" w:hAnsiTheme="minorHAnsi" w:cstheme="minorBidi"/>
          <w:kern w:val="2"/>
          <w:sz w:val="24"/>
          <w:szCs w:val="24"/>
          <w14:ligatures w14:val="standardContextual"/>
        </w:rPr>
        <w:tab/>
      </w:r>
      <w:r w:rsidRPr="00F92F6B">
        <w:rPr>
          <w:lang w:eastAsia="en-US"/>
        </w:rPr>
        <w:t>Data Forwarding</w:t>
      </w:r>
      <w:r w:rsidRPr="00F92F6B">
        <w:tab/>
      </w:r>
      <w:r w:rsidRPr="00F92F6B">
        <w:fldChar w:fldCharType="begin" w:fldLock="1"/>
      </w:r>
      <w:r w:rsidRPr="00F92F6B">
        <w:instrText xml:space="preserve"> PAGEREF _Toc219280841 \h </w:instrText>
      </w:r>
      <w:r w:rsidRPr="00F92F6B">
        <w:fldChar w:fldCharType="separate"/>
      </w:r>
      <w:r w:rsidRPr="00F92F6B">
        <w:t>103</w:t>
      </w:r>
      <w:r w:rsidRPr="00F92F6B">
        <w:fldChar w:fldCharType="end"/>
      </w:r>
    </w:p>
    <w:p w14:paraId="478DEF97" w14:textId="3C0D61B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9.2.3.3</w:t>
      </w:r>
      <w:r w:rsidRPr="00F92F6B">
        <w:rPr>
          <w:rFonts w:asciiTheme="minorHAnsi" w:eastAsiaTheme="minorEastAsia" w:hAnsiTheme="minorHAnsi" w:cstheme="minorBidi"/>
          <w:kern w:val="2"/>
          <w:sz w:val="24"/>
          <w:szCs w:val="24"/>
          <w14:ligatures w14:val="standardContextual"/>
        </w:rPr>
        <w:tab/>
      </w:r>
      <w:r w:rsidRPr="00F92F6B">
        <w:t>Re-establishment procedure</w:t>
      </w:r>
      <w:r w:rsidRPr="00F92F6B">
        <w:tab/>
      </w:r>
      <w:r w:rsidRPr="00F92F6B">
        <w:fldChar w:fldCharType="begin" w:fldLock="1"/>
      </w:r>
      <w:r w:rsidRPr="00F92F6B">
        <w:instrText xml:space="preserve"> PAGEREF _Toc219280842 \h </w:instrText>
      </w:r>
      <w:r w:rsidRPr="00F92F6B">
        <w:fldChar w:fldCharType="separate"/>
      </w:r>
      <w:r w:rsidRPr="00F92F6B">
        <w:t>104</w:t>
      </w:r>
      <w:r w:rsidRPr="00F92F6B">
        <w:fldChar w:fldCharType="end"/>
      </w:r>
    </w:p>
    <w:p w14:paraId="2B2D5EB4" w14:textId="0183041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9.2.3.4</w:t>
      </w:r>
      <w:r w:rsidRPr="00F92F6B">
        <w:rPr>
          <w:rFonts w:asciiTheme="minorHAnsi" w:eastAsiaTheme="minorEastAsia" w:hAnsiTheme="minorHAnsi" w:cstheme="minorBidi"/>
          <w:kern w:val="2"/>
          <w:sz w:val="24"/>
          <w:szCs w:val="24"/>
          <w14:ligatures w14:val="standardContextual"/>
        </w:rPr>
        <w:tab/>
      </w:r>
      <w:r w:rsidRPr="00F92F6B">
        <w:t>Conditional Handover</w:t>
      </w:r>
      <w:r w:rsidRPr="00F92F6B">
        <w:tab/>
      </w:r>
      <w:r w:rsidRPr="00F92F6B">
        <w:fldChar w:fldCharType="begin" w:fldLock="1"/>
      </w:r>
      <w:r w:rsidRPr="00F92F6B">
        <w:instrText xml:space="preserve"> PAGEREF _Toc219280843 \h </w:instrText>
      </w:r>
      <w:r w:rsidRPr="00F92F6B">
        <w:fldChar w:fldCharType="separate"/>
      </w:r>
      <w:r w:rsidRPr="00F92F6B">
        <w:t>105</w:t>
      </w:r>
      <w:r w:rsidRPr="00F92F6B">
        <w:fldChar w:fldCharType="end"/>
      </w:r>
    </w:p>
    <w:p w14:paraId="0696F9FC" w14:textId="44F0FDE3"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9.2.3.4.1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_Toc219280844 \h </w:instrText>
      </w:r>
      <w:r w:rsidRPr="00F92F6B">
        <w:fldChar w:fldCharType="separate"/>
      </w:r>
      <w:r w:rsidRPr="00F92F6B">
        <w:t>105</w:t>
      </w:r>
      <w:r w:rsidRPr="00F92F6B">
        <w:fldChar w:fldCharType="end"/>
      </w:r>
    </w:p>
    <w:p w14:paraId="6900DCCF" w14:textId="6E898D6A"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9.2.3.4.2</w:t>
      </w:r>
      <w:r w:rsidRPr="00F92F6B">
        <w:rPr>
          <w:rFonts w:asciiTheme="minorHAnsi" w:eastAsiaTheme="minorEastAsia" w:hAnsiTheme="minorHAnsi" w:cstheme="minorBidi"/>
          <w:kern w:val="2"/>
          <w:sz w:val="24"/>
          <w:szCs w:val="24"/>
          <w14:ligatures w14:val="standardContextual"/>
        </w:rPr>
        <w:tab/>
      </w:r>
      <w:r w:rsidRPr="00F92F6B">
        <w:t>C-plane handling</w:t>
      </w:r>
      <w:r w:rsidRPr="00F92F6B">
        <w:tab/>
      </w:r>
      <w:r w:rsidRPr="00F92F6B">
        <w:fldChar w:fldCharType="begin" w:fldLock="1"/>
      </w:r>
      <w:r w:rsidRPr="00F92F6B">
        <w:instrText xml:space="preserve"> PAGEREF _Toc219280845 \h </w:instrText>
      </w:r>
      <w:r w:rsidRPr="00F92F6B">
        <w:fldChar w:fldCharType="separate"/>
      </w:r>
      <w:r w:rsidRPr="00F92F6B">
        <w:t>106</w:t>
      </w:r>
      <w:r w:rsidRPr="00F92F6B">
        <w:fldChar w:fldCharType="end"/>
      </w:r>
    </w:p>
    <w:p w14:paraId="6123EE1A" w14:textId="475DAA2F"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9.2.3.4.3</w:t>
      </w:r>
      <w:r w:rsidRPr="00F92F6B">
        <w:rPr>
          <w:rFonts w:asciiTheme="minorHAnsi" w:eastAsiaTheme="minorEastAsia" w:hAnsiTheme="minorHAnsi" w:cstheme="minorBidi"/>
          <w:kern w:val="2"/>
          <w:sz w:val="24"/>
          <w:szCs w:val="24"/>
          <w14:ligatures w14:val="standardContextual"/>
        </w:rPr>
        <w:tab/>
      </w:r>
      <w:r w:rsidRPr="00F92F6B">
        <w:t>U-plane handling</w:t>
      </w:r>
      <w:r w:rsidRPr="00F92F6B">
        <w:tab/>
      </w:r>
      <w:r w:rsidRPr="00F92F6B">
        <w:fldChar w:fldCharType="begin" w:fldLock="1"/>
      </w:r>
      <w:r w:rsidRPr="00F92F6B">
        <w:instrText xml:space="preserve"> PAGEREF _Toc219280846 \h </w:instrText>
      </w:r>
      <w:r w:rsidRPr="00F92F6B">
        <w:fldChar w:fldCharType="separate"/>
      </w:r>
      <w:r w:rsidRPr="00F92F6B">
        <w:t>108</w:t>
      </w:r>
      <w:r w:rsidRPr="00F92F6B">
        <w:fldChar w:fldCharType="end"/>
      </w:r>
    </w:p>
    <w:p w14:paraId="3A7253C8" w14:textId="30BEBBF5"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9.2.3.4.4</w:t>
      </w:r>
      <w:r w:rsidRPr="00F92F6B">
        <w:rPr>
          <w:rFonts w:asciiTheme="minorHAnsi" w:eastAsiaTheme="minorEastAsia" w:hAnsiTheme="minorHAnsi" w:cstheme="minorBidi"/>
          <w:kern w:val="2"/>
          <w:sz w:val="24"/>
          <w:szCs w:val="24"/>
          <w14:ligatures w14:val="standardContextual"/>
        </w:rPr>
        <w:tab/>
      </w:r>
      <w:r w:rsidRPr="00F92F6B">
        <w:t>Data Forwarding</w:t>
      </w:r>
      <w:r w:rsidRPr="00F92F6B">
        <w:tab/>
      </w:r>
      <w:r w:rsidRPr="00F92F6B">
        <w:fldChar w:fldCharType="begin" w:fldLock="1"/>
      </w:r>
      <w:r w:rsidRPr="00F92F6B">
        <w:instrText xml:space="preserve"> PAGEREF _Toc219280847 \h </w:instrText>
      </w:r>
      <w:r w:rsidRPr="00F92F6B">
        <w:fldChar w:fldCharType="separate"/>
      </w:r>
      <w:r w:rsidRPr="00F92F6B">
        <w:t>108</w:t>
      </w:r>
      <w:r w:rsidRPr="00F92F6B">
        <w:fldChar w:fldCharType="end"/>
      </w:r>
    </w:p>
    <w:p w14:paraId="4F04EE8E" w14:textId="7723370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9.2.3.5</w:t>
      </w:r>
      <w:r w:rsidRPr="00F92F6B">
        <w:rPr>
          <w:rFonts w:asciiTheme="minorHAnsi" w:eastAsiaTheme="minorEastAsia" w:hAnsiTheme="minorHAnsi" w:cstheme="minorBidi"/>
          <w:kern w:val="2"/>
          <w:sz w:val="24"/>
          <w:szCs w:val="24"/>
          <w14:ligatures w14:val="standardContextual"/>
        </w:rPr>
        <w:tab/>
      </w:r>
      <w:r w:rsidRPr="00F92F6B">
        <w:t>L1/L2 Triggered Mobility</w:t>
      </w:r>
      <w:r w:rsidRPr="00F92F6B">
        <w:tab/>
      </w:r>
      <w:r w:rsidRPr="00F92F6B">
        <w:fldChar w:fldCharType="begin" w:fldLock="1"/>
      </w:r>
      <w:r w:rsidRPr="00F92F6B">
        <w:instrText xml:space="preserve"> PAGEREF _Toc219280848 \h </w:instrText>
      </w:r>
      <w:r w:rsidRPr="00F92F6B">
        <w:fldChar w:fldCharType="separate"/>
      </w:r>
      <w:r w:rsidRPr="00F92F6B">
        <w:t>108</w:t>
      </w:r>
      <w:r w:rsidRPr="00F92F6B">
        <w:fldChar w:fldCharType="end"/>
      </w:r>
    </w:p>
    <w:p w14:paraId="0B40A1B2" w14:textId="137BE94A"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9.2.3.5.1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_Toc219280849 \h </w:instrText>
      </w:r>
      <w:r w:rsidRPr="00F92F6B">
        <w:fldChar w:fldCharType="separate"/>
      </w:r>
      <w:r w:rsidRPr="00F92F6B">
        <w:t>108</w:t>
      </w:r>
      <w:r w:rsidRPr="00F92F6B">
        <w:fldChar w:fldCharType="end"/>
      </w:r>
    </w:p>
    <w:p w14:paraId="4987D08D" w14:textId="5989A684"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9.2.3.5.2</w:t>
      </w:r>
      <w:r w:rsidRPr="00F92F6B">
        <w:rPr>
          <w:rFonts w:asciiTheme="minorHAnsi" w:eastAsiaTheme="minorEastAsia" w:hAnsiTheme="minorHAnsi" w:cstheme="minorBidi"/>
          <w:kern w:val="2"/>
          <w:sz w:val="24"/>
          <w:szCs w:val="24"/>
          <w14:ligatures w14:val="standardContextual"/>
        </w:rPr>
        <w:tab/>
      </w:r>
      <w:r w:rsidRPr="00F92F6B">
        <w:t>C-Plane Handling</w:t>
      </w:r>
      <w:r w:rsidRPr="00F92F6B">
        <w:tab/>
      </w:r>
      <w:r w:rsidRPr="00F92F6B">
        <w:fldChar w:fldCharType="begin" w:fldLock="1"/>
      </w:r>
      <w:r w:rsidRPr="00F92F6B">
        <w:instrText xml:space="preserve"> PAGEREF _Toc219280850 \h </w:instrText>
      </w:r>
      <w:r w:rsidRPr="00F92F6B">
        <w:fldChar w:fldCharType="separate"/>
      </w:r>
      <w:r w:rsidRPr="00F92F6B">
        <w:t>109</w:t>
      </w:r>
      <w:r w:rsidRPr="00F92F6B">
        <w:fldChar w:fldCharType="end"/>
      </w:r>
    </w:p>
    <w:p w14:paraId="7A589579" w14:textId="590666EF"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9.2.3.5.3</w:t>
      </w:r>
      <w:r w:rsidRPr="00F92F6B">
        <w:rPr>
          <w:rFonts w:asciiTheme="minorHAnsi" w:eastAsiaTheme="minorEastAsia" w:hAnsiTheme="minorHAnsi" w:cstheme="minorBidi"/>
          <w:kern w:val="2"/>
          <w:sz w:val="24"/>
          <w:szCs w:val="24"/>
          <w14:ligatures w14:val="standardContextual"/>
        </w:rPr>
        <w:tab/>
      </w:r>
      <w:r w:rsidRPr="00F92F6B">
        <w:t>U-Plane Handling</w:t>
      </w:r>
      <w:r w:rsidRPr="00F92F6B">
        <w:tab/>
      </w:r>
      <w:r w:rsidRPr="00F92F6B">
        <w:fldChar w:fldCharType="begin" w:fldLock="1"/>
      </w:r>
      <w:r w:rsidRPr="00F92F6B">
        <w:instrText xml:space="preserve"> PAGEREF _Toc219280851 \h </w:instrText>
      </w:r>
      <w:r w:rsidRPr="00F92F6B">
        <w:fldChar w:fldCharType="separate"/>
      </w:r>
      <w:r w:rsidRPr="00F92F6B">
        <w:t>114</w:t>
      </w:r>
      <w:r w:rsidRPr="00F92F6B">
        <w:fldChar w:fldCharType="end"/>
      </w:r>
    </w:p>
    <w:p w14:paraId="336B4482" w14:textId="02DD5A4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9.2.3.6</w:t>
      </w:r>
      <w:r w:rsidRPr="00F92F6B">
        <w:rPr>
          <w:rFonts w:asciiTheme="minorHAnsi" w:eastAsiaTheme="minorEastAsia" w:hAnsiTheme="minorHAnsi" w:cstheme="minorBidi"/>
          <w:kern w:val="2"/>
          <w:sz w:val="24"/>
          <w:szCs w:val="24"/>
          <w14:ligatures w14:val="standardContextual"/>
        </w:rPr>
        <w:tab/>
      </w:r>
      <w:r w:rsidRPr="00F92F6B">
        <w:t>RACH-less handover</w:t>
      </w:r>
      <w:r w:rsidRPr="00F92F6B">
        <w:tab/>
      </w:r>
      <w:r w:rsidRPr="00F92F6B">
        <w:fldChar w:fldCharType="begin" w:fldLock="1"/>
      </w:r>
      <w:r w:rsidRPr="00F92F6B">
        <w:instrText xml:space="preserve"> PAGEREF _Toc219280852 \h </w:instrText>
      </w:r>
      <w:r w:rsidRPr="00F92F6B">
        <w:fldChar w:fldCharType="separate"/>
      </w:r>
      <w:r w:rsidRPr="00F92F6B">
        <w:t>115</w:t>
      </w:r>
      <w:r w:rsidRPr="00F92F6B">
        <w:fldChar w:fldCharType="end"/>
      </w:r>
    </w:p>
    <w:p w14:paraId="35300B50" w14:textId="261F58B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9.2.3.7</w:t>
      </w:r>
      <w:r w:rsidRPr="00F92F6B">
        <w:rPr>
          <w:rFonts w:asciiTheme="minorHAnsi" w:eastAsiaTheme="minorEastAsia" w:hAnsiTheme="minorHAnsi" w:cstheme="minorBidi"/>
          <w:kern w:val="2"/>
          <w:sz w:val="24"/>
          <w:szCs w:val="24"/>
          <w14:ligatures w14:val="standardContextual"/>
        </w:rPr>
        <w:tab/>
      </w:r>
      <w:r w:rsidRPr="00F92F6B">
        <w:t>Conditional L1/L2 Triggered Mobility</w:t>
      </w:r>
      <w:r w:rsidRPr="00F92F6B">
        <w:tab/>
      </w:r>
      <w:r w:rsidRPr="00F92F6B">
        <w:fldChar w:fldCharType="begin" w:fldLock="1"/>
      </w:r>
      <w:r w:rsidRPr="00F92F6B">
        <w:instrText xml:space="preserve"> PAGEREF _Toc219280853 \h </w:instrText>
      </w:r>
      <w:r w:rsidRPr="00F92F6B">
        <w:fldChar w:fldCharType="separate"/>
      </w:r>
      <w:r w:rsidRPr="00F92F6B">
        <w:t>115</w:t>
      </w:r>
      <w:r w:rsidRPr="00F92F6B">
        <w:fldChar w:fldCharType="end"/>
      </w:r>
    </w:p>
    <w:p w14:paraId="0F2EDEF9" w14:textId="4F35FFC8"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9.2.3.7.1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_Toc219280854 \h </w:instrText>
      </w:r>
      <w:r w:rsidRPr="00F92F6B">
        <w:fldChar w:fldCharType="separate"/>
      </w:r>
      <w:r w:rsidRPr="00F92F6B">
        <w:t>115</w:t>
      </w:r>
      <w:r w:rsidRPr="00F92F6B">
        <w:fldChar w:fldCharType="end"/>
      </w:r>
    </w:p>
    <w:p w14:paraId="142CA0F2" w14:textId="1656487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9.2.4</w:t>
      </w:r>
      <w:r w:rsidRPr="00F92F6B">
        <w:rPr>
          <w:rFonts w:asciiTheme="minorHAnsi" w:eastAsiaTheme="minorEastAsia" w:hAnsiTheme="minorHAnsi" w:cstheme="minorBidi"/>
          <w:kern w:val="2"/>
          <w:sz w:val="24"/>
          <w:szCs w:val="24"/>
          <w14:ligatures w14:val="standardContextual"/>
        </w:rPr>
        <w:tab/>
      </w:r>
      <w:r w:rsidRPr="00F92F6B">
        <w:t>Measurements</w:t>
      </w:r>
      <w:r w:rsidRPr="00F92F6B">
        <w:tab/>
      </w:r>
      <w:r w:rsidRPr="00F92F6B">
        <w:fldChar w:fldCharType="begin" w:fldLock="1"/>
      </w:r>
      <w:r w:rsidRPr="00F92F6B">
        <w:instrText xml:space="preserve"> PAGEREF _Toc219280855 \h </w:instrText>
      </w:r>
      <w:r w:rsidRPr="00F92F6B">
        <w:fldChar w:fldCharType="separate"/>
      </w:r>
      <w:r w:rsidRPr="00F92F6B">
        <w:t>116</w:t>
      </w:r>
      <w:r w:rsidRPr="00F92F6B">
        <w:fldChar w:fldCharType="end"/>
      </w:r>
    </w:p>
    <w:p w14:paraId="0F271705" w14:textId="1D8BEE0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9.2.5</w:t>
      </w:r>
      <w:r w:rsidRPr="00F92F6B">
        <w:rPr>
          <w:rFonts w:asciiTheme="minorHAnsi" w:eastAsiaTheme="minorEastAsia" w:hAnsiTheme="minorHAnsi" w:cstheme="minorBidi"/>
          <w:kern w:val="2"/>
          <w:sz w:val="24"/>
          <w:szCs w:val="24"/>
          <w14:ligatures w14:val="standardContextual"/>
        </w:rPr>
        <w:tab/>
      </w:r>
      <w:r w:rsidRPr="00F92F6B">
        <w:t>Paging</w:t>
      </w:r>
      <w:r w:rsidRPr="00F92F6B">
        <w:tab/>
      </w:r>
      <w:r w:rsidRPr="00F92F6B">
        <w:fldChar w:fldCharType="begin" w:fldLock="1"/>
      </w:r>
      <w:r w:rsidRPr="00F92F6B">
        <w:instrText xml:space="preserve"> PAGEREF _Toc219280856 \h </w:instrText>
      </w:r>
      <w:r w:rsidRPr="00F92F6B">
        <w:fldChar w:fldCharType="separate"/>
      </w:r>
      <w:r w:rsidRPr="00F92F6B">
        <w:t>120</w:t>
      </w:r>
      <w:r w:rsidRPr="00F92F6B">
        <w:fldChar w:fldCharType="end"/>
      </w:r>
    </w:p>
    <w:p w14:paraId="69AAC9A5" w14:textId="444AED9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9.2.6</w:t>
      </w:r>
      <w:r w:rsidRPr="00F92F6B">
        <w:rPr>
          <w:rFonts w:asciiTheme="minorHAnsi" w:eastAsiaTheme="minorEastAsia" w:hAnsiTheme="minorHAnsi" w:cstheme="minorBidi"/>
          <w:kern w:val="2"/>
          <w:sz w:val="24"/>
          <w:szCs w:val="24"/>
          <w14:ligatures w14:val="standardContextual"/>
        </w:rPr>
        <w:tab/>
      </w:r>
      <w:r w:rsidRPr="00F92F6B">
        <w:t>Random Access Procedure</w:t>
      </w:r>
      <w:r w:rsidRPr="00F92F6B">
        <w:tab/>
      </w:r>
      <w:r w:rsidRPr="00F92F6B">
        <w:fldChar w:fldCharType="begin" w:fldLock="1"/>
      </w:r>
      <w:r w:rsidRPr="00F92F6B">
        <w:instrText xml:space="preserve"> PAGEREF _Toc219280857 \h </w:instrText>
      </w:r>
      <w:r w:rsidRPr="00F92F6B">
        <w:fldChar w:fldCharType="separate"/>
      </w:r>
      <w:r w:rsidRPr="00F92F6B">
        <w:t>124</w:t>
      </w:r>
      <w:r w:rsidRPr="00F92F6B">
        <w:fldChar w:fldCharType="end"/>
      </w:r>
    </w:p>
    <w:p w14:paraId="5806ACEF" w14:textId="2C87DDC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9.2.7</w:t>
      </w:r>
      <w:r w:rsidRPr="00F92F6B">
        <w:rPr>
          <w:rFonts w:asciiTheme="minorHAnsi" w:eastAsiaTheme="minorEastAsia" w:hAnsiTheme="minorHAnsi" w:cstheme="minorBidi"/>
          <w:kern w:val="2"/>
          <w:sz w:val="24"/>
          <w:szCs w:val="24"/>
          <w14:ligatures w14:val="standardContextual"/>
        </w:rPr>
        <w:tab/>
      </w:r>
      <w:r w:rsidRPr="00F92F6B">
        <w:t>Radio Link Failure</w:t>
      </w:r>
      <w:r w:rsidRPr="00F92F6B">
        <w:tab/>
      </w:r>
      <w:r w:rsidRPr="00F92F6B">
        <w:fldChar w:fldCharType="begin" w:fldLock="1"/>
      </w:r>
      <w:r w:rsidRPr="00F92F6B">
        <w:instrText xml:space="preserve"> PAGEREF _Toc219280858 \h </w:instrText>
      </w:r>
      <w:r w:rsidRPr="00F92F6B">
        <w:fldChar w:fldCharType="separate"/>
      </w:r>
      <w:r w:rsidRPr="00F92F6B">
        <w:t>127</w:t>
      </w:r>
      <w:r w:rsidRPr="00F92F6B">
        <w:fldChar w:fldCharType="end"/>
      </w:r>
    </w:p>
    <w:p w14:paraId="13253F8B" w14:textId="0C56E98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9.2.8</w:t>
      </w:r>
      <w:r w:rsidRPr="00F92F6B">
        <w:rPr>
          <w:rFonts w:asciiTheme="minorHAnsi" w:eastAsiaTheme="minorEastAsia" w:hAnsiTheme="minorHAnsi" w:cstheme="minorBidi"/>
          <w:kern w:val="2"/>
          <w:sz w:val="24"/>
          <w:szCs w:val="24"/>
          <w14:ligatures w14:val="standardContextual"/>
        </w:rPr>
        <w:tab/>
      </w:r>
      <w:r w:rsidRPr="00F92F6B">
        <w:t>Beam failure detection and recovery</w:t>
      </w:r>
      <w:r w:rsidRPr="00F92F6B">
        <w:tab/>
      </w:r>
      <w:r w:rsidRPr="00F92F6B">
        <w:fldChar w:fldCharType="begin" w:fldLock="1"/>
      </w:r>
      <w:r w:rsidRPr="00F92F6B">
        <w:instrText xml:space="preserve"> PAGEREF _Toc219280859 \h </w:instrText>
      </w:r>
      <w:r w:rsidRPr="00F92F6B">
        <w:fldChar w:fldCharType="separate"/>
      </w:r>
      <w:r w:rsidRPr="00F92F6B">
        <w:t>128</w:t>
      </w:r>
      <w:r w:rsidRPr="00F92F6B">
        <w:fldChar w:fldCharType="end"/>
      </w:r>
    </w:p>
    <w:p w14:paraId="17036E7F" w14:textId="07E10B7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9.2.9</w:t>
      </w:r>
      <w:r w:rsidRPr="00F92F6B">
        <w:rPr>
          <w:rFonts w:asciiTheme="minorHAnsi" w:eastAsiaTheme="minorEastAsia" w:hAnsiTheme="minorHAnsi" w:cstheme="minorBidi"/>
          <w:kern w:val="2"/>
          <w:sz w:val="24"/>
          <w:szCs w:val="24"/>
          <w14:ligatures w14:val="standardContextual"/>
        </w:rPr>
        <w:tab/>
      </w:r>
      <w:r w:rsidRPr="00F92F6B">
        <w:t>Timing Advance</w:t>
      </w:r>
      <w:r w:rsidRPr="00F92F6B">
        <w:tab/>
      </w:r>
      <w:r w:rsidRPr="00F92F6B">
        <w:fldChar w:fldCharType="begin" w:fldLock="1"/>
      </w:r>
      <w:r w:rsidRPr="00F92F6B">
        <w:instrText xml:space="preserve"> PAGEREF _Toc219280860 \h </w:instrText>
      </w:r>
      <w:r w:rsidRPr="00F92F6B">
        <w:fldChar w:fldCharType="separate"/>
      </w:r>
      <w:r w:rsidRPr="00F92F6B">
        <w:t>129</w:t>
      </w:r>
      <w:r w:rsidRPr="00F92F6B">
        <w:fldChar w:fldCharType="end"/>
      </w:r>
    </w:p>
    <w:p w14:paraId="79B2BE0C" w14:textId="0D5E287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9.2.10</w:t>
      </w:r>
      <w:r w:rsidRPr="00F92F6B">
        <w:rPr>
          <w:rFonts w:asciiTheme="minorHAnsi" w:eastAsiaTheme="minorEastAsia" w:hAnsiTheme="minorHAnsi" w:cstheme="minorBidi"/>
          <w:kern w:val="2"/>
          <w:sz w:val="24"/>
          <w:szCs w:val="24"/>
          <w14:ligatures w14:val="standardContextual"/>
        </w:rPr>
        <w:tab/>
      </w:r>
      <w:r w:rsidRPr="00F92F6B">
        <w:t>Extended DRX for RRC_IDLE and RRC_INACTIVE</w:t>
      </w:r>
      <w:r w:rsidRPr="00F92F6B">
        <w:tab/>
      </w:r>
      <w:r w:rsidRPr="00F92F6B">
        <w:fldChar w:fldCharType="begin" w:fldLock="1"/>
      </w:r>
      <w:r w:rsidRPr="00F92F6B">
        <w:instrText xml:space="preserve"> PAGEREF _Toc219280861 \h </w:instrText>
      </w:r>
      <w:r w:rsidRPr="00F92F6B">
        <w:fldChar w:fldCharType="separate"/>
      </w:r>
      <w:r w:rsidRPr="00F92F6B">
        <w:t>129</w:t>
      </w:r>
      <w:r w:rsidRPr="00F92F6B">
        <w:fldChar w:fldCharType="end"/>
      </w:r>
    </w:p>
    <w:p w14:paraId="5931D03D" w14:textId="71A369A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9.3</w:t>
      </w:r>
      <w:r w:rsidRPr="00F92F6B">
        <w:rPr>
          <w:rFonts w:asciiTheme="minorHAnsi" w:eastAsiaTheme="minorEastAsia" w:hAnsiTheme="minorHAnsi" w:cstheme="minorBidi"/>
          <w:kern w:val="2"/>
          <w:sz w:val="24"/>
          <w:szCs w:val="24"/>
          <w14:ligatures w14:val="standardContextual"/>
        </w:rPr>
        <w:tab/>
      </w:r>
      <w:r w:rsidRPr="00F92F6B">
        <w:t>Inter RAT</w:t>
      </w:r>
      <w:r w:rsidRPr="00F92F6B">
        <w:tab/>
      </w:r>
      <w:r w:rsidRPr="00F92F6B">
        <w:fldChar w:fldCharType="begin" w:fldLock="1"/>
      </w:r>
      <w:r w:rsidRPr="00F92F6B">
        <w:instrText xml:space="preserve"> PAGEREF _Toc219280862 \h </w:instrText>
      </w:r>
      <w:r w:rsidRPr="00F92F6B">
        <w:fldChar w:fldCharType="separate"/>
      </w:r>
      <w:r w:rsidRPr="00F92F6B">
        <w:t>130</w:t>
      </w:r>
      <w:r w:rsidRPr="00F92F6B">
        <w:fldChar w:fldCharType="end"/>
      </w:r>
    </w:p>
    <w:p w14:paraId="670E93FE" w14:textId="1B2A8AB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9.3.1</w:t>
      </w:r>
      <w:r w:rsidRPr="00F92F6B">
        <w:rPr>
          <w:rFonts w:asciiTheme="minorHAnsi" w:eastAsiaTheme="minorEastAsia" w:hAnsiTheme="minorHAnsi" w:cstheme="minorBidi"/>
          <w:kern w:val="2"/>
          <w:sz w:val="24"/>
          <w:szCs w:val="24"/>
          <w14:ligatures w14:val="standardContextual"/>
        </w:rPr>
        <w:tab/>
      </w:r>
      <w:r w:rsidRPr="00F92F6B">
        <w:t>NR-E-UTRA mobility: Intra 5GC</w:t>
      </w:r>
      <w:r w:rsidRPr="00F92F6B">
        <w:tab/>
      </w:r>
      <w:r w:rsidRPr="00F92F6B">
        <w:fldChar w:fldCharType="begin" w:fldLock="1"/>
      </w:r>
      <w:r w:rsidRPr="00F92F6B">
        <w:instrText xml:space="preserve"> PAGEREF _Toc219280863 \h </w:instrText>
      </w:r>
      <w:r w:rsidRPr="00F92F6B">
        <w:fldChar w:fldCharType="separate"/>
      </w:r>
      <w:r w:rsidRPr="00F92F6B">
        <w:t>130</w:t>
      </w:r>
      <w:r w:rsidRPr="00F92F6B">
        <w:fldChar w:fldCharType="end"/>
      </w:r>
    </w:p>
    <w:p w14:paraId="35505D54" w14:textId="0355064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9.3.1.1</w:t>
      </w:r>
      <w:r w:rsidRPr="00F92F6B">
        <w:rPr>
          <w:rFonts w:asciiTheme="minorHAnsi" w:eastAsiaTheme="minorEastAsia" w:hAnsiTheme="minorHAnsi" w:cstheme="minorBidi"/>
          <w:kern w:val="2"/>
          <w:sz w:val="24"/>
          <w:szCs w:val="24"/>
          <w14:ligatures w14:val="standardContextual"/>
        </w:rPr>
        <w:tab/>
      </w:r>
      <w:r w:rsidRPr="00F92F6B">
        <w:t>Cell Reselection</w:t>
      </w:r>
      <w:r w:rsidRPr="00F92F6B">
        <w:tab/>
      </w:r>
      <w:r w:rsidRPr="00F92F6B">
        <w:fldChar w:fldCharType="begin" w:fldLock="1"/>
      </w:r>
      <w:r w:rsidRPr="00F92F6B">
        <w:instrText xml:space="preserve"> PAGEREF _Toc219280864 \h </w:instrText>
      </w:r>
      <w:r w:rsidRPr="00F92F6B">
        <w:fldChar w:fldCharType="separate"/>
      </w:r>
      <w:r w:rsidRPr="00F92F6B">
        <w:t>130</w:t>
      </w:r>
      <w:r w:rsidRPr="00F92F6B">
        <w:fldChar w:fldCharType="end"/>
      </w:r>
    </w:p>
    <w:p w14:paraId="67192220" w14:textId="66CB5E3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9.3.1.2</w:t>
      </w:r>
      <w:r w:rsidRPr="00F92F6B">
        <w:rPr>
          <w:rFonts w:asciiTheme="minorHAnsi" w:eastAsiaTheme="minorEastAsia" w:hAnsiTheme="minorHAnsi" w:cstheme="minorBidi"/>
          <w:kern w:val="2"/>
          <w:sz w:val="24"/>
          <w:szCs w:val="24"/>
          <w14:ligatures w14:val="standardContextual"/>
        </w:rPr>
        <w:tab/>
      </w:r>
      <w:r w:rsidRPr="00F92F6B">
        <w:t>Handover</w:t>
      </w:r>
      <w:r w:rsidRPr="00F92F6B">
        <w:tab/>
      </w:r>
      <w:r w:rsidRPr="00F92F6B">
        <w:fldChar w:fldCharType="begin" w:fldLock="1"/>
      </w:r>
      <w:r w:rsidRPr="00F92F6B">
        <w:instrText xml:space="preserve"> PAGEREF _Toc219280865 \h </w:instrText>
      </w:r>
      <w:r w:rsidRPr="00F92F6B">
        <w:fldChar w:fldCharType="separate"/>
      </w:r>
      <w:r w:rsidRPr="00F92F6B">
        <w:t>130</w:t>
      </w:r>
      <w:r w:rsidRPr="00F92F6B">
        <w:fldChar w:fldCharType="end"/>
      </w:r>
    </w:p>
    <w:p w14:paraId="4A3F11D2" w14:textId="374B8D6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9.3.1.3</w:t>
      </w:r>
      <w:r w:rsidRPr="00F92F6B">
        <w:rPr>
          <w:rFonts w:asciiTheme="minorHAnsi" w:eastAsiaTheme="minorEastAsia" w:hAnsiTheme="minorHAnsi" w:cstheme="minorBidi"/>
          <w:kern w:val="2"/>
          <w:sz w:val="24"/>
          <w:szCs w:val="24"/>
          <w14:ligatures w14:val="standardContextual"/>
        </w:rPr>
        <w:tab/>
      </w:r>
      <w:r w:rsidRPr="00F92F6B">
        <w:t>Measurements</w:t>
      </w:r>
      <w:r w:rsidRPr="00F92F6B">
        <w:tab/>
      </w:r>
      <w:r w:rsidRPr="00F92F6B">
        <w:fldChar w:fldCharType="begin" w:fldLock="1"/>
      </w:r>
      <w:r w:rsidRPr="00F92F6B">
        <w:instrText xml:space="preserve"> PAGEREF _Toc219280866 \h </w:instrText>
      </w:r>
      <w:r w:rsidRPr="00F92F6B">
        <w:fldChar w:fldCharType="separate"/>
      </w:r>
      <w:r w:rsidRPr="00F92F6B">
        <w:t>130</w:t>
      </w:r>
      <w:r w:rsidRPr="00F92F6B">
        <w:fldChar w:fldCharType="end"/>
      </w:r>
    </w:p>
    <w:p w14:paraId="709B8A37" w14:textId="2E88876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9.3.2</w:t>
      </w:r>
      <w:r w:rsidRPr="00F92F6B">
        <w:rPr>
          <w:rFonts w:asciiTheme="minorHAnsi" w:eastAsiaTheme="minorEastAsia" w:hAnsiTheme="minorHAnsi" w:cstheme="minorBidi"/>
          <w:kern w:val="2"/>
          <w:sz w:val="24"/>
          <w:szCs w:val="24"/>
          <w14:ligatures w14:val="standardContextual"/>
        </w:rPr>
        <w:tab/>
      </w:r>
      <w:r w:rsidRPr="00F92F6B">
        <w:t>NR-E-UTRA mobility: From 5GC to EPC</w:t>
      </w:r>
      <w:r w:rsidRPr="00F92F6B">
        <w:tab/>
      </w:r>
      <w:r w:rsidRPr="00F92F6B">
        <w:fldChar w:fldCharType="begin" w:fldLock="1"/>
      </w:r>
      <w:r w:rsidRPr="00F92F6B">
        <w:instrText xml:space="preserve"> PAGEREF _Toc219280867 \h </w:instrText>
      </w:r>
      <w:r w:rsidRPr="00F92F6B">
        <w:fldChar w:fldCharType="separate"/>
      </w:r>
      <w:r w:rsidRPr="00F92F6B">
        <w:t>131</w:t>
      </w:r>
      <w:r w:rsidRPr="00F92F6B">
        <w:fldChar w:fldCharType="end"/>
      </w:r>
    </w:p>
    <w:p w14:paraId="1A125386" w14:textId="082BCED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9.3.2.1</w:t>
      </w:r>
      <w:r w:rsidRPr="00F92F6B">
        <w:rPr>
          <w:rFonts w:asciiTheme="minorHAnsi" w:eastAsiaTheme="minorEastAsia" w:hAnsiTheme="minorHAnsi" w:cstheme="minorBidi"/>
          <w:kern w:val="2"/>
          <w:sz w:val="24"/>
          <w:szCs w:val="24"/>
          <w14:ligatures w14:val="standardContextual"/>
        </w:rPr>
        <w:tab/>
      </w:r>
      <w:r w:rsidRPr="00F92F6B">
        <w:t>Cell Reselection</w:t>
      </w:r>
      <w:r w:rsidRPr="00F92F6B">
        <w:tab/>
      </w:r>
      <w:r w:rsidRPr="00F92F6B">
        <w:fldChar w:fldCharType="begin" w:fldLock="1"/>
      </w:r>
      <w:r w:rsidRPr="00F92F6B">
        <w:instrText xml:space="preserve"> PAGEREF _Toc219280868 \h </w:instrText>
      </w:r>
      <w:r w:rsidRPr="00F92F6B">
        <w:fldChar w:fldCharType="separate"/>
      </w:r>
      <w:r w:rsidRPr="00F92F6B">
        <w:t>131</w:t>
      </w:r>
      <w:r w:rsidRPr="00F92F6B">
        <w:fldChar w:fldCharType="end"/>
      </w:r>
    </w:p>
    <w:p w14:paraId="4C1AF2C0" w14:textId="5176CF3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9.3.2.2</w:t>
      </w:r>
      <w:r w:rsidRPr="00F92F6B">
        <w:rPr>
          <w:rFonts w:asciiTheme="minorHAnsi" w:eastAsiaTheme="minorEastAsia" w:hAnsiTheme="minorHAnsi" w:cstheme="minorBidi"/>
          <w:kern w:val="2"/>
          <w:sz w:val="24"/>
          <w:szCs w:val="24"/>
          <w14:ligatures w14:val="standardContextual"/>
        </w:rPr>
        <w:tab/>
      </w:r>
      <w:r w:rsidRPr="00F92F6B">
        <w:t>Handover and redirection</w:t>
      </w:r>
      <w:r w:rsidRPr="00F92F6B">
        <w:tab/>
      </w:r>
      <w:r w:rsidRPr="00F92F6B">
        <w:fldChar w:fldCharType="begin" w:fldLock="1"/>
      </w:r>
      <w:r w:rsidRPr="00F92F6B">
        <w:instrText xml:space="preserve"> PAGEREF _Toc219280869 \h </w:instrText>
      </w:r>
      <w:r w:rsidRPr="00F92F6B">
        <w:fldChar w:fldCharType="separate"/>
      </w:r>
      <w:r w:rsidRPr="00F92F6B">
        <w:t>131</w:t>
      </w:r>
      <w:r w:rsidRPr="00F92F6B">
        <w:fldChar w:fldCharType="end"/>
      </w:r>
    </w:p>
    <w:p w14:paraId="40DF9CFF" w14:textId="5FCBF97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9.3.2.3</w:t>
      </w:r>
      <w:r w:rsidRPr="00F92F6B">
        <w:rPr>
          <w:rFonts w:asciiTheme="minorHAnsi" w:eastAsiaTheme="minorEastAsia" w:hAnsiTheme="minorHAnsi" w:cstheme="minorBidi"/>
          <w:kern w:val="2"/>
          <w:sz w:val="24"/>
          <w:szCs w:val="24"/>
          <w14:ligatures w14:val="standardContextual"/>
        </w:rPr>
        <w:tab/>
      </w:r>
      <w:r w:rsidRPr="00F92F6B">
        <w:t>Measurements</w:t>
      </w:r>
      <w:r w:rsidRPr="00F92F6B">
        <w:tab/>
      </w:r>
      <w:r w:rsidRPr="00F92F6B">
        <w:fldChar w:fldCharType="begin" w:fldLock="1"/>
      </w:r>
      <w:r w:rsidRPr="00F92F6B">
        <w:instrText xml:space="preserve"> PAGEREF _Toc219280870 \h </w:instrText>
      </w:r>
      <w:r w:rsidRPr="00F92F6B">
        <w:fldChar w:fldCharType="separate"/>
      </w:r>
      <w:r w:rsidRPr="00F92F6B">
        <w:t>131</w:t>
      </w:r>
      <w:r w:rsidRPr="00F92F6B">
        <w:fldChar w:fldCharType="end"/>
      </w:r>
    </w:p>
    <w:p w14:paraId="5D96B608" w14:textId="038A366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9.3.2.4</w:t>
      </w:r>
      <w:r w:rsidRPr="00F92F6B">
        <w:rPr>
          <w:rFonts w:asciiTheme="minorHAnsi" w:eastAsiaTheme="minorEastAsia" w:hAnsiTheme="minorHAnsi" w:cstheme="minorBidi"/>
          <w:kern w:val="2"/>
          <w:sz w:val="24"/>
          <w:szCs w:val="24"/>
          <w14:ligatures w14:val="standardContextual"/>
        </w:rPr>
        <w:tab/>
      </w:r>
      <w:r w:rsidRPr="00F92F6B">
        <w:t>Data Forwarding for the Control Plane</w:t>
      </w:r>
      <w:r w:rsidRPr="00F92F6B">
        <w:tab/>
      </w:r>
      <w:r w:rsidRPr="00F92F6B">
        <w:fldChar w:fldCharType="begin" w:fldLock="1"/>
      </w:r>
      <w:r w:rsidRPr="00F92F6B">
        <w:instrText xml:space="preserve"> PAGEREF _Toc219280871 \h </w:instrText>
      </w:r>
      <w:r w:rsidRPr="00F92F6B">
        <w:fldChar w:fldCharType="separate"/>
      </w:r>
      <w:r w:rsidRPr="00F92F6B">
        <w:t>131</w:t>
      </w:r>
      <w:r w:rsidRPr="00F92F6B">
        <w:fldChar w:fldCharType="end"/>
      </w:r>
    </w:p>
    <w:p w14:paraId="79D2311C" w14:textId="375B973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9.3.2.</w:t>
      </w:r>
      <w:r w:rsidRPr="00F92F6B">
        <w:rPr>
          <w:rFonts w:eastAsia="SimSun"/>
        </w:rPr>
        <w:t>5</w:t>
      </w:r>
      <w:r w:rsidRPr="00F92F6B">
        <w:rPr>
          <w:rFonts w:asciiTheme="minorHAnsi" w:eastAsiaTheme="minorEastAsia" w:hAnsiTheme="minorHAnsi" w:cstheme="minorBidi"/>
          <w:kern w:val="2"/>
          <w:sz w:val="24"/>
          <w:szCs w:val="24"/>
          <w14:ligatures w14:val="standardContextual"/>
        </w:rPr>
        <w:tab/>
      </w:r>
      <w:r w:rsidRPr="00F92F6B">
        <w:t>Data Forwarding</w:t>
      </w:r>
      <w:r w:rsidRPr="00F92F6B">
        <w:rPr>
          <w:rFonts w:eastAsia="SimSun"/>
        </w:rPr>
        <w:t xml:space="preserve"> </w:t>
      </w:r>
      <w:r w:rsidRPr="00F92F6B">
        <w:rPr>
          <w:lang w:eastAsia="en-US"/>
        </w:rPr>
        <w:t>for the User Plane</w:t>
      </w:r>
      <w:r w:rsidRPr="00F92F6B">
        <w:tab/>
      </w:r>
      <w:r w:rsidRPr="00F92F6B">
        <w:fldChar w:fldCharType="begin" w:fldLock="1"/>
      </w:r>
      <w:r w:rsidRPr="00F92F6B">
        <w:instrText xml:space="preserve"> PAGEREF _Toc219280872 \h </w:instrText>
      </w:r>
      <w:r w:rsidRPr="00F92F6B">
        <w:fldChar w:fldCharType="separate"/>
      </w:r>
      <w:r w:rsidRPr="00F92F6B">
        <w:t>132</w:t>
      </w:r>
      <w:r w:rsidRPr="00F92F6B">
        <w:fldChar w:fldCharType="end"/>
      </w:r>
    </w:p>
    <w:p w14:paraId="0FB30812" w14:textId="607A0C5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9.3.3</w:t>
      </w:r>
      <w:r w:rsidRPr="00F92F6B">
        <w:rPr>
          <w:rFonts w:asciiTheme="minorHAnsi" w:eastAsiaTheme="minorEastAsia" w:hAnsiTheme="minorHAnsi" w:cstheme="minorBidi"/>
          <w:kern w:val="2"/>
          <w:sz w:val="24"/>
          <w:szCs w:val="24"/>
          <w14:ligatures w14:val="standardContextual"/>
        </w:rPr>
        <w:tab/>
      </w:r>
      <w:r w:rsidRPr="00F92F6B">
        <w:t>NR-E-UTRA mobility: From EPC to 5GC</w:t>
      </w:r>
      <w:r w:rsidRPr="00F92F6B">
        <w:tab/>
      </w:r>
      <w:r w:rsidRPr="00F92F6B">
        <w:fldChar w:fldCharType="begin" w:fldLock="1"/>
      </w:r>
      <w:r w:rsidRPr="00F92F6B">
        <w:instrText xml:space="preserve"> PAGEREF _Toc219280873 \h </w:instrText>
      </w:r>
      <w:r w:rsidRPr="00F92F6B">
        <w:fldChar w:fldCharType="separate"/>
      </w:r>
      <w:r w:rsidRPr="00F92F6B">
        <w:t>132</w:t>
      </w:r>
      <w:r w:rsidRPr="00F92F6B">
        <w:fldChar w:fldCharType="end"/>
      </w:r>
    </w:p>
    <w:p w14:paraId="6249489E" w14:textId="0BCF4B2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9.3.3.1</w:t>
      </w:r>
      <w:r w:rsidRPr="00F92F6B">
        <w:rPr>
          <w:rFonts w:asciiTheme="minorHAnsi" w:eastAsiaTheme="minorEastAsia" w:hAnsiTheme="minorHAnsi" w:cstheme="minorBidi"/>
          <w:kern w:val="2"/>
          <w:sz w:val="24"/>
          <w:szCs w:val="24"/>
          <w14:ligatures w14:val="standardContextual"/>
        </w:rPr>
        <w:tab/>
      </w:r>
      <w:r w:rsidRPr="00F92F6B">
        <w:t>Data Forwarding for the Control Plane</w:t>
      </w:r>
      <w:r w:rsidRPr="00F92F6B">
        <w:tab/>
      </w:r>
      <w:r w:rsidRPr="00F92F6B">
        <w:fldChar w:fldCharType="begin" w:fldLock="1"/>
      </w:r>
      <w:r w:rsidRPr="00F92F6B">
        <w:instrText xml:space="preserve"> PAGEREF _Toc219280874 \h </w:instrText>
      </w:r>
      <w:r w:rsidRPr="00F92F6B">
        <w:fldChar w:fldCharType="separate"/>
      </w:r>
      <w:r w:rsidRPr="00F92F6B">
        <w:t>132</w:t>
      </w:r>
      <w:r w:rsidRPr="00F92F6B">
        <w:fldChar w:fldCharType="end"/>
      </w:r>
    </w:p>
    <w:p w14:paraId="3073CA70" w14:textId="481DEE5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9.3.3.</w:t>
      </w:r>
      <w:r w:rsidRPr="00F92F6B">
        <w:rPr>
          <w:rFonts w:eastAsia="SimSun"/>
        </w:rPr>
        <w:t>2</w:t>
      </w:r>
      <w:r w:rsidRPr="00F92F6B">
        <w:rPr>
          <w:rFonts w:asciiTheme="minorHAnsi" w:eastAsiaTheme="minorEastAsia" w:hAnsiTheme="minorHAnsi" w:cstheme="minorBidi"/>
          <w:kern w:val="2"/>
          <w:sz w:val="24"/>
          <w:szCs w:val="24"/>
          <w14:ligatures w14:val="standardContextual"/>
        </w:rPr>
        <w:tab/>
      </w:r>
      <w:r w:rsidRPr="00F92F6B">
        <w:t>Data Forwarding</w:t>
      </w:r>
      <w:r w:rsidRPr="00F92F6B">
        <w:rPr>
          <w:rFonts w:eastAsia="SimSun"/>
        </w:rPr>
        <w:t xml:space="preserve"> </w:t>
      </w:r>
      <w:r w:rsidRPr="00F92F6B">
        <w:rPr>
          <w:lang w:eastAsia="en-US"/>
        </w:rPr>
        <w:t>for the User Plane</w:t>
      </w:r>
      <w:r w:rsidRPr="00F92F6B">
        <w:tab/>
      </w:r>
      <w:r w:rsidRPr="00F92F6B">
        <w:fldChar w:fldCharType="begin" w:fldLock="1"/>
      </w:r>
      <w:r w:rsidRPr="00F92F6B">
        <w:instrText xml:space="preserve"> PAGEREF _Toc219280875 \h </w:instrText>
      </w:r>
      <w:r w:rsidRPr="00F92F6B">
        <w:fldChar w:fldCharType="separate"/>
      </w:r>
      <w:r w:rsidRPr="00F92F6B">
        <w:t>133</w:t>
      </w:r>
      <w:r w:rsidRPr="00F92F6B">
        <w:fldChar w:fldCharType="end"/>
      </w:r>
    </w:p>
    <w:p w14:paraId="6529F9E2" w14:textId="679F4D5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9.3.4</w:t>
      </w:r>
      <w:r w:rsidRPr="00F92F6B">
        <w:rPr>
          <w:rFonts w:asciiTheme="minorHAnsi" w:eastAsiaTheme="minorEastAsia" w:hAnsiTheme="minorHAnsi" w:cstheme="minorBidi"/>
          <w:kern w:val="2"/>
          <w:sz w:val="24"/>
          <w:szCs w:val="24"/>
          <w14:ligatures w14:val="standardContextual"/>
        </w:rPr>
        <w:tab/>
      </w:r>
      <w:r w:rsidRPr="00F92F6B">
        <w:t>NR-UTRA mobility</w:t>
      </w:r>
      <w:r w:rsidRPr="00F92F6B">
        <w:tab/>
      </w:r>
      <w:r w:rsidRPr="00F92F6B">
        <w:fldChar w:fldCharType="begin" w:fldLock="1"/>
      </w:r>
      <w:r w:rsidRPr="00F92F6B">
        <w:instrText xml:space="preserve"> PAGEREF _Toc219280876 \h </w:instrText>
      </w:r>
      <w:r w:rsidRPr="00F92F6B">
        <w:fldChar w:fldCharType="separate"/>
      </w:r>
      <w:r w:rsidRPr="00F92F6B">
        <w:t>134</w:t>
      </w:r>
      <w:r w:rsidRPr="00F92F6B">
        <w:fldChar w:fldCharType="end"/>
      </w:r>
    </w:p>
    <w:p w14:paraId="16645315" w14:textId="46C9B30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9.3.4.1</w:t>
      </w:r>
      <w:r w:rsidRPr="00F92F6B">
        <w:rPr>
          <w:rFonts w:asciiTheme="minorHAnsi" w:eastAsiaTheme="minorEastAsia" w:hAnsiTheme="minorHAnsi" w:cstheme="minorBidi"/>
          <w:kern w:val="2"/>
          <w:sz w:val="24"/>
          <w:szCs w:val="24"/>
          <w14:ligatures w14:val="standardContextual"/>
        </w:rPr>
        <w:tab/>
      </w:r>
      <w:r w:rsidRPr="00F92F6B">
        <w:t>Handover with SRVCC operation</w:t>
      </w:r>
      <w:r w:rsidRPr="00F92F6B">
        <w:tab/>
      </w:r>
      <w:r w:rsidRPr="00F92F6B">
        <w:fldChar w:fldCharType="begin" w:fldLock="1"/>
      </w:r>
      <w:r w:rsidRPr="00F92F6B">
        <w:instrText xml:space="preserve"> PAGEREF _Toc219280877 \h </w:instrText>
      </w:r>
      <w:r w:rsidRPr="00F92F6B">
        <w:fldChar w:fldCharType="separate"/>
      </w:r>
      <w:r w:rsidRPr="00F92F6B">
        <w:t>134</w:t>
      </w:r>
      <w:r w:rsidRPr="00F92F6B">
        <w:fldChar w:fldCharType="end"/>
      </w:r>
    </w:p>
    <w:p w14:paraId="21D40966" w14:textId="3EC4858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9.3.4.2</w:t>
      </w:r>
      <w:r w:rsidRPr="00F92F6B">
        <w:rPr>
          <w:rFonts w:asciiTheme="minorHAnsi" w:eastAsiaTheme="minorEastAsia" w:hAnsiTheme="minorHAnsi" w:cstheme="minorBidi"/>
          <w:kern w:val="2"/>
          <w:sz w:val="24"/>
          <w:szCs w:val="24"/>
          <w14:ligatures w14:val="standardContextual"/>
        </w:rPr>
        <w:tab/>
      </w:r>
      <w:r w:rsidRPr="00F92F6B">
        <w:t>Measurements</w:t>
      </w:r>
      <w:r w:rsidRPr="00F92F6B">
        <w:tab/>
      </w:r>
      <w:r w:rsidRPr="00F92F6B">
        <w:fldChar w:fldCharType="begin" w:fldLock="1"/>
      </w:r>
      <w:r w:rsidRPr="00F92F6B">
        <w:instrText xml:space="preserve"> PAGEREF _Toc219280878 \h </w:instrText>
      </w:r>
      <w:r w:rsidRPr="00F92F6B">
        <w:fldChar w:fldCharType="separate"/>
      </w:r>
      <w:r w:rsidRPr="00F92F6B">
        <w:t>134</w:t>
      </w:r>
      <w:r w:rsidRPr="00F92F6B">
        <w:fldChar w:fldCharType="end"/>
      </w:r>
    </w:p>
    <w:p w14:paraId="5E794D71" w14:textId="28366EF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9.4</w:t>
      </w:r>
      <w:r w:rsidRPr="00F92F6B">
        <w:rPr>
          <w:rFonts w:asciiTheme="minorHAnsi" w:eastAsiaTheme="minorEastAsia" w:hAnsiTheme="minorHAnsi" w:cstheme="minorBidi"/>
          <w:kern w:val="2"/>
          <w:sz w:val="24"/>
          <w:szCs w:val="24"/>
          <w14:ligatures w14:val="standardContextual"/>
        </w:rPr>
        <w:tab/>
      </w:r>
      <w:r w:rsidRPr="00F92F6B">
        <w:t>Roaming and Access Restrictions</w:t>
      </w:r>
      <w:r w:rsidRPr="00F92F6B">
        <w:tab/>
      </w:r>
      <w:r w:rsidRPr="00F92F6B">
        <w:fldChar w:fldCharType="begin" w:fldLock="1"/>
      </w:r>
      <w:r w:rsidRPr="00F92F6B">
        <w:instrText xml:space="preserve"> PAGEREF _Toc219280879 \h </w:instrText>
      </w:r>
      <w:r w:rsidRPr="00F92F6B">
        <w:fldChar w:fldCharType="separate"/>
      </w:r>
      <w:r w:rsidRPr="00F92F6B">
        <w:t>134</w:t>
      </w:r>
      <w:r w:rsidRPr="00F92F6B">
        <w:fldChar w:fldCharType="end"/>
      </w:r>
    </w:p>
    <w:p w14:paraId="6E9CDB83" w14:textId="0C1B1FDB"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10</w:t>
      </w:r>
      <w:r w:rsidRPr="00F92F6B">
        <w:rPr>
          <w:rFonts w:asciiTheme="minorHAnsi" w:eastAsiaTheme="minorEastAsia" w:hAnsiTheme="minorHAnsi" w:cstheme="minorBidi"/>
          <w:kern w:val="2"/>
          <w:sz w:val="24"/>
          <w:szCs w:val="24"/>
          <w14:ligatures w14:val="standardContextual"/>
        </w:rPr>
        <w:tab/>
      </w:r>
      <w:r w:rsidRPr="00F92F6B">
        <w:t>Scheduling</w:t>
      </w:r>
      <w:r w:rsidRPr="00F92F6B">
        <w:tab/>
      </w:r>
      <w:r w:rsidRPr="00F92F6B">
        <w:fldChar w:fldCharType="begin" w:fldLock="1"/>
      </w:r>
      <w:r w:rsidRPr="00F92F6B">
        <w:instrText xml:space="preserve"> PAGEREF _Toc219280880 \h </w:instrText>
      </w:r>
      <w:r w:rsidRPr="00F92F6B">
        <w:fldChar w:fldCharType="separate"/>
      </w:r>
      <w:r w:rsidRPr="00F92F6B">
        <w:t>135</w:t>
      </w:r>
      <w:r w:rsidRPr="00F92F6B">
        <w:fldChar w:fldCharType="end"/>
      </w:r>
    </w:p>
    <w:p w14:paraId="129E2D46" w14:textId="109ADCD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10.1</w:t>
      </w:r>
      <w:r w:rsidRPr="00F92F6B">
        <w:rPr>
          <w:rFonts w:asciiTheme="minorHAnsi" w:eastAsiaTheme="minorEastAsia" w:hAnsiTheme="minorHAnsi" w:cstheme="minorBidi"/>
          <w:kern w:val="2"/>
          <w:sz w:val="24"/>
          <w:szCs w:val="24"/>
          <w14:ligatures w14:val="standardContextual"/>
        </w:rPr>
        <w:tab/>
      </w:r>
      <w:r w:rsidRPr="00F92F6B">
        <w:t>Basic Scheduler Operation</w:t>
      </w:r>
      <w:r w:rsidRPr="00F92F6B">
        <w:tab/>
      </w:r>
      <w:r w:rsidRPr="00F92F6B">
        <w:fldChar w:fldCharType="begin" w:fldLock="1"/>
      </w:r>
      <w:r w:rsidRPr="00F92F6B">
        <w:instrText xml:space="preserve"> PAGEREF _Toc219280881 \h </w:instrText>
      </w:r>
      <w:r w:rsidRPr="00F92F6B">
        <w:fldChar w:fldCharType="separate"/>
      </w:r>
      <w:r w:rsidRPr="00F92F6B">
        <w:t>135</w:t>
      </w:r>
      <w:r w:rsidRPr="00F92F6B">
        <w:fldChar w:fldCharType="end"/>
      </w:r>
    </w:p>
    <w:p w14:paraId="593B937F" w14:textId="69B6186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10.2</w:t>
      </w:r>
      <w:r w:rsidRPr="00F92F6B">
        <w:rPr>
          <w:rFonts w:asciiTheme="minorHAnsi" w:eastAsiaTheme="minorEastAsia" w:hAnsiTheme="minorHAnsi" w:cstheme="minorBidi"/>
          <w:kern w:val="2"/>
          <w:sz w:val="24"/>
          <w:szCs w:val="24"/>
          <w14:ligatures w14:val="standardContextual"/>
        </w:rPr>
        <w:tab/>
      </w:r>
      <w:r w:rsidRPr="00F92F6B">
        <w:t>Downlink Scheduling</w:t>
      </w:r>
      <w:r w:rsidRPr="00F92F6B">
        <w:tab/>
      </w:r>
      <w:r w:rsidRPr="00F92F6B">
        <w:fldChar w:fldCharType="begin" w:fldLock="1"/>
      </w:r>
      <w:r w:rsidRPr="00F92F6B">
        <w:instrText xml:space="preserve"> PAGEREF _Toc219280882 \h </w:instrText>
      </w:r>
      <w:r w:rsidRPr="00F92F6B">
        <w:fldChar w:fldCharType="separate"/>
      </w:r>
      <w:r w:rsidRPr="00F92F6B">
        <w:t>135</w:t>
      </w:r>
      <w:r w:rsidRPr="00F92F6B">
        <w:fldChar w:fldCharType="end"/>
      </w:r>
    </w:p>
    <w:p w14:paraId="5D964A66" w14:textId="688C971F"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10.3</w:t>
      </w:r>
      <w:r w:rsidRPr="00F92F6B">
        <w:rPr>
          <w:rFonts w:asciiTheme="minorHAnsi" w:eastAsiaTheme="minorEastAsia" w:hAnsiTheme="minorHAnsi" w:cstheme="minorBidi"/>
          <w:kern w:val="2"/>
          <w:sz w:val="24"/>
          <w:szCs w:val="24"/>
          <w14:ligatures w14:val="standardContextual"/>
        </w:rPr>
        <w:tab/>
      </w:r>
      <w:r w:rsidRPr="00F92F6B">
        <w:t>Uplink Scheduling</w:t>
      </w:r>
      <w:r w:rsidRPr="00F92F6B">
        <w:tab/>
      </w:r>
      <w:r w:rsidRPr="00F92F6B">
        <w:fldChar w:fldCharType="begin" w:fldLock="1"/>
      </w:r>
      <w:r w:rsidRPr="00F92F6B">
        <w:instrText xml:space="preserve"> PAGEREF _Toc219280883 \h </w:instrText>
      </w:r>
      <w:r w:rsidRPr="00F92F6B">
        <w:fldChar w:fldCharType="separate"/>
      </w:r>
      <w:r w:rsidRPr="00F92F6B">
        <w:t>136</w:t>
      </w:r>
      <w:r w:rsidRPr="00F92F6B">
        <w:fldChar w:fldCharType="end"/>
      </w:r>
    </w:p>
    <w:p w14:paraId="69B10E08" w14:textId="0382D93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10.4</w:t>
      </w:r>
      <w:r w:rsidRPr="00F92F6B">
        <w:rPr>
          <w:rFonts w:asciiTheme="minorHAnsi" w:eastAsiaTheme="minorEastAsia" w:hAnsiTheme="minorHAnsi" w:cstheme="minorBidi"/>
          <w:kern w:val="2"/>
          <w:sz w:val="24"/>
          <w:szCs w:val="24"/>
          <w14:ligatures w14:val="standardContextual"/>
        </w:rPr>
        <w:tab/>
      </w:r>
      <w:r w:rsidRPr="00F92F6B">
        <w:t>Measurements to Support Scheduler Operation</w:t>
      </w:r>
      <w:r w:rsidRPr="00F92F6B">
        <w:tab/>
      </w:r>
      <w:r w:rsidRPr="00F92F6B">
        <w:fldChar w:fldCharType="begin" w:fldLock="1"/>
      </w:r>
      <w:r w:rsidRPr="00F92F6B">
        <w:instrText xml:space="preserve"> PAGEREF _Toc219280884 \h </w:instrText>
      </w:r>
      <w:r w:rsidRPr="00F92F6B">
        <w:fldChar w:fldCharType="separate"/>
      </w:r>
      <w:r w:rsidRPr="00F92F6B">
        <w:t>137</w:t>
      </w:r>
      <w:r w:rsidRPr="00F92F6B">
        <w:fldChar w:fldCharType="end"/>
      </w:r>
    </w:p>
    <w:p w14:paraId="48744716" w14:textId="5DB1FDA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10.5</w:t>
      </w:r>
      <w:r w:rsidRPr="00F92F6B">
        <w:rPr>
          <w:rFonts w:asciiTheme="minorHAnsi" w:eastAsiaTheme="minorEastAsia" w:hAnsiTheme="minorHAnsi" w:cstheme="minorBidi"/>
          <w:kern w:val="2"/>
          <w:sz w:val="24"/>
          <w:szCs w:val="24"/>
          <w14:ligatures w14:val="standardContextual"/>
        </w:rPr>
        <w:tab/>
      </w:r>
      <w:r w:rsidRPr="00F92F6B">
        <w:t>Rate Control</w:t>
      </w:r>
      <w:r w:rsidRPr="00F92F6B">
        <w:tab/>
      </w:r>
      <w:r w:rsidRPr="00F92F6B">
        <w:fldChar w:fldCharType="begin" w:fldLock="1"/>
      </w:r>
      <w:r w:rsidRPr="00F92F6B">
        <w:instrText xml:space="preserve"> PAGEREF _Toc219280885 \h </w:instrText>
      </w:r>
      <w:r w:rsidRPr="00F92F6B">
        <w:fldChar w:fldCharType="separate"/>
      </w:r>
      <w:r w:rsidRPr="00F92F6B">
        <w:t>138</w:t>
      </w:r>
      <w:r w:rsidRPr="00F92F6B">
        <w:fldChar w:fldCharType="end"/>
      </w:r>
    </w:p>
    <w:p w14:paraId="2FD7EC56" w14:textId="025B666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kern w:val="2"/>
        </w:rPr>
        <w:t>10.5.1</w:t>
      </w:r>
      <w:r w:rsidRPr="00F92F6B">
        <w:rPr>
          <w:rFonts w:asciiTheme="minorHAnsi" w:eastAsiaTheme="minorEastAsia" w:hAnsiTheme="minorHAnsi" w:cstheme="minorBidi"/>
          <w:kern w:val="2"/>
          <w:sz w:val="24"/>
          <w:szCs w:val="24"/>
          <w14:ligatures w14:val="standardContextual"/>
        </w:rPr>
        <w:tab/>
      </w:r>
      <w:r w:rsidRPr="00F92F6B">
        <w:rPr>
          <w:rFonts w:eastAsia="SimSun"/>
          <w:kern w:val="2"/>
        </w:rPr>
        <w:t>Downlink</w:t>
      </w:r>
      <w:r w:rsidRPr="00F92F6B">
        <w:tab/>
      </w:r>
      <w:r w:rsidRPr="00F92F6B">
        <w:fldChar w:fldCharType="begin" w:fldLock="1"/>
      </w:r>
      <w:r w:rsidRPr="00F92F6B">
        <w:instrText xml:space="preserve"> PAGEREF _Toc219280886 \h </w:instrText>
      </w:r>
      <w:r w:rsidRPr="00F92F6B">
        <w:fldChar w:fldCharType="separate"/>
      </w:r>
      <w:r w:rsidRPr="00F92F6B">
        <w:t>138</w:t>
      </w:r>
      <w:r w:rsidRPr="00F92F6B">
        <w:fldChar w:fldCharType="end"/>
      </w:r>
    </w:p>
    <w:p w14:paraId="099274D0" w14:textId="431B264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kern w:val="2"/>
        </w:rPr>
        <w:t>10.5.2</w:t>
      </w:r>
      <w:r w:rsidRPr="00F92F6B">
        <w:rPr>
          <w:rFonts w:asciiTheme="minorHAnsi" w:eastAsiaTheme="minorEastAsia" w:hAnsiTheme="minorHAnsi" w:cstheme="minorBidi"/>
          <w:kern w:val="2"/>
          <w:sz w:val="24"/>
          <w:szCs w:val="24"/>
          <w14:ligatures w14:val="standardContextual"/>
        </w:rPr>
        <w:tab/>
      </w:r>
      <w:r w:rsidRPr="00F92F6B">
        <w:rPr>
          <w:rFonts w:eastAsia="SimSun"/>
          <w:kern w:val="2"/>
        </w:rPr>
        <w:t>Uplink</w:t>
      </w:r>
      <w:r w:rsidRPr="00F92F6B">
        <w:tab/>
      </w:r>
      <w:r w:rsidRPr="00F92F6B">
        <w:fldChar w:fldCharType="begin" w:fldLock="1"/>
      </w:r>
      <w:r w:rsidRPr="00F92F6B">
        <w:instrText xml:space="preserve"> PAGEREF _Toc219280887 \h </w:instrText>
      </w:r>
      <w:r w:rsidRPr="00F92F6B">
        <w:fldChar w:fldCharType="separate"/>
      </w:r>
      <w:r w:rsidRPr="00F92F6B">
        <w:t>138</w:t>
      </w:r>
      <w:r w:rsidRPr="00F92F6B">
        <w:fldChar w:fldCharType="end"/>
      </w:r>
    </w:p>
    <w:p w14:paraId="529813AC" w14:textId="2D794A8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10.6</w:t>
      </w:r>
      <w:r w:rsidRPr="00F92F6B">
        <w:rPr>
          <w:rFonts w:asciiTheme="minorHAnsi" w:eastAsiaTheme="minorEastAsia" w:hAnsiTheme="minorHAnsi" w:cstheme="minorBidi"/>
          <w:kern w:val="2"/>
          <w:sz w:val="24"/>
          <w:szCs w:val="24"/>
          <w14:ligatures w14:val="standardContextual"/>
        </w:rPr>
        <w:tab/>
      </w:r>
      <w:r w:rsidRPr="00F92F6B">
        <w:t>Activation/Deactivation Mechanism</w:t>
      </w:r>
      <w:r w:rsidRPr="00F92F6B">
        <w:tab/>
      </w:r>
      <w:r w:rsidRPr="00F92F6B">
        <w:fldChar w:fldCharType="begin" w:fldLock="1"/>
      </w:r>
      <w:r w:rsidRPr="00F92F6B">
        <w:instrText xml:space="preserve"> PAGEREF _Toc219280888 \h </w:instrText>
      </w:r>
      <w:r w:rsidRPr="00F92F6B">
        <w:fldChar w:fldCharType="separate"/>
      </w:r>
      <w:r w:rsidRPr="00F92F6B">
        <w:t>138</w:t>
      </w:r>
      <w:r w:rsidRPr="00F92F6B">
        <w:fldChar w:fldCharType="end"/>
      </w:r>
    </w:p>
    <w:p w14:paraId="2F378B98" w14:textId="37E61FEF"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10.7</w:t>
      </w:r>
      <w:r w:rsidRPr="00F92F6B">
        <w:rPr>
          <w:rFonts w:asciiTheme="minorHAnsi" w:eastAsiaTheme="minorEastAsia" w:hAnsiTheme="minorHAnsi" w:cstheme="minorBidi"/>
          <w:kern w:val="2"/>
          <w:sz w:val="24"/>
          <w:szCs w:val="24"/>
          <w14:ligatures w14:val="standardContextual"/>
        </w:rPr>
        <w:tab/>
      </w:r>
      <w:r w:rsidRPr="00F92F6B">
        <w:t>E-UTRA-NR Cell Resource Coordination</w:t>
      </w:r>
      <w:r w:rsidRPr="00F92F6B">
        <w:tab/>
      </w:r>
      <w:r w:rsidRPr="00F92F6B">
        <w:fldChar w:fldCharType="begin" w:fldLock="1"/>
      </w:r>
      <w:r w:rsidRPr="00F92F6B">
        <w:instrText xml:space="preserve"> PAGEREF _Toc219280889 \h </w:instrText>
      </w:r>
      <w:r w:rsidRPr="00F92F6B">
        <w:fldChar w:fldCharType="separate"/>
      </w:r>
      <w:r w:rsidRPr="00F92F6B">
        <w:t>139</w:t>
      </w:r>
      <w:r w:rsidRPr="00F92F6B">
        <w:fldChar w:fldCharType="end"/>
      </w:r>
    </w:p>
    <w:p w14:paraId="00F32575" w14:textId="4E360C4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10.8</w:t>
      </w:r>
      <w:r w:rsidRPr="00F92F6B">
        <w:rPr>
          <w:rFonts w:asciiTheme="minorHAnsi" w:eastAsiaTheme="minorEastAsia" w:hAnsiTheme="minorHAnsi" w:cstheme="minorBidi"/>
          <w:kern w:val="2"/>
          <w:sz w:val="24"/>
          <w:szCs w:val="24"/>
          <w14:ligatures w14:val="standardContextual"/>
        </w:rPr>
        <w:tab/>
      </w:r>
      <w:r w:rsidRPr="00F92F6B">
        <w:t>Cross Carrier Scheduling</w:t>
      </w:r>
      <w:r w:rsidRPr="00F92F6B">
        <w:tab/>
      </w:r>
      <w:r w:rsidRPr="00F92F6B">
        <w:fldChar w:fldCharType="begin" w:fldLock="1"/>
      </w:r>
      <w:r w:rsidRPr="00F92F6B">
        <w:instrText xml:space="preserve"> PAGEREF _Toc219280890 \h </w:instrText>
      </w:r>
      <w:r w:rsidRPr="00F92F6B">
        <w:fldChar w:fldCharType="separate"/>
      </w:r>
      <w:r w:rsidRPr="00F92F6B">
        <w:t>139</w:t>
      </w:r>
      <w:r w:rsidRPr="00F92F6B">
        <w:fldChar w:fldCharType="end"/>
      </w:r>
    </w:p>
    <w:p w14:paraId="0AF0A7D0" w14:textId="3FFA109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10.9</w:t>
      </w:r>
      <w:r w:rsidRPr="00F92F6B">
        <w:rPr>
          <w:rFonts w:asciiTheme="minorHAnsi" w:eastAsiaTheme="minorEastAsia" w:hAnsiTheme="minorHAnsi" w:cstheme="minorBidi"/>
          <w:kern w:val="2"/>
          <w:sz w:val="24"/>
          <w:szCs w:val="24"/>
          <w14:ligatures w14:val="standardContextual"/>
        </w:rPr>
        <w:tab/>
      </w:r>
      <w:r w:rsidRPr="00F92F6B">
        <w:t>IAB Resource Configuration</w:t>
      </w:r>
      <w:r w:rsidRPr="00F92F6B">
        <w:tab/>
      </w:r>
      <w:r w:rsidRPr="00F92F6B">
        <w:fldChar w:fldCharType="begin" w:fldLock="1"/>
      </w:r>
      <w:r w:rsidRPr="00F92F6B">
        <w:instrText xml:space="preserve"> PAGEREF _Toc219280891 \h </w:instrText>
      </w:r>
      <w:r w:rsidRPr="00F92F6B">
        <w:fldChar w:fldCharType="separate"/>
      </w:r>
      <w:r w:rsidRPr="00F92F6B">
        <w:t>139</w:t>
      </w:r>
      <w:r w:rsidRPr="00F92F6B">
        <w:fldChar w:fldCharType="end"/>
      </w:r>
    </w:p>
    <w:p w14:paraId="4D6293C8" w14:textId="3D30478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10.10</w:t>
      </w:r>
      <w:r w:rsidRPr="00F92F6B">
        <w:rPr>
          <w:rFonts w:asciiTheme="minorHAnsi" w:eastAsiaTheme="minorEastAsia" w:hAnsiTheme="minorHAnsi" w:cstheme="minorBidi"/>
          <w:kern w:val="2"/>
          <w:sz w:val="24"/>
          <w:szCs w:val="24"/>
          <w14:ligatures w14:val="standardContextual"/>
        </w:rPr>
        <w:tab/>
      </w:r>
      <w:r w:rsidRPr="00F92F6B">
        <w:t>Autonomous Denial for IDC</w:t>
      </w:r>
      <w:r w:rsidRPr="00F92F6B">
        <w:tab/>
      </w:r>
      <w:r w:rsidRPr="00F92F6B">
        <w:fldChar w:fldCharType="begin" w:fldLock="1"/>
      </w:r>
      <w:r w:rsidRPr="00F92F6B">
        <w:instrText xml:space="preserve"> PAGEREF _Toc219280892 \h </w:instrText>
      </w:r>
      <w:r w:rsidRPr="00F92F6B">
        <w:fldChar w:fldCharType="separate"/>
      </w:r>
      <w:r w:rsidRPr="00F92F6B">
        <w:t>140</w:t>
      </w:r>
      <w:r w:rsidRPr="00F92F6B">
        <w:fldChar w:fldCharType="end"/>
      </w:r>
    </w:p>
    <w:p w14:paraId="59CC2DFE" w14:textId="0042EFD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10.11</w:t>
      </w:r>
      <w:r w:rsidRPr="00F92F6B">
        <w:rPr>
          <w:rFonts w:asciiTheme="minorHAnsi" w:eastAsiaTheme="minorEastAsia" w:hAnsiTheme="minorHAnsi" w:cstheme="minorBidi"/>
          <w:kern w:val="2"/>
          <w:sz w:val="24"/>
          <w:szCs w:val="24"/>
          <w14:ligatures w14:val="standardContextual"/>
        </w:rPr>
        <w:tab/>
      </w:r>
      <w:r w:rsidRPr="00F92F6B">
        <w:t>Multi-cell scheduling by a single DCI</w:t>
      </w:r>
      <w:r w:rsidRPr="00F92F6B">
        <w:tab/>
      </w:r>
      <w:r w:rsidRPr="00F92F6B">
        <w:fldChar w:fldCharType="begin" w:fldLock="1"/>
      </w:r>
      <w:r w:rsidRPr="00F92F6B">
        <w:instrText xml:space="preserve"> PAGEREF _Toc219280893 \h </w:instrText>
      </w:r>
      <w:r w:rsidRPr="00F92F6B">
        <w:fldChar w:fldCharType="separate"/>
      </w:r>
      <w:r w:rsidRPr="00F92F6B">
        <w:t>140</w:t>
      </w:r>
      <w:r w:rsidRPr="00F92F6B">
        <w:fldChar w:fldCharType="end"/>
      </w:r>
    </w:p>
    <w:p w14:paraId="090D52A0" w14:textId="044E1050"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11</w:t>
      </w:r>
      <w:r w:rsidRPr="00F92F6B">
        <w:rPr>
          <w:rFonts w:asciiTheme="minorHAnsi" w:eastAsiaTheme="minorEastAsia" w:hAnsiTheme="minorHAnsi" w:cstheme="minorBidi"/>
          <w:kern w:val="2"/>
          <w:sz w:val="24"/>
          <w:szCs w:val="24"/>
          <w14:ligatures w14:val="standardContextual"/>
        </w:rPr>
        <w:tab/>
      </w:r>
      <w:r w:rsidRPr="00F92F6B">
        <w:t>UE Power Saving</w:t>
      </w:r>
      <w:r w:rsidRPr="00F92F6B">
        <w:tab/>
      </w:r>
      <w:r w:rsidRPr="00F92F6B">
        <w:fldChar w:fldCharType="begin" w:fldLock="1"/>
      </w:r>
      <w:r w:rsidRPr="00F92F6B">
        <w:instrText xml:space="preserve"> PAGEREF _Toc219280894 \h </w:instrText>
      </w:r>
      <w:r w:rsidRPr="00F92F6B">
        <w:fldChar w:fldCharType="separate"/>
      </w:r>
      <w:r w:rsidRPr="00F92F6B">
        <w:t>141</w:t>
      </w:r>
      <w:r w:rsidRPr="00F92F6B">
        <w:fldChar w:fldCharType="end"/>
      </w:r>
    </w:p>
    <w:p w14:paraId="5F27866F" w14:textId="03512230"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12</w:t>
      </w:r>
      <w:r w:rsidRPr="00F92F6B">
        <w:rPr>
          <w:rFonts w:asciiTheme="minorHAnsi" w:eastAsiaTheme="minorEastAsia" w:hAnsiTheme="minorHAnsi" w:cstheme="minorBidi"/>
          <w:kern w:val="2"/>
          <w:sz w:val="24"/>
          <w:szCs w:val="24"/>
          <w14:ligatures w14:val="standardContextual"/>
        </w:rPr>
        <w:tab/>
      </w:r>
      <w:r w:rsidRPr="00F92F6B">
        <w:t>QoS</w:t>
      </w:r>
      <w:r w:rsidRPr="00F92F6B">
        <w:tab/>
      </w:r>
      <w:r w:rsidRPr="00F92F6B">
        <w:fldChar w:fldCharType="begin" w:fldLock="1"/>
      </w:r>
      <w:r w:rsidRPr="00F92F6B">
        <w:instrText xml:space="preserve"> PAGEREF _Toc219280895 \h </w:instrText>
      </w:r>
      <w:r w:rsidRPr="00F92F6B">
        <w:fldChar w:fldCharType="separate"/>
      </w:r>
      <w:r w:rsidRPr="00F92F6B">
        <w:t>144</w:t>
      </w:r>
      <w:r w:rsidRPr="00F92F6B">
        <w:fldChar w:fldCharType="end"/>
      </w:r>
    </w:p>
    <w:p w14:paraId="0A5D4704" w14:textId="55A0C95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12.1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_Toc219280896 \h </w:instrText>
      </w:r>
      <w:r w:rsidRPr="00F92F6B">
        <w:fldChar w:fldCharType="separate"/>
      </w:r>
      <w:r w:rsidRPr="00F92F6B">
        <w:t>144</w:t>
      </w:r>
      <w:r w:rsidRPr="00F92F6B">
        <w:fldChar w:fldCharType="end"/>
      </w:r>
    </w:p>
    <w:p w14:paraId="377A0D24" w14:textId="1848E30C"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12.2</w:t>
      </w:r>
      <w:r w:rsidRPr="00F92F6B">
        <w:rPr>
          <w:rFonts w:asciiTheme="minorHAnsi" w:eastAsiaTheme="minorEastAsia" w:hAnsiTheme="minorHAnsi" w:cstheme="minorBidi"/>
          <w:kern w:val="2"/>
          <w:sz w:val="24"/>
          <w:szCs w:val="24"/>
          <w14:ligatures w14:val="standardContextual"/>
        </w:rPr>
        <w:tab/>
      </w:r>
      <w:r w:rsidRPr="00F92F6B">
        <w:t>Explicit Congestion Notification</w:t>
      </w:r>
      <w:r w:rsidRPr="00F92F6B">
        <w:tab/>
      </w:r>
      <w:r w:rsidRPr="00F92F6B">
        <w:fldChar w:fldCharType="begin" w:fldLock="1"/>
      </w:r>
      <w:r w:rsidRPr="00F92F6B">
        <w:instrText xml:space="preserve"> PAGEREF _Toc219280897 \h </w:instrText>
      </w:r>
      <w:r w:rsidRPr="00F92F6B">
        <w:fldChar w:fldCharType="separate"/>
      </w:r>
      <w:r w:rsidRPr="00F92F6B">
        <w:t>146</w:t>
      </w:r>
      <w:r w:rsidRPr="00F92F6B">
        <w:fldChar w:fldCharType="end"/>
      </w:r>
    </w:p>
    <w:p w14:paraId="6056E9C1" w14:textId="19F3C9C3"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13</w:t>
      </w:r>
      <w:r w:rsidRPr="00F92F6B">
        <w:rPr>
          <w:rFonts w:asciiTheme="minorHAnsi" w:eastAsiaTheme="minorEastAsia" w:hAnsiTheme="minorHAnsi" w:cstheme="minorBidi"/>
          <w:kern w:val="2"/>
          <w:sz w:val="24"/>
          <w:szCs w:val="24"/>
          <w14:ligatures w14:val="standardContextual"/>
        </w:rPr>
        <w:tab/>
      </w:r>
      <w:r w:rsidRPr="00F92F6B">
        <w:t>Security</w:t>
      </w:r>
      <w:r w:rsidRPr="00F92F6B">
        <w:tab/>
      </w:r>
      <w:r w:rsidRPr="00F92F6B">
        <w:fldChar w:fldCharType="begin" w:fldLock="1"/>
      </w:r>
      <w:r w:rsidRPr="00F92F6B">
        <w:instrText xml:space="preserve"> PAGEREF _Toc219280898 \h </w:instrText>
      </w:r>
      <w:r w:rsidRPr="00F92F6B">
        <w:fldChar w:fldCharType="separate"/>
      </w:r>
      <w:r w:rsidRPr="00F92F6B">
        <w:t>146</w:t>
      </w:r>
      <w:r w:rsidRPr="00F92F6B">
        <w:fldChar w:fldCharType="end"/>
      </w:r>
    </w:p>
    <w:p w14:paraId="01527C7D" w14:textId="1A71E9B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13.1</w:t>
      </w:r>
      <w:r w:rsidRPr="00F92F6B">
        <w:rPr>
          <w:rFonts w:asciiTheme="minorHAnsi" w:eastAsiaTheme="minorEastAsia" w:hAnsiTheme="minorHAnsi" w:cstheme="minorBidi"/>
          <w:kern w:val="2"/>
          <w:sz w:val="24"/>
          <w:szCs w:val="24"/>
          <w14:ligatures w14:val="standardContextual"/>
        </w:rPr>
        <w:tab/>
      </w:r>
      <w:r w:rsidRPr="00F92F6B">
        <w:t>Overview and Principles</w:t>
      </w:r>
      <w:r w:rsidRPr="00F92F6B">
        <w:tab/>
      </w:r>
      <w:r w:rsidRPr="00F92F6B">
        <w:fldChar w:fldCharType="begin" w:fldLock="1"/>
      </w:r>
      <w:r w:rsidRPr="00F92F6B">
        <w:instrText xml:space="preserve"> PAGEREF _Toc219280899 \h </w:instrText>
      </w:r>
      <w:r w:rsidRPr="00F92F6B">
        <w:fldChar w:fldCharType="separate"/>
      </w:r>
      <w:r w:rsidRPr="00F92F6B">
        <w:t>146</w:t>
      </w:r>
      <w:r w:rsidRPr="00F92F6B">
        <w:fldChar w:fldCharType="end"/>
      </w:r>
    </w:p>
    <w:p w14:paraId="547E860D" w14:textId="25D8C18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13.2</w:t>
      </w:r>
      <w:r w:rsidRPr="00F92F6B">
        <w:rPr>
          <w:rFonts w:asciiTheme="minorHAnsi" w:eastAsiaTheme="minorEastAsia" w:hAnsiTheme="minorHAnsi" w:cstheme="minorBidi"/>
          <w:kern w:val="2"/>
          <w:sz w:val="24"/>
          <w:szCs w:val="24"/>
          <w14:ligatures w14:val="standardContextual"/>
        </w:rPr>
        <w:tab/>
      </w:r>
      <w:r w:rsidRPr="00F92F6B">
        <w:t>Security Termination Points</w:t>
      </w:r>
      <w:r w:rsidRPr="00F92F6B">
        <w:tab/>
      </w:r>
      <w:r w:rsidRPr="00F92F6B">
        <w:fldChar w:fldCharType="begin" w:fldLock="1"/>
      </w:r>
      <w:r w:rsidRPr="00F92F6B">
        <w:instrText xml:space="preserve"> PAGEREF _Toc219280900 \h </w:instrText>
      </w:r>
      <w:r w:rsidRPr="00F92F6B">
        <w:fldChar w:fldCharType="separate"/>
      </w:r>
      <w:r w:rsidRPr="00F92F6B">
        <w:t>148</w:t>
      </w:r>
      <w:r w:rsidRPr="00F92F6B">
        <w:fldChar w:fldCharType="end"/>
      </w:r>
    </w:p>
    <w:p w14:paraId="14E974DF" w14:textId="455EB03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13.3</w:t>
      </w:r>
      <w:r w:rsidRPr="00F92F6B">
        <w:rPr>
          <w:rFonts w:asciiTheme="minorHAnsi" w:eastAsiaTheme="minorEastAsia" w:hAnsiTheme="minorHAnsi" w:cstheme="minorBidi"/>
          <w:kern w:val="2"/>
          <w:sz w:val="24"/>
          <w:szCs w:val="24"/>
          <w14:ligatures w14:val="standardContextual"/>
        </w:rPr>
        <w:tab/>
      </w:r>
      <w:r w:rsidRPr="00F92F6B">
        <w:t>State Transitions and Mobility</w:t>
      </w:r>
      <w:r w:rsidRPr="00F92F6B">
        <w:tab/>
      </w:r>
      <w:r w:rsidRPr="00F92F6B">
        <w:fldChar w:fldCharType="begin" w:fldLock="1"/>
      </w:r>
      <w:r w:rsidRPr="00F92F6B">
        <w:instrText xml:space="preserve"> PAGEREF _Toc219280901 \h </w:instrText>
      </w:r>
      <w:r w:rsidRPr="00F92F6B">
        <w:fldChar w:fldCharType="separate"/>
      </w:r>
      <w:r w:rsidRPr="00F92F6B">
        <w:t>149</w:t>
      </w:r>
      <w:r w:rsidRPr="00F92F6B">
        <w:fldChar w:fldCharType="end"/>
      </w:r>
    </w:p>
    <w:p w14:paraId="5B354D47" w14:textId="5FF27A54"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14</w:t>
      </w:r>
      <w:r w:rsidRPr="00F92F6B">
        <w:rPr>
          <w:rFonts w:asciiTheme="minorHAnsi" w:eastAsiaTheme="minorEastAsia" w:hAnsiTheme="minorHAnsi" w:cstheme="minorBidi"/>
          <w:kern w:val="2"/>
          <w:sz w:val="24"/>
          <w:szCs w:val="24"/>
          <w14:ligatures w14:val="standardContextual"/>
        </w:rPr>
        <w:tab/>
      </w:r>
      <w:r w:rsidRPr="00F92F6B">
        <w:t>UE Capabilities</w:t>
      </w:r>
      <w:r w:rsidRPr="00F92F6B">
        <w:tab/>
      </w:r>
      <w:r w:rsidRPr="00F92F6B">
        <w:fldChar w:fldCharType="begin" w:fldLock="1"/>
      </w:r>
      <w:r w:rsidRPr="00F92F6B">
        <w:instrText xml:space="preserve"> PAGEREF _Toc219280902 \h </w:instrText>
      </w:r>
      <w:r w:rsidRPr="00F92F6B">
        <w:fldChar w:fldCharType="separate"/>
      </w:r>
      <w:r w:rsidRPr="00F92F6B">
        <w:t>149</w:t>
      </w:r>
      <w:r w:rsidRPr="00F92F6B">
        <w:fldChar w:fldCharType="end"/>
      </w:r>
    </w:p>
    <w:p w14:paraId="26E27476" w14:textId="489566CC"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15</w:t>
      </w:r>
      <w:r w:rsidRPr="00F92F6B">
        <w:rPr>
          <w:rFonts w:asciiTheme="minorHAnsi" w:eastAsiaTheme="minorEastAsia" w:hAnsiTheme="minorHAnsi" w:cstheme="minorBidi"/>
          <w:kern w:val="2"/>
          <w:sz w:val="24"/>
          <w:szCs w:val="24"/>
          <w14:ligatures w14:val="standardContextual"/>
        </w:rPr>
        <w:tab/>
      </w:r>
      <w:r w:rsidRPr="00F92F6B">
        <w:t>Self-Configuration and Self-Optimisation</w:t>
      </w:r>
      <w:r w:rsidRPr="00F92F6B">
        <w:tab/>
      </w:r>
      <w:r w:rsidRPr="00F92F6B">
        <w:fldChar w:fldCharType="begin" w:fldLock="1"/>
      </w:r>
      <w:r w:rsidRPr="00F92F6B">
        <w:instrText xml:space="preserve"> PAGEREF _Toc219280903 \h </w:instrText>
      </w:r>
      <w:r w:rsidRPr="00F92F6B">
        <w:fldChar w:fldCharType="separate"/>
      </w:r>
      <w:r w:rsidRPr="00F92F6B">
        <w:t>151</w:t>
      </w:r>
      <w:r w:rsidRPr="00F92F6B">
        <w:fldChar w:fldCharType="end"/>
      </w:r>
    </w:p>
    <w:p w14:paraId="589A9A46" w14:textId="0440D56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15.1</w:t>
      </w:r>
      <w:r w:rsidRPr="00F92F6B">
        <w:rPr>
          <w:rFonts w:asciiTheme="minorHAnsi" w:eastAsiaTheme="minorEastAsia" w:hAnsiTheme="minorHAnsi" w:cstheme="minorBidi"/>
          <w:kern w:val="2"/>
          <w:sz w:val="24"/>
          <w:szCs w:val="24"/>
          <w14:ligatures w14:val="standardContextual"/>
        </w:rPr>
        <w:tab/>
      </w:r>
      <w:r w:rsidRPr="00F92F6B">
        <w:t>Definitions</w:t>
      </w:r>
      <w:r w:rsidRPr="00F92F6B">
        <w:tab/>
      </w:r>
      <w:r w:rsidRPr="00F92F6B">
        <w:fldChar w:fldCharType="begin" w:fldLock="1"/>
      </w:r>
      <w:r w:rsidRPr="00F92F6B">
        <w:instrText xml:space="preserve"> PAGEREF _Toc219280904 \h </w:instrText>
      </w:r>
      <w:r w:rsidRPr="00F92F6B">
        <w:fldChar w:fldCharType="separate"/>
      </w:r>
      <w:r w:rsidRPr="00F92F6B">
        <w:t>151</w:t>
      </w:r>
      <w:r w:rsidRPr="00F92F6B">
        <w:fldChar w:fldCharType="end"/>
      </w:r>
    </w:p>
    <w:p w14:paraId="3E1D4D3E" w14:textId="790A805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15.2</w:t>
      </w:r>
      <w:r w:rsidRPr="00F92F6B">
        <w:rPr>
          <w:rFonts w:asciiTheme="minorHAnsi" w:eastAsiaTheme="minorEastAsia" w:hAnsiTheme="minorHAnsi" w:cstheme="minorBidi"/>
          <w:kern w:val="2"/>
          <w:sz w:val="24"/>
          <w:szCs w:val="24"/>
          <w14:ligatures w14:val="standardContextual"/>
        </w:rPr>
        <w:tab/>
      </w:r>
      <w:r w:rsidRPr="00F92F6B">
        <w:t>Void</w:t>
      </w:r>
      <w:r w:rsidRPr="00F92F6B">
        <w:tab/>
      </w:r>
      <w:r w:rsidRPr="00F92F6B">
        <w:fldChar w:fldCharType="begin" w:fldLock="1"/>
      </w:r>
      <w:r w:rsidRPr="00F92F6B">
        <w:instrText xml:space="preserve"> PAGEREF _Toc219280905 \h </w:instrText>
      </w:r>
      <w:r w:rsidRPr="00F92F6B">
        <w:fldChar w:fldCharType="separate"/>
      </w:r>
      <w:r w:rsidRPr="00F92F6B">
        <w:t>151</w:t>
      </w:r>
      <w:r w:rsidRPr="00F92F6B">
        <w:fldChar w:fldCharType="end"/>
      </w:r>
    </w:p>
    <w:p w14:paraId="052906E3" w14:textId="5993805D"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15.3</w:t>
      </w:r>
      <w:r w:rsidRPr="00F92F6B">
        <w:rPr>
          <w:rFonts w:asciiTheme="minorHAnsi" w:eastAsiaTheme="minorEastAsia" w:hAnsiTheme="minorHAnsi" w:cstheme="minorBidi"/>
          <w:kern w:val="2"/>
          <w:sz w:val="24"/>
          <w:szCs w:val="24"/>
          <w14:ligatures w14:val="standardContextual"/>
        </w:rPr>
        <w:tab/>
      </w:r>
      <w:r w:rsidRPr="00F92F6B">
        <w:t>Self-configuration</w:t>
      </w:r>
      <w:r w:rsidRPr="00F92F6B">
        <w:tab/>
      </w:r>
      <w:r w:rsidRPr="00F92F6B">
        <w:fldChar w:fldCharType="begin" w:fldLock="1"/>
      </w:r>
      <w:r w:rsidRPr="00F92F6B">
        <w:instrText xml:space="preserve"> PAGEREF _Toc219280906 \h </w:instrText>
      </w:r>
      <w:r w:rsidRPr="00F92F6B">
        <w:fldChar w:fldCharType="separate"/>
      </w:r>
      <w:r w:rsidRPr="00F92F6B">
        <w:t>151</w:t>
      </w:r>
      <w:r w:rsidRPr="00F92F6B">
        <w:fldChar w:fldCharType="end"/>
      </w:r>
    </w:p>
    <w:p w14:paraId="11F9F142" w14:textId="72C743A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15.3.1</w:t>
      </w:r>
      <w:r w:rsidRPr="00F92F6B">
        <w:rPr>
          <w:rFonts w:asciiTheme="minorHAnsi" w:eastAsiaTheme="minorEastAsia" w:hAnsiTheme="minorHAnsi" w:cstheme="minorBidi"/>
          <w:kern w:val="2"/>
          <w:sz w:val="24"/>
          <w:szCs w:val="24"/>
          <w14:ligatures w14:val="standardContextual"/>
        </w:rPr>
        <w:tab/>
      </w:r>
      <w:r w:rsidRPr="00F92F6B">
        <w:t>Dynamic configuration of the NG-C interface</w:t>
      </w:r>
      <w:r w:rsidRPr="00F92F6B">
        <w:tab/>
      </w:r>
      <w:r w:rsidRPr="00F92F6B">
        <w:fldChar w:fldCharType="begin" w:fldLock="1"/>
      </w:r>
      <w:r w:rsidRPr="00F92F6B">
        <w:instrText xml:space="preserve"> PAGEREF _Toc219280907 \h </w:instrText>
      </w:r>
      <w:r w:rsidRPr="00F92F6B">
        <w:fldChar w:fldCharType="separate"/>
      </w:r>
      <w:r w:rsidRPr="00F92F6B">
        <w:t>151</w:t>
      </w:r>
      <w:r w:rsidRPr="00F92F6B">
        <w:fldChar w:fldCharType="end"/>
      </w:r>
    </w:p>
    <w:p w14:paraId="3CA92CB2" w14:textId="40246F6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15.3.1.1</w:t>
      </w:r>
      <w:r w:rsidRPr="00F92F6B">
        <w:rPr>
          <w:rFonts w:asciiTheme="minorHAnsi" w:eastAsiaTheme="minorEastAsia" w:hAnsiTheme="minorHAnsi" w:cstheme="minorBidi"/>
          <w:kern w:val="2"/>
          <w:sz w:val="24"/>
          <w:szCs w:val="24"/>
          <w14:ligatures w14:val="standardContextual"/>
        </w:rPr>
        <w:tab/>
      </w:r>
      <w:r w:rsidRPr="00F92F6B">
        <w:t>Prerequisites</w:t>
      </w:r>
      <w:r w:rsidRPr="00F92F6B">
        <w:tab/>
      </w:r>
      <w:r w:rsidRPr="00F92F6B">
        <w:fldChar w:fldCharType="begin" w:fldLock="1"/>
      </w:r>
      <w:r w:rsidRPr="00F92F6B">
        <w:instrText xml:space="preserve"> PAGEREF _Toc219280908 \h </w:instrText>
      </w:r>
      <w:r w:rsidRPr="00F92F6B">
        <w:fldChar w:fldCharType="separate"/>
      </w:r>
      <w:r w:rsidRPr="00F92F6B">
        <w:t>151</w:t>
      </w:r>
      <w:r w:rsidRPr="00F92F6B">
        <w:fldChar w:fldCharType="end"/>
      </w:r>
    </w:p>
    <w:p w14:paraId="41247996" w14:textId="37C8B37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15.3.1.2</w:t>
      </w:r>
      <w:r w:rsidRPr="00F92F6B">
        <w:rPr>
          <w:rFonts w:asciiTheme="minorHAnsi" w:eastAsiaTheme="minorEastAsia" w:hAnsiTheme="minorHAnsi" w:cstheme="minorBidi"/>
          <w:kern w:val="2"/>
          <w:sz w:val="24"/>
          <w:szCs w:val="24"/>
          <w14:ligatures w14:val="standardContextual"/>
        </w:rPr>
        <w:tab/>
      </w:r>
      <w:r w:rsidRPr="00F92F6B">
        <w:t>SCTP initialization</w:t>
      </w:r>
      <w:r w:rsidRPr="00F92F6B">
        <w:tab/>
      </w:r>
      <w:r w:rsidRPr="00F92F6B">
        <w:fldChar w:fldCharType="begin" w:fldLock="1"/>
      </w:r>
      <w:r w:rsidRPr="00F92F6B">
        <w:instrText xml:space="preserve"> PAGEREF _Toc219280909 \h </w:instrText>
      </w:r>
      <w:r w:rsidRPr="00F92F6B">
        <w:fldChar w:fldCharType="separate"/>
      </w:r>
      <w:r w:rsidRPr="00F92F6B">
        <w:t>151</w:t>
      </w:r>
      <w:r w:rsidRPr="00F92F6B">
        <w:fldChar w:fldCharType="end"/>
      </w:r>
    </w:p>
    <w:p w14:paraId="2F594FED" w14:textId="2B63365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15.3.1.3</w:t>
      </w:r>
      <w:r w:rsidRPr="00F92F6B">
        <w:rPr>
          <w:rFonts w:asciiTheme="minorHAnsi" w:eastAsiaTheme="minorEastAsia" w:hAnsiTheme="minorHAnsi" w:cstheme="minorBidi"/>
          <w:kern w:val="2"/>
          <w:sz w:val="24"/>
          <w:szCs w:val="24"/>
          <w14:ligatures w14:val="standardContextual"/>
        </w:rPr>
        <w:tab/>
      </w:r>
      <w:r w:rsidRPr="00F92F6B">
        <w:t>Application layer initialization</w:t>
      </w:r>
      <w:r w:rsidRPr="00F92F6B">
        <w:tab/>
      </w:r>
      <w:r w:rsidRPr="00F92F6B">
        <w:fldChar w:fldCharType="begin" w:fldLock="1"/>
      </w:r>
      <w:r w:rsidRPr="00F92F6B">
        <w:instrText xml:space="preserve"> PAGEREF _Toc219280910 \h </w:instrText>
      </w:r>
      <w:r w:rsidRPr="00F92F6B">
        <w:fldChar w:fldCharType="separate"/>
      </w:r>
      <w:r w:rsidRPr="00F92F6B">
        <w:t>151</w:t>
      </w:r>
      <w:r w:rsidRPr="00F92F6B">
        <w:fldChar w:fldCharType="end"/>
      </w:r>
    </w:p>
    <w:p w14:paraId="105C082C" w14:textId="2BCF4C1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15.3.2</w:t>
      </w:r>
      <w:r w:rsidRPr="00F92F6B">
        <w:rPr>
          <w:rFonts w:asciiTheme="minorHAnsi" w:eastAsiaTheme="minorEastAsia" w:hAnsiTheme="minorHAnsi" w:cstheme="minorBidi"/>
          <w:kern w:val="2"/>
          <w:sz w:val="24"/>
          <w:szCs w:val="24"/>
          <w14:ligatures w14:val="standardContextual"/>
        </w:rPr>
        <w:tab/>
      </w:r>
      <w:r w:rsidRPr="00F92F6B">
        <w:t>Dynamic Configuration of the Xn interface</w:t>
      </w:r>
      <w:r w:rsidRPr="00F92F6B">
        <w:tab/>
      </w:r>
      <w:r w:rsidRPr="00F92F6B">
        <w:fldChar w:fldCharType="begin" w:fldLock="1"/>
      </w:r>
      <w:r w:rsidRPr="00F92F6B">
        <w:instrText xml:space="preserve"> PAGEREF _Toc219280911 \h </w:instrText>
      </w:r>
      <w:r w:rsidRPr="00F92F6B">
        <w:fldChar w:fldCharType="separate"/>
      </w:r>
      <w:r w:rsidRPr="00F92F6B">
        <w:t>151</w:t>
      </w:r>
      <w:r w:rsidRPr="00F92F6B">
        <w:fldChar w:fldCharType="end"/>
      </w:r>
    </w:p>
    <w:p w14:paraId="35B247FE" w14:textId="44157F2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15.3.2.1</w:t>
      </w:r>
      <w:r w:rsidRPr="00F92F6B">
        <w:rPr>
          <w:rFonts w:asciiTheme="minorHAnsi" w:eastAsiaTheme="minorEastAsia" w:hAnsiTheme="minorHAnsi" w:cstheme="minorBidi"/>
          <w:kern w:val="2"/>
          <w:sz w:val="24"/>
          <w:szCs w:val="24"/>
          <w14:ligatures w14:val="standardContextual"/>
        </w:rPr>
        <w:tab/>
      </w:r>
      <w:r w:rsidRPr="00F92F6B">
        <w:t>Prerequisites</w:t>
      </w:r>
      <w:r w:rsidRPr="00F92F6B">
        <w:tab/>
      </w:r>
      <w:r w:rsidRPr="00F92F6B">
        <w:fldChar w:fldCharType="begin" w:fldLock="1"/>
      </w:r>
      <w:r w:rsidRPr="00F92F6B">
        <w:instrText xml:space="preserve"> PAGEREF _Toc219280912 \h </w:instrText>
      </w:r>
      <w:r w:rsidRPr="00F92F6B">
        <w:fldChar w:fldCharType="separate"/>
      </w:r>
      <w:r w:rsidRPr="00F92F6B">
        <w:t>151</w:t>
      </w:r>
      <w:r w:rsidRPr="00F92F6B">
        <w:fldChar w:fldCharType="end"/>
      </w:r>
    </w:p>
    <w:p w14:paraId="1380A41B" w14:textId="1E21E4A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15.3.2.2</w:t>
      </w:r>
      <w:r w:rsidRPr="00F92F6B">
        <w:rPr>
          <w:rFonts w:asciiTheme="minorHAnsi" w:eastAsiaTheme="minorEastAsia" w:hAnsiTheme="minorHAnsi" w:cstheme="minorBidi"/>
          <w:kern w:val="2"/>
          <w:sz w:val="24"/>
          <w:szCs w:val="24"/>
          <w14:ligatures w14:val="standardContextual"/>
        </w:rPr>
        <w:tab/>
      </w:r>
      <w:r w:rsidRPr="00F92F6B">
        <w:t>SCTP initialization</w:t>
      </w:r>
      <w:r w:rsidRPr="00F92F6B">
        <w:tab/>
      </w:r>
      <w:r w:rsidRPr="00F92F6B">
        <w:fldChar w:fldCharType="begin" w:fldLock="1"/>
      </w:r>
      <w:r w:rsidRPr="00F92F6B">
        <w:instrText xml:space="preserve"> PAGEREF _Toc219280913 \h </w:instrText>
      </w:r>
      <w:r w:rsidRPr="00F92F6B">
        <w:fldChar w:fldCharType="separate"/>
      </w:r>
      <w:r w:rsidRPr="00F92F6B">
        <w:t>151</w:t>
      </w:r>
      <w:r w:rsidRPr="00F92F6B">
        <w:fldChar w:fldCharType="end"/>
      </w:r>
    </w:p>
    <w:p w14:paraId="49246890" w14:textId="503496E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15.3.2.3</w:t>
      </w:r>
      <w:r w:rsidRPr="00F92F6B">
        <w:rPr>
          <w:rFonts w:asciiTheme="minorHAnsi" w:eastAsiaTheme="minorEastAsia" w:hAnsiTheme="minorHAnsi" w:cstheme="minorBidi"/>
          <w:kern w:val="2"/>
          <w:sz w:val="24"/>
          <w:szCs w:val="24"/>
          <w14:ligatures w14:val="standardContextual"/>
        </w:rPr>
        <w:tab/>
      </w:r>
      <w:r w:rsidRPr="00F92F6B">
        <w:t>Application layer initialization</w:t>
      </w:r>
      <w:r w:rsidRPr="00F92F6B">
        <w:tab/>
      </w:r>
      <w:r w:rsidRPr="00F92F6B">
        <w:fldChar w:fldCharType="begin" w:fldLock="1"/>
      </w:r>
      <w:r w:rsidRPr="00F92F6B">
        <w:instrText xml:space="preserve"> PAGEREF _Toc219280914 \h </w:instrText>
      </w:r>
      <w:r w:rsidRPr="00F92F6B">
        <w:fldChar w:fldCharType="separate"/>
      </w:r>
      <w:r w:rsidRPr="00F92F6B">
        <w:t>152</w:t>
      </w:r>
      <w:r w:rsidRPr="00F92F6B">
        <w:fldChar w:fldCharType="end"/>
      </w:r>
    </w:p>
    <w:p w14:paraId="14CC4477" w14:textId="2CA2C5A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15.3.3</w:t>
      </w:r>
      <w:r w:rsidRPr="00F92F6B">
        <w:rPr>
          <w:rFonts w:asciiTheme="minorHAnsi" w:eastAsiaTheme="minorEastAsia" w:hAnsiTheme="minorHAnsi" w:cstheme="minorBidi"/>
          <w:kern w:val="2"/>
          <w:sz w:val="24"/>
          <w:szCs w:val="24"/>
          <w14:ligatures w14:val="standardContextual"/>
        </w:rPr>
        <w:tab/>
      </w:r>
      <w:r w:rsidRPr="00F92F6B">
        <w:t>Automatic Neighbour Cell Relation Function</w:t>
      </w:r>
      <w:r w:rsidRPr="00F92F6B">
        <w:tab/>
      </w:r>
      <w:r w:rsidRPr="00F92F6B">
        <w:fldChar w:fldCharType="begin" w:fldLock="1"/>
      </w:r>
      <w:r w:rsidRPr="00F92F6B">
        <w:instrText xml:space="preserve"> PAGEREF _Toc219280915 \h </w:instrText>
      </w:r>
      <w:r w:rsidRPr="00F92F6B">
        <w:fldChar w:fldCharType="separate"/>
      </w:r>
      <w:r w:rsidRPr="00F92F6B">
        <w:t>152</w:t>
      </w:r>
      <w:r w:rsidRPr="00F92F6B">
        <w:fldChar w:fldCharType="end"/>
      </w:r>
    </w:p>
    <w:p w14:paraId="7B6B4F23" w14:textId="7CAF508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15.3.3.1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_Toc219280916 \h </w:instrText>
      </w:r>
      <w:r w:rsidRPr="00F92F6B">
        <w:fldChar w:fldCharType="separate"/>
      </w:r>
      <w:r w:rsidRPr="00F92F6B">
        <w:t>152</w:t>
      </w:r>
      <w:r w:rsidRPr="00F92F6B">
        <w:fldChar w:fldCharType="end"/>
      </w:r>
    </w:p>
    <w:p w14:paraId="5EC7DD9C" w14:textId="1896DB5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15.3.3.2</w:t>
      </w:r>
      <w:r w:rsidRPr="00F92F6B">
        <w:rPr>
          <w:rFonts w:asciiTheme="minorHAnsi" w:eastAsiaTheme="minorEastAsia" w:hAnsiTheme="minorHAnsi" w:cstheme="minorBidi"/>
          <w:kern w:val="2"/>
          <w:sz w:val="24"/>
          <w:szCs w:val="24"/>
          <w14:ligatures w14:val="standardContextual"/>
        </w:rPr>
        <w:tab/>
      </w:r>
      <w:r w:rsidRPr="00F92F6B">
        <w:t>Intra-system Automatic Neighbour Cell Relation Function</w:t>
      </w:r>
      <w:r w:rsidRPr="00F92F6B">
        <w:tab/>
      </w:r>
      <w:r w:rsidRPr="00F92F6B">
        <w:fldChar w:fldCharType="begin" w:fldLock="1"/>
      </w:r>
      <w:r w:rsidRPr="00F92F6B">
        <w:instrText xml:space="preserve"> PAGEREF _Toc219280917 \h </w:instrText>
      </w:r>
      <w:r w:rsidRPr="00F92F6B">
        <w:fldChar w:fldCharType="separate"/>
      </w:r>
      <w:r w:rsidRPr="00F92F6B">
        <w:t>153</w:t>
      </w:r>
      <w:r w:rsidRPr="00F92F6B">
        <w:fldChar w:fldCharType="end"/>
      </w:r>
    </w:p>
    <w:p w14:paraId="348D9917" w14:textId="6CC9E85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15.3.3.3</w:t>
      </w:r>
      <w:r w:rsidRPr="00F92F6B">
        <w:rPr>
          <w:rFonts w:asciiTheme="minorHAnsi" w:eastAsiaTheme="minorEastAsia" w:hAnsiTheme="minorHAnsi" w:cstheme="minorBidi"/>
          <w:kern w:val="2"/>
          <w:sz w:val="24"/>
          <w:szCs w:val="24"/>
          <w14:ligatures w14:val="standardContextual"/>
        </w:rPr>
        <w:tab/>
      </w:r>
      <w:r w:rsidRPr="00F92F6B">
        <w:t>Void</w:t>
      </w:r>
      <w:r w:rsidRPr="00F92F6B">
        <w:tab/>
      </w:r>
      <w:r w:rsidRPr="00F92F6B">
        <w:fldChar w:fldCharType="begin" w:fldLock="1"/>
      </w:r>
      <w:r w:rsidRPr="00F92F6B">
        <w:instrText xml:space="preserve"> PAGEREF _Toc219280918 \h </w:instrText>
      </w:r>
      <w:r w:rsidRPr="00F92F6B">
        <w:fldChar w:fldCharType="separate"/>
      </w:r>
      <w:r w:rsidRPr="00F92F6B">
        <w:t>154</w:t>
      </w:r>
      <w:r w:rsidRPr="00F92F6B">
        <w:fldChar w:fldCharType="end"/>
      </w:r>
    </w:p>
    <w:p w14:paraId="3736E504" w14:textId="4F1BAC7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15.3.3.4</w:t>
      </w:r>
      <w:r w:rsidRPr="00F92F6B">
        <w:rPr>
          <w:rFonts w:asciiTheme="minorHAnsi" w:eastAsiaTheme="minorEastAsia" w:hAnsiTheme="minorHAnsi" w:cstheme="minorBidi"/>
          <w:kern w:val="2"/>
          <w:sz w:val="24"/>
          <w:szCs w:val="24"/>
          <w14:ligatures w14:val="standardContextual"/>
        </w:rPr>
        <w:tab/>
      </w:r>
      <w:r w:rsidRPr="00F92F6B">
        <w:t>Void</w:t>
      </w:r>
      <w:r w:rsidRPr="00F92F6B">
        <w:tab/>
      </w:r>
      <w:r w:rsidRPr="00F92F6B">
        <w:fldChar w:fldCharType="begin" w:fldLock="1"/>
      </w:r>
      <w:r w:rsidRPr="00F92F6B">
        <w:instrText xml:space="preserve"> PAGEREF _Toc219280919 \h </w:instrText>
      </w:r>
      <w:r w:rsidRPr="00F92F6B">
        <w:fldChar w:fldCharType="separate"/>
      </w:r>
      <w:r w:rsidRPr="00F92F6B">
        <w:t>154</w:t>
      </w:r>
      <w:r w:rsidRPr="00F92F6B">
        <w:fldChar w:fldCharType="end"/>
      </w:r>
    </w:p>
    <w:p w14:paraId="4FFCA63D" w14:textId="4F4B540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15.3.3.5</w:t>
      </w:r>
      <w:r w:rsidRPr="00F92F6B">
        <w:rPr>
          <w:rFonts w:asciiTheme="minorHAnsi" w:eastAsiaTheme="minorEastAsia" w:hAnsiTheme="minorHAnsi" w:cstheme="minorBidi"/>
          <w:kern w:val="2"/>
          <w:sz w:val="24"/>
          <w:szCs w:val="24"/>
          <w14:ligatures w14:val="standardContextual"/>
        </w:rPr>
        <w:tab/>
      </w:r>
      <w:r w:rsidRPr="00F92F6B">
        <w:t>Inter-system Automatic Neighbour Cell Relation Function</w:t>
      </w:r>
      <w:r w:rsidRPr="00F92F6B">
        <w:tab/>
      </w:r>
      <w:r w:rsidRPr="00F92F6B">
        <w:fldChar w:fldCharType="begin" w:fldLock="1"/>
      </w:r>
      <w:r w:rsidRPr="00F92F6B">
        <w:instrText xml:space="preserve"> PAGEREF _Toc219280920 \h </w:instrText>
      </w:r>
      <w:r w:rsidRPr="00F92F6B">
        <w:fldChar w:fldCharType="separate"/>
      </w:r>
      <w:r w:rsidRPr="00F92F6B">
        <w:t>154</w:t>
      </w:r>
      <w:r w:rsidRPr="00F92F6B">
        <w:fldChar w:fldCharType="end"/>
      </w:r>
    </w:p>
    <w:p w14:paraId="2A825F8F" w14:textId="72514D5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15.3.4</w:t>
      </w:r>
      <w:r w:rsidRPr="00F92F6B">
        <w:rPr>
          <w:rFonts w:asciiTheme="minorHAnsi" w:eastAsiaTheme="minorEastAsia" w:hAnsiTheme="minorHAnsi" w:cstheme="minorBidi"/>
          <w:kern w:val="2"/>
          <w:sz w:val="24"/>
          <w:szCs w:val="24"/>
          <w14:ligatures w14:val="standardContextual"/>
        </w:rPr>
        <w:tab/>
      </w:r>
      <w:r w:rsidRPr="00F92F6B">
        <w:t>Xn-C TNL address discovery</w:t>
      </w:r>
      <w:r w:rsidRPr="00F92F6B">
        <w:tab/>
      </w:r>
      <w:r w:rsidRPr="00F92F6B">
        <w:fldChar w:fldCharType="begin" w:fldLock="1"/>
      </w:r>
      <w:r w:rsidRPr="00F92F6B">
        <w:instrText xml:space="preserve"> PAGEREF _Toc219280921 \h </w:instrText>
      </w:r>
      <w:r w:rsidRPr="00F92F6B">
        <w:fldChar w:fldCharType="separate"/>
      </w:r>
      <w:r w:rsidRPr="00F92F6B">
        <w:t>154</w:t>
      </w:r>
      <w:r w:rsidRPr="00F92F6B">
        <w:fldChar w:fldCharType="end"/>
      </w:r>
    </w:p>
    <w:p w14:paraId="6698ABEA" w14:textId="02B4A54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15.4</w:t>
      </w:r>
      <w:r w:rsidRPr="00F92F6B">
        <w:rPr>
          <w:rFonts w:asciiTheme="minorHAnsi" w:eastAsiaTheme="minorEastAsia" w:hAnsiTheme="minorHAnsi" w:cstheme="minorBidi"/>
          <w:kern w:val="2"/>
          <w:sz w:val="24"/>
          <w:szCs w:val="24"/>
          <w14:ligatures w14:val="standardContextual"/>
        </w:rPr>
        <w:tab/>
      </w:r>
      <w:r w:rsidRPr="00F92F6B">
        <w:t>Support for Energy Saving</w:t>
      </w:r>
      <w:r w:rsidRPr="00F92F6B">
        <w:tab/>
      </w:r>
      <w:r w:rsidRPr="00F92F6B">
        <w:fldChar w:fldCharType="begin" w:fldLock="1"/>
      </w:r>
      <w:r w:rsidRPr="00F92F6B">
        <w:instrText xml:space="preserve"> PAGEREF _Toc219280922 \h </w:instrText>
      </w:r>
      <w:r w:rsidRPr="00F92F6B">
        <w:fldChar w:fldCharType="separate"/>
      </w:r>
      <w:r w:rsidRPr="00F92F6B">
        <w:t>155</w:t>
      </w:r>
      <w:r w:rsidRPr="00F92F6B">
        <w:fldChar w:fldCharType="end"/>
      </w:r>
    </w:p>
    <w:p w14:paraId="0A082E57" w14:textId="578D71C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15.4.1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_Toc219280923 \h </w:instrText>
      </w:r>
      <w:r w:rsidRPr="00F92F6B">
        <w:fldChar w:fldCharType="separate"/>
      </w:r>
      <w:r w:rsidRPr="00F92F6B">
        <w:t>155</w:t>
      </w:r>
      <w:r w:rsidRPr="00F92F6B">
        <w:fldChar w:fldCharType="end"/>
      </w:r>
    </w:p>
    <w:p w14:paraId="76E67C85" w14:textId="2B20FE6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15.4.2</w:t>
      </w:r>
      <w:r w:rsidRPr="00F92F6B">
        <w:rPr>
          <w:rFonts w:asciiTheme="minorHAnsi" w:eastAsiaTheme="minorEastAsia" w:hAnsiTheme="minorHAnsi" w:cstheme="minorBidi"/>
          <w:kern w:val="2"/>
          <w:sz w:val="24"/>
          <w:szCs w:val="24"/>
          <w14:ligatures w14:val="standardContextual"/>
        </w:rPr>
        <w:tab/>
      </w:r>
      <w:r w:rsidRPr="00F92F6B">
        <w:t>Solution description</w:t>
      </w:r>
      <w:r w:rsidRPr="00F92F6B">
        <w:tab/>
      </w:r>
      <w:r w:rsidRPr="00F92F6B">
        <w:fldChar w:fldCharType="begin" w:fldLock="1"/>
      </w:r>
      <w:r w:rsidRPr="00F92F6B">
        <w:instrText xml:space="preserve"> PAGEREF _Toc219280924 \h </w:instrText>
      </w:r>
      <w:r w:rsidRPr="00F92F6B">
        <w:fldChar w:fldCharType="separate"/>
      </w:r>
      <w:r w:rsidRPr="00F92F6B">
        <w:t>155</w:t>
      </w:r>
      <w:r w:rsidRPr="00F92F6B">
        <w:fldChar w:fldCharType="end"/>
      </w:r>
    </w:p>
    <w:p w14:paraId="0343EE02" w14:textId="006B27E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15.4.2.1</w:t>
      </w:r>
      <w:r w:rsidRPr="00F92F6B">
        <w:rPr>
          <w:rFonts w:asciiTheme="minorHAnsi" w:eastAsiaTheme="minorEastAsia" w:hAnsiTheme="minorHAnsi" w:cstheme="minorBidi"/>
          <w:kern w:val="2"/>
          <w:sz w:val="24"/>
          <w:szCs w:val="24"/>
          <w14:ligatures w14:val="standardContextual"/>
        </w:rPr>
        <w:tab/>
      </w:r>
      <w:r w:rsidRPr="00F92F6B">
        <w:t>Intra-system energy saving</w:t>
      </w:r>
      <w:r w:rsidRPr="00F92F6B">
        <w:tab/>
      </w:r>
      <w:r w:rsidRPr="00F92F6B">
        <w:fldChar w:fldCharType="begin" w:fldLock="1"/>
      </w:r>
      <w:r w:rsidRPr="00F92F6B">
        <w:instrText xml:space="preserve"> PAGEREF _Toc219280925 \h </w:instrText>
      </w:r>
      <w:r w:rsidRPr="00F92F6B">
        <w:fldChar w:fldCharType="separate"/>
      </w:r>
      <w:r w:rsidRPr="00F92F6B">
        <w:t>155</w:t>
      </w:r>
      <w:r w:rsidRPr="00F92F6B">
        <w:fldChar w:fldCharType="end"/>
      </w:r>
    </w:p>
    <w:p w14:paraId="600E8796" w14:textId="6CAEB72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15.4.2.2</w:t>
      </w:r>
      <w:r w:rsidRPr="00F92F6B">
        <w:rPr>
          <w:rFonts w:asciiTheme="minorHAnsi" w:eastAsiaTheme="minorEastAsia" w:hAnsiTheme="minorHAnsi" w:cstheme="minorBidi"/>
          <w:kern w:val="2"/>
          <w:sz w:val="24"/>
          <w:szCs w:val="24"/>
          <w14:ligatures w14:val="standardContextual"/>
        </w:rPr>
        <w:tab/>
      </w:r>
      <w:r w:rsidRPr="00F92F6B">
        <w:t>Inter-system energy saving</w:t>
      </w:r>
      <w:r w:rsidRPr="00F92F6B">
        <w:tab/>
      </w:r>
      <w:r w:rsidRPr="00F92F6B">
        <w:fldChar w:fldCharType="begin" w:fldLock="1"/>
      </w:r>
      <w:r w:rsidRPr="00F92F6B">
        <w:instrText xml:space="preserve"> PAGEREF _Toc219280926 \h </w:instrText>
      </w:r>
      <w:r w:rsidRPr="00F92F6B">
        <w:fldChar w:fldCharType="separate"/>
      </w:r>
      <w:r w:rsidRPr="00F92F6B">
        <w:t>156</w:t>
      </w:r>
      <w:r w:rsidRPr="00F92F6B">
        <w:fldChar w:fldCharType="end"/>
      </w:r>
    </w:p>
    <w:p w14:paraId="28745C90" w14:textId="155FEFB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15.4.2.3</w:t>
      </w:r>
      <w:r w:rsidRPr="00F92F6B">
        <w:rPr>
          <w:rFonts w:asciiTheme="minorHAnsi" w:eastAsiaTheme="minorEastAsia" w:hAnsiTheme="minorHAnsi" w:cstheme="minorBidi"/>
          <w:kern w:val="2"/>
          <w:sz w:val="24"/>
          <w:szCs w:val="24"/>
          <w14:ligatures w14:val="standardContextual"/>
        </w:rPr>
        <w:tab/>
      </w:r>
      <w:r w:rsidRPr="00F92F6B">
        <w:t>Cell DTX/DRX</w:t>
      </w:r>
      <w:r w:rsidRPr="00F92F6B">
        <w:tab/>
      </w:r>
      <w:r w:rsidRPr="00F92F6B">
        <w:fldChar w:fldCharType="begin" w:fldLock="1"/>
      </w:r>
      <w:r w:rsidRPr="00F92F6B">
        <w:instrText xml:space="preserve"> PAGEREF _Toc219280927 \h </w:instrText>
      </w:r>
      <w:r w:rsidRPr="00F92F6B">
        <w:fldChar w:fldCharType="separate"/>
      </w:r>
      <w:r w:rsidRPr="00F92F6B">
        <w:t>156</w:t>
      </w:r>
      <w:r w:rsidRPr="00F92F6B">
        <w:fldChar w:fldCharType="end"/>
      </w:r>
    </w:p>
    <w:p w14:paraId="130FCD58" w14:textId="0DE6DF8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15.4.2.4</w:t>
      </w:r>
      <w:r w:rsidRPr="00F92F6B">
        <w:rPr>
          <w:rFonts w:asciiTheme="minorHAnsi" w:eastAsiaTheme="minorEastAsia" w:hAnsiTheme="minorHAnsi" w:cstheme="minorBidi"/>
          <w:kern w:val="2"/>
          <w:sz w:val="24"/>
          <w:szCs w:val="24"/>
          <w14:ligatures w14:val="standardContextual"/>
        </w:rPr>
        <w:tab/>
      </w:r>
      <w:r w:rsidRPr="00F92F6B">
        <w:t>Conditional Handover</w:t>
      </w:r>
      <w:r w:rsidRPr="00F92F6B">
        <w:tab/>
      </w:r>
      <w:r w:rsidRPr="00F92F6B">
        <w:fldChar w:fldCharType="begin" w:fldLock="1"/>
      </w:r>
      <w:r w:rsidRPr="00F92F6B">
        <w:instrText xml:space="preserve"> PAGEREF _Toc219280928 \h </w:instrText>
      </w:r>
      <w:r w:rsidRPr="00F92F6B">
        <w:fldChar w:fldCharType="separate"/>
      </w:r>
      <w:r w:rsidRPr="00F92F6B">
        <w:t>156</w:t>
      </w:r>
      <w:r w:rsidRPr="00F92F6B">
        <w:fldChar w:fldCharType="end"/>
      </w:r>
    </w:p>
    <w:p w14:paraId="604551F4" w14:textId="2FB1E76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15.4.2.5</w:t>
      </w:r>
      <w:r w:rsidRPr="00F92F6B">
        <w:rPr>
          <w:rFonts w:asciiTheme="minorHAnsi" w:eastAsiaTheme="minorEastAsia" w:hAnsiTheme="minorHAnsi" w:cstheme="minorBidi"/>
          <w:kern w:val="2"/>
          <w:sz w:val="24"/>
          <w:szCs w:val="24"/>
          <w14:ligatures w14:val="standardContextual"/>
        </w:rPr>
        <w:tab/>
      </w:r>
      <w:r w:rsidRPr="00F92F6B">
        <w:t>Camping Restrictions</w:t>
      </w:r>
      <w:r w:rsidRPr="00F92F6B">
        <w:tab/>
      </w:r>
      <w:r w:rsidRPr="00F92F6B">
        <w:fldChar w:fldCharType="begin" w:fldLock="1"/>
      </w:r>
      <w:r w:rsidRPr="00F92F6B">
        <w:instrText xml:space="preserve"> PAGEREF _Toc219280929 \h </w:instrText>
      </w:r>
      <w:r w:rsidRPr="00F92F6B">
        <w:fldChar w:fldCharType="separate"/>
      </w:r>
      <w:r w:rsidRPr="00F92F6B">
        <w:t>156</w:t>
      </w:r>
      <w:r w:rsidRPr="00F92F6B">
        <w:fldChar w:fldCharType="end"/>
      </w:r>
    </w:p>
    <w:p w14:paraId="5E65E531" w14:textId="36EEB94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15.4.2.6</w:t>
      </w:r>
      <w:r w:rsidRPr="00F92F6B">
        <w:rPr>
          <w:rFonts w:asciiTheme="minorHAnsi" w:eastAsiaTheme="minorEastAsia" w:hAnsiTheme="minorHAnsi" w:cstheme="minorBidi"/>
          <w:kern w:val="2"/>
          <w:sz w:val="24"/>
          <w:szCs w:val="24"/>
          <w14:ligatures w14:val="standardContextual"/>
        </w:rPr>
        <w:tab/>
      </w:r>
      <w:r w:rsidRPr="00F92F6B">
        <w:t>SSB-less SCell</w:t>
      </w:r>
      <w:r w:rsidRPr="00F92F6B">
        <w:tab/>
      </w:r>
      <w:r w:rsidRPr="00F92F6B">
        <w:fldChar w:fldCharType="begin" w:fldLock="1"/>
      </w:r>
      <w:r w:rsidRPr="00F92F6B">
        <w:instrText xml:space="preserve"> PAGEREF _Toc219280930 \h </w:instrText>
      </w:r>
      <w:r w:rsidRPr="00F92F6B">
        <w:fldChar w:fldCharType="separate"/>
      </w:r>
      <w:r w:rsidRPr="00F92F6B">
        <w:t>157</w:t>
      </w:r>
      <w:r w:rsidRPr="00F92F6B">
        <w:fldChar w:fldCharType="end"/>
      </w:r>
    </w:p>
    <w:p w14:paraId="061663B1" w14:textId="7236989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15.4.2.7</w:t>
      </w:r>
      <w:r w:rsidRPr="00F92F6B">
        <w:rPr>
          <w:rFonts w:asciiTheme="minorHAnsi" w:eastAsiaTheme="minorEastAsia" w:hAnsiTheme="minorHAnsi" w:cstheme="minorBidi"/>
          <w:kern w:val="2"/>
          <w:sz w:val="24"/>
          <w:szCs w:val="24"/>
          <w14:ligatures w14:val="standardContextual"/>
        </w:rPr>
        <w:tab/>
      </w:r>
      <w:r w:rsidRPr="00F92F6B">
        <w:t>Spatial and power domain adaptation</w:t>
      </w:r>
      <w:r w:rsidRPr="00F92F6B">
        <w:tab/>
      </w:r>
      <w:r w:rsidRPr="00F92F6B">
        <w:fldChar w:fldCharType="begin" w:fldLock="1"/>
      </w:r>
      <w:r w:rsidRPr="00F92F6B">
        <w:instrText xml:space="preserve"> PAGEREF _Toc219280931 \h </w:instrText>
      </w:r>
      <w:r w:rsidRPr="00F92F6B">
        <w:fldChar w:fldCharType="separate"/>
      </w:r>
      <w:r w:rsidRPr="00F92F6B">
        <w:t>157</w:t>
      </w:r>
      <w:r w:rsidRPr="00F92F6B">
        <w:fldChar w:fldCharType="end"/>
      </w:r>
    </w:p>
    <w:p w14:paraId="23FB3D71" w14:textId="5127B1A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15.4.2.8</w:t>
      </w:r>
      <w:r w:rsidRPr="00F92F6B">
        <w:rPr>
          <w:rFonts w:asciiTheme="minorHAnsi" w:eastAsiaTheme="minorEastAsia" w:hAnsiTheme="minorHAnsi" w:cstheme="minorBidi"/>
          <w:kern w:val="2"/>
          <w:sz w:val="24"/>
          <w:szCs w:val="24"/>
          <w14:ligatures w14:val="standardContextual"/>
        </w:rPr>
        <w:tab/>
      </w:r>
      <w:r w:rsidRPr="00F92F6B">
        <w:t>On-demand SSB SCell</w:t>
      </w:r>
      <w:r w:rsidRPr="00F92F6B">
        <w:tab/>
      </w:r>
      <w:r w:rsidRPr="00F92F6B">
        <w:fldChar w:fldCharType="begin" w:fldLock="1"/>
      </w:r>
      <w:r w:rsidRPr="00F92F6B">
        <w:instrText xml:space="preserve"> PAGEREF _Toc219280932 \h </w:instrText>
      </w:r>
      <w:r w:rsidRPr="00F92F6B">
        <w:fldChar w:fldCharType="separate"/>
      </w:r>
      <w:r w:rsidRPr="00F92F6B">
        <w:t>157</w:t>
      </w:r>
      <w:r w:rsidRPr="00F92F6B">
        <w:fldChar w:fldCharType="end"/>
      </w:r>
    </w:p>
    <w:p w14:paraId="7870DE1B" w14:textId="39D1EF8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15.4.2.9</w:t>
      </w:r>
      <w:r w:rsidRPr="00F92F6B">
        <w:rPr>
          <w:rFonts w:asciiTheme="minorHAnsi" w:eastAsiaTheme="minorEastAsia" w:hAnsiTheme="minorHAnsi" w:cstheme="minorBidi"/>
          <w:kern w:val="2"/>
          <w:sz w:val="24"/>
          <w:szCs w:val="24"/>
          <w14:ligatures w14:val="standardContextual"/>
        </w:rPr>
        <w:tab/>
      </w:r>
      <w:r w:rsidRPr="00F92F6B">
        <w:t>On-demand SIB1</w:t>
      </w:r>
      <w:r w:rsidRPr="00F92F6B">
        <w:tab/>
      </w:r>
      <w:r w:rsidRPr="00F92F6B">
        <w:fldChar w:fldCharType="begin" w:fldLock="1"/>
      </w:r>
      <w:r w:rsidRPr="00F92F6B">
        <w:instrText xml:space="preserve"> PAGEREF _Toc219280933 \h </w:instrText>
      </w:r>
      <w:r w:rsidRPr="00F92F6B">
        <w:fldChar w:fldCharType="separate"/>
      </w:r>
      <w:r w:rsidRPr="00F92F6B">
        <w:t>157</w:t>
      </w:r>
      <w:r w:rsidRPr="00F92F6B">
        <w:fldChar w:fldCharType="end"/>
      </w:r>
    </w:p>
    <w:p w14:paraId="1D05ABA5" w14:textId="664B15C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15.4.2.10</w:t>
      </w:r>
      <w:r w:rsidRPr="00F92F6B">
        <w:rPr>
          <w:rFonts w:asciiTheme="minorHAnsi" w:eastAsiaTheme="minorEastAsia" w:hAnsiTheme="minorHAnsi" w:cstheme="minorBidi"/>
          <w:kern w:val="2"/>
          <w:sz w:val="24"/>
          <w:szCs w:val="24"/>
          <w14:ligatures w14:val="standardContextual"/>
        </w:rPr>
        <w:tab/>
      </w:r>
      <w:r w:rsidRPr="00F92F6B">
        <w:t>Common signal/channel transmissions adaptation</w:t>
      </w:r>
      <w:r w:rsidRPr="00F92F6B">
        <w:tab/>
      </w:r>
      <w:r w:rsidRPr="00F92F6B">
        <w:fldChar w:fldCharType="begin" w:fldLock="1"/>
      </w:r>
      <w:r w:rsidRPr="00F92F6B">
        <w:instrText xml:space="preserve"> PAGEREF _Toc219280934 \h </w:instrText>
      </w:r>
      <w:r w:rsidRPr="00F92F6B">
        <w:fldChar w:fldCharType="separate"/>
      </w:r>
      <w:r w:rsidRPr="00F92F6B">
        <w:t>157</w:t>
      </w:r>
      <w:r w:rsidRPr="00F92F6B">
        <w:fldChar w:fldCharType="end"/>
      </w:r>
    </w:p>
    <w:p w14:paraId="7D9699E7" w14:textId="7D4828F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15.4.3</w:t>
      </w:r>
      <w:r w:rsidRPr="00F92F6B">
        <w:rPr>
          <w:rFonts w:asciiTheme="minorHAnsi" w:eastAsiaTheme="minorEastAsia" w:hAnsiTheme="minorHAnsi" w:cstheme="minorBidi"/>
          <w:kern w:val="2"/>
          <w:sz w:val="24"/>
          <w:szCs w:val="24"/>
          <w14:ligatures w14:val="standardContextual"/>
        </w:rPr>
        <w:tab/>
      </w:r>
      <w:r w:rsidRPr="00F92F6B">
        <w:t>O&amp;M requirements</w:t>
      </w:r>
      <w:r w:rsidRPr="00F92F6B">
        <w:tab/>
      </w:r>
      <w:r w:rsidRPr="00F92F6B">
        <w:fldChar w:fldCharType="begin" w:fldLock="1"/>
      </w:r>
      <w:r w:rsidRPr="00F92F6B">
        <w:instrText xml:space="preserve"> PAGEREF _Toc219280935 \h </w:instrText>
      </w:r>
      <w:r w:rsidRPr="00F92F6B">
        <w:fldChar w:fldCharType="separate"/>
      </w:r>
      <w:r w:rsidRPr="00F92F6B">
        <w:t>158</w:t>
      </w:r>
      <w:r w:rsidRPr="00F92F6B">
        <w:fldChar w:fldCharType="end"/>
      </w:r>
    </w:p>
    <w:p w14:paraId="159B1F44" w14:textId="0EBE4D97"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15.5</w:t>
      </w:r>
      <w:r w:rsidRPr="00F92F6B">
        <w:rPr>
          <w:rFonts w:asciiTheme="minorHAnsi" w:eastAsiaTheme="minorEastAsia" w:hAnsiTheme="minorHAnsi" w:cstheme="minorBidi"/>
          <w:kern w:val="2"/>
          <w:sz w:val="24"/>
          <w:szCs w:val="24"/>
          <w14:ligatures w14:val="standardContextual"/>
        </w:rPr>
        <w:tab/>
      </w:r>
      <w:r w:rsidRPr="00F92F6B">
        <w:t>Self-optimisation</w:t>
      </w:r>
      <w:r w:rsidRPr="00F92F6B">
        <w:tab/>
      </w:r>
      <w:r w:rsidRPr="00F92F6B">
        <w:fldChar w:fldCharType="begin" w:fldLock="1"/>
      </w:r>
      <w:r w:rsidRPr="00F92F6B">
        <w:instrText xml:space="preserve"> PAGEREF _Toc219280936 \h </w:instrText>
      </w:r>
      <w:r w:rsidRPr="00F92F6B">
        <w:fldChar w:fldCharType="separate"/>
      </w:r>
      <w:r w:rsidRPr="00F92F6B">
        <w:t>158</w:t>
      </w:r>
      <w:r w:rsidRPr="00F92F6B">
        <w:fldChar w:fldCharType="end"/>
      </w:r>
    </w:p>
    <w:p w14:paraId="7B0B405A" w14:textId="48AD7C4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15.5.1</w:t>
      </w:r>
      <w:r w:rsidRPr="00F92F6B">
        <w:rPr>
          <w:rFonts w:asciiTheme="minorHAnsi" w:eastAsiaTheme="minorEastAsia" w:hAnsiTheme="minorHAnsi" w:cstheme="minorBidi"/>
          <w:kern w:val="2"/>
          <w:sz w:val="24"/>
          <w:szCs w:val="24"/>
          <w14:ligatures w14:val="standardContextual"/>
        </w:rPr>
        <w:tab/>
      </w:r>
      <w:r w:rsidRPr="00F92F6B">
        <w:t>Support for Mobility Load Balancing</w:t>
      </w:r>
      <w:r w:rsidRPr="00F92F6B">
        <w:tab/>
      </w:r>
      <w:r w:rsidRPr="00F92F6B">
        <w:fldChar w:fldCharType="begin" w:fldLock="1"/>
      </w:r>
      <w:r w:rsidRPr="00F92F6B">
        <w:instrText xml:space="preserve"> PAGEREF _Toc219280937 \h </w:instrText>
      </w:r>
      <w:r w:rsidRPr="00F92F6B">
        <w:fldChar w:fldCharType="separate"/>
      </w:r>
      <w:r w:rsidRPr="00F92F6B">
        <w:t>158</w:t>
      </w:r>
      <w:r w:rsidRPr="00F92F6B">
        <w:fldChar w:fldCharType="end"/>
      </w:r>
    </w:p>
    <w:p w14:paraId="79B0B5ED" w14:textId="66A6DB4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15.5.1.1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_Toc219280938 \h </w:instrText>
      </w:r>
      <w:r w:rsidRPr="00F92F6B">
        <w:fldChar w:fldCharType="separate"/>
      </w:r>
      <w:r w:rsidRPr="00F92F6B">
        <w:t>158</w:t>
      </w:r>
      <w:r w:rsidRPr="00F92F6B">
        <w:fldChar w:fldCharType="end"/>
      </w:r>
    </w:p>
    <w:p w14:paraId="0B404168" w14:textId="46E0A23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15.5.1.2</w:t>
      </w:r>
      <w:r w:rsidRPr="00F92F6B">
        <w:rPr>
          <w:rFonts w:asciiTheme="minorHAnsi" w:eastAsiaTheme="minorEastAsia" w:hAnsiTheme="minorHAnsi" w:cstheme="minorBidi"/>
          <w:kern w:val="2"/>
          <w:sz w:val="24"/>
          <w:szCs w:val="24"/>
          <w14:ligatures w14:val="standardContextual"/>
        </w:rPr>
        <w:tab/>
      </w:r>
      <w:r w:rsidRPr="00F92F6B">
        <w:t>Load reporting for intra-RAT and intra-system inter-RAT load balancing</w:t>
      </w:r>
      <w:r w:rsidRPr="00F92F6B">
        <w:tab/>
      </w:r>
      <w:r w:rsidRPr="00F92F6B">
        <w:fldChar w:fldCharType="begin" w:fldLock="1"/>
      </w:r>
      <w:r w:rsidRPr="00F92F6B">
        <w:instrText xml:space="preserve"> PAGEREF _Toc219280939 \h </w:instrText>
      </w:r>
      <w:r w:rsidRPr="00F92F6B">
        <w:fldChar w:fldCharType="separate"/>
      </w:r>
      <w:r w:rsidRPr="00F92F6B">
        <w:t>158</w:t>
      </w:r>
      <w:r w:rsidRPr="00F92F6B">
        <w:fldChar w:fldCharType="end"/>
      </w:r>
    </w:p>
    <w:p w14:paraId="3B19F372" w14:textId="40FE405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15.5.1.3</w:t>
      </w:r>
      <w:r w:rsidRPr="00F92F6B">
        <w:rPr>
          <w:rFonts w:asciiTheme="minorHAnsi" w:eastAsiaTheme="minorEastAsia" w:hAnsiTheme="minorHAnsi" w:cstheme="minorBidi"/>
          <w:kern w:val="2"/>
          <w:sz w:val="24"/>
          <w:szCs w:val="24"/>
          <w14:ligatures w14:val="standardContextual"/>
        </w:rPr>
        <w:tab/>
      </w:r>
      <w:r w:rsidRPr="00F92F6B">
        <w:t>Load balancing action based on handovers</w:t>
      </w:r>
      <w:r w:rsidRPr="00F92F6B">
        <w:tab/>
      </w:r>
      <w:r w:rsidRPr="00F92F6B">
        <w:fldChar w:fldCharType="begin" w:fldLock="1"/>
      </w:r>
      <w:r w:rsidRPr="00F92F6B">
        <w:instrText xml:space="preserve"> PAGEREF _Toc219280940 \h </w:instrText>
      </w:r>
      <w:r w:rsidRPr="00F92F6B">
        <w:fldChar w:fldCharType="separate"/>
      </w:r>
      <w:r w:rsidRPr="00F92F6B">
        <w:t>159</w:t>
      </w:r>
      <w:r w:rsidRPr="00F92F6B">
        <w:fldChar w:fldCharType="end"/>
      </w:r>
    </w:p>
    <w:p w14:paraId="6D9D2CE2" w14:textId="601D742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15.5.1.4</w:t>
      </w:r>
      <w:r w:rsidRPr="00F92F6B">
        <w:rPr>
          <w:rFonts w:asciiTheme="minorHAnsi" w:eastAsiaTheme="minorEastAsia" w:hAnsiTheme="minorHAnsi" w:cstheme="minorBidi"/>
          <w:kern w:val="2"/>
          <w:sz w:val="24"/>
          <w:szCs w:val="24"/>
          <w14:ligatures w14:val="standardContextual"/>
        </w:rPr>
        <w:tab/>
      </w:r>
      <w:r w:rsidRPr="00F92F6B">
        <w:t>Adapting handover and/or reselection configuration</w:t>
      </w:r>
      <w:r w:rsidRPr="00F92F6B">
        <w:tab/>
      </w:r>
      <w:r w:rsidRPr="00F92F6B">
        <w:fldChar w:fldCharType="begin" w:fldLock="1"/>
      </w:r>
      <w:r w:rsidRPr="00F92F6B">
        <w:instrText xml:space="preserve"> PAGEREF _Toc219280941 \h </w:instrText>
      </w:r>
      <w:r w:rsidRPr="00F92F6B">
        <w:fldChar w:fldCharType="separate"/>
      </w:r>
      <w:r w:rsidRPr="00F92F6B">
        <w:t>159</w:t>
      </w:r>
      <w:r w:rsidRPr="00F92F6B">
        <w:fldChar w:fldCharType="end"/>
      </w:r>
    </w:p>
    <w:p w14:paraId="41CFDD73" w14:textId="0412344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15.5.1.5</w:t>
      </w:r>
      <w:r w:rsidRPr="00F92F6B">
        <w:rPr>
          <w:rFonts w:asciiTheme="minorHAnsi" w:eastAsiaTheme="minorEastAsia" w:hAnsiTheme="minorHAnsi" w:cstheme="minorBidi"/>
          <w:kern w:val="2"/>
          <w:sz w:val="24"/>
          <w:szCs w:val="24"/>
          <w14:ligatures w14:val="standardContextual"/>
        </w:rPr>
        <w:tab/>
      </w:r>
      <w:r w:rsidRPr="00F92F6B">
        <w:t>Load reporting for inter-system load balancing</w:t>
      </w:r>
      <w:r w:rsidRPr="00F92F6B">
        <w:tab/>
      </w:r>
      <w:r w:rsidRPr="00F92F6B">
        <w:fldChar w:fldCharType="begin" w:fldLock="1"/>
      </w:r>
      <w:r w:rsidRPr="00F92F6B">
        <w:instrText xml:space="preserve"> PAGEREF _Toc219280942 \h </w:instrText>
      </w:r>
      <w:r w:rsidRPr="00F92F6B">
        <w:fldChar w:fldCharType="separate"/>
      </w:r>
      <w:r w:rsidRPr="00F92F6B">
        <w:t>159</w:t>
      </w:r>
      <w:r w:rsidRPr="00F92F6B">
        <w:fldChar w:fldCharType="end"/>
      </w:r>
    </w:p>
    <w:p w14:paraId="5E6F6EA6" w14:textId="5CCEE6A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15.5.2</w:t>
      </w:r>
      <w:r w:rsidRPr="00F92F6B">
        <w:rPr>
          <w:rFonts w:asciiTheme="minorHAnsi" w:eastAsiaTheme="minorEastAsia" w:hAnsiTheme="minorHAnsi" w:cstheme="minorBidi"/>
          <w:kern w:val="2"/>
          <w:sz w:val="24"/>
          <w:szCs w:val="24"/>
          <w14:ligatures w14:val="standardContextual"/>
        </w:rPr>
        <w:tab/>
      </w:r>
      <w:r w:rsidRPr="00F92F6B">
        <w:t>Support for Mobility Robustness Optimization</w:t>
      </w:r>
      <w:r w:rsidRPr="00F92F6B">
        <w:tab/>
      </w:r>
      <w:r w:rsidRPr="00F92F6B">
        <w:fldChar w:fldCharType="begin" w:fldLock="1"/>
      </w:r>
      <w:r w:rsidRPr="00F92F6B">
        <w:instrText xml:space="preserve"> PAGEREF _Toc219280943 \h </w:instrText>
      </w:r>
      <w:r w:rsidRPr="00F92F6B">
        <w:fldChar w:fldCharType="separate"/>
      </w:r>
      <w:r w:rsidRPr="00F92F6B">
        <w:t>159</w:t>
      </w:r>
      <w:r w:rsidRPr="00F92F6B">
        <w:fldChar w:fldCharType="end"/>
      </w:r>
    </w:p>
    <w:p w14:paraId="73F4C964" w14:textId="3D2D3BF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_Toc219280944 \h </w:instrText>
      </w:r>
      <w:r w:rsidRPr="00F92F6B">
        <w:fldChar w:fldCharType="separate"/>
      </w:r>
      <w:r w:rsidRPr="00F92F6B">
        <w:t>159</w:t>
      </w:r>
      <w:r w:rsidRPr="00F92F6B">
        <w:fldChar w:fldCharType="end"/>
      </w:r>
    </w:p>
    <w:p w14:paraId="10DF0189" w14:textId="1AEDC60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15.5.2.2</w:t>
      </w:r>
      <w:r w:rsidRPr="00F92F6B">
        <w:rPr>
          <w:rFonts w:asciiTheme="minorHAnsi" w:eastAsiaTheme="minorEastAsia" w:hAnsiTheme="minorHAnsi" w:cstheme="minorBidi"/>
          <w:kern w:val="2"/>
          <w:sz w:val="24"/>
          <w:szCs w:val="24"/>
          <w14:ligatures w14:val="standardContextual"/>
        </w:rPr>
        <w:tab/>
      </w:r>
      <w:r w:rsidRPr="00F92F6B">
        <w:t>Connection failure</w:t>
      </w:r>
      <w:r w:rsidRPr="00F92F6B">
        <w:tab/>
      </w:r>
      <w:r w:rsidRPr="00F92F6B">
        <w:fldChar w:fldCharType="begin" w:fldLock="1"/>
      </w:r>
      <w:r w:rsidRPr="00F92F6B">
        <w:instrText xml:space="preserve"> PAGEREF _Toc219280945 \h </w:instrText>
      </w:r>
      <w:r w:rsidRPr="00F92F6B">
        <w:fldChar w:fldCharType="separate"/>
      </w:r>
      <w:r w:rsidRPr="00F92F6B">
        <w:t>160</w:t>
      </w:r>
      <w:r w:rsidRPr="00F92F6B">
        <w:fldChar w:fldCharType="end"/>
      </w:r>
    </w:p>
    <w:p w14:paraId="564A9027" w14:textId="006F3081"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15.5.2.2.1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_Toc219280946 \h </w:instrText>
      </w:r>
      <w:r w:rsidRPr="00F92F6B">
        <w:fldChar w:fldCharType="separate"/>
      </w:r>
      <w:r w:rsidRPr="00F92F6B">
        <w:t>160</w:t>
      </w:r>
      <w:r w:rsidRPr="00F92F6B">
        <w:fldChar w:fldCharType="end"/>
      </w:r>
    </w:p>
    <w:p w14:paraId="05890888" w14:textId="3165E36A"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15.5.2.2.2</w:t>
      </w:r>
      <w:r w:rsidRPr="00F92F6B">
        <w:rPr>
          <w:rFonts w:asciiTheme="minorHAnsi" w:eastAsiaTheme="minorEastAsia" w:hAnsiTheme="minorHAnsi" w:cstheme="minorBidi"/>
          <w:kern w:val="2"/>
          <w:sz w:val="24"/>
          <w:szCs w:val="24"/>
          <w14:ligatures w14:val="standardContextual"/>
        </w:rPr>
        <w:tab/>
      </w:r>
      <w:r w:rsidRPr="00F92F6B">
        <w:t>Connection failure due to intra-system mobility</w:t>
      </w:r>
      <w:r w:rsidRPr="00F92F6B">
        <w:tab/>
      </w:r>
      <w:r w:rsidRPr="00F92F6B">
        <w:fldChar w:fldCharType="begin" w:fldLock="1"/>
      </w:r>
      <w:r w:rsidRPr="00F92F6B">
        <w:instrText xml:space="preserve"> PAGEREF _Toc219280947 \h </w:instrText>
      </w:r>
      <w:r w:rsidRPr="00F92F6B">
        <w:fldChar w:fldCharType="separate"/>
      </w:r>
      <w:r w:rsidRPr="00F92F6B">
        <w:t>160</w:t>
      </w:r>
      <w:r w:rsidRPr="00F92F6B">
        <w:fldChar w:fldCharType="end"/>
      </w:r>
    </w:p>
    <w:p w14:paraId="7518ED25" w14:textId="19C88022"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15.5.2.2.3</w:t>
      </w:r>
      <w:r w:rsidRPr="00F92F6B">
        <w:rPr>
          <w:rFonts w:asciiTheme="minorHAnsi" w:eastAsiaTheme="minorEastAsia" w:hAnsiTheme="minorHAnsi" w:cstheme="minorBidi"/>
          <w:kern w:val="2"/>
          <w:sz w:val="24"/>
          <w:szCs w:val="24"/>
          <w14:ligatures w14:val="standardContextual"/>
        </w:rPr>
        <w:tab/>
      </w:r>
      <w:r w:rsidRPr="00F92F6B">
        <w:t>Connection failure due to inter-system mobility</w:t>
      </w:r>
      <w:r w:rsidRPr="00F92F6B">
        <w:tab/>
      </w:r>
      <w:r w:rsidRPr="00F92F6B">
        <w:fldChar w:fldCharType="begin" w:fldLock="1"/>
      </w:r>
      <w:r w:rsidRPr="00F92F6B">
        <w:instrText xml:space="preserve"> PAGEREF _Toc219280948 \h </w:instrText>
      </w:r>
      <w:r w:rsidRPr="00F92F6B">
        <w:fldChar w:fldCharType="separate"/>
      </w:r>
      <w:r w:rsidRPr="00F92F6B">
        <w:t>162</w:t>
      </w:r>
      <w:r w:rsidRPr="00F92F6B">
        <w:fldChar w:fldCharType="end"/>
      </w:r>
    </w:p>
    <w:p w14:paraId="584E96EE" w14:textId="02BF202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15.5.2.3</w:t>
      </w:r>
      <w:r w:rsidRPr="00F92F6B">
        <w:rPr>
          <w:rFonts w:asciiTheme="minorHAnsi" w:eastAsiaTheme="minorEastAsia" w:hAnsiTheme="minorHAnsi" w:cstheme="minorBidi"/>
          <w:kern w:val="2"/>
          <w:sz w:val="24"/>
          <w:szCs w:val="24"/>
          <w14:ligatures w14:val="standardContextual"/>
        </w:rPr>
        <w:tab/>
      </w:r>
      <w:r w:rsidRPr="00F92F6B">
        <w:t>Inter-system Unnecessary HO</w:t>
      </w:r>
      <w:r w:rsidRPr="00F92F6B">
        <w:tab/>
      </w:r>
      <w:r w:rsidRPr="00F92F6B">
        <w:fldChar w:fldCharType="begin" w:fldLock="1"/>
      </w:r>
      <w:r w:rsidRPr="00F92F6B">
        <w:instrText xml:space="preserve"> PAGEREF _Toc219280949 \h </w:instrText>
      </w:r>
      <w:r w:rsidRPr="00F92F6B">
        <w:fldChar w:fldCharType="separate"/>
      </w:r>
      <w:r w:rsidRPr="00F92F6B">
        <w:t>163</w:t>
      </w:r>
      <w:r w:rsidRPr="00F92F6B">
        <w:fldChar w:fldCharType="end"/>
      </w:r>
    </w:p>
    <w:p w14:paraId="5A011747" w14:textId="6336C99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15.5.2.4</w:t>
      </w:r>
      <w:r w:rsidRPr="00F92F6B">
        <w:rPr>
          <w:rFonts w:asciiTheme="minorHAnsi" w:eastAsiaTheme="minorEastAsia" w:hAnsiTheme="minorHAnsi" w:cstheme="minorBidi"/>
          <w:kern w:val="2"/>
          <w:sz w:val="24"/>
          <w:szCs w:val="24"/>
          <w14:ligatures w14:val="standardContextual"/>
        </w:rPr>
        <w:tab/>
      </w:r>
      <w:r w:rsidRPr="00F92F6B">
        <w:t>Inter-system Ping-pong</w:t>
      </w:r>
      <w:r w:rsidRPr="00F92F6B">
        <w:tab/>
      </w:r>
      <w:r w:rsidRPr="00F92F6B">
        <w:fldChar w:fldCharType="begin" w:fldLock="1"/>
      </w:r>
      <w:r w:rsidRPr="00F92F6B">
        <w:instrText xml:space="preserve"> PAGEREF _Toc219280950 \h </w:instrText>
      </w:r>
      <w:r w:rsidRPr="00F92F6B">
        <w:fldChar w:fldCharType="separate"/>
      </w:r>
      <w:r w:rsidRPr="00F92F6B">
        <w:t>163</w:t>
      </w:r>
      <w:r w:rsidRPr="00F92F6B">
        <w:fldChar w:fldCharType="end"/>
      </w:r>
    </w:p>
    <w:p w14:paraId="76E6F16E" w14:textId="46EE684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15.5.2.5</w:t>
      </w:r>
      <w:r w:rsidRPr="00F92F6B">
        <w:rPr>
          <w:rFonts w:asciiTheme="minorHAnsi" w:eastAsiaTheme="minorEastAsia" w:hAnsiTheme="minorHAnsi" w:cstheme="minorBidi"/>
          <w:kern w:val="2"/>
          <w:sz w:val="24"/>
          <w:szCs w:val="24"/>
          <w14:ligatures w14:val="standardContextual"/>
        </w:rPr>
        <w:tab/>
      </w:r>
      <w:r w:rsidRPr="00F92F6B">
        <w:t>O&amp;M Requirements</w:t>
      </w:r>
      <w:r w:rsidRPr="00F92F6B">
        <w:tab/>
      </w:r>
      <w:r w:rsidRPr="00F92F6B">
        <w:fldChar w:fldCharType="begin" w:fldLock="1"/>
      </w:r>
      <w:r w:rsidRPr="00F92F6B">
        <w:instrText xml:space="preserve"> PAGEREF _Toc219280951 \h </w:instrText>
      </w:r>
      <w:r w:rsidRPr="00F92F6B">
        <w:fldChar w:fldCharType="separate"/>
      </w:r>
      <w:r w:rsidRPr="00F92F6B">
        <w:t>164</w:t>
      </w:r>
      <w:r w:rsidRPr="00F92F6B">
        <w:fldChar w:fldCharType="end"/>
      </w:r>
    </w:p>
    <w:p w14:paraId="14C905B8" w14:textId="7505967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15.5.2.6</w:t>
      </w:r>
      <w:r w:rsidRPr="00F92F6B">
        <w:rPr>
          <w:rFonts w:asciiTheme="minorHAnsi" w:eastAsiaTheme="minorEastAsia" w:hAnsiTheme="minorHAnsi" w:cstheme="minorBidi"/>
          <w:kern w:val="2"/>
          <w:sz w:val="24"/>
          <w:szCs w:val="24"/>
          <w14:ligatures w14:val="standardContextual"/>
        </w:rPr>
        <w:tab/>
      </w:r>
      <w:r w:rsidRPr="00F92F6B">
        <w:t>PSCell addition/change failure</w:t>
      </w:r>
      <w:r w:rsidRPr="00F92F6B">
        <w:tab/>
      </w:r>
      <w:r w:rsidRPr="00F92F6B">
        <w:fldChar w:fldCharType="begin" w:fldLock="1"/>
      </w:r>
      <w:r w:rsidRPr="00F92F6B">
        <w:instrText xml:space="preserve"> PAGEREF _Toc219280952 \h </w:instrText>
      </w:r>
      <w:r w:rsidRPr="00F92F6B">
        <w:fldChar w:fldCharType="separate"/>
      </w:r>
      <w:r w:rsidRPr="00F92F6B">
        <w:t>164</w:t>
      </w:r>
      <w:r w:rsidRPr="00F92F6B">
        <w:fldChar w:fldCharType="end"/>
      </w:r>
    </w:p>
    <w:p w14:paraId="7EED27F3" w14:textId="453D05E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15.5.2.7</w:t>
      </w:r>
      <w:r w:rsidRPr="00F92F6B">
        <w:rPr>
          <w:rFonts w:asciiTheme="minorHAnsi" w:eastAsiaTheme="minorEastAsia" w:hAnsiTheme="minorHAnsi" w:cstheme="minorBidi"/>
          <w:kern w:val="2"/>
          <w:sz w:val="24"/>
          <w:szCs w:val="24"/>
          <w14:ligatures w14:val="standardContextual"/>
        </w:rPr>
        <w:tab/>
      </w:r>
      <w:r w:rsidRPr="00F92F6B">
        <w:t>Successful HO</w:t>
      </w:r>
      <w:r w:rsidRPr="00F92F6B">
        <w:tab/>
      </w:r>
      <w:r w:rsidRPr="00F92F6B">
        <w:fldChar w:fldCharType="begin" w:fldLock="1"/>
      </w:r>
      <w:r w:rsidRPr="00F92F6B">
        <w:instrText xml:space="preserve"> PAGEREF _Toc219280953 \h </w:instrText>
      </w:r>
      <w:r w:rsidRPr="00F92F6B">
        <w:fldChar w:fldCharType="separate"/>
      </w:r>
      <w:r w:rsidRPr="00F92F6B">
        <w:t>164</w:t>
      </w:r>
      <w:r w:rsidRPr="00F92F6B">
        <w:fldChar w:fldCharType="end"/>
      </w:r>
    </w:p>
    <w:p w14:paraId="6B2299C0" w14:textId="14A6CD0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15.5.2.8</w:t>
      </w:r>
      <w:r w:rsidRPr="00F92F6B">
        <w:rPr>
          <w:rFonts w:asciiTheme="minorHAnsi" w:eastAsiaTheme="minorEastAsia" w:hAnsiTheme="minorHAnsi" w:cstheme="minorBidi"/>
          <w:kern w:val="2"/>
          <w:sz w:val="24"/>
          <w:szCs w:val="24"/>
          <w14:ligatures w14:val="standardContextual"/>
        </w:rPr>
        <w:tab/>
      </w:r>
      <w:r w:rsidRPr="00F92F6B">
        <w:t>Successful PSCell Addition/Change Report</w:t>
      </w:r>
      <w:r w:rsidRPr="00F92F6B">
        <w:tab/>
      </w:r>
      <w:r w:rsidRPr="00F92F6B">
        <w:fldChar w:fldCharType="begin" w:fldLock="1"/>
      </w:r>
      <w:r w:rsidRPr="00F92F6B">
        <w:instrText xml:space="preserve"> PAGEREF _Toc219280954 \h </w:instrText>
      </w:r>
      <w:r w:rsidRPr="00F92F6B">
        <w:fldChar w:fldCharType="separate"/>
      </w:r>
      <w:r w:rsidRPr="00F92F6B">
        <w:t>165</w:t>
      </w:r>
      <w:r w:rsidRPr="00F92F6B">
        <w:fldChar w:fldCharType="end"/>
      </w:r>
    </w:p>
    <w:p w14:paraId="297139FC" w14:textId="103D235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15.5.3</w:t>
      </w:r>
      <w:r w:rsidRPr="00F92F6B">
        <w:rPr>
          <w:rFonts w:asciiTheme="minorHAnsi" w:eastAsiaTheme="minorEastAsia" w:hAnsiTheme="minorHAnsi" w:cstheme="minorBidi"/>
          <w:kern w:val="2"/>
          <w:sz w:val="24"/>
          <w:szCs w:val="24"/>
          <w14:ligatures w14:val="standardContextual"/>
        </w:rPr>
        <w:tab/>
      </w:r>
      <w:r w:rsidRPr="00F92F6B">
        <w:t>Support for RACH Optimization</w:t>
      </w:r>
      <w:r w:rsidRPr="00F92F6B">
        <w:tab/>
      </w:r>
      <w:r w:rsidRPr="00F92F6B">
        <w:fldChar w:fldCharType="begin" w:fldLock="1"/>
      </w:r>
      <w:r w:rsidRPr="00F92F6B">
        <w:instrText xml:space="preserve"> PAGEREF _Toc219280955 \h </w:instrText>
      </w:r>
      <w:r w:rsidRPr="00F92F6B">
        <w:fldChar w:fldCharType="separate"/>
      </w:r>
      <w:r w:rsidRPr="00F92F6B">
        <w:t>165</w:t>
      </w:r>
      <w:r w:rsidRPr="00F92F6B">
        <w:fldChar w:fldCharType="end"/>
      </w:r>
    </w:p>
    <w:p w14:paraId="77CA4D4A" w14:textId="1184304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15.5.4</w:t>
      </w:r>
      <w:r w:rsidRPr="00F92F6B">
        <w:rPr>
          <w:rFonts w:asciiTheme="minorHAnsi" w:eastAsiaTheme="minorEastAsia" w:hAnsiTheme="minorHAnsi" w:cstheme="minorBidi"/>
          <w:kern w:val="2"/>
          <w:sz w:val="24"/>
          <w:szCs w:val="24"/>
          <w14:ligatures w14:val="standardContextual"/>
        </w:rPr>
        <w:tab/>
      </w:r>
      <w:r w:rsidRPr="00F92F6B">
        <w:t>UE History Information</w:t>
      </w:r>
      <w:r w:rsidRPr="00F92F6B">
        <w:tab/>
      </w:r>
      <w:r w:rsidRPr="00F92F6B">
        <w:fldChar w:fldCharType="begin" w:fldLock="1"/>
      </w:r>
      <w:r w:rsidRPr="00F92F6B">
        <w:instrText xml:space="preserve"> PAGEREF _Toc219280956 \h </w:instrText>
      </w:r>
      <w:r w:rsidRPr="00F92F6B">
        <w:fldChar w:fldCharType="separate"/>
      </w:r>
      <w:r w:rsidRPr="00F92F6B">
        <w:t>165</w:t>
      </w:r>
      <w:r w:rsidRPr="00F92F6B">
        <w:fldChar w:fldCharType="end"/>
      </w:r>
    </w:p>
    <w:p w14:paraId="2703FA6F" w14:textId="6BD5B69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15.5.5</w:t>
      </w:r>
      <w:r w:rsidRPr="00F92F6B">
        <w:rPr>
          <w:rFonts w:asciiTheme="minorHAnsi" w:eastAsiaTheme="minorEastAsia" w:hAnsiTheme="minorHAnsi" w:cstheme="minorBidi"/>
          <w:kern w:val="2"/>
          <w:sz w:val="24"/>
          <w:szCs w:val="24"/>
          <w14:ligatures w14:val="standardContextual"/>
        </w:rPr>
        <w:tab/>
      </w:r>
      <w:r w:rsidRPr="00F92F6B">
        <w:t>Support for Coverage and Capacity Optimisation</w:t>
      </w:r>
      <w:r w:rsidRPr="00F92F6B">
        <w:tab/>
      </w:r>
      <w:r w:rsidRPr="00F92F6B">
        <w:fldChar w:fldCharType="begin" w:fldLock="1"/>
      </w:r>
      <w:r w:rsidRPr="00F92F6B">
        <w:instrText xml:space="preserve"> PAGEREF _Toc219280957 \h </w:instrText>
      </w:r>
      <w:r w:rsidRPr="00F92F6B">
        <w:fldChar w:fldCharType="separate"/>
      </w:r>
      <w:r w:rsidRPr="00F92F6B">
        <w:t>166</w:t>
      </w:r>
      <w:r w:rsidRPr="00F92F6B">
        <w:fldChar w:fldCharType="end"/>
      </w:r>
    </w:p>
    <w:p w14:paraId="5EAB3330" w14:textId="34333F7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15.5.5.1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_Toc219280958 \h </w:instrText>
      </w:r>
      <w:r w:rsidRPr="00F92F6B">
        <w:fldChar w:fldCharType="separate"/>
      </w:r>
      <w:r w:rsidRPr="00F92F6B">
        <w:t>166</w:t>
      </w:r>
      <w:r w:rsidRPr="00F92F6B">
        <w:fldChar w:fldCharType="end"/>
      </w:r>
    </w:p>
    <w:p w14:paraId="68D7A17C" w14:textId="192997F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15.5.5.2</w:t>
      </w:r>
      <w:r w:rsidRPr="00F92F6B">
        <w:rPr>
          <w:rFonts w:asciiTheme="minorHAnsi" w:eastAsiaTheme="minorEastAsia" w:hAnsiTheme="minorHAnsi" w:cstheme="minorBidi"/>
          <w:kern w:val="2"/>
          <w:sz w:val="24"/>
          <w:szCs w:val="24"/>
          <w14:ligatures w14:val="standardContextual"/>
        </w:rPr>
        <w:tab/>
      </w:r>
      <w:r w:rsidRPr="00F92F6B">
        <w:t>OAM requirements</w:t>
      </w:r>
      <w:r w:rsidRPr="00F92F6B">
        <w:tab/>
      </w:r>
      <w:r w:rsidRPr="00F92F6B">
        <w:fldChar w:fldCharType="begin" w:fldLock="1"/>
      </w:r>
      <w:r w:rsidRPr="00F92F6B">
        <w:instrText xml:space="preserve"> PAGEREF _Toc219280959 \h </w:instrText>
      </w:r>
      <w:r w:rsidRPr="00F92F6B">
        <w:fldChar w:fldCharType="separate"/>
      </w:r>
      <w:r w:rsidRPr="00F92F6B">
        <w:t>166</w:t>
      </w:r>
      <w:r w:rsidRPr="00F92F6B">
        <w:fldChar w:fldCharType="end"/>
      </w:r>
    </w:p>
    <w:p w14:paraId="335B0536" w14:textId="53ECB68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15.5.5.3</w:t>
      </w:r>
      <w:r w:rsidRPr="00F92F6B">
        <w:rPr>
          <w:rFonts w:asciiTheme="minorHAnsi" w:eastAsiaTheme="minorEastAsia" w:hAnsiTheme="minorHAnsi" w:cstheme="minorBidi"/>
          <w:kern w:val="2"/>
          <w:sz w:val="24"/>
          <w:szCs w:val="24"/>
          <w14:ligatures w14:val="standardContextual"/>
        </w:rPr>
        <w:tab/>
      </w:r>
      <w:r w:rsidRPr="00F92F6B">
        <w:t>Dynamic coverage configuration changes</w:t>
      </w:r>
      <w:r w:rsidRPr="00F92F6B">
        <w:tab/>
      </w:r>
      <w:r w:rsidRPr="00F92F6B">
        <w:fldChar w:fldCharType="begin" w:fldLock="1"/>
      </w:r>
      <w:r w:rsidRPr="00F92F6B">
        <w:instrText xml:space="preserve"> PAGEREF _Toc219280960 \h </w:instrText>
      </w:r>
      <w:r w:rsidRPr="00F92F6B">
        <w:fldChar w:fldCharType="separate"/>
      </w:r>
      <w:r w:rsidRPr="00F92F6B">
        <w:t>166</w:t>
      </w:r>
      <w:r w:rsidRPr="00F92F6B">
        <w:fldChar w:fldCharType="end"/>
      </w:r>
    </w:p>
    <w:p w14:paraId="45E3C96D" w14:textId="6DA5CD6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15.5.6</w:t>
      </w:r>
      <w:r w:rsidRPr="00F92F6B">
        <w:rPr>
          <w:rFonts w:asciiTheme="minorHAnsi" w:eastAsiaTheme="minorEastAsia" w:hAnsiTheme="minorHAnsi" w:cstheme="minorBidi"/>
          <w:kern w:val="2"/>
          <w:sz w:val="24"/>
          <w:szCs w:val="24"/>
          <w14:ligatures w14:val="standardContextual"/>
        </w:rPr>
        <w:tab/>
      </w:r>
      <w:r w:rsidRPr="00F92F6B">
        <w:t>Support for PCI Optimisation</w:t>
      </w:r>
      <w:r w:rsidRPr="00F92F6B">
        <w:tab/>
      </w:r>
      <w:r w:rsidRPr="00F92F6B">
        <w:fldChar w:fldCharType="begin" w:fldLock="1"/>
      </w:r>
      <w:r w:rsidRPr="00F92F6B">
        <w:instrText xml:space="preserve"> PAGEREF _Toc219280961 \h </w:instrText>
      </w:r>
      <w:r w:rsidRPr="00F92F6B">
        <w:fldChar w:fldCharType="separate"/>
      </w:r>
      <w:r w:rsidRPr="00F92F6B">
        <w:t>166</w:t>
      </w:r>
      <w:r w:rsidRPr="00F92F6B">
        <w:fldChar w:fldCharType="end"/>
      </w:r>
    </w:p>
    <w:p w14:paraId="4EB32826" w14:textId="414D06F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15.5.6.1</w:t>
      </w:r>
      <w:r w:rsidRPr="00F92F6B">
        <w:rPr>
          <w:rFonts w:asciiTheme="minorHAnsi" w:eastAsiaTheme="minorEastAsia" w:hAnsiTheme="minorHAnsi" w:cstheme="minorBidi"/>
          <w:kern w:val="2"/>
          <w:sz w:val="24"/>
          <w:szCs w:val="24"/>
          <w14:ligatures w14:val="standardContextual"/>
        </w:rPr>
        <w:tab/>
      </w:r>
      <w:r w:rsidRPr="00F92F6B">
        <w:t>Centralized PCI Assignment</w:t>
      </w:r>
      <w:r w:rsidRPr="00F92F6B">
        <w:tab/>
      </w:r>
      <w:r w:rsidRPr="00F92F6B">
        <w:fldChar w:fldCharType="begin" w:fldLock="1"/>
      </w:r>
      <w:r w:rsidRPr="00F92F6B">
        <w:instrText xml:space="preserve"> PAGEREF _Toc219280962 \h </w:instrText>
      </w:r>
      <w:r w:rsidRPr="00F92F6B">
        <w:fldChar w:fldCharType="separate"/>
      </w:r>
      <w:r w:rsidRPr="00F92F6B">
        <w:t>166</w:t>
      </w:r>
      <w:r w:rsidRPr="00F92F6B">
        <w:fldChar w:fldCharType="end"/>
      </w:r>
    </w:p>
    <w:p w14:paraId="4A181392" w14:textId="3AFC633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15.5.6.2</w:t>
      </w:r>
      <w:r w:rsidRPr="00F92F6B">
        <w:rPr>
          <w:rFonts w:asciiTheme="minorHAnsi" w:eastAsiaTheme="minorEastAsia" w:hAnsiTheme="minorHAnsi" w:cstheme="minorBidi"/>
          <w:kern w:val="2"/>
          <w:sz w:val="24"/>
          <w:szCs w:val="24"/>
          <w14:ligatures w14:val="standardContextual"/>
        </w:rPr>
        <w:tab/>
      </w:r>
      <w:r w:rsidRPr="00F92F6B">
        <w:t>Distributed PCI Assignment</w:t>
      </w:r>
      <w:r w:rsidRPr="00F92F6B">
        <w:tab/>
      </w:r>
      <w:r w:rsidRPr="00F92F6B">
        <w:fldChar w:fldCharType="begin" w:fldLock="1"/>
      </w:r>
      <w:r w:rsidRPr="00F92F6B">
        <w:instrText xml:space="preserve"> PAGEREF _Toc219280963 \h </w:instrText>
      </w:r>
      <w:r w:rsidRPr="00F92F6B">
        <w:fldChar w:fldCharType="separate"/>
      </w:r>
      <w:r w:rsidRPr="00F92F6B">
        <w:t>166</w:t>
      </w:r>
      <w:r w:rsidRPr="00F92F6B">
        <w:fldChar w:fldCharType="end"/>
      </w:r>
    </w:p>
    <w:p w14:paraId="18B392BF" w14:textId="4EB52E95"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16</w:t>
      </w:r>
      <w:r w:rsidRPr="00F92F6B">
        <w:rPr>
          <w:rFonts w:asciiTheme="minorHAnsi" w:eastAsiaTheme="minorEastAsia" w:hAnsiTheme="minorHAnsi" w:cstheme="minorBidi"/>
          <w:kern w:val="2"/>
          <w:sz w:val="24"/>
          <w:szCs w:val="24"/>
          <w14:ligatures w14:val="standardContextual"/>
        </w:rPr>
        <w:tab/>
      </w:r>
      <w:r w:rsidRPr="00F92F6B">
        <w:t>Verticals Support</w:t>
      </w:r>
      <w:r w:rsidRPr="00F92F6B">
        <w:tab/>
      </w:r>
      <w:r w:rsidRPr="00F92F6B">
        <w:fldChar w:fldCharType="begin" w:fldLock="1"/>
      </w:r>
      <w:r w:rsidRPr="00F92F6B">
        <w:instrText xml:space="preserve"> PAGEREF _Toc219280964 \h </w:instrText>
      </w:r>
      <w:r w:rsidRPr="00F92F6B">
        <w:fldChar w:fldCharType="separate"/>
      </w:r>
      <w:r w:rsidRPr="00F92F6B">
        <w:t>167</w:t>
      </w:r>
      <w:r w:rsidRPr="00F92F6B">
        <w:fldChar w:fldCharType="end"/>
      </w:r>
    </w:p>
    <w:p w14:paraId="3C116089" w14:textId="7D8ED81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w:t>
      </w:r>
      <w:r w:rsidRPr="00F92F6B">
        <w:rPr>
          <w:rFonts w:asciiTheme="minorHAnsi" w:eastAsiaTheme="minorEastAsia" w:hAnsiTheme="minorHAnsi" w:cstheme="minorBidi"/>
          <w:kern w:val="2"/>
          <w:sz w:val="24"/>
          <w:szCs w:val="24"/>
          <w14:ligatures w14:val="standardContextual"/>
        </w:rPr>
        <w:tab/>
      </w:r>
      <w:r w:rsidRPr="00F92F6B">
        <w:t>URLLC</w:t>
      </w:r>
      <w:r w:rsidRPr="00F92F6B">
        <w:tab/>
      </w:r>
      <w:r w:rsidRPr="00F92F6B">
        <w:fldChar w:fldCharType="begin" w:fldLock="1"/>
      </w:r>
      <w:r w:rsidRPr="00F92F6B">
        <w:instrText xml:space="preserve"> PAGEREF _Toc219280965 \h </w:instrText>
      </w:r>
      <w:r w:rsidRPr="00F92F6B">
        <w:fldChar w:fldCharType="separate"/>
      </w:r>
      <w:r w:rsidRPr="00F92F6B">
        <w:t>167</w:t>
      </w:r>
      <w:r w:rsidRPr="00F92F6B">
        <w:fldChar w:fldCharType="end"/>
      </w:r>
    </w:p>
    <w:p w14:paraId="01B135A0" w14:textId="16A0B82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_Toc219280966 \h </w:instrText>
      </w:r>
      <w:r w:rsidRPr="00F92F6B">
        <w:fldChar w:fldCharType="separate"/>
      </w:r>
      <w:r w:rsidRPr="00F92F6B">
        <w:t>167</w:t>
      </w:r>
      <w:r w:rsidRPr="00F92F6B">
        <w:fldChar w:fldCharType="end"/>
      </w:r>
    </w:p>
    <w:p w14:paraId="0662E40A" w14:textId="4688B69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16.1.2</w:t>
      </w:r>
      <w:r w:rsidRPr="00F92F6B">
        <w:rPr>
          <w:rFonts w:asciiTheme="minorHAnsi" w:eastAsiaTheme="minorEastAsia" w:hAnsiTheme="minorHAnsi" w:cstheme="minorBidi"/>
          <w:kern w:val="2"/>
          <w:sz w:val="24"/>
          <w:szCs w:val="24"/>
          <w14:ligatures w14:val="standardContextual"/>
        </w:rPr>
        <w:tab/>
      </w:r>
      <w:r w:rsidRPr="00F92F6B">
        <w:t>LCP Restrictions</w:t>
      </w:r>
      <w:r w:rsidRPr="00F92F6B">
        <w:tab/>
      </w:r>
      <w:r w:rsidRPr="00F92F6B">
        <w:fldChar w:fldCharType="begin" w:fldLock="1"/>
      </w:r>
      <w:r w:rsidRPr="00F92F6B">
        <w:instrText xml:space="preserve"> PAGEREF _Toc219280967 \h </w:instrText>
      </w:r>
      <w:r w:rsidRPr="00F92F6B">
        <w:fldChar w:fldCharType="separate"/>
      </w:r>
      <w:r w:rsidRPr="00F92F6B">
        <w:t>167</w:t>
      </w:r>
      <w:r w:rsidRPr="00F92F6B">
        <w:fldChar w:fldCharType="end"/>
      </w:r>
    </w:p>
    <w:p w14:paraId="1AD30DDB" w14:textId="3084FA7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16.1.3</w:t>
      </w:r>
      <w:r w:rsidRPr="00F92F6B">
        <w:rPr>
          <w:rFonts w:asciiTheme="minorHAnsi" w:eastAsiaTheme="minorEastAsia" w:hAnsiTheme="minorHAnsi" w:cstheme="minorBidi"/>
          <w:kern w:val="2"/>
          <w:sz w:val="24"/>
          <w:szCs w:val="24"/>
          <w14:ligatures w14:val="standardContextual"/>
        </w:rPr>
        <w:tab/>
      </w:r>
      <w:r w:rsidRPr="00F92F6B">
        <w:t>Packet Duplication</w:t>
      </w:r>
      <w:r w:rsidRPr="00F92F6B">
        <w:tab/>
      </w:r>
      <w:r w:rsidRPr="00F92F6B">
        <w:fldChar w:fldCharType="begin" w:fldLock="1"/>
      </w:r>
      <w:r w:rsidRPr="00F92F6B">
        <w:instrText xml:space="preserve"> PAGEREF _Toc219280968 \h </w:instrText>
      </w:r>
      <w:r w:rsidRPr="00F92F6B">
        <w:fldChar w:fldCharType="separate"/>
      </w:r>
      <w:r w:rsidRPr="00F92F6B">
        <w:t>167</w:t>
      </w:r>
      <w:r w:rsidRPr="00F92F6B">
        <w:fldChar w:fldCharType="end"/>
      </w:r>
    </w:p>
    <w:p w14:paraId="2DC75A33" w14:textId="57386862"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w:t>
      </w:r>
      <w:r w:rsidRPr="00F92F6B">
        <w:rPr>
          <w:rFonts w:asciiTheme="minorHAnsi" w:eastAsiaTheme="minorEastAsia" w:hAnsiTheme="minorHAnsi" w:cstheme="minorBidi"/>
          <w:kern w:val="2"/>
          <w:sz w:val="24"/>
          <w:szCs w:val="24"/>
          <w14:ligatures w14:val="standardContextual"/>
        </w:rPr>
        <w:tab/>
      </w:r>
      <w:r w:rsidRPr="00F92F6B">
        <w:t>CQI and MCS</w:t>
      </w:r>
      <w:r w:rsidRPr="00F92F6B">
        <w:tab/>
      </w:r>
      <w:r w:rsidRPr="00F92F6B">
        <w:fldChar w:fldCharType="begin" w:fldLock="1"/>
      </w:r>
      <w:r w:rsidRPr="00F92F6B">
        <w:instrText xml:space="preserve"> PAGEREF _Toc219280969 \h </w:instrText>
      </w:r>
      <w:r w:rsidRPr="00F92F6B">
        <w:fldChar w:fldCharType="separate"/>
      </w:r>
      <w:r w:rsidRPr="00F92F6B">
        <w:t>168</w:t>
      </w:r>
      <w:r w:rsidRPr="00F92F6B">
        <w:fldChar w:fldCharType="end"/>
      </w:r>
    </w:p>
    <w:p w14:paraId="53DC2457" w14:textId="501B329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w:t>
      </w:r>
      <w:r w:rsidRPr="00F92F6B">
        <w:rPr>
          <w:rFonts w:asciiTheme="minorHAnsi" w:eastAsiaTheme="minorEastAsia" w:hAnsiTheme="minorHAnsi" w:cstheme="minorBidi"/>
          <w:kern w:val="2"/>
          <w:sz w:val="24"/>
          <w:szCs w:val="24"/>
          <w14:ligatures w14:val="standardContextual"/>
        </w:rPr>
        <w:tab/>
      </w:r>
      <w:r w:rsidRPr="00F92F6B">
        <w:t>DCI formats</w:t>
      </w:r>
      <w:r w:rsidRPr="00F92F6B">
        <w:tab/>
      </w:r>
      <w:r w:rsidRPr="00F92F6B">
        <w:fldChar w:fldCharType="begin" w:fldLock="1"/>
      </w:r>
      <w:r w:rsidRPr="00F92F6B">
        <w:instrText xml:space="preserve"> PAGEREF _Toc219280970 \h </w:instrText>
      </w:r>
      <w:r w:rsidRPr="00F92F6B">
        <w:fldChar w:fldCharType="separate"/>
      </w:r>
      <w:r w:rsidRPr="00F92F6B">
        <w:t>168</w:t>
      </w:r>
      <w:r w:rsidRPr="00F92F6B">
        <w:fldChar w:fldCharType="end"/>
      </w:r>
    </w:p>
    <w:p w14:paraId="3F6AFC94" w14:textId="2000FC7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16.1.6</w:t>
      </w:r>
      <w:r w:rsidRPr="00F92F6B">
        <w:rPr>
          <w:rFonts w:asciiTheme="minorHAnsi" w:eastAsiaTheme="minorEastAsia" w:hAnsiTheme="minorHAnsi" w:cstheme="minorBidi"/>
          <w:kern w:val="2"/>
          <w:sz w:val="24"/>
          <w:szCs w:val="24"/>
          <w14:ligatures w14:val="standardContextual"/>
        </w:rPr>
        <w:tab/>
      </w:r>
      <w:r w:rsidRPr="00F92F6B">
        <w:rPr>
          <w:rFonts w:eastAsia="SimSun"/>
        </w:rPr>
        <w:t>Higher layer multi-connectivity</w:t>
      </w:r>
      <w:r w:rsidRPr="00F92F6B">
        <w:tab/>
      </w:r>
      <w:r w:rsidRPr="00F92F6B">
        <w:fldChar w:fldCharType="begin" w:fldLock="1"/>
      </w:r>
      <w:r w:rsidRPr="00F92F6B">
        <w:instrText xml:space="preserve"> PAGEREF _Toc219280971 \h </w:instrText>
      </w:r>
      <w:r w:rsidRPr="00F92F6B">
        <w:fldChar w:fldCharType="separate"/>
      </w:r>
      <w:r w:rsidRPr="00F92F6B">
        <w:t>168</w:t>
      </w:r>
      <w:r w:rsidRPr="00F92F6B">
        <w:fldChar w:fldCharType="end"/>
      </w:r>
    </w:p>
    <w:p w14:paraId="06688932" w14:textId="4CE9AA3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16.1.6.1</w:t>
      </w:r>
      <w:r w:rsidRPr="00F92F6B">
        <w:rPr>
          <w:rFonts w:asciiTheme="minorHAnsi" w:eastAsiaTheme="minorEastAsia" w:hAnsiTheme="minorHAnsi" w:cstheme="minorBidi"/>
          <w:kern w:val="2"/>
          <w:sz w:val="24"/>
          <w:szCs w:val="24"/>
          <w14:ligatures w14:val="standardContextual"/>
        </w:rPr>
        <w:tab/>
      </w:r>
      <w:r w:rsidRPr="00F92F6B">
        <w:rPr>
          <w:rFonts w:eastAsia="SimSun"/>
        </w:rPr>
        <w:t>Redundant user plane paths based on dual connectivity</w:t>
      </w:r>
      <w:r w:rsidRPr="00F92F6B">
        <w:tab/>
      </w:r>
      <w:r w:rsidRPr="00F92F6B">
        <w:fldChar w:fldCharType="begin" w:fldLock="1"/>
      </w:r>
      <w:r w:rsidRPr="00F92F6B">
        <w:instrText xml:space="preserve"> PAGEREF _Toc219280972 \h </w:instrText>
      </w:r>
      <w:r w:rsidRPr="00F92F6B">
        <w:fldChar w:fldCharType="separate"/>
      </w:r>
      <w:r w:rsidRPr="00F92F6B">
        <w:t>168</w:t>
      </w:r>
      <w:r w:rsidRPr="00F92F6B">
        <w:fldChar w:fldCharType="end"/>
      </w:r>
    </w:p>
    <w:p w14:paraId="7363E4F4" w14:textId="59F612B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16.1.6.2</w:t>
      </w:r>
      <w:r w:rsidRPr="00F92F6B">
        <w:rPr>
          <w:rFonts w:asciiTheme="minorHAnsi" w:eastAsiaTheme="minorEastAsia" w:hAnsiTheme="minorHAnsi" w:cstheme="minorBidi"/>
          <w:kern w:val="2"/>
          <w:sz w:val="24"/>
          <w:szCs w:val="24"/>
          <w14:ligatures w14:val="standardContextual"/>
        </w:rPr>
        <w:tab/>
      </w:r>
      <w:r w:rsidRPr="00F92F6B">
        <w:rPr>
          <w:rFonts w:eastAsia="SimSun"/>
        </w:rPr>
        <w:t>Redundant data transmission via single UPF and single RAN node</w:t>
      </w:r>
      <w:r w:rsidRPr="00F92F6B">
        <w:tab/>
      </w:r>
      <w:r w:rsidRPr="00F92F6B">
        <w:fldChar w:fldCharType="begin" w:fldLock="1"/>
      </w:r>
      <w:r w:rsidRPr="00F92F6B">
        <w:instrText xml:space="preserve"> PAGEREF _Toc219280973 \h </w:instrText>
      </w:r>
      <w:r w:rsidRPr="00F92F6B">
        <w:fldChar w:fldCharType="separate"/>
      </w:r>
      <w:r w:rsidRPr="00F92F6B">
        <w:t>168</w:t>
      </w:r>
      <w:r w:rsidRPr="00F92F6B">
        <w:fldChar w:fldCharType="end"/>
      </w:r>
    </w:p>
    <w:p w14:paraId="5A5361C5" w14:textId="5C72D08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16.1.7</w:t>
      </w:r>
      <w:r w:rsidRPr="00F92F6B">
        <w:rPr>
          <w:rFonts w:asciiTheme="minorHAnsi" w:eastAsiaTheme="minorEastAsia" w:hAnsiTheme="minorHAnsi" w:cstheme="minorBidi"/>
          <w:kern w:val="2"/>
          <w:sz w:val="24"/>
          <w:szCs w:val="24"/>
          <w14:ligatures w14:val="standardContextual"/>
        </w:rPr>
        <w:tab/>
      </w:r>
      <w:r w:rsidRPr="00F92F6B">
        <w:t>URLLC in Unlicensed Controlled Environment</w:t>
      </w:r>
      <w:r w:rsidRPr="00F92F6B">
        <w:tab/>
      </w:r>
      <w:r w:rsidRPr="00F92F6B">
        <w:fldChar w:fldCharType="begin" w:fldLock="1"/>
      </w:r>
      <w:r w:rsidRPr="00F92F6B">
        <w:instrText xml:space="preserve"> PAGEREF _Toc219280974 \h </w:instrText>
      </w:r>
      <w:r w:rsidRPr="00F92F6B">
        <w:fldChar w:fldCharType="separate"/>
      </w:r>
      <w:r w:rsidRPr="00F92F6B">
        <w:t>169</w:t>
      </w:r>
      <w:r w:rsidRPr="00F92F6B">
        <w:fldChar w:fldCharType="end"/>
      </w:r>
    </w:p>
    <w:p w14:paraId="4BDAA998" w14:textId="01BC254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w:t>
      </w:r>
      <w:r w:rsidRPr="00F92F6B">
        <w:rPr>
          <w:rFonts w:asciiTheme="minorHAnsi" w:eastAsiaTheme="minorEastAsia" w:hAnsiTheme="minorHAnsi" w:cstheme="minorBidi"/>
          <w:kern w:val="2"/>
          <w:sz w:val="24"/>
          <w:szCs w:val="24"/>
          <w14:ligatures w14:val="standardContextual"/>
        </w:rPr>
        <w:tab/>
      </w:r>
      <w:r w:rsidRPr="00F92F6B">
        <w:t>PUCCH cell switching for TDD cells</w:t>
      </w:r>
      <w:r w:rsidRPr="00F92F6B">
        <w:tab/>
      </w:r>
      <w:r w:rsidRPr="00F92F6B">
        <w:fldChar w:fldCharType="begin" w:fldLock="1"/>
      </w:r>
      <w:r w:rsidRPr="00F92F6B">
        <w:instrText xml:space="preserve"> PAGEREF _Toc219280975 \h </w:instrText>
      </w:r>
      <w:r w:rsidRPr="00F92F6B">
        <w:fldChar w:fldCharType="separate"/>
      </w:r>
      <w:r w:rsidRPr="00F92F6B">
        <w:t>169</w:t>
      </w:r>
      <w:r w:rsidRPr="00F92F6B">
        <w:fldChar w:fldCharType="end"/>
      </w:r>
    </w:p>
    <w:p w14:paraId="1EA8FCB2" w14:textId="2B187634"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16.2</w:t>
      </w:r>
      <w:r w:rsidRPr="00F92F6B">
        <w:rPr>
          <w:rFonts w:asciiTheme="minorHAnsi" w:eastAsiaTheme="minorEastAsia" w:hAnsiTheme="minorHAnsi" w:cstheme="minorBidi"/>
          <w:kern w:val="2"/>
          <w:sz w:val="24"/>
          <w:szCs w:val="24"/>
          <w14:ligatures w14:val="standardContextual"/>
        </w:rPr>
        <w:tab/>
      </w:r>
      <w:r w:rsidRPr="00F92F6B">
        <w:t>IMS Voice</w:t>
      </w:r>
      <w:r w:rsidRPr="00F92F6B">
        <w:tab/>
      </w:r>
      <w:r w:rsidRPr="00F92F6B">
        <w:fldChar w:fldCharType="begin" w:fldLock="1"/>
      </w:r>
      <w:r w:rsidRPr="00F92F6B">
        <w:instrText xml:space="preserve"> PAGEREF _Toc219280976 \h </w:instrText>
      </w:r>
      <w:r w:rsidRPr="00F92F6B">
        <w:fldChar w:fldCharType="separate"/>
      </w:r>
      <w:r w:rsidRPr="00F92F6B">
        <w:t>169</w:t>
      </w:r>
      <w:r w:rsidRPr="00F92F6B">
        <w:fldChar w:fldCharType="end"/>
      </w:r>
    </w:p>
    <w:p w14:paraId="53F2EF49" w14:textId="7B7016D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16.2.0</w:t>
      </w:r>
      <w:r w:rsidRPr="00F92F6B">
        <w:rPr>
          <w:rFonts w:asciiTheme="minorHAnsi" w:eastAsiaTheme="minorEastAsia" w:hAnsiTheme="minorHAnsi" w:cstheme="minorBidi"/>
          <w:kern w:val="2"/>
          <w:sz w:val="24"/>
          <w:szCs w:val="24"/>
          <w14:ligatures w14:val="standardContextual"/>
        </w:rPr>
        <w:tab/>
      </w:r>
      <w:r w:rsidRPr="00F92F6B">
        <w:t>Support for IMS voice</w:t>
      </w:r>
      <w:r w:rsidRPr="00F92F6B">
        <w:tab/>
      </w:r>
      <w:r w:rsidRPr="00F92F6B">
        <w:fldChar w:fldCharType="begin" w:fldLock="1"/>
      </w:r>
      <w:r w:rsidRPr="00F92F6B">
        <w:instrText xml:space="preserve"> PAGEREF _Toc219280977 \h </w:instrText>
      </w:r>
      <w:r w:rsidRPr="00F92F6B">
        <w:fldChar w:fldCharType="separate"/>
      </w:r>
      <w:r w:rsidRPr="00F92F6B">
        <w:t>169</w:t>
      </w:r>
      <w:r w:rsidRPr="00F92F6B">
        <w:fldChar w:fldCharType="end"/>
      </w:r>
    </w:p>
    <w:p w14:paraId="29D2AD52" w14:textId="05B9F72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16.2.1</w:t>
      </w:r>
      <w:r w:rsidRPr="00F92F6B">
        <w:rPr>
          <w:rFonts w:asciiTheme="minorHAnsi" w:eastAsiaTheme="minorEastAsia" w:hAnsiTheme="minorHAnsi" w:cstheme="minorBidi"/>
          <w:kern w:val="2"/>
          <w:sz w:val="24"/>
          <w:szCs w:val="24"/>
          <w14:ligatures w14:val="standardContextual"/>
        </w:rPr>
        <w:tab/>
      </w:r>
      <w:r w:rsidRPr="00F92F6B">
        <w:t>Support for MMTEL IMS voice and video enhancements</w:t>
      </w:r>
      <w:r w:rsidRPr="00F92F6B">
        <w:tab/>
      </w:r>
      <w:r w:rsidRPr="00F92F6B">
        <w:fldChar w:fldCharType="begin" w:fldLock="1"/>
      </w:r>
      <w:r w:rsidRPr="00F92F6B">
        <w:instrText xml:space="preserve"> PAGEREF _Toc219280978 \h </w:instrText>
      </w:r>
      <w:r w:rsidRPr="00F92F6B">
        <w:fldChar w:fldCharType="separate"/>
      </w:r>
      <w:r w:rsidRPr="00F92F6B">
        <w:t>169</w:t>
      </w:r>
      <w:r w:rsidRPr="00F92F6B">
        <w:fldChar w:fldCharType="end"/>
      </w:r>
    </w:p>
    <w:p w14:paraId="124FE88D" w14:textId="68BD99A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16.2.1.1</w:t>
      </w:r>
      <w:r w:rsidRPr="00F92F6B">
        <w:rPr>
          <w:rFonts w:asciiTheme="minorHAnsi" w:eastAsiaTheme="minorEastAsia" w:hAnsiTheme="minorHAnsi" w:cstheme="minorBidi"/>
          <w:kern w:val="2"/>
          <w:sz w:val="24"/>
          <w:szCs w:val="24"/>
          <w14:ligatures w14:val="standardContextual"/>
        </w:rPr>
        <w:tab/>
      </w:r>
      <w:r w:rsidRPr="00F92F6B">
        <w:t>RAN-assisted codec adaptation</w:t>
      </w:r>
      <w:r w:rsidRPr="00F92F6B">
        <w:tab/>
      </w:r>
      <w:r w:rsidRPr="00F92F6B">
        <w:fldChar w:fldCharType="begin" w:fldLock="1"/>
      </w:r>
      <w:r w:rsidRPr="00F92F6B">
        <w:instrText xml:space="preserve"> PAGEREF _Toc219280979 \h </w:instrText>
      </w:r>
      <w:r w:rsidRPr="00F92F6B">
        <w:fldChar w:fldCharType="separate"/>
      </w:r>
      <w:r w:rsidRPr="00F92F6B">
        <w:t>169</w:t>
      </w:r>
      <w:r w:rsidRPr="00F92F6B">
        <w:fldChar w:fldCharType="end"/>
      </w:r>
    </w:p>
    <w:p w14:paraId="1E9920D2" w14:textId="72D7B25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16.2.1.2</w:t>
      </w:r>
      <w:r w:rsidRPr="00F92F6B">
        <w:rPr>
          <w:rFonts w:asciiTheme="minorHAnsi" w:eastAsiaTheme="minorEastAsia" w:hAnsiTheme="minorHAnsi" w:cstheme="minorBidi"/>
          <w:kern w:val="2"/>
          <w:sz w:val="24"/>
          <w:szCs w:val="24"/>
          <w14:ligatures w14:val="standardContextual"/>
        </w:rPr>
        <w:tab/>
      </w:r>
      <w:r w:rsidRPr="00F92F6B">
        <w:t>MMTEL voice quality/coverage enhancements</w:t>
      </w:r>
      <w:r w:rsidRPr="00F92F6B">
        <w:tab/>
      </w:r>
      <w:r w:rsidRPr="00F92F6B">
        <w:fldChar w:fldCharType="begin" w:fldLock="1"/>
      </w:r>
      <w:r w:rsidRPr="00F92F6B">
        <w:instrText xml:space="preserve"> PAGEREF _Toc219280980 \h </w:instrText>
      </w:r>
      <w:r w:rsidRPr="00F92F6B">
        <w:fldChar w:fldCharType="separate"/>
      </w:r>
      <w:r w:rsidRPr="00F92F6B">
        <w:t>170</w:t>
      </w:r>
      <w:r w:rsidRPr="00F92F6B">
        <w:fldChar w:fldCharType="end"/>
      </w:r>
    </w:p>
    <w:p w14:paraId="738CE995" w14:textId="7BE94AB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16.3</w:t>
      </w:r>
      <w:r w:rsidRPr="00F92F6B">
        <w:rPr>
          <w:rFonts w:asciiTheme="minorHAnsi" w:eastAsiaTheme="minorEastAsia" w:hAnsiTheme="minorHAnsi" w:cstheme="minorBidi"/>
          <w:kern w:val="2"/>
          <w:sz w:val="24"/>
          <w:szCs w:val="24"/>
          <w14:ligatures w14:val="standardContextual"/>
        </w:rPr>
        <w:tab/>
      </w:r>
      <w:r w:rsidRPr="00F92F6B">
        <w:t>Network Slicing</w:t>
      </w:r>
      <w:r w:rsidRPr="00F92F6B">
        <w:tab/>
      </w:r>
      <w:r w:rsidRPr="00F92F6B">
        <w:fldChar w:fldCharType="begin" w:fldLock="1"/>
      </w:r>
      <w:r w:rsidRPr="00F92F6B">
        <w:instrText xml:space="preserve"> PAGEREF _Toc219280981 \h </w:instrText>
      </w:r>
      <w:r w:rsidRPr="00F92F6B">
        <w:fldChar w:fldCharType="separate"/>
      </w:r>
      <w:r w:rsidRPr="00F92F6B">
        <w:t>170</w:t>
      </w:r>
      <w:r w:rsidRPr="00F92F6B">
        <w:fldChar w:fldCharType="end"/>
      </w:r>
    </w:p>
    <w:p w14:paraId="7FE9FC66" w14:textId="6A880DE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16.3.1</w:t>
      </w:r>
      <w:r w:rsidRPr="00F92F6B">
        <w:rPr>
          <w:rFonts w:asciiTheme="minorHAnsi" w:eastAsiaTheme="minorEastAsia" w:hAnsiTheme="minorHAnsi" w:cstheme="minorBidi"/>
          <w:kern w:val="2"/>
          <w:sz w:val="24"/>
          <w:szCs w:val="24"/>
          <w14:ligatures w14:val="standardContextual"/>
        </w:rPr>
        <w:tab/>
      </w:r>
      <w:r w:rsidRPr="00F92F6B">
        <w:t>General Principles and Requirements</w:t>
      </w:r>
      <w:r w:rsidRPr="00F92F6B">
        <w:tab/>
      </w:r>
      <w:r w:rsidRPr="00F92F6B">
        <w:fldChar w:fldCharType="begin" w:fldLock="1"/>
      </w:r>
      <w:r w:rsidRPr="00F92F6B">
        <w:instrText xml:space="preserve"> PAGEREF _Toc219280982 \h </w:instrText>
      </w:r>
      <w:r w:rsidRPr="00F92F6B">
        <w:fldChar w:fldCharType="separate"/>
      </w:r>
      <w:r w:rsidRPr="00F92F6B">
        <w:t>170</w:t>
      </w:r>
      <w:r w:rsidRPr="00F92F6B">
        <w:fldChar w:fldCharType="end"/>
      </w:r>
    </w:p>
    <w:p w14:paraId="4E84DE3F" w14:textId="05E3AB4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16.3.2</w:t>
      </w:r>
      <w:r w:rsidRPr="00F92F6B">
        <w:rPr>
          <w:rFonts w:asciiTheme="minorHAnsi" w:eastAsiaTheme="minorEastAsia" w:hAnsiTheme="minorHAnsi" w:cstheme="minorBidi"/>
          <w:kern w:val="2"/>
          <w:sz w:val="24"/>
          <w:szCs w:val="24"/>
          <w14:ligatures w14:val="standardContextual"/>
        </w:rPr>
        <w:tab/>
      </w:r>
      <w:r w:rsidRPr="00F92F6B">
        <w:t>AMF and NW Slice Selection</w:t>
      </w:r>
      <w:r w:rsidRPr="00F92F6B">
        <w:tab/>
      </w:r>
      <w:r w:rsidRPr="00F92F6B">
        <w:fldChar w:fldCharType="begin" w:fldLock="1"/>
      </w:r>
      <w:r w:rsidRPr="00F92F6B">
        <w:instrText xml:space="preserve"> PAGEREF _Toc219280983 \h </w:instrText>
      </w:r>
      <w:r w:rsidRPr="00F92F6B">
        <w:fldChar w:fldCharType="separate"/>
      </w:r>
      <w:r w:rsidRPr="00F92F6B">
        <w:t>172</w:t>
      </w:r>
      <w:r w:rsidRPr="00F92F6B">
        <w:fldChar w:fldCharType="end"/>
      </w:r>
    </w:p>
    <w:p w14:paraId="5A4F0734" w14:textId="6CF5B2B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16.3.2.1</w:t>
      </w:r>
      <w:r w:rsidRPr="00F92F6B">
        <w:rPr>
          <w:rFonts w:asciiTheme="minorHAnsi" w:eastAsiaTheme="minorEastAsia" w:hAnsiTheme="minorHAnsi" w:cstheme="minorBidi"/>
          <w:kern w:val="2"/>
          <w:sz w:val="24"/>
          <w:szCs w:val="24"/>
          <w14:ligatures w14:val="standardContextual"/>
        </w:rPr>
        <w:tab/>
      </w:r>
      <w:r w:rsidRPr="00F92F6B">
        <w:t>CN-RAN interaction and internal RAN aspects</w:t>
      </w:r>
      <w:r w:rsidRPr="00F92F6B">
        <w:tab/>
      </w:r>
      <w:r w:rsidRPr="00F92F6B">
        <w:fldChar w:fldCharType="begin" w:fldLock="1"/>
      </w:r>
      <w:r w:rsidRPr="00F92F6B">
        <w:instrText xml:space="preserve"> PAGEREF _Toc219280984 \h </w:instrText>
      </w:r>
      <w:r w:rsidRPr="00F92F6B">
        <w:fldChar w:fldCharType="separate"/>
      </w:r>
      <w:r w:rsidRPr="00F92F6B">
        <w:t>172</w:t>
      </w:r>
      <w:r w:rsidRPr="00F92F6B">
        <w:fldChar w:fldCharType="end"/>
      </w:r>
    </w:p>
    <w:p w14:paraId="24D43A72" w14:textId="5001159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16.3.2.2</w:t>
      </w:r>
      <w:r w:rsidRPr="00F92F6B">
        <w:rPr>
          <w:rFonts w:asciiTheme="minorHAnsi" w:eastAsiaTheme="minorEastAsia" w:hAnsiTheme="minorHAnsi" w:cstheme="minorBidi"/>
          <w:kern w:val="2"/>
          <w:sz w:val="24"/>
          <w:szCs w:val="24"/>
          <w14:ligatures w14:val="standardContextual"/>
        </w:rPr>
        <w:tab/>
      </w:r>
      <w:r w:rsidRPr="00F92F6B">
        <w:t>Radio Interface Aspects</w:t>
      </w:r>
      <w:r w:rsidRPr="00F92F6B">
        <w:tab/>
      </w:r>
      <w:r w:rsidRPr="00F92F6B">
        <w:fldChar w:fldCharType="begin" w:fldLock="1"/>
      </w:r>
      <w:r w:rsidRPr="00F92F6B">
        <w:instrText xml:space="preserve"> PAGEREF _Toc219280985 \h </w:instrText>
      </w:r>
      <w:r w:rsidRPr="00F92F6B">
        <w:fldChar w:fldCharType="separate"/>
      </w:r>
      <w:r w:rsidRPr="00F92F6B">
        <w:t>173</w:t>
      </w:r>
      <w:r w:rsidRPr="00F92F6B">
        <w:fldChar w:fldCharType="end"/>
      </w:r>
    </w:p>
    <w:p w14:paraId="7CD2F81C" w14:textId="6140D88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16.3.3</w:t>
      </w:r>
      <w:r w:rsidRPr="00F92F6B">
        <w:rPr>
          <w:rFonts w:asciiTheme="minorHAnsi" w:eastAsiaTheme="minorEastAsia" w:hAnsiTheme="minorHAnsi" w:cstheme="minorBidi"/>
          <w:kern w:val="2"/>
          <w:sz w:val="24"/>
          <w:szCs w:val="24"/>
          <w14:ligatures w14:val="standardContextual"/>
        </w:rPr>
        <w:tab/>
      </w:r>
      <w:r w:rsidRPr="00F92F6B">
        <w:t>Resource Isolation and Management</w:t>
      </w:r>
      <w:r w:rsidRPr="00F92F6B">
        <w:tab/>
      </w:r>
      <w:r w:rsidRPr="00F92F6B">
        <w:fldChar w:fldCharType="begin" w:fldLock="1"/>
      </w:r>
      <w:r w:rsidRPr="00F92F6B">
        <w:instrText xml:space="preserve"> PAGEREF _Toc219280986 \h </w:instrText>
      </w:r>
      <w:r w:rsidRPr="00F92F6B">
        <w:fldChar w:fldCharType="separate"/>
      </w:r>
      <w:r w:rsidRPr="00F92F6B">
        <w:t>173</w:t>
      </w:r>
      <w:r w:rsidRPr="00F92F6B">
        <w:fldChar w:fldCharType="end"/>
      </w:r>
    </w:p>
    <w:p w14:paraId="44853C10" w14:textId="1074EDD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16.3.3.1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_Toc219280987 \h </w:instrText>
      </w:r>
      <w:r w:rsidRPr="00F92F6B">
        <w:fldChar w:fldCharType="separate"/>
      </w:r>
      <w:r w:rsidRPr="00F92F6B">
        <w:t>173</w:t>
      </w:r>
      <w:r w:rsidRPr="00F92F6B">
        <w:fldChar w:fldCharType="end"/>
      </w:r>
    </w:p>
    <w:p w14:paraId="465E0F3F" w14:textId="7463597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16.3.3.2</w:t>
      </w:r>
      <w:r w:rsidRPr="00F92F6B">
        <w:rPr>
          <w:rFonts w:asciiTheme="minorHAnsi" w:eastAsiaTheme="minorEastAsia" w:hAnsiTheme="minorHAnsi" w:cstheme="minorBidi"/>
          <w:kern w:val="2"/>
          <w:sz w:val="24"/>
          <w:szCs w:val="24"/>
          <w14:ligatures w14:val="standardContextual"/>
        </w:rPr>
        <w:tab/>
      </w:r>
      <w:r w:rsidRPr="00F92F6B">
        <w:t>Handling of Slice Resources</w:t>
      </w:r>
      <w:r w:rsidRPr="00F92F6B">
        <w:tab/>
      </w:r>
      <w:r w:rsidRPr="00F92F6B">
        <w:fldChar w:fldCharType="begin" w:fldLock="1"/>
      </w:r>
      <w:r w:rsidRPr="00F92F6B">
        <w:instrText xml:space="preserve"> PAGEREF _Toc219280988 \h </w:instrText>
      </w:r>
      <w:r w:rsidRPr="00F92F6B">
        <w:fldChar w:fldCharType="separate"/>
      </w:r>
      <w:r w:rsidRPr="00F92F6B">
        <w:t>173</w:t>
      </w:r>
      <w:r w:rsidRPr="00F92F6B">
        <w:fldChar w:fldCharType="end"/>
      </w:r>
    </w:p>
    <w:p w14:paraId="217BD122" w14:textId="02D9F76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16.3.3a</w:t>
      </w:r>
      <w:r w:rsidRPr="00F92F6B">
        <w:rPr>
          <w:rFonts w:asciiTheme="minorHAnsi" w:eastAsiaTheme="minorEastAsia" w:hAnsiTheme="minorHAnsi" w:cstheme="minorBidi"/>
          <w:kern w:val="2"/>
          <w:sz w:val="24"/>
          <w:szCs w:val="24"/>
          <w14:ligatures w14:val="standardContextual"/>
        </w:rPr>
        <w:tab/>
      </w:r>
      <w:r w:rsidRPr="00F92F6B">
        <w:t>Slice-based cell reselection</w:t>
      </w:r>
      <w:r w:rsidRPr="00F92F6B">
        <w:tab/>
      </w:r>
      <w:r w:rsidRPr="00F92F6B">
        <w:fldChar w:fldCharType="begin" w:fldLock="1"/>
      </w:r>
      <w:r w:rsidRPr="00F92F6B">
        <w:instrText xml:space="preserve"> PAGEREF _Toc219280989 \h </w:instrText>
      </w:r>
      <w:r w:rsidRPr="00F92F6B">
        <w:fldChar w:fldCharType="separate"/>
      </w:r>
      <w:r w:rsidRPr="00F92F6B">
        <w:t>173</w:t>
      </w:r>
      <w:r w:rsidRPr="00F92F6B">
        <w:fldChar w:fldCharType="end"/>
      </w:r>
    </w:p>
    <w:p w14:paraId="2612D8C0" w14:textId="23E7692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16.3.4</w:t>
      </w:r>
      <w:r w:rsidRPr="00F92F6B">
        <w:rPr>
          <w:rFonts w:asciiTheme="minorHAnsi" w:eastAsiaTheme="minorEastAsia" w:hAnsiTheme="minorHAnsi" w:cstheme="minorBidi"/>
          <w:kern w:val="2"/>
          <w:sz w:val="24"/>
          <w:szCs w:val="24"/>
          <w14:ligatures w14:val="standardContextual"/>
        </w:rPr>
        <w:tab/>
      </w:r>
      <w:r w:rsidRPr="00F92F6B">
        <w:t>Signalling Aspects</w:t>
      </w:r>
      <w:r w:rsidRPr="00F92F6B">
        <w:tab/>
      </w:r>
      <w:r w:rsidRPr="00F92F6B">
        <w:fldChar w:fldCharType="begin" w:fldLock="1"/>
      </w:r>
      <w:r w:rsidRPr="00F92F6B">
        <w:instrText xml:space="preserve"> PAGEREF _Toc219280990 \h </w:instrText>
      </w:r>
      <w:r w:rsidRPr="00F92F6B">
        <w:fldChar w:fldCharType="separate"/>
      </w:r>
      <w:r w:rsidRPr="00F92F6B">
        <w:t>174</w:t>
      </w:r>
      <w:r w:rsidRPr="00F92F6B">
        <w:fldChar w:fldCharType="end"/>
      </w:r>
    </w:p>
    <w:p w14:paraId="3C11F798" w14:textId="21FC1E8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16.3.4.1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_Toc219280991 \h </w:instrText>
      </w:r>
      <w:r w:rsidRPr="00F92F6B">
        <w:fldChar w:fldCharType="separate"/>
      </w:r>
      <w:r w:rsidRPr="00F92F6B">
        <w:t>174</w:t>
      </w:r>
      <w:r w:rsidRPr="00F92F6B">
        <w:fldChar w:fldCharType="end"/>
      </w:r>
    </w:p>
    <w:p w14:paraId="185464C1" w14:textId="7B7BF07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16.3.4.2</w:t>
      </w:r>
      <w:r w:rsidRPr="00F92F6B">
        <w:rPr>
          <w:rFonts w:asciiTheme="minorHAnsi" w:eastAsiaTheme="minorEastAsia" w:hAnsiTheme="minorHAnsi" w:cstheme="minorBidi"/>
          <w:kern w:val="2"/>
          <w:sz w:val="24"/>
          <w:szCs w:val="24"/>
          <w14:ligatures w14:val="standardContextual"/>
        </w:rPr>
        <w:tab/>
      </w:r>
      <w:r w:rsidRPr="00F92F6B">
        <w:t>AMF and NW Slice Selection</w:t>
      </w:r>
      <w:r w:rsidRPr="00F92F6B">
        <w:tab/>
      </w:r>
      <w:r w:rsidRPr="00F92F6B">
        <w:fldChar w:fldCharType="begin" w:fldLock="1"/>
      </w:r>
      <w:r w:rsidRPr="00F92F6B">
        <w:instrText xml:space="preserve"> PAGEREF _Toc219280992 \h </w:instrText>
      </w:r>
      <w:r w:rsidRPr="00F92F6B">
        <w:fldChar w:fldCharType="separate"/>
      </w:r>
      <w:r w:rsidRPr="00F92F6B">
        <w:t>174</w:t>
      </w:r>
      <w:r w:rsidRPr="00F92F6B">
        <w:fldChar w:fldCharType="end"/>
      </w:r>
    </w:p>
    <w:p w14:paraId="78A9EE1E" w14:textId="3D04BD0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16.3.4.3</w:t>
      </w:r>
      <w:r w:rsidRPr="00F92F6B">
        <w:rPr>
          <w:rFonts w:asciiTheme="minorHAnsi" w:eastAsiaTheme="minorEastAsia" w:hAnsiTheme="minorHAnsi" w:cstheme="minorBidi"/>
          <w:kern w:val="2"/>
          <w:sz w:val="24"/>
          <w:szCs w:val="24"/>
          <w14:ligatures w14:val="standardContextual"/>
        </w:rPr>
        <w:tab/>
      </w:r>
      <w:r w:rsidRPr="00F92F6B">
        <w:t>UE Context Handling</w:t>
      </w:r>
      <w:r w:rsidRPr="00F92F6B">
        <w:tab/>
      </w:r>
      <w:r w:rsidRPr="00F92F6B">
        <w:fldChar w:fldCharType="begin" w:fldLock="1"/>
      </w:r>
      <w:r w:rsidRPr="00F92F6B">
        <w:instrText xml:space="preserve"> PAGEREF _Toc219280993 \h </w:instrText>
      </w:r>
      <w:r w:rsidRPr="00F92F6B">
        <w:fldChar w:fldCharType="separate"/>
      </w:r>
      <w:r w:rsidRPr="00F92F6B">
        <w:t>174</w:t>
      </w:r>
      <w:r w:rsidRPr="00F92F6B">
        <w:fldChar w:fldCharType="end"/>
      </w:r>
    </w:p>
    <w:p w14:paraId="2A20E2F8" w14:textId="068992F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16.3.4.4</w:t>
      </w:r>
      <w:r w:rsidRPr="00F92F6B">
        <w:rPr>
          <w:rFonts w:asciiTheme="minorHAnsi" w:eastAsiaTheme="minorEastAsia" w:hAnsiTheme="minorHAnsi" w:cstheme="minorBidi"/>
          <w:kern w:val="2"/>
          <w:sz w:val="24"/>
          <w:szCs w:val="24"/>
          <w14:ligatures w14:val="standardContextual"/>
        </w:rPr>
        <w:tab/>
      </w:r>
      <w:r w:rsidRPr="00F92F6B">
        <w:t>PDU Session Setup Handling</w:t>
      </w:r>
      <w:r w:rsidRPr="00F92F6B">
        <w:tab/>
      </w:r>
      <w:r w:rsidRPr="00F92F6B">
        <w:fldChar w:fldCharType="begin" w:fldLock="1"/>
      </w:r>
      <w:r w:rsidRPr="00F92F6B">
        <w:instrText xml:space="preserve"> PAGEREF _Toc219280994 \h </w:instrText>
      </w:r>
      <w:r w:rsidRPr="00F92F6B">
        <w:fldChar w:fldCharType="separate"/>
      </w:r>
      <w:r w:rsidRPr="00F92F6B">
        <w:t>175</w:t>
      </w:r>
      <w:r w:rsidRPr="00F92F6B">
        <w:fldChar w:fldCharType="end"/>
      </w:r>
    </w:p>
    <w:p w14:paraId="4AB0177D" w14:textId="2F453BD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16.3.4.5</w:t>
      </w:r>
      <w:r w:rsidRPr="00F92F6B">
        <w:rPr>
          <w:rFonts w:asciiTheme="minorHAnsi" w:eastAsiaTheme="minorEastAsia" w:hAnsiTheme="minorHAnsi" w:cstheme="minorBidi"/>
          <w:kern w:val="2"/>
          <w:sz w:val="24"/>
          <w:szCs w:val="24"/>
          <w14:ligatures w14:val="standardContextual"/>
        </w:rPr>
        <w:tab/>
      </w:r>
      <w:r w:rsidRPr="00F92F6B">
        <w:t>Mobility</w:t>
      </w:r>
      <w:r w:rsidRPr="00F92F6B">
        <w:tab/>
      </w:r>
      <w:r w:rsidRPr="00F92F6B">
        <w:fldChar w:fldCharType="begin" w:fldLock="1"/>
      </w:r>
      <w:r w:rsidRPr="00F92F6B">
        <w:instrText xml:space="preserve"> PAGEREF _Toc219280995 \h </w:instrText>
      </w:r>
      <w:r w:rsidRPr="00F92F6B">
        <w:fldChar w:fldCharType="separate"/>
      </w:r>
      <w:r w:rsidRPr="00F92F6B">
        <w:t>175</w:t>
      </w:r>
      <w:r w:rsidRPr="00F92F6B">
        <w:fldChar w:fldCharType="end"/>
      </w:r>
    </w:p>
    <w:p w14:paraId="6081F69E" w14:textId="124A2FE2"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16.4</w:t>
      </w:r>
      <w:r w:rsidRPr="00F92F6B">
        <w:rPr>
          <w:rFonts w:asciiTheme="minorHAnsi" w:eastAsiaTheme="minorEastAsia" w:hAnsiTheme="minorHAnsi" w:cstheme="minorBidi"/>
          <w:kern w:val="2"/>
          <w:sz w:val="24"/>
          <w:szCs w:val="24"/>
          <w14:ligatures w14:val="standardContextual"/>
        </w:rPr>
        <w:tab/>
      </w:r>
      <w:r w:rsidRPr="00F92F6B">
        <w:t>Public Warning System</w:t>
      </w:r>
      <w:r w:rsidRPr="00F92F6B">
        <w:tab/>
      </w:r>
      <w:r w:rsidRPr="00F92F6B">
        <w:fldChar w:fldCharType="begin" w:fldLock="1"/>
      </w:r>
      <w:r w:rsidRPr="00F92F6B">
        <w:instrText xml:space="preserve"> PAGEREF _Toc219280996 \h </w:instrText>
      </w:r>
      <w:r w:rsidRPr="00F92F6B">
        <w:fldChar w:fldCharType="separate"/>
      </w:r>
      <w:r w:rsidRPr="00F92F6B">
        <w:t>176</w:t>
      </w:r>
      <w:r w:rsidRPr="00F92F6B">
        <w:fldChar w:fldCharType="end"/>
      </w:r>
    </w:p>
    <w:p w14:paraId="74DEEDED" w14:textId="5A3E5BA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16.5</w:t>
      </w:r>
      <w:r w:rsidRPr="00F92F6B">
        <w:rPr>
          <w:rFonts w:asciiTheme="minorHAnsi" w:eastAsiaTheme="minorEastAsia" w:hAnsiTheme="minorHAnsi" w:cstheme="minorBidi"/>
          <w:kern w:val="2"/>
          <w:sz w:val="24"/>
          <w:szCs w:val="24"/>
          <w14:ligatures w14:val="standardContextual"/>
        </w:rPr>
        <w:tab/>
      </w:r>
      <w:r w:rsidRPr="00F92F6B">
        <w:t>Emergency Services</w:t>
      </w:r>
      <w:r w:rsidRPr="00F92F6B">
        <w:tab/>
      </w:r>
      <w:r w:rsidRPr="00F92F6B">
        <w:fldChar w:fldCharType="begin" w:fldLock="1"/>
      </w:r>
      <w:r w:rsidRPr="00F92F6B">
        <w:instrText xml:space="preserve"> PAGEREF _Toc219280997 \h </w:instrText>
      </w:r>
      <w:r w:rsidRPr="00F92F6B">
        <w:fldChar w:fldCharType="separate"/>
      </w:r>
      <w:r w:rsidRPr="00F92F6B">
        <w:t>177</w:t>
      </w:r>
      <w:r w:rsidRPr="00F92F6B">
        <w:fldChar w:fldCharType="end"/>
      </w:r>
    </w:p>
    <w:p w14:paraId="275A97D5" w14:textId="1BBADBD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16.5.1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_Toc219280998 \h </w:instrText>
      </w:r>
      <w:r w:rsidRPr="00F92F6B">
        <w:fldChar w:fldCharType="separate"/>
      </w:r>
      <w:r w:rsidRPr="00F92F6B">
        <w:t>177</w:t>
      </w:r>
      <w:r w:rsidRPr="00F92F6B">
        <w:fldChar w:fldCharType="end"/>
      </w:r>
    </w:p>
    <w:p w14:paraId="597F8E3C" w14:textId="722F20E2"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16.5.2</w:t>
      </w:r>
      <w:r w:rsidRPr="00F92F6B">
        <w:rPr>
          <w:rFonts w:asciiTheme="minorHAnsi" w:eastAsiaTheme="minorEastAsia" w:hAnsiTheme="minorHAnsi" w:cstheme="minorBidi"/>
          <w:kern w:val="2"/>
          <w:sz w:val="24"/>
          <w:szCs w:val="24"/>
          <w14:ligatures w14:val="standardContextual"/>
        </w:rPr>
        <w:tab/>
      </w:r>
      <w:r w:rsidRPr="00F92F6B">
        <w:t>IMS Emergency call</w:t>
      </w:r>
      <w:r w:rsidRPr="00F92F6B">
        <w:tab/>
      </w:r>
      <w:r w:rsidRPr="00F92F6B">
        <w:fldChar w:fldCharType="begin" w:fldLock="1"/>
      </w:r>
      <w:r w:rsidRPr="00F92F6B">
        <w:instrText xml:space="preserve"> PAGEREF _Toc219280999 \h </w:instrText>
      </w:r>
      <w:r w:rsidRPr="00F92F6B">
        <w:fldChar w:fldCharType="separate"/>
      </w:r>
      <w:r w:rsidRPr="00F92F6B">
        <w:t>177</w:t>
      </w:r>
      <w:r w:rsidRPr="00F92F6B">
        <w:fldChar w:fldCharType="end"/>
      </w:r>
    </w:p>
    <w:p w14:paraId="0D80750F" w14:textId="5ABEA562"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16.5.3</w:t>
      </w:r>
      <w:r w:rsidRPr="00F92F6B">
        <w:rPr>
          <w:rFonts w:asciiTheme="minorHAnsi" w:eastAsiaTheme="minorEastAsia" w:hAnsiTheme="minorHAnsi" w:cstheme="minorBidi"/>
          <w:kern w:val="2"/>
          <w:sz w:val="24"/>
          <w:szCs w:val="24"/>
          <w14:ligatures w14:val="standardContextual"/>
        </w:rPr>
        <w:tab/>
      </w:r>
      <w:r w:rsidRPr="00F92F6B">
        <w:t>eCall over IMS</w:t>
      </w:r>
      <w:r w:rsidRPr="00F92F6B">
        <w:tab/>
      </w:r>
      <w:r w:rsidRPr="00F92F6B">
        <w:fldChar w:fldCharType="begin" w:fldLock="1"/>
      </w:r>
      <w:r w:rsidRPr="00F92F6B">
        <w:instrText xml:space="preserve"> PAGEREF _Toc219281000 \h </w:instrText>
      </w:r>
      <w:r w:rsidRPr="00F92F6B">
        <w:fldChar w:fldCharType="separate"/>
      </w:r>
      <w:r w:rsidRPr="00F92F6B">
        <w:t>177</w:t>
      </w:r>
      <w:r w:rsidRPr="00F92F6B">
        <w:fldChar w:fldCharType="end"/>
      </w:r>
    </w:p>
    <w:p w14:paraId="14176B16" w14:textId="7C9BB3E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16.5.4</w:t>
      </w:r>
      <w:r w:rsidRPr="00F92F6B">
        <w:rPr>
          <w:rFonts w:asciiTheme="minorHAnsi" w:eastAsiaTheme="minorEastAsia" w:hAnsiTheme="minorHAnsi" w:cstheme="minorBidi"/>
          <w:kern w:val="2"/>
          <w:sz w:val="24"/>
          <w:szCs w:val="24"/>
          <w14:ligatures w14:val="standardContextual"/>
        </w:rPr>
        <w:tab/>
      </w:r>
      <w:r w:rsidRPr="00F92F6B">
        <w:t>Fallback</w:t>
      </w:r>
      <w:r w:rsidRPr="00F92F6B">
        <w:tab/>
      </w:r>
      <w:r w:rsidRPr="00F92F6B">
        <w:fldChar w:fldCharType="begin" w:fldLock="1"/>
      </w:r>
      <w:r w:rsidRPr="00F92F6B">
        <w:instrText xml:space="preserve"> PAGEREF _Toc219281001 \h </w:instrText>
      </w:r>
      <w:r w:rsidRPr="00F92F6B">
        <w:fldChar w:fldCharType="separate"/>
      </w:r>
      <w:r w:rsidRPr="00F92F6B">
        <w:t>177</w:t>
      </w:r>
      <w:r w:rsidRPr="00F92F6B">
        <w:fldChar w:fldCharType="end"/>
      </w:r>
    </w:p>
    <w:p w14:paraId="6173EC07" w14:textId="4A4F343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16.5.5</w:t>
      </w:r>
      <w:r w:rsidRPr="00F92F6B">
        <w:rPr>
          <w:rFonts w:asciiTheme="minorHAnsi" w:eastAsiaTheme="minorEastAsia" w:hAnsiTheme="minorHAnsi" w:cstheme="minorBidi"/>
          <w:kern w:val="2"/>
          <w:sz w:val="24"/>
          <w:szCs w:val="24"/>
          <w14:ligatures w14:val="standardContextual"/>
        </w:rPr>
        <w:tab/>
      </w:r>
      <w:r w:rsidRPr="00F92F6B">
        <w:t xml:space="preserve">Barring </w:t>
      </w:r>
      <w:r w:rsidRPr="00F92F6B">
        <w:rPr>
          <w:rFonts w:eastAsia="SimSun"/>
        </w:rPr>
        <w:t>exemption for emergency</w:t>
      </w:r>
      <w:r w:rsidRPr="00F92F6B">
        <w:t xml:space="preserve"> calls</w:t>
      </w:r>
      <w:r w:rsidRPr="00F92F6B">
        <w:tab/>
      </w:r>
      <w:r w:rsidRPr="00F92F6B">
        <w:fldChar w:fldCharType="begin" w:fldLock="1"/>
      </w:r>
      <w:r w:rsidRPr="00F92F6B">
        <w:instrText xml:space="preserve"> PAGEREF _Toc219281002 \h </w:instrText>
      </w:r>
      <w:r w:rsidRPr="00F92F6B">
        <w:fldChar w:fldCharType="separate"/>
      </w:r>
      <w:r w:rsidRPr="00F92F6B">
        <w:t>177</w:t>
      </w:r>
      <w:r w:rsidRPr="00F92F6B">
        <w:fldChar w:fldCharType="end"/>
      </w:r>
    </w:p>
    <w:p w14:paraId="3732BBDC" w14:textId="3B562E7F"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16.6</w:t>
      </w:r>
      <w:r w:rsidRPr="00F92F6B">
        <w:rPr>
          <w:rFonts w:asciiTheme="minorHAnsi" w:eastAsiaTheme="minorEastAsia" w:hAnsiTheme="minorHAnsi" w:cstheme="minorBidi"/>
          <w:kern w:val="2"/>
          <w:sz w:val="24"/>
          <w:szCs w:val="24"/>
          <w14:ligatures w14:val="standardContextual"/>
        </w:rPr>
        <w:tab/>
      </w:r>
      <w:r w:rsidRPr="00F92F6B">
        <w:t>Stand-Alone NPN</w:t>
      </w:r>
      <w:r w:rsidRPr="00F92F6B">
        <w:tab/>
      </w:r>
      <w:r w:rsidRPr="00F92F6B">
        <w:fldChar w:fldCharType="begin" w:fldLock="1"/>
      </w:r>
      <w:r w:rsidRPr="00F92F6B">
        <w:instrText xml:space="preserve"> PAGEREF _Toc219281003 \h </w:instrText>
      </w:r>
      <w:r w:rsidRPr="00F92F6B">
        <w:fldChar w:fldCharType="separate"/>
      </w:r>
      <w:r w:rsidRPr="00F92F6B">
        <w:t>178</w:t>
      </w:r>
      <w:r w:rsidRPr="00F92F6B">
        <w:fldChar w:fldCharType="end"/>
      </w:r>
    </w:p>
    <w:p w14:paraId="305DAF4E" w14:textId="1F71EB5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16.6.1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_Toc219281004 \h </w:instrText>
      </w:r>
      <w:r w:rsidRPr="00F92F6B">
        <w:fldChar w:fldCharType="separate"/>
      </w:r>
      <w:r w:rsidRPr="00F92F6B">
        <w:t>178</w:t>
      </w:r>
      <w:r w:rsidRPr="00F92F6B">
        <w:fldChar w:fldCharType="end"/>
      </w:r>
    </w:p>
    <w:p w14:paraId="151B08A6" w14:textId="4CB399F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16.6.2</w:t>
      </w:r>
      <w:r w:rsidRPr="00F92F6B">
        <w:rPr>
          <w:rFonts w:asciiTheme="minorHAnsi" w:eastAsiaTheme="minorEastAsia" w:hAnsiTheme="minorHAnsi" w:cstheme="minorBidi"/>
          <w:kern w:val="2"/>
          <w:sz w:val="24"/>
          <w:szCs w:val="24"/>
          <w14:ligatures w14:val="standardContextual"/>
        </w:rPr>
        <w:tab/>
      </w:r>
      <w:r w:rsidRPr="00F92F6B">
        <w:t>Mobility</w:t>
      </w:r>
      <w:r w:rsidRPr="00F92F6B">
        <w:tab/>
      </w:r>
      <w:r w:rsidRPr="00F92F6B">
        <w:fldChar w:fldCharType="begin" w:fldLock="1"/>
      </w:r>
      <w:r w:rsidRPr="00F92F6B">
        <w:instrText xml:space="preserve"> PAGEREF _Toc219281005 \h </w:instrText>
      </w:r>
      <w:r w:rsidRPr="00F92F6B">
        <w:fldChar w:fldCharType="separate"/>
      </w:r>
      <w:r w:rsidRPr="00F92F6B">
        <w:t>178</w:t>
      </w:r>
      <w:r w:rsidRPr="00F92F6B">
        <w:fldChar w:fldCharType="end"/>
      </w:r>
    </w:p>
    <w:p w14:paraId="49277C74" w14:textId="68C08C3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16.6.2.1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_Toc219281006 \h </w:instrText>
      </w:r>
      <w:r w:rsidRPr="00F92F6B">
        <w:fldChar w:fldCharType="separate"/>
      </w:r>
      <w:r w:rsidRPr="00F92F6B">
        <w:t>178</w:t>
      </w:r>
      <w:r w:rsidRPr="00F92F6B">
        <w:fldChar w:fldCharType="end"/>
      </w:r>
    </w:p>
    <w:p w14:paraId="0ADE582B" w14:textId="56E765E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16.6.2.2</w:t>
      </w:r>
      <w:r w:rsidRPr="00F92F6B">
        <w:rPr>
          <w:rFonts w:asciiTheme="minorHAnsi" w:eastAsiaTheme="minorEastAsia" w:hAnsiTheme="minorHAnsi" w:cstheme="minorBidi"/>
          <w:kern w:val="2"/>
          <w:sz w:val="24"/>
          <w:szCs w:val="24"/>
          <w14:ligatures w14:val="standardContextual"/>
        </w:rPr>
        <w:tab/>
      </w:r>
      <w:r w:rsidRPr="00F92F6B">
        <w:t>Inactive Mode</w:t>
      </w:r>
      <w:r w:rsidRPr="00F92F6B">
        <w:tab/>
      </w:r>
      <w:r w:rsidRPr="00F92F6B">
        <w:fldChar w:fldCharType="begin" w:fldLock="1"/>
      </w:r>
      <w:r w:rsidRPr="00F92F6B">
        <w:instrText xml:space="preserve"> PAGEREF _Toc219281007 \h </w:instrText>
      </w:r>
      <w:r w:rsidRPr="00F92F6B">
        <w:fldChar w:fldCharType="separate"/>
      </w:r>
      <w:r w:rsidRPr="00F92F6B">
        <w:t>178</w:t>
      </w:r>
      <w:r w:rsidRPr="00F92F6B">
        <w:fldChar w:fldCharType="end"/>
      </w:r>
    </w:p>
    <w:p w14:paraId="0EE91DED" w14:textId="3F1FC77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16.6.2.3</w:t>
      </w:r>
      <w:r w:rsidRPr="00F92F6B">
        <w:rPr>
          <w:rFonts w:asciiTheme="minorHAnsi" w:eastAsiaTheme="minorEastAsia" w:hAnsiTheme="minorHAnsi" w:cstheme="minorBidi"/>
          <w:kern w:val="2"/>
          <w:sz w:val="24"/>
          <w:szCs w:val="24"/>
          <w14:ligatures w14:val="standardContextual"/>
        </w:rPr>
        <w:tab/>
      </w:r>
      <w:r w:rsidRPr="00F92F6B">
        <w:t>Connected Mode</w:t>
      </w:r>
      <w:r w:rsidRPr="00F92F6B">
        <w:tab/>
      </w:r>
      <w:r w:rsidRPr="00F92F6B">
        <w:fldChar w:fldCharType="begin" w:fldLock="1"/>
      </w:r>
      <w:r w:rsidRPr="00F92F6B">
        <w:instrText xml:space="preserve"> PAGEREF _Toc219281008 \h </w:instrText>
      </w:r>
      <w:r w:rsidRPr="00F92F6B">
        <w:fldChar w:fldCharType="separate"/>
      </w:r>
      <w:r w:rsidRPr="00F92F6B">
        <w:t>178</w:t>
      </w:r>
      <w:r w:rsidRPr="00F92F6B">
        <w:fldChar w:fldCharType="end"/>
      </w:r>
    </w:p>
    <w:p w14:paraId="202DB855" w14:textId="6C5DAB8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16.6.3</w:t>
      </w:r>
      <w:r w:rsidRPr="00F92F6B">
        <w:rPr>
          <w:rFonts w:asciiTheme="minorHAnsi" w:eastAsiaTheme="minorEastAsia" w:hAnsiTheme="minorHAnsi" w:cstheme="minorBidi"/>
          <w:kern w:val="2"/>
          <w:sz w:val="24"/>
          <w:szCs w:val="24"/>
          <w14:ligatures w14:val="standardContextual"/>
        </w:rPr>
        <w:tab/>
      </w:r>
      <w:r w:rsidRPr="00F92F6B">
        <w:t>Self-Configuration for SNPN</w:t>
      </w:r>
      <w:r w:rsidRPr="00F92F6B">
        <w:tab/>
      </w:r>
      <w:r w:rsidRPr="00F92F6B">
        <w:fldChar w:fldCharType="begin" w:fldLock="1"/>
      </w:r>
      <w:r w:rsidRPr="00F92F6B">
        <w:instrText xml:space="preserve"> PAGEREF _Toc219281009 \h </w:instrText>
      </w:r>
      <w:r w:rsidRPr="00F92F6B">
        <w:fldChar w:fldCharType="separate"/>
      </w:r>
      <w:r w:rsidRPr="00F92F6B">
        <w:t>178</w:t>
      </w:r>
      <w:r w:rsidRPr="00F92F6B">
        <w:fldChar w:fldCharType="end"/>
      </w:r>
    </w:p>
    <w:p w14:paraId="1505674E" w14:textId="729E251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16.6.4</w:t>
      </w:r>
      <w:r w:rsidRPr="00F92F6B">
        <w:rPr>
          <w:rFonts w:asciiTheme="minorHAnsi" w:eastAsiaTheme="minorEastAsia" w:hAnsiTheme="minorHAnsi" w:cstheme="minorBidi"/>
          <w:kern w:val="2"/>
          <w:sz w:val="24"/>
          <w:szCs w:val="24"/>
          <w14:ligatures w14:val="standardContextual"/>
        </w:rPr>
        <w:tab/>
      </w:r>
      <w:r w:rsidRPr="00F92F6B">
        <w:t>Access Control</w:t>
      </w:r>
      <w:r w:rsidRPr="00F92F6B">
        <w:tab/>
      </w:r>
      <w:r w:rsidRPr="00F92F6B">
        <w:fldChar w:fldCharType="begin" w:fldLock="1"/>
      </w:r>
      <w:r w:rsidRPr="00F92F6B">
        <w:instrText xml:space="preserve"> PAGEREF _Toc219281010 \h </w:instrText>
      </w:r>
      <w:r w:rsidRPr="00F92F6B">
        <w:fldChar w:fldCharType="separate"/>
      </w:r>
      <w:r w:rsidRPr="00F92F6B">
        <w:t>179</w:t>
      </w:r>
      <w:r w:rsidRPr="00F92F6B">
        <w:fldChar w:fldCharType="end"/>
      </w:r>
    </w:p>
    <w:p w14:paraId="0B58C753" w14:textId="2B88BA8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16.6.5</w:t>
      </w:r>
      <w:r w:rsidRPr="00F92F6B">
        <w:rPr>
          <w:rFonts w:asciiTheme="minorHAnsi" w:eastAsiaTheme="minorEastAsia" w:hAnsiTheme="minorHAnsi" w:cstheme="minorBidi"/>
          <w:kern w:val="2"/>
          <w:sz w:val="24"/>
          <w:szCs w:val="24"/>
          <w14:ligatures w14:val="standardContextual"/>
        </w:rPr>
        <w:tab/>
      </w:r>
      <w:r w:rsidRPr="00F92F6B">
        <w:t>Access with subscription/credentials owned by a Credentials Holder</w:t>
      </w:r>
      <w:r w:rsidRPr="00F92F6B">
        <w:tab/>
      </w:r>
      <w:r w:rsidRPr="00F92F6B">
        <w:fldChar w:fldCharType="begin" w:fldLock="1"/>
      </w:r>
      <w:r w:rsidRPr="00F92F6B">
        <w:instrText xml:space="preserve"> PAGEREF _Toc219281011 \h </w:instrText>
      </w:r>
      <w:r w:rsidRPr="00F92F6B">
        <w:fldChar w:fldCharType="separate"/>
      </w:r>
      <w:r w:rsidRPr="00F92F6B">
        <w:t>179</w:t>
      </w:r>
      <w:r w:rsidRPr="00F92F6B">
        <w:fldChar w:fldCharType="end"/>
      </w:r>
    </w:p>
    <w:p w14:paraId="67E3602A" w14:textId="46F5566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16.6.6</w:t>
      </w:r>
      <w:r w:rsidRPr="00F92F6B">
        <w:rPr>
          <w:rFonts w:asciiTheme="minorHAnsi" w:eastAsiaTheme="minorEastAsia" w:hAnsiTheme="minorHAnsi" w:cstheme="minorBidi"/>
          <w:kern w:val="2"/>
          <w:sz w:val="24"/>
          <w:szCs w:val="24"/>
          <w14:ligatures w14:val="standardContextual"/>
        </w:rPr>
        <w:tab/>
      </w:r>
      <w:r w:rsidRPr="00F92F6B">
        <w:t>Support of UE onboarding and remote provisioning</w:t>
      </w:r>
      <w:r w:rsidRPr="00F92F6B">
        <w:tab/>
      </w:r>
      <w:r w:rsidRPr="00F92F6B">
        <w:fldChar w:fldCharType="begin" w:fldLock="1"/>
      </w:r>
      <w:r w:rsidRPr="00F92F6B">
        <w:instrText xml:space="preserve"> PAGEREF _Toc219281012 \h </w:instrText>
      </w:r>
      <w:r w:rsidRPr="00F92F6B">
        <w:fldChar w:fldCharType="separate"/>
      </w:r>
      <w:r w:rsidRPr="00F92F6B">
        <w:t>179</w:t>
      </w:r>
      <w:r w:rsidRPr="00F92F6B">
        <w:fldChar w:fldCharType="end"/>
      </w:r>
    </w:p>
    <w:p w14:paraId="18ED211F" w14:textId="52057CB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16.7</w:t>
      </w:r>
      <w:r w:rsidRPr="00F92F6B">
        <w:rPr>
          <w:rFonts w:asciiTheme="minorHAnsi" w:eastAsiaTheme="minorEastAsia" w:hAnsiTheme="minorHAnsi" w:cstheme="minorBidi"/>
          <w:kern w:val="2"/>
          <w:sz w:val="24"/>
          <w:szCs w:val="24"/>
          <w14:ligatures w14:val="standardContextual"/>
        </w:rPr>
        <w:tab/>
      </w:r>
      <w:r w:rsidRPr="00F92F6B">
        <w:t>Public Network Integrated NPN</w:t>
      </w:r>
      <w:r w:rsidRPr="00F92F6B">
        <w:tab/>
      </w:r>
      <w:r w:rsidRPr="00F92F6B">
        <w:fldChar w:fldCharType="begin" w:fldLock="1"/>
      </w:r>
      <w:r w:rsidRPr="00F92F6B">
        <w:instrText xml:space="preserve"> PAGEREF _Toc219281013 \h </w:instrText>
      </w:r>
      <w:r w:rsidRPr="00F92F6B">
        <w:fldChar w:fldCharType="separate"/>
      </w:r>
      <w:r w:rsidRPr="00F92F6B">
        <w:t>179</w:t>
      </w:r>
      <w:r w:rsidRPr="00F92F6B">
        <w:fldChar w:fldCharType="end"/>
      </w:r>
    </w:p>
    <w:p w14:paraId="5C1C7162" w14:textId="1736630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16.7.1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_Toc219281014 \h </w:instrText>
      </w:r>
      <w:r w:rsidRPr="00F92F6B">
        <w:fldChar w:fldCharType="separate"/>
      </w:r>
      <w:r w:rsidRPr="00F92F6B">
        <w:t>179</w:t>
      </w:r>
      <w:r w:rsidRPr="00F92F6B">
        <w:fldChar w:fldCharType="end"/>
      </w:r>
    </w:p>
    <w:p w14:paraId="4A36B59C" w14:textId="66A72E1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16.7.2</w:t>
      </w:r>
      <w:r w:rsidRPr="00F92F6B">
        <w:rPr>
          <w:rFonts w:asciiTheme="minorHAnsi" w:eastAsiaTheme="minorEastAsia" w:hAnsiTheme="minorHAnsi" w:cstheme="minorBidi"/>
          <w:kern w:val="2"/>
          <w:sz w:val="24"/>
          <w:szCs w:val="24"/>
          <w14:ligatures w14:val="standardContextual"/>
        </w:rPr>
        <w:tab/>
      </w:r>
      <w:r w:rsidRPr="00F92F6B">
        <w:t>Mobility</w:t>
      </w:r>
      <w:r w:rsidRPr="00F92F6B">
        <w:tab/>
      </w:r>
      <w:r w:rsidRPr="00F92F6B">
        <w:fldChar w:fldCharType="begin" w:fldLock="1"/>
      </w:r>
      <w:r w:rsidRPr="00F92F6B">
        <w:instrText xml:space="preserve"> PAGEREF _Toc219281015 \h </w:instrText>
      </w:r>
      <w:r w:rsidRPr="00F92F6B">
        <w:fldChar w:fldCharType="separate"/>
      </w:r>
      <w:r w:rsidRPr="00F92F6B">
        <w:t>180</w:t>
      </w:r>
      <w:r w:rsidRPr="00F92F6B">
        <w:fldChar w:fldCharType="end"/>
      </w:r>
    </w:p>
    <w:p w14:paraId="2FE208ED" w14:textId="74D1F66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16.7.2.1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_Toc219281016 \h </w:instrText>
      </w:r>
      <w:r w:rsidRPr="00F92F6B">
        <w:fldChar w:fldCharType="separate"/>
      </w:r>
      <w:r w:rsidRPr="00F92F6B">
        <w:t>180</w:t>
      </w:r>
      <w:r w:rsidRPr="00F92F6B">
        <w:fldChar w:fldCharType="end"/>
      </w:r>
    </w:p>
    <w:p w14:paraId="0D7D2B1E" w14:textId="07E5732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16.7.2.2</w:t>
      </w:r>
      <w:r w:rsidRPr="00F92F6B">
        <w:rPr>
          <w:rFonts w:asciiTheme="minorHAnsi" w:eastAsiaTheme="minorEastAsia" w:hAnsiTheme="minorHAnsi" w:cstheme="minorBidi"/>
          <w:kern w:val="2"/>
          <w:sz w:val="24"/>
          <w:szCs w:val="24"/>
          <w14:ligatures w14:val="standardContextual"/>
        </w:rPr>
        <w:tab/>
      </w:r>
      <w:r w:rsidRPr="00F92F6B">
        <w:t>Inactive Mode</w:t>
      </w:r>
      <w:r w:rsidRPr="00F92F6B">
        <w:tab/>
      </w:r>
      <w:r w:rsidRPr="00F92F6B">
        <w:fldChar w:fldCharType="begin" w:fldLock="1"/>
      </w:r>
      <w:r w:rsidRPr="00F92F6B">
        <w:instrText xml:space="preserve"> PAGEREF _Toc219281017 \h </w:instrText>
      </w:r>
      <w:r w:rsidRPr="00F92F6B">
        <w:fldChar w:fldCharType="separate"/>
      </w:r>
      <w:r w:rsidRPr="00F92F6B">
        <w:t>180</w:t>
      </w:r>
      <w:r w:rsidRPr="00F92F6B">
        <w:fldChar w:fldCharType="end"/>
      </w:r>
    </w:p>
    <w:p w14:paraId="15EBC829" w14:textId="6D071C9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16.7.2.3</w:t>
      </w:r>
      <w:r w:rsidRPr="00F92F6B">
        <w:rPr>
          <w:rFonts w:asciiTheme="minorHAnsi" w:eastAsiaTheme="minorEastAsia" w:hAnsiTheme="minorHAnsi" w:cstheme="minorBidi"/>
          <w:kern w:val="2"/>
          <w:sz w:val="24"/>
          <w:szCs w:val="24"/>
          <w14:ligatures w14:val="standardContextual"/>
        </w:rPr>
        <w:tab/>
      </w:r>
      <w:r w:rsidRPr="00F92F6B">
        <w:t>Connected Mode</w:t>
      </w:r>
      <w:r w:rsidRPr="00F92F6B">
        <w:tab/>
      </w:r>
      <w:r w:rsidRPr="00F92F6B">
        <w:fldChar w:fldCharType="begin" w:fldLock="1"/>
      </w:r>
      <w:r w:rsidRPr="00F92F6B">
        <w:instrText xml:space="preserve"> PAGEREF _Toc219281018 \h </w:instrText>
      </w:r>
      <w:r w:rsidRPr="00F92F6B">
        <w:fldChar w:fldCharType="separate"/>
      </w:r>
      <w:r w:rsidRPr="00F92F6B">
        <w:t>180</w:t>
      </w:r>
      <w:r w:rsidRPr="00F92F6B">
        <w:fldChar w:fldCharType="end"/>
      </w:r>
    </w:p>
    <w:p w14:paraId="116A9175" w14:textId="213333E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16.7.3</w:t>
      </w:r>
      <w:r w:rsidRPr="00F92F6B">
        <w:rPr>
          <w:rFonts w:asciiTheme="minorHAnsi" w:eastAsiaTheme="minorEastAsia" w:hAnsiTheme="minorHAnsi" w:cstheme="minorBidi"/>
          <w:kern w:val="2"/>
          <w:sz w:val="24"/>
          <w:szCs w:val="24"/>
          <w14:ligatures w14:val="standardContextual"/>
        </w:rPr>
        <w:tab/>
      </w:r>
      <w:r w:rsidRPr="00F92F6B">
        <w:t>Self-Configuration for PNI-NPN</w:t>
      </w:r>
      <w:r w:rsidRPr="00F92F6B">
        <w:tab/>
      </w:r>
      <w:r w:rsidRPr="00F92F6B">
        <w:fldChar w:fldCharType="begin" w:fldLock="1"/>
      </w:r>
      <w:r w:rsidRPr="00F92F6B">
        <w:instrText xml:space="preserve"> PAGEREF _Toc219281019 \h </w:instrText>
      </w:r>
      <w:r w:rsidRPr="00F92F6B">
        <w:fldChar w:fldCharType="separate"/>
      </w:r>
      <w:r w:rsidRPr="00F92F6B">
        <w:t>180</w:t>
      </w:r>
      <w:r w:rsidRPr="00F92F6B">
        <w:fldChar w:fldCharType="end"/>
      </w:r>
    </w:p>
    <w:p w14:paraId="405AF0B3" w14:textId="7CF5304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16.7.4</w:t>
      </w:r>
      <w:r w:rsidRPr="00F92F6B">
        <w:rPr>
          <w:rFonts w:asciiTheme="minorHAnsi" w:eastAsiaTheme="minorEastAsia" w:hAnsiTheme="minorHAnsi" w:cstheme="minorBidi"/>
          <w:kern w:val="2"/>
          <w:sz w:val="24"/>
          <w:szCs w:val="24"/>
          <w14:ligatures w14:val="standardContextual"/>
        </w:rPr>
        <w:tab/>
      </w:r>
      <w:r w:rsidRPr="00F92F6B">
        <w:t>Access Control</w:t>
      </w:r>
      <w:r w:rsidRPr="00F92F6B">
        <w:tab/>
      </w:r>
      <w:r w:rsidRPr="00F92F6B">
        <w:fldChar w:fldCharType="begin" w:fldLock="1"/>
      </w:r>
      <w:r w:rsidRPr="00F92F6B">
        <w:instrText xml:space="preserve"> PAGEREF _Toc219281020 \h </w:instrText>
      </w:r>
      <w:r w:rsidRPr="00F92F6B">
        <w:fldChar w:fldCharType="separate"/>
      </w:r>
      <w:r w:rsidRPr="00F92F6B">
        <w:t>180</w:t>
      </w:r>
      <w:r w:rsidRPr="00F92F6B">
        <w:fldChar w:fldCharType="end"/>
      </w:r>
    </w:p>
    <w:p w14:paraId="7BD0C988" w14:textId="62DDA4C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16.7.5</w:t>
      </w:r>
      <w:r w:rsidRPr="00F92F6B">
        <w:rPr>
          <w:rFonts w:asciiTheme="minorHAnsi" w:eastAsiaTheme="minorEastAsia" w:hAnsiTheme="minorHAnsi" w:cstheme="minorBidi"/>
          <w:kern w:val="2"/>
          <w:sz w:val="24"/>
          <w:szCs w:val="24"/>
          <w14:ligatures w14:val="standardContextual"/>
        </w:rPr>
        <w:tab/>
      </w:r>
      <w:r w:rsidRPr="00F92F6B">
        <w:t>Paging</w:t>
      </w:r>
      <w:r w:rsidRPr="00F92F6B">
        <w:tab/>
      </w:r>
      <w:r w:rsidRPr="00F92F6B">
        <w:fldChar w:fldCharType="begin" w:fldLock="1"/>
      </w:r>
      <w:r w:rsidRPr="00F92F6B">
        <w:instrText xml:space="preserve"> PAGEREF _Toc219281021 \h </w:instrText>
      </w:r>
      <w:r w:rsidRPr="00F92F6B">
        <w:fldChar w:fldCharType="separate"/>
      </w:r>
      <w:r w:rsidRPr="00F92F6B">
        <w:t>181</w:t>
      </w:r>
      <w:r w:rsidRPr="00F92F6B">
        <w:fldChar w:fldCharType="end"/>
      </w:r>
    </w:p>
    <w:p w14:paraId="13D063B0" w14:textId="21149D8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16.8</w:t>
      </w:r>
      <w:r w:rsidRPr="00F92F6B">
        <w:rPr>
          <w:rFonts w:asciiTheme="minorHAnsi" w:eastAsiaTheme="minorEastAsia" w:hAnsiTheme="minorHAnsi" w:cstheme="minorBidi"/>
          <w:kern w:val="2"/>
          <w:sz w:val="24"/>
          <w:szCs w:val="24"/>
          <w14:ligatures w14:val="standardContextual"/>
        </w:rPr>
        <w:tab/>
      </w:r>
      <w:r w:rsidRPr="00F92F6B">
        <w:t>Support for Time Sensitive Communications</w:t>
      </w:r>
      <w:r w:rsidRPr="00F92F6B">
        <w:tab/>
      </w:r>
      <w:r w:rsidRPr="00F92F6B">
        <w:fldChar w:fldCharType="begin" w:fldLock="1"/>
      </w:r>
      <w:r w:rsidRPr="00F92F6B">
        <w:instrText xml:space="preserve"> PAGEREF _Toc219281022 \h </w:instrText>
      </w:r>
      <w:r w:rsidRPr="00F92F6B">
        <w:fldChar w:fldCharType="separate"/>
      </w:r>
      <w:r w:rsidRPr="00F92F6B">
        <w:t>181</w:t>
      </w:r>
      <w:r w:rsidRPr="00F92F6B">
        <w:fldChar w:fldCharType="end"/>
      </w:r>
    </w:p>
    <w:p w14:paraId="3C8D2563" w14:textId="103B8E0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16.8.1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_Toc219281023 \h </w:instrText>
      </w:r>
      <w:r w:rsidRPr="00F92F6B">
        <w:fldChar w:fldCharType="separate"/>
      </w:r>
      <w:r w:rsidRPr="00F92F6B">
        <w:t>181</w:t>
      </w:r>
      <w:r w:rsidRPr="00F92F6B">
        <w:fldChar w:fldCharType="end"/>
      </w:r>
    </w:p>
    <w:p w14:paraId="0DE027A0" w14:textId="49F3FE3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16.8.2</w:t>
      </w:r>
      <w:r w:rsidRPr="00F92F6B">
        <w:rPr>
          <w:rFonts w:asciiTheme="minorHAnsi" w:eastAsiaTheme="minorEastAsia" w:hAnsiTheme="minorHAnsi" w:cstheme="minorBidi"/>
          <w:kern w:val="2"/>
          <w:sz w:val="24"/>
          <w:szCs w:val="24"/>
          <w14:ligatures w14:val="standardContextual"/>
        </w:rPr>
        <w:tab/>
      </w:r>
      <w:r w:rsidRPr="00F92F6B">
        <w:t>Network timing synchronization status monitoring</w:t>
      </w:r>
      <w:r w:rsidRPr="00F92F6B">
        <w:tab/>
      </w:r>
      <w:r w:rsidRPr="00F92F6B">
        <w:fldChar w:fldCharType="begin" w:fldLock="1"/>
      </w:r>
      <w:r w:rsidRPr="00F92F6B">
        <w:instrText xml:space="preserve"> PAGEREF _Toc219281024 \h </w:instrText>
      </w:r>
      <w:r w:rsidRPr="00F92F6B">
        <w:fldChar w:fldCharType="separate"/>
      </w:r>
      <w:r w:rsidRPr="00F92F6B">
        <w:t>182</w:t>
      </w:r>
      <w:r w:rsidRPr="00F92F6B">
        <w:fldChar w:fldCharType="end"/>
      </w:r>
    </w:p>
    <w:p w14:paraId="6B5CE4BD" w14:textId="77EB83B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16.8.2.1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_Toc219281025 \h </w:instrText>
      </w:r>
      <w:r w:rsidRPr="00F92F6B">
        <w:fldChar w:fldCharType="separate"/>
      </w:r>
      <w:r w:rsidRPr="00F92F6B">
        <w:t>182</w:t>
      </w:r>
      <w:r w:rsidRPr="00F92F6B">
        <w:fldChar w:fldCharType="end"/>
      </w:r>
    </w:p>
    <w:p w14:paraId="65C008AA" w14:textId="636CA59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16.8.2.2</w:t>
      </w:r>
      <w:r w:rsidRPr="00F92F6B">
        <w:rPr>
          <w:rFonts w:asciiTheme="minorHAnsi" w:eastAsiaTheme="minorEastAsia" w:hAnsiTheme="minorHAnsi" w:cstheme="minorBidi"/>
          <w:kern w:val="2"/>
          <w:sz w:val="24"/>
          <w:szCs w:val="24"/>
          <w14:ligatures w14:val="standardContextual"/>
        </w:rPr>
        <w:tab/>
      </w:r>
      <w:r w:rsidRPr="00F92F6B">
        <w:t>Network timing synchronization status monitoring towards CN</w:t>
      </w:r>
      <w:r w:rsidRPr="00F92F6B">
        <w:tab/>
      </w:r>
      <w:r w:rsidRPr="00F92F6B">
        <w:fldChar w:fldCharType="begin" w:fldLock="1"/>
      </w:r>
      <w:r w:rsidRPr="00F92F6B">
        <w:instrText xml:space="preserve"> PAGEREF _Toc219281026 \h </w:instrText>
      </w:r>
      <w:r w:rsidRPr="00F92F6B">
        <w:fldChar w:fldCharType="separate"/>
      </w:r>
      <w:r w:rsidRPr="00F92F6B">
        <w:t>183</w:t>
      </w:r>
      <w:r w:rsidRPr="00F92F6B">
        <w:fldChar w:fldCharType="end"/>
      </w:r>
    </w:p>
    <w:p w14:paraId="13195214" w14:textId="456E002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16.8.2.3</w:t>
      </w:r>
      <w:r w:rsidRPr="00F92F6B">
        <w:rPr>
          <w:rFonts w:asciiTheme="minorHAnsi" w:eastAsiaTheme="minorEastAsia" w:hAnsiTheme="minorHAnsi" w:cstheme="minorBidi"/>
          <w:kern w:val="2"/>
          <w:sz w:val="24"/>
          <w:szCs w:val="24"/>
          <w14:ligatures w14:val="standardContextual"/>
        </w:rPr>
        <w:tab/>
      </w:r>
      <w:r w:rsidRPr="00F92F6B">
        <w:t>Network timing synchronization status monitoring towards UE</w:t>
      </w:r>
      <w:r w:rsidRPr="00F92F6B">
        <w:tab/>
      </w:r>
      <w:r w:rsidRPr="00F92F6B">
        <w:fldChar w:fldCharType="begin" w:fldLock="1"/>
      </w:r>
      <w:r w:rsidRPr="00F92F6B">
        <w:instrText xml:space="preserve"> PAGEREF _Toc219281027 \h </w:instrText>
      </w:r>
      <w:r w:rsidRPr="00F92F6B">
        <w:fldChar w:fldCharType="separate"/>
      </w:r>
      <w:r w:rsidRPr="00F92F6B">
        <w:t>183</w:t>
      </w:r>
      <w:r w:rsidRPr="00F92F6B">
        <w:fldChar w:fldCharType="end"/>
      </w:r>
    </w:p>
    <w:p w14:paraId="4D6E8775" w14:textId="4F93697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16.8.3</w:t>
      </w:r>
      <w:r w:rsidRPr="00F92F6B">
        <w:rPr>
          <w:rFonts w:asciiTheme="minorHAnsi" w:eastAsiaTheme="minorEastAsia" w:hAnsiTheme="minorHAnsi" w:cstheme="minorBidi"/>
          <w:kern w:val="2"/>
          <w:sz w:val="24"/>
          <w:szCs w:val="24"/>
          <w14:ligatures w14:val="standardContextual"/>
        </w:rPr>
        <w:tab/>
      </w:r>
      <w:r w:rsidRPr="00F92F6B">
        <w:t>RAN feedback for adaptation of Burst Arrival Time and Periodicity</w:t>
      </w:r>
      <w:r w:rsidRPr="00F92F6B">
        <w:tab/>
      </w:r>
      <w:r w:rsidRPr="00F92F6B">
        <w:fldChar w:fldCharType="begin" w:fldLock="1"/>
      </w:r>
      <w:r w:rsidRPr="00F92F6B">
        <w:instrText xml:space="preserve"> PAGEREF _Toc219281028 \h </w:instrText>
      </w:r>
      <w:r w:rsidRPr="00F92F6B">
        <w:fldChar w:fldCharType="separate"/>
      </w:r>
      <w:r w:rsidRPr="00F92F6B">
        <w:t>184</w:t>
      </w:r>
      <w:r w:rsidRPr="00F92F6B">
        <w:fldChar w:fldCharType="end"/>
      </w:r>
    </w:p>
    <w:p w14:paraId="244F6434" w14:textId="2CE9C74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Malgun Gothic"/>
        </w:rPr>
        <w:t>16.9</w:t>
      </w:r>
      <w:r w:rsidRPr="00F92F6B">
        <w:rPr>
          <w:rFonts w:asciiTheme="minorHAnsi" w:eastAsiaTheme="minorEastAsia" w:hAnsiTheme="minorHAnsi" w:cstheme="minorBidi"/>
          <w:kern w:val="2"/>
          <w:sz w:val="24"/>
          <w:szCs w:val="24"/>
          <w14:ligatures w14:val="standardContextual"/>
        </w:rPr>
        <w:tab/>
      </w:r>
      <w:r w:rsidRPr="00F92F6B">
        <w:rPr>
          <w:rFonts w:eastAsia="Malgun Gothic"/>
        </w:rPr>
        <w:t>Sidelink</w:t>
      </w:r>
      <w:r w:rsidRPr="00F92F6B">
        <w:tab/>
      </w:r>
      <w:r w:rsidRPr="00F92F6B">
        <w:fldChar w:fldCharType="begin" w:fldLock="1"/>
      </w:r>
      <w:r w:rsidRPr="00F92F6B">
        <w:instrText xml:space="preserve"> PAGEREF _Toc219281029 \h </w:instrText>
      </w:r>
      <w:r w:rsidRPr="00F92F6B">
        <w:fldChar w:fldCharType="separate"/>
      </w:r>
      <w:r w:rsidRPr="00F92F6B">
        <w:t>184</w:t>
      </w:r>
      <w:r w:rsidRPr="00F92F6B">
        <w:fldChar w:fldCharType="end"/>
      </w:r>
    </w:p>
    <w:p w14:paraId="14C3EA6C" w14:textId="5767633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_Toc219281030 \h </w:instrText>
      </w:r>
      <w:r w:rsidRPr="00F92F6B">
        <w:fldChar w:fldCharType="separate"/>
      </w:r>
      <w:r w:rsidRPr="00F92F6B">
        <w:t>184</w:t>
      </w:r>
      <w:r w:rsidRPr="00F92F6B">
        <w:fldChar w:fldCharType="end"/>
      </w:r>
    </w:p>
    <w:p w14:paraId="3B04E84F" w14:textId="65A0BE8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16.9.2</w:t>
      </w:r>
      <w:r w:rsidRPr="00F92F6B">
        <w:rPr>
          <w:rFonts w:asciiTheme="minorHAnsi" w:eastAsiaTheme="minorEastAsia" w:hAnsiTheme="minorHAnsi" w:cstheme="minorBidi"/>
          <w:kern w:val="2"/>
          <w:sz w:val="24"/>
          <w:szCs w:val="24"/>
          <w14:ligatures w14:val="standardContextual"/>
        </w:rPr>
        <w:tab/>
      </w:r>
      <w:r w:rsidRPr="00F92F6B">
        <w:t>Radio Protocol Architecture for NR sidelink communication</w:t>
      </w:r>
      <w:r w:rsidRPr="00F92F6B">
        <w:tab/>
      </w:r>
      <w:r w:rsidRPr="00F92F6B">
        <w:fldChar w:fldCharType="begin" w:fldLock="1"/>
      </w:r>
      <w:r w:rsidRPr="00F92F6B">
        <w:instrText xml:space="preserve"> PAGEREF _Toc219281031 \h </w:instrText>
      </w:r>
      <w:r w:rsidRPr="00F92F6B">
        <w:fldChar w:fldCharType="separate"/>
      </w:r>
      <w:r w:rsidRPr="00F92F6B">
        <w:t>185</w:t>
      </w:r>
      <w:r w:rsidRPr="00F92F6B">
        <w:fldChar w:fldCharType="end"/>
      </w:r>
    </w:p>
    <w:p w14:paraId="4650E595" w14:textId="6048B40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16.9.2.1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_Toc219281032 \h </w:instrText>
      </w:r>
      <w:r w:rsidRPr="00F92F6B">
        <w:fldChar w:fldCharType="separate"/>
      </w:r>
      <w:r w:rsidRPr="00F92F6B">
        <w:t>185</w:t>
      </w:r>
      <w:r w:rsidRPr="00F92F6B">
        <w:fldChar w:fldCharType="end"/>
      </w:r>
    </w:p>
    <w:p w14:paraId="28845887" w14:textId="5FEDEBE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16.9.2.2</w:t>
      </w:r>
      <w:r w:rsidRPr="00F92F6B">
        <w:rPr>
          <w:rFonts w:asciiTheme="minorHAnsi" w:eastAsiaTheme="minorEastAsia" w:hAnsiTheme="minorHAnsi" w:cstheme="minorBidi"/>
          <w:kern w:val="2"/>
          <w:sz w:val="24"/>
          <w:szCs w:val="24"/>
          <w14:ligatures w14:val="standardContextual"/>
        </w:rPr>
        <w:tab/>
      </w:r>
      <w:r w:rsidRPr="00F92F6B">
        <w:t>MAC</w:t>
      </w:r>
      <w:r w:rsidRPr="00F92F6B">
        <w:tab/>
      </w:r>
      <w:r w:rsidRPr="00F92F6B">
        <w:fldChar w:fldCharType="begin" w:fldLock="1"/>
      </w:r>
      <w:r w:rsidRPr="00F92F6B">
        <w:instrText xml:space="preserve"> PAGEREF _Toc219281033 \h </w:instrText>
      </w:r>
      <w:r w:rsidRPr="00F92F6B">
        <w:fldChar w:fldCharType="separate"/>
      </w:r>
      <w:r w:rsidRPr="00F92F6B">
        <w:t>186</w:t>
      </w:r>
      <w:r w:rsidRPr="00F92F6B">
        <w:fldChar w:fldCharType="end"/>
      </w:r>
    </w:p>
    <w:p w14:paraId="7844ECE2" w14:textId="4268767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16.9.2.3</w:t>
      </w:r>
      <w:r w:rsidRPr="00F92F6B">
        <w:rPr>
          <w:rFonts w:asciiTheme="minorHAnsi" w:eastAsiaTheme="minorEastAsia" w:hAnsiTheme="minorHAnsi" w:cstheme="minorBidi"/>
          <w:kern w:val="2"/>
          <w:sz w:val="24"/>
          <w:szCs w:val="24"/>
          <w14:ligatures w14:val="standardContextual"/>
        </w:rPr>
        <w:tab/>
      </w:r>
      <w:r w:rsidRPr="00F92F6B">
        <w:t>RLC</w:t>
      </w:r>
      <w:r w:rsidRPr="00F92F6B">
        <w:tab/>
      </w:r>
      <w:r w:rsidRPr="00F92F6B">
        <w:fldChar w:fldCharType="begin" w:fldLock="1"/>
      </w:r>
      <w:r w:rsidRPr="00F92F6B">
        <w:instrText xml:space="preserve"> PAGEREF _Toc219281034 \h </w:instrText>
      </w:r>
      <w:r w:rsidRPr="00F92F6B">
        <w:fldChar w:fldCharType="separate"/>
      </w:r>
      <w:r w:rsidRPr="00F92F6B">
        <w:t>187</w:t>
      </w:r>
      <w:r w:rsidRPr="00F92F6B">
        <w:fldChar w:fldCharType="end"/>
      </w:r>
    </w:p>
    <w:p w14:paraId="0740A300" w14:textId="61EC0B6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16.9.2.4</w:t>
      </w:r>
      <w:r w:rsidRPr="00F92F6B">
        <w:rPr>
          <w:rFonts w:asciiTheme="minorHAnsi" w:eastAsiaTheme="minorEastAsia" w:hAnsiTheme="minorHAnsi" w:cstheme="minorBidi"/>
          <w:kern w:val="2"/>
          <w:sz w:val="24"/>
          <w:szCs w:val="24"/>
          <w14:ligatures w14:val="standardContextual"/>
        </w:rPr>
        <w:tab/>
      </w:r>
      <w:r w:rsidRPr="00F92F6B">
        <w:t>PDCP</w:t>
      </w:r>
      <w:r w:rsidRPr="00F92F6B">
        <w:tab/>
      </w:r>
      <w:r w:rsidRPr="00F92F6B">
        <w:fldChar w:fldCharType="begin" w:fldLock="1"/>
      </w:r>
      <w:r w:rsidRPr="00F92F6B">
        <w:instrText xml:space="preserve"> PAGEREF _Toc219281035 \h </w:instrText>
      </w:r>
      <w:r w:rsidRPr="00F92F6B">
        <w:fldChar w:fldCharType="separate"/>
      </w:r>
      <w:r w:rsidRPr="00F92F6B">
        <w:t>187</w:t>
      </w:r>
      <w:r w:rsidRPr="00F92F6B">
        <w:fldChar w:fldCharType="end"/>
      </w:r>
    </w:p>
    <w:p w14:paraId="55B9E514" w14:textId="5FADDDE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16.9.2.5</w:t>
      </w:r>
      <w:r w:rsidRPr="00F92F6B">
        <w:rPr>
          <w:rFonts w:asciiTheme="minorHAnsi" w:eastAsiaTheme="minorEastAsia" w:hAnsiTheme="minorHAnsi" w:cstheme="minorBidi"/>
          <w:kern w:val="2"/>
          <w:sz w:val="24"/>
          <w:szCs w:val="24"/>
          <w14:ligatures w14:val="standardContextual"/>
        </w:rPr>
        <w:tab/>
      </w:r>
      <w:r w:rsidRPr="00F92F6B">
        <w:t>SDAP</w:t>
      </w:r>
      <w:r w:rsidRPr="00F92F6B">
        <w:tab/>
      </w:r>
      <w:r w:rsidRPr="00F92F6B">
        <w:fldChar w:fldCharType="begin" w:fldLock="1"/>
      </w:r>
      <w:r w:rsidRPr="00F92F6B">
        <w:instrText xml:space="preserve"> PAGEREF _Toc219281036 \h </w:instrText>
      </w:r>
      <w:r w:rsidRPr="00F92F6B">
        <w:fldChar w:fldCharType="separate"/>
      </w:r>
      <w:r w:rsidRPr="00F92F6B">
        <w:t>187</w:t>
      </w:r>
      <w:r w:rsidRPr="00F92F6B">
        <w:fldChar w:fldCharType="end"/>
      </w:r>
    </w:p>
    <w:p w14:paraId="5796254D" w14:textId="1B984C2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16.9.2.6</w:t>
      </w:r>
      <w:r w:rsidRPr="00F92F6B">
        <w:rPr>
          <w:rFonts w:asciiTheme="minorHAnsi" w:eastAsiaTheme="minorEastAsia" w:hAnsiTheme="minorHAnsi" w:cstheme="minorBidi"/>
          <w:kern w:val="2"/>
          <w:sz w:val="24"/>
          <w:szCs w:val="24"/>
          <w14:ligatures w14:val="standardContextual"/>
        </w:rPr>
        <w:tab/>
      </w:r>
      <w:r w:rsidRPr="00F92F6B">
        <w:t>RRC</w:t>
      </w:r>
      <w:r w:rsidRPr="00F92F6B">
        <w:tab/>
      </w:r>
      <w:r w:rsidRPr="00F92F6B">
        <w:fldChar w:fldCharType="begin" w:fldLock="1"/>
      </w:r>
      <w:r w:rsidRPr="00F92F6B">
        <w:instrText xml:space="preserve"> PAGEREF _Toc219281037 \h </w:instrText>
      </w:r>
      <w:r w:rsidRPr="00F92F6B">
        <w:fldChar w:fldCharType="separate"/>
      </w:r>
      <w:r w:rsidRPr="00F92F6B">
        <w:t>187</w:t>
      </w:r>
      <w:r w:rsidRPr="00F92F6B">
        <w:fldChar w:fldCharType="end"/>
      </w:r>
    </w:p>
    <w:p w14:paraId="3621F089" w14:textId="598562F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16.9.3</w:t>
      </w:r>
      <w:r w:rsidRPr="00F92F6B">
        <w:rPr>
          <w:rFonts w:asciiTheme="minorHAnsi" w:eastAsiaTheme="minorEastAsia" w:hAnsiTheme="minorHAnsi" w:cstheme="minorBidi"/>
          <w:kern w:val="2"/>
          <w:sz w:val="24"/>
          <w:szCs w:val="24"/>
          <w14:ligatures w14:val="standardContextual"/>
        </w:rPr>
        <w:tab/>
      </w:r>
      <w:r w:rsidRPr="00F92F6B">
        <w:t>Radio Resource Allocation</w:t>
      </w:r>
      <w:r w:rsidRPr="00F92F6B">
        <w:tab/>
      </w:r>
      <w:r w:rsidRPr="00F92F6B">
        <w:fldChar w:fldCharType="begin" w:fldLock="1"/>
      </w:r>
      <w:r w:rsidRPr="00F92F6B">
        <w:instrText xml:space="preserve"> PAGEREF _Toc219281038 \h </w:instrText>
      </w:r>
      <w:r w:rsidRPr="00F92F6B">
        <w:fldChar w:fldCharType="separate"/>
      </w:r>
      <w:r w:rsidRPr="00F92F6B">
        <w:t>188</w:t>
      </w:r>
      <w:r w:rsidRPr="00F92F6B">
        <w:fldChar w:fldCharType="end"/>
      </w:r>
    </w:p>
    <w:p w14:paraId="4F159162" w14:textId="181921A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16.9.3.1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_Toc219281039 \h </w:instrText>
      </w:r>
      <w:r w:rsidRPr="00F92F6B">
        <w:fldChar w:fldCharType="separate"/>
      </w:r>
      <w:r w:rsidRPr="00F92F6B">
        <w:t>188</w:t>
      </w:r>
      <w:r w:rsidRPr="00F92F6B">
        <w:fldChar w:fldCharType="end"/>
      </w:r>
    </w:p>
    <w:p w14:paraId="09773FBC" w14:textId="2B5C19F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16.9.3.2</w:t>
      </w:r>
      <w:r w:rsidRPr="00F92F6B">
        <w:rPr>
          <w:rFonts w:asciiTheme="minorHAnsi" w:eastAsiaTheme="minorEastAsia" w:hAnsiTheme="minorHAnsi" w:cstheme="minorBidi"/>
          <w:kern w:val="2"/>
          <w:sz w:val="24"/>
          <w:szCs w:val="24"/>
          <w14:ligatures w14:val="standardContextual"/>
        </w:rPr>
        <w:tab/>
      </w:r>
      <w:r w:rsidRPr="00F92F6B">
        <w:t>Scheduled Resource Allocation</w:t>
      </w:r>
      <w:r w:rsidRPr="00F92F6B">
        <w:tab/>
      </w:r>
      <w:r w:rsidRPr="00F92F6B">
        <w:fldChar w:fldCharType="begin" w:fldLock="1"/>
      </w:r>
      <w:r w:rsidRPr="00F92F6B">
        <w:instrText xml:space="preserve"> PAGEREF _Toc219281040 \h </w:instrText>
      </w:r>
      <w:r w:rsidRPr="00F92F6B">
        <w:fldChar w:fldCharType="separate"/>
      </w:r>
      <w:r w:rsidRPr="00F92F6B">
        <w:t>188</w:t>
      </w:r>
      <w:r w:rsidRPr="00F92F6B">
        <w:fldChar w:fldCharType="end"/>
      </w:r>
    </w:p>
    <w:p w14:paraId="3ED4CEB0" w14:textId="19636E1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16.9.3.3</w:t>
      </w:r>
      <w:r w:rsidRPr="00F92F6B">
        <w:rPr>
          <w:rFonts w:asciiTheme="minorHAnsi" w:eastAsiaTheme="minorEastAsia" w:hAnsiTheme="minorHAnsi" w:cstheme="minorBidi"/>
          <w:kern w:val="2"/>
          <w:sz w:val="24"/>
          <w:szCs w:val="24"/>
          <w14:ligatures w14:val="standardContextual"/>
        </w:rPr>
        <w:tab/>
      </w:r>
      <w:r w:rsidRPr="00F92F6B">
        <w:t>UE Autonomous Resource Selection</w:t>
      </w:r>
      <w:r w:rsidRPr="00F92F6B">
        <w:tab/>
      </w:r>
      <w:r w:rsidRPr="00F92F6B">
        <w:fldChar w:fldCharType="begin" w:fldLock="1"/>
      </w:r>
      <w:r w:rsidRPr="00F92F6B">
        <w:instrText xml:space="preserve"> PAGEREF _Toc219281041 \h </w:instrText>
      </w:r>
      <w:r w:rsidRPr="00F92F6B">
        <w:fldChar w:fldCharType="separate"/>
      </w:r>
      <w:r w:rsidRPr="00F92F6B">
        <w:t>189</w:t>
      </w:r>
      <w:r w:rsidRPr="00F92F6B">
        <w:fldChar w:fldCharType="end"/>
      </w:r>
    </w:p>
    <w:p w14:paraId="050A030B" w14:textId="691E980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16.9.3.4</w:t>
      </w:r>
      <w:r w:rsidRPr="00F92F6B">
        <w:rPr>
          <w:rFonts w:asciiTheme="minorHAnsi" w:eastAsiaTheme="minorEastAsia" w:hAnsiTheme="minorHAnsi" w:cstheme="minorBidi"/>
          <w:kern w:val="2"/>
          <w:sz w:val="24"/>
          <w:szCs w:val="24"/>
          <w14:ligatures w14:val="standardContextual"/>
        </w:rPr>
        <w:tab/>
      </w:r>
      <w:r w:rsidRPr="00F92F6B">
        <w:t>LTE and NR Sidelink co-channel coexistence</w:t>
      </w:r>
      <w:r w:rsidRPr="00F92F6B">
        <w:tab/>
      </w:r>
      <w:r w:rsidRPr="00F92F6B">
        <w:fldChar w:fldCharType="begin" w:fldLock="1"/>
      </w:r>
      <w:r w:rsidRPr="00F92F6B">
        <w:instrText xml:space="preserve"> PAGEREF _Toc219281042 \h </w:instrText>
      </w:r>
      <w:r w:rsidRPr="00F92F6B">
        <w:fldChar w:fldCharType="separate"/>
      </w:r>
      <w:r w:rsidRPr="00F92F6B">
        <w:t>189</w:t>
      </w:r>
      <w:r w:rsidRPr="00F92F6B">
        <w:fldChar w:fldCharType="end"/>
      </w:r>
    </w:p>
    <w:p w14:paraId="6C236CF3" w14:textId="19A3A39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16.9.4</w:t>
      </w:r>
      <w:r w:rsidRPr="00F92F6B">
        <w:rPr>
          <w:rFonts w:asciiTheme="minorHAnsi" w:eastAsiaTheme="minorEastAsia" w:hAnsiTheme="minorHAnsi" w:cstheme="minorBidi"/>
          <w:kern w:val="2"/>
          <w:sz w:val="24"/>
          <w:szCs w:val="24"/>
          <w14:ligatures w14:val="standardContextual"/>
        </w:rPr>
        <w:tab/>
      </w:r>
      <w:r w:rsidRPr="00F92F6B">
        <w:t>Uu Control</w:t>
      </w:r>
      <w:r w:rsidRPr="00F92F6B">
        <w:tab/>
      </w:r>
      <w:r w:rsidRPr="00F92F6B">
        <w:fldChar w:fldCharType="begin" w:fldLock="1"/>
      </w:r>
      <w:r w:rsidRPr="00F92F6B">
        <w:instrText xml:space="preserve"> PAGEREF _Toc219281043 \h </w:instrText>
      </w:r>
      <w:r w:rsidRPr="00F92F6B">
        <w:fldChar w:fldCharType="separate"/>
      </w:r>
      <w:r w:rsidRPr="00F92F6B">
        <w:t>189</w:t>
      </w:r>
      <w:r w:rsidRPr="00F92F6B">
        <w:fldChar w:fldCharType="end"/>
      </w:r>
    </w:p>
    <w:p w14:paraId="261789B6" w14:textId="0C2E1F8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16.9.4.1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_Toc219281044 \h </w:instrText>
      </w:r>
      <w:r w:rsidRPr="00F92F6B">
        <w:fldChar w:fldCharType="separate"/>
      </w:r>
      <w:r w:rsidRPr="00F92F6B">
        <w:t>189</w:t>
      </w:r>
      <w:r w:rsidRPr="00F92F6B">
        <w:fldChar w:fldCharType="end"/>
      </w:r>
    </w:p>
    <w:p w14:paraId="700AC017" w14:textId="2AB4758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16.9.4.2</w:t>
      </w:r>
      <w:r w:rsidRPr="00F92F6B">
        <w:rPr>
          <w:rFonts w:asciiTheme="minorHAnsi" w:eastAsiaTheme="minorEastAsia" w:hAnsiTheme="minorHAnsi" w:cstheme="minorBidi"/>
          <w:kern w:val="2"/>
          <w:sz w:val="24"/>
          <w:szCs w:val="24"/>
          <w14:ligatures w14:val="standardContextual"/>
        </w:rPr>
        <w:tab/>
      </w:r>
      <w:r w:rsidRPr="00F92F6B">
        <w:t>Control of connected UEs</w:t>
      </w:r>
      <w:r w:rsidRPr="00F92F6B">
        <w:tab/>
      </w:r>
      <w:r w:rsidRPr="00F92F6B">
        <w:fldChar w:fldCharType="begin" w:fldLock="1"/>
      </w:r>
      <w:r w:rsidRPr="00F92F6B">
        <w:instrText xml:space="preserve"> PAGEREF _Toc219281045 \h </w:instrText>
      </w:r>
      <w:r w:rsidRPr="00F92F6B">
        <w:fldChar w:fldCharType="separate"/>
      </w:r>
      <w:r w:rsidRPr="00F92F6B">
        <w:t>189</w:t>
      </w:r>
      <w:r w:rsidRPr="00F92F6B">
        <w:fldChar w:fldCharType="end"/>
      </w:r>
    </w:p>
    <w:p w14:paraId="67781C4D" w14:textId="0BF7D78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16.9.4.3</w:t>
      </w:r>
      <w:r w:rsidRPr="00F92F6B">
        <w:rPr>
          <w:rFonts w:asciiTheme="minorHAnsi" w:eastAsiaTheme="minorEastAsia" w:hAnsiTheme="minorHAnsi" w:cstheme="minorBidi"/>
          <w:kern w:val="2"/>
          <w:sz w:val="24"/>
          <w:szCs w:val="24"/>
          <w14:ligatures w14:val="standardContextual"/>
        </w:rPr>
        <w:tab/>
      </w:r>
      <w:r w:rsidRPr="00F92F6B">
        <w:t>Control of idle/inactive UEs</w:t>
      </w:r>
      <w:r w:rsidRPr="00F92F6B">
        <w:tab/>
      </w:r>
      <w:r w:rsidRPr="00F92F6B">
        <w:fldChar w:fldCharType="begin" w:fldLock="1"/>
      </w:r>
      <w:r w:rsidRPr="00F92F6B">
        <w:instrText xml:space="preserve"> PAGEREF _Toc219281046 \h </w:instrText>
      </w:r>
      <w:r w:rsidRPr="00F92F6B">
        <w:fldChar w:fldCharType="separate"/>
      </w:r>
      <w:r w:rsidRPr="00F92F6B">
        <w:t>190</w:t>
      </w:r>
      <w:r w:rsidRPr="00F92F6B">
        <w:fldChar w:fldCharType="end"/>
      </w:r>
    </w:p>
    <w:p w14:paraId="05E2B02F" w14:textId="60BAB92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16.9.5</w:t>
      </w:r>
      <w:r w:rsidRPr="00F92F6B">
        <w:rPr>
          <w:rFonts w:asciiTheme="minorHAnsi" w:eastAsiaTheme="minorEastAsia" w:hAnsiTheme="minorHAnsi" w:cstheme="minorBidi"/>
          <w:kern w:val="2"/>
          <w:sz w:val="24"/>
          <w:szCs w:val="24"/>
          <w14:ligatures w14:val="standardContextual"/>
        </w:rPr>
        <w:tab/>
      </w:r>
      <w:r w:rsidRPr="00F92F6B">
        <w:rPr>
          <w:rFonts w:eastAsia="SimSun"/>
        </w:rPr>
        <w:t>Sidelink Discovery</w:t>
      </w:r>
      <w:r w:rsidRPr="00F92F6B">
        <w:tab/>
      </w:r>
      <w:r w:rsidRPr="00F92F6B">
        <w:fldChar w:fldCharType="begin" w:fldLock="1"/>
      </w:r>
      <w:r w:rsidRPr="00F92F6B">
        <w:instrText xml:space="preserve"> PAGEREF _Toc219281047 \h </w:instrText>
      </w:r>
      <w:r w:rsidRPr="00F92F6B">
        <w:fldChar w:fldCharType="separate"/>
      </w:r>
      <w:r w:rsidRPr="00F92F6B">
        <w:t>190</w:t>
      </w:r>
      <w:r w:rsidRPr="00F92F6B">
        <w:fldChar w:fldCharType="end"/>
      </w:r>
    </w:p>
    <w:p w14:paraId="648DB85D" w14:textId="75FF831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16.9.6</w:t>
      </w:r>
      <w:r w:rsidRPr="00F92F6B">
        <w:rPr>
          <w:rFonts w:asciiTheme="minorHAnsi" w:eastAsiaTheme="minorEastAsia" w:hAnsiTheme="minorHAnsi" w:cstheme="minorBidi"/>
          <w:kern w:val="2"/>
          <w:sz w:val="24"/>
          <w:szCs w:val="24"/>
          <w14:ligatures w14:val="standardContextual"/>
        </w:rPr>
        <w:tab/>
      </w:r>
      <w:r w:rsidRPr="00F92F6B">
        <w:t>SL DRX</w:t>
      </w:r>
      <w:r w:rsidRPr="00F92F6B">
        <w:tab/>
      </w:r>
      <w:r w:rsidRPr="00F92F6B">
        <w:fldChar w:fldCharType="begin" w:fldLock="1"/>
      </w:r>
      <w:r w:rsidRPr="00F92F6B">
        <w:instrText xml:space="preserve"> PAGEREF _Toc219281048 \h </w:instrText>
      </w:r>
      <w:r w:rsidRPr="00F92F6B">
        <w:fldChar w:fldCharType="separate"/>
      </w:r>
      <w:r w:rsidRPr="00F92F6B">
        <w:t>190</w:t>
      </w:r>
      <w:r w:rsidRPr="00F92F6B">
        <w:fldChar w:fldCharType="end"/>
      </w:r>
    </w:p>
    <w:p w14:paraId="2BE6B7F4" w14:textId="2F9C0E3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16.9.6.1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_Toc219281049 \h </w:instrText>
      </w:r>
      <w:r w:rsidRPr="00F92F6B">
        <w:fldChar w:fldCharType="separate"/>
      </w:r>
      <w:r w:rsidRPr="00F92F6B">
        <w:t>190</w:t>
      </w:r>
      <w:r w:rsidRPr="00F92F6B">
        <w:fldChar w:fldCharType="end"/>
      </w:r>
    </w:p>
    <w:p w14:paraId="4D2BE242" w14:textId="77FEA62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16.9.6.2</w:t>
      </w:r>
      <w:r w:rsidRPr="00F92F6B">
        <w:rPr>
          <w:rFonts w:asciiTheme="minorHAnsi" w:eastAsiaTheme="minorEastAsia" w:hAnsiTheme="minorHAnsi" w:cstheme="minorBidi"/>
          <w:kern w:val="2"/>
          <w:sz w:val="24"/>
          <w:szCs w:val="24"/>
          <w14:ligatures w14:val="standardContextual"/>
        </w:rPr>
        <w:tab/>
      </w:r>
      <w:r w:rsidRPr="00F92F6B">
        <w:t>Unicast</w:t>
      </w:r>
      <w:r w:rsidRPr="00F92F6B">
        <w:tab/>
      </w:r>
      <w:r w:rsidRPr="00F92F6B">
        <w:fldChar w:fldCharType="begin" w:fldLock="1"/>
      </w:r>
      <w:r w:rsidRPr="00F92F6B">
        <w:instrText xml:space="preserve"> PAGEREF _Toc219281050 \h </w:instrText>
      </w:r>
      <w:r w:rsidRPr="00F92F6B">
        <w:fldChar w:fldCharType="separate"/>
      </w:r>
      <w:r w:rsidRPr="00F92F6B">
        <w:t>191</w:t>
      </w:r>
      <w:r w:rsidRPr="00F92F6B">
        <w:fldChar w:fldCharType="end"/>
      </w:r>
    </w:p>
    <w:p w14:paraId="2793D6EB" w14:textId="37F2EE9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16.9.6.3</w:t>
      </w:r>
      <w:r w:rsidRPr="00F92F6B">
        <w:rPr>
          <w:rFonts w:asciiTheme="minorHAnsi" w:eastAsiaTheme="minorEastAsia" w:hAnsiTheme="minorHAnsi" w:cstheme="minorBidi"/>
          <w:kern w:val="2"/>
          <w:sz w:val="24"/>
          <w:szCs w:val="24"/>
          <w14:ligatures w14:val="standardContextual"/>
        </w:rPr>
        <w:tab/>
      </w:r>
      <w:r w:rsidRPr="00F92F6B">
        <w:t>Groupcast/Broadcast</w:t>
      </w:r>
      <w:r w:rsidRPr="00F92F6B">
        <w:tab/>
      </w:r>
      <w:r w:rsidRPr="00F92F6B">
        <w:fldChar w:fldCharType="begin" w:fldLock="1"/>
      </w:r>
      <w:r w:rsidRPr="00F92F6B">
        <w:instrText xml:space="preserve"> PAGEREF _Toc219281051 \h </w:instrText>
      </w:r>
      <w:r w:rsidRPr="00F92F6B">
        <w:fldChar w:fldCharType="separate"/>
      </w:r>
      <w:r w:rsidRPr="00F92F6B">
        <w:t>191</w:t>
      </w:r>
      <w:r w:rsidRPr="00F92F6B">
        <w:fldChar w:fldCharType="end"/>
      </w:r>
    </w:p>
    <w:p w14:paraId="6DA8C026" w14:textId="3E0D4CE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16.9.6.4</w:t>
      </w:r>
      <w:r w:rsidRPr="00F92F6B">
        <w:rPr>
          <w:rFonts w:asciiTheme="minorHAnsi" w:eastAsiaTheme="minorEastAsia" w:hAnsiTheme="minorHAnsi" w:cstheme="minorBidi"/>
          <w:kern w:val="2"/>
          <w:sz w:val="24"/>
          <w:szCs w:val="24"/>
          <w14:ligatures w14:val="standardContextual"/>
        </w:rPr>
        <w:tab/>
      </w:r>
      <w:r w:rsidRPr="00F92F6B">
        <w:t>Alignment between Uu DRX and SL DRX</w:t>
      </w:r>
      <w:r w:rsidRPr="00F92F6B">
        <w:tab/>
      </w:r>
      <w:r w:rsidRPr="00F92F6B">
        <w:fldChar w:fldCharType="begin" w:fldLock="1"/>
      </w:r>
      <w:r w:rsidRPr="00F92F6B">
        <w:instrText xml:space="preserve"> PAGEREF _Toc219281052 \h </w:instrText>
      </w:r>
      <w:r w:rsidRPr="00F92F6B">
        <w:fldChar w:fldCharType="separate"/>
      </w:r>
      <w:r w:rsidRPr="00F92F6B">
        <w:t>192</w:t>
      </w:r>
      <w:r w:rsidRPr="00F92F6B">
        <w:fldChar w:fldCharType="end"/>
      </w:r>
    </w:p>
    <w:p w14:paraId="7DE05648" w14:textId="5618226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16.9.7</w:t>
      </w:r>
      <w:r w:rsidRPr="00F92F6B">
        <w:rPr>
          <w:rFonts w:asciiTheme="minorHAnsi" w:eastAsiaTheme="minorEastAsia" w:hAnsiTheme="minorHAnsi" w:cstheme="minorBidi"/>
          <w:kern w:val="2"/>
          <w:sz w:val="24"/>
          <w:szCs w:val="24"/>
          <w14:ligatures w14:val="standardContextual"/>
        </w:rPr>
        <w:tab/>
      </w:r>
      <w:r w:rsidRPr="00F92F6B">
        <w:t>Power Savings Resource Allocation</w:t>
      </w:r>
      <w:r w:rsidRPr="00F92F6B">
        <w:tab/>
      </w:r>
      <w:r w:rsidRPr="00F92F6B">
        <w:fldChar w:fldCharType="begin" w:fldLock="1"/>
      </w:r>
      <w:r w:rsidRPr="00F92F6B">
        <w:instrText xml:space="preserve"> PAGEREF _Toc219281053 \h </w:instrText>
      </w:r>
      <w:r w:rsidRPr="00F92F6B">
        <w:fldChar w:fldCharType="separate"/>
      </w:r>
      <w:r w:rsidRPr="00F92F6B">
        <w:t>192</w:t>
      </w:r>
      <w:r w:rsidRPr="00F92F6B">
        <w:fldChar w:fldCharType="end"/>
      </w:r>
    </w:p>
    <w:p w14:paraId="225AF853" w14:textId="3F06696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16.9.8</w:t>
      </w:r>
      <w:r w:rsidRPr="00F92F6B">
        <w:rPr>
          <w:rFonts w:asciiTheme="minorHAnsi" w:eastAsiaTheme="minorEastAsia" w:hAnsiTheme="minorHAnsi" w:cstheme="minorBidi"/>
          <w:kern w:val="2"/>
          <w:sz w:val="24"/>
          <w:szCs w:val="24"/>
          <w14:ligatures w14:val="standardContextual"/>
        </w:rPr>
        <w:tab/>
      </w:r>
      <w:r w:rsidRPr="00F92F6B">
        <w:t>Inter-UE Coordination (IUC)</w:t>
      </w:r>
      <w:r w:rsidRPr="00F92F6B">
        <w:tab/>
      </w:r>
      <w:r w:rsidRPr="00F92F6B">
        <w:fldChar w:fldCharType="begin" w:fldLock="1"/>
      </w:r>
      <w:r w:rsidRPr="00F92F6B">
        <w:instrText xml:space="preserve"> PAGEREF _Toc219281054 \h </w:instrText>
      </w:r>
      <w:r w:rsidRPr="00F92F6B">
        <w:fldChar w:fldCharType="separate"/>
      </w:r>
      <w:r w:rsidRPr="00F92F6B">
        <w:t>192</w:t>
      </w:r>
      <w:r w:rsidRPr="00F92F6B">
        <w:fldChar w:fldCharType="end"/>
      </w:r>
    </w:p>
    <w:p w14:paraId="16F55ED9" w14:textId="031A465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16.9.9</w:t>
      </w:r>
      <w:r w:rsidRPr="00F92F6B">
        <w:rPr>
          <w:rFonts w:asciiTheme="minorHAnsi" w:eastAsiaTheme="minorEastAsia" w:hAnsiTheme="minorHAnsi" w:cstheme="minorBidi"/>
          <w:kern w:val="2"/>
          <w:sz w:val="24"/>
          <w:szCs w:val="24"/>
          <w14:ligatures w14:val="standardContextual"/>
        </w:rPr>
        <w:tab/>
      </w:r>
      <w:r w:rsidRPr="00F92F6B">
        <w:t>Sidelink in Shared Spectrum (SL-U)</w:t>
      </w:r>
      <w:r w:rsidRPr="00F92F6B">
        <w:tab/>
      </w:r>
      <w:r w:rsidRPr="00F92F6B">
        <w:fldChar w:fldCharType="begin" w:fldLock="1"/>
      </w:r>
      <w:r w:rsidRPr="00F92F6B">
        <w:instrText xml:space="preserve"> PAGEREF _Toc219281055 \h </w:instrText>
      </w:r>
      <w:r w:rsidRPr="00F92F6B">
        <w:fldChar w:fldCharType="separate"/>
      </w:r>
      <w:r w:rsidRPr="00F92F6B">
        <w:t>193</w:t>
      </w:r>
      <w:r w:rsidRPr="00F92F6B">
        <w:fldChar w:fldCharType="end"/>
      </w:r>
    </w:p>
    <w:p w14:paraId="5E446460" w14:textId="1E5BCE9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16.9.9.1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_Toc219281056 \h </w:instrText>
      </w:r>
      <w:r w:rsidRPr="00F92F6B">
        <w:fldChar w:fldCharType="separate"/>
      </w:r>
      <w:r w:rsidRPr="00F92F6B">
        <w:t>193</w:t>
      </w:r>
      <w:r w:rsidRPr="00F92F6B">
        <w:fldChar w:fldCharType="end"/>
      </w:r>
    </w:p>
    <w:p w14:paraId="00CBA3E6" w14:textId="00F02EF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16.9.9.2</w:t>
      </w:r>
      <w:r w:rsidRPr="00F92F6B">
        <w:rPr>
          <w:rFonts w:asciiTheme="minorHAnsi" w:eastAsiaTheme="minorEastAsia" w:hAnsiTheme="minorHAnsi" w:cstheme="minorBidi"/>
          <w:kern w:val="2"/>
          <w:sz w:val="24"/>
          <w:szCs w:val="24"/>
          <w14:ligatures w14:val="standardContextual"/>
        </w:rPr>
        <w:tab/>
      </w:r>
      <w:r w:rsidRPr="00F92F6B">
        <w:t>Channel Access Priority Classes for Sidelink (SL-CAPC)</w:t>
      </w:r>
      <w:r w:rsidRPr="00F92F6B">
        <w:tab/>
      </w:r>
      <w:r w:rsidRPr="00F92F6B">
        <w:fldChar w:fldCharType="begin" w:fldLock="1"/>
      </w:r>
      <w:r w:rsidRPr="00F92F6B">
        <w:instrText xml:space="preserve"> PAGEREF _Toc219281057 \h </w:instrText>
      </w:r>
      <w:r w:rsidRPr="00F92F6B">
        <w:fldChar w:fldCharType="separate"/>
      </w:r>
      <w:r w:rsidRPr="00F92F6B">
        <w:t>193</w:t>
      </w:r>
      <w:r w:rsidRPr="00F92F6B">
        <w:fldChar w:fldCharType="end"/>
      </w:r>
    </w:p>
    <w:p w14:paraId="1F5B6D0C" w14:textId="572D692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16.9.9.3</w:t>
      </w:r>
      <w:r w:rsidRPr="00F92F6B">
        <w:rPr>
          <w:rFonts w:asciiTheme="minorHAnsi" w:eastAsiaTheme="minorEastAsia" w:hAnsiTheme="minorHAnsi" w:cstheme="minorBidi"/>
          <w:kern w:val="2"/>
          <w:sz w:val="24"/>
          <w:szCs w:val="24"/>
          <w14:ligatures w14:val="standardContextual"/>
        </w:rPr>
        <w:tab/>
      </w:r>
      <w:r w:rsidRPr="00F92F6B">
        <w:t>Sidelink Specific Consistent LBT Failure</w:t>
      </w:r>
      <w:r w:rsidRPr="00F92F6B">
        <w:tab/>
      </w:r>
      <w:r w:rsidRPr="00F92F6B">
        <w:fldChar w:fldCharType="begin" w:fldLock="1"/>
      </w:r>
      <w:r w:rsidRPr="00F92F6B">
        <w:instrText xml:space="preserve"> PAGEREF _Toc219281058 \h </w:instrText>
      </w:r>
      <w:r w:rsidRPr="00F92F6B">
        <w:fldChar w:fldCharType="separate"/>
      </w:r>
      <w:r w:rsidRPr="00F92F6B">
        <w:t>194</w:t>
      </w:r>
      <w:r w:rsidRPr="00F92F6B">
        <w:fldChar w:fldCharType="end"/>
      </w:r>
    </w:p>
    <w:p w14:paraId="11732B92" w14:textId="1585326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16.9.9.4</w:t>
      </w:r>
      <w:r w:rsidRPr="00F92F6B">
        <w:rPr>
          <w:rFonts w:asciiTheme="minorHAnsi" w:eastAsiaTheme="minorEastAsia" w:hAnsiTheme="minorHAnsi" w:cstheme="minorBidi"/>
          <w:kern w:val="2"/>
          <w:sz w:val="24"/>
          <w:szCs w:val="24"/>
          <w14:ligatures w14:val="standardContextual"/>
        </w:rPr>
        <w:tab/>
      </w:r>
      <w:r w:rsidRPr="00F92F6B">
        <w:t>COT Sharing</w:t>
      </w:r>
      <w:r w:rsidRPr="00F92F6B">
        <w:tab/>
      </w:r>
      <w:r w:rsidRPr="00F92F6B">
        <w:fldChar w:fldCharType="begin" w:fldLock="1"/>
      </w:r>
      <w:r w:rsidRPr="00F92F6B">
        <w:instrText xml:space="preserve"> PAGEREF _Toc219281059 \h </w:instrText>
      </w:r>
      <w:r w:rsidRPr="00F92F6B">
        <w:fldChar w:fldCharType="separate"/>
      </w:r>
      <w:r w:rsidRPr="00F92F6B">
        <w:t>194</w:t>
      </w:r>
      <w:r w:rsidRPr="00F92F6B">
        <w:fldChar w:fldCharType="end"/>
      </w:r>
    </w:p>
    <w:p w14:paraId="0A5B4696" w14:textId="4F00A6E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16.9.9.5</w:t>
      </w:r>
      <w:r w:rsidRPr="00F92F6B">
        <w:rPr>
          <w:rFonts w:asciiTheme="minorHAnsi" w:eastAsiaTheme="minorEastAsia" w:hAnsiTheme="minorHAnsi" w:cstheme="minorBidi"/>
          <w:kern w:val="2"/>
          <w:sz w:val="24"/>
          <w:szCs w:val="24"/>
          <w14:ligatures w14:val="standardContextual"/>
        </w:rPr>
        <w:tab/>
      </w:r>
      <w:r w:rsidRPr="00F92F6B">
        <w:t>Resource Allocation</w:t>
      </w:r>
      <w:r w:rsidRPr="00F92F6B">
        <w:tab/>
      </w:r>
      <w:r w:rsidRPr="00F92F6B">
        <w:fldChar w:fldCharType="begin" w:fldLock="1"/>
      </w:r>
      <w:r w:rsidRPr="00F92F6B">
        <w:instrText xml:space="preserve"> PAGEREF _Toc219281060 \h </w:instrText>
      </w:r>
      <w:r w:rsidRPr="00F92F6B">
        <w:fldChar w:fldCharType="separate"/>
      </w:r>
      <w:r w:rsidRPr="00F92F6B">
        <w:t>194</w:t>
      </w:r>
      <w:r w:rsidRPr="00F92F6B">
        <w:fldChar w:fldCharType="end"/>
      </w:r>
    </w:p>
    <w:p w14:paraId="6AAFAFB6" w14:textId="5A31AC7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16.9.10</w:t>
      </w:r>
      <w:r w:rsidRPr="00F92F6B">
        <w:rPr>
          <w:rFonts w:asciiTheme="minorHAnsi" w:eastAsiaTheme="minorEastAsia" w:hAnsiTheme="minorHAnsi" w:cstheme="minorBidi"/>
          <w:kern w:val="2"/>
          <w:sz w:val="24"/>
          <w:szCs w:val="24"/>
          <w14:ligatures w14:val="standardContextual"/>
        </w:rPr>
        <w:tab/>
      </w:r>
      <w:r w:rsidRPr="00F92F6B">
        <w:t>Sidelink CA</w:t>
      </w:r>
      <w:r w:rsidRPr="00F92F6B">
        <w:tab/>
      </w:r>
      <w:r w:rsidRPr="00F92F6B">
        <w:fldChar w:fldCharType="begin" w:fldLock="1"/>
      </w:r>
      <w:r w:rsidRPr="00F92F6B">
        <w:instrText xml:space="preserve"> PAGEREF _Toc219281061 \h </w:instrText>
      </w:r>
      <w:r w:rsidRPr="00F92F6B">
        <w:fldChar w:fldCharType="separate"/>
      </w:r>
      <w:r w:rsidRPr="00F92F6B">
        <w:t>195</w:t>
      </w:r>
      <w:r w:rsidRPr="00F92F6B">
        <w:fldChar w:fldCharType="end"/>
      </w:r>
    </w:p>
    <w:p w14:paraId="70F4B8B0" w14:textId="5CC3252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16.10</w:t>
      </w:r>
      <w:r w:rsidRPr="00F92F6B">
        <w:rPr>
          <w:rFonts w:asciiTheme="minorHAnsi" w:eastAsiaTheme="minorEastAsia" w:hAnsiTheme="minorHAnsi" w:cstheme="minorBidi"/>
          <w:kern w:val="2"/>
          <w:sz w:val="24"/>
          <w:szCs w:val="24"/>
          <w14:ligatures w14:val="standardContextual"/>
        </w:rPr>
        <w:tab/>
      </w:r>
      <w:r w:rsidRPr="00F92F6B">
        <w:rPr>
          <w:rFonts w:eastAsia="SimSun"/>
        </w:rPr>
        <w:t>Multicast and Broadcast Services</w:t>
      </w:r>
      <w:r w:rsidRPr="00F92F6B">
        <w:tab/>
      </w:r>
      <w:r w:rsidRPr="00F92F6B">
        <w:fldChar w:fldCharType="begin" w:fldLock="1"/>
      </w:r>
      <w:r w:rsidRPr="00F92F6B">
        <w:instrText xml:space="preserve"> PAGEREF _Toc219281062 \h </w:instrText>
      </w:r>
      <w:r w:rsidRPr="00F92F6B">
        <w:fldChar w:fldCharType="separate"/>
      </w:r>
      <w:r w:rsidRPr="00F92F6B">
        <w:t>195</w:t>
      </w:r>
      <w:r w:rsidRPr="00F92F6B">
        <w:fldChar w:fldCharType="end"/>
      </w:r>
    </w:p>
    <w:p w14:paraId="775E18BE" w14:textId="007AD99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16.10.1</w:t>
      </w:r>
      <w:r w:rsidRPr="00F92F6B">
        <w:rPr>
          <w:rFonts w:asciiTheme="minorHAnsi" w:eastAsiaTheme="minorEastAsia" w:hAnsiTheme="minorHAnsi" w:cstheme="minorBidi"/>
          <w:kern w:val="2"/>
          <w:sz w:val="24"/>
          <w:szCs w:val="24"/>
          <w14:ligatures w14:val="standardContextual"/>
        </w:rPr>
        <w:tab/>
      </w:r>
      <w:r w:rsidRPr="00F92F6B">
        <w:rPr>
          <w:rFonts w:eastAsia="SimSun"/>
        </w:rPr>
        <w:t>General</w:t>
      </w:r>
      <w:r w:rsidRPr="00F92F6B">
        <w:tab/>
      </w:r>
      <w:r w:rsidRPr="00F92F6B">
        <w:fldChar w:fldCharType="begin" w:fldLock="1"/>
      </w:r>
      <w:r w:rsidRPr="00F92F6B">
        <w:instrText xml:space="preserve"> PAGEREF _Toc219281063 \h </w:instrText>
      </w:r>
      <w:r w:rsidRPr="00F92F6B">
        <w:fldChar w:fldCharType="separate"/>
      </w:r>
      <w:r w:rsidRPr="00F92F6B">
        <w:t>195</w:t>
      </w:r>
      <w:r w:rsidRPr="00F92F6B">
        <w:fldChar w:fldCharType="end"/>
      </w:r>
    </w:p>
    <w:p w14:paraId="6FE824EF" w14:textId="0B8F7EE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16.10.2</w:t>
      </w:r>
      <w:r w:rsidRPr="00F92F6B">
        <w:rPr>
          <w:rFonts w:asciiTheme="minorHAnsi" w:eastAsiaTheme="minorEastAsia" w:hAnsiTheme="minorHAnsi" w:cstheme="minorBidi"/>
          <w:kern w:val="2"/>
          <w:sz w:val="24"/>
          <w:szCs w:val="24"/>
          <w14:ligatures w14:val="standardContextual"/>
        </w:rPr>
        <w:tab/>
      </w:r>
      <w:r w:rsidRPr="00F92F6B">
        <w:rPr>
          <w:rFonts w:eastAsia="SimSun"/>
        </w:rPr>
        <w:t>Network Architecture</w:t>
      </w:r>
      <w:r w:rsidRPr="00F92F6B">
        <w:tab/>
      </w:r>
      <w:r w:rsidRPr="00F92F6B">
        <w:fldChar w:fldCharType="begin" w:fldLock="1"/>
      </w:r>
      <w:r w:rsidRPr="00F92F6B">
        <w:instrText xml:space="preserve"> PAGEREF _Toc219281064 \h </w:instrText>
      </w:r>
      <w:r w:rsidRPr="00F92F6B">
        <w:fldChar w:fldCharType="separate"/>
      </w:r>
      <w:r w:rsidRPr="00F92F6B">
        <w:t>196</w:t>
      </w:r>
      <w:r w:rsidRPr="00F92F6B">
        <w:fldChar w:fldCharType="end"/>
      </w:r>
    </w:p>
    <w:p w14:paraId="37DDE507" w14:textId="0437C97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16.10.3</w:t>
      </w:r>
      <w:r w:rsidRPr="00F92F6B">
        <w:rPr>
          <w:rFonts w:asciiTheme="minorHAnsi" w:eastAsiaTheme="minorEastAsia" w:hAnsiTheme="minorHAnsi" w:cstheme="minorBidi"/>
          <w:kern w:val="2"/>
          <w:sz w:val="24"/>
          <w:szCs w:val="24"/>
          <w14:ligatures w14:val="standardContextual"/>
        </w:rPr>
        <w:tab/>
      </w:r>
      <w:r w:rsidRPr="00F92F6B">
        <w:rPr>
          <w:rFonts w:eastAsia="SimSun"/>
        </w:rPr>
        <w:t>Protocol Architecture</w:t>
      </w:r>
      <w:r w:rsidRPr="00F92F6B">
        <w:tab/>
      </w:r>
      <w:r w:rsidRPr="00F92F6B">
        <w:fldChar w:fldCharType="begin" w:fldLock="1"/>
      </w:r>
      <w:r w:rsidRPr="00F92F6B">
        <w:instrText xml:space="preserve"> PAGEREF _Toc219281065 \h </w:instrText>
      </w:r>
      <w:r w:rsidRPr="00F92F6B">
        <w:fldChar w:fldCharType="separate"/>
      </w:r>
      <w:r w:rsidRPr="00F92F6B">
        <w:t>196</w:t>
      </w:r>
      <w:r w:rsidRPr="00F92F6B">
        <w:fldChar w:fldCharType="end"/>
      </w:r>
    </w:p>
    <w:p w14:paraId="56A80F4A" w14:textId="0EAFF8A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16.10.4</w:t>
      </w:r>
      <w:r w:rsidRPr="00F92F6B">
        <w:rPr>
          <w:rFonts w:asciiTheme="minorHAnsi" w:eastAsiaTheme="minorEastAsia" w:hAnsiTheme="minorHAnsi" w:cstheme="minorBidi"/>
          <w:kern w:val="2"/>
          <w:sz w:val="24"/>
          <w:szCs w:val="24"/>
          <w14:ligatures w14:val="standardContextual"/>
        </w:rPr>
        <w:tab/>
      </w:r>
      <w:r w:rsidRPr="00F92F6B">
        <w:rPr>
          <w:rFonts w:eastAsia="SimSun"/>
        </w:rPr>
        <w:t>Group Scheduling</w:t>
      </w:r>
      <w:r w:rsidRPr="00F92F6B">
        <w:tab/>
      </w:r>
      <w:r w:rsidRPr="00F92F6B">
        <w:fldChar w:fldCharType="begin" w:fldLock="1"/>
      </w:r>
      <w:r w:rsidRPr="00F92F6B">
        <w:instrText xml:space="preserve"> PAGEREF _Toc219281066 \h </w:instrText>
      </w:r>
      <w:r w:rsidRPr="00F92F6B">
        <w:fldChar w:fldCharType="separate"/>
      </w:r>
      <w:r w:rsidRPr="00F92F6B">
        <w:t>198</w:t>
      </w:r>
      <w:r w:rsidRPr="00F92F6B">
        <w:fldChar w:fldCharType="end"/>
      </w:r>
    </w:p>
    <w:p w14:paraId="085F6A3F" w14:textId="64E87D3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16.10.5</w:t>
      </w:r>
      <w:r w:rsidRPr="00F92F6B">
        <w:rPr>
          <w:rFonts w:asciiTheme="minorHAnsi" w:eastAsiaTheme="minorEastAsia" w:hAnsiTheme="minorHAnsi" w:cstheme="minorBidi"/>
          <w:kern w:val="2"/>
          <w:sz w:val="24"/>
          <w:szCs w:val="24"/>
          <w14:ligatures w14:val="standardContextual"/>
        </w:rPr>
        <w:tab/>
      </w:r>
      <w:r w:rsidRPr="00F92F6B">
        <w:rPr>
          <w:rFonts w:eastAsia="SimSun"/>
        </w:rPr>
        <w:t>Multicast Handling</w:t>
      </w:r>
      <w:r w:rsidRPr="00F92F6B">
        <w:tab/>
      </w:r>
      <w:r w:rsidRPr="00F92F6B">
        <w:fldChar w:fldCharType="begin" w:fldLock="1"/>
      </w:r>
      <w:r w:rsidRPr="00F92F6B">
        <w:instrText xml:space="preserve"> PAGEREF _Toc219281067 \h </w:instrText>
      </w:r>
      <w:r w:rsidRPr="00F92F6B">
        <w:fldChar w:fldCharType="separate"/>
      </w:r>
      <w:r w:rsidRPr="00F92F6B">
        <w:t>199</w:t>
      </w:r>
      <w:r w:rsidRPr="00F92F6B">
        <w:fldChar w:fldCharType="end"/>
      </w:r>
    </w:p>
    <w:p w14:paraId="4F7B96A0" w14:textId="338850C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16.10.5.1</w:t>
      </w:r>
      <w:r w:rsidRPr="00F92F6B">
        <w:rPr>
          <w:rFonts w:asciiTheme="minorHAnsi" w:eastAsiaTheme="minorEastAsia" w:hAnsiTheme="minorHAnsi" w:cstheme="minorBidi"/>
          <w:kern w:val="2"/>
          <w:sz w:val="24"/>
          <w:szCs w:val="24"/>
          <w14:ligatures w14:val="standardContextual"/>
        </w:rPr>
        <w:tab/>
      </w:r>
      <w:r w:rsidRPr="00F92F6B">
        <w:rPr>
          <w:rFonts w:eastAsia="SimSun"/>
        </w:rPr>
        <w:t>Session Management</w:t>
      </w:r>
      <w:r w:rsidRPr="00F92F6B">
        <w:tab/>
      </w:r>
      <w:r w:rsidRPr="00F92F6B">
        <w:fldChar w:fldCharType="begin" w:fldLock="1"/>
      </w:r>
      <w:r w:rsidRPr="00F92F6B">
        <w:instrText xml:space="preserve"> PAGEREF _Toc219281068 \h </w:instrText>
      </w:r>
      <w:r w:rsidRPr="00F92F6B">
        <w:fldChar w:fldCharType="separate"/>
      </w:r>
      <w:r w:rsidRPr="00F92F6B">
        <w:t>199</w:t>
      </w:r>
      <w:r w:rsidRPr="00F92F6B">
        <w:fldChar w:fldCharType="end"/>
      </w:r>
    </w:p>
    <w:p w14:paraId="534E6A9D" w14:textId="1CCDC1F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16.10.5.2</w:t>
      </w:r>
      <w:r w:rsidRPr="00F92F6B">
        <w:rPr>
          <w:rFonts w:asciiTheme="minorHAnsi" w:eastAsiaTheme="minorEastAsia" w:hAnsiTheme="minorHAnsi" w:cstheme="minorBidi"/>
          <w:kern w:val="2"/>
          <w:sz w:val="24"/>
          <w:szCs w:val="24"/>
          <w14:ligatures w14:val="standardContextual"/>
        </w:rPr>
        <w:tab/>
      </w:r>
      <w:r w:rsidRPr="00F92F6B">
        <w:rPr>
          <w:rFonts w:eastAsia="SimSun"/>
        </w:rPr>
        <w:t>Configuration</w:t>
      </w:r>
      <w:r w:rsidRPr="00F92F6B">
        <w:tab/>
      </w:r>
      <w:r w:rsidRPr="00F92F6B">
        <w:fldChar w:fldCharType="begin" w:fldLock="1"/>
      </w:r>
      <w:r w:rsidRPr="00F92F6B">
        <w:instrText xml:space="preserve"> PAGEREF _Toc219281069 \h </w:instrText>
      </w:r>
      <w:r w:rsidRPr="00F92F6B">
        <w:fldChar w:fldCharType="separate"/>
      </w:r>
      <w:r w:rsidRPr="00F92F6B">
        <w:t>199</w:t>
      </w:r>
      <w:r w:rsidRPr="00F92F6B">
        <w:fldChar w:fldCharType="end"/>
      </w:r>
    </w:p>
    <w:p w14:paraId="025CF7DC" w14:textId="31A523C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16.10.5.3</w:t>
      </w:r>
      <w:r w:rsidRPr="00F92F6B">
        <w:rPr>
          <w:rFonts w:asciiTheme="minorHAnsi" w:eastAsiaTheme="minorEastAsia" w:hAnsiTheme="minorHAnsi" w:cstheme="minorBidi"/>
          <w:kern w:val="2"/>
          <w:sz w:val="24"/>
          <w:szCs w:val="24"/>
          <w14:ligatures w14:val="standardContextual"/>
        </w:rPr>
        <w:tab/>
      </w:r>
      <w:r w:rsidRPr="00F92F6B">
        <w:rPr>
          <w:rFonts w:eastAsia="SimSun"/>
        </w:rPr>
        <w:t>Service Continuity</w:t>
      </w:r>
      <w:r w:rsidRPr="00F92F6B">
        <w:tab/>
      </w:r>
      <w:r w:rsidRPr="00F92F6B">
        <w:fldChar w:fldCharType="begin" w:fldLock="1"/>
      </w:r>
      <w:r w:rsidRPr="00F92F6B">
        <w:instrText xml:space="preserve"> PAGEREF _Toc219281070 \h </w:instrText>
      </w:r>
      <w:r w:rsidRPr="00F92F6B">
        <w:fldChar w:fldCharType="separate"/>
      </w:r>
      <w:r w:rsidRPr="00F92F6B">
        <w:t>200</w:t>
      </w:r>
      <w:r w:rsidRPr="00F92F6B">
        <w:fldChar w:fldCharType="end"/>
      </w:r>
    </w:p>
    <w:p w14:paraId="439D58D6" w14:textId="33F608FD"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rFonts w:eastAsiaTheme="minorEastAsia"/>
        </w:rPr>
        <w:t>16.10.5.3.1</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General</w:t>
      </w:r>
      <w:r w:rsidRPr="00F92F6B">
        <w:tab/>
      </w:r>
      <w:r w:rsidRPr="00F92F6B">
        <w:fldChar w:fldCharType="begin" w:fldLock="1"/>
      </w:r>
      <w:r w:rsidRPr="00F92F6B">
        <w:instrText xml:space="preserve"> PAGEREF _Toc219281071 \h </w:instrText>
      </w:r>
      <w:r w:rsidRPr="00F92F6B">
        <w:fldChar w:fldCharType="separate"/>
      </w:r>
      <w:r w:rsidRPr="00F92F6B">
        <w:t>200</w:t>
      </w:r>
      <w:r w:rsidRPr="00F92F6B">
        <w:fldChar w:fldCharType="end"/>
      </w:r>
    </w:p>
    <w:p w14:paraId="0665E024" w14:textId="53820F5F"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rFonts w:eastAsiaTheme="minorEastAsia"/>
        </w:rPr>
        <w:t>16.10.5.3.2</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Handover between Multicast supporting cells</w:t>
      </w:r>
      <w:r w:rsidRPr="00F92F6B">
        <w:tab/>
      </w:r>
      <w:r w:rsidRPr="00F92F6B">
        <w:fldChar w:fldCharType="begin" w:fldLock="1"/>
      </w:r>
      <w:r w:rsidRPr="00F92F6B">
        <w:instrText xml:space="preserve"> PAGEREF _Toc219281072 \h </w:instrText>
      </w:r>
      <w:r w:rsidRPr="00F92F6B">
        <w:fldChar w:fldCharType="separate"/>
      </w:r>
      <w:r w:rsidRPr="00F92F6B">
        <w:t>201</w:t>
      </w:r>
      <w:r w:rsidRPr="00F92F6B">
        <w:fldChar w:fldCharType="end"/>
      </w:r>
    </w:p>
    <w:p w14:paraId="0D5479C2" w14:textId="65D02A4A"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rFonts w:eastAsiaTheme="minorEastAsia"/>
        </w:rPr>
        <w:t>16.10.5.3.3</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Handover between Multicast-supporting cell and Multicast non-supporting cell</w:t>
      </w:r>
      <w:r w:rsidRPr="00F92F6B">
        <w:tab/>
      </w:r>
      <w:r w:rsidRPr="00F92F6B">
        <w:fldChar w:fldCharType="begin" w:fldLock="1"/>
      </w:r>
      <w:r w:rsidRPr="00F92F6B">
        <w:instrText xml:space="preserve"> PAGEREF _Toc219281073 \h </w:instrText>
      </w:r>
      <w:r w:rsidRPr="00F92F6B">
        <w:fldChar w:fldCharType="separate"/>
      </w:r>
      <w:r w:rsidRPr="00F92F6B">
        <w:t>201</w:t>
      </w:r>
      <w:r w:rsidRPr="00F92F6B">
        <w:fldChar w:fldCharType="end"/>
      </w:r>
    </w:p>
    <w:p w14:paraId="7CCFAF2F" w14:textId="30A67AEC"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16.10.5.3.</w:t>
      </w:r>
      <w:r w:rsidRPr="00F92F6B">
        <w:rPr>
          <w:rFonts w:eastAsiaTheme="minorEastAsia"/>
        </w:rPr>
        <w:t>4</w:t>
      </w:r>
      <w:r w:rsidRPr="00F92F6B">
        <w:rPr>
          <w:rFonts w:asciiTheme="minorHAnsi" w:eastAsiaTheme="minorEastAsia" w:hAnsiTheme="minorHAnsi" w:cstheme="minorBidi"/>
          <w:kern w:val="2"/>
          <w:sz w:val="24"/>
          <w:szCs w:val="24"/>
          <w14:ligatures w14:val="standardContextual"/>
        </w:rPr>
        <w:tab/>
      </w:r>
      <w:r w:rsidRPr="00F92F6B">
        <w:t xml:space="preserve">MRB </w:t>
      </w:r>
      <w:r w:rsidRPr="00F92F6B">
        <w:rPr>
          <w:rFonts w:eastAsiaTheme="minorEastAsia"/>
        </w:rPr>
        <w:t>reconfiguration</w:t>
      </w:r>
      <w:r w:rsidRPr="00F92F6B">
        <w:tab/>
      </w:r>
      <w:r w:rsidRPr="00F92F6B">
        <w:fldChar w:fldCharType="begin" w:fldLock="1"/>
      </w:r>
      <w:r w:rsidRPr="00F92F6B">
        <w:instrText xml:space="preserve"> PAGEREF _Toc219281074 \h </w:instrText>
      </w:r>
      <w:r w:rsidRPr="00F92F6B">
        <w:fldChar w:fldCharType="separate"/>
      </w:r>
      <w:r w:rsidRPr="00F92F6B">
        <w:t>202</w:t>
      </w:r>
      <w:r w:rsidRPr="00F92F6B">
        <w:fldChar w:fldCharType="end"/>
      </w:r>
    </w:p>
    <w:p w14:paraId="4680A89E" w14:textId="7EDA599F"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16.10.5.3.5</w:t>
      </w:r>
      <w:r w:rsidRPr="00F92F6B">
        <w:rPr>
          <w:rFonts w:asciiTheme="minorHAnsi" w:eastAsiaTheme="minorEastAsia" w:hAnsiTheme="minorHAnsi" w:cstheme="minorBidi"/>
          <w:kern w:val="2"/>
          <w:sz w:val="24"/>
          <w:szCs w:val="24"/>
          <w14:ligatures w14:val="standardContextual"/>
        </w:rPr>
        <w:tab/>
      </w:r>
      <w:r w:rsidRPr="00F92F6B">
        <w:t>Service Continuity in RRC_INACTIVE</w:t>
      </w:r>
      <w:r w:rsidRPr="00F92F6B">
        <w:tab/>
      </w:r>
      <w:r w:rsidRPr="00F92F6B">
        <w:fldChar w:fldCharType="begin" w:fldLock="1"/>
      </w:r>
      <w:r w:rsidRPr="00F92F6B">
        <w:instrText xml:space="preserve"> PAGEREF _Toc219281075 \h </w:instrText>
      </w:r>
      <w:r w:rsidRPr="00F92F6B">
        <w:fldChar w:fldCharType="separate"/>
      </w:r>
      <w:r w:rsidRPr="00F92F6B">
        <w:t>202</w:t>
      </w:r>
      <w:r w:rsidRPr="00F92F6B">
        <w:fldChar w:fldCharType="end"/>
      </w:r>
    </w:p>
    <w:p w14:paraId="50D189B1" w14:textId="352BB21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16.10.5.4</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Reception of MBS Multicast data</w:t>
      </w:r>
      <w:r w:rsidRPr="00F92F6B">
        <w:tab/>
      </w:r>
      <w:r w:rsidRPr="00F92F6B">
        <w:fldChar w:fldCharType="begin" w:fldLock="1"/>
      </w:r>
      <w:r w:rsidRPr="00F92F6B">
        <w:instrText xml:space="preserve"> PAGEREF _Toc219281076 \h </w:instrText>
      </w:r>
      <w:r w:rsidRPr="00F92F6B">
        <w:fldChar w:fldCharType="separate"/>
      </w:r>
      <w:r w:rsidRPr="00F92F6B">
        <w:t>202</w:t>
      </w:r>
      <w:r w:rsidRPr="00F92F6B">
        <w:fldChar w:fldCharType="end"/>
      </w:r>
    </w:p>
    <w:p w14:paraId="119C3268" w14:textId="320619E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w:t>
      </w:r>
      <w:r w:rsidRPr="00F92F6B">
        <w:rPr>
          <w:rFonts w:eastAsiaTheme="minorEastAsia"/>
        </w:rPr>
        <w:t>5</w:t>
      </w:r>
      <w:r w:rsidRPr="00F92F6B">
        <w:rPr>
          <w:rFonts w:eastAsia="SimSun"/>
        </w:rPr>
        <w:t>.</w:t>
      </w:r>
      <w:r w:rsidRPr="00F92F6B">
        <w:rPr>
          <w:rFonts w:eastAsiaTheme="minorEastAsia"/>
        </w:rPr>
        <w:t>5</w:t>
      </w:r>
      <w:r w:rsidRPr="00F92F6B">
        <w:rPr>
          <w:rFonts w:asciiTheme="minorHAnsi" w:eastAsiaTheme="minorEastAsia" w:hAnsiTheme="minorHAnsi" w:cstheme="minorBidi"/>
          <w:kern w:val="2"/>
          <w:sz w:val="24"/>
          <w:szCs w:val="24"/>
          <w14:ligatures w14:val="standardContextual"/>
        </w:rPr>
        <w:tab/>
      </w:r>
      <w:r w:rsidRPr="00F92F6B">
        <w:rPr>
          <w:rFonts w:eastAsia="SimSun"/>
        </w:rPr>
        <w:t>Support of CA</w:t>
      </w:r>
      <w:r w:rsidRPr="00F92F6B">
        <w:tab/>
      </w:r>
      <w:r w:rsidRPr="00F92F6B">
        <w:fldChar w:fldCharType="begin" w:fldLock="1"/>
      </w:r>
      <w:r w:rsidRPr="00F92F6B">
        <w:instrText xml:space="preserve"> PAGEREF _Toc219281077 \h </w:instrText>
      </w:r>
      <w:r w:rsidRPr="00F92F6B">
        <w:fldChar w:fldCharType="separate"/>
      </w:r>
      <w:r w:rsidRPr="00F92F6B">
        <w:t>203</w:t>
      </w:r>
      <w:r w:rsidRPr="00F92F6B">
        <w:fldChar w:fldCharType="end"/>
      </w:r>
    </w:p>
    <w:p w14:paraId="304670DC" w14:textId="2022B2B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16.10.5.</w:t>
      </w:r>
      <w:r w:rsidRPr="00F92F6B">
        <w:rPr>
          <w:rFonts w:eastAsiaTheme="minorEastAsia"/>
        </w:rPr>
        <w:t>6</w:t>
      </w:r>
      <w:r w:rsidRPr="00F92F6B">
        <w:rPr>
          <w:rFonts w:asciiTheme="minorHAnsi" w:eastAsiaTheme="minorEastAsia" w:hAnsiTheme="minorHAnsi" w:cstheme="minorBidi"/>
          <w:kern w:val="2"/>
          <w:sz w:val="24"/>
          <w:szCs w:val="24"/>
          <w14:ligatures w14:val="standardContextual"/>
        </w:rPr>
        <w:tab/>
      </w:r>
      <w:r w:rsidRPr="00F92F6B">
        <w:rPr>
          <w:rFonts w:eastAsia="SimSun"/>
        </w:rPr>
        <w:t>DRX</w:t>
      </w:r>
      <w:r w:rsidRPr="00F92F6B">
        <w:tab/>
      </w:r>
      <w:r w:rsidRPr="00F92F6B">
        <w:fldChar w:fldCharType="begin" w:fldLock="1"/>
      </w:r>
      <w:r w:rsidRPr="00F92F6B">
        <w:instrText xml:space="preserve"> PAGEREF _Toc219281078 \h </w:instrText>
      </w:r>
      <w:r w:rsidRPr="00F92F6B">
        <w:fldChar w:fldCharType="separate"/>
      </w:r>
      <w:r w:rsidRPr="00F92F6B">
        <w:t>203</w:t>
      </w:r>
      <w:r w:rsidRPr="00F92F6B">
        <w:fldChar w:fldCharType="end"/>
      </w:r>
    </w:p>
    <w:p w14:paraId="196480CA" w14:textId="0F96283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16.10.5.7</w:t>
      </w:r>
      <w:r w:rsidRPr="00F92F6B">
        <w:rPr>
          <w:rFonts w:asciiTheme="minorHAnsi" w:eastAsiaTheme="minorEastAsia" w:hAnsiTheme="minorHAnsi" w:cstheme="minorBidi"/>
          <w:kern w:val="2"/>
          <w:sz w:val="24"/>
          <w:szCs w:val="24"/>
          <w14:ligatures w14:val="standardContextual"/>
        </w:rPr>
        <w:tab/>
      </w:r>
      <w:r w:rsidRPr="00F92F6B">
        <w:rPr>
          <w:rFonts w:eastAsia="SimSun"/>
        </w:rPr>
        <w:t>Physical Layer</w:t>
      </w:r>
      <w:r w:rsidRPr="00F92F6B">
        <w:tab/>
      </w:r>
      <w:r w:rsidRPr="00F92F6B">
        <w:fldChar w:fldCharType="begin" w:fldLock="1"/>
      </w:r>
      <w:r w:rsidRPr="00F92F6B">
        <w:instrText xml:space="preserve"> PAGEREF _Toc219281079 \h </w:instrText>
      </w:r>
      <w:r w:rsidRPr="00F92F6B">
        <w:fldChar w:fldCharType="separate"/>
      </w:r>
      <w:r w:rsidRPr="00F92F6B">
        <w:t>203</w:t>
      </w:r>
      <w:r w:rsidRPr="00F92F6B">
        <w:fldChar w:fldCharType="end"/>
      </w:r>
    </w:p>
    <w:p w14:paraId="3FAD8931" w14:textId="373690E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Theme="minorEastAsia"/>
        </w:rPr>
        <w:t>16.10.6</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Broadcast Handling</w:t>
      </w:r>
      <w:r w:rsidRPr="00F92F6B">
        <w:tab/>
      </w:r>
      <w:r w:rsidRPr="00F92F6B">
        <w:fldChar w:fldCharType="begin" w:fldLock="1"/>
      </w:r>
      <w:r w:rsidRPr="00F92F6B">
        <w:instrText xml:space="preserve"> PAGEREF _Toc219281080 \h </w:instrText>
      </w:r>
      <w:r w:rsidRPr="00F92F6B">
        <w:fldChar w:fldCharType="separate"/>
      </w:r>
      <w:r w:rsidRPr="00F92F6B">
        <w:t>203</w:t>
      </w:r>
      <w:r w:rsidRPr="00F92F6B">
        <w:fldChar w:fldCharType="end"/>
      </w:r>
    </w:p>
    <w:p w14:paraId="7F750566" w14:textId="2C5F6F6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16.10.6.1</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Session Management</w:t>
      </w:r>
      <w:r w:rsidRPr="00F92F6B">
        <w:tab/>
      </w:r>
      <w:r w:rsidRPr="00F92F6B">
        <w:fldChar w:fldCharType="begin" w:fldLock="1"/>
      </w:r>
      <w:r w:rsidRPr="00F92F6B">
        <w:instrText xml:space="preserve"> PAGEREF _Toc219281081 \h </w:instrText>
      </w:r>
      <w:r w:rsidRPr="00F92F6B">
        <w:fldChar w:fldCharType="separate"/>
      </w:r>
      <w:r w:rsidRPr="00F92F6B">
        <w:t>203</w:t>
      </w:r>
      <w:r w:rsidRPr="00F92F6B">
        <w:fldChar w:fldCharType="end"/>
      </w:r>
    </w:p>
    <w:p w14:paraId="475D09C6" w14:textId="6CEE07A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16.10.6.2</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Configuration</w:t>
      </w:r>
      <w:r w:rsidRPr="00F92F6B">
        <w:tab/>
      </w:r>
      <w:r w:rsidRPr="00F92F6B">
        <w:fldChar w:fldCharType="begin" w:fldLock="1"/>
      </w:r>
      <w:r w:rsidRPr="00F92F6B">
        <w:instrText xml:space="preserve"> PAGEREF _Toc219281082 \h </w:instrText>
      </w:r>
      <w:r w:rsidRPr="00F92F6B">
        <w:fldChar w:fldCharType="separate"/>
      </w:r>
      <w:r w:rsidRPr="00F92F6B">
        <w:t>204</w:t>
      </w:r>
      <w:r w:rsidRPr="00F92F6B">
        <w:fldChar w:fldCharType="end"/>
      </w:r>
    </w:p>
    <w:p w14:paraId="574CC42D" w14:textId="34A5BF4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16.10.6.3</w:t>
      </w:r>
      <w:r w:rsidRPr="00F92F6B">
        <w:rPr>
          <w:rFonts w:asciiTheme="minorHAnsi" w:eastAsiaTheme="minorEastAsia" w:hAnsiTheme="minorHAnsi" w:cstheme="minorBidi"/>
          <w:kern w:val="2"/>
          <w:sz w:val="24"/>
          <w:szCs w:val="24"/>
          <w14:ligatures w14:val="standardContextual"/>
        </w:rPr>
        <w:tab/>
      </w:r>
      <w:r w:rsidRPr="00F92F6B">
        <w:rPr>
          <w:rFonts w:eastAsia="SimSun"/>
        </w:rPr>
        <w:t>Support of CA</w:t>
      </w:r>
      <w:r w:rsidRPr="00F92F6B">
        <w:tab/>
      </w:r>
      <w:r w:rsidRPr="00F92F6B">
        <w:fldChar w:fldCharType="begin" w:fldLock="1"/>
      </w:r>
      <w:r w:rsidRPr="00F92F6B">
        <w:instrText xml:space="preserve"> PAGEREF _Toc219281083 \h </w:instrText>
      </w:r>
      <w:r w:rsidRPr="00F92F6B">
        <w:fldChar w:fldCharType="separate"/>
      </w:r>
      <w:r w:rsidRPr="00F92F6B">
        <w:t>204</w:t>
      </w:r>
      <w:r w:rsidRPr="00F92F6B">
        <w:fldChar w:fldCharType="end"/>
      </w:r>
    </w:p>
    <w:p w14:paraId="370EC49F" w14:textId="557B626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16.10.6.4</w:t>
      </w:r>
      <w:r w:rsidRPr="00F92F6B">
        <w:rPr>
          <w:rFonts w:asciiTheme="minorHAnsi" w:eastAsiaTheme="minorEastAsia" w:hAnsiTheme="minorHAnsi" w:cstheme="minorBidi"/>
          <w:kern w:val="2"/>
          <w:sz w:val="24"/>
          <w:szCs w:val="24"/>
          <w14:ligatures w14:val="standardContextual"/>
        </w:rPr>
        <w:tab/>
      </w:r>
      <w:r w:rsidRPr="00F92F6B">
        <w:rPr>
          <w:rFonts w:eastAsia="SimSun"/>
        </w:rPr>
        <w:t>DRX</w:t>
      </w:r>
      <w:r w:rsidRPr="00F92F6B">
        <w:tab/>
      </w:r>
      <w:r w:rsidRPr="00F92F6B">
        <w:fldChar w:fldCharType="begin" w:fldLock="1"/>
      </w:r>
      <w:r w:rsidRPr="00F92F6B">
        <w:instrText xml:space="preserve"> PAGEREF _Toc219281084 \h </w:instrText>
      </w:r>
      <w:r w:rsidRPr="00F92F6B">
        <w:fldChar w:fldCharType="separate"/>
      </w:r>
      <w:r w:rsidRPr="00F92F6B">
        <w:t>204</w:t>
      </w:r>
      <w:r w:rsidRPr="00F92F6B">
        <w:fldChar w:fldCharType="end"/>
      </w:r>
    </w:p>
    <w:p w14:paraId="4C99CC2C" w14:textId="6364DF0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16.10.6.5</w:t>
      </w:r>
      <w:r w:rsidRPr="00F92F6B">
        <w:rPr>
          <w:rFonts w:asciiTheme="minorHAnsi" w:eastAsiaTheme="minorEastAsia" w:hAnsiTheme="minorHAnsi" w:cstheme="minorBidi"/>
          <w:kern w:val="2"/>
          <w:sz w:val="24"/>
          <w:szCs w:val="24"/>
          <w14:ligatures w14:val="standardContextual"/>
        </w:rPr>
        <w:tab/>
      </w:r>
      <w:r w:rsidRPr="00F92F6B">
        <w:rPr>
          <w:rFonts w:eastAsia="SimSun"/>
        </w:rPr>
        <w:t>Service Continuity</w:t>
      </w:r>
      <w:r w:rsidRPr="00F92F6B">
        <w:tab/>
      </w:r>
      <w:r w:rsidRPr="00F92F6B">
        <w:fldChar w:fldCharType="begin" w:fldLock="1"/>
      </w:r>
      <w:r w:rsidRPr="00F92F6B">
        <w:instrText xml:space="preserve"> PAGEREF _Toc219281085 \h </w:instrText>
      </w:r>
      <w:r w:rsidRPr="00F92F6B">
        <w:fldChar w:fldCharType="separate"/>
      </w:r>
      <w:r w:rsidRPr="00F92F6B">
        <w:t>204</w:t>
      </w:r>
      <w:r w:rsidRPr="00F92F6B">
        <w:fldChar w:fldCharType="end"/>
      </w:r>
    </w:p>
    <w:p w14:paraId="433A879B" w14:textId="7F4B8CB0"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lang w:eastAsia="en-US"/>
        </w:rPr>
        <w:t>16.10.6.5.0</w:t>
      </w:r>
      <w:r w:rsidRPr="00F92F6B">
        <w:rPr>
          <w:rFonts w:asciiTheme="minorHAnsi" w:eastAsiaTheme="minorEastAsia" w:hAnsiTheme="minorHAnsi" w:cstheme="minorBidi"/>
          <w:kern w:val="2"/>
          <w:sz w:val="24"/>
          <w:szCs w:val="24"/>
          <w14:ligatures w14:val="standardContextual"/>
        </w:rPr>
        <w:tab/>
      </w:r>
      <w:r w:rsidRPr="00F92F6B">
        <w:rPr>
          <w:lang w:eastAsia="en-US"/>
        </w:rPr>
        <w:t>General</w:t>
      </w:r>
      <w:r w:rsidRPr="00F92F6B">
        <w:tab/>
      </w:r>
      <w:r w:rsidRPr="00F92F6B">
        <w:fldChar w:fldCharType="begin" w:fldLock="1"/>
      </w:r>
      <w:r w:rsidRPr="00F92F6B">
        <w:instrText xml:space="preserve"> PAGEREF _Toc219281086 \h </w:instrText>
      </w:r>
      <w:r w:rsidRPr="00F92F6B">
        <w:fldChar w:fldCharType="separate"/>
      </w:r>
      <w:r w:rsidRPr="00F92F6B">
        <w:t>204</w:t>
      </w:r>
      <w:r w:rsidRPr="00F92F6B">
        <w:fldChar w:fldCharType="end"/>
      </w:r>
    </w:p>
    <w:p w14:paraId="3771140F" w14:textId="7C5B4B94"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rFonts w:eastAsiaTheme="minorEastAsia"/>
        </w:rPr>
        <w:t>16.10.6.5.1</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Service Continuity in RRC_IDLE or RRC_INACTIVE</w:t>
      </w:r>
      <w:r w:rsidRPr="00F92F6B">
        <w:tab/>
      </w:r>
      <w:r w:rsidRPr="00F92F6B">
        <w:fldChar w:fldCharType="begin" w:fldLock="1"/>
      </w:r>
      <w:r w:rsidRPr="00F92F6B">
        <w:instrText xml:space="preserve"> PAGEREF _Toc219281087 \h </w:instrText>
      </w:r>
      <w:r w:rsidRPr="00F92F6B">
        <w:fldChar w:fldCharType="separate"/>
      </w:r>
      <w:r w:rsidRPr="00F92F6B">
        <w:t>204</w:t>
      </w:r>
      <w:r w:rsidRPr="00F92F6B">
        <w:fldChar w:fldCharType="end"/>
      </w:r>
    </w:p>
    <w:p w14:paraId="081B599F" w14:textId="457ED704"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rPr>
          <w:rFonts w:eastAsiaTheme="minorEastAsia"/>
        </w:rPr>
        <w:t>16.10.6.5.2</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Service Continuity in RRC_CONNECTED</w:t>
      </w:r>
      <w:r w:rsidRPr="00F92F6B">
        <w:tab/>
      </w:r>
      <w:r w:rsidRPr="00F92F6B">
        <w:fldChar w:fldCharType="begin" w:fldLock="1"/>
      </w:r>
      <w:r w:rsidRPr="00F92F6B">
        <w:instrText xml:space="preserve"> PAGEREF _Toc219281088 \h </w:instrText>
      </w:r>
      <w:r w:rsidRPr="00F92F6B">
        <w:fldChar w:fldCharType="separate"/>
      </w:r>
      <w:r w:rsidRPr="00F92F6B">
        <w:t>205</w:t>
      </w:r>
      <w:r w:rsidRPr="00F92F6B">
        <w:fldChar w:fldCharType="end"/>
      </w:r>
    </w:p>
    <w:p w14:paraId="1C49D7E5" w14:textId="1410F18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16.10.6.5A</w:t>
      </w:r>
      <w:r w:rsidRPr="00F92F6B">
        <w:rPr>
          <w:rFonts w:asciiTheme="minorHAnsi" w:eastAsiaTheme="minorEastAsia" w:hAnsiTheme="minorHAnsi" w:cstheme="minorBidi"/>
          <w:kern w:val="2"/>
          <w:sz w:val="24"/>
          <w:szCs w:val="24"/>
          <w14:ligatures w14:val="standardContextual"/>
        </w:rPr>
        <w:tab/>
      </w:r>
      <w:r w:rsidRPr="00F92F6B">
        <w:rPr>
          <w:rFonts w:eastAsia="SimSun"/>
        </w:rPr>
        <w:t>Reception of MBS Broadcast data</w:t>
      </w:r>
      <w:r w:rsidRPr="00F92F6B">
        <w:tab/>
      </w:r>
      <w:r w:rsidRPr="00F92F6B">
        <w:fldChar w:fldCharType="begin" w:fldLock="1"/>
      </w:r>
      <w:r w:rsidRPr="00F92F6B">
        <w:instrText xml:space="preserve"> PAGEREF _Toc219281089 \h </w:instrText>
      </w:r>
      <w:r w:rsidRPr="00F92F6B">
        <w:fldChar w:fldCharType="separate"/>
      </w:r>
      <w:r w:rsidRPr="00F92F6B">
        <w:t>205</w:t>
      </w:r>
      <w:r w:rsidRPr="00F92F6B">
        <w:fldChar w:fldCharType="end"/>
      </w:r>
    </w:p>
    <w:p w14:paraId="57EC2955" w14:textId="66E5044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16.10.6.6</w:t>
      </w:r>
      <w:r w:rsidRPr="00F92F6B">
        <w:rPr>
          <w:rFonts w:asciiTheme="minorHAnsi" w:eastAsiaTheme="minorEastAsia" w:hAnsiTheme="minorHAnsi" w:cstheme="minorBidi"/>
          <w:kern w:val="2"/>
          <w:sz w:val="24"/>
          <w:szCs w:val="24"/>
          <w14:ligatures w14:val="standardContextual"/>
        </w:rPr>
        <w:tab/>
      </w:r>
      <w:r w:rsidRPr="00F92F6B">
        <w:rPr>
          <w:rFonts w:eastAsia="SimSun"/>
        </w:rPr>
        <w:t>Physical Layer</w:t>
      </w:r>
      <w:r w:rsidRPr="00F92F6B">
        <w:tab/>
      </w:r>
      <w:r w:rsidRPr="00F92F6B">
        <w:fldChar w:fldCharType="begin" w:fldLock="1"/>
      </w:r>
      <w:r w:rsidRPr="00F92F6B">
        <w:instrText xml:space="preserve"> PAGEREF _Toc219281090 \h </w:instrText>
      </w:r>
      <w:r w:rsidRPr="00F92F6B">
        <w:fldChar w:fldCharType="separate"/>
      </w:r>
      <w:r w:rsidRPr="00F92F6B">
        <w:t>205</w:t>
      </w:r>
      <w:r w:rsidRPr="00F92F6B">
        <w:fldChar w:fldCharType="end"/>
      </w:r>
    </w:p>
    <w:p w14:paraId="19FA841D" w14:textId="7864C86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16.10.6.7</w:t>
      </w:r>
      <w:r w:rsidRPr="00F92F6B">
        <w:rPr>
          <w:rFonts w:asciiTheme="minorHAnsi" w:eastAsiaTheme="minorEastAsia" w:hAnsiTheme="minorHAnsi" w:cstheme="minorBidi"/>
          <w:kern w:val="2"/>
          <w:sz w:val="24"/>
          <w:szCs w:val="24"/>
          <w14:ligatures w14:val="standardContextual"/>
        </w:rPr>
        <w:tab/>
      </w:r>
      <w:r w:rsidRPr="00F92F6B">
        <w:t>Shared processing for MBS broadcast and unicast reception</w:t>
      </w:r>
      <w:r w:rsidRPr="00F92F6B">
        <w:tab/>
      </w:r>
      <w:r w:rsidRPr="00F92F6B">
        <w:fldChar w:fldCharType="begin" w:fldLock="1"/>
      </w:r>
      <w:r w:rsidRPr="00F92F6B">
        <w:instrText xml:space="preserve"> PAGEREF _Toc219281091 \h </w:instrText>
      </w:r>
      <w:r w:rsidRPr="00F92F6B">
        <w:fldChar w:fldCharType="separate"/>
      </w:r>
      <w:r w:rsidRPr="00F92F6B">
        <w:t>206</w:t>
      </w:r>
      <w:r w:rsidRPr="00F92F6B">
        <w:fldChar w:fldCharType="end"/>
      </w:r>
    </w:p>
    <w:p w14:paraId="3AAB0508" w14:textId="13B51C48"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16.10.6.8</w:t>
      </w:r>
      <w:r w:rsidRPr="00F92F6B">
        <w:rPr>
          <w:rFonts w:asciiTheme="minorHAnsi" w:eastAsiaTheme="minorEastAsia" w:hAnsiTheme="minorHAnsi" w:cstheme="minorBidi"/>
          <w:kern w:val="2"/>
          <w:sz w:val="24"/>
          <w:szCs w:val="24"/>
          <w14:ligatures w14:val="standardContextual"/>
        </w:rPr>
        <w:tab/>
      </w:r>
      <w:r w:rsidRPr="00F92F6B">
        <w:rPr>
          <w:rFonts w:eastAsia="SimSun"/>
        </w:rPr>
        <w:t>Support of Resource Sharing across multiple Broadcast MBS sessions in RAN Sharing Scenario</w:t>
      </w:r>
      <w:r w:rsidRPr="00F92F6B">
        <w:tab/>
      </w:r>
      <w:r w:rsidRPr="00F92F6B">
        <w:fldChar w:fldCharType="begin" w:fldLock="1"/>
      </w:r>
      <w:r w:rsidRPr="00F92F6B">
        <w:instrText xml:space="preserve"> PAGEREF _Toc219281092 \h </w:instrText>
      </w:r>
      <w:r w:rsidRPr="00F92F6B">
        <w:fldChar w:fldCharType="separate"/>
      </w:r>
      <w:r w:rsidRPr="00F92F6B">
        <w:t>206</w:t>
      </w:r>
      <w:r w:rsidRPr="00F92F6B">
        <w:fldChar w:fldCharType="end"/>
      </w:r>
    </w:p>
    <w:p w14:paraId="4DECDC19" w14:textId="610DEE5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16.11</w:t>
      </w:r>
      <w:r w:rsidRPr="00F92F6B">
        <w:rPr>
          <w:rFonts w:asciiTheme="minorHAnsi" w:eastAsiaTheme="minorEastAsia" w:hAnsiTheme="minorHAnsi" w:cstheme="minorBidi"/>
          <w:kern w:val="2"/>
          <w:sz w:val="24"/>
          <w:szCs w:val="24"/>
          <w14:ligatures w14:val="standardContextual"/>
        </w:rPr>
        <w:tab/>
      </w:r>
      <w:r w:rsidRPr="00F92F6B">
        <w:t>Minimization of Service Interruption</w:t>
      </w:r>
      <w:r w:rsidRPr="00F92F6B">
        <w:tab/>
      </w:r>
      <w:r w:rsidRPr="00F92F6B">
        <w:fldChar w:fldCharType="begin" w:fldLock="1"/>
      </w:r>
      <w:r w:rsidRPr="00F92F6B">
        <w:instrText xml:space="preserve"> PAGEREF _Toc219281093 \h </w:instrText>
      </w:r>
      <w:r w:rsidRPr="00F92F6B">
        <w:fldChar w:fldCharType="separate"/>
      </w:r>
      <w:r w:rsidRPr="00F92F6B">
        <w:t>206</w:t>
      </w:r>
      <w:r w:rsidRPr="00F92F6B">
        <w:fldChar w:fldCharType="end"/>
      </w:r>
    </w:p>
    <w:p w14:paraId="12C47CE8" w14:textId="5F60991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16.12</w:t>
      </w:r>
      <w:r w:rsidRPr="00F92F6B">
        <w:rPr>
          <w:rFonts w:asciiTheme="minorHAnsi" w:eastAsiaTheme="minorEastAsia" w:hAnsiTheme="minorHAnsi" w:cstheme="minorBidi"/>
          <w:kern w:val="2"/>
          <w:sz w:val="24"/>
          <w:szCs w:val="24"/>
          <w14:ligatures w14:val="standardContextual"/>
        </w:rPr>
        <w:tab/>
      </w:r>
      <w:r w:rsidRPr="00F92F6B">
        <w:rPr>
          <w:rFonts w:eastAsia="SimSun"/>
        </w:rPr>
        <w:t>Sidelink Relay</w:t>
      </w:r>
      <w:r w:rsidRPr="00F92F6B">
        <w:tab/>
      </w:r>
      <w:r w:rsidRPr="00F92F6B">
        <w:fldChar w:fldCharType="begin" w:fldLock="1"/>
      </w:r>
      <w:r w:rsidRPr="00F92F6B">
        <w:instrText xml:space="preserve"> PAGEREF _Toc219281094 \h </w:instrText>
      </w:r>
      <w:r w:rsidRPr="00F92F6B">
        <w:fldChar w:fldCharType="separate"/>
      </w:r>
      <w:r w:rsidRPr="00F92F6B">
        <w:t>207</w:t>
      </w:r>
      <w:r w:rsidRPr="00F92F6B">
        <w:fldChar w:fldCharType="end"/>
      </w:r>
    </w:p>
    <w:p w14:paraId="16F8913F" w14:textId="09317BA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16.12.1</w:t>
      </w:r>
      <w:r w:rsidRPr="00F92F6B">
        <w:rPr>
          <w:rFonts w:asciiTheme="minorHAnsi" w:eastAsiaTheme="minorEastAsia" w:hAnsiTheme="minorHAnsi" w:cstheme="minorBidi"/>
          <w:kern w:val="2"/>
          <w:sz w:val="24"/>
          <w:szCs w:val="24"/>
          <w14:ligatures w14:val="standardContextual"/>
        </w:rPr>
        <w:tab/>
      </w:r>
      <w:r w:rsidRPr="00F92F6B">
        <w:rPr>
          <w:rFonts w:eastAsia="SimSun"/>
        </w:rPr>
        <w:t>General</w:t>
      </w:r>
      <w:r w:rsidRPr="00F92F6B">
        <w:tab/>
      </w:r>
      <w:r w:rsidRPr="00F92F6B">
        <w:fldChar w:fldCharType="begin" w:fldLock="1"/>
      </w:r>
      <w:r w:rsidRPr="00F92F6B">
        <w:instrText xml:space="preserve"> PAGEREF _Toc219281095 \h </w:instrText>
      </w:r>
      <w:r w:rsidRPr="00F92F6B">
        <w:fldChar w:fldCharType="separate"/>
      </w:r>
      <w:r w:rsidRPr="00F92F6B">
        <w:t>207</w:t>
      </w:r>
      <w:r w:rsidRPr="00F92F6B">
        <w:fldChar w:fldCharType="end"/>
      </w:r>
    </w:p>
    <w:p w14:paraId="58E8E3DE" w14:textId="3F7B95A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16.12.2</w:t>
      </w:r>
      <w:r w:rsidRPr="00F92F6B">
        <w:rPr>
          <w:rFonts w:asciiTheme="minorHAnsi" w:eastAsiaTheme="minorEastAsia" w:hAnsiTheme="minorHAnsi" w:cstheme="minorBidi"/>
          <w:kern w:val="2"/>
          <w:sz w:val="24"/>
          <w:szCs w:val="24"/>
          <w14:ligatures w14:val="standardContextual"/>
        </w:rPr>
        <w:tab/>
      </w:r>
      <w:r w:rsidRPr="00F92F6B">
        <w:rPr>
          <w:rFonts w:eastAsia="SimSun"/>
        </w:rPr>
        <w:t>Protocol Architecture</w:t>
      </w:r>
      <w:r w:rsidRPr="00F92F6B">
        <w:tab/>
      </w:r>
      <w:r w:rsidRPr="00F92F6B">
        <w:fldChar w:fldCharType="begin" w:fldLock="1"/>
      </w:r>
      <w:r w:rsidRPr="00F92F6B">
        <w:instrText xml:space="preserve"> PAGEREF _Toc219281096 \h </w:instrText>
      </w:r>
      <w:r w:rsidRPr="00F92F6B">
        <w:fldChar w:fldCharType="separate"/>
      </w:r>
      <w:r w:rsidRPr="00F92F6B">
        <w:t>207</w:t>
      </w:r>
      <w:r w:rsidRPr="00F92F6B">
        <w:fldChar w:fldCharType="end"/>
      </w:r>
    </w:p>
    <w:p w14:paraId="797AAE83" w14:textId="1CEA994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16.12.2.1</w:t>
      </w:r>
      <w:r w:rsidRPr="00F92F6B">
        <w:rPr>
          <w:rFonts w:asciiTheme="minorHAnsi" w:eastAsiaTheme="minorEastAsia" w:hAnsiTheme="minorHAnsi" w:cstheme="minorBidi"/>
          <w:kern w:val="2"/>
          <w:sz w:val="24"/>
          <w:szCs w:val="24"/>
          <w14:ligatures w14:val="standardContextual"/>
        </w:rPr>
        <w:tab/>
      </w:r>
      <w:r w:rsidRPr="00F92F6B">
        <w:t>L2 UE-to-Network Relay</w:t>
      </w:r>
      <w:r w:rsidRPr="00F92F6B">
        <w:tab/>
      </w:r>
      <w:r w:rsidRPr="00F92F6B">
        <w:fldChar w:fldCharType="begin" w:fldLock="1"/>
      </w:r>
      <w:r w:rsidRPr="00F92F6B">
        <w:instrText xml:space="preserve"> PAGEREF _Toc219281097 \h </w:instrText>
      </w:r>
      <w:r w:rsidRPr="00F92F6B">
        <w:fldChar w:fldCharType="separate"/>
      </w:r>
      <w:r w:rsidRPr="00F92F6B">
        <w:t>207</w:t>
      </w:r>
      <w:r w:rsidRPr="00F92F6B">
        <w:fldChar w:fldCharType="end"/>
      </w:r>
    </w:p>
    <w:p w14:paraId="7285C2E2" w14:textId="5125D07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Yu Mincho"/>
        </w:rPr>
        <w:t>16.12.2.2</w:t>
      </w:r>
      <w:r w:rsidRPr="00F92F6B">
        <w:rPr>
          <w:rFonts w:asciiTheme="minorHAnsi" w:eastAsiaTheme="minorEastAsia" w:hAnsiTheme="minorHAnsi" w:cstheme="minorBidi"/>
          <w:kern w:val="2"/>
          <w:sz w:val="24"/>
          <w:szCs w:val="24"/>
          <w14:ligatures w14:val="standardContextual"/>
        </w:rPr>
        <w:tab/>
      </w:r>
      <w:r w:rsidRPr="00F92F6B">
        <w:rPr>
          <w:rFonts w:eastAsia="Yu Mincho"/>
        </w:rPr>
        <w:t>L2 UE-to-UE Relay</w:t>
      </w:r>
      <w:r w:rsidRPr="00F92F6B">
        <w:tab/>
      </w:r>
      <w:r w:rsidRPr="00F92F6B">
        <w:fldChar w:fldCharType="begin" w:fldLock="1"/>
      </w:r>
      <w:r w:rsidRPr="00F92F6B">
        <w:instrText xml:space="preserve"> PAGEREF _Toc219281098 \h </w:instrText>
      </w:r>
      <w:r w:rsidRPr="00F92F6B">
        <w:fldChar w:fldCharType="separate"/>
      </w:r>
      <w:r w:rsidRPr="00F92F6B">
        <w:t>210</w:t>
      </w:r>
      <w:r w:rsidRPr="00F92F6B">
        <w:fldChar w:fldCharType="end"/>
      </w:r>
    </w:p>
    <w:p w14:paraId="10925C81" w14:textId="3D6BDA3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16.12.3</w:t>
      </w:r>
      <w:r w:rsidRPr="00F92F6B">
        <w:rPr>
          <w:rFonts w:asciiTheme="minorHAnsi" w:eastAsiaTheme="minorEastAsia" w:hAnsiTheme="minorHAnsi" w:cstheme="minorBidi"/>
          <w:kern w:val="2"/>
          <w:sz w:val="24"/>
          <w:szCs w:val="24"/>
          <w14:ligatures w14:val="standardContextual"/>
        </w:rPr>
        <w:tab/>
      </w:r>
      <w:r w:rsidRPr="00F92F6B">
        <w:rPr>
          <w:rFonts w:eastAsia="SimSun"/>
        </w:rPr>
        <w:t>Relay Discovery</w:t>
      </w:r>
      <w:r w:rsidRPr="00F92F6B">
        <w:tab/>
      </w:r>
      <w:r w:rsidRPr="00F92F6B">
        <w:fldChar w:fldCharType="begin" w:fldLock="1"/>
      </w:r>
      <w:r w:rsidRPr="00F92F6B">
        <w:instrText xml:space="preserve"> PAGEREF _Toc219281099 \h </w:instrText>
      </w:r>
      <w:r w:rsidRPr="00F92F6B">
        <w:fldChar w:fldCharType="separate"/>
      </w:r>
      <w:r w:rsidRPr="00F92F6B">
        <w:t>211</w:t>
      </w:r>
      <w:r w:rsidRPr="00F92F6B">
        <w:fldChar w:fldCharType="end"/>
      </w:r>
    </w:p>
    <w:p w14:paraId="59F372D7" w14:textId="63ADFF7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16.12.4</w:t>
      </w:r>
      <w:r w:rsidRPr="00F92F6B">
        <w:rPr>
          <w:rFonts w:asciiTheme="minorHAnsi" w:eastAsiaTheme="minorEastAsia" w:hAnsiTheme="minorHAnsi" w:cstheme="minorBidi"/>
          <w:kern w:val="2"/>
          <w:sz w:val="24"/>
          <w:szCs w:val="24"/>
          <w14:ligatures w14:val="standardContextual"/>
        </w:rPr>
        <w:tab/>
      </w:r>
      <w:r w:rsidRPr="00F92F6B">
        <w:rPr>
          <w:rFonts w:eastAsia="SimSun"/>
        </w:rPr>
        <w:t>Relay Selection/Reselection</w:t>
      </w:r>
      <w:r w:rsidRPr="00F92F6B">
        <w:tab/>
      </w:r>
      <w:r w:rsidRPr="00F92F6B">
        <w:fldChar w:fldCharType="begin" w:fldLock="1"/>
      </w:r>
      <w:r w:rsidRPr="00F92F6B">
        <w:instrText xml:space="preserve"> PAGEREF _Toc219281100 \h </w:instrText>
      </w:r>
      <w:r w:rsidRPr="00F92F6B">
        <w:fldChar w:fldCharType="separate"/>
      </w:r>
      <w:r w:rsidRPr="00F92F6B">
        <w:t>212</w:t>
      </w:r>
      <w:r w:rsidRPr="00F92F6B">
        <w:fldChar w:fldCharType="end"/>
      </w:r>
    </w:p>
    <w:p w14:paraId="6B8981DD" w14:textId="205D6E3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16.12.5</w:t>
      </w:r>
      <w:r w:rsidRPr="00F92F6B">
        <w:rPr>
          <w:rFonts w:asciiTheme="minorHAnsi" w:eastAsiaTheme="minorEastAsia" w:hAnsiTheme="minorHAnsi" w:cstheme="minorBidi"/>
          <w:kern w:val="2"/>
          <w:sz w:val="24"/>
          <w:szCs w:val="24"/>
          <w14:ligatures w14:val="standardContextual"/>
        </w:rPr>
        <w:tab/>
      </w:r>
      <w:r w:rsidRPr="00F92F6B">
        <w:rPr>
          <w:rFonts w:eastAsia="SimSun"/>
        </w:rPr>
        <w:t>Control plane procedures for L2 U2N Relay</w:t>
      </w:r>
      <w:r w:rsidRPr="00F92F6B">
        <w:tab/>
      </w:r>
      <w:r w:rsidRPr="00F92F6B">
        <w:fldChar w:fldCharType="begin" w:fldLock="1"/>
      </w:r>
      <w:r w:rsidRPr="00F92F6B">
        <w:instrText xml:space="preserve"> PAGEREF _Toc219281101 \h </w:instrText>
      </w:r>
      <w:r w:rsidRPr="00F92F6B">
        <w:fldChar w:fldCharType="separate"/>
      </w:r>
      <w:r w:rsidRPr="00F92F6B">
        <w:t>214</w:t>
      </w:r>
      <w:r w:rsidRPr="00F92F6B">
        <w:fldChar w:fldCharType="end"/>
      </w:r>
    </w:p>
    <w:p w14:paraId="1547DA5F" w14:textId="1AC6909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16.12.5.1</w:t>
      </w:r>
      <w:r w:rsidRPr="00F92F6B">
        <w:rPr>
          <w:rFonts w:asciiTheme="minorHAnsi" w:eastAsiaTheme="minorEastAsia" w:hAnsiTheme="minorHAnsi" w:cstheme="minorBidi"/>
          <w:kern w:val="2"/>
          <w:sz w:val="24"/>
          <w:szCs w:val="24"/>
          <w14:ligatures w14:val="standardContextual"/>
        </w:rPr>
        <w:tab/>
      </w:r>
      <w:r w:rsidRPr="00F92F6B">
        <w:t>RRC Connection Management</w:t>
      </w:r>
      <w:r w:rsidRPr="00F92F6B">
        <w:tab/>
      </w:r>
      <w:r w:rsidRPr="00F92F6B">
        <w:fldChar w:fldCharType="begin" w:fldLock="1"/>
      </w:r>
      <w:r w:rsidRPr="00F92F6B">
        <w:instrText xml:space="preserve"> PAGEREF _Toc219281102 \h </w:instrText>
      </w:r>
      <w:r w:rsidRPr="00F92F6B">
        <w:fldChar w:fldCharType="separate"/>
      </w:r>
      <w:r w:rsidRPr="00F92F6B">
        <w:t>214</w:t>
      </w:r>
      <w:r w:rsidRPr="00F92F6B">
        <w:fldChar w:fldCharType="end"/>
      </w:r>
    </w:p>
    <w:p w14:paraId="00913553" w14:textId="3A3A367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16.12.5.2</w:t>
      </w:r>
      <w:r w:rsidRPr="00F92F6B">
        <w:rPr>
          <w:rFonts w:asciiTheme="minorHAnsi" w:eastAsiaTheme="minorEastAsia" w:hAnsiTheme="minorHAnsi" w:cstheme="minorBidi"/>
          <w:kern w:val="2"/>
          <w:sz w:val="24"/>
          <w:szCs w:val="24"/>
          <w14:ligatures w14:val="standardContextual"/>
        </w:rPr>
        <w:tab/>
      </w:r>
      <w:r w:rsidRPr="00F92F6B">
        <w:t>Radio Link Failure</w:t>
      </w:r>
      <w:r w:rsidRPr="00F92F6B">
        <w:tab/>
      </w:r>
      <w:r w:rsidRPr="00F92F6B">
        <w:fldChar w:fldCharType="begin" w:fldLock="1"/>
      </w:r>
      <w:r w:rsidRPr="00F92F6B">
        <w:instrText xml:space="preserve"> PAGEREF _Toc219281103 \h </w:instrText>
      </w:r>
      <w:r w:rsidRPr="00F92F6B">
        <w:fldChar w:fldCharType="separate"/>
      </w:r>
      <w:r w:rsidRPr="00F92F6B">
        <w:t>217</w:t>
      </w:r>
      <w:r w:rsidRPr="00F92F6B">
        <w:fldChar w:fldCharType="end"/>
      </w:r>
    </w:p>
    <w:p w14:paraId="5DB75737" w14:textId="7C69C95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16.12.5.3</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RRC Connection Re-establishment</w:t>
      </w:r>
      <w:r w:rsidRPr="00F92F6B">
        <w:tab/>
      </w:r>
      <w:r w:rsidRPr="00F92F6B">
        <w:fldChar w:fldCharType="begin" w:fldLock="1"/>
      </w:r>
      <w:r w:rsidRPr="00F92F6B">
        <w:instrText xml:space="preserve"> PAGEREF _Toc219281104 \h </w:instrText>
      </w:r>
      <w:r w:rsidRPr="00F92F6B">
        <w:fldChar w:fldCharType="separate"/>
      </w:r>
      <w:r w:rsidRPr="00F92F6B">
        <w:t>217</w:t>
      </w:r>
      <w:r w:rsidRPr="00F92F6B">
        <w:fldChar w:fldCharType="end"/>
      </w:r>
    </w:p>
    <w:p w14:paraId="5D99BD4F" w14:textId="20A6DF7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16.12.5.4</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RRC Connection Resume</w:t>
      </w:r>
      <w:r w:rsidRPr="00F92F6B">
        <w:tab/>
      </w:r>
      <w:r w:rsidRPr="00F92F6B">
        <w:fldChar w:fldCharType="begin" w:fldLock="1"/>
      </w:r>
      <w:r w:rsidRPr="00F92F6B">
        <w:instrText xml:space="preserve"> PAGEREF _Toc219281105 \h </w:instrText>
      </w:r>
      <w:r w:rsidRPr="00F92F6B">
        <w:fldChar w:fldCharType="separate"/>
      </w:r>
      <w:r w:rsidRPr="00F92F6B">
        <w:t>217</w:t>
      </w:r>
      <w:r w:rsidRPr="00F92F6B">
        <w:fldChar w:fldCharType="end"/>
      </w:r>
    </w:p>
    <w:p w14:paraId="6E006D51" w14:textId="5C92B93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16.12.5.5</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System Information</w:t>
      </w:r>
      <w:r w:rsidRPr="00F92F6B">
        <w:tab/>
      </w:r>
      <w:r w:rsidRPr="00F92F6B">
        <w:fldChar w:fldCharType="begin" w:fldLock="1"/>
      </w:r>
      <w:r w:rsidRPr="00F92F6B">
        <w:instrText xml:space="preserve"> PAGEREF _Toc219281106 \h </w:instrText>
      </w:r>
      <w:r w:rsidRPr="00F92F6B">
        <w:fldChar w:fldCharType="separate"/>
      </w:r>
      <w:r w:rsidRPr="00F92F6B">
        <w:t>217</w:t>
      </w:r>
      <w:r w:rsidRPr="00F92F6B">
        <w:fldChar w:fldCharType="end"/>
      </w:r>
    </w:p>
    <w:p w14:paraId="216EB2AA" w14:textId="2782BD4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16.12.5.6</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Paging</w:t>
      </w:r>
      <w:r w:rsidRPr="00F92F6B">
        <w:tab/>
      </w:r>
      <w:r w:rsidRPr="00F92F6B">
        <w:fldChar w:fldCharType="begin" w:fldLock="1"/>
      </w:r>
      <w:r w:rsidRPr="00F92F6B">
        <w:instrText xml:space="preserve"> PAGEREF _Toc219281107 \h </w:instrText>
      </w:r>
      <w:r w:rsidRPr="00F92F6B">
        <w:fldChar w:fldCharType="separate"/>
      </w:r>
      <w:r w:rsidRPr="00F92F6B">
        <w:t>218</w:t>
      </w:r>
      <w:r w:rsidRPr="00F92F6B">
        <w:fldChar w:fldCharType="end"/>
      </w:r>
    </w:p>
    <w:p w14:paraId="2EC8EF83" w14:textId="7F9BBB1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16.12.5.7</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Access Control</w:t>
      </w:r>
      <w:r w:rsidRPr="00F92F6B">
        <w:tab/>
      </w:r>
      <w:r w:rsidRPr="00F92F6B">
        <w:fldChar w:fldCharType="begin" w:fldLock="1"/>
      </w:r>
      <w:r w:rsidRPr="00F92F6B">
        <w:instrText xml:space="preserve"> PAGEREF _Toc219281108 \h </w:instrText>
      </w:r>
      <w:r w:rsidRPr="00F92F6B">
        <w:fldChar w:fldCharType="separate"/>
      </w:r>
      <w:r w:rsidRPr="00F92F6B">
        <w:t>219</w:t>
      </w:r>
      <w:r w:rsidRPr="00F92F6B">
        <w:fldChar w:fldCharType="end"/>
      </w:r>
    </w:p>
    <w:p w14:paraId="6D994091" w14:textId="7FA85AE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Theme="minorEastAsia"/>
        </w:rPr>
        <w:t>16.12.5.8</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Mobility Registration Update and RAN Area Update</w:t>
      </w:r>
      <w:r w:rsidRPr="00F92F6B">
        <w:tab/>
      </w:r>
      <w:r w:rsidRPr="00F92F6B">
        <w:fldChar w:fldCharType="begin" w:fldLock="1"/>
      </w:r>
      <w:r w:rsidRPr="00F92F6B">
        <w:instrText xml:space="preserve"> PAGEREF _Toc219281109 \h </w:instrText>
      </w:r>
      <w:r w:rsidRPr="00F92F6B">
        <w:fldChar w:fldCharType="separate"/>
      </w:r>
      <w:r w:rsidRPr="00F92F6B">
        <w:t>219</w:t>
      </w:r>
      <w:r w:rsidRPr="00F92F6B">
        <w:fldChar w:fldCharType="end"/>
      </w:r>
    </w:p>
    <w:p w14:paraId="2B4EDB8F" w14:textId="5BA154D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16.12.6</w:t>
      </w:r>
      <w:r w:rsidRPr="00F92F6B">
        <w:rPr>
          <w:rFonts w:asciiTheme="minorHAnsi" w:eastAsiaTheme="minorEastAsia" w:hAnsiTheme="minorHAnsi" w:cstheme="minorBidi"/>
          <w:kern w:val="2"/>
          <w:sz w:val="24"/>
          <w:szCs w:val="24"/>
          <w14:ligatures w14:val="standardContextual"/>
        </w:rPr>
        <w:tab/>
      </w:r>
      <w:r w:rsidRPr="00F92F6B">
        <w:rPr>
          <w:rFonts w:eastAsia="SimSun"/>
        </w:rPr>
        <w:t>Service Continuity for L2 U2N relay</w:t>
      </w:r>
      <w:r w:rsidRPr="00F92F6B">
        <w:tab/>
      </w:r>
      <w:r w:rsidRPr="00F92F6B">
        <w:fldChar w:fldCharType="begin" w:fldLock="1"/>
      </w:r>
      <w:r w:rsidRPr="00F92F6B">
        <w:instrText xml:space="preserve"> PAGEREF _Toc219281110 \h </w:instrText>
      </w:r>
      <w:r w:rsidRPr="00F92F6B">
        <w:fldChar w:fldCharType="separate"/>
      </w:r>
      <w:r w:rsidRPr="00F92F6B">
        <w:t>219</w:t>
      </w:r>
      <w:r w:rsidRPr="00F92F6B">
        <w:fldChar w:fldCharType="end"/>
      </w:r>
    </w:p>
    <w:p w14:paraId="0B49D18C" w14:textId="2869ACCF"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16.12.6.0</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_Toc219281111 \h </w:instrText>
      </w:r>
      <w:r w:rsidRPr="00F92F6B">
        <w:fldChar w:fldCharType="separate"/>
      </w:r>
      <w:r w:rsidRPr="00F92F6B">
        <w:t>219</w:t>
      </w:r>
      <w:r w:rsidRPr="00F92F6B">
        <w:fldChar w:fldCharType="end"/>
      </w:r>
    </w:p>
    <w:p w14:paraId="29F89E1C" w14:textId="5239AB1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16.12.6.1</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 xml:space="preserve">Switching from </w:t>
      </w:r>
      <w:r w:rsidRPr="00F92F6B">
        <w:rPr>
          <w:lang w:eastAsia="ko-KR"/>
        </w:rPr>
        <w:t xml:space="preserve">single/multi-hop </w:t>
      </w:r>
      <w:r w:rsidRPr="00F92F6B">
        <w:rPr>
          <w:rFonts w:eastAsiaTheme="minorEastAsia"/>
        </w:rPr>
        <w:t>indirect to direct path</w:t>
      </w:r>
      <w:r w:rsidRPr="00F92F6B">
        <w:tab/>
      </w:r>
      <w:r w:rsidRPr="00F92F6B">
        <w:fldChar w:fldCharType="begin" w:fldLock="1"/>
      </w:r>
      <w:r w:rsidRPr="00F92F6B">
        <w:instrText xml:space="preserve"> PAGEREF _Toc219281112 \h </w:instrText>
      </w:r>
      <w:r w:rsidRPr="00F92F6B">
        <w:fldChar w:fldCharType="separate"/>
      </w:r>
      <w:r w:rsidRPr="00F92F6B">
        <w:t>219</w:t>
      </w:r>
      <w:r w:rsidRPr="00F92F6B">
        <w:fldChar w:fldCharType="end"/>
      </w:r>
    </w:p>
    <w:p w14:paraId="41D65F21" w14:textId="16CBC21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16.12.6.2</w:t>
      </w:r>
      <w:r w:rsidRPr="00F92F6B">
        <w:rPr>
          <w:rFonts w:asciiTheme="minorHAnsi" w:eastAsiaTheme="minorEastAsia" w:hAnsiTheme="minorHAnsi" w:cstheme="minorBidi"/>
          <w:kern w:val="2"/>
          <w:sz w:val="24"/>
          <w:szCs w:val="24"/>
          <w14:ligatures w14:val="standardContextual"/>
        </w:rPr>
        <w:tab/>
      </w:r>
      <w:r w:rsidRPr="00F92F6B">
        <w:t>Switching from direct to indirect path</w:t>
      </w:r>
      <w:r w:rsidRPr="00F92F6B">
        <w:tab/>
      </w:r>
      <w:r w:rsidRPr="00F92F6B">
        <w:fldChar w:fldCharType="begin" w:fldLock="1"/>
      </w:r>
      <w:r w:rsidRPr="00F92F6B">
        <w:instrText xml:space="preserve"> PAGEREF _Toc219281113 \h </w:instrText>
      </w:r>
      <w:r w:rsidRPr="00F92F6B">
        <w:fldChar w:fldCharType="separate"/>
      </w:r>
      <w:r w:rsidRPr="00F92F6B">
        <w:t>222</w:t>
      </w:r>
      <w:r w:rsidRPr="00F92F6B">
        <w:fldChar w:fldCharType="end"/>
      </w:r>
    </w:p>
    <w:p w14:paraId="580C4F5A" w14:textId="2EDE137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16.12.6.3</w:t>
      </w:r>
      <w:r w:rsidRPr="00F92F6B">
        <w:rPr>
          <w:rFonts w:asciiTheme="minorHAnsi" w:eastAsiaTheme="minorEastAsia" w:hAnsiTheme="minorHAnsi" w:cstheme="minorBidi"/>
          <w:kern w:val="2"/>
          <w:sz w:val="24"/>
          <w:szCs w:val="24"/>
          <w14:ligatures w14:val="standardContextual"/>
        </w:rPr>
        <w:tab/>
      </w:r>
      <w:r w:rsidRPr="00F92F6B">
        <w:t xml:space="preserve">Switching from </w:t>
      </w:r>
      <w:r w:rsidRPr="00F92F6B">
        <w:rPr>
          <w:lang w:eastAsia="ko-KR"/>
        </w:rPr>
        <w:t>multi/single-hop</w:t>
      </w:r>
      <w:r w:rsidRPr="00F92F6B">
        <w:t xml:space="preserve"> indirect to </w:t>
      </w:r>
      <w:r w:rsidRPr="00F92F6B">
        <w:rPr>
          <w:lang w:eastAsia="ko-KR"/>
        </w:rPr>
        <w:t>multi/single-hop</w:t>
      </w:r>
      <w:r w:rsidRPr="00F92F6B">
        <w:t xml:space="preserve"> indirect path</w:t>
      </w:r>
      <w:r w:rsidRPr="00F92F6B">
        <w:tab/>
      </w:r>
      <w:r w:rsidRPr="00F92F6B">
        <w:fldChar w:fldCharType="begin" w:fldLock="1"/>
      </w:r>
      <w:r w:rsidRPr="00F92F6B">
        <w:instrText xml:space="preserve"> PAGEREF _Toc219281114 \h </w:instrText>
      </w:r>
      <w:r w:rsidRPr="00F92F6B">
        <w:fldChar w:fldCharType="separate"/>
      </w:r>
      <w:r w:rsidRPr="00F92F6B">
        <w:t>225</w:t>
      </w:r>
      <w:r w:rsidRPr="00F92F6B">
        <w:fldChar w:fldCharType="end"/>
      </w:r>
    </w:p>
    <w:p w14:paraId="6B4D0BC8" w14:textId="0F7B224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16.12.7</w:t>
      </w:r>
      <w:r w:rsidRPr="00F92F6B">
        <w:rPr>
          <w:rFonts w:asciiTheme="minorHAnsi" w:eastAsiaTheme="minorEastAsia" w:hAnsiTheme="minorHAnsi" w:cstheme="minorBidi"/>
          <w:kern w:val="2"/>
          <w:sz w:val="24"/>
          <w:szCs w:val="24"/>
          <w14:ligatures w14:val="standardContextual"/>
        </w:rPr>
        <w:tab/>
      </w:r>
      <w:r w:rsidRPr="00F92F6B">
        <w:rPr>
          <w:rFonts w:eastAsia="SimSun"/>
        </w:rPr>
        <w:t>Control plane procedures for L2 U2U Relay</w:t>
      </w:r>
      <w:r w:rsidRPr="00F92F6B">
        <w:tab/>
      </w:r>
      <w:r w:rsidRPr="00F92F6B">
        <w:fldChar w:fldCharType="begin" w:fldLock="1"/>
      </w:r>
      <w:r w:rsidRPr="00F92F6B">
        <w:instrText xml:space="preserve"> PAGEREF _Toc219281115 \h </w:instrText>
      </w:r>
      <w:r w:rsidRPr="00F92F6B">
        <w:fldChar w:fldCharType="separate"/>
      </w:r>
      <w:r w:rsidRPr="00F92F6B">
        <w:t>229</w:t>
      </w:r>
      <w:r w:rsidRPr="00F92F6B">
        <w:fldChar w:fldCharType="end"/>
      </w:r>
    </w:p>
    <w:p w14:paraId="05C9DA91" w14:textId="6FA6642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Malgun Gothic"/>
        </w:rPr>
        <w:t>16.13</w:t>
      </w:r>
      <w:r w:rsidRPr="00F92F6B">
        <w:rPr>
          <w:rFonts w:asciiTheme="minorHAnsi" w:eastAsiaTheme="minorEastAsia" w:hAnsiTheme="minorHAnsi" w:cstheme="minorBidi"/>
          <w:kern w:val="2"/>
          <w:sz w:val="24"/>
          <w:szCs w:val="24"/>
          <w14:ligatures w14:val="standardContextual"/>
        </w:rPr>
        <w:tab/>
      </w:r>
      <w:r w:rsidRPr="00F92F6B">
        <w:rPr>
          <w:rFonts w:eastAsia="Malgun Gothic"/>
        </w:rPr>
        <w:t>Support of Reduced Capability (RedCap) and enhanced Reduced Capability (eRedCap) NR devices</w:t>
      </w:r>
      <w:r w:rsidRPr="00F92F6B">
        <w:tab/>
      </w:r>
      <w:r w:rsidRPr="00F92F6B">
        <w:fldChar w:fldCharType="begin" w:fldLock="1"/>
      </w:r>
      <w:r w:rsidRPr="00F92F6B">
        <w:instrText xml:space="preserve"> PAGEREF _Toc219281116 \h </w:instrText>
      </w:r>
      <w:r w:rsidRPr="00F92F6B">
        <w:fldChar w:fldCharType="separate"/>
      </w:r>
      <w:r w:rsidRPr="00F92F6B">
        <w:t>231</w:t>
      </w:r>
      <w:r w:rsidRPr="00F92F6B">
        <w:fldChar w:fldCharType="end"/>
      </w:r>
    </w:p>
    <w:p w14:paraId="2BD29729" w14:textId="3091807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16.13.1</w:t>
      </w:r>
      <w:r w:rsidRPr="00F92F6B">
        <w:rPr>
          <w:rFonts w:asciiTheme="minorHAnsi" w:eastAsiaTheme="minorEastAsia" w:hAnsiTheme="minorHAnsi" w:cstheme="minorBidi"/>
          <w:kern w:val="2"/>
          <w:sz w:val="24"/>
          <w:szCs w:val="24"/>
          <w14:ligatures w14:val="standardContextual"/>
        </w:rPr>
        <w:tab/>
      </w:r>
      <w:r w:rsidRPr="00F92F6B">
        <w:t>Introduction</w:t>
      </w:r>
      <w:r w:rsidRPr="00F92F6B">
        <w:tab/>
      </w:r>
      <w:r w:rsidRPr="00F92F6B">
        <w:fldChar w:fldCharType="begin" w:fldLock="1"/>
      </w:r>
      <w:r w:rsidRPr="00F92F6B">
        <w:instrText xml:space="preserve"> PAGEREF _Toc219281117 \h </w:instrText>
      </w:r>
      <w:r w:rsidRPr="00F92F6B">
        <w:fldChar w:fldCharType="separate"/>
      </w:r>
      <w:r w:rsidRPr="00F92F6B">
        <w:t>231</w:t>
      </w:r>
      <w:r w:rsidRPr="00F92F6B">
        <w:fldChar w:fldCharType="end"/>
      </w:r>
    </w:p>
    <w:p w14:paraId="48FDD95C" w14:textId="11616A1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16.13.2</w:t>
      </w:r>
      <w:r w:rsidRPr="00F92F6B">
        <w:rPr>
          <w:rFonts w:asciiTheme="minorHAnsi" w:eastAsiaTheme="minorEastAsia" w:hAnsiTheme="minorHAnsi" w:cstheme="minorBidi"/>
          <w:kern w:val="2"/>
          <w:sz w:val="24"/>
          <w:szCs w:val="24"/>
          <w14:ligatures w14:val="standardContextual"/>
        </w:rPr>
        <w:tab/>
      </w:r>
      <w:r w:rsidRPr="00F92F6B">
        <w:t>Capabilities</w:t>
      </w:r>
      <w:r w:rsidRPr="00F92F6B">
        <w:tab/>
      </w:r>
      <w:r w:rsidRPr="00F92F6B">
        <w:fldChar w:fldCharType="begin" w:fldLock="1"/>
      </w:r>
      <w:r w:rsidRPr="00F92F6B">
        <w:instrText xml:space="preserve"> PAGEREF _Toc219281118 \h </w:instrText>
      </w:r>
      <w:r w:rsidRPr="00F92F6B">
        <w:fldChar w:fldCharType="separate"/>
      </w:r>
      <w:r w:rsidRPr="00F92F6B">
        <w:t>231</w:t>
      </w:r>
      <w:r w:rsidRPr="00F92F6B">
        <w:fldChar w:fldCharType="end"/>
      </w:r>
    </w:p>
    <w:p w14:paraId="4D88739D" w14:textId="35CF6D6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16.13.3</w:t>
      </w:r>
      <w:r w:rsidRPr="00F92F6B">
        <w:rPr>
          <w:rFonts w:asciiTheme="minorHAnsi" w:eastAsiaTheme="minorEastAsia" w:hAnsiTheme="minorHAnsi" w:cstheme="minorBidi"/>
          <w:kern w:val="2"/>
          <w:sz w:val="24"/>
          <w:szCs w:val="24"/>
          <w14:ligatures w14:val="standardContextual"/>
        </w:rPr>
        <w:tab/>
      </w:r>
      <w:r w:rsidRPr="00F92F6B">
        <w:t>Identification, access and camping restrictions</w:t>
      </w:r>
      <w:r w:rsidRPr="00F92F6B">
        <w:tab/>
      </w:r>
      <w:r w:rsidRPr="00F92F6B">
        <w:fldChar w:fldCharType="begin" w:fldLock="1"/>
      </w:r>
      <w:r w:rsidRPr="00F92F6B">
        <w:instrText xml:space="preserve"> PAGEREF _Toc219281119 \h </w:instrText>
      </w:r>
      <w:r w:rsidRPr="00F92F6B">
        <w:fldChar w:fldCharType="separate"/>
      </w:r>
      <w:r w:rsidRPr="00F92F6B">
        <w:t>231</w:t>
      </w:r>
      <w:r w:rsidRPr="00F92F6B">
        <w:fldChar w:fldCharType="end"/>
      </w:r>
    </w:p>
    <w:p w14:paraId="06C83C09" w14:textId="5BAA5E13"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16.13.4</w:t>
      </w:r>
      <w:r w:rsidRPr="00F92F6B">
        <w:rPr>
          <w:rFonts w:asciiTheme="minorHAnsi" w:eastAsiaTheme="minorEastAsia" w:hAnsiTheme="minorHAnsi" w:cstheme="minorBidi"/>
          <w:kern w:val="2"/>
          <w:sz w:val="24"/>
          <w:szCs w:val="24"/>
          <w14:ligatures w14:val="standardContextual"/>
        </w:rPr>
        <w:tab/>
      </w:r>
      <w:r w:rsidRPr="00F92F6B">
        <w:t>RRM measurement relaxations</w:t>
      </w:r>
      <w:r w:rsidRPr="00F92F6B">
        <w:tab/>
      </w:r>
      <w:r w:rsidRPr="00F92F6B">
        <w:fldChar w:fldCharType="begin" w:fldLock="1"/>
      </w:r>
      <w:r w:rsidRPr="00F92F6B">
        <w:instrText xml:space="preserve"> PAGEREF _Toc219281120 \h </w:instrText>
      </w:r>
      <w:r w:rsidRPr="00F92F6B">
        <w:fldChar w:fldCharType="separate"/>
      </w:r>
      <w:r w:rsidRPr="00F92F6B">
        <w:t>232</w:t>
      </w:r>
      <w:r w:rsidRPr="00F92F6B">
        <w:fldChar w:fldCharType="end"/>
      </w:r>
    </w:p>
    <w:p w14:paraId="4AB3CB42" w14:textId="580EFB5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16.13.5</w:t>
      </w:r>
      <w:r w:rsidRPr="00F92F6B">
        <w:rPr>
          <w:rFonts w:asciiTheme="minorHAnsi" w:eastAsiaTheme="minorEastAsia" w:hAnsiTheme="minorHAnsi" w:cstheme="minorBidi"/>
          <w:kern w:val="2"/>
          <w:sz w:val="24"/>
          <w:szCs w:val="24"/>
          <w14:ligatures w14:val="standardContextual"/>
        </w:rPr>
        <w:tab/>
      </w:r>
      <w:r w:rsidRPr="00F92F6B">
        <w:t>BWP operation</w:t>
      </w:r>
      <w:r w:rsidRPr="00F92F6B">
        <w:tab/>
      </w:r>
      <w:r w:rsidRPr="00F92F6B">
        <w:fldChar w:fldCharType="begin" w:fldLock="1"/>
      </w:r>
      <w:r w:rsidRPr="00F92F6B">
        <w:instrText xml:space="preserve"> PAGEREF _Toc219281121 \h </w:instrText>
      </w:r>
      <w:r w:rsidRPr="00F92F6B">
        <w:fldChar w:fldCharType="separate"/>
      </w:r>
      <w:r w:rsidRPr="00F92F6B">
        <w:t>232</w:t>
      </w:r>
      <w:r w:rsidRPr="00F92F6B">
        <w:fldChar w:fldCharType="end"/>
      </w:r>
    </w:p>
    <w:p w14:paraId="6E898056" w14:textId="6986F577"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16.14</w:t>
      </w:r>
      <w:r w:rsidRPr="00F92F6B">
        <w:rPr>
          <w:rFonts w:asciiTheme="minorHAnsi" w:eastAsiaTheme="minorEastAsia" w:hAnsiTheme="minorHAnsi" w:cstheme="minorBidi"/>
          <w:kern w:val="2"/>
          <w:sz w:val="24"/>
          <w:szCs w:val="24"/>
          <w14:ligatures w14:val="standardContextual"/>
        </w:rPr>
        <w:tab/>
      </w:r>
      <w:r w:rsidRPr="00F92F6B">
        <w:t>Non-Terrestrial Networks</w:t>
      </w:r>
      <w:r w:rsidRPr="00F92F6B">
        <w:tab/>
      </w:r>
      <w:r w:rsidRPr="00F92F6B">
        <w:fldChar w:fldCharType="begin" w:fldLock="1"/>
      </w:r>
      <w:r w:rsidRPr="00F92F6B">
        <w:instrText xml:space="preserve"> PAGEREF _Toc219281122 \h </w:instrText>
      </w:r>
      <w:r w:rsidRPr="00F92F6B">
        <w:fldChar w:fldCharType="separate"/>
      </w:r>
      <w:r w:rsidRPr="00F92F6B">
        <w:t>232</w:t>
      </w:r>
      <w:r w:rsidRPr="00F92F6B">
        <w:fldChar w:fldCharType="end"/>
      </w:r>
    </w:p>
    <w:p w14:paraId="2C0D4985" w14:textId="45B5FFF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_Toc219281123 \h </w:instrText>
      </w:r>
      <w:r w:rsidRPr="00F92F6B">
        <w:fldChar w:fldCharType="separate"/>
      </w:r>
      <w:r w:rsidRPr="00F92F6B">
        <w:t>232</w:t>
      </w:r>
      <w:r w:rsidRPr="00F92F6B">
        <w:fldChar w:fldCharType="end"/>
      </w:r>
    </w:p>
    <w:p w14:paraId="14CA4AE9" w14:textId="38721B7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16.14.2</w:t>
      </w:r>
      <w:r w:rsidRPr="00F92F6B">
        <w:rPr>
          <w:rFonts w:asciiTheme="minorHAnsi" w:eastAsiaTheme="minorEastAsia" w:hAnsiTheme="minorHAnsi" w:cstheme="minorBidi"/>
          <w:kern w:val="2"/>
          <w:sz w:val="24"/>
          <w:szCs w:val="24"/>
          <w14:ligatures w14:val="standardContextual"/>
        </w:rPr>
        <w:tab/>
      </w:r>
      <w:r w:rsidRPr="00F92F6B">
        <w:t>Timing and Synchronization</w:t>
      </w:r>
      <w:r w:rsidRPr="00F92F6B">
        <w:tab/>
      </w:r>
      <w:r w:rsidRPr="00F92F6B">
        <w:fldChar w:fldCharType="begin" w:fldLock="1"/>
      </w:r>
      <w:r w:rsidRPr="00F92F6B">
        <w:instrText xml:space="preserve"> PAGEREF _Toc219281124 \h </w:instrText>
      </w:r>
      <w:r w:rsidRPr="00F92F6B">
        <w:fldChar w:fldCharType="separate"/>
      </w:r>
      <w:r w:rsidRPr="00F92F6B">
        <w:t>235</w:t>
      </w:r>
      <w:r w:rsidRPr="00F92F6B">
        <w:fldChar w:fldCharType="end"/>
      </w:r>
    </w:p>
    <w:p w14:paraId="2FA88D16" w14:textId="1B9116E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16.14.2.1</w:t>
      </w:r>
      <w:r w:rsidRPr="00F92F6B">
        <w:rPr>
          <w:rFonts w:asciiTheme="minorHAnsi" w:eastAsiaTheme="minorEastAsia" w:hAnsiTheme="minorHAnsi" w:cstheme="minorBidi"/>
          <w:kern w:val="2"/>
          <w:sz w:val="24"/>
          <w:szCs w:val="24"/>
          <w14:ligatures w14:val="standardContextual"/>
        </w:rPr>
        <w:tab/>
      </w:r>
      <w:r w:rsidRPr="00F92F6B">
        <w:t>Scheduling and Timing</w:t>
      </w:r>
      <w:r w:rsidRPr="00F92F6B">
        <w:tab/>
      </w:r>
      <w:r w:rsidRPr="00F92F6B">
        <w:fldChar w:fldCharType="begin" w:fldLock="1"/>
      </w:r>
      <w:r w:rsidRPr="00F92F6B">
        <w:instrText xml:space="preserve"> PAGEREF _Toc219281125 \h </w:instrText>
      </w:r>
      <w:r w:rsidRPr="00F92F6B">
        <w:fldChar w:fldCharType="separate"/>
      </w:r>
      <w:r w:rsidRPr="00F92F6B">
        <w:t>235</w:t>
      </w:r>
      <w:r w:rsidRPr="00F92F6B">
        <w:fldChar w:fldCharType="end"/>
      </w:r>
    </w:p>
    <w:p w14:paraId="7039408F" w14:textId="3B8DA9E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16.14.2.2</w:t>
      </w:r>
      <w:r w:rsidRPr="00F92F6B">
        <w:rPr>
          <w:rFonts w:asciiTheme="minorHAnsi" w:eastAsiaTheme="minorEastAsia" w:hAnsiTheme="minorHAnsi" w:cstheme="minorBidi"/>
          <w:kern w:val="2"/>
          <w:sz w:val="24"/>
          <w:szCs w:val="24"/>
          <w14:ligatures w14:val="standardContextual"/>
        </w:rPr>
        <w:tab/>
      </w:r>
      <w:r w:rsidRPr="00F92F6B">
        <w:t>Timing Advance and Frequency Pre-compensation</w:t>
      </w:r>
      <w:r w:rsidRPr="00F92F6B">
        <w:tab/>
      </w:r>
      <w:r w:rsidRPr="00F92F6B">
        <w:fldChar w:fldCharType="begin" w:fldLock="1"/>
      </w:r>
      <w:r w:rsidRPr="00F92F6B">
        <w:instrText xml:space="preserve"> PAGEREF _Toc219281126 \h </w:instrText>
      </w:r>
      <w:r w:rsidRPr="00F92F6B">
        <w:fldChar w:fldCharType="separate"/>
      </w:r>
      <w:r w:rsidRPr="00F92F6B">
        <w:t>236</w:t>
      </w:r>
      <w:r w:rsidRPr="00F92F6B">
        <w:fldChar w:fldCharType="end"/>
      </w:r>
    </w:p>
    <w:p w14:paraId="5F6E974C" w14:textId="6B83FB2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16.14.3</w:t>
      </w:r>
      <w:r w:rsidRPr="00F92F6B">
        <w:rPr>
          <w:rFonts w:asciiTheme="minorHAnsi" w:eastAsiaTheme="minorEastAsia" w:hAnsiTheme="minorHAnsi" w:cstheme="minorBidi"/>
          <w:kern w:val="2"/>
          <w:sz w:val="24"/>
          <w:szCs w:val="24"/>
          <w14:ligatures w14:val="standardContextual"/>
        </w:rPr>
        <w:tab/>
      </w:r>
      <w:r w:rsidRPr="00F92F6B">
        <w:t>Mobility and State transition</w:t>
      </w:r>
      <w:r w:rsidRPr="00F92F6B">
        <w:tab/>
      </w:r>
      <w:r w:rsidRPr="00F92F6B">
        <w:fldChar w:fldCharType="begin" w:fldLock="1"/>
      </w:r>
      <w:r w:rsidRPr="00F92F6B">
        <w:instrText xml:space="preserve"> PAGEREF _Toc219281127 \h </w:instrText>
      </w:r>
      <w:r w:rsidRPr="00F92F6B">
        <w:fldChar w:fldCharType="separate"/>
      </w:r>
      <w:r w:rsidRPr="00F92F6B">
        <w:t>237</w:t>
      </w:r>
      <w:r w:rsidRPr="00F92F6B">
        <w:fldChar w:fldCharType="end"/>
      </w:r>
    </w:p>
    <w:p w14:paraId="30AF276F" w14:textId="73174B8E"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16.14.3.1</w:t>
      </w:r>
      <w:r w:rsidRPr="00F92F6B">
        <w:rPr>
          <w:rFonts w:asciiTheme="minorHAnsi" w:eastAsiaTheme="minorEastAsia" w:hAnsiTheme="minorHAnsi" w:cstheme="minorBidi"/>
          <w:kern w:val="2"/>
          <w:sz w:val="24"/>
          <w:szCs w:val="24"/>
          <w14:ligatures w14:val="standardContextual"/>
        </w:rPr>
        <w:tab/>
      </w:r>
      <w:r w:rsidRPr="00F92F6B">
        <w:t>Mobility in RRC_IDLE and RRC_INACTIVE</w:t>
      </w:r>
      <w:r w:rsidRPr="00F92F6B">
        <w:tab/>
      </w:r>
      <w:r w:rsidRPr="00F92F6B">
        <w:fldChar w:fldCharType="begin" w:fldLock="1"/>
      </w:r>
      <w:r w:rsidRPr="00F92F6B">
        <w:instrText xml:space="preserve"> PAGEREF _Toc219281128 \h </w:instrText>
      </w:r>
      <w:r w:rsidRPr="00F92F6B">
        <w:fldChar w:fldCharType="separate"/>
      </w:r>
      <w:r w:rsidRPr="00F92F6B">
        <w:t>237</w:t>
      </w:r>
      <w:r w:rsidRPr="00F92F6B">
        <w:fldChar w:fldCharType="end"/>
      </w:r>
    </w:p>
    <w:p w14:paraId="4A88AB95" w14:textId="7158B98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16.14.3.2</w:t>
      </w:r>
      <w:r w:rsidRPr="00F92F6B">
        <w:rPr>
          <w:rFonts w:asciiTheme="minorHAnsi" w:eastAsiaTheme="minorEastAsia" w:hAnsiTheme="minorHAnsi" w:cstheme="minorBidi"/>
          <w:kern w:val="2"/>
          <w:sz w:val="24"/>
          <w:szCs w:val="24"/>
          <w14:ligatures w14:val="standardContextual"/>
        </w:rPr>
        <w:tab/>
      </w:r>
      <w:r w:rsidRPr="00F92F6B">
        <w:t>Mobility in RRC_CONNECTED</w:t>
      </w:r>
      <w:r w:rsidRPr="00F92F6B">
        <w:tab/>
      </w:r>
      <w:r w:rsidRPr="00F92F6B">
        <w:fldChar w:fldCharType="begin" w:fldLock="1"/>
      </w:r>
      <w:r w:rsidRPr="00F92F6B">
        <w:instrText xml:space="preserve"> PAGEREF _Toc219281129 \h </w:instrText>
      </w:r>
      <w:r w:rsidRPr="00F92F6B">
        <w:fldChar w:fldCharType="separate"/>
      </w:r>
      <w:r w:rsidRPr="00F92F6B">
        <w:t>237</w:t>
      </w:r>
      <w:r w:rsidRPr="00F92F6B">
        <w:fldChar w:fldCharType="end"/>
      </w:r>
    </w:p>
    <w:p w14:paraId="782B604C" w14:textId="3BC5EB71"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16.14.3.2.1</w:t>
      </w:r>
      <w:r w:rsidRPr="00F92F6B">
        <w:rPr>
          <w:rFonts w:asciiTheme="minorHAnsi" w:eastAsiaTheme="minorEastAsia" w:hAnsiTheme="minorHAnsi" w:cstheme="minorBidi"/>
          <w:kern w:val="2"/>
          <w:sz w:val="24"/>
          <w:szCs w:val="24"/>
          <w14:ligatures w14:val="standardContextual"/>
        </w:rPr>
        <w:tab/>
      </w:r>
      <w:r w:rsidRPr="00F92F6B">
        <w:t>Handover</w:t>
      </w:r>
      <w:r w:rsidRPr="00F92F6B">
        <w:tab/>
      </w:r>
      <w:r w:rsidRPr="00F92F6B">
        <w:fldChar w:fldCharType="begin" w:fldLock="1"/>
      </w:r>
      <w:r w:rsidRPr="00F92F6B">
        <w:instrText xml:space="preserve"> PAGEREF _Toc219281130 \h </w:instrText>
      </w:r>
      <w:r w:rsidRPr="00F92F6B">
        <w:fldChar w:fldCharType="separate"/>
      </w:r>
      <w:r w:rsidRPr="00F92F6B">
        <w:t>237</w:t>
      </w:r>
      <w:r w:rsidRPr="00F92F6B">
        <w:fldChar w:fldCharType="end"/>
      </w:r>
    </w:p>
    <w:p w14:paraId="331A3667" w14:textId="6F384FFE"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16.14.3.2.2</w:t>
      </w:r>
      <w:r w:rsidRPr="00F92F6B">
        <w:rPr>
          <w:rFonts w:asciiTheme="minorHAnsi" w:eastAsiaTheme="minorEastAsia" w:hAnsiTheme="minorHAnsi" w:cstheme="minorBidi"/>
          <w:kern w:val="2"/>
          <w:sz w:val="24"/>
          <w:szCs w:val="24"/>
          <w14:ligatures w14:val="standardContextual"/>
        </w:rPr>
        <w:tab/>
      </w:r>
      <w:r w:rsidRPr="00F92F6B">
        <w:t>Conditional Handover</w:t>
      </w:r>
      <w:r w:rsidRPr="00F92F6B">
        <w:tab/>
      </w:r>
      <w:r w:rsidRPr="00F92F6B">
        <w:fldChar w:fldCharType="begin" w:fldLock="1"/>
      </w:r>
      <w:r w:rsidRPr="00F92F6B">
        <w:instrText xml:space="preserve"> PAGEREF _Toc219281131 \h </w:instrText>
      </w:r>
      <w:r w:rsidRPr="00F92F6B">
        <w:fldChar w:fldCharType="separate"/>
      </w:r>
      <w:r w:rsidRPr="00F92F6B">
        <w:t>237</w:t>
      </w:r>
      <w:r w:rsidRPr="00F92F6B">
        <w:fldChar w:fldCharType="end"/>
      </w:r>
    </w:p>
    <w:p w14:paraId="0FA5CB63" w14:textId="20BE3609"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16.14.3.2.3</w:t>
      </w:r>
      <w:r w:rsidRPr="00F92F6B">
        <w:rPr>
          <w:rFonts w:asciiTheme="minorHAnsi" w:eastAsiaTheme="minorEastAsia" w:hAnsiTheme="minorHAnsi" w:cstheme="minorBidi"/>
          <w:kern w:val="2"/>
          <w:sz w:val="24"/>
          <w:szCs w:val="24"/>
          <w14:ligatures w14:val="standardContextual"/>
        </w:rPr>
        <w:tab/>
      </w:r>
      <w:r w:rsidRPr="00F92F6B">
        <w:t>Satellite switch with re-synchronization</w:t>
      </w:r>
      <w:r w:rsidRPr="00F92F6B">
        <w:tab/>
      </w:r>
      <w:r w:rsidRPr="00F92F6B">
        <w:fldChar w:fldCharType="begin" w:fldLock="1"/>
      </w:r>
      <w:r w:rsidRPr="00F92F6B">
        <w:instrText xml:space="preserve"> PAGEREF _Toc219281132 \h </w:instrText>
      </w:r>
      <w:r w:rsidRPr="00F92F6B">
        <w:fldChar w:fldCharType="separate"/>
      </w:r>
      <w:r w:rsidRPr="00F92F6B">
        <w:t>238</w:t>
      </w:r>
      <w:r w:rsidRPr="00F92F6B">
        <w:fldChar w:fldCharType="end"/>
      </w:r>
    </w:p>
    <w:p w14:paraId="667850C1" w14:textId="73C0B95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16.14.3.3</w:t>
      </w:r>
      <w:r w:rsidRPr="00F92F6B">
        <w:rPr>
          <w:rFonts w:asciiTheme="minorHAnsi" w:eastAsiaTheme="minorEastAsia" w:hAnsiTheme="minorHAnsi" w:cstheme="minorBidi"/>
          <w:kern w:val="2"/>
          <w:sz w:val="24"/>
          <w:szCs w:val="24"/>
          <w14:ligatures w14:val="standardContextual"/>
        </w:rPr>
        <w:tab/>
      </w:r>
      <w:r w:rsidRPr="00F92F6B">
        <w:t>Measurements</w:t>
      </w:r>
      <w:r w:rsidRPr="00F92F6B">
        <w:tab/>
      </w:r>
      <w:r w:rsidRPr="00F92F6B">
        <w:fldChar w:fldCharType="begin" w:fldLock="1"/>
      </w:r>
      <w:r w:rsidRPr="00F92F6B">
        <w:instrText xml:space="preserve"> PAGEREF _Toc219281133 \h </w:instrText>
      </w:r>
      <w:r w:rsidRPr="00F92F6B">
        <w:fldChar w:fldCharType="separate"/>
      </w:r>
      <w:r w:rsidRPr="00F92F6B">
        <w:t>238</w:t>
      </w:r>
      <w:r w:rsidRPr="00F92F6B">
        <w:fldChar w:fldCharType="end"/>
      </w:r>
    </w:p>
    <w:p w14:paraId="30BEFA5E" w14:textId="46D5545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16.14.4</w:t>
      </w:r>
      <w:r w:rsidRPr="00F92F6B">
        <w:rPr>
          <w:rFonts w:asciiTheme="minorHAnsi" w:eastAsiaTheme="minorEastAsia" w:hAnsiTheme="minorHAnsi" w:cstheme="minorBidi"/>
          <w:kern w:val="2"/>
          <w:sz w:val="24"/>
          <w:szCs w:val="24"/>
          <w14:ligatures w14:val="standardContextual"/>
        </w:rPr>
        <w:tab/>
      </w:r>
      <w:r w:rsidRPr="00F92F6B">
        <w:t>Switchover</w:t>
      </w:r>
      <w:r w:rsidRPr="00F92F6B">
        <w:tab/>
      </w:r>
      <w:r w:rsidRPr="00F92F6B">
        <w:fldChar w:fldCharType="begin" w:fldLock="1"/>
      </w:r>
      <w:r w:rsidRPr="00F92F6B">
        <w:instrText xml:space="preserve"> PAGEREF _Toc219281134 \h </w:instrText>
      </w:r>
      <w:r w:rsidRPr="00F92F6B">
        <w:fldChar w:fldCharType="separate"/>
      </w:r>
      <w:r w:rsidRPr="00F92F6B">
        <w:t>239</w:t>
      </w:r>
      <w:r w:rsidRPr="00F92F6B">
        <w:fldChar w:fldCharType="end"/>
      </w:r>
    </w:p>
    <w:p w14:paraId="2997C476" w14:textId="61A71F6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16.14.4.1</w:t>
      </w:r>
      <w:r w:rsidRPr="00F92F6B">
        <w:rPr>
          <w:rFonts w:asciiTheme="minorHAnsi" w:eastAsiaTheme="minorEastAsia" w:hAnsiTheme="minorHAnsi" w:cstheme="minorBidi"/>
          <w:kern w:val="2"/>
          <w:sz w:val="24"/>
          <w:szCs w:val="24"/>
          <w14:ligatures w14:val="standardContextual"/>
        </w:rPr>
        <w:tab/>
      </w:r>
      <w:r w:rsidRPr="00F92F6B">
        <w:t>Definitions</w:t>
      </w:r>
      <w:r w:rsidRPr="00F92F6B">
        <w:tab/>
      </w:r>
      <w:r w:rsidRPr="00F92F6B">
        <w:fldChar w:fldCharType="begin" w:fldLock="1"/>
      </w:r>
      <w:r w:rsidRPr="00F92F6B">
        <w:instrText xml:space="preserve"> PAGEREF _Toc219281135 \h </w:instrText>
      </w:r>
      <w:r w:rsidRPr="00F92F6B">
        <w:fldChar w:fldCharType="separate"/>
      </w:r>
      <w:r w:rsidRPr="00F92F6B">
        <w:t>239</w:t>
      </w:r>
      <w:r w:rsidRPr="00F92F6B">
        <w:fldChar w:fldCharType="end"/>
      </w:r>
    </w:p>
    <w:p w14:paraId="3E58B451" w14:textId="6AF6DA8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16.14.4.2</w:t>
      </w:r>
      <w:r w:rsidRPr="00F92F6B">
        <w:rPr>
          <w:rFonts w:asciiTheme="minorHAnsi" w:eastAsiaTheme="minorEastAsia" w:hAnsiTheme="minorHAnsi" w:cstheme="minorBidi"/>
          <w:kern w:val="2"/>
          <w:sz w:val="24"/>
          <w:szCs w:val="24"/>
          <w14:ligatures w14:val="standardContextual"/>
        </w:rPr>
        <w:tab/>
      </w:r>
      <w:r w:rsidRPr="00F92F6B">
        <w:t>Assumptions</w:t>
      </w:r>
      <w:r w:rsidRPr="00F92F6B">
        <w:tab/>
      </w:r>
      <w:r w:rsidRPr="00F92F6B">
        <w:fldChar w:fldCharType="begin" w:fldLock="1"/>
      </w:r>
      <w:r w:rsidRPr="00F92F6B">
        <w:instrText xml:space="preserve"> PAGEREF _Toc219281136 \h </w:instrText>
      </w:r>
      <w:r w:rsidRPr="00F92F6B">
        <w:fldChar w:fldCharType="separate"/>
      </w:r>
      <w:r w:rsidRPr="00F92F6B">
        <w:t>239</w:t>
      </w:r>
      <w:r w:rsidRPr="00F92F6B">
        <w:fldChar w:fldCharType="end"/>
      </w:r>
    </w:p>
    <w:p w14:paraId="6C0A4BE8" w14:textId="03D415C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16.14.4.3</w:t>
      </w:r>
      <w:r w:rsidRPr="00F92F6B">
        <w:rPr>
          <w:rFonts w:asciiTheme="minorHAnsi" w:eastAsiaTheme="minorEastAsia" w:hAnsiTheme="minorHAnsi" w:cstheme="minorBidi"/>
          <w:kern w:val="2"/>
          <w:sz w:val="24"/>
          <w:szCs w:val="24"/>
          <w14:ligatures w14:val="standardContextual"/>
        </w:rPr>
        <w:tab/>
      </w:r>
      <w:r w:rsidRPr="00F92F6B">
        <w:t>Procedures</w:t>
      </w:r>
      <w:r w:rsidRPr="00F92F6B">
        <w:tab/>
      </w:r>
      <w:r w:rsidRPr="00F92F6B">
        <w:fldChar w:fldCharType="begin" w:fldLock="1"/>
      </w:r>
      <w:r w:rsidRPr="00F92F6B">
        <w:instrText xml:space="preserve"> PAGEREF _Toc219281137 \h </w:instrText>
      </w:r>
      <w:r w:rsidRPr="00F92F6B">
        <w:fldChar w:fldCharType="separate"/>
      </w:r>
      <w:r w:rsidRPr="00F92F6B">
        <w:t>239</w:t>
      </w:r>
      <w:r w:rsidRPr="00F92F6B">
        <w:fldChar w:fldCharType="end"/>
      </w:r>
    </w:p>
    <w:p w14:paraId="620F043B" w14:textId="2B72AFA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16.14.5</w:t>
      </w:r>
      <w:r w:rsidRPr="00F92F6B">
        <w:rPr>
          <w:rFonts w:asciiTheme="minorHAnsi" w:eastAsiaTheme="minorEastAsia" w:hAnsiTheme="minorHAnsi" w:cstheme="minorBidi"/>
          <w:kern w:val="2"/>
          <w:sz w:val="24"/>
          <w:szCs w:val="24"/>
          <w14:ligatures w14:val="standardContextual"/>
        </w:rPr>
        <w:tab/>
      </w:r>
      <w:r w:rsidRPr="00F92F6B">
        <w:t>NG-RAN signalling</w:t>
      </w:r>
      <w:r w:rsidRPr="00F92F6B">
        <w:tab/>
      </w:r>
      <w:r w:rsidRPr="00F92F6B">
        <w:fldChar w:fldCharType="begin" w:fldLock="1"/>
      </w:r>
      <w:r w:rsidRPr="00F92F6B">
        <w:instrText xml:space="preserve"> PAGEREF _Toc219281138 \h </w:instrText>
      </w:r>
      <w:r w:rsidRPr="00F92F6B">
        <w:fldChar w:fldCharType="separate"/>
      </w:r>
      <w:r w:rsidRPr="00F92F6B">
        <w:t>240</w:t>
      </w:r>
      <w:r w:rsidRPr="00F92F6B">
        <w:fldChar w:fldCharType="end"/>
      </w:r>
    </w:p>
    <w:p w14:paraId="75223C7F" w14:textId="6D332F5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16.14.6</w:t>
      </w:r>
      <w:r w:rsidRPr="00F92F6B">
        <w:rPr>
          <w:rFonts w:asciiTheme="minorHAnsi" w:eastAsiaTheme="minorEastAsia" w:hAnsiTheme="minorHAnsi" w:cstheme="minorBidi"/>
          <w:kern w:val="2"/>
          <w:sz w:val="24"/>
          <w:szCs w:val="24"/>
          <w14:ligatures w14:val="standardContextual"/>
        </w:rPr>
        <w:tab/>
      </w:r>
      <w:r w:rsidRPr="00F92F6B">
        <w:t>AMF (Re-)Selection</w:t>
      </w:r>
      <w:r w:rsidRPr="00F92F6B">
        <w:tab/>
      </w:r>
      <w:r w:rsidRPr="00F92F6B">
        <w:fldChar w:fldCharType="begin" w:fldLock="1"/>
      </w:r>
      <w:r w:rsidRPr="00F92F6B">
        <w:instrText xml:space="preserve"> PAGEREF _Toc219281139 \h </w:instrText>
      </w:r>
      <w:r w:rsidRPr="00F92F6B">
        <w:fldChar w:fldCharType="separate"/>
      </w:r>
      <w:r w:rsidRPr="00F92F6B">
        <w:t>240</w:t>
      </w:r>
      <w:r w:rsidRPr="00F92F6B">
        <w:fldChar w:fldCharType="end"/>
      </w:r>
    </w:p>
    <w:p w14:paraId="3D77D803" w14:textId="6A31459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16.14.7</w:t>
      </w:r>
      <w:r w:rsidRPr="00F92F6B">
        <w:rPr>
          <w:rFonts w:asciiTheme="minorHAnsi" w:eastAsiaTheme="minorEastAsia" w:hAnsiTheme="minorHAnsi" w:cstheme="minorBidi"/>
          <w:kern w:val="2"/>
          <w:sz w:val="24"/>
          <w:szCs w:val="24"/>
          <w14:ligatures w14:val="standardContextual"/>
        </w:rPr>
        <w:tab/>
      </w:r>
      <w:r w:rsidRPr="00F92F6B">
        <w:t>O&amp;M Requirements</w:t>
      </w:r>
      <w:r w:rsidRPr="00F92F6B">
        <w:tab/>
      </w:r>
      <w:r w:rsidRPr="00F92F6B">
        <w:fldChar w:fldCharType="begin" w:fldLock="1"/>
      </w:r>
      <w:r w:rsidRPr="00F92F6B">
        <w:instrText xml:space="preserve"> PAGEREF _Toc219281140 \h </w:instrText>
      </w:r>
      <w:r w:rsidRPr="00F92F6B">
        <w:fldChar w:fldCharType="separate"/>
      </w:r>
      <w:r w:rsidRPr="00F92F6B">
        <w:t>240</w:t>
      </w:r>
      <w:r w:rsidRPr="00F92F6B">
        <w:fldChar w:fldCharType="end"/>
      </w:r>
    </w:p>
    <w:p w14:paraId="39A6B8F1" w14:textId="2C5B05B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16.14.8</w:t>
      </w:r>
      <w:r w:rsidRPr="00F92F6B">
        <w:rPr>
          <w:rFonts w:asciiTheme="minorHAnsi" w:eastAsiaTheme="minorEastAsia" w:hAnsiTheme="minorHAnsi" w:cstheme="minorBidi"/>
          <w:kern w:val="2"/>
          <w:sz w:val="24"/>
          <w:szCs w:val="24"/>
          <w14:ligatures w14:val="standardContextual"/>
        </w:rPr>
        <w:tab/>
      </w:r>
      <w:r w:rsidRPr="00F92F6B">
        <w:t>Coarse UE location reporting</w:t>
      </w:r>
      <w:r w:rsidRPr="00F92F6B">
        <w:tab/>
      </w:r>
      <w:r w:rsidRPr="00F92F6B">
        <w:fldChar w:fldCharType="begin" w:fldLock="1"/>
      </w:r>
      <w:r w:rsidRPr="00F92F6B">
        <w:instrText xml:space="preserve"> PAGEREF _Toc219281141 \h </w:instrText>
      </w:r>
      <w:r w:rsidRPr="00F92F6B">
        <w:fldChar w:fldCharType="separate"/>
      </w:r>
      <w:r w:rsidRPr="00F92F6B">
        <w:t>241</w:t>
      </w:r>
      <w:r w:rsidRPr="00F92F6B">
        <w:fldChar w:fldCharType="end"/>
      </w:r>
    </w:p>
    <w:p w14:paraId="4C11C4D3" w14:textId="246001D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16.14.9</w:t>
      </w:r>
      <w:r w:rsidRPr="00F92F6B">
        <w:rPr>
          <w:rFonts w:asciiTheme="minorHAnsi" w:eastAsiaTheme="minorEastAsia" w:hAnsiTheme="minorHAnsi" w:cstheme="minorBidi"/>
          <w:kern w:val="2"/>
          <w:sz w:val="24"/>
          <w:szCs w:val="24"/>
          <w14:ligatures w14:val="standardContextual"/>
        </w:rPr>
        <w:tab/>
      </w:r>
      <w:r w:rsidRPr="00F92F6B">
        <w:t>Support for NR NTN coverage enhancements</w:t>
      </w:r>
      <w:r w:rsidRPr="00F92F6B">
        <w:tab/>
      </w:r>
      <w:r w:rsidRPr="00F92F6B">
        <w:fldChar w:fldCharType="begin" w:fldLock="1"/>
      </w:r>
      <w:r w:rsidRPr="00F92F6B">
        <w:instrText xml:space="preserve"> PAGEREF _Toc219281142 \h </w:instrText>
      </w:r>
      <w:r w:rsidRPr="00F92F6B">
        <w:fldChar w:fldCharType="separate"/>
      </w:r>
      <w:r w:rsidRPr="00F92F6B">
        <w:t>241</w:t>
      </w:r>
      <w:r w:rsidRPr="00F92F6B">
        <w:fldChar w:fldCharType="end"/>
      </w:r>
    </w:p>
    <w:p w14:paraId="60B8B33C" w14:textId="3805B89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16.14.10</w:t>
      </w:r>
      <w:r w:rsidRPr="00F92F6B">
        <w:rPr>
          <w:rFonts w:asciiTheme="minorHAnsi" w:eastAsiaTheme="minorEastAsia" w:hAnsiTheme="minorHAnsi" w:cstheme="minorBidi"/>
          <w:kern w:val="2"/>
          <w:sz w:val="24"/>
          <w:szCs w:val="24"/>
          <w14:ligatures w14:val="standardContextual"/>
        </w:rPr>
        <w:tab/>
      </w:r>
      <w:r w:rsidRPr="00F92F6B">
        <w:t>Verification of UE location</w:t>
      </w:r>
      <w:r w:rsidRPr="00F92F6B">
        <w:tab/>
      </w:r>
      <w:r w:rsidRPr="00F92F6B">
        <w:fldChar w:fldCharType="begin" w:fldLock="1"/>
      </w:r>
      <w:r w:rsidRPr="00F92F6B">
        <w:instrText xml:space="preserve"> PAGEREF _Toc219281143 \h </w:instrText>
      </w:r>
      <w:r w:rsidRPr="00F92F6B">
        <w:fldChar w:fldCharType="separate"/>
      </w:r>
      <w:r w:rsidRPr="00F92F6B">
        <w:t>242</w:t>
      </w:r>
      <w:r w:rsidRPr="00F92F6B">
        <w:fldChar w:fldCharType="end"/>
      </w:r>
    </w:p>
    <w:p w14:paraId="28C0E3CF" w14:textId="46EEC5B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16.14.11</w:t>
      </w:r>
      <w:r w:rsidRPr="00F92F6B">
        <w:rPr>
          <w:rFonts w:asciiTheme="minorHAnsi" w:eastAsiaTheme="minorEastAsia" w:hAnsiTheme="minorHAnsi" w:cstheme="minorBidi"/>
          <w:kern w:val="2"/>
          <w:sz w:val="24"/>
          <w:szCs w:val="24"/>
          <w14:ligatures w14:val="standardContextual"/>
        </w:rPr>
        <w:tab/>
      </w:r>
      <w:r w:rsidRPr="00F92F6B">
        <w:t>Support for NR NTN capacity enhancements</w:t>
      </w:r>
      <w:r w:rsidRPr="00F92F6B">
        <w:tab/>
      </w:r>
      <w:r w:rsidRPr="00F92F6B">
        <w:fldChar w:fldCharType="begin" w:fldLock="1"/>
      </w:r>
      <w:r w:rsidRPr="00F92F6B">
        <w:instrText xml:space="preserve"> PAGEREF _Toc219281144 \h </w:instrText>
      </w:r>
      <w:r w:rsidRPr="00F92F6B">
        <w:fldChar w:fldCharType="separate"/>
      </w:r>
      <w:r w:rsidRPr="00F92F6B">
        <w:t>242</w:t>
      </w:r>
      <w:r w:rsidRPr="00F92F6B">
        <w:fldChar w:fldCharType="end"/>
      </w:r>
    </w:p>
    <w:p w14:paraId="0AF03BF7" w14:textId="0C78C602"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16.14.12</w:t>
      </w:r>
      <w:r w:rsidRPr="00F92F6B">
        <w:rPr>
          <w:rFonts w:asciiTheme="minorHAnsi" w:eastAsiaTheme="minorEastAsia" w:hAnsiTheme="minorHAnsi" w:cstheme="minorBidi"/>
          <w:kern w:val="2"/>
          <w:sz w:val="24"/>
          <w:szCs w:val="24"/>
          <w14:ligatures w14:val="standardContextual"/>
        </w:rPr>
        <w:tab/>
      </w:r>
      <w:r w:rsidRPr="00F92F6B">
        <w:t>Support of ISA for MBS Broadcast in NTN</w:t>
      </w:r>
      <w:r w:rsidRPr="00F92F6B">
        <w:tab/>
      </w:r>
      <w:r w:rsidRPr="00F92F6B">
        <w:fldChar w:fldCharType="begin" w:fldLock="1"/>
      </w:r>
      <w:r w:rsidRPr="00F92F6B">
        <w:instrText xml:space="preserve"> PAGEREF _Toc219281145 \h </w:instrText>
      </w:r>
      <w:r w:rsidRPr="00F92F6B">
        <w:fldChar w:fldCharType="separate"/>
      </w:r>
      <w:r w:rsidRPr="00F92F6B">
        <w:t>242</w:t>
      </w:r>
      <w:r w:rsidRPr="00F92F6B">
        <w:fldChar w:fldCharType="end"/>
      </w:r>
    </w:p>
    <w:p w14:paraId="3D393C50" w14:textId="7CEC21A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16.14.13</w:t>
      </w:r>
      <w:r w:rsidRPr="00F92F6B">
        <w:rPr>
          <w:rFonts w:asciiTheme="minorHAnsi" w:eastAsiaTheme="minorEastAsia" w:hAnsiTheme="minorHAnsi" w:cstheme="minorBidi"/>
          <w:kern w:val="2"/>
          <w:sz w:val="24"/>
          <w:szCs w:val="24"/>
          <w14:ligatures w14:val="standardContextual"/>
        </w:rPr>
        <w:tab/>
      </w:r>
      <w:r w:rsidRPr="00F92F6B">
        <w:t>Support of Half-Duplex UE in NR NTN</w:t>
      </w:r>
      <w:r w:rsidRPr="00F92F6B">
        <w:tab/>
      </w:r>
      <w:r w:rsidRPr="00F92F6B">
        <w:fldChar w:fldCharType="begin" w:fldLock="1"/>
      </w:r>
      <w:r w:rsidRPr="00F92F6B">
        <w:instrText xml:space="preserve"> PAGEREF _Toc219281146 \h </w:instrText>
      </w:r>
      <w:r w:rsidRPr="00F92F6B">
        <w:fldChar w:fldCharType="separate"/>
      </w:r>
      <w:r w:rsidRPr="00F92F6B">
        <w:t>242</w:t>
      </w:r>
      <w:r w:rsidRPr="00F92F6B">
        <w:fldChar w:fldCharType="end"/>
      </w:r>
    </w:p>
    <w:p w14:paraId="57CB8AC6" w14:textId="210BCE7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16.14.14</w:t>
      </w:r>
      <w:r w:rsidRPr="00F92F6B">
        <w:rPr>
          <w:rFonts w:asciiTheme="minorHAnsi" w:eastAsiaTheme="minorEastAsia" w:hAnsiTheme="minorHAnsi" w:cstheme="minorBidi"/>
          <w:kern w:val="2"/>
          <w:sz w:val="24"/>
          <w:szCs w:val="24"/>
          <w14:ligatures w14:val="standardContextual"/>
        </w:rPr>
        <w:tab/>
      </w:r>
      <w:r w:rsidRPr="00F92F6B">
        <w:t>NG Removal</w:t>
      </w:r>
      <w:r w:rsidRPr="00F92F6B">
        <w:tab/>
      </w:r>
      <w:r w:rsidRPr="00F92F6B">
        <w:fldChar w:fldCharType="begin" w:fldLock="1"/>
      </w:r>
      <w:r w:rsidRPr="00F92F6B">
        <w:instrText xml:space="preserve"> PAGEREF _Toc219281147 \h </w:instrText>
      </w:r>
      <w:r w:rsidRPr="00F92F6B">
        <w:fldChar w:fldCharType="separate"/>
      </w:r>
      <w:r w:rsidRPr="00F92F6B">
        <w:t>243</w:t>
      </w:r>
      <w:r w:rsidRPr="00F92F6B">
        <w:fldChar w:fldCharType="end"/>
      </w:r>
    </w:p>
    <w:p w14:paraId="3697B33C" w14:textId="7A7D3C4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16.15</w:t>
      </w:r>
      <w:r w:rsidRPr="00F92F6B">
        <w:rPr>
          <w:rFonts w:asciiTheme="minorHAnsi" w:eastAsiaTheme="minorEastAsia" w:hAnsiTheme="minorHAnsi" w:cstheme="minorBidi"/>
          <w:kern w:val="2"/>
          <w:sz w:val="24"/>
          <w:szCs w:val="24"/>
          <w14:ligatures w14:val="standardContextual"/>
        </w:rPr>
        <w:tab/>
      </w:r>
      <w:r w:rsidRPr="00F92F6B">
        <w:t>eXtended Reality Services</w:t>
      </w:r>
      <w:r w:rsidRPr="00F92F6B">
        <w:tab/>
      </w:r>
      <w:r w:rsidRPr="00F92F6B">
        <w:fldChar w:fldCharType="begin" w:fldLock="1"/>
      </w:r>
      <w:r w:rsidRPr="00F92F6B">
        <w:instrText xml:space="preserve"> PAGEREF _Toc219281148 \h </w:instrText>
      </w:r>
      <w:r w:rsidRPr="00F92F6B">
        <w:fldChar w:fldCharType="separate"/>
      </w:r>
      <w:r w:rsidRPr="00F92F6B">
        <w:t>243</w:t>
      </w:r>
      <w:r w:rsidRPr="00F92F6B">
        <w:fldChar w:fldCharType="end"/>
      </w:r>
    </w:p>
    <w:p w14:paraId="74C3CE73" w14:textId="2BA41D0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_Toc219281149 \h </w:instrText>
      </w:r>
      <w:r w:rsidRPr="00F92F6B">
        <w:fldChar w:fldCharType="separate"/>
      </w:r>
      <w:r w:rsidRPr="00F92F6B">
        <w:t>243</w:t>
      </w:r>
      <w:r w:rsidRPr="00F92F6B">
        <w:fldChar w:fldCharType="end"/>
      </w:r>
    </w:p>
    <w:p w14:paraId="16D400D3" w14:textId="4F551F2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16.15.2</w:t>
      </w:r>
      <w:r w:rsidRPr="00F92F6B">
        <w:rPr>
          <w:rFonts w:asciiTheme="minorHAnsi" w:eastAsiaTheme="minorEastAsia" w:hAnsiTheme="minorHAnsi" w:cstheme="minorBidi"/>
          <w:kern w:val="2"/>
          <w:sz w:val="24"/>
          <w:szCs w:val="24"/>
          <w14:ligatures w14:val="standardContextual"/>
        </w:rPr>
        <w:tab/>
      </w:r>
      <w:r w:rsidRPr="00F92F6B">
        <w:t>Awareness</w:t>
      </w:r>
      <w:r w:rsidRPr="00F92F6B">
        <w:tab/>
      </w:r>
      <w:r w:rsidRPr="00F92F6B">
        <w:fldChar w:fldCharType="begin" w:fldLock="1"/>
      </w:r>
      <w:r w:rsidRPr="00F92F6B">
        <w:instrText xml:space="preserve"> PAGEREF _Toc219281150 \h </w:instrText>
      </w:r>
      <w:r w:rsidRPr="00F92F6B">
        <w:fldChar w:fldCharType="separate"/>
      </w:r>
      <w:r w:rsidRPr="00F92F6B">
        <w:t>243</w:t>
      </w:r>
      <w:r w:rsidRPr="00F92F6B">
        <w:fldChar w:fldCharType="end"/>
      </w:r>
    </w:p>
    <w:p w14:paraId="5E30599F" w14:textId="6F9E367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16.15.3</w:t>
      </w:r>
      <w:r w:rsidRPr="00F92F6B">
        <w:rPr>
          <w:rFonts w:asciiTheme="minorHAnsi" w:eastAsiaTheme="minorEastAsia" w:hAnsiTheme="minorHAnsi" w:cstheme="minorBidi"/>
          <w:kern w:val="2"/>
          <w:sz w:val="24"/>
          <w:szCs w:val="24"/>
          <w14:ligatures w14:val="standardContextual"/>
        </w:rPr>
        <w:tab/>
      </w:r>
      <w:r w:rsidRPr="00F92F6B">
        <w:t>Power Saving</w:t>
      </w:r>
      <w:r w:rsidRPr="00F92F6B">
        <w:tab/>
      </w:r>
      <w:r w:rsidRPr="00F92F6B">
        <w:fldChar w:fldCharType="begin" w:fldLock="1"/>
      </w:r>
      <w:r w:rsidRPr="00F92F6B">
        <w:instrText xml:space="preserve"> PAGEREF _Toc219281151 \h </w:instrText>
      </w:r>
      <w:r w:rsidRPr="00F92F6B">
        <w:fldChar w:fldCharType="separate"/>
      </w:r>
      <w:r w:rsidRPr="00F92F6B">
        <w:t>244</w:t>
      </w:r>
      <w:r w:rsidRPr="00F92F6B">
        <w:fldChar w:fldCharType="end"/>
      </w:r>
    </w:p>
    <w:p w14:paraId="7FEB00B9" w14:textId="487B6A9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16.15.4</w:t>
      </w:r>
      <w:r w:rsidRPr="00F92F6B">
        <w:rPr>
          <w:rFonts w:asciiTheme="minorHAnsi" w:eastAsiaTheme="minorEastAsia" w:hAnsiTheme="minorHAnsi" w:cstheme="minorBidi"/>
          <w:kern w:val="2"/>
          <w:sz w:val="24"/>
          <w:szCs w:val="24"/>
          <w14:ligatures w14:val="standardContextual"/>
        </w:rPr>
        <w:tab/>
      </w:r>
      <w:r w:rsidRPr="00F92F6B">
        <w:t>Capacity</w:t>
      </w:r>
      <w:r w:rsidRPr="00F92F6B">
        <w:tab/>
      </w:r>
      <w:r w:rsidRPr="00F92F6B">
        <w:fldChar w:fldCharType="begin" w:fldLock="1"/>
      </w:r>
      <w:r w:rsidRPr="00F92F6B">
        <w:instrText xml:space="preserve"> PAGEREF _Toc219281152 \h </w:instrText>
      </w:r>
      <w:r w:rsidRPr="00F92F6B">
        <w:fldChar w:fldCharType="separate"/>
      </w:r>
      <w:r w:rsidRPr="00F92F6B">
        <w:t>244</w:t>
      </w:r>
      <w:r w:rsidRPr="00F92F6B">
        <w:fldChar w:fldCharType="end"/>
      </w:r>
    </w:p>
    <w:p w14:paraId="7587C2D9" w14:textId="18E884C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16.15.4.1</w:t>
      </w:r>
      <w:r w:rsidRPr="00F92F6B">
        <w:rPr>
          <w:rFonts w:asciiTheme="minorHAnsi" w:eastAsiaTheme="minorEastAsia" w:hAnsiTheme="minorHAnsi" w:cstheme="minorBidi"/>
          <w:kern w:val="2"/>
          <w:sz w:val="24"/>
          <w:szCs w:val="24"/>
          <w14:ligatures w14:val="standardContextual"/>
        </w:rPr>
        <w:tab/>
      </w:r>
      <w:r w:rsidRPr="00F92F6B">
        <w:t>Physical Layer Enhancements</w:t>
      </w:r>
      <w:r w:rsidRPr="00F92F6B">
        <w:tab/>
      </w:r>
      <w:r w:rsidRPr="00F92F6B">
        <w:fldChar w:fldCharType="begin" w:fldLock="1"/>
      </w:r>
      <w:r w:rsidRPr="00F92F6B">
        <w:instrText xml:space="preserve"> PAGEREF _Toc219281153 \h </w:instrText>
      </w:r>
      <w:r w:rsidRPr="00F92F6B">
        <w:fldChar w:fldCharType="separate"/>
      </w:r>
      <w:r w:rsidRPr="00F92F6B">
        <w:t>244</w:t>
      </w:r>
      <w:r w:rsidRPr="00F92F6B">
        <w:fldChar w:fldCharType="end"/>
      </w:r>
    </w:p>
    <w:p w14:paraId="744AF298" w14:textId="7D341B9C"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16.15.4.2</w:t>
      </w:r>
      <w:r w:rsidRPr="00F92F6B">
        <w:rPr>
          <w:rFonts w:asciiTheme="minorHAnsi" w:eastAsiaTheme="minorEastAsia" w:hAnsiTheme="minorHAnsi" w:cstheme="minorBidi"/>
          <w:kern w:val="2"/>
          <w:sz w:val="24"/>
          <w:szCs w:val="24"/>
          <w14:ligatures w14:val="standardContextual"/>
        </w:rPr>
        <w:tab/>
      </w:r>
      <w:r w:rsidRPr="00F92F6B">
        <w:t>Layer 2 Enhancements</w:t>
      </w:r>
      <w:r w:rsidRPr="00F92F6B">
        <w:tab/>
      </w:r>
      <w:r w:rsidRPr="00F92F6B">
        <w:fldChar w:fldCharType="begin" w:fldLock="1"/>
      </w:r>
      <w:r w:rsidRPr="00F92F6B">
        <w:instrText xml:space="preserve"> PAGEREF _Toc219281154 \h </w:instrText>
      </w:r>
      <w:r w:rsidRPr="00F92F6B">
        <w:fldChar w:fldCharType="separate"/>
      </w:r>
      <w:r w:rsidRPr="00F92F6B">
        <w:t>245</w:t>
      </w:r>
      <w:r w:rsidRPr="00F92F6B">
        <w:fldChar w:fldCharType="end"/>
      </w:r>
    </w:p>
    <w:p w14:paraId="7A49A37B" w14:textId="4F35F196"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16.15.4.2.1</w:t>
      </w:r>
      <w:r w:rsidRPr="00F92F6B">
        <w:rPr>
          <w:rFonts w:asciiTheme="minorHAnsi" w:eastAsiaTheme="minorEastAsia" w:hAnsiTheme="minorHAnsi" w:cstheme="minorBidi"/>
          <w:kern w:val="2"/>
          <w:sz w:val="24"/>
          <w:szCs w:val="24"/>
          <w14:ligatures w14:val="standardContextual"/>
        </w:rPr>
        <w:tab/>
      </w:r>
      <w:r w:rsidRPr="00F92F6B">
        <w:t>Assistance Information</w:t>
      </w:r>
      <w:r w:rsidRPr="00F92F6B">
        <w:tab/>
      </w:r>
      <w:r w:rsidRPr="00F92F6B">
        <w:fldChar w:fldCharType="begin" w:fldLock="1"/>
      </w:r>
      <w:r w:rsidRPr="00F92F6B">
        <w:instrText xml:space="preserve"> PAGEREF _Toc219281155 \h </w:instrText>
      </w:r>
      <w:r w:rsidRPr="00F92F6B">
        <w:fldChar w:fldCharType="separate"/>
      </w:r>
      <w:r w:rsidRPr="00F92F6B">
        <w:t>245</w:t>
      </w:r>
      <w:r w:rsidRPr="00F92F6B">
        <w:fldChar w:fldCharType="end"/>
      </w:r>
    </w:p>
    <w:p w14:paraId="7611A608" w14:textId="73E4EA6E"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16.15.4.2.2</w:t>
      </w:r>
      <w:r w:rsidRPr="00F92F6B">
        <w:rPr>
          <w:rFonts w:asciiTheme="minorHAnsi" w:eastAsiaTheme="minorEastAsia" w:hAnsiTheme="minorHAnsi" w:cstheme="minorBidi"/>
          <w:kern w:val="2"/>
          <w:sz w:val="24"/>
          <w:szCs w:val="24"/>
          <w14:ligatures w14:val="standardContextual"/>
        </w:rPr>
        <w:tab/>
      </w:r>
      <w:r w:rsidRPr="00F92F6B">
        <w:t>Discard</w:t>
      </w:r>
      <w:r w:rsidRPr="00F92F6B">
        <w:tab/>
      </w:r>
      <w:r w:rsidRPr="00F92F6B">
        <w:fldChar w:fldCharType="begin" w:fldLock="1"/>
      </w:r>
      <w:r w:rsidRPr="00F92F6B">
        <w:instrText xml:space="preserve"> PAGEREF _Toc219281156 \h </w:instrText>
      </w:r>
      <w:r w:rsidRPr="00F92F6B">
        <w:fldChar w:fldCharType="separate"/>
      </w:r>
      <w:r w:rsidRPr="00F92F6B">
        <w:t>245</w:t>
      </w:r>
      <w:r w:rsidRPr="00F92F6B">
        <w:fldChar w:fldCharType="end"/>
      </w:r>
    </w:p>
    <w:p w14:paraId="1E1B86F5" w14:textId="0F8964DD"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16.15.4.2.3</w:t>
      </w:r>
      <w:r w:rsidRPr="00F92F6B">
        <w:rPr>
          <w:rFonts w:asciiTheme="minorHAnsi" w:eastAsiaTheme="minorEastAsia" w:hAnsiTheme="minorHAnsi" w:cstheme="minorBidi"/>
          <w:kern w:val="2"/>
          <w:sz w:val="24"/>
          <w:szCs w:val="24"/>
          <w14:ligatures w14:val="standardContextual"/>
        </w:rPr>
        <w:tab/>
      </w:r>
      <w:r w:rsidRPr="00F92F6B">
        <w:t>Logical Channel Priority Adjustment</w:t>
      </w:r>
      <w:r w:rsidRPr="00F92F6B">
        <w:tab/>
      </w:r>
      <w:r w:rsidRPr="00F92F6B">
        <w:fldChar w:fldCharType="begin" w:fldLock="1"/>
      </w:r>
      <w:r w:rsidRPr="00F92F6B">
        <w:instrText xml:space="preserve"> PAGEREF _Toc219281157 \h </w:instrText>
      </w:r>
      <w:r w:rsidRPr="00F92F6B">
        <w:fldChar w:fldCharType="separate"/>
      </w:r>
      <w:r w:rsidRPr="00F92F6B">
        <w:t>245</w:t>
      </w:r>
      <w:r w:rsidRPr="00F92F6B">
        <w:fldChar w:fldCharType="end"/>
      </w:r>
    </w:p>
    <w:p w14:paraId="211516D5" w14:textId="67548005"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16.15.4.2.4</w:t>
      </w:r>
      <w:r w:rsidRPr="00F92F6B">
        <w:rPr>
          <w:rFonts w:asciiTheme="minorHAnsi" w:eastAsiaTheme="minorEastAsia" w:hAnsiTheme="minorHAnsi" w:cstheme="minorBidi"/>
          <w:kern w:val="2"/>
          <w:sz w:val="24"/>
          <w:szCs w:val="24"/>
          <w14:ligatures w14:val="standardContextual"/>
        </w:rPr>
        <w:tab/>
      </w:r>
      <w:r w:rsidRPr="00F92F6B">
        <w:t>RLC Retransmissions</w:t>
      </w:r>
      <w:r w:rsidRPr="00F92F6B">
        <w:tab/>
      </w:r>
      <w:r w:rsidRPr="00F92F6B">
        <w:fldChar w:fldCharType="begin" w:fldLock="1"/>
      </w:r>
      <w:r w:rsidRPr="00F92F6B">
        <w:instrText xml:space="preserve"> PAGEREF _Toc219281158 \h </w:instrText>
      </w:r>
      <w:r w:rsidRPr="00F92F6B">
        <w:fldChar w:fldCharType="separate"/>
      </w:r>
      <w:r w:rsidRPr="00F92F6B">
        <w:t>245</w:t>
      </w:r>
      <w:r w:rsidRPr="00F92F6B">
        <w:fldChar w:fldCharType="end"/>
      </w:r>
    </w:p>
    <w:p w14:paraId="4119BB33" w14:textId="597ABAE5"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16.15.4.2.5</w:t>
      </w:r>
      <w:r w:rsidRPr="00F92F6B">
        <w:rPr>
          <w:rFonts w:asciiTheme="minorHAnsi" w:eastAsiaTheme="minorEastAsia" w:hAnsiTheme="minorHAnsi" w:cstheme="minorBidi"/>
          <w:kern w:val="2"/>
          <w:sz w:val="24"/>
          <w:szCs w:val="24"/>
          <w14:ligatures w14:val="standardContextual"/>
        </w:rPr>
        <w:tab/>
      </w:r>
      <w:r w:rsidRPr="00F92F6B">
        <w:t>Uplink Rate Control</w:t>
      </w:r>
      <w:r w:rsidRPr="00F92F6B">
        <w:tab/>
      </w:r>
      <w:r w:rsidRPr="00F92F6B">
        <w:fldChar w:fldCharType="begin" w:fldLock="1"/>
      </w:r>
      <w:r w:rsidRPr="00F92F6B">
        <w:instrText xml:space="preserve"> PAGEREF _Toc219281159 \h </w:instrText>
      </w:r>
      <w:r w:rsidRPr="00F92F6B">
        <w:fldChar w:fldCharType="separate"/>
      </w:r>
      <w:r w:rsidRPr="00F92F6B">
        <w:t>246</w:t>
      </w:r>
      <w:r w:rsidRPr="00F92F6B">
        <w:fldChar w:fldCharType="end"/>
      </w:r>
    </w:p>
    <w:p w14:paraId="132F7ADB" w14:textId="418700A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16.15.5</w:t>
      </w:r>
      <w:r w:rsidRPr="00F92F6B">
        <w:rPr>
          <w:rFonts w:asciiTheme="minorHAnsi" w:eastAsiaTheme="minorEastAsia" w:hAnsiTheme="minorHAnsi" w:cstheme="minorBidi"/>
          <w:kern w:val="2"/>
          <w:sz w:val="24"/>
          <w:szCs w:val="24"/>
          <w14:ligatures w14:val="standardContextual"/>
        </w:rPr>
        <w:tab/>
      </w:r>
      <w:r w:rsidRPr="00F92F6B">
        <w:t>Non-Homogeneous support of PDU set based handling in NG-RAN</w:t>
      </w:r>
      <w:r w:rsidRPr="00F92F6B">
        <w:tab/>
      </w:r>
      <w:r w:rsidRPr="00F92F6B">
        <w:fldChar w:fldCharType="begin" w:fldLock="1"/>
      </w:r>
      <w:r w:rsidRPr="00F92F6B">
        <w:instrText xml:space="preserve"> PAGEREF _Toc219281160 \h </w:instrText>
      </w:r>
      <w:r w:rsidRPr="00F92F6B">
        <w:fldChar w:fldCharType="separate"/>
      </w:r>
      <w:r w:rsidRPr="00F92F6B">
        <w:t>246</w:t>
      </w:r>
      <w:r w:rsidRPr="00F92F6B">
        <w:fldChar w:fldCharType="end"/>
      </w:r>
    </w:p>
    <w:p w14:paraId="1F88E98B" w14:textId="7C381A8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16.15.6</w:t>
      </w:r>
      <w:r w:rsidRPr="00F92F6B">
        <w:rPr>
          <w:rFonts w:asciiTheme="minorHAnsi" w:eastAsiaTheme="minorEastAsia" w:hAnsiTheme="minorHAnsi" w:cstheme="minorBidi"/>
          <w:kern w:val="2"/>
          <w:sz w:val="24"/>
          <w:szCs w:val="24"/>
          <w14:ligatures w14:val="standardContextual"/>
        </w:rPr>
        <w:tab/>
      </w:r>
      <w:r w:rsidRPr="00F92F6B">
        <w:t>Measurement Gaps</w:t>
      </w:r>
      <w:r w:rsidRPr="00F92F6B">
        <w:tab/>
      </w:r>
      <w:r w:rsidRPr="00F92F6B">
        <w:fldChar w:fldCharType="begin" w:fldLock="1"/>
      </w:r>
      <w:r w:rsidRPr="00F92F6B">
        <w:instrText xml:space="preserve"> PAGEREF _Toc219281161 \h </w:instrText>
      </w:r>
      <w:r w:rsidRPr="00F92F6B">
        <w:fldChar w:fldCharType="separate"/>
      </w:r>
      <w:r w:rsidRPr="00F92F6B">
        <w:t>246</w:t>
      </w:r>
      <w:r w:rsidRPr="00F92F6B">
        <w:fldChar w:fldCharType="end"/>
      </w:r>
    </w:p>
    <w:p w14:paraId="627445FF" w14:textId="39FCFC2D"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16.16</w:t>
      </w:r>
      <w:r w:rsidRPr="00F92F6B">
        <w:rPr>
          <w:rFonts w:asciiTheme="minorHAnsi" w:eastAsiaTheme="minorEastAsia" w:hAnsiTheme="minorHAnsi" w:cstheme="minorBidi"/>
          <w:kern w:val="2"/>
          <w:sz w:val="24"/>
          <w:szCs w:val="24"/>
          <w14:ligatures w14:val="standardContextual"/>
        </w:rPr>
        <w:tab/>
      </w:r>
      <w:r w:rsidRPr="00F92F6B">
        <w:t>ECN marking for L4S and congestion information exposure</w:t>
      </w:r>
      <w:r w:rsidRPr="00F92F6B">
        <w:tab/>
      </w:r>
      <w:r w:rsidRPr="00F92F6B">
        <w:fldChar w:fldCharType="begin" w:fldLock="1"/>
      </w:r>
      <w:r w:rsidRPr="00F92F6B">
        <w:instrText xml:space="preserve"> PAGEREF _Toc219281162 \h </w:instrText>
      </w:r>
      <w:r w:rsidRPr="00F92F6B">
        <w:fldChar w:fldCharType="separate"/>
      </w:r>
      <w:r w:rsidRPr="00F92F6B">
        <w:t>246</w:t>
      </w:r>
      <w:r w:rsidRPr="00F92F6B">
        <w:fldChar w:fldCharType="end"/>
      </w:r>
    </w:p>
    <w:p w14:paraId="21AE32F0" w14:textId="74D727C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16.17</w:t>
      </w:r>
      <w:r w:rsidRPr="00F92F6B">
        <w:rPr>
          <w:rFonts w:asciiTheme="minorHAnsi" w:eastAsiaTheme="minorEastAsia" w:hAnsiTheme="minorHAnsi" w:cstheme="minorBidi"/>
          <w:kern w:val="2"/>
          <w:sz w:val="24"/>
          <w:szCs w:val="24"/>
          <w14:ligatures w14:val="standardContextual"/>
        </w:rPr>
        <w:tab/>
      </w:r>
      <w:r w:rsidRPr="00F92F6B">
        <w:t>Support for TSN enabled Transport Network</w:t>
      </w:r>
      <w:r w:rsidRPr="00F92F6B">
        <w:tab/>
      </w:r>
      <w:r w:rsidRPr="00F92F6B">
        <w:fldChar w:fldCharType="begin" w:fldLock="1"/>
      </w:r>
      <w:r w:rsidRPr="00F92F6B">
        <w:instrText xml:space="preserve"> PAGEREF _Toc219281163 \h </w:instrText>
      </w:r>
      <w:r w:rsidRPr="00F92F6B">
        <w:fldChar w:fldCharType="separate"/>
      </w:r>
      <w:r w:rsidRPr="00F92F6B">
        <w:t>247</w:t>
      </w:r>
      <w:r w:rsidRPr="00F92F6B">
        <w:fldChar w:fldCharType="end"/>
      </w:r>
    </w:p>
    <w:p w14:paraId="32E4D8DC" w14:textId="37DEC16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16.18</w:t>
      </w:r>
      <w:r w:rsidRPr="00F92F6B">
        <w:rPr>
          <w:rFonts w:asciiTheme="minorHAnsi" w:eastAsiaTheme="minorEastAsia" w:hAnsiTheme="minorHAnsi" w:cstheme="minorBidi"/>
          <w:kern w:val="2"/>
          <w:sz w:val="24"/>
          <w:szCs w:val="24"/>
          <w14:ligatures w14:val="standardContextual"/>
        </w:rPr>
        <w:tab/>
      </w:r>
      <w:r w:rsidRPr="00F92F6B">
        <w:t>Support for Aerial UE Communication</w:t>
      </w:r>
      <w:r w:rsidRPr="00F92F6B">
        <w:tab/>
      </w:r>
      <w:r w:rsidRPr="00F92F6B">
        <w:fldChar w:fldCharType="begin" w:fldLock="1"/>
      </w:r>
      <w:r w:rsidRPr="00F92F6B">
        <w:instrText xml:space="preserve"> PAGEREF _Toc219281164 \h </w:instrText>
      </w:r>
      <w:r w:rsidRPr="00F92F6B">
        <w:fldChar w:fldCharType="separate"/>
      </w:r>
      <w:r w:rsidRPr="00F92F6B">
        <w:t>247</w:t>
      </w:r>
      <w:r w:rsidRPr="00F92F6B">
        <w:fldChar w:fldCharType="end"/>
      </w:r>
    </w:p>
    <w:p w14:paraId="10604831" w14:textId="190B4AD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_Toc219281165 \h </w:instrText>
      </w:r>
      <w:r w:rsidRPr="00F92F6B">
        <w:fldChar w:fldCharType="separate"/>
      </w:r>
      <w:r w:rsidRPr="00F92F6B">
        <w:t>247</w:t>
      </w:r>
      <w:r w:rsidRPr="00F92F6B">
        <w:fldChar w:fldCharType="end"/>
      </w:r>
    </w:p>
    <w:p w14:paraId="58BE323A" w14:textId="4158F45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16.18.2</w:t>
      </w:r>
      <w:r w:rsidRPr="00F92F6B">
        <w:rPr>
          <w:rFonts w:asciiTheme="minorHAnsi" w:eastAsiaTheme="minorEastAsia" w:hAnsiTheme="minorHAnsi" w:cstheme="minorBidi"/>
          <w:kern w:val="2"/>
          <w:sz w:val="24"/>
          <w:szCs w:val="24"/>
          <w14:ligatures w14:val="standardContextual"/>
        </w:rPr>
        <w:tab/>
      </w:r>
      <w:r w:rsidRPr="00F92F6B">
        <w:t>Subscription-based Identification of Aerial UE</w:t>
      </w:r>
      <w:r w:rsidRPr="00F92F6B">
        <w:tab/>
      </w:r>
      <w:r w:rsidRPr="00F92F6B">
        <w:fldChar w:fldCharType="begin" w:fldLock="1"/>
      </w:r>
      <w:r w:rsidRPr="00F92F6B">
        <w:instrText xml:space="preserve"> PAGEREF _Toc219281166 \h </w:instrText>
      </w:r>
      <w:r w:rsidRPr="00F92F6B">
        <w:fldChar w:fldCharType="separate"/>
      </w:r>
      <w:r w:rsidRPr="00F92F6B">
        <w:t>247</w:t>
      </w:r>
      <w:r w:rsidRPr="00F92F6B">
        <w:fldChar w:fldCharType="end"/>
      </w:r>
    </w:p>
    <w:p w14:paraId="1399BE47" w14:textId="251284A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16.18.3</w:t>
      </w:r>
      <w:r w:rsidRPr="00F92F6B">
        <w:rPr>
          <w:rFonts w:asciiTheme="minorHAnsi" w:eastAsiaTheme="minorEastAsia" w:hAnsiTheme="minorHAnsi" w:cstheme="minorBidi"/>
          <w:kern w:val="2"/>
          <w:sz w:val="24"/>
          <w:szCs w:val="24"/>
          <w14:ligatures w14:val="standardContextual"/>
        </w:rPr>
        <w:tab/>
      </w:r>
      <w:r w:rsidRPr="00F92F6B">
        <w:t>Altitude-based Reporting for Aerial UE Communication</w:t>
      </w:r>
      <w:r w:rsidRPr="00F92F6B">
        <w:tab/>
      </w:r>
      <w:r w:rsidRPr="00F92F6B">
        <w:fldChar w:fldCharType="begin" w:fldLock="1"/>
      </w:r>
      <w:r w:rsidRPr="00F92F6B">
        <w:instrText xml:space="preserve"> PAGEREF _Toc219281167 \h </w:instrText>
      </w:r>
      <w:r w:rsidRPr="00F92F6B">
        <w:fldChar w:fldCharType="separate"/>
      </w:r>
      <w:r w:rsidRPr="00F92F6B">
        <w:t>248</w:t>
      </w:r>
      <w:r w:rsidRPr="00F92F6B">
        <w:fldChar w:fldCharType="end"/>
      </w:r>
    </w:p>
    <w:p w14:paraId="0C257027" w14:textId="009E861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16.18.4</w:t>
      </w:r>
      <w:r w:rsidRPr="00F92F6B">
        <w:rPr>
          <w:rFonts w:asciiTheme="minorHAnsi" w:eastAsiaTheme="minorEastAsia" w:hAnsiTheme="minorHAnsi" w:cstheme="minorBidi"/>
          <w:kern w:val="2"/>
          <w:sz w:val="24"/>
          <w:szCs w:val="24"/>
          <w14:ligatures w14:val="standardContextual"/>
        </w:rPr>
        <w:tab/>
      </w:r>
      <w:r w:rsidRPr="00F92F6B">
        <w:t>Altitude-dependent Configurations for Aerial UE Communication</w:t>
      </w:r>
      <w:r w:rsidRPr="00F92F6B">
        <w:tab/>
      </w:r>
      <w:r w:rsidRPr="00F92F6B">
        <w:fldChar w:fldCharType="begin" w:fldLock="1"/>
      </w:r>
      <w:r w:rsidRPr="00F92F6B">
        <w:instrText xml:space="preserve"> PAGEREF _Toc219281168 \h </w:instrText>
      </w:r>
      <w:r w:rsidRPr="00F92F6B">
        <w:fldChar w:fldCharType="separate"/>
      </w:r>
      <w:r w:rsidRPr="00F92F6B">
        <w:t>248</w:t>
      </w:r>
      <w:r w:rsidRPr="00F92F6B">
        <w:fldChar w:fldCharType="end"/>
      </w:r>
    </w:p>
    <w:p w14:paraId="134C5127" w14:textId="054DA82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16.18.5</w:t>
      </w:r>
      <w:r w:rsidRPr="00F92F6B">
        <w:rPr>
          <w:rFonts w:asciiTheme="minorHAnsi" w:eastAsiaTheme="minorEastAsia" w:hAnsiTheme="minorHAnsi" w:cstheme="minorBidi"/>
          <w:kern w:val="2"/>
          <w:sz w:val="24"/>
          <w:szCs w:val="24"/>
          <w14:ligatures w14:val="standardContextual"/>
        </w:rPr>
        <w:tab/>
      </w:r>
      <w:r w:rsidRPr="00F92F6B">
        <w:t>Interference Detection and Mitigation for Aerial UE Communication</w:t>
      </w:r>
      <w:r w:rsidRPr="00F92F6B">
        <w:tab/>
      </w:r>
      <w:r w:rsidRPr="00F92F6B">
        <w:fldChar w:fldCharType="begin" w:fldLock="1"/>
      </w:r>
      <w:r w:rsidRPr="00F92F6B">
        <w:instrText xml:space="preserve"> PAGEREF _Toc219281169 \h </w:instrText>
      </w:r>
      <w:r w:rsidRPr="00F92F6B">
        <w:fldChar w:fldCharType="separate"/>
      </w:r>
      <w:r w:rsidRPr="00F92F6B">
        <w:t>248</w:t>
      </w:r>
      <w:r w:rsidRPr="00F92F6B">
        <w:fldChar w:fldCharType="end"/>
      </w:r>
    </w:p>
    <w:p w14:paraId="71D1F57E" w14:textId="4CC2E9F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16.18.6</w:t>
      </w:r>
      <w:r w:rsidRPr="00F92F6B">
        <w:rPr>
          <w:rFonts w:asciiTheme="minorHAnsi" w:eastAsiaTheme="minorEastAsia" w:hAnsiTheme="minorHAnsi" w:cstheme="minorBidi"/>
          <w:kern w:val="2"/>
          <w:sz w:val="24"/>
          <w:szCs w:val="24"/>
          <w14:ligatures w14:val="standardContextual"/>
        </w:rPr>
        <w:tab/>
      </w:r>
      <w:r w:rsidRPr="00F92F6B">
        <w:t>Flight Path Information Reporting for Aerial UE Communication</w:t>
      </w:r>
      <w:r w:rsidRPr="00F92F6B">
        <w:tab/>
      </w:r>
      <w:r w:rsidRPr="00F92F6B">
        <w:fldChar w:fldCharType="begin" w:fldLock="1"/>
      </w:r>
      <w:r w:rsidRPr="00F92F6B">
        <w:instrText xml:space="preserve"> PAGEREF _Toc219281170 \h </w:instrText>
      </w:r>
      <w:r w:rsidRPr="00F92F6B">
        <w:fldChar w:fldCharType="separate"/>
      </w:r>
      <w:r w:rsidRPr="00F92F6B">
        <w:t>248</w:t>
      </w:r>
      <w:r w:rsidRPr="00F92F6B">
        <w:fldChar w:fldCharType="end"/>
      </w:r>
    </w:p>
    <w:p w14:paraId="1EC3E90C" w14:textId="235B6C4B"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16.18.7</w:t>
      </w:r>
      <w:r w:rsidRPr="00F92F6B">
        <w:rPr>
          <w:rFonts w:asciiTheme="minorHAnsi" w:eastAsiaTheme="minorEastAsia" w:hAnsiTheme="minorHAnsi" w:cstheme="minorBidi"/>
          <w:kern w:val="2"/>
          <w:sz w:val="24"/>
          <w:szCs w:val="24"/>
          <w14:ligatures w14:val="standardContextual"/>
        </w:rPr>
        <w:tab/>
      </w:r>
      <w:r w:rsidRPr="00F92F6B">
        <w:t>Location Reporting for Aerial UE Communication</w:t>
      </w:r>
      <w:r w:rsidRPr="00F92F6B">
        <w:tab/>
      </w:r>
      <w:r w:rsidRPr="00F92F6B">
        <w:fldChar w:fldCharType="begin" w:fldLock="1"/>
      </w:r>
      <w:r w:rsidRPr="00F92F6B">
        <w:instrText xml:space="preserve"> PAGEREF _Toc219281171 \h </w:instrText>
      </w:r>
      <w:r w:rsidRPr="00F92F6B">
        <w:fldChar w:fldCharType="separate"/>
      </w:r>
      <w:r w:rsidRPr="00F92F6B">
        <w:t>248</w:t>
      </w:r>
      <w:r w:rsidRPr="00F92F6B">
        <w:fldChar w:fldCharType="end"/>
      </w:r>
    </w:p>
    <w:p w14:paraId="5CD03804" w14:textId="76C5D52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16.18.8</w:t>
      </w:r>
      <w:r w:rsidRPr="00F92F6B">
        <w:rPr>
          <w:rFonts w:asciiTheme="minorHAnsi" w:eastAsiaTheme="minorEastAsia" w:hAnsiTheme="minorHAnsi" w:cstheme="minorBidi"/>
          <w:kern w:val="2"/>
          <w:sz w:val="24"/>
          <w:szCs w:val="24"/>
          <w14:ligatures w14:val="standardContextual"/>
        </w:rPr>
        <w:tab/>
      </w:r>
      <w:r w:rsidRPr="00F92F6B">
        <w:t>BRID and DAA Support via A2X Communication</w:t>
      </w:r>
      <w:r w:rsidRPr="00F92F6B">
        <w:tab/>
      </w:r>
      <w:r w:rsidRPr="00F92F6B">
        <w:fldChar w:fldCharType="begin" w:fldLock="1"/>
      </w:r>
      <w:r w:rsidRPr="00F92F6B">
        <w:instrText xml:space="preserve"> PAGEREF _Toc219281172 \h </w:instrText>
      </w:r>
      <w:r w:rsidRPr="00F92F6B">
        <w:fldChar w:fldCharType="separate"/>
      </w:r>
      <w:r w:rsidRPr="00F92F6B">
        <w:t>248</w:t>
      </w:r>
      <w:r w:rsidRPr="00F92F6B">
        <w:fldChar w:fldCharType="end"/>
      </w:r>
    </w:p>
    <w:p w14:paraId="3B01D64F" w14:textId="653754A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16.18.9</w:t>
      </w:r>
      <w:r w:rsidRPr="00F92F6B">
        <w:rPr>
          <w:rFonts w:asciiTheme="minorHAnsi" w:eastAsiaTheme="minorEastAsia" w:hAnsiTheme="minorHAnsi" w:cstheme="minorBidi"/>
          <w:kern w:val="2"/>
          <w:sz w:val="24"/>
          <w:szCs w:val="24"/>
          <w14:ligatures w14:val="standardContextual"/>
        </w:rPr>
        <w:tab/>
      </w:r>
      <w:r w:rsidRPr="00F92F6B">
        <w:t>Altitude-based CHO for Aerial UE Communication</w:t>
      </w:r>
      <w:r w:rsidRPr="00F92F6B">
        <w:tab/>
      </w:r>
      <w:r w:rsidRPr="00F92F6B">
        <w:fldChar w:fldCharType="begin" w:fldLock="1"/>
      </w:r>
      <w:r w:rsidRPr="00F92F6B">
        <w:instrText xml:space="preserve"> PAGEREF _Toc219281173 \h </w:instrText>
      </w:r>
      <w:r w:rsidRPr="00F92F6B">
        <w:fldChar w:fldCharType="separate"/>
      </w:r>
      <w:r w:rsidRPr="00F92F6B">
        <w:t>249</w:t>
      </w:r>
      <w:r w:rsidRPr="00F92F6B">
        <w:fldChar w:fldCharType="end"/>
      </w:r>
    </w:p>
    <w:p w14:paraId="50875AE8" w14:textId="506369D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16.18.10</w:t>
      </w:r>
      <w:r w:rsidRPr="00F92F6B">
        <w:rPr>
          <w:rFonts w:asciiTheme="minorHAnsi" w:eastAsiaTheme="minorEastAsia" w:hAnsiTheme="minorHAnsi" w:cstheme="minorBidi"/>
          <w:kern w:val="2"/>
          <w:sz w:val="24"/>
          <w:szCs w:val="24"/>
          <w14:ligatures w14:val="standardContextual"/>
        </w:rPr>
        <w:tab/>
      </w:r>
      <w:r w:rsidRPr="00F92F6B">
        <w:t>UAV prioritized frequency for Aerial UE cell reselection</w:t>
      </w:r>
      <w:r w:rsidRPr="00F92F6B">
        <w:tab/>
      </w:r>
      <w:r w:rsidRPr="00F92F6B">
        <w:fldChar w:fldCharType="begin" w:fldLock="1"/>
      </w:r>
      <w:r w:rsidRPr="00F92F6B">
        <w:instrText xml:space="preserve"> PAGEREF _Toc219281174 \h </w:instrText>
      </w:r>
      <w:r w:rsidRPr="00F92F6B">
        <w:fldChar w:fldCharType="separate"/>
      </w:r>
      <w:r w:rsidRPr="00F92F6B">
        <w:t>249</w:t>
      </w:r>
      <w:r w:rsidRPr="00F92F6B">
        <w:fldChar w:fldCharType="end"/>
      </w:r>
    </w:p>
    <w:p w14:paraId="73B757AF" w14:textId="52B2727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16.18.</w:t>
      </w:r>
      <w:r w:rsidRPr="00F92F6B">
        <w:rPr>
          <w:rFonts w:eastAsia="SimSun"/>
        </w:rPr>
        <w:t>11</w:t>
      </w:r>
      <w:r w:rsidRPr="00F92F6B">
        <w:rPr>
          <w:rFonts w:asciiTheme="minorHAnsi" w:eastAsiaTheme="minorEastAsia" w:hAnsiTheme="minorHAnsi" w:cstheme="minorBidi"/>
          <w:kern w:val="2"/>
          <w:sz w:val="24"/>
          <w:szCs w:val="24"/>
          <w14:ligatures w14:val="standardContextual"/>
        </w:rPr>
        <w:tab/>
      </w:r>
      <w:r w:rsidRPr="00F92F6B">
        <w:rPr>
          <w:rFonts w:eastAsia="SimSun"/>
        </w:rPr>
        <w:t>F</w:t>
      </w:r>
      <w:r w:rsidRPr="00F92F6B">
        <w:t xml:space="preserve">light </w:t>
      </w:r>
      <w:r w:rsidRPr="00F92F6B">
        <w:rPr>
          <w:rFonts w:eastAsia="SimSun"/>
        </w:rPr>
        <w:t>In</w:t>
      </w:r>
      <w:r w:rsidRPr="00F92F6B">
        <w:t xml:space="preserve">formation </w:t>
      </w:r>
      <w:r w:rsidRPr="00F92F6B">
        <w:rPr>
          <w:rFonts w:eastAsia="SimSun"/>
        </w:rPr>
        <w:t>R</w:t>
      </w:r>
      <w:r w:rsidRPr="00F92F6B">
        <w:t xml:space="preserve">eporting for </w:t>
      </w:r>
      <w:r w:rsidRPr="00F92F6B">
        <w:rPr>
          <w:rFonts w:eastAsia="SimSun"/>
        </w:rPr>
        <w:t>A</w:t>
      </w:r>
      <w:r w:rsidRPr="00F92F6B">
        <w:t>erial UE</w:t>
      </w:r>
      <w:r w:rsidRPr="00F92F6B">
        <w:tab/>
      </w:r>
      <w:r w:rsidRPr="00F92F6B">
        <w:fldChar w:fldCharType="begin" w:fldLock="1"/>
      </w:r>
      <w:r w:rsidRPr="00F92F6B">
        <w:instrText xml:space="preserve"> PAGEREF _Toc219281175 \h </w:instrText>
      </w:r>
      <w:r w:rsidRPr="00F92F6B">
        <w:fldChar w:fldCharType="separate"/>
      </w:r>
      <w:r w:rsidRPr="00F92F6B">
        <w:t>249</w:t>
      </w:r>
      <w:r w:rsidRPr="00F92F6B">
        <w:fldChar w:fldCharType="end"/>
      </w:r>
    </w:p>
    <w:p w14:paraId="5BABD9DF" w14:textId="225A5687"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16.19</w:t>
      </w:r>
      <w:r w:rsidRPr="00F92F6B">
        <w:rPr>
          <w:rFonts w:asciiTheme="minorHAnsi" w:eastAsiaTheme="minorEastAsia" w:hAnsiTheme="minorHAnsi" w:cstheme="minorBidi"/>
          <w:kern w:val="2"/>
          <w:sz w:val="24"/>
          <w:szCs w:val="24"/>
          <w14:ligatures w14:val="standardContextual"/>
        </w:rPr>
        <w:tab/>
      </w:r>
      <w:r w:rsidRPr="00F92F6B">
        <w:rPr>
          <w:rFonts w:eastAsia="SimSun"/>
        </w:rPr>
        <w:t>Support for Air to Ground Networks</w:t>
      </w:r>
      <w:r w:rsidRPr="00F92F6B">
        <w:tab/>
      </w:r>
      <w:r w:rsidRPr="00F92F6B">
        <w:fldChar w:fldCharType="begin" w:fldLock="1"/>
      </w:r>
      <w:r w:rsidRPr="00F92F6B">
        <w:instrText xml:space="preserve"> PAGEREF _Toc219281176 \h </w:instrText>
      </w:r>
      <w:r w:rsidRPr="00F92F6B">
        <w:fldChar w:fldCharType="separate"/>
      </w:r>
      <w:r w:rsidRPr="00F92F6B">
        <w:t>249</w:t>
      </w:r>
      <w:r w:rsidRPr="00F92F6B">
        <w:fldChar w:fldCharType="end"/>
      </w:r>
    </w:p>
    <w:p w14:paraId="6AD21F3E" w14:textId="098F8739"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16.19.1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_Toc219281177 \h </w:instrText>
      </w:r>
      <w:r w:rsidRPr="00F92F6B">
        <w:fldChar w:fldCharType="separate"/>
      </w:r>
      <w:r w:rsidRPr="00F92F6B">
        <w:t>249</w:t>
      </w:r>
      <w:r w:rsidRPr="00F92F6B">
        <w:fldChar w:fldCharType="end"/>
      </w:r>
    </w:p>
    <w:p w14:paraId="1A05888F" w14:textId="4C6118B2"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16.19.2</w:t>
      </w:r>
      <w:r w:rsidRPr="00F92F6B">
        <w:rPr>
          <w:rFonts w:asciiTheme="minorHAnsi" w:eastAsiaTheme="minorEastAsia" w:hAnsiTheme="minorHAnsi" w:cstheme="minorBidi"/>
          <w:kern w:val="2"/>
          <w:sz w:val="24"/>
          <w:szCs w:val="24"/>
          <w14:ligatures w14:val="standardContextual"/>
        </w:rPr>
        <w:tab/>
      </w:r>
      <w:r w:rsidRPr="00F92F6B">
        <w:t>Timing and Synchronization</w:t>
      </w:r>
      <w:r w:rsidRPr="00F92F6B">
        <w:tab/>
      </w:r>
      <w:r w:rsidRPr="00F92F6B">
        <w:fldChar w:fldCharType="begin" w:fldLock="1"/>
      </w:r>
      <w:r w:rsidRPr="00F92F6B">
        <w:instrText xml:space="preserve"> PAGEREF _Toc219281178 \h </w:instrText>
      </w:r>
      <w:r w:rsidRPr="00F92F6B">
        <w:fldChar w:fldCharType="separate"/>
      </w:r>
      <w:r w:rsidRPr="00F92F6B">
        <w:t>249</w:t>
      </w:r>
      <w:r w:rsidRPr="00F92F6B">
        <w:fldChar w:fldCharType="end"/>
      </w:r>
    </w:p>
    <w:p w14:paraId="61549350" w14:textId="325D76BA"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16.19.2.1</w:t>
      </w:r>
      <w:r w:rsidRPr="00F92F6B">
        <w:rPr>
          <w:rFonts w:asciiTheme="minorHAnsi" w:eastAsiaTheme="minorEastAsia" w:hAnsiTheme="minorHAnsi" w:cstheme="minorBidi"/>
          <w:kern w:val="2"/>
          <w:sz w:val="24"/>
          <w:szCs w:val="24"/>
          <w14:ligatures w14:val="standardContextual"/>
        </w:rPr>
        <w:tab/>
      </w:r>
      <w:r w:rsidRPr="00F92F6B">
        <w:t>Scheduling and Timing</w:t>
      </w:r>
      <w:r w:rsidRPr="00F92F6B">
        <w:tab/>
      </w:r>
      <w:r w:rsidRPr="00F92F6B">
        <w:fldChar w:fldCharType="begin" w:fldLock="1"/>
      </w:r>
      <w:r w:rsidRPr="00F92F6B">
        <w:instrText xml:space="preserve"> PAGEREF _Toc219281179 \h </w:instrText>
      </w:r>
      <w:r w:rsidRPr="00F92F6B">
        <w:fldChar w:fldCharType="separate"/>
      </w:r>
      <w:r w:rsidRPr="00F92F6B">
        <w:t>249</w:t>
      </w:r>
      <w:r w:rsidRPr="00F92F6B">
        <w:fldChar w:fldCharType="end"/>
      </w:r>
    </w:p>
    <w:p w14:paraId="04A45B34" w14:textId="5A1E0E14"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16.19.2.2</w:t>
      </w:r>
      <w:r w:rsidRPr="00F92F6B">
        <w:rPr>
          <w:rFonts w:asciiTheme="minorHAnsi" w:eastAsiaTheme="minorEastAsia" w:hAnsiTheme="minorHAnsi" w:cstheme="minorBidi"/>
          <w:kern w:val="2"/>
          <w:sz w:val="24"/>
          <w:szCs w:val="24"/>
          <w14:ligatures w14:val="standardContextual"/>
        </w:rPr>
        <w:tab/>
      </w:r>
      <w:r w:rsidRPr="00F92F6B">
        <w:t>Timing Advance</w:t>
      </w:r>
      <w:r w:rsidRPr="00F92F6B">
        <w:tab/>
      </w:r>
      <w:r w:rsidRPr="00F92F6B">
        <w:fldChar w:fldCharType="begin" w:fldLock="1"/>
      </w:r>
      <w:r w:rsidRPr="00F92F6B">
        <w:instrText xml:space="preserve"> PAGEREF _Toc219281180 \h </w:instrText>
      </w:r>
      <w:r w:rsidRPr="00F92F6B">
        <w:fldChar w:fldCharType="separate"/>
      </w:r>
      <w:r w:rsidRPr="00F92F6B">
        <w:t>249</w:t>
      </w:r>
      <w:r w:rsidRPr="00F92F6B">
        <w:fldChar w:fldCharType="end"/>
      </w:r>
    </w:p>
    <w:p w14:paraId="304B8606" w14:textId="46CB68D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16.19.3</w:t>
      </w:r>
      <w:r w:rsidRPr="00F92F6B">
        <w:rPr>
          <w:rFonts w:asciiTheme="minorHAnsi" w:eastAsiaTheme="minorEastAsia" w:hAnsiTheme="minorHAnsi" w:cstheme="minorBidi"/>
          <w:kern w:val="2"/>
          <w:sz w:val="24"/>
          <w:szCs w:val="24"/>
          <w14:ligatures w14:val="standardContextual"/>
        </w:rPr>
        <w:tab/>
      </w:r>
      <w:r w:rsidRPr="00F92F6B">
        <w:t>Mobility</w:t>
      </w:r>
      <w:r w:rsidRPr="00F92F6B">
        <w:tab/>
      </w:r>
      <w:r w:rsidRPr="00F92F6B">
        <w:fldChar w:fldCharType="begin" w:fldLock="1"/>
      </w:r>
      <w:r w:rsidRPr="00F92F6B">
        <w:instrText xml:space="preserve"> PAGEREF _Toc219281181 \h </w:instrText>
      </w:r>
      <w:r w:rsidRPr="00F92F6B">
        <w:fldChar w:fldCharType="separate"/>
      </w:r>
      <w:r w:rsidRPr="00F92F6B">
        <w:t>250</w:t>
      </w:r>
      <w:r w:rsidRPr="00F92F6B">
        <w:fldChar w:fldCharType="end"/>
      </w:r>
    </w:p>
    <w:p w14:paraId="5C616D7E" w14:textId="08C14CE1"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16.19.3.1</w:t>
      </w:r>
      <w:r w:rsidRPr="00F92F6B">
        <w:rPr>
          <w:rFonts w:asciiTheme="minorHAnsi" w:eastAsiaTheme="minorEastAsia" w:hAnsiTheme="minorHAnsi" w:cstheme="minorBidi"/>
          <w:kern w:val="2"/>
          <w:sz w:val="24"/>
          <w:szCs w:val="24"/>
          <w14:ligatures w14:val="standardContextual"/>
        </w:rPr>
        <w:tab/>
      </w:r>
      <w:r w:rsidRPr="00F92F6B">
        <w:t>Mobility in RRC_IDLE and RRC_INACTIVE</w:t>
      </w:r>
      <w:r w:rsidRPr="00F92F6B">
        <w:tab/>
      </w:r>
      <w:r w:rsidRPr="00F92F6B">
        <w:fldChar w:fldCharType="begin" w:fldLock="1"/>
      </w:r>
      <w:r w:rsidRPr="00F92F6B">
        <w:instrText xml:space="preserve"> PAGEREF _Toc219281182 \h </w:instrText>
      </w:r>
      <w:r w:rsidRPr="00F92F6B">
        <w:fldChar w:fldCharType="separate"/>
      </w:r>
      <w:r w:rsidRPr="00F92F6B">
        <w:t>250</w:t>
      </w:r>
      <w:r w:rsidRPr="00F92F6B">
        <w:fldChar w:fldCharType="end"/>
      </w:r>
    </w:p>
    <w:p w14:paraId="20B26865" w14:textId="2969F775"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16.19.3.</w:t>
      </w:r>
      <w:r w:rsidRPr="00F92F6B">
        <w:rPr>
          <w:rFonts w:eastAsia="SimSun"/>
        </w:rPr>
        <w:t>2</w:t>
      </w:r>
      <w:r w:rsidRPr="00F92F6B">
        <w:rPr>
          <w:rFonts w:asciiTheme="minorHAnsi" w:eastAsiaTheme="minorEastAsia" w:hAnsiTheme="minorHAnsi" w:cstheme="minorBidi"/>
          <w:kern w:val="2"/>
          <w:sz w:val="24"/>
          <w:szCs w:val="24"/>
          <w14:ligatures w14:val="standardContextual"/>
        </w:rPr>
        <w:tab/>
      </w:r>
      <w:r w:rsidRPr="00F92F6B">
        <w:t>Mobility in RRC_CONNECTED</w:t>
      </w:r>
      <w:r w:rsidRPr="00F92F6B">
        <w:tab/>
      </w:r>
      <w:r w:rsidRPr="00F92F6B">
        <w:fldChar w:fldCharType="begin" w:fldLock="1"/>
      </w:r>
      <w:r w:rsidRPr="00F92F6B">
        <w:instrText xml:space="preserve"> PAGEREF _Toc219281183 \h </w:instrText>
      </w:r>
      <w:r w:rsidRPr="00F92F6B">
        <w:fldChar w:fldCharType="separate"/>
      </w:r>
      <w:r w:rsidRPr="00F92F6B">
        <w:t>250</w:t>
      </w:r>
      <w:r w:rsidRPr="00F92F6B">
        <w:fldChar w:fldCharType="end"/>
      </w:r>
    </w:p>
    <w:p w14:paraId="775BBA90" w14:textId="4C801BD2"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16.19.3.2.1</w:t>
      </w:r>
      <w:r w:rsidRPr="00F92F6B">
        <w:rPr>
          <w:rFonts w:asciiTheme="minorHAnsi" w:eastAsiaTheme="minorEastAsia" w:hAnsiTheme="minorHAnsi" w:cstheme="minorBidi"/>
          <w:kern w:val="2"/>
          <w:sz w:val="24"/>
          <w:szCs w:val="24"/>
          <w14:ligatures w14:val="standardContextual"/>
        </w:rPr>
        <w:tab/>
      </w:r>
      <w:r w:rsidRPr="00F92F6B">
        <w:t>Handover</w:t>
      </w:r>
      <w:r w:rsidRPr="00F92F6B">
        <w:tab/>
      </w:r>
      <w:r w:rsidRPr="00F92F6B">
        <w:fldChar w:fldCharType="begin" w:fldLock="1"/>
      </w:r>
      <w:r w:rsidRPr="00F92F6B">
        <w:instrText xml:space="preserve"> PAGEREF _Toc219281184 \h </w:instrText>
      </w:r>
      <w:r w:rsidRPr="00F92F6B">
        <w:fldChar w:fldCharType="separate"/>
      </w:r>
      <w:r w:rsidRPr="00F92F6B">
        <w:t>250</w:t>
      </w:r>
      <w:r w:rsidRPr="00F92F6B">
        <w:fldChar w:fldCharType="end"/>
      </w:r>
    </w:p>
    <w:p w14:paraId="15111848" w14:textId="54122007"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16.19.3.2.2</w:t>
      </w:r>
      <w:r w:rsidRPr="00F92F6B">
        <w:rPr>
          <w:rFonts w:asciiTheme="minorHAnsi" w:eastAsiaTheme="minorEastAsia" w:hAnsiTheme="minorHAnsi" w:cstheme="minorBidi"/>
          <w:kern w:val="2"/>
          <w:sz w:val="24"/>
          <w:szCs w:val="24"/>
          <w14:ligatures w14:val="standardContextual"/>
        </w:rPr>
        <w:tab/>
      </w:r>
      <w:r w:rsidRPr="00F92F6B">
        <w:t>Conditional Handover</w:t>
      </w:r>
      <w:r w:rsidRPr="00F92F6B">
        <w:tab/>
      </w:r>
      <w:r w:rsidRPr="00F92F6B">
        <w:fldChar w:fldCharType="begin" w:fldLock="1"/>
      </w:r>
      <w:r w:rsidRPr="00F92F6B">
        <w:instrText xml:space="preserve"> PAGEREF _Toc219281185 \h </w:instrText>
      </w:r>
      <w:r w:rsidRPr="00F92F6B">
        <w:fldChar w:fldCharType="separate"/>
      </w:r>
      <w:r w:rsidRPr="00F92F6B">
        <w:t>250</w:t>
      </w:r>
      <w:r w:rsidRPr="00F92F6B">
        <w:fldChar w:fldCharType="end"/>
      </w:r>
    </w:p>
    <w:p w14:paraId="4BDD4045" w14:textId="1446DD06"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16.19.3.3</w:t>
      </w:r>
      <w:r w:rsidRPr="00F92F6B">
        <w:rPr>
          <w:rFonts w:asciiTheme="minorHAnsi" w:eastAsiaTheme="minorEastAsia" w:hAnsiTheme="minorHAnsi" w:cstheme="minorBidi"/>
          <w:kern w:val="2"/>
          <w:sz w:val="24"/>
          <w:szCs w:val="24"/>
          <w14:ligatures w14:val="standardContextual"/>
        </w:rPr>
        <w:tab/>
      </w:r>
      <w:r w:rsidRPr="00F92F6B">
        <w:t>Measurements</w:t>
      </w:r>
      <w:r w:rsidRPr="00F92F6B">
        <w:tab/>
      </w:r>
      <w:r w:rsidRPr="00F92F6B">
        <w:fldChar w:fldCharType="begin" w:fldLock="1"/>
      </w:r>
      <w:r w:rsidRPr="00F92F6B">
        <w:instrText xml:space="preserve"> PAGEREF _Toc219281186 \h </w:instrText>
      </w:r>
      <w:r w:rsidRPr="00F92F6B">
        <w:fldChar w:fldCharType="separate"/>
      </w:r>
      <w:r w:rsidRPr="00F92F6B">
        <w:t>250</w:t>
      </w:r>
      <w:r w:rsidRPr="00F92F6B">
        <w:fldChar w:fldCharType="end"/>
      </w:r>
    </w:p>
    <w:p w14:paraId="01F7872A" w14:textId="0A6675C4"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16.20</w:t>
      </w:r>
      <w:r w:rsidRPr="00F92F6B">
        <w:rPr>
          <w:rFonts w:asciiTheme="minorHAnsi" w:eastAsiaTheme="minorEastAsia" w:hAnsiTheme="minorHAnsi" w:cstheme="minorBidi"/>
          <w:kern w:val="2"/>
          <w:sz w:val="24"/>
          <w:szCs w:val="24"/>
          <w14:ligatures w14:val="standardContextual"/>
        </w:rPr>
        <w:tab/>
      </w:r>
      <w:r w:rsidRPr="00F92F6B">
        <w:t>Support of AI/ML for NG-RAN</w:t>
      </w:r>
      <w:r w:rsidRPr="00F92F6B">
        <w:tab/>
      </w:r>
      <w:r w:rsidRPr="00F92F6B">
        <w:fldChar w:fldCharType="begin" w:fldLock="1"/>
      </w:r>
      <w:r w:rsidRPr="00F92F6B">
        <w:instrText xml:space="preserve"> PAGEREF _Toc219281187 \h </w:instrText>
      </w:r>
      <w:r w:rsidRPr="00F92F6B">
        <w:fldChar w:fldCharType="separate"/>
      </w:r>
      <w:r w:rsidRPr="00F92F6B">
        <w:t>250</w:t>
      </w:r>
      <w:r w:rsidRPr="00F92F6B">
        <w:fldChar w:fldCharType="end"/>
      </w:r>
    </w:p>
    <w:p w14:paraId="1008FF8C" w14:textId="4619184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16.20.1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_Toc219281188 \h </w:instrText>
      </w:r>
      <w:r w:rsidRPr="00F92F6B">
        <w:fldChar w:fldCharType="separate"/>
      </w:r>
      <w:r w:rsidRPr="00F92F6B">
        <w:t>250</w:t>
      </w:r>
      <w:r w:rsidRPr="00F92F6B">
        <w:fldChar w:fldCharType="end"/>
      </w:r>
    </w:p>
    <w:p w14:paraId="4440548F" w14:textId="250F2707"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16.20.2</w:t>
      </w:r>
      <w:r w:rsidRPr="00F92F6B">
        <w:rPr>
          <w:rFonts w:asciiTheme="minorHAnsi" w:eastAsiaTheme="minorEastAsia" w:hAnsiTheme="minorHAnsi" w:cstheme="minorBidi"/>
          <w:kern w:val="2"/>
          <w:sz w:val="24"/>
          <w:szCs w:val="24"/>
          <w14:ligatures w14:val="standardContextual"/>
        </w:rPr>
        <w:tab/>
      </w:r>
      <w:r w:rsidRPr="00F92F6B">
        <w:t>Principles</w:t>
      </w:r>
      <w:r w:rsidRPr="00F92F6B">
        <w:tab/>
      </w:r>
      <w:r w:rsidRPr="00F92F6B">
        <w:fldChar w:fldCharType="begin" w:fldLock="1"/>
      </w:r>
      <w:r w:rsidRPr="00F92F6B">
        <w:instrText xml:space="preserve"> PAGEREF _Toc219281189 \h </w:instrText>
      </w:r>
      <w:r w:rsidRPr="00F92F6B">
        <w:fldChar w:fldCharType="separate"/>
      </w:r>
      <w:r w:rsidRPr="00F92F6B">
        <w:t>250</w:t>
      </w:r>
      <w:r w:rsidRPr="00F92F6B">
        <w:fldChar w:fldCharType="end"/>
      </w:r>
    </w:p>
    <w:p w14:paraId="72F8D35A" w14:textId="78D8655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16.20.</w:t>
      </w:r>
      <w:r w:rsidRPr="00F92F6B">
        <w:rPr>
          <w:rFonts w:eastAsiaTheme="minorEastAsia"/>
        </w:rPr>
        <w:t>3</w:t>
      </w:r>
      <w:r w:rsidRPr="00F92F6B">
        <w:rPr>
          <w:rFonts w:asciiTheme="minorHAnsi" w:eastAsiaTheme="minorEastAsia" w:hAnsiTheme="minorHAnsi" w:cstheme="minorBidi"/>
          <w:kern w:val="2"/>
          <w:sz w:val="24"/>
          <w:szCs w:val="24"/>
          <w14:ligatures w14:val="standardContextual"/>
        </w:rPr>
        <w:tab/>
      </w:r>
      <w:r w:rsidRPr="00F92F6B">
        <w:t>Data Collection and Reporting</w:t>
      </w:r>
      <w:r w:rsidRPr="00F92F6B">
        <w:tab/>
      </w:r>
      <w:r w:rsidRPr="00F92F6B">
        <w:fldChar w:fldCharType="begin" w:fldLock="1"/>
      </w:r>
      <w:r w:rsidRPr="00F92F6B">
        <w:instrText xml:space="preserve"> PAGEREF _Toc219281190 \h </w:instrText>
      </w:r>
      <w:r w:rsidRPr="00F92F6B">
        <w:fldChar w:fldCharType="separate"/>
      </w:r>
      <w:r w:rsidRPr="00F92F6B">
        <w:t>251</w:t>
      </w:r>
      <w:r w:rsidRPr="00F92F6B">
        <w:fldChar w:fldCharType="end"/>
      </w:r>
    </w:p>
    <w:p w14:paraId="4ED128FE" w14:textId="52CB79B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16.20.4</w:t>
      </w:r>
      <w:r w:rsidRPr="00F92F6B">
        <w:rPr>
          <w:rFonts w:asciiTheme="minorHAnsi" w:eastAsiaTheme="minorEastAsia" w:hAnsiTheme="minorHAnsi" w:cstheme="minorBidi"/>
          <w:kern w:val="2"/>
          <w:sz w:val="24"/>
          <w:szCs w:val="24"/>
          <w14:ligatures w14:val="standardContextual"/>
        </w:rPr>
        <w:tab/>
      </w:r>
      <w:r w:rsidRPr="00F92F6B">
        <w:t>OAM Requirements</w:t>
      </w:r>
      <w:r w:rsidRPr="00F92F6B">
        <w:tab/>
      </w:r>
      <w:r w:rsidRPr="00F92F6B">
        <w:fldChar w:fldCharType="begin" w:fldLock="1"/>
      </w:r>
      <w:r w:rsidRPr="00F92F6B">
        <w:instrText xml:space="preserve"> PAGEREF _Toc219281191 \h </w:instrText>
      </w:r>
      <w:r w:rsidRPr="00F92F6B">
        <w:fldChar w:fldCharType="separate"/>
      </w:r>
      <w:r w:rsidRPr="00F92F6B">
        <w:t>251</w:t>
      </w:r>
      <w:r w:rsidRPr="00F92F6B">
        <w:fldChar w:fldCharType="end"/>
      </w:r>
    </w:p>
    <w:p w14:paraId="491E7782" w14:textId="6AD9415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16.21</w:t>
      </w:r>
      <w:r w:rsidRPr="00F92F6B">
        <w:rPr>
          <w:rFonts w:asciiTheme="minorHAnsi" w:eastAsiaTheme="minorEastAsia" w:hAnsiTheme="minorHAnsi" w:cstheme="minorBidi"/>
          <w:kern w:val="2"/>
          <w:sz w:val="24"/>
          <w:szCs w:val="24"/>
          <w14:ligatures w14:val="standardContextual"/>
        </w:rPr>
        <w:tab/>
      </w:r>
      <w:r w:rsidRPr="00F92F6B">
        <w:t>Multi-path Relay</w:t>
      </w:r>
      <w:r w:rsidRPr="00F92F6B">
        <w:tab/>
      </w:r>
      <w:r w:rsidRPr="00F92F6B">
        <w:fldChar w:fldCharType="begin" w:fldLock="1"/>
      </w:r>
      <w:r w:rsidRPr="00F92F6B">
        <w:instrText xml:space="preserve"> PAGEREF _Toc219281192 \h </w:instrText>
      </w:r>
      <w:r w:rsidRPr="00F92F6B">
        <w:fldChar w:fldCharType="separate"/>
      </w:r>
      <w:r w:rsidRPr="00F92F6B">
        <w:t>252</w:t>
      </w:r>
      <w:r w:rsidRPr="00F92F6B">
        <w:fldChar w:fldCharType="end"/>
      </w:r>
    </w:p>
    <w:p w14:paraId="30DB8AE6" w14:textId="4A078828"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16.21.1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_Toc219281193 \h </w:instrText>
      </w:r>
      <w:r w:rsidRPr="00F92F6B">
        <w:fldChar w:fldCharType="separate"/>
      </w:r>
      <w:r w:rsidRPr="00F92F6B">
        <w:t>252</w:t>
      </w:r>
      <w:r w:rsidRPr="00F92F6B">
        <w:fldChar w:fldCharType="end"/>
      </w:r>
    </w:p>
    <w:p w14:paraId="716C56C5" w14:textId="1E6F313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16.21.2</w:t>
      </w:r>
      <w:r w:rsidRPr="00F92F6B">
        <w:rPr>
          <w:rFonts w:asciiTheme="minorHAnsi" w:eastAsiaTheme="minorEastAsia" w:hAnsiTheme="minorHAnsi" w:cstheme="minorBidi"/>
          <w:kern w:val="2"/>
          <w:sz w:val="24"/>
          <w:szCs w:val="24"/>
          <w14:ligatures w14:val="standardContextual"/>
        </w:rPr>
        <w:tab/>
      </w:r>
      <w:r w:rsidRPr="00F92F6B">
        <w:t>Protocol Architecture</w:t>
      </w:r>
      <w:r w:rsidRPr="00F92F6B">
        <w:tab/>
      </w:r>
      <w:r w:rsidRPr="00F92F6B">
        <w:fldChar w:fldCharType="begin" w:fldLock="1"/>
      </w:r>
      <w:r w:rsidRPr="00F92F6B">
        <w:instrText xml:space="preserve"> PAGEREF _Toc219281194 \h </w:instrText>
      </w:r>
      <w:r w:rsidRPr="00F92F6B">
        <w:fldChar w:fldCharType="separate"/>
      </w:r>
      <w:r w:rsidRPr="00F92F6B">
        <w:t>252</w:t>
      </w:r>
      <w:r w:rsidRPr="00F92F6B">
        <w:fldChar w:fldCharType="end"/>
      </w:r>
    </w:p>
    <w:p w14:paraId="6449ACC4" w14:textId="226BF46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16.21.2.1</w:t>
      </w:r>
      <w:r w:rsidRPr="00F92F6B">
        <w:rPr>
          <w:rFonts w:asciiTheme="minorHAnsi" w:eastAsiaTheme="minorEastAsia" w:hAnsiTheme="minorHAnsi" w:cstheme="minorBidi"/>
          <w:kern w:val="2"/>
          <w:sz w:val="24"/>
          <w:szCs w:val="24"/>
          <w14:ligatures w14:val="standardContextual"/>
        </w:rPr>
        <w:tab/>
      </w:r>
      <w:r w:rsidRPr="00F92F6B">
        <w:t>L2 MP Relay using SL indirect path</w:t>
      </w:r>
      <w:r w:rsidRPr="00F92F6B">
        <w:tab/>
      </w:r>
      <w:r w:rsidRPr="00F92F6B">
        <w:fldChar w:fldCharType="begin" w:fldLock="1"/>
      </w:r>
      <w:r w:rsidRPr="00F92F6B">
        <w:instrText xml:space="preserve"> PAGEREF _Toc219281195 \h </w:instrText>
      </w:r>
      <w:r w:rsidRPr="00F92F6B">
        <w:fldChar w:fldCharType="separate"/>
      </w:r>
      <w:r w:rsidRPr="00F92F6B">
        <w:t>252</w:t>
      </w:r>
      <w:r w:rsidRPr="00F92F6B">
        <w:fldChar w:fldCharType="end"/>
      </w:r>
    </w:p>
    <w:p w14:paraId="7975B5F0" w14:textId="406EB23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16.21.2.2</w:t>
      </w:r>
      <w:r w:rsidRPr="00F92F6B">
        <w:rPr>
          <w:rFonts w:asciiTheme="minorHAnsi" w:eastAsiaTheme="minorEastAsia" w:hAnsiTheme="minorHAnsi" w:cstheme="minorBidi"/>
          <w:kern w:val="2"/>
          <w:sz w:val="24"/>
          <w:szCs w:val="24"/>
          <w14:ligatures w14:val="standardContextual"/>
        </w:rPr>
        <w:tab/>
      </w:r>
      <w:r w:rsidRPr="00F92F6B">
        <w:t>L2 MP Relay using N3C indirect path</w:t>
      </w:r>
      <w:r w:rsidRPr="00F92F6B">
        <w:tab/>
      </w:r>
      <w:r w:rsidRPr="00F92F6B">
        <w:fldChar w:fldCharType="begin" w:fldLock="1"/>
      </w:r>
      <w:r w:rsidRPr="00F92F6B">
        <w:instrText xml:space="preserve"> PAGEREF _Toc219281196 \h </w:instrText>
      </w:r>
      <w:r w:rsidRPr="00F92F6B">
        <w:fldChar w:fldCharType="separate"/>
      </w:r>
      <w:r w:rsidRPr="00F92F6B">
        <w:t>253</w:t>
      </w:r>
      <w:r w:rsidRPr="00F92F6B">
        <w:fldChar w:fldCharType="end"/>
      </w:r>
    </w:p>
    <w:p w14:paraId="33D1B71E" w14:textId="696E962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16.21.3</w:t>
      </w:r>
      <w:r w:rsidRPr="00F92F6B">
        <w:rPr>
          <w:rFonts w:asciiTheme="minorHAnsi" w:eastAsiaTheme="minorEastAsia" w:hAnsiTheme="minorHAnsi" w:cstheme="minorBidi"/>
          <w:kern w:val="2"/>
          <w:sz w:val="24"/>
          <w:szCs w:val="24"/>
          <w14:ligatures w14:val="standardContextual"/>
        </w:rPr>
        <w:tab/>
      </w:r>
      <w:r w:rsidRPr="00F92F6B">
        <w:t>Control plane procedure for multi-path relaying</w:t>
      </w:r>
      <w:r w:rsidRPr="00F92F6B">
        <w:tab/>
      </w:r>
      <w:r w:rsidRPr="00F92F6B">
        <w:fldChar w:fldCharType="begin" w:fldLock="1"/>
      </w:r>
      <w:r w:rsidRPr="00F92F6B">
        <w:instrText xml:space="preserve"> PAGEREF _Toc219281197 \h </w:instrText>
      </w:r>
      <w:r w:rsidRPr="00F92F6B">
        <w:fldChar w:fldCharType="separate"/>
      </w:r>
      <w:r w:rsidRPr="00F92F6B">
        <w:t>255</w:t>
      </w:r>
      <w:r w:rsidRPr="00F92F6B">
        <w:fldChar w:fldCharType="end"/>
      </w:r>
    </w:p>
    <w:p w14:paraId="0F6AC85A" w14:textId="03A2E8E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t>16.21.3.1</w:t>
      </w:r>
      <w:r w:rsidRPr="00F92F6B">
        <w:rPr>
          <w:rFonts w:asciiTheme="minorHAnsi" w:eastAsiaTheme="minorEastAsia" w:hAnsiTheme="minorHAnsi" w:cstheme="minorBidi"/>
          <w:kern w:val="2"/>
          <w:sz w:val="24"/>
          <w:szCs w:val="24"/>
          <w14:ligatures w14:val="standardContextual"/>
        </w:rPr>
        <w:tab/>
      </w:r>
      <w:r w:rsidRPr="00F92F6B">
        <w:t>Path Management</w:t>
      </w:r>
      <w:r w:rsidRPr="00F92F6B">
        <w:tab/>
      </w:r>
      <w:r w:rsidRPr="00F92F6B">
        <w:fldChar w:fldCharType="begin" w:fldLock="1"/>
      </w:r>
      <w:r w:rsidRPr="00F92F6B">
        <w:instrText xml:space="preserve"> PAGEREF _Toc219281198 \h </w:instrText>
      </w:r>
      <w:r w:rsidRPr="00F92F6B">
        <w:fldChar w:fldCharType="separate"/>
      </w:r>
      <w:r w:rsidRPr="00F92F6B">
        <w:t>255</w:t>
      </w:r>
      <w:r w:rsidRPr="00F92F6B">
        <w:fldChar w:fldCharType="end"/>
      </w:r>
    </w:p>
    <w:p w14:paraId="0E94DEFE" w14:textId="396C23C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Yu Mincho"/>
        </w:rPr>
        <w:t>16.21.3.2</w:t>
      </w:r>
      <w:r w:rsidRPr="00F92F6B">
        <w:rPr>
          <w:rFonts w:asciiTheme="minorHAnsi" w:eastAsiaTheme="minorEastAsia" w:hAnsiTheme="minorHAnsi" w:cstheme="minorBidi"/>
          <w:kern w:val="2"/>
          <w:sz w:val="24"/>
          <w:szCs w:val="24"/>
          <w14:ligatures w14:val="standardContextual"/>
        </w:rPr>
        <w:tab/>
      </w:r>
      <w:r w:rsidRPr="00F92F6B">
        <w:rPr>
          <w:rFonts w:eastAsia="Yu Mincho"/>
        </w:rPr>
        <w:t>Path Failure Report</w:t>
      </w:r>
      <w:r w:rsidRPr="00F92F6B">
        <w:tab/>
      </w:r>
      <w:r w:rsidRPr="00F92F6B">
        <w:fldChar w:fldCharType="begin" w:fldLock="1"/>
      </w:r>
      <w:r w:rsidRPr="00F92F6B">
        <w:instrText xml:space="preserve"> PAGEREF _Toc219281199 \h </w:instrText>
      </w:r>
      <w:r w:rsidRPr="00F92F6B">
        <w:fldChar w:fldCharType="separate"/>
      </w:r>
      <w:r w:rsidRPr="00F92F6B">
        <w:t>261</w:t>
      </w:r>
      <w:r w:rsidRPr="00F92F6B">
        <w:fldChar w:fldCharType="end"/>
      </w:r>
    </w:p>
    <w:p w14:paraId="003B75E4" w14:textId="4B9C7BE3"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Yu Mincho"/>
        </w:rPr>
        <w:t>16.21.3.3</w:t>
      </w:r>
      <w:r w:rsidRPr="00F92F6B">
        <w:rPr>
          <w:rFonts w:asciiTheme="minorHAnsi" w:eastAsiaTheme="minorEastAsia" w:hAnsiTheme="minorHAnsi" w:cstheme="minorBidi"/>
          <w:kern w:val="2"/>
          <w:sz w:val="24"/>
          <w:szCs w:val="24"/>
          <w14:ligatures w14:val="standardContextual"/>
        </w:rPr>
        <w:tab/>
      </w:r>
      <w:r w:rsidRPr="00F92F6B">
        <w:rPr>
          <w:rFonts w:eastAsia="Yu Mincho"/>
        </w:rPr>
        <w:t>System Information</w:t>
      </w:r>
      <w:r w:rsidRPr="00F92F6B">
        <w:tab/>
      </w:r>
      <w:r w:rsidRPr="00F92F6B">
        <w:fldChar w:fldCharType="begin" w:fldLock="1"/>
      </w:r>
      <w:r w:rsidRPr="00F92F6B">
        <w:instrText xml:space="preserve"> PAGEREF _Toc219281200 \h </w:instrText>
      </w:r>
      <w:r w:rsidRPr="00F92F6B">
        <w:fldChar w:fldCharType="separate"/>
      </w:r>
      <w:r w:rsidRPr="00F92F6B">
        <w:t>261</w:t>
      </w:r>
      <w:r w:rsidRPr="00F92F6B">
        <w:fldChar w:fldCharType="end"/>
      </w:r>
    </w:p>
    <w:p w14:paraId="0426677A" w14:textId="5F09CD04"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16.22</w:t>
      </w:r>
      <w:r w:rsidRPr="00F92F6B">
        <w:rPr>
          <w:rFonts w:asciiTheme="minorHAnsi" w:eastAsiaTheme="minorEastAsia" w:hAnsiTheme="minorHAnsi" w:cstheme="minorBidi"/>
          <w:kern w:val="2"/>
          <w:sz w:val="24"/>
          <w:szCs w:val="24"/>
          <w14:ligatures w14:val="standardContextual"/>
        </w:rPr>
        <w:tab/>
      </w:r>
      <w:r w:rsidRPr="00F92F6B">
        <w:t>Support of 2Rx XR devices</w:t>
      </w:r>
      <w:r w:rsidRPr="00F92F6B">
        <w:tab/>
      </w:r>
      <w:r w:rsidRPr="00F92F6B">
        <w:fldChar w:fldCharType="begin" w:fldLock="1"/>
      </w:r>
      <w:r w:rsidRPr="00F92F6B">
        <w:instrText xml:space="preserve"> PAGEREF _Toc219281201 \h </w:instrText>
      </w:r>
      <w:r w:rsidRPr="00F92F6B">
        <w:fldChar w:fldCharType="separate"/>
      </w:r>
      <w:r w:rsidRPr="00F92F6B">
        <w:t>261</w:t>
      </w:r>
      <w:r w:rsidRPr="00F92F6B">
        <w:fldChar w:fldCharType="end"/>
      </w:r>
    </w:p>
    <w:p w14:paraId="505C56E9" w14:textId="4E897D3E"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16.22.1</w:t>
      </w:r>
      <w:r w:rsidRPr="00F92F6B">
        <w:rPr>
          <w:rFonts w:asciiTheme="minorHAnsi" w:eastAsiaTheme="minorEastAsia" w:hAnsiTheme="minorHAnsi" w:cstheme="minorBidi"/>
          <w:kern w:val="2"/>
          <w:sz w:val="24"/>
          <w:szCs w:val="24"/>
          <w14:ligatures w14:val="standardContextual"/>
        </w:rPr>
        <w:tab/>
      </w:r>
      <w:r w:rsidRPr="00F92F6B">
        <w:t>Introduction</w:t>
      </w:r>
      <w:r w:rsidRPr="00F92F6B">
        <w:tab/>
      </w:r>
      <w:r w:rsidRPr="00F92F6B">
        <w:fldChar w:fldCharType="begin" w:fldLock="1"/>
      </w:r>
      <w:r w:rsidRPr="00F92F6B">
        <w:instrText xml:space="preserve"> PAGEREF _Toc219281202 \h </w:instrText>
      </w:r>
      <w:r w:rsidRPr="00F92F6B">
        <w:fldChar w:fldCharType="separate"/>
      </w:r>
      <w:r w:rsidRPr="00F92F6B">
        <w:t>261</w:t>
      </w:r>
      <w:r w:rsidRPr="00F92F6B">
        <w:fldChar w:fldCharType="end"/>
      </w:r>
    </w:p>
    <w:p w14:paraId="017F1B93" w14:textId="5899134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16.22.2</w:t>
      </w:r>
      <w:r w:rsidRPr="00F92F6B">
        <w:rPr>
          <w:rFonts w:asciiTheme="minorHAnsi" w:eastAsiaTheme="minorEastAsia" w:hAnsiTheme="minorHAnsi" w:cstheme="minorBidi"/>
          <w:kern w:val="2"/>
          <w:sz w:val="24"/>
          <w:szCs w:val="24"/>
          <w14:ligatures w14:val="standardContextual"/>
        </w:rPr>
        <w:tab/>
      </w:r>
      <w:r w:rsidRPr="00F92F6B">
        <w:t>Identification, access and camping restrictions</w:t>
      </w:r>
      <w:r w:rsidRPr="00F92F6B">
        <w:tab/>
      </w:r>
      <w:r w:rsidRPr="00F92F6B">
        <w:fldChar w:fldCharType="begin" w:fldLock="1"/>
      </w:r>
      <w:r w:rsidRPr="00F92F6B">
        <w:instrText xml:space="preserve"> PAGEREF _Toc219281203 \h </w:instrText>
      </w:r>
      <w:r w:rsidRPr="00F92F6B">
        <w:fldChar w:fldCharType="separate"/>
      </w:r>
      <w:r w:rsidRPr="00F92F6B">
        <w:t>261</w:t>
      </w:r>
      <w:r w:rsidRPr="00F92F6B">
        <w:fldChar w:fldCharType="end"/>
      </w:r>
    </w:p>
    <w:p w14:paraId="04518B75" w14:textId="567AD9E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16.23</w:t>
      </w:r>
      <w:r w:rsidRPr="00F92F6B">
        <w:rPr>
          <w:rFonts w:asciiTheme="minorHAnsi" w:eastAsiaTheme="minorEastAsia" w:hAnsiTheme="minorHAnsi" w:cstheme="minorBidi"/>
          <w:kern w:val="2"/>
          <w:sz w:val="24"/>
          <w:szCs w:val="24"/>
          <w14:ligatures w14:val="standardContextual"/>
        </w:rPr>
        <w:tab/>
      </w:r>
      <w:r w:rsidRPr="00F92F6B">
        <w:t>Support of Ambient IoT</w:t>
      </w:r>
      <w:r w:rsidRPr="00F92F6B">
        <w:tab/>
      </w:r>
      <w:r w:rsidRPr="00F92F6B">
        <w:fldChar w:fldCharType="begin" w:fldLock="1"/>
      </w:r>
      <w:r w:rsidRPr="00F92F6B">
        <w:instrText xml:space="preserve"> PAGEREF _Toc219281204 \h </w:instrText>
      </w:r>
      <w:r w:rsidRPr="00F92F6B">
        <w:fldChar w:fldCharType="separate"/>
      </w:r>
      <w:r w:rsidRPr="00F92F6B">
        <w:t>261</w:t>
      </w:r>
      <w:r w:rsidRPr="00F92F6B">
        <w:fldChar w:fldCharType="end"/>
      </w:r>
    </w:p>
    <w:p w14:paraId="475FABB2" w14:textId="1E7D952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_Toc219281205 \h </w:instrText>
      </w:r>
      <w:r w:rsidRPr="00F92F6B">
        <w:fldChar w:fldCharType="separate"/>
      </w:r>
      <w:r w:rsidRPr="00F92F6B">
        <w:t>261</w:t>
      </w:r>
      <w:r w:rsidRPr="00F92F6B">
        <w:fldChar w:fldCharType="end"/>
      </w:r>
    </w:p>
    <w:p w14:paraId="3C4AA6BC" w14:textId="6C1DA10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2</w:t>
      </w:r>
      <w:r w:rsidRPr="00F92F6B">
        <w:rPr>
          <w:rFonts w:asciiTheme="minorHAnsi" w:eastAsiaTheme="minorEastAsia" w:hAnsiTheme="minorHAnsi" w:cstheme="minorBidi"/>
          <w:kern w:val="2"/>
          <w:sz w:val="24"/>
          <w:szCs w:val="24"/>
          <w14:ligatures w14:val="standardContextual"/>
        </w:rPr>
        <w:tab/>
      </w:r>
      <w:r w:rsidRPr="00F92F6B">
        <w:t>Architecture</w:t>
      </w:r>
      <w:r w:rsidRPr="00F92F6B">
        <w:tab/>
      </w:r>
      <w:r w:rsidRPr="00F92F6B">
        <w:fldChar w:fldCharType="begin" w:fldLock="1"/>
      </w:r>
      <w:r w:rsidRPr="00F92F6B">
        <w:instrText xml:space="preserve"> PAGEREF _Toc219281206 \h </w:instrText>
      </w:r>
      <w:r w:rsidRPr="00F92F6B">
        <w:fldChar w:fldCharType="separate"/>
      </w:r>
      <w:r w:rsidRPr="00F92F6B">
        <w:t>262</w:t>
      </w:r>
      <w:r w:rsidRPr="00F92F6B">
        <w:fldChar w:fldCharType="end"/>
      </w:r>
    </w:p>
    <w:p w14:paraId="16EB5770" w14:textId="17F24CB4"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3</w:t>
      </w:r>
      <w:r w:rsidRPr="00F92F6B">
        <w:rPr>
          <w:rFonts w:asciiTheme="minorHAnsi" w:eastAsiaTheme="minorEastAsia" w:hAnsiTheme="minorHAnsi" w:cstheme="minorBidi"/>
          <w:kern w:val="2"/>
          <w:sz w:val="24"/>
          <w:szCs w:val="24"/>
          <w14:ligatures w14:val="standardContextual"/>
        </w:rPr>
        <w:tab/>
      </w:r>
      <w:r w:rsidRPr="00F92F6B">
        <w:t xml:space="preserve">Radio Protocol Architecture for A-IoT </w:t>
      </w:r>
      <w:r w:rsidRPr="00F92F6B">
        <w:rPr>
          <w:rFonts w:eastAsiaTheme="minorEastAsia"/>
        </w:rPr>
        <w:t>C</w:t>
      </w:r>
      <w:r w:rsidRPr="00F92F6B">
        <w:t>ommunication</w:t>
      </w:r>
      <w:r w:rsidRPr="00F92F6B">
        <w:tab/>
      </w:r>
      <w:r w:rsidRPr="00F92F6B">
        <w:fldChar w:fldCharType="begin" w:fldLock="1"/>
      </w:r>
      <w:r w:rsidRPr="00F92F6B">
        <w:instrText xml:space="preserve"> PAGEREF _Toc219281207 \h </w:instrText>
      </w:r>
      <w:r w:rsidRPr="00F92F6B">
        <w:fldChar w:fldCharType="separate"/>
      </w:r>
      <w:r w:rsidRPr="00F92F6B">
        <w:t>263</w:t>
      </w:r>
      <w:r w:rsidRPr="00F92F6B">
        <w:fldChar w:fldCharType="end"/>
      </w:r>
    </w:p>
    <w:p w14:paraId="5D860EB2" w14:textId="604D327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4</w:t>
      </w:r>
      <w:r w:rsidRPr="00F92F6B">
        <w:rPr>
          <w:rFonts w:asciiTheme="minorHAnsi" w:eastAsiaTheme="minorEastAsia" w:hAnsiTheme="minorHAnsi" w:cstheme="minorBidi"/>
          <w:kern w:val="2"/>
          <w:sz w:val="24"/>
          <w:szCs w:val="24"/>
          <w14:ligatures w14:val="standardContextual"/>
        </w:rPr>
        <w:tab/>
      </w:r>
      <w:r w:rsidRPr="00F92F6B">
        <w:t>A-IoT Physical Layer Functions</w:t>
      </w:r>
      <w:r w:rsidRPr="00F92F6B">
        <w:tab/>
      </w:r>
      <w:r w:rsidRPr="00F92F6B">
        <w:fldChar w:fldCharType="begin" w:fldLock="1"/>
      </w:r>
      <w:r w:rsidRPr="00F92F6B">
        <w:instrText xml:space="preserve"> PAGEREF _Toc219281208 \h </w:instrText>
      </w:r>
      <w:r w:rsidRPr="00F92F6B">
        <w:fldChar w:fldCharType="separate"/>
      </w:r>
      <w:r w:rsidRPr="00F92F6B">
        <w:t>263</w:t>
      </w:r>
      <w:r w:rsidRPr="00F92F6B">
        <w:fldChar w:fldCharType="end"/>
      </w:r>
    </w:p>
    <w:p w14:paraId="7AEEA68A" w14:textId="687D0F5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16.23.4.1</w:t>
      </w:r>
      <w:r w:rsidRPr="00F92F6B">
        <w:rPr>
          <w:rFonts w:asciiTheme="minorHAnsi" w:eastAsiaTheme="minorEastAsia" w:hAnsiTheme="minorHAnsi" w:cstheme="minorBidi"/>
          <w:kern w:val="2"/>
          <w:sz w:val="24"/>
          <w:szCs w:val="24"/>
          <w14:ligatures w14:val="standardContextual"/>
        </w:rPr>
        <w:tab/>
      </w:r>
      <w:r w:rsidRPr="00F92F6B">
        <w:rPr>
          <w:rFonts w:eastAsia="SimSun"/>
        </w:rPr>
        <w:t>Waveform, numerology, time and frequency domain structure</w:t>
      </w:r>
      <w:r w:rsidRPr="00F92F6B">
        <w:tab/>
      </w:r>
      <w:r w:rsidRPr="00F92F6B">
        <w:fldChar w:fldCharType="begin" w:fldLock="1"/>
      </w:r>
      <w:r w:rsidRPr="00F92F6B">
        <w:instrText xml:space="preserve"> PAGEREF _Toc219281209 \h </w:instrText>
      </w:r>
      <w:r w:rsidRPr="00F92F6B">
        <w:fldChar w:fldCharType="separate"/>
      </w:r>
      <w:r w:rsidRPr="00F92F6B">
        <w:t>263</w:t>
      </w:r>
      <w:r w:rsidRPr="00F92F6B">
        <w:fldChar w:fldCharType="end"/>
      </w:r>
    </w:p>
    <w:p w14:paraId="30780135" w14:textId="1D06E03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16.23.4.2</w:t>
      </w:r>
      <w:r w:rsidRPr="00F92F6B">
        <w:rPr>
          <w:rFonts w:asciiTheme="minorHAnsi" w:eastAsiaTheme="minorEastAsia" w:hAnsiTheme="minorHAnsi" w:cstheme="minorBidi"/>
          <w:kern w:val="2"/>
          <w:sz w:val="24"/>
          <w:szCs w:val="24"/>
          <w14:ligatures w14:val="standardContextual"/>
        </w:rPr>
        <w:tab/>
      </w:r>
      <w:r w:rsidRPr="00F92F6B">
        <w:rPr>
          <w:rFonts w:eastAsia="SimSun"/>
        </w:rPr>
        <w:t>R2D</w:t>
      </w:r>
      <w:r w:rsidRPr="00F92F6B">
        <w:tab/>
      </w:r>
      <w:r w:rsidRPr="00F92F6B">
        <w:fldChar w:fldCharType="begin" w:fldLock="1"/>
      </w:r>
      <w:r w:rsidRPr="00F92F6B">
        <w:instrText xml:space="preserve"> PAGEREF _Toc219281210 \h </w:instrText>
      </w:r>
      <w:r w:rsidRPr="00F92F6B">
        <w:fldChar w:fldCharType="separate"/>
      </w:r>
      <w:r w:rsidRPr="00F92F6B">
        <w:t>263</w:t>
      </w:r>
      <w:r w:rsidRPr="00F92F6B">
        <w:fldChar w:fldCharType="end"/>
      </w:r>
    </w:p>
    <w:p w14:paraId="06D31883" w14:textId="02BD006C"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16.23.4.2.1</w:t>
      </w:r>
      <w:r w:rsidRPr="00F92F6B">
        <w:rPr>
          <w:rFonts w:asciiTheme="minorHAnsi" w:eastAsiaTheme="minorEastAsia" w:hAnsiTheme="minorHAnsi" w:cstheme="minorBidi"/>
          <w:kern w:val="2"/>
          <w:sz w:val="24"/>
          <w:szCs w:val="24"/>
          <w14:ligatures w14:val="standardContextual"/>
        </w:rPr>
        <w:tab/>
      </w:r>
      <w:r w:rsidRPr="00F92F6B">
        <w:t>Physical reader-to-device channel</w:t>
      </w:r>
      <w:r w:rsidRPr="00F92F6B">
        <w:tab/>
      </w:r>
      <w:r w:rsidRPr="00F92F6B">
        <w:fldChar w:fldCharType="begin" w:fldLock="1"/>
      </w:r>
      <w:r w:rsidRPr="00F92F6B">
        <w:instrText xml:space="preserve"> PAGEREF _Toc219281211 \h </w:instrText>
      </w:r>
      <w:r w:rsidRPr="00F92F6B">
        <w:fldChar w:fldCharType="separate"/>
      </w:r>
      <w:r w:rsidRPr="00F92F6B">
        <w:t>263</w:t>
      </w:r>
      <w:r w:rsidRPr="00F92F6B">
        <w:fldChar w:fldCharType="end"/>
      </w:r>
    </w:p>
    <w:p w14:paraId="6B600D4A" w14:textId="406749B5"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16.23.4.2.2</w:t>
      </w:r>
      <w:r w:rsidRPr="00F92F6B">
        <w:rPr>
          <w:rFonts w:asciiTheme="minorHAnsi" w:eastAsiaTheme="minorEastAsia" w:hAnsiTheme="minorHAnsi" w:cstheme="minorBidi"/>
          <w:kern w:val="2"/>
          <w:sz w:val="24"/>
          <w:szCs w:val="24"/>
          <w14:ligatures w14:val="standardContextual"/>
        </w:rPr>
        <w:tab/>
      </w:r>
      <w:r w:rsidRPr="00F92F6B">
        <w:t>Timing acquisition signal</w:t>
      </w:r>
      <w:r w:rsidRPr="00F92F6B">
        <w:tab/>
      </w:r>
      <w:r w:rsidRPr="00F92F6B">
        <w:fldChar w:fldCharType="begin" w:fldLock="1"/>
      </w:r>
      <w:r w:rsidRPr="00F92F6B">
        <w:instrText xml:space="preserve"> PAGEREF _Toc219281212 \h </w:instrText>
      </w:r>
      <w:r w:rsidRPr="00F92F6B">
        <w:fldChar w:fldCharType="separate"/>
      </w:r>
      <w:r w:rsidRPr="00F92F6B">
        <w:t>263</w:t>
      </w:r>
      <w:r w:rsidRPr="00F92F6B">
        <w:fldChar w:fldCharType="end"/>
      </w:r>
    </w:p>
    <w:p w14:paraId="5EEAB675" w14:textId="5ED43CE5"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16.23.4.2.3</w:t>
      </w:r>
      <w:r w:rsidRPr="00F92F6B">
        <w:rPr>
          <w:rFonts w:asciiTheme="minorHAnsi" w:eastAsiaTheme="minorEastAsia" w:hAnsiTheme="minorHAnsi" w:cstheme="minorBidi"/>
          <w:kern w:val="2"/>
          <w:sz w:val="24"/>
          <w:szCs w:val="24"/>
          <w14:ligatures w14:val="standardContextual"/>
        </w:rPr>
        <w:tab/>
      </w:r>
      <w:r w:rsidRPr="00F92F6B">
        <w:t>Postamble</w:t>
      </w:r>
      <w:r w:rsidRPr="00F92F6B">
        <w:tab/>
      </w:r>
      <w:r w:rsidRPr="00F92F6B">
        <w:fldChar w:fldCharType="begin" w:fldLock="1"/>
      </w:r>
      <w:r w:rsidRPr="00F92F6B">
        <w:instrText xml:space="preserve"> PAGEREF _Toc219281213 \h </w:instrText>
      </w:r>
      <w:r w:rsidRPr="00F92F6B">
        <w:fldChar w:fldCharType="separate"/>
      </w:r>
      <w:r w:rsidRPr="00F92F6B">
        <w:t>263</w:t>
      </w:r>
      <w:r w:rsidRPr="00F92F6B">
        <w:fldChar w:fldCharType="end"/>
      </w:r>
    </w:p>
    <w:p w14:paraId="6D6699F7" w14:textId="3AE8028D"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16.23.4.3</w:t>
      </w:r>
      <w:r w:rsidRPr="00F92F6B">
        <w:rPr>
          <w:rFonts w:asciiTheme="minorHAnsi" w:eastAsiaTheme="minorEastAsia" w:hAnsiTheme="minorHAnsi" w:cstheme="minorBidi"/>
          <w:kern w:val="2"/>
          <w:sz w:val="24"/>
          <w:szCs w:val="24"/>
          <w14:ligatures w14:val="standardContextual"/>
        </w:rPr>
        <w:tab/>
      </w:r>
      <w:r w:rsidRPr="00F92F6B">
        <w:rPr>
          <w:rFonts w:eastAsia="SimSun"/>
        </w:rPr>
        <w:t>D2R</w:t>
      </w:r>
      <w:r w:rsidRPr="00F92F6B">
        <w:tab/>
      </w:r>
      <w:r w:rsidRPr="00F92F6B">
        <w:fldChar w:fldCharType="begin" w:fldLock="1"/>
      </w:r>
      <w:r w:rsidRPr="00F92F6B">
        <w:instrText xml:space="preserve"> PAGEREF _Toc219281214 \h </w:instrText>
      </w:r>
      <w:r w:rsidRPr="00F92F6B">
        <w:fldChar w:fldCharType="separate"/>
      </w:r>
      <w:r w:rsidRPr="00F92F6B">
        <w:t>263</w:t>
      </w:r>
      <w:r w:rsidRPr="00F92F6B">
        <w:fldChar w:fldCharType="end"/>
      </w:r>
    </w:p>
    <w:p w14:paraId="142D956A" w14:textId="5ADA9B59"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16.23.4.3.1</w:t>
      </w:r>
      <w:r w:rsidRPr="00F92F6B">
        <w:rPr>
          <w:rFonts w:asciiTheme="minorHAnsi" w:eastAsiaTheme="minorEastAsia" w:hAnsiTheme="minorHAnsi" w:cstheme="minorBidi"/>
          <w:kern w:val="2"/>
          <w:sz w:val="24"/>
          <w:szCs w:val="24"/>
          <w14:ligatures w14:val="standardContextual"/>
        </w:rPr>
        <w:tab/>
      </w:r>
      <w:r w:rsidRPr="00F92F6B">
        <w:t>Physical device-to-reader channel</w:t>
      </w:r>
      <w:r w:rsidRPr="00F92F6B">
        <w:tab/>
      </w:r>
      <w:r w:rsidRPr="00F92F6B">
        <w:fldChar w:fldCharType="begin" w:fldLock="1"/>
      </w:r>
      <w:r w:rsidRPr="00F92F6B">
        <w:instrText xml:space="preserve"> PAGEREF _Toc219281215 \h </w:instrText>
      </w:r>
      <w:r w:rsidRPr="00F92F6B">
        <w:fldChar w:fldCharType="separate"/>
      </w:r>
      <w:r w:rsidRPr="00F92F6B">
        <w:t>263</w:t>
      </w:r>
      <w:r w:rsidRPr="00F92F6B">
        <w:fldChar w:fldCharType="end"/>
      </w:r>
    </w:p>
    <w:p w14:paraId="33C9C093" w14:textId="787965E7"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16.23.4.3.2</w:t>
      </w:r>
      <w:r w:rsidRPr="00F92F6B">
        <w:rPr>
          <w:rFonts w:asciiTheme="minorHAnsi" w:eastAsiaTheme="minorEastAsia" w:hAnsiTheme="minorHAnsi" w:cstheme="minorBidi"/>
          <w:kern w:val="2"/>
          <w:sz w:val="24"/>
          <w:szCs w:val="24"/>
          <w14:ligatures w14:val="standardContextual"/>
        </w:rPr>
        <w:tab/>
      </w:r>
      <w:r w:rsidRPr="00F92F6B">
        <w:t>D2R amble signals</w:t>
      </w:r>
      <w:r w:rsidRPr="00F92F6B">
        <w:tab/>
      </w:r>
      <w:r w:rsidRPr="00F92F6B">
        <w:fldChar w:fldCharType="begin" w:fldLock="1"/>
      </w:r>
      <w:r w:rsidRPr="00F92F6B">
        <w:instrText xml:space="preserve"> PAGEREF _Toc219281216 \h </w:instrText>
      </w:r>
      <w:r w:rsidRPr="00F92F6B">
        <w:fldChar w:fldCharType="separate"/>
      </w:r>
      <w:r w:rsidRPr="00F92F6B">
        <w:t>264</w:t>
      </w:r>
      <w:r w:rsidRPr="00F92F6B">
        <w:fldChar w:fldCharType="end"/>
      </w:r>
    </w:p>
    <w:p w14:paraId="5DEDA2AA" w14:textId="1F5EE37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5</w:t>
      </w:r>
      <w:r w:rsidRPr="00F92F6B">
        <w:rPr>
          <w:rFonts w:asciiTheme="minorHAnsi" w:eastAsiaTheme="minorEastAsia" w:hAnsiTheme="minorHAnsi" w:cstheme="minorBidi"/>
          <w:kern w:val="2"/>
          <w:sz w:val="24"/>
          <w:szCs w:val="24"/>
          <w14:ligatures w14:val="standardContextual"/>
        </w:rPr>
        <w:tab/>
      </w:r>
      <w:r w:rsidRPr="00F92F6B">
        <w:t>A-IoT MAC Layer Functions</w:t>
      </w:r>
      <w:r w:rsidRPr="00F92F6B">
        <w:tab/>
      </w:r>
      <w:r w:rsidRPr="00F92F6B">
        <w:fldChar w:fldCharType="begin" w:fldLock="1"/>
      </w:r>
      <w:r w:rsidRPr="00F92F6B">
        <w:instrText xml:space="preserve"> PAGEREF _Toc219281217 \h </w:instrText>
      </w:r>
      <w:r w:rsidRPr="00F92F6B">
        <w:fldChar w:fldCharType="separate"/>
      </w:r>
      <w:r w:rsidRPr="00F92F6B">
        <w:t>264</w:t>
      </w:r>
      <w:r w:rsidRPr="00F92F6B">
        <w:fldChar w:fldCharType="end"/>
      </w:r>
    </w:p>
    <w:p w14:paraId="008636BE" w14:textId="6E335BD0"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16.23.5.1</w:t>
      </w:r>
      <w:r w:rsidRPr="00F92F6B">
        <w:rPr>
          <w:rFonts w:asciiTheme="minorHAnsi" w:eastAsiaTheme="minorEastAsia" w:hAnsiTheme="minorHAnsi" w:cstheme="minorBidi"/>
          <w:kern w:val="2"/>
          <w:sz w:val="24"/>
          <w:szCs w:val="24"/>
          <w14:ligatures w14:val="standardContextual"/>
        </w:rPr>
        <w:tab/>
      </w:r>
      <w:r w:rsidRPr="00F92F6B">
        <w:rPr>
          <w:rFonts w:eastAsia="SimSun"/>
        </w:rPr>
        <w:t>Services and functions</w:t>
      </w:r>
      <w:r w:rsidRPr="00F92F6B">
        <w:tab/>
      </w:r>
      <w:r w:rsidRPr="00F92F6B">
        <w:fldChar w:fldCharType="begin" w:fldLock="1"/>
      </w:r>
      <w:r w:rsidRPr="00F92F6B">
        <w:instrText xml:space="preserve"> PAGEREF _Toc219281218 \h </w:instrText>
      </w:r>
      <w:r w:rsidRPr="00F92F6B">
        <w:fldChar w:fldCharType="separate"/>
      </w:r>
      <w:r w:rsidRPr="00F92F6B">
        <w:t>264</w:t>
      </w:r>
      <w:r w:rsidRPr="00F92F6B">
        <w:fldChar w:fldCharType="end"/>
      </w:r>
    </w:p>
    <w:p w14:paraId="37EEC87A" w14:textId="68FE33AB"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16.23.5.2</w:t>
      </w:r>
      <w:r w:rsidRPr="00F92F6B">
        <w:rPr>
          <w:rFonts w:asciiTheme="minorHAnsi" w:eastAsiaTheme="minorEastAsia" w:hAnsiTheme="minorHAnsi" w:cstheme="minorBidi"/>
          <w:kern w:val="2"/>
          <w:sz w:val="24"/>
          <w:szCs w:val="24"/>
          <w14:ligatures w14:val="standardContextual"/>
        </w:rPr>
        <w:tab/>
      </w:r>
      <w:r w:rsidRPr="00F92F6B">
        <w:rPr>
          <w:rFonts w:eastAsia="SimSun"/>
        </w:rPr>
        <w:t>A-IoT Paging</w:t>
      </w:r>
      <w:r w:rsidRPr="00F92F6B">
        <w:tab/>
      </w:r>
      <w:r w:rsidRPr="00F92F6B">
        <w:fldChar w:fldCharType="begin" w:fldLock="1"/>
      </w:r>
      <w:r w:rsidRPr="00F92F6B">
        <w:instrText xml:space="preserve"> PAGEREF _Toc219281219 \h </w:instrText>
      </w:r>
      <w:r w:rsidRPr="00F92F6B">
        <w:fldChar w:fldCharType="separate"/>
      </w:r>
      <w:r w:rsidRPr="00F92F6B">
        <w:t>264</w:t>
      </w:r>
      <w:r w:rsidRPr="00F92F6B">
        <w:fldChar w:fldCharType="end"/>
      </w:r>
    </w:p>
    <w:p w14:paraId="5E8DC5AA" w14:textId="631AF2E2"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16.23.5.3</w:t>
      </w:r>
      <w:r w:rsidRPr="00F92F6B">
        <w:rPr>
          <w:rFonts w:asciiTheme="minorHAnsi" w:eastAsiaTheme="minorEastAsia" w:hAnsiTheme="minorHAnsi" w:cstheme="minorBidi"/>
          <w:kern w:val="2"/>
          <w:sz w:val="24"/>
          <w:szCs w:val="24"/>
          <w14:ligatures w14:val="standardContextual"/>
        </w:rPr>
        <w:tab/>
      </w:r>
      <w:r w:rsidRPr="00F92F6B">
        <w:rPr>
          <w:rFonts w:eastAsia="SimSun"/>
        </w:rPr>
        <w:t>A-IoT Access Procedure</w:t>
      </w:r>
      <w:r w:rsidRPr="00F92F6B">
        <w:tab/>
      </w:r>
      <w:r w:rsidRPr="00F92F6B">
        <w:fldChar w:fldCharType="begin" w:fldLock="1"/>
      </w:r>
      <w:r w:rsidRPr="00F92F6B">
        <w:instrText xml:space="preserve"> PAGEREF _Toc219281220 \h </w:instrText>
      </w:r>
      <w:r w:rsidRPr="00F92F6B">
        <w:fldChar w:fldCharType="separate"/>
      </w:r>
      <w:r w:rsidRPr="00F92F6B">
        <w:t>264</w:t>
      </w:r>
      <w:r w:rsidRPr="00F92F6B">
        <w:fldChar w:fldCharType="end"/>
      </w:r>
    </w:p>
    <w:p w14:paraId="7FE4EBC9" w14:textId="58258547"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16.23.5.4</w:t>
      </w:r>
      <w:r w:rsidRPr="00F92F6B">
        <w:rPr>
          <w:rFonts w:asciiTheme="minorHAnsi" w:eastAsiaTheme="minorEastAsia" w:hAnsiTheme="minorHAnsi" w:cstheme="minorBidi"/>
          <w:kern w:val="2"/>
          <w:sz w:val="24"/>
          <w:szCs w:val="24"/>
          <w14:ligatures w14:val="standardContextual"/>
        </w:rPr>
        <w:tab/>
      </w:r>
      <w:r w:rsidRPr="00F92F6B">
        <w:rPr>
          <w:rFonts w:eastAsia="SimSun"/>
        </w:rPr>
        <w:t>A-IoT Upper-layer Data Transmission</w:t>
      </w:r>
      <w:r w:rsidRPr="00F92F6B">
        <w:tab/>
      </w:r>
      <w:r w:rsidRPr="00F92F6B">
        <w:fldChar w:fldCharType="begin" w:fldLock="1"/>
      </w:r>
      <w:r w:rsidRPr="00F92F6B">
        <w:instrText xml:space="preserve"> PAGEREF _Toc219281221 \h </w:instrText>
      </w:r>
      <w:r w:rsidRPr="00F92F6B">
        <w:fldChar w:fldCharType="separate"/>
      </w:r>
      <w:r w:rsidRPr="00F92F6B">
        <w:t>265</w:t>
      </w:r>
      <w:r w:rsidRPr="00F92F6B">
        <w:fldChar w:fldCharType="end"/>
      </w:r>
    </w:p>
    <w:p w14:paraId="0C3686D8" w14:textId="0C6E30E2"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16.23.5.4.1</w:t>
      </w:r>
      <w:r w:rsidRPr="00F92F6B">
        <w:rPr>
          <w:rFonts w:asciiTheme="minorHAnsi" w:eastAsiaTheme="minorEastAsia" w:hAnsiTheme="minorHAnsi" w:cstheme="minorBidi"/>
          <w:kern w:val="2"/>
          <w:sz w:val="24"/>
          <w:szCs w:val="24"/>
          <w14:ligatures w14:val="standardContextual"/>
        </w:rPr>
        <w:tab/>
      </w:r>
      <w:r w:rsidRPr="00F92F6B">
        <w:t>R2D and D2R data transmission</w:t>
      </w:r>
      <w:r w:rsidRPr="00F92F6B">
        <w:tab/>
      </w:r>
      <w:r w:rsidRPr="00F92F6B">
        <w:fldChar w:fldCharType="begin" w:fldLock="1"/>
      </w:r>
      <w:r w:rsidRPr="00F92F6B">
        <w:instrText xml:space="preserve"> PAGEREF _Toc219281222 \h </w:instrText>
      </w:r>
      <w:r w:rsidRPr="00F92F6B">
        <w:fldChar w:fldCharType="separate"/>
      </w:r>
      <w:r w:rsidRPr="00F92F6B">
        <w:t>265</w:t>
      </w:r>
      <w:r w:rsidRPr="00F92F6B">
        <w:fldChar w:fldCharType="end"/>
      </w:r>
    </w:p>
    <w:p w14:paraId="22DFB3A9" w14:textId="77A0B92B" w:rsidR="00F92F6B" w:rsidRPr="00F92F6B" w:rsidRDefault="00F92F6B">
      <w:pPr>
        <w:pStyle w:val="TOC5"/>
        <w:rPr>
          <w:rFonts w:asciiTheme="minorHAnsi" w:eastAsiaTheme="minorEastAsia" w:hAnsiTheme="minorHAnsi" w:cstheme="minorBidi"/>
          <w:kern w:val="2"/>
          <w:sz w:val="24"/>
          <w:szCs w:val="24"/>
          <w14:ligatures w14:val="standardContextual"/>
        </w:rPr>
      </w:pPr>
      <w:r w:rsidRPr="00F92F6B">
        <w:t>16.23.5.4.2</w:t>
      </w:r>
      <w:r w:rsidRPr="00F92F6B">
        <w:rPr>
          <w:rFonts w:asciiTheme="minorHAnsi" w:eastAsiaTheme="minorEastAsia" w:hAnsiTheme="minorHAnsi" w:cstheme="minorBidi"/>
          <w:kern w:val="2"/>
          <w:sz w:val="24"/>
          <w:szCs w:val="24"/>
          <w14:ligatures w14:val="standardContextual"/>
        </w:rPr>
        <w:tab/>
      </w:r>
      <w:r w:rsidRPr="00F92F6B">
        <w:t>Segmentation</w:t>
      </w:r>
      <w:r w:rsidRPr="00F92F6B">
        <w:tab/>
      </w:r>
      <w:r w:rsidRPr="00F92F6B">
        <w:fldChar w:fldCharType="begin" w:fldLock="1"/>
      </w:r>
      <w:r w:rsidRPr="00F92F6B">
        <w:instrText xml:space="preserve"> PAGEREF _Toc219281223 \h </w:instrText>
      </w:r>
      <w:r w:rsidRPr="00F92F6B">
        <w:fldChar w:fldCharType="separate"/>
      </w:r>
      <w:r w:rsidRPr="00F92F6B">
        <w:t>265</w:t>
      </w:r>
      <w:r w:rsidRPr="00F92F6B">
        <w:fldChar w:fldCharType="end"/>
      </w:r>
    </w:p>
    <w:p w14:paraId="7AFC0DCB" w14:textId="30C7F939" w:rsidR="00F92F6B" w:rsidRPr="00F92F6B" w:rsidRDefault="00F92F6B">
      <w:pPr>
        <w:pStyle w:val="TOC4"/>
        <w:rPr>
          <w:rFonts w:asciiTheme="minorHAnsi" w:eastAsiaTheme="minorEastAsia" w:hAnsiTheme="minorHAnsi" w:cstheme="minorBidi"/>
          <w:kern w:val="2"/>
          <w:sz w:val="24"/>
          <w:szCs w:val="24"/>
          <w14:ligatures w14:val="standardContextual"/>
        </w:rPr>
      </w:pPr>
      <w:r w:rsidRPr="00F92F6B">
        <w:rPr>
          <w:rFonts w:eastAsia="SimSun"/>
        </w:rPr>
        <w:t>16.23.5.5</w:t>
      </w:r>
      <w:r w:rsidRPr="00F92F6B">
        <w:rPr>
          <w:rFonts w:asciiTheme="minorHAnsi" w:eastAsiaTheme="minorEastAsia" w:hAnsiTheme="minorHAnsi" w:cstheme="minorBidi"/>
          <w:kern w:val="2"/>
          <w:sz w:val="24"/>
          <w:szCs w:val="24"/>
          <w14:ligatures w14:val="standardContextual"/>
        </w:rPr>
        <w:tab/>
      </w:r>
      <w:r w:rsidRPr="00F92F6B">
        <w:rPr>
          <w:rFonts w:eastAsia="SimSun"/>
        </w:rPr>
        <w:t>AS ID</w:t>
      </w:r>
      <w:r w:rsidRPr="00F92F6B">
        <w:tab/>
      </w:r>
      <w:r w:rsidRPr="00F92F6B">
        <w:fldChar w:fldCharType="begin" w:fldLock="1"/>
      </w:r>
      <w:r w:rsidRPr="00F92F6B">
        <w:instrText xml:space="preserve"> PAGEREF _Toc219281224 \h </w:instrText>
      </w:r>
      <w:r w:rsidRPr="00F92F6B">
        <w:fldChar w:fldCharType="separate"/>
      </w:r>
      <w:r w:rsidRPr="00F92F6B">
        <w:t>266</w:t>
      </w:r>
      <w:r w:rsidRPr="00F92F6B">
        <w:fldChar w:fldCharType="end"/>
      </w:r>
    </w:p>
    <w:p w14:paraId="32AA15D0" w14:textId="6B8AC5C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16.23.6</w:t>
      </w:r>
      <w:r w:rsidRPr="00F92F6B">
        <w:rPr>
          <w:rFonts w:asciiTheme="minorHAnsi" w:eastAsiaTheme="minorEastAsia" w:hAnsiTheme="minorHAnsi" w:cstheme="minorBidi"/>
          <w:kern w:val="2"/>
          <w:sz w:val="24"/>
          <w:szCs w:val="24"/>
          <w14:ligatures w14:val="standardContextual"/>
        </w:rPr>
        <w:tab/>
      </w:r>
      <w:r w:rsidRPr="00F92F6B">
        <w:t>Inventory Procedure</w:t>
      </w:r>
      <w:r w:rsidRPr="00F92F6B">
        <w:tab/>
      </w:r>
      <w:r w:rsidRPr="00F92F6B">
        <w:fldChar w:fldCharType="begin" w:fldLock="1"/>
      </w:r>
      <w:r w:rsidRPr="00F92F6B">
        <w:instrText xml:space="preserve"> PAGEREF _Toc219281225 \h </w:instrText>
      </w:r>
      <w:r w:rsidRPr="00F92F6B">
        <w:fldChar w:fldCharType="separate"/>
      </w:r>
      <w:r w:rsidRPr="00F92F6B">
        <w:t>266</w:t>
      </w:r>
      <w:r w:rsidRPr="00F92F6B">
        <w:fldChar w:fldCharType="end"/>
      </w:r>
    </w:p>
    <w:p w14:paraId="4213AA26" w14:textId="2F5293E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16.23.7</w:t>
      </w:r>
      <w:r w:rsidRPr="00F92F6B">
        <w:rPr>
          <w:rFonts w:asciiTheme="minorHAnsi" w:eastAsiaTheme="minorEastAsia" w:hAnsiTheme="minorHAnsi" w:cstheme="minorBidi"/>
          <w:kern w:val="2"/>
          <w:sz w:val="24"/>
          <w:szCs w:val="24"/>
          <w14:ligatures w14:val="standardContextual"/>
        </w:rPr>
        <w:tab/>
      </w:r>
      <w:r w:rsidRPr="00F92F6B">
        <w:t>Command Procedure</w:t>
      </w:r>
      <w:r w:rsidRPr="00F92F6B">
        <w:tab/>
      </w:r>
      <w:r w:rsidRPr="00F92F6B">
        <w:fldChar w:fldCharType="begin" w:fldLock="1"/>
      </w:r>
      <w:r w:rsidRPr="00F92F6B">
        <w:instrText xml:space="preserve"> PAGEREF _Toc219281226 \h </w:instrText>
      </w:r>
      <w:r w:rsidRPr="00F92F6B">
        <w:fldChar w:fldCharType="separate"/>
      </w:r>
      <w:r w:rsidRPr="00F92F6B">
        <w:t>267</w:t>
      </w:r>
      <w:r w:rsidRPr="00F92F6B">
        <w:fldChar w:fldCharType="end"/>
      </w:r>
    </w:p>
    <w:p w14:paraId="077348A1" w14:textId="174DE30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8</w:t>
      </w:r>
      <w:r w:rsidRPr="00F92F6B">
        <w:rPr>
          <w:rFonts w:asciiTheme="minorHAnsi" w:eastAsiaTheme="minorEastAsia" w:hAnsiTheme="minorHAnsi" w:cstheme="minorBidi"/>
          <w:kern w:val="2"/>
          <w:sz w:val="24"/>
          <w:szCs w:val="24"/>
          <w14:ligatures w14:val="standardContextual"/>
        </w:rPr>
        <w:tab/>
      </w:r>
      <w:r w:rsidRPr="00F92F6B">
        <w:t>A-IoT CN node initiated A-IoT Session Release procedure</w:t>
      </w:r>
      <w:r w:rsidRPr="00F92F6B">
        <w:tab/>
      </w:r>
      <w:r w:rsidRPr="00F92F6B">
        <w:fldChar w:fldCharType="begin" w:fldLock="1"/>
      </w:r>
      <w:r w:rsidRPr="00F92F6B">
        <w:instrText xml:space="preserve"> PAGEREF _Toc219281227 \h </w:instrText>
      </w:r>
      <w:r w:rsidRPr="00F92F6B">
        <w:fldChar w:fldCharType="separate"/>
      </w:r>
      <w:r w:rsidRPr="00F92F6B">
        <w:t>268</w:t>
      </w:r>
      <w:r w:rsidRPr="00F92F6B">
        <w:fldChar w:fldCharType="end"/>
      </w:r>
    </w:p>
    <w:p w14:paraId="6CB5ED47" w14:textId="149D80D6"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9</w:t>
      </w:r>
      <w:r w:rsidRPr="00F92F6B">
        <w:rPr>
          <w:rFonts w:asciiTheme="minorHAnsi" w:eastAsiaTheme="minorEastAsia" w:hAnsiTheme="minorHAnsi" w:cstheme="minorBidi"/>
          <w:kern w:val="2"/>
          <w:sz w:val="24"/>
          <w:szCs w:val="24"/>
          <w14:ligatures w14:val="standardContextual"/>
        </w:rPr>
        <w:tab/>
      </w:r>
      <w:r w:rsidRPr="00F92F6B">
        <w:rPr>
          <w:rFonts w:eastAsiaTheme="minorEastAsia"/>
        </w:rPr>
        <w:t>gNB</w:t>
      </w:r>
      <w:r w:rsidRPr="00F92F6B">
        <w:t xml:space="preserve"> initiated A-IoT Session Release procedure</w:t>
      </w:r>
      <w:r w:rsidRPr="00F92F6B">
        <w:tab/>
      </w:r>
      <w:r w:rsidRPr="00F92F6B">
        <w:fldChar w:fldCharType="begin" w:fldLock="1"/>
      </w:r>
      <w:r w:rsidRPr="00F92F6B">
        <w:instrText xml:space="preserve"> PAGEREF _Toc219281228 \h </w:instrText>
      </w:r>
      <w:r w:rsidRPr="00F92F6B">
        <w:fldChar w:fldCharType="separate"/>
      </w:r>
      <w:r w:rsidRPr="00F92F6B">
        <w:t>268</w:t>
      </w:r>
      <w:r w:rsidRPr="00F92F6B">
        <w:fldChar w:fldCharType="end"/>
      </w:r>
    </w:p>
    <w:p w14:paraId="1A5C9DC1" w14:textId="63BC91CD"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16.23.</w:t>
      </w:r>
      <w:r w:rsidRPr="00F92F6B">
        <w:rPr>
          <w:rFonts w:eastAsiaTheme="minorEastAsia"/>
        </w:rPr>
        <w:t>10</w:t>
      </w:r>
      <w:r w:rsidRPr="00F92F6B">
        <w:rPr>
          <w:rFonts w:asciiTheme="minorHAnsi" w:eastAsiaTheme="minorEastAsia" w:hAnsiTheme="minorHAnsi" w:cstheme="minorBidi"/>
          <w:kern w:val="2"/>
          <w:sz w:val="24"/>
          <w:szCs w:val="24"/>
          <w14:ligatures w14:val="standardContextual"/>
        </w:rPr>
        <w:tab/>
      </w:r>
      <w:r w:rsidRPr="00F92F6B">
        <w:t>Locating A-IoT devices</w:t>
      </w:r>
      <w:r w:rsidRPr="00F92F6B">
        <w:tab/>
      </w:r>
      <w:r w:rsidRPr="00F92F6B">
        <w:fldChar w:fldCharType="begin" w:fldLock="1"/>
      </w:r>
      <w:r w:rsidRPr="00F92F6B">
        <w:instrText xml:space="preserve"> PAGEREF _Toc219281229 \h </w:instrText>
      </w:r>
      <w:r w:rsidRPr="00F92F6B">
        <w:fldChar w:fldCharType="separate"/>
      </w:r>
      <w:r w:rsidRPr="00F92F6B">
        <w:t>269</w:t>
      </w:r>
      <w:r w:rsidRPr="00F92F6B">
        <w:fldChar w:fldCharType="end"/>
      </w:r>
    </w:p>
    <w:p w14:paraId="6E1CAA63" w14:textId="2189905C"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17</w:t>
      </w:r>
      <w:r w:rsidRPr="00F92F6B">
        <w:rPr>
          <w:rFonts w:asciiTheme="minorHAnsi" w:eastAsiaTheme="minorEastAsia" w:hAnsiTheme="minorHAnsi" w:cstheme="minorBidi"/>
          <w:kern w:val="2"/>
          <w:sz w:val="24"/>
          <w:szCs w:val="24"/>
          <w14:ligatures w14:val="standardContextual"/>
        </w:rPr>
        <w:tab/>
      </w:r>
      <w:r w:rsidRPr="00F92F6B">
        <w:t>Interference Management</w:t>
      </w:r>
      <w:r w:rsidRPr="00F92F6B">
        <w:tab/>
      </w:r>
      <w:r w:rsidRPr="00F92F6B">
        <w:fldChar w:fldCharType="begin" w:fldLock="1"/>
      </w:r>
      <w:r w:rsidRPr="00F92F6B">
        <w:instrText xml:space="preserve"> PAGEREF _Toc219281230 \h </w:instrText>
      </w:r>
      <w:r w:rsidRPr="00F92F6B">
        <w:fldChar w:fldCharType="separate"/>
      </w:r>
      <w:r w:rsidRPr="00F92F6B">
        <w:t>269</w:t>
      </w:r>
      <w:r w:rsidRPr="00F92F6B">
        <w:fldChar w:fldCharType="end"/>
      </w:r>
    </w:p>
    <w:p w14:paraId="5CC1776C" w14:textId="67F21AC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17.1</w:t>
      </w:r>
      <w:r w:rsidRPr="00F92F6B">
        <w:rPr>
          <w:rFonts w:asciiTheme="minorHAnsi" w:eastAsiaTheme="minorEastAsia" w:hAnsiTheme="minorHAnsi" w:cstheme="minorBidi"/>
          <w:kern w:val="2"/>
          <w:sz w:val="24"/>
          <w:szCs w:val="24"/>
          <w14:ligatures w14:val="standardContextual"/>
        </w:rPr>
        <w:tab/>
      </w:r>
      <w:r w:rsidRPr="00F92F6B">
        <w:t>Remote Interference Management</w:t>
      </w:r>
      <w:r w:rsidRPr="00F92F6B">
        <w:tab/>
      </w:r>
      <w:r w:rsidRPr="00F92F6B">
        <w:fldChar w:fldCharType="begin" w:fldLock="1"/>
      </w:r>
      <w:r w:rsidRPr="00F92F6B">
        <w:instrText xml:space="preserve"> PAGEREF _Toc219281231 \h </w:instrText>
      </w:r>
      <w:r w:rsidRPr="00F92F6B">
        <w:fldChar w:fldCharType="separate"/>
      </w:r>
      <w:r w:rsidRPr="00F92F6B">
        <w:t>269</w:t>
      </w:r>
      <w:r w:rsidRPr="00F92F6B">
        <w:fldChar w:fldCharType="end"/>
      </w:r>
    </w:p>
    <w:p w14:paraId="050F53F6" w14:textId="42F6C721"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17.2</w:t>
      </w:r>
      <w:r w:rsidRPr="00F92F6B">
        <w:rPr>
          <w:rFonts w:asciiTheme="minorHAnsi" w:eastAsiaTheme="minorEastAsia" w:hAnsiTheme="minorHAnsi" w:cstheme="minorBidi"/>
          <w:kern w:val="2"/>
          <w:sz w:val="24"/>
          <w:szCs w:val="24"/>
          <w14:ligatures w14:val="standardContextual"/>
        </w:rPr>
        <w:tab/>
      </w:r>
      <w:r w:rsidRPr="00F92F6B">
        <w:t>Cross-Link Interference Management</w:t>
      </w:r>
      <w:r w:rsidRPr="00F92F6B">
        <w:tab/>
      </w:r>
      <w:r w:rsidRPr="00F92F6B">
        <w:fldChar w:fldCharType="begin" w:fldLock="1"/>
      </w:r>
      <w:r w:rsidRPr="00F92F6B">
        <w:instrText xml:space="preserve"> PAGEREF _Toc219281232 \h </w:instrText>
      </w:r>
      <w:r w:rsidRPr="00F92F6B">
        <w:fldChar w:fldCharType="separate"/>
      </w:r>
      <w:r w:rsidRPr="00F92F6B">
        <w:t>270</w:t>
      </w:r>
      <w:r w:rsidRPr="00F92F6B">
        <w:fldChar w:fldCharType="end"/>
      </w:r>
    </w:p>
    <w:p w14:paraId="3814C328" w14:textId="3DB49DDE"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rPr>
          <w:rFonts w:eastAsia="Yu Mincho"/>
        </w:rPr>
        <w:t>18</w:t>
      </w:r>
      <w:r w:rsidRPr="00F92F6B">
        <w:rPr>
          <w:rFonts w:asciiTheme="minorHAnsi" w:eastAsiaTheme="minorEastAsia" w:hAnsiTheme="minorHAnsi" w:cstheme="minorBidi"/>
          <w:kern w:val="2"/>
          <w:sz w:val="24"/>
          <w:szCs w:val="24"/>
          <w14:ligatures w14:val="standardContextual"/>
        </w:rPr>
        <w:tab/>
      </w:r>
      <w:r w:rsidRPr="00F92F6B">
        <w:rPr>
          <w:rFonts w:eastAsia="Yu Mincho"/>
        </w:rPr>
        <w:t>Small Data Transmission</w:t>
      </w:r>
      <w:r w:rsidRPr="00F92F6B">
        <w:tab/>
      </w:r>
      <w:r w:rsidRPr="00F92F6B">
        <w:fldChar w:fldCharType="begin" w:fldLock="1"/>
      </w:r>
      <w:r w:rsidRPr="00F92F6B">
        <w:instrText xml:space="preserve"> PAGEREF _Toc219281233 \h </w:instrText>
      </w:r>
      <w:r w:rsidRPr="00F92F6B">
        <w:fldChar w:fldCharType="separate"/>
      </w:r>
      <w:r w:rsidRPr="00F92F6B">
        <w:t>270</w:t>
      </w:r>
      <w:r w:rsidRPr="00F92F6B">
        <w:fldChar w:fldCharType="end"/>
      </w:r>
    </w:p>
    <w:p w14:paraId="0F8FB79E" w14:textId="22814C9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Yu Mincho"/>
        </w:rPr>
        <w:t>18.0</w:t>
      </w:r>
      <w:r w:rsidRPr="00F92F6B">
        <w:rPr>
          <w:rFonts w:asciiTheme="minorHAnsi" w:eastAsiaTheme="minorEastAsia" w:hAnsiTheme="minorHAnsi" w:cstheme="minorBidi"/>
          <w:kern w:val="2"/>
          <w:sz w:val="24"/>
          <w:szCs w:val="24"/>
          <w14:ligatures w14:val="standardContextual"/>
        </w:rPr>
        <w:tab/>
      </w:r>
      <w:r w:rsidRPr="00F92F6B">
        <w:rPr>
          <w:rFonts w:eastAsia="Yu Mincho"/>
        </w:rPr>
        <w:t>General</w:t>
      </w:r>
      <w:r w:rsidRPr="00F92F6B">
        <w:tab/>
      </w:r>
      <w:r w:rsidRPr="00F92F6B">
        <w:fldChar w:fldCharType="begin" w:fldLock="1"/>
      </w:r>
      <w:r w:rsidRPr="00F92F6B">
        <w:instrText xml:space="preserve"> PAGEREF _Toc219281234 \h </w:instrText>
      </w:r>
      <w:r w:rsidRPr="00F92F6B">
        <w:fldChar w:fldCharType="separate"/>
      </w:r>
      <w:r w:rsidRPr="00F92F6B">
        <w:t>270</w:t>
      </w:r>
      <w:r w:rsidRPr="00F92F6B">
        <w:fldChar w:fldCharType="end"/>
      </w:r>
    </w:p>
    <w:p w14:paraId="1783D2F6" w14:textId="7729C7C3"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18.1</w:t>
      </w:r>
      <w:r w:rsidRPr="00F92F6B">
        <w:rPr>
          <w:rFonts w:asciiTheme="minorHAnsi" w:eastAsiaTheme="minorEastAsia" w:hAnsiTheme="minorHAnsi" w:cstheme="minorBidi"/>
          <w:kern w:val="2"/>
          <w:sz w:val="24"/>
          <w:szCs w:val="24"/>
          <w14:ligatures w14:val="standardContextual"/>
        </w:rPr>
        <w:tab/>
      </w:r>
      <w:r w:rsidRPr="00F92F6B">
        <w:t>Support of SDT procedure over RACH</w:t>
      </w:r>
      <w:r w:rsidRPr="00F92F6B">
        <w:tab/>
      </w:r>
      <w:r w:rsidRPr="00F92F6B">
        <w:fldChar w:fldCharType="begin" w:fldLock="1"/>
      </w:r>
      <w:r w:rsidRPr="00F92F6B">
        <w:instrText xml:space="preserve"> PAGEREF _Toc219281235 \h </w:instrText>
      </w:r>
      <w:r w:rsidRPr="00F92F6B">
        <w:fldChar w:fldCharType="separate"/>
      </w:r>
      <w:r w:rsidRPr="00F92F6B">
        <w:t>272</w:t>
      </w:r>
      <w:r w:rsidRPr="00F92F6B">
        <w:fldChar w:fldCharType="end"/>
      </w:r>
    </w:p>
    <w:p w14:paraId="3740E170" w14:textId="08C3A67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18.2</w:t>
      </w:r>
      <w:r w:rsidRPr="00F92F6B">
        <w:rPr>
          <w:rFonts w:asciiTheme="minorHAnsi" w:eastAsiaTheme="minorEastAsia" w:hAnsiTheme="minorHAnsi" w:cstheme="minorBidi"/>
          <w:kern w:val="2"/>
          <w:sz w:val="24"/>
          <w:szCs w:val="24"/>
          <w14:ligatures w14:val="standardContextual"/>
        </w:rPr>
        <w:tab/>
      </w:r>
      <w:r w:rsidRPr="00F92F6B">
        <w:t>SDT with UE context relocation</w:t>
      </w:r>
      <w:r w:rsidRPr="00F92F6B">
        <w:tab/>
      </w:r>
      <w:r w:rsidRPr="00F92F6B">
        <w:fldChar w:fldCharType="begin" w:fldLock="1"/>
      </w:r>
      <w:r w:rsidRPr="00F92F6B">
        <w:instrText xml:space="preserve"> PAGEREF _Toc219281236 \h </w:instrText>
      </w:r>
      <w:r w:rsidRPr="00F92F6B">
        <w:fldChar w:fldCharType="separate"/>
      </w:r>
      <w:r w:rsidRPr="00F92F6B">
        <w:t>272</w:t>
      </w:r>
      <w:r w:rsidRPr="00F92F6B">
        <w:fldChar w:fldCharType="end"/>
      </w:r>
    </w:p>
    <w:p w14:paraId="4F1556C2" w14:textId="045CF2B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18.3</w:t>
      </w:r>
      <w:r w:rsidRPr="00F92F6B">
        <w:rPr>
          <w:rFonts w:asciiTheme="minorHAnsi" w:eastAsiaTheme="minorEastAsia" w:hAnsiTheme="minorHAnsi" w:cstheme="minorBidi"/>
          <w:kern w:val="2"/>
          <w:sz w:val="24"/>
          <w:szCs w:val="24"/>
          <w14:ligatures w14:val="standardContextual"/>
        </w:rPr>
        <w:tab/>
      </w:r>
      <w:r w:rsidRPr="00F92F6B">
        <w:t>SDT without UE context relocation</w:t>
      </w:r>
      <w:r w:rsidRPr="00F92F6B">
        <w:tab/>
      </w:r>
      <w:r w:rsidRPr="00F92F6B">
        <w:fldChar w:fldCharType="begin" w:fldLock="1"/>
      </w:r>
      <w:r w:rsidRPr="00F92F6B">
        <w:instrText xml:space="preserve"> PAGEREF _Toc219281237 \h </w:instrText>
      </w:r>
      <w:r w:rsidRPr="00F92F6B">
        <w:fldChar w:fldCharType="separate"/>
      </w:r>
      <w:r w:rsidRPr="00F92F6B">
        <w:t>274</w:t>
      </w:r>
      <w:r w:rsidRPr="00F92F6B">
        <w:fldChar w:fldCharType="end"/>
      </w:r>
    </w:p>
    <w:p w14:paraId="00AE3EDA" w14:textId="1D884DF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18.4</w:t>
      </w:r>
      <w:r w:rsidRPr="00F92F6B">
        <w:rPr>
          <w:rFonts w:asciiTheme="minorHAnsi" w:eastAsiaTheme="minorEastAsia" w:hAnsiTheme="minorHAnsi" w:cstheme="minorBidi"/>
          <w:kern w:val="2"/>
          <w:sz w:val="24"/>
          <w:szCs w:val="24"/>
          <w14:ligatures w14:val="standardContextual"/>
        </w:rPr>
        <w:tab/>
      </w:r>
      <w:r w:rsidRPr="00F92F6B">
        <w:t>MT-SDT with/without UE context relocation</w:t>
      </w:r>
      <w:r w:rsidRPr="00F92F6B">
        <w:tab/>
      </w:r>
      <w:r w:rsidRPr="00F92F6B">
        <w:fldChar w:fldCharType="begin" w:fldLock="1"/>
      </w:r>
      <w:r w:rsidRPr="00F92F6B">
        <w:instrText xml:space="preserve"> PAGEREF _Toc219281238 \h </w:instrText>
      </w:r>
      <w:r w:rsidRPr="00F92F6B">
        <w:fldChar w:fldCharType="separate"/>
      </w:r>
      <w:r w:rsidRPr="00F92F6B">
        <w:t>275</w:t>
      </w:r>
      <w:r w:rsidRPr="00F92F6B">
        <w:fldChar w:fldCharType="end"/>
      </w:r>
    </w:p>
    <w:p w14:paraId="37ADD3AA" w14:textId="5D975AE1"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19</w:t>
      </w:r>
      <w:r w:rsidRPr="00F92F6B">
        <w:rPr>
          <w:rFonts w:asciiTheme="minorHAnsi" w:eastAsiaTheme="minorEastAsia" w:hAnsiTheme="minorHAnsi" w:cstheme="minorBidi"/>
          <w:kern w:val="2"/>
          <w:sz w:val="24"/>
          <w:szCs w:val="24"/>
          <w14:ligatures w14:val="standardContextual"/>
        </w:rPr>
        <w:tab/>
      </w:r>
      <w:r w:rsidRPr="00F92F6B">
        <w:t>Support for NR coverage enhancements</w:t>
      </w:r>
      <w:r w:rsidRPr="00F92F6B">
        <w:tab/>
      </w:r>
      <w:r w:rsidRPr="00F92F6B">
        <w:fldChar w:fldCharType="begin" w:fldLock="1"/>
      </w:r>
      <w:r w:rsidRPr="00F92F6B">
        <w:instrText xml:space="preserve"> PAGEREF _Toc219281239 \h </w:instrText>
      </w:r>
      <w:r w:rsidRPr="00F92F6B">
        <w:fldChar w:fldCharType="separate"/>
      </w:r>
      <w:r w:rsidRPr="00F92F6B">
        <w:t>276</w:t>
      </w:r>
      <w:r w:rsidRPr="00F92F6B">
        <w:fldChar w:fldCharType="end"/>
      </w:r>
    </w:p>
    <w:p w14:paraId="229DE984" w14:textId="207C3869"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20</w:t>
      </w:r>
      <w:r w:rsidRPr="00F92F6B">
        <w:rPr>
          <w:rFonts w:asciiTheme="minorHAnsi" w:eastAsiaTheme="minorEastAsia" w:hAnsiTheme="minorHAnsi" w:cstheme="minorBidi"/>
          <w:kern w:val="2"/>
          <w:sz w:val="24"/>
          <w:szCs w:val="24"/>
          <w14:ligatures w14:val="standardContextual"/>
        </w:rPr>
        <w:tab/>
      </w:r>
      <w:r w:rsidRPr="00F92F6B">
        <w:t>Support for Multi-USIM devices</w:t>
      </w:r>
      <w:r w:rsidRPr="00F92F6B">
        <w:tab/>
      </w:r>
      <w:r w:rsidRPr="00F92F6B">
        <w:fldChar w:fldCharType="begin" w:fldLock="1"/>
      </w:r>
      <w:r w:rsidRPr="00F92F6B">
        <w:instrText xml:space="preserve"> PAGEREF _Toc219281240 \h </w:instrText>
      </w:r>
      <w:r w:rsidRPr="00F92F6B">
        <w:fldChar w:fldCharType="separate"/>
      </w:r>
      <w:r w:rsidRPr="00F92F6B">
        <w:t>277</w:t>
      </w:r>
      <w:r w:rsidRPr="00F92F6B">
        <w:fldChar w:fldCharType="end"/>
      </w:r>
    </w:p>
    <w:p w14:paraId="1F143A35" w14:textId="6E0B283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20.1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_Toc219281241 \h </w:instrText>
      </w:r>
      <w:r w:rsidRPr="00F92F6B">
        <w:fldChar w:fldCharType="separate"/>
      </w:r>
      <w:r w:rsidRPr="00F92F6B">
        <w:t>277</w:t>
      </w:r>
      <w:r w:rsidRPr="00F92F6B">
        <w:fldChar w:fldCharType="end"/>
      </w:r>
    </w:p>
    <w:p w14:paraId="6609C125" w14:textId="462E643A"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20.2</w:t>
      </w:r>
      <w:r w:rsidRPr="00F92F6B">
        <w:rPr>
          <w:rFonts w:asciiTheme="minorHAnsi" w:eastAsiaTheme="minorEastAsia" w:hAnsiTheme="minorHAnsi" w:cstheme="minorBidi"/>
          <w:kern w:val="2"/>
          <w:sz w:val="24"/>
          <w:szCs w:val="24"/>
          <w14:ligatures w14:val="standardContextual"/>
        </w:rPr>
        <w:tab/>
      </w:r>
      <w:r w:rsidRPr="00F92F6B">
        <w:t>Paging Collision Avoidance</w:t>
      </w:r>
      <w:r w:rsidRPr="00F92F6B">
        <w:tab/>
      </w:r>
      <w:r w:rsidRPr="00F92F6B">
        <w:fldChar w:fldCharType="begin" w:fldLock="1"/>
      </w:r>
      <w:r w:rsidRPr="00F92F6B">
        <w:instrText xml:space="preserve"> PAGEREF _Toc219281242 \h </w:instrText>
      </w:r>
      <w:r w:rsidRPr="00F92F6B">
        <w:fldChar w:fldCharType="separate"/>
      </w:r>
      <w:r w:rsidRPr="00F92F6B">
        <w:t>277</w:t>
      </w:r>
      <w:r w:rsidRPr="00F92F6B">
        <w:fldChar w:fldCharType="end"/>
      </w:r>
    </w:p>
    <w:p w14:paraId="1F4383A2" w14:textId="6491A99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20.3</w:t>
      </w:r>
      <w:r w:rsidRPr="00F92F6B">
        <w:rPr>
          <w:rFonts w:asciiTheme="minorHAnsi" w:eastAsiaTheme="minorEastAsia" w:hAnsiTheme="minorHAnsi" w:cstheme="minorBidi"/>
          <w:kern w:val="2"/>
          <w:sz w:val="24"/>
          <w:szCs w:val="24"/>
          <w14:ligatures w14:val="standardContextual"/>
        </w:rPr>
        <w:tab/>
      </w:r>
      <w:r w:rsidRPr="00F92F6B">
        <w:t>UE notification on Network Switching</w:t>
      </w:r>
      <w:r w:rsidRPr="00F92F6B">
        <w:tab/>
      </w:r>
      <w:r w:rsidRPr="00F92F6B">
        <w:fldChar w:fldCharType="begin" w:fldLock="1"/>
      </w:r>
      <w:r w:rsidRPr="00F92F6B">
        <w:instrText xml:space="preserve"> PAGEREF _Toc219281243 \h </w:instrText>
      </w:r>
      <w:r w:rsidRPr="00F92F6B">
        <w:fldChar w:fldCharType="separate"/>
      </w:r>
      <w:r w:rsidRPr="00F92F6B">
        <w:t>278</w:t>
      </w:r>
      <w:r w:rsidRPr="00F92F6B">
        <w:fldChar w:fldCharType="end"/>
      </w:r>
    </w:p>
    <w:p w14:paraId="7C1D937F" w14:textId="1278C95E"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20.4</w:t>
      </w:r>
      <w:r w:rsidRPr="00F92F6B">
        <w:rPr>
          <w:rFonts w:asciiTheme="minorHAnsi" w:eastAsiaTheme="minorEastAsia" w:hAnsiTheme="minorHAnsi" w:cstheme="minorBidi"/>
          <w:kern w:val="2"/>
          <w:sz w:val="24"/>
          <w:szCs w:val="24"/>
          <w14:ligatures w14:val="standardContextual"/>
        </w:rPr>
        <w:tab/>
      </w:r>
      <w:r w:rsidRPr="00F92F6B">
        <w:t>Temporary UE capability restriction and removal of restriction</w:t>
      </w:r>
      <w:r w:rsidRPr="00F92F6B">
        <w:tab/>
      </w:r>
      <w:r w:rsidRPr="00F92F6B">
        <w:fldChar w:fldCharType="begin" w:fldLock="1"/>
      </w:r>
      <w:r w:rsidRPr="00F92F6B">
        <w:instrText xml:space="preserve"> PAGEREF _Toc219281244 \h </w:instrText>
      </w:r>
      <w:r w:rsidRPr="00F92F6B">
        <w:fldChar w:fldCharType="separate"/>
      </w:r>
      <w:r w:rsidRPr="00F92F6B">
        <w:t>278</w:t>
      </w:r>
      <w:r w:rsidRPr="00F92F6B">
        <w:fldChar w:fldCharType="end"/>
      </w:r>
    </w:p>
    <w:p w14:paraId="15B07171" w14:textId="6F47821E"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21</w:t>
      </w:r>
      <w:r w:rsidRPr="00F92F6B">
        <w:rPr>
          <w:rFonts w:asciiTheme="minorHAnsi" w:eastAsiaTheme="minorEastAsia" w:hAnsiTheme="minorHAnsi" w:cstheme="minorBidi"/>
          <w:kern w:val="2"/>
          <w:sz w:val="24"/>
          <w:szCs w:val="24"/>
          <w14:ligatures w14:val="standardContextual"/>
        </w:rPr>
        <w:tab/>
      </w:r>
      <w:r w:rsidRPr="00F92F6B">
        <w:t>Application Layer Measurement Collection</w:t>
      </w:r>
      <w:r w:rsidRPr="00F92F6B">
        <w:tab/>
      </w:r>
      <w:r w:rsidRPr="00F92F6B">
        <w:fldChar w:fldCharType="begin" w:fldLock="1"/>
      </w:r>
      <w:r w:rsidRPr="00F92F6B">
        <w:instrText xml:space="preserve"> PAGEREF _Toc219281245 \h </w:instrText>
      </w:r>
      <w:r w:rsidRPr="00F92F6B">
        <w:fldChar w:fldCharType="separate"/>
      </w:r>
      <w:r w:rsidRPr="00F92F6B">
        <w:t>279</w:t>
      </w:r>
      <w:r w:rsidRPr="00F92F6B">
        <w:fldChar w:fldCharType="end"/>
      </w:r>
    </w:p>
    <w:p w14:paraId="2CFCAABC" w14:textId="46EEBF5D"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21.1</w:t>
      </w:r>
      <w:r w:rsidRPr="00F92F6B">
        <w:rPr>
          <w:rFonts w:asciiTheme="minorHAnsi" w:eastAsiaTheme="minorEastAsia" w:hAnsiTheme="minorHAnsi" w:cstheme="minorBidi"/>
          <w:kern w:val="2"/>
          <w:sz w:val="24"/>
          <w:szCs w:val="24"/>
          <w14:ligatures w14:val="standardContextual"/>
        </w:rPr>
        <w:tab/>
      </w:r>
      <w:r w:rsidRPr="00F92F6B">
        <w:t>Overview</w:t>
      </w:r>
      <w:r w:rsidRPr="00F92F6B">
        <w:tab/>
      </w:r>
      <w:r w:rsidRPr="00F92F6B">
        <w:fldChar w:fldCharType="begin" w:fldLock="1"/>
      </w:r>
      <w:r w:rsidRPr="00F92F6B">
        <w:instrText xml:space="preserve"> PAGEREF _Toc219281246 \h </w:instrText>
      </w:r>
      <w:r w:rsidRPr="00F92F6B">
        <w:fldChar w:fldCharType="separate"/>
      </w:r>
      <w:r w:rsidRPr="00F92F6B">
        <w:t>279</w:t>
      </w:r>
      <w:r w:rsidRPr="00F92F6B">
        <w:fldChar w:fldCharType="end"/>
      </w:r>
    </w:p>
    <w:p w14:paraId="742EA7FD" w14:textId="4C05B8D7"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21.2</w:t>
      </w:r>
      <w:r w:rsidRPr="00F92F6B">
        <w:rPr>
          <w:rFonts w:asciiTheme="minorHAnsi" w:eastAsiaTheme="minorEastAsia" w:hAnsiTheme="minorHAnsi" w:cstheme="minorBidi"/>
          <w:kern w:val="2"/>
          <w:sz w:val="24"/>
          <w:szCs w:val="24"/>
          <w14:ligatures w14:val="standardContextual"/>
        </w:rPr>
        <w:tab/>
      </w:r>
      <w:r w:rsidRPr="00F92F6B">
        <w:t>QoE Measurement Configuration</w:t>
      </w:r>
      <w:r w:rsidRPr="00F92F6B">
        <w:tab/>
      </w:r>
      <w:r w:rsidRPr="00F92F6B">
        <w:fldChar w:fldCharType="begin" w:fldLock="1"/>
      </w:r>
      <w:r w:rsidRPr="00F92F6B">
        <w:instrText xml:space="preserve"> PAGEREF _Toc219281247 \h </w:instrText>
      </w:r>
      <w:r w:rsidRPr="00F92F6B">
        <w:fldChar w:fldCharType="separate"/>
      </w:r>
      <w:r w:rsidRPr="00F92F6B">
        <w:t>279</w:t>
      </w:r>
      <w:r w:rsidRPr="00F92F6B">
        <w:fldChar w:fldCharType="end"/>
      </w:r>
    </w:p>
    <w:p w14:paraId="3CEF8FDE" w14:textId="084F9C8F"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21.2.1</w:t>
      </w:r>
      <w:r w:rsidRPr="00F92F6B">
        <w:rPr>
          <w:rFonts w:asciiTheme="minorHAnsi" w:eastAsiaTheme="minorEastAsia" w:hAnsiTheme="minorHAnsi" w:cstheme="minorBidi"/>
          <w:kern w:val="2"/>
          <w:sz w:val="24"/>
          <w:szCs w:val="24"/>
          <w14:ligatures w14:val="standardContextual"/>
        </w:rPr>
        <w:tab/>
      </w:r>
      <w:r w:rsidRPr="00F92F6B">
        <w:t>QoE Measurement Collection Activation and Reporting</w:t>
      </w:r>
      <w:r w:rsidRPr="00F92F6B">
        <w:tab/>
      </w:r>
      <w:r w:rsidRPr="00F92F6B">
        <w:fldChar w:fldCharType="begin" w:fldLock="1"/>
      </w:r>
      <w:r w:rsidRPr="00F92F6B">
        <w:instrText xml:space="preserve"> PAGEREF _Toc219281248 \h </w:instrText>
      </w:r>
      <w:r w:rsidRPr="00F92F6B">
        <w:fldChar w:fldCharType="separate"/>
      </w:r>
      <w:r w:rsidRPr="00F92F6B">
        <w:t>279</w:t>
      </w:r>
      <w:r w:rsidRPr="00F92F6B">
        <w:fldChar w:fldCharType="end"/>
      </w:r>
    </w:p>
    <w:p w14:paraId="4D6F1456" w14:textId="6091C4E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21.2.2</w:t>
      </w:r>
      <w:r w:rsidRPr="00F92F6B">
        <w:rPr>
          <w:rFonts w:asciiTheme="minorHAnsi" w:eastAsiaTheme="minorEastAsia" w:hAnsiTheme="minorHAnsi" w:cstheme="minorBidi"/>
          <w:kern w:val="2"/>
          <w:sz w:val="24"/>
          <w:szCs w:val="24"/>
          <w14:ligatures w14:val="standardContextual"/>
        </w:rPr>
        <w:tab/>
      </w:r>
      <w:r w:rsidRPr="00F92F6B">
        <w:t>QoE Measurement Collection Deactivation</w:t>
      </w:r>
      <w:r w:rsidRPr="00F92F6B">
        <w:tab/>
      </w:r>
      <w:r w:rsidRPr="00F92F6B">
        <w:fldChar w:fldCharType="begin" w:fldLock="1"/>
      </w:r>
      <w:r w:rsidRPr="00F92F6B">
        <w:instrText xml:space="preserve"> PAGEREF _Toc219281249 \h </w:instrText>
      </w:r>
      <w:r w:rsidRPr="00F92F6B">
        <w:fldChar w:fldCharType="separate"/>
      </w:r>
      <w:r w:rsidRPr="00F92F6B">
        <w:t>280</w:t>
      </w:r>
      <w:r w:rsidRPr="00F92F6B">
        <w:fldChar w:fldCharType="end"/>
      </w:r>
    </w:p>
    <w:p w14:paraId="396BF52B" w14:textId="6A9CDA7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21.2.3</w:t>
      </w:r>
      <w:r w:rsidRPr="00F92F6B">
        <w:rPr>
          <w:rFonts w:asciiTheme="minorHAnsi" w:eastAsiaTheme="minorEastAsia" w:hAnsiTheme="minorHAnsi" w:cstheme="minorBidi"/>
          <w:kern w:val="2"/>
          <w:sz w:val="24"/>
          <w:szCs w:val="24"/>
          <w14:ligatures w14:val="standardContextual"/>
        </w:rPr>
        <w:tab/>
      </w:r>
      <w:r w:rsidRPr="00F92F6B">
        <w:t>Handling of QMC during RAN Overload</w:t>
      </w:r>
      <w:r w:rsidRPr="00F92F6B">
        <w:tab/>
      </w:r>
      <w:r w:rsidRPr="00F92F6B">
        <w:fldChar w:fldCharType="begin" w:fldLock="1"/>
      </w:r>
      <w:r w:rsidRPr="00F92F6B">
        <w:instrText xml:space="preserve"> PAGEREF _Toc219281250 \h </w:instrText>
      </w:r>
      <w:r w:rsidRPr="00F92F6B">
        <w:fldChar w:fldCharType="separate"/>
      </w:r>
      <w:r w:rsidRPr="00F92F6B">
        <w:t>280</w:t>
      </w:r>
      <w:r w:rsidRPr="00F92F6B">
        <w:fldChar w:fldCharType="end"/>
      </w:r>
    </w:p>
    <w:p w14:paraId="7DA948DC" w14:textId="3B9501E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21.2.4</w:t>
      </w:r>
      <w:r w:rsidRPr="00F92F6B">
        <w:rPr>
          <w:rFonts w:asciiTheme="minorHAnsi" w:eastAsiaTheme="minorEastAsia" w:hAnsiTheme="minorHAnsi" w:cstheme="minorBidi"/>
          <w:kern w:val="2"/>
          <w:sz w:val="24"/>
          <w:szCs w:val="24"/>
          <w14:ligatures w14:val="standardContextual"/>
        </w:rPr>
        <w:tab/>
      </w:r>
      <w:r w:rsidRPr="00F92F6B">
        <w:t>QoE Measurement Handling in RRC_IDLE and RRC_INACTIVE States</w:t>
      </w:r>
      <w:r w:rsidRPr="00F92F6B">
        <w:tab/>
      </w:r>
      <w:r w:rsidRPr="00F92F6B">
        <w:fldChar w:fldCharType="begin" w:fldLock="1"/>
      </w:r>
      <w:r w:rsidRPr="00F92F6B">
        <w:instrText xml:space="preserve"> PAGEREF _Toc219281251 \h </w:instrText>
      </w:r>
      <w:r w:rsidRPr="00F92F6B">
        <w:fldChar w:fldCharType="separate"/>
      </w:r>
      <w:r w:rsidRPr="00F92F6B">
        <w:t>280</w:t>
      </w:r>
      <w:r w:rsidRPr="00F92F6B">
        <w:fldChar w:fldCharType="end"/>
      </w:r>
    </w:p>
    <w:p w14:paraId="625D22BF" w14:textId="54F5912A"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21.2.5</w:t>
      </w:r>
      <w:r w:rsidRPr="00F92F6B">
        <w:rPr>
          <w:rFonts w:asciiTheme="minorHAnsi" w:eastAsiaTheme="minorEastAsia" w:hAnsiTheme="minorHAnsi" w:cstheme="minorBidi"/>
          <w:kern w:val="2"/>
          <w:sz w:val="24"/>
          <w:szCs w:val="24"/>
          <w14:ligatures w14:val="standardContextual"/>
        </w:rPr>
        <w:tab/>
      </w:r>
      <w:r w:rsidRPr="00F92F6B">
        <w:t>Per-slice QoE Measurement</w:t>
      </w:r>
      <w:r w:rsidRPr="00F92F6B">
        <w:tab/>
      </w:r>
      <w:r w:rsidRPr="00F92F6B">
        <w:fldChar w:fldCharType="begin" w:fldLock="1"/>
      </w:r>
      <w:r w:rsidRPr="00F92F6B">
        <w:instrText xml:space="preserve"> PAGEREF _Toc219281252 \h </w:instrText>
      </w:r>
      <w:r w:rsidRPr="00F92F6B">
        <w:fldChar w:fldCharType="separate"/>
      </w:r>
      <w:r w:rsidRPr="00F92F6B">
        <w:t>281</w:t>
      </w:r>
      <w:r w:rsidRPr="00F92F6B">
        <w:fldChar w:fldCharType="end"/>
      </w:r>
    </w:p>
    <w:p w14:paraId="2A0AD8EC" w14:textId="1CC668E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21.3</w:t>
      </w:r>
      <w:r w:rsidRPr="00F92F6B">
        <w:rPr>
          <w:rFonts w:asciiTheme="minorHAnsi" w:eastAsiaTheme="minorEastAsia" w:hAnsiTheme="minorHAnsi" w:cstheme="minorBidi"/>
          <w:kern w:val="2"/>
          <w:sz w:val="24"/>
          <w:szCs w:val="24"/>
          <w14:ligatures w14:val="standardContextual"/>
        </w:rPr>
        <w:tab/>
      </w:r>
      <w:r w:rsidRPr="00F92F6B">
        <w:t>QoE Measurement Continuity for Mobility</w:t>
      </w:r>
      <w:r w:rsidRPr="00F92F6B">
        <w:tab/>
      </w:r>
      <w:r w:rsidRPr="00F92F6B">
        <w:fldChar w:fldCharType="begin" w:fldLock="1"/>
      </w:r>
      <w:r w:rsidRPr="00F92F6B">
        <w:instrText xml:space="preserve"> PAGEREF _Toc219281253 \h </w:instrText>
      </w:r>
      <w:r w:rsidRPr="00F92F6B">
        <w:fldChar w:fldCharType="separate"/>
      </w:r>
      <w:r w:rsidRPr="00F92F6B">
        <w:t>281</w:t>
      </w:r>
      <w:r w:rsidRPr="00F92F6B">
        <w:fldChar w:fldCharType="end"/>
      </w:r>
    </w:p>
    <w:p w14:paraId="7D309FE9" w14:textId="1631CCD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21.4</w:t>
      </w:r>
      <w:r w:rsidRPr="00F92F6B">
        <w:rPr>
          <w:rFonts w:asciiTheme="minorHAnsi" w:eastAsiaTheme="minorEastAsia" w:hAnsiTheme="minorHAnsi" w:cstheme="minorBidi"/>
          <w:kern w:val="2"/>
          <w:sz w:val="24"/>
          <w:szCs w:val="24"/>
          <w14:ligatures w14:val="standardContextual"/>
        </w:rPr>
        <w:tab/>
      </w:r>
      <w:r w:rsidRPr="00F92F6B">
        <w:t>RAN Visible QoE Measurements</w:t>
      </w:r>
      <w:r w:rsidRPr="00F92F6B">
        <w:tab/>
      </w:r>
      <w:r w:rsidRPr="00F92F6B">
        <w:fldChar w:fldCharType="begin" w:fldLock="1"/>
      </w:r>
      <w:r w:rsidRPr="00F92F6B">
        <w:instrText xml:space="preserve"> PAGEREF _Toc219281254 \h </w:instrText>
      </w:r>
      <w:r w:rsidRPr="00F92F6B">
        <w:fldChar w:fldCharType="separate"/>
      </w:r>
      <w:r w:rsidRPr="00F92F6B">
        <w:t>282</w:t>
      </w:r>
      <w:r w:rsidRPr="00F92F6B">
        <w:fldChar w:fldCharType="end"/>
      </w:r>
    </w:p>
    <w:p w14:paraId="4D73A71A" w14:textId="731A125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21.5</w:t>
      </w:r>
      <w:r w:rsidRPr="00F92F6B">
        <w:rPr>
          <w:rFonts w:asciiTheme="minorHAnsi" w:eastAsiaTheme="minorEastAsia" w:hAnsiTheme="minorHAnsi" w:cstheme="minorBidi"/>
          <w:kern w:val="2"/>
          <w:sz w:val="24"/>
          <w:szCs w:val="24"/>
          <w14:ligatures w14:val="standardContextual"/>
        </w:rPr>
        <w:tab/>
      </w:r>
      <w:r w:rsidRPr="00F92F6B">
        <w:t>Alignment of MDT and QoE Measurements</w:t>
      </w:r>
      <w:r w:rsidRPr="00F92F6B">
        <w:tab/>
      </w:r>
      <w:r w:rsidRPr="00F92F6B">
        <w:fldChar w:fldCharType="begin" w:fldLock="1"/>
      </w:r>
      <w:r w:rsidRPr="00F92F6B">
        <w:instrText xml:space="preserve"> PAGEREF _Toc219281255 \h </w:instrText>
      </w:r>
      <w:r w:rsidRPr="00F92F6B">
        <w:fldChar w:fldCharType="separate"/>
      </w:r>
      <w:r w:rsidRPr="00F92F6B">
        <w:t>283</w:t>
      </w:r>
      <w:r w:rsidRPr="00F92F6B">
        <w:fldChar w:fldCharType="end"/>
      </w:r>
    </w:p>
    <w:p w14:paraId="68DE7B37" w14:textId="714B62F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21.6</w:t>
      </w:r>
      <w:r w:rsidRPr="00F92F6B">
        <w:rPr>
          <w:rFonts w:asciiTheme="minorHAnsi" w:eastAsiaTheme="minorEastAsia" w:hAnsiTheme="minorHAnsi" w:cstheme="minorBidi"/>
          <w:kern w:val="2"/>
          <w:sz w:val="24"/>
          <w:szCs w:val="24"/>
          <w14:ligatures w14:val="standardContextual"/>
        </w:rPr>
        <w:tab/>
      </w:r>
      <w:r w:rsidRPr="00F92F6B">
        <w:t>QoE Measurement Collection in High Mobility Scenarios</w:t>
      </w:r>
      <w:r w:rsidRPr="00F92F6B">
        <w:tab/>
      </w:r>
      <w:r w:rsidRPr="00F92F6B">
        <w:fldChar w:fldCharType="begin" w:fldLock="1"/>
      </w:r>
      <w:r w:rsidRPr="00F92F6B">
        <w:instrText xml:space="preserve"> PAGEREF _Toc219281256 \h </w:instrText>
      </w:r>
      <w:r w:rsidRPr="00F92F6B">
        <w:fldChar w:fldCharType="separate"/>
      </w:r>
      <w:r w:rsidRPr="00F92F6B">
        <w:t>283</w:t>
      </w:r>
      <w:r w:rsidRPr="00F92F6B">
        <w:fldChar w:fldCharType="end"/>
      </w:r>
    </w:p>
    <w:p w14:paraId="3A29E6F7" w14:textId="77BF938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t>21.</w:t>
      </w:r>
      <w:r w:rsidRPr="00F92F6B">
        <w:rPr>
          <w:rFonts w:eastAsia="SimSun"/>
        </w:rPr>
        <w:t>7</w:t>
      </w:r>
      <w:r w:rsidRPr="00F92F6B">
        <w:rPr>
          <w:rFonts w:asciiTheme="minorHAnsi" w:eastAsiaTheme="minorEastAsia" w:hAnsiTheme="minorHAnsi" w:cstheme="minorBidi"/>
          <w:kern w:val="2"/>
          <w:sz w:val="24"/>
          <w:szCs w:val="24"/>
          <w14:ligatures w14:val="standardContextual"/>
        </w:rPr>
        <w:tab/>
      </w:r>
      <w:r w:rsidRPr="00F92F6B">
        <w:t>Void</w:t>
      </w:r>
      <w:r w:rsidRPr="00F92F6B">
        <w:tab/>
      </w:r>
      <w:r w:rsidRPr="00F92F6B">
        <w:fldChar w:fldCharType="begin" w:fldLock="1"/>
      </w:r>
      <w:r w:rsidRPr="00F92F6B">
        <w:instrText xml:space="preserve"> PAGEREF _Toc219281257 \h </w:instrText>
      </w:r>
      <w:r w:rsidRPr="00F92F6B">
        <w:fldChar w:fldCharType="separate"/>
      </w:r>
      <w:r w:rsidRPr="00F92F6B">
        <w:t>283</w:t>
      </w:r>
      <w:r w:rsidRPr="00F92F6B">
        <w:fldChar w:fldCharType="end"/>
      </w:r>
    </w:p>
    <w:p w14:paraId="748E607A" w14:textId="62301543"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rPr>
          <w:rFonts w:eastAsia="SimSun"/>
        </w:rPr>
        <w:t>22</w:t>
      </w:r>
      <w:r w:rsidRPr="00F92F6B">
        <w:rPr>
          <w:rFonts w:asciiTheme="minorHAnsi" w:eastAsiaTheme="minorEastAsia" w:hAnsiTheme="minorHAnsi" w:cstheme="minorBidi"/>
          <w:kern w:val="2"/>
          <w:sz w:val="24"/>
          <w:szCs w:val="24"/>
          <w14:ligatures w14:val="standardContextual"/>
        </w:rPr>
        <w:tab/>
      </w:r>
      <w:r w:rsidRPr="00F92F6B">
        <w:rPr>
          <w:rFonts w:eastAsia="SimSun"/>
        </w:rPr>
        <w:t>Support of AI/ML for NR Air Interface</w:t>
      </w:r>
      <w:r w:rsidRPr="00F92F6B">
        <w:tab/>
      </w:r>
      <w:r w:rsidRPr="00F92F6B">
        <w:fldChar w:fldCharType="begin" w:fldLock="1"/>
      </w:r>
      <w:r w:rsidRPr="00F92F6B">
        <w:instrText xml:space="preserve"> PAGEREF _Toc219281258 \h </w:instrText>
      </w:r>
      <w:r w:rsidRPr="00F92F6B">
        <w:fldChar w:fldCharType="separate"/>
      </w:r>
      <w:r w:rsidRPr="00F92F6B">
        <w:t>283</w:t>
      </w:r>
      <w:r w:rsidRPr="00F92F6B">
        <w:fldChar w:fldCharType="end"/>
      </w:r>
    </w:p>
    <w:p w14:paraId="151824DB" w14:textId="7F253480"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22.1</w:t>
      </w:r>
      <w:r w:rsidRPr="00F92F6B">
        <w:rPr>
          <w:rFonts w:asciiTheme="minorHAnsi" w:eastAsiaTheme="minorEastAsia" w:hAnsiTheme="minorHAnsi" w:cstheme="minorBidi"/>
          <w:kern w:val="2"/>
          <w:sz w:val="24"/>
          <w:szCs w:val="24"/>
          <w14:ligatures w14:val="standardContextual"/>
        </w:rPr>
        <w:tab/>
      </w:r>
      <w:r w:rsidRPr="00F92F6B">
        <w:rPr>
          <w:rFonts w:eastAsia="SimSun"/>
        </w:rPr>
        <w:t>Overview</w:t>
      </w:r>
      <w:r w:rsidRPr="00F92F6B">
        <w:tab/>
      </w:r>
      <w:r w:rsidRPr="00F92F6B">
        <w:fldChar w:fldCharType="begin" w:fldLock="1"/>
      </w:r>
      <w:r w:rsidRPr="00F92F6B">
        <w:instrText xml:space="preserve"> PAGEREF _Toc219281259 \h </w:instrText>
      </w:r>
      <w:r w:rsidRPr="00F92F6B">
        <w:fldChar w:fldCharType="separate"/>
      </w:r>
      <w:r w:rsidRPr="00F92F6B">
        <w:t>283</w:t>
      </w:r>
      <w:r w:rsidRPr="00F92F6B">
        <w:fldChar w:fldCharType="end"/>
      </w:r>
    </w:p>
    <w:p w14:paraId="5A4A94D6" w14:textId="0A304DA6"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22.2</w:t>
      </w:r>
      <w:r w:rsidRPr="00F92F6B">
        <w:rPr>
          <w:rFonts w:asciiTheme="minorHAnsi" w:eastAsiaTheme="minorEastAsia" w:hAnsiTheme="minorHAnsi" w:cstheme="minorBidi"/>
          <w:kern w:val="2"/>
          <w:sz w:val="24"/>
          <w:szCs w:val="24"/>
          <w14:ligatures w14:val="standardContextual"/>
        </w:rPr>
        <w:tab/>
      </w:r>
      <w:r w:rsidRPr="00F92F6B">
        <w:rPr>
          <w:rFonts w:eastAsia="SimSun"/>
        </w:rPr>
        <w:t>AI/ML-based Beam Management</w:t>
      </w:r>
      <w:r w:rsidRPr="00F92F6B">
        <w:tab/>
      </w:r>
      <w:r w:rsidRPr="00F92F6B">
        <w:fldChar w:fldCharType="begin" w:fldLock="1"/>
      </w:r>
      <w:r w:rsidRPr="00F92F6B">
        <w:instrText xml:space="preserve"> PAGEREF _Toc219281260 \h </w:instrText>
      </w:r>
      <w:r w:rsidRPr="00F92F6B">
        <w:fldChar w:fldCharType="separate"/>
      </w:r>
      <w:r w:rsidRPr="00F92F6B">
        <w:t>284</w:t>
      </w:r>
      <w:r w:rsidRPr="00F92F6B">
        <w:fldChar w:fldCharType="end"/>
      </w:r>
    </w:p>
    <w:p w14:paraId="7A3CC72E" w14:textId="3B69DC2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22.2.1</w:t>
      </w:r>
      <w:r w:rsidRPr="00F92F6B">
        <w:rPr>
          <w:rFonts w:asciiTheme="minorHAnsi" w:eastAsiaTheme="minorEastAsia" w:hAnsiTheme="minorHAnsi" w:cstheme="minorBidi"/>
          <w:kern w:val="2"/>
          <w:sz w:val="24"/>
          <w:szCs w:val="24"/>
          <w14:ligatures w14:val="standardContextual"/>
        </w:rPr>
        <w:tab/>
      </w:r>
      <w:r w:rsidRPr="00F92F6B">
        <w:rPr>
          <w:rFonts w:eastAsiaTheme="minorEastAsia"/>
          <w:lang w:eastAsia="en-GB"/>
        </w:rPr>
        <w:t>Introduction</w:t>
      </w:r>
      <w:r w:rsidRPr="00F92F6B">
        <w:tab/>
      </w:r>
      <w:r w:rsidRPr="00F92F6B">
        <w:fldChar w:fldCharType="begin" w:fldLock="1"/>
      </w:r>
      <w:r w:rsidRPr="00F92F6B">
        <w:instrText xml:space="preserve"> PAGEREF _Toc219281261 \h </w:instrText>
      </w:r>
      <w:r w:rsidRPr="00F92F6B">
        <w:fldChar w:fldCharType="separate"/>
      </w:r>
      <w:r w:rsidRPr="00F92F6B">
        <w:t>284</w:t>
      </w:r>
      <w:r w:rsidRPr="00F92F6B">
        <w:fldChar w:fldCharType="end"/>
      </w:r>
    </w:p>
    <w:p w14:paraId="08B23011" w14:textId="3239186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rPr>
          <w:rFonts w:eastAsia="SimSun"/>
        </w:rPr>
        <w:t>22.2.2</w:t>
      </w:r>
      <w:r w:rsidRPr="00F92F6B">
        <w:rPr>
          <w:rFonts w:asciiTheme="minorHAnsi" w:eastAsiaTheme="minorEastAsia" w:hAnsiTheme="minorHAnsi" w:cstheme="minorBidi"/>
          <w:kern w:val="2"/>
          <w:sz w:val="24"/>
          <w:szCs w:val="24"/>
          <w14:ligatures w14:val="standardContextual"/>
        </w:rPr>
        <w:tab/>
      </w:r>
      <w:r w:rsidRPr="00F92F6B">
        <w:rPr>
          <w:rFonts w:eastAsia="SimSun"/>
        </w:rPr>
        <w:t>Void</w:t>
      </w:r>
      <w:r w:rsidRPr="00F92F6B">
        <w:tab/>
      </w:r>
      <w:r w:rsidRPr="00F92F6B">
        <w:fldChar w:fldCharType="begin" w:fldLock="1"/>
      </w:r>
      <w:r w:rsidRPr="00F92F6B">
        <w:instrText xml:space="preserve"> PAGEREF _Toc219281262 \h </w:instrText>
      </w:r>
      <w:r w:rsidRPr="00F92F6B">
        <w:fldChar w:fldCharType="separate"/>
      </w:r>
      <w:r w:rsidRPr="00F92F6B">
        <w:t>284</w:t>
      </w:r>
      <w:r w:rsidRPr="00F92F6B">
        <w:fldChar w:fldCharType="end"/>
      </w:r>
    </w:p>
    <w:p w14:paraId="36EAB57F" w14:textId="01EC28BC"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22.2.3</w:t>
      </w:r>
      <w:r w:rsidRPr="00F92F6B">
        <w:rPr>
          <w:rFonts w:asciiTheme="minorHAnsi" w:eastAsiaTheme="minorEastAsia" w:hAnsiTheme="minorHAnsi" w:cstheme="minorBidi"/>
          <w:kern w:val="2"/>
          <w:sz w:val="24"/>
          <w:szCs w:val="24"/>
          <w14:ligatures w14:val="standardContextual"/>
        </w:rPr>
        <w:tab/>
      </w:r>
      <w:r w:rsidRPr="00F92F6B">
        <w:rPr>
          <w:rFonts w:eastAsiaTheme="minorEastAsia"/>
          <w:lang w:eastAsia="en-GB"/>
        </w:rPr>
        <w:t>Applicability</w:t>
      </w:r>
      <w:r w:rsidRPr="00F92F6B">
        <w:t xml:space="preserve"> Reporting</w:t>
      </w:r>
      <w:r w:rsidRPr="00F92F6B">
        <w:tab/>
      </w:r>
      <w:r w:rsidRPr="00F92F6B">
        <w:fldChar w:fldCharType="begin" w:fldLock="1"/>
      </w:r>
      <w:r w:rsidRPr="00F92F6B">
        <w:instrText xml:space="preserve"> PAGEREF _Toc219281263 \h </w:instrText>
      </w:r>
      <w:r w:rsidRPr="00F92F6B">
        <w:fldChar w:fldCharType="separate"/>
      </w:r>
      <w:r w:rsidRPr="00F92F6B">
        <w:t>284</w:t>
      </w:r>
      <w:r w:rsidRPr="00F92F6B">
        <w:fldChar w:fldCharType="end"/>
      </w:r>
    </w:p>
    <w:p w14:paraId="6541A140" w14:textId="3B148B21"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22.2.4</w:t>
      </w:r>
      <w:r w:rsidRPr="00F92F6B">
        <w:rPr>
          <w:rFonts w:asciiTheme="minorHAnsi" w:eastAsiaTheme="minorEastAsia" w:hAnsiTheme="minorHAnsi" w:cstheme="minorBidi"/>
          <w:kern w:val="2"/>
          <w:sz w:val="24"/>
          <w:szCs w:val="24"/>
          <w14:ligatures w14:val="standardContextual"/>
        </w:rPr>
        <w:tab/>
      </w:r>
      <w:r w:rsidRPr="00F92F6B">
        <w:t xml:space="preserve">Inference, </w:t>
      </w:r>
      <w:r w:rsidRPr="00F92F6B">
        <w:rPr>
          <w:rFonts w:eastAsiaTheme="minorEastAsia"/>
          <w:lang w:eastAsia="en-GB"/>
        </w:rPr>
        <w:t>Monitoring</w:t>
      </w:r>
      <w:r w:rsidRPr="00F92F6B">
        <w:t xml:space="preserve"> and Management</w:t>
      </w:r>
      <w:r w:rsidRPr="00F92F6B">
        <w:tab/>
      </w:r>
      <w:r w:rsidRPr="00F92F6B">
        <w:fldChar w:fldCharType="begin" w:fldLock="1"/>
      </w:r>
      <w:r w:rsidRPr="00F92F6B">
        <w:instrText xml:space="preserve"> PAGEREF _Toc219281264 \h </w:instrText>
      </w:r>
      <w:r w:rsidRPr="00F92F6B">
        <w:fldChar w:fldCharType="separate"/>
      </w:r>
      <w:r w:rsidRPr="00F92F6B">
        <w:t>285</w:t>
      </w:r>
      <w:r w:rsidRPr="00F92F6B">
        <w:fldChar w:fldCharType="end"/>
      </w:r>
    </w:p>
    <w:p w14:paraId="21D40578" w14:textId="0FAF5169"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22.3</w:t>
      </w:r>
      <w:r w:rsidRPr="00F92F6B">
        <w:rPr>
          <w:rFonts w:asciiTheme="minorHAnsi" w:eastAsiaTheme="minorEastAsia" w:hAnsiTheme="minorHAnsi" w:cstheme="minorBidi"/>
          <w:kern w:val="2"/>
          <w:sz w:val="24"/>
          <w:szCs w:val="24"/>
          <w14:ligatures w14:val="standardContextual"/>
        </w:rPr>
        <w:tab/>
      </w:r>
      <w:r w:rsidRPr="00F92F6B">
        <w:rPr>
          <w:rFonts w:eastAsia="SimSun"/>
        </w:rPr>
        <w:t>AI/ML-based CSI prediction</w:t>
      </w:r>
      <w:r w:rsidRPr="00F92F6B">
        <w:tab/>
      </w:r>
      <w:r w:rsidRPr="00F92F6B">
        <w:fldChar w:fldCharType="begin" w:fldLock="1"/>
      </w:r>
      <w:r w:rsidRPr="00F92F6B">
        <w:instrText xml:space="preserve"> PAGEREF _Toc219281265 \h </w:instrText>
      </w:r>
      <w:r w:rsidRPr="00F92F6B">
        <w:fldChar w:fldCharType="separate"/>
      </w:r>
      <w:r w:rsidRPr="00F92F6B">
        <w:t>285</w:t>
      </w:r>
      <w:r w:rsidRPr="00F92F6B">
        <w:fldChar w:fldCharType="end"/>
      </w:r>
    </w:p>
    <w:p w14:paraId="5DE291AD" w14:textId="35BCAC25"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22.4</w:t>
      </w:r>
      <w:r w:rsidRPr="00F92F6B">
        <w:rPr>
          <w:rFonts w:asciiTheme="minorHAnsi" w:eastAsiaTheme="minorEastAsia" w:hAnsiTheme="minorHAnsi" w:cstheme="minorBidi"/>
          <w:kern w:val="2"/>
          <w:sz w:val="24"/>
          <w:szCs w:val="24"/>
          <w14:ligatures w14:val="standardContextual"/>
        </w:rPr>
        <w:tab/>
      </w:r>
      <w:r w:rsidRPr="00F92F6B">
        <w:rPr>
          <w:rFonts w:eastAsia="SimSun"/>
        </w:rPr>
        <w:t>AI/ML-based Positioning</w:t>
      </w:r>
      <w:r w:rsidRPr="00F92F6B">
        <w:tab/>
      </w:r>
      <w:r w:rsidRPr="00F92F6B">
        <w:fldChar w:fldCharType="begin" w:fldLock="1"/>
      </w:r>
      <w:r w:rsidRPr="00F92F6B">
        <w:instrText xml:space="preserve"> PAGEREF _Toc219281266 \h </w:instrText>
      </w:r>
      <w:r w:rsidRPr="00F92F6B">
        <w:fldChar w:fldCharType="separate"/>
      </w:r>
      <w:r w:rsidRPr="00F92F6B">
        <w:t>286</w:t>
      </w:r>
      <w:r w:rsidRPr="00F92F6B">
        <w:fldChar w:fldCharType="end"/>
      </w:r>
    </w:p>
    <w:p w14:paraId="57FB85D1" w14:textId="5DBA7A78"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SimSun"/>
        </w:rPr>
        <w:t>22.5</w:t>
      </w:r>
      <w:r w:rsidRPr="00F92F6B">
        <w:rPr>
          <w:rFonts w:asciiTheme="minorHAnsi" w:eastAsiaTheme="minorEastAsia" w:hAnsiTheme="minorHAnsi" w:cstheme="minorBidi"/>
          <w:kern w:val="2"/>
          <w:sz w:val="24"/>
          <w:szCs w:val="24"/>
          <w14:ligatures w14:val="standardContextual"/>
        </w:rPr>
        <w:tab/>
      </w:r>
      <w:r w:rsidRPr="00F92F6B">
        <w:rPr>
          <w:rFonts w:eastAsia="SimSun"/>
        </w:rPr>
        <w:t xml:space="preserve"> Data Collection for Offline Model Training</w:t>
      </w:r>
      <w:r w:rsidRPr="00F92F6B">
        <w:tab/>
      </w:r>
      <w:r w:rsidRPr="00F92F6B">
        <w:fldChar w:fldCharType="begin" w:fldLock="1"/>
      </w:r>
      <w:r w:rsidRPr="00F92F6B">
        <w:instrText xml:space="preserve"> PAGEREF _Toc219281267 \h </w:instrText>
      </w:r>
      <w:r w:rsidRPr="00F92F6B">
        <w:fldChar w:fldCharType="separate"/>
      </w:r>
      <w:r w:rsidRPr="00F92F6B">
        <w:t>286</w:t>
      </w:r>
      <w:r w:rsidRPr="00F92F6B">
        <w:fldChar w:fldCharType="end"/>
      </w:r>
    </w:p>
    <w:p w14:paraId="6749994F" w14:textId="12893730"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22.5.1</w:t>
      </w:r>
      <w:r w:rsidRPr="00F92F6B">
        <w:rPr>
          <w:rFonts w:asciiTheme="minorHAnsi" w:eastAsiaTheme="minorEastAsia" w:hAnsiTheme="minorHAnsi" w:cstheme="minorBidi"/>
          <w:kern w:val="2"/>
          <w:sz w:val="24"/>
          <w:szCs w:val="24"/>
          <w14:ligatures w14:val="standardContextual"/>
        </w:rPr>
        <w:tab/>
      </w:r>
      <w:r w:rsidRPr="00F92F6B">
        <w:rPr>
          <w:rFonts w:eastAsia="DengXian"/>
        </w:rPr>
        <w:t>Network</w:t>
      </w:r>
      <w:r w:rsidRPr="00F92F6B">
        <w:t>-side data collection</w:t>
      </w:r>
      <w:r w:rsidRPr="00F92F6B">
        <w:tab/>
      </w:r>
      <w:r w:rsidRPr="00F92F6B">
        <w:fldChar w:fldCharType="begin" w:fldLock="1"/>
      </w:r>
      <w:r w:rsidRPr="00F92F6B">
        <w:instrText xml:space="preserve"> PAGEREF _Toc219281268 \h </w:instrText>
      </w:r>
      <w:r w:rsidRPr="00F92F6B">
        <w:fldChar w:fldCharType="separate"/>
      </w:r>
      <w:r w:rsidRPr="00F92F6B">
        <w:t>286</w:t>
      </w:r>
      <w:r w:rsidRPr="00F92F6B">
        <w:fldChar w:fldCharType="end"/>
      </w:r>
    </w:p>
    <w:p w14:paraId="0D8B6B9B" w14:textId="44CFC655" w:rsidR="00F92F6B" w:rsidRPr="00F92F6B" w:rsidRDefault="00F92F6B">
      <w:pPr>
        <w:pStyle w:val="TOC3"/>
        <w:rPr>
          <w:rFonts w:asciiTheme="minorHAnsi" w:eastAsiaTheme="minorEastAsia" w:hAnsiTheme="minorHAnsi" w:cstheme="minorBidi"/>
          <w:kern w:val="2"/>
          <w:sz w:val="24"/>
          <w:szCs w:val="24"/>
          <w14:ligatures w14:val="standardContextual"/>
        </w:rPr>
      </w:pPr>
      <w:r w:rsidRPr="00F92F6B">
        <w:t>22.5.2</w:t>
      </w:r>
      <w:r w:rsidRPr="00F92F6B">
        <w:rPr>
          <w:rFonts w:asciiTheme="minorHAnsi" w:eastAsiaTheme="minorEastAsia" w:hAnsiTheme="minorHAnsi" w:cstheme="minorBidi"/>
          <w:kern w:val="2"/>
          <w:sz w:val="24"/>
          <w:szCs w:val="24"/>
          <w14:ligatures w14:val="standardContextual"/>
        </w:rPr>
        <w:tab/>
      </w:r>
      <w:r w:rsidRPr="00F92F6B">
        <w:t>UE-side data collection</w:t>
      </w:r>
      <w:r w:rsidRPr="00F92F6B">
        <w:tab/>
      </w:r>
      <w:r w:rsidRPr="00F92F6B">
        <w:fldChar w:fldCharType="begin" w:fldLock="1"/>
      </w:r>
      <w:r w:rsidRPr="00F92F6B">
        <w:instrText xml:space="preserve"> PAGEREF _Toc219281269 \h </w:instrText>
      </w:r>
      <w:r w:rsidRPr="00F92F6B">
        <w:fldChar w:fldCharType="separate"/>
      </w:r>
      <w:r w:rsidRPr="00F92F6B">
        <w:t>286</w:t>
      </w:r>
      <w:r w:rsidRPr="00F92F6B">
        <w:fldChar w:fldCharType="end"/>
      </w:r>
    </w:p>
    <w:p w14:paraId="38ABCF1C" w14:textId="59089020"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rPr>
          <w:rFonts w:eastAsia="DengXian"/>
        </w:rPr>
        <w:t>23</w:t>
      </w:r>
      <w:r w:rsidRPr="00F92F6B">
        <w:rPr>
          <w:rFonts w:asciiTheme="minorHAnsi" w:eastAsiaTheme="minorEastAsia" w:hAnsiTheme="minorHAnsi" w:cstheme="minorBidi"/>
          <w:kern w:val="2"/>
          <w:sz w:val="24"/>
          <w:szCs w:val="24"/>
          <w14:ligatures w14:val="standardContextual"/>
        </w:rPr>
        <w:tab/>
      </w:r>
      <w:r w:rsidRPr="00F92F6B">
        <w:rPr>
          <w:rFonts w:eastAsia="DengXian"/>
        </w:rPr>
        <w:t>SBFD</w:t>
      </w:r>
      <w:r w:rsidRPr="00F92F6B">
        <w:tab/>
      </w:r>
      <w:r w:rsidRPr="00F92F6B">
        <w:fldChar w:fldCharType="begin" w:fldLock="1"/>
      </w:r>
      <w:r w:rsidRPr="00F92F6B">
        <w:instrText xml:space="preserve"> PAGEREF _Toc219281270 \h </w:instrText>
      </w:r>
      <w:r w:rsidRPr="00F92F6B">
        <w:fldChar w:fldCharType="separate"/>
      </w:r>
      <w:r w:rsidRPr="00F92F6B">
        <w:t>286</w:t>
      </w:r>
      <w:r w:rsidRPr="00F92F6B">
        <w:fldChar w:fldCharType="end"/>
      </w:r>
    </w:p>
    <w:p w14:paraId="323528AF" w14:textId="723B360C"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DengXian"/>
        </w:rPr>
        <w:t>23</w:t>
      </w:r>
      <w:r w:rsidRPr="00F92F6B">
        <w:t>.1</w:t>
      </w:r>
      <w:r w:rsidRPr="00F92F6B">
        <w:rPr>
          <w:rFonts w:asciiTheme="minorHAnsi" w:eastAsiaTheme="minorEastAsia" w:hAnsiTheme="minorHAnsi" w:cstheme="minorBidi"/>
          <w:kern w:val="2"/>
          <w:sz w:val="24"/>
          <w:szCs w:val="24"/>
          <w14:ligatures w14:val="standardContextual"/>
        </w:rPr>
        <w:tab/>
      </w:r>
      <w:r w:rsidRPr="00F92F6B">
        <w:t>General</w:t>
      </w:r>
      <w:r w:rsidRPr="00F92F6B">
        <w:tab/>
      </w:r>
      <w:r w:rsidRPr="00F92F6B">
        <w:fldChar w:fldCharType="begin" w:fldLock="1"/>
      </w:r>
      <w:r w:rsidRPr="00F92F6B">
        <w:instrText xml:space="preserve"> PAGEREF _Toc219281271 \h </w:instrText>
      </w:r>
      <w:r w:rsidRPr="00F92F6B">
        <w:fldChar w:fldCharType="separate"/>
      </w:r>
      <w:r w:rsidRPr="00F92F6B">
        <w:t>286</w:t>
      </w:r>
      <w:r w:rsidRPr="00F92F6B">
        <w:fldChar w:fldCharType="end"/>
      </w:r>
    </w:p>
    <w:p w14:paraId="3C668E4D" w14:textId="41A61D6B" w:rsidR="00F92F6B" w:rsidRPr="00F92F6B" w:rsidRDefault="00F92F6B">
      <w:pPr>
        <w:pStyle w:val="TOC2"/>
        <w:rPr>
          <w:rFonts w:asciiTheme="minorHAnsi" w:eastAsiaTheme="minorEastAsia" w:hAnsiTheme="minorHAnsi" w:cstheme="minorBidi"/>
          <w:kern w:val="2"/>
          <w:sz w:val="24"/>
          <w:szCs w:val="24"/>
          <w14:ligatures w14:val="standardContextual"/>
        </w:rPr>
      </w:pPr>
      <w:r w:rsidRPr="00F92F6B">
        <w:rPr>
          <w:rFonts w:eastAsia="DengXian"/>
        </w:rPr>
        <w:t>23</w:t>
      </w:r>
      <w:r w:rsidRPr="00F92F6B">
        <w:t>.2</w:t>
      </w:r>
      <w:r w:rsidRPr="00F92F6B">
        <w:rPr>
          <w:rFonts w:asciiTheme="minorHAnsi" w:eastAsiaTheme="minorEastAsia" w:hAnsiTheme="minorHAnsi" w:cstheme="minorBidi"/>
          <w:kern w:val="2"/>
          <w:sz w:val="24"/>
          <w:szCs w:val="24"/>
          <w14:ligatures w14:val="standardContextual"/>
        </w:rPr>
        <w:tab/>
      </w:r>
      <w:r w:rsidRPr="00F92F6B">
        <w:t>SBFD Random Access</w:t>
      </w:r>
      <w:r w:rsidRPr="00F92F6B">
        <w:tab/>
      </w:r>
      <w:r w:rsidRPr="00F92F6B">
        <w:fldChar w:fldCharType="begin" w:fldLock="1"/>
      </w:r>
      <w:r w:rsidRPr="00F92F6B">
        <w:instrText xml:space="preserve"> PAGEREF _Toc219281272 \h </w:instrText>
      </w:r>
      <w:r w:rsidRPr="00F92F6B">
        <w:fldChar w:fldCharType="separate"/>
      </w:r>
      <w:r w:rsidRPr="00F92F6B">
        <w:t>287</w:t>
      </w:r>
      <w:r w:rsidRPr="00F92F6B">
        <w:fldChar w:fldCharType="end"/>
      </w:r>
    </w:p>
    <w:p w14:paraId="456DF9D0" w14:textId="4A58160E"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A (informative):</w:t>
      </w:r>
      <w:r w:rsidRPr="00F92F6B">
        <w:tab/>
        <w:t>QoS Handling in RAN</w:t>
      </w:r>
      <w:r w:rsidRPr="00F92F6B">
        <w:tab/>
      </w:r>
      <w:r w:rsidRPr="00F92F6B">
        <w:fldChar w:fldCharType="begin" w:fldLock="1"/>
      </w:r>
      <w:r w:rsidRPr="00F92F6B">
        <w:instrText xml:space="preserve"> PAGEREF _Toc219281273 \h </w:instrText>
      </w:r>
      <w:r w:rsidRPr="00F92F6B">
        <w:fldChar w:fldCharType="separate"/>
      </w:r>
      <w:r w:rsidRPr="00F92F6B">
        <w:t>288</w:t>
      </w:r>
      <w:r w:rsidRPr="00F92F6B">
        <w:fldChar w:fldCharType="end"/>
      </w:r>
    </w:p>
    <w:p w14:paraId="2715723C" w14:textId="4C3CEB33"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A.1</w:t>
      </w:r>
      <w:r w:rsidRPr="00F92F6B">
        <w:rPr>
          <w:rFonts w:asciiTheme="minorHAnsi" w:eastAsiaTheme="minorEastAsia" w:hAnsiTheme="minorHAnsi" w:cstheme="minorBidi"/>
          <w:kern w:val="2"/>
          <w:sz w:val="24"/>
          <w:szCs w:val="24"/>
          <w14:ligatures w14:val="standardContextual"/>
        </w:rPr>
        <w:tab/>
      </w:r>
      <w:r w:rsidRPr="00F92F6B">
        <w:t>PDU Session Establishment</w:t>
      </w:r>
      <w:r w:rsidRPr="00F92F6B">
        <w:tab/>
      </w:r>
      <w:r w:rsidRPr="00F92F6B">
        <w:fldChar w:fldCharType="begin" w:fldLock="1"/>
      </w:r>
      <w:r w:rsidRPr="00F92F6B">
        <w:instrText xml:space="preserve"> PAGEREF _Toc219281274 \h </w:instrText>
      </w:r>
      <w:r w:rsidRPr="00F92F6B">
        <w:fldChar w:fldCharType="separate"/>
      </w:r>
      <w:r w:rsidRPr="00F92F6B">
        <w:t>288</w:t>
      </w:r>
      <w:r w:rsidRPr="00F92F6B">
        <w:fldChar w:fldCharType="end"/>
      </w:r>
    </w:p>
    <w:p w14:paraId="7CCC412F" w14:textId="2C2CACC5"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A.2</w:t>
      </w:r>
      <w:r w:rsidRPr="00F92F6B">
        <w:rPr>
          <w:rFonts w:asciiTheme="minorHAnsi" w:eastAsiaTheme="minorEastAsia" w:hAnsiTheme="minorHAnsi" w:cstheme="minorBidi"/>
          <w:kern w:val="2"/>
          <w:sz w:val="24"/>
          <w:szCs w:val="24"/>
          <w14:ligatures w14:val="standardContextual"/>
        </w:rPr>
        <w:tab/>
      </w:r>
      <w:r w:rsidRPr="00F92F6B">
        <w:t xml:space="preserve">New QoS Flow with </w:t>
      </w:r>
      <w:r w:rsidRPr="00F92F6B">
        <w:rPr>
          <w:lang w:eastAsia="ko-KR"/>
        </w:rPr>
        <w:t>RQoS</w:t>
      </w:r>
      <w:r w:rsidRPr="00F92F6B">
        <w:tab/>
      </w:r>
      <w:r w:rsidRPr="00F92F6B">
        <w:fldChar w:fldCharType="begin" w:fldLock="1"/>
      </w:r>
      <w:r w:rsidRPr="00F92F6B">
        <w:instrText xml:space="preserve"> PAGEREF _Toc219281275 \h </w:instrText>
      </w:r>
      <w:r w:rsidRPr="00F92F6B">
        <w:fldChar w:fldCharType="separate"/>
      </w:r>
      <w:r w:rsidRPr="00F92F6B">
        <w:t>288</w:t>
      </w:r>
      <w:r w:rsidRPr="00F92F6B">
        <w:fldChar w:fldCharType="end"/>
      </w:r>
    </w:p>
    <w:p w14:paraId="42ED9CAA" w14:textId="3EC8DBF1"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A.3</w:t>
      </w:r>
      <w:r w:rsidRPr="00F92F6B">
        <w:rPr>
          <w:rFonts w:asciiTheme="minorHAnsi" w:eastAsiaTheme="minorEastAsia" w:hAnsiTheme="minorHAnsi" w:cstheme="minorBidi"/>
          <w:kern w:val="2"/>
          <w:sz w:val="24"/>
          <w:szCs w:val="24"/>
          <w14:ligatures w14:val="standardContextual"/>
        </w:rPr>
        <w:tab/>
      </w:r>
      <w:r w:rsidRPr="00F92F6B">
        <w:t>New QoS Flow with</w:t>
      </w:r>
      <w:r w:rsidRPr="00F92F6B">
        <w:rPr>
          <w:lang w:eastAsia="ko-KR"/>
        </w:rPr>
        <w:t xml:space="preserve"> </w:t>
      </w:r>
      <w:r w:rsidRPr="00F92F6B">
        <w:t>Explicit RRC Signalling</w:t>
      </w:r>
      <w:r w:rsidRPr="00F92F6B">
        <w:tab/>
      </w:r>
      <w:r w:rsidRPr="00F92F6B">
        <w:fldChar w:fldCharType="begin" w:fldLock="1"/>
      </w:r>
      <w:r w:rsidRPr="00F92F6B">
        <w:instrText xml:space="preserve"> PAGEREF _Toc219281276 \h </w:instrText>
      </w:r>
      <w:r w:rsidRPr="00F92F6B">
        <w:fldChar w:fldCharType="separate"/>
      </w:r>
      <w:r w:rsidRPr="00F92F6B">
        <w:t>289</w:t>
      </w:r>
      <w:r w:rsidRPr="00F92F6B">
        <w:fldChar w:fldCharType="end"/>
      </w:r>
    </w:p>
    <w:p w14:paraId="309FF183" w14:textId="2D6E6C71"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A.4</w:t>
      </w:r>
      <w:r w:rsidRPr="00F92F6B">
        <w:rPr>
          <w:rFonts w:asciiTheme="minorHAnsi" w:eastAsiaTheme="minorEastAsia" w:hAnsiTheme="minorHAnsi" w:cstheme="minorBidi"/>
          <w:kern w:val="2"/>
          <w:sz w:val="24"/>
          <w:szCs w:val="24"/>
          <w14:ligatures w14:val="standardContextual"/>
        </w:rPr>
        <w:tab/>
      </w:r>
      <w:r w:rsidRPr="00F92F6B">
        <w:t>New QoS Flow with Explicit NAS Signalling</w:t>
      </w:r>
      <w:r w:rsidRPr="00F92F6B">
        <w:tab/>
      </w:r>
      <w:r w:rsidRPr="00F92F6B">
        <w:fldChar w:fldCharType="begin" w:fldLock="1"/>
      </w:r>
      <w:r w:rsidRPr="00F92F6B">
        <w:instrText xml:space="preserve"> PAGEREF _Toc219281277 \h </w:instrText>
      </w:r>
      <w:r w:rsidRPr="00F92F6B">
        <w:fldChar w:fldCharType="separate"/>
      </w:r>
      <w:r w:rsidRPr="00F92F6B">
        <w:t>290</w:t>
      </w:r>
      <w:r w:rsidRPr="00F92F6B">
        <w:fldChar w:fldCharType="end"/>
      </w:r>
    </w:p>
    <w:p w14:paraId="0300FA92" w14:textId="52719627"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A.5</w:t>
      </w:r>
      <w:r w:rsidRPr="00F92F6B">
        <w:rPr>
          <w:rFonts w:asciiTheme="minorHAnsi" w:eastAsiaTheme="minorEastAsia" w:hAnsiTheme="minorHAnsi" w:cstheme="minorBidi"/>
          <w:kern w:val="2"/>
          <w:sz w:val="24"/>
          <w:szCs w:val="24"/>
          <w14:ligatures w14:val="standardContextual"/>
        </w:rPr>
        <w:tab/>
      </w:r>
      <w:r w:rsidRPr="00F92F6B">
        <w:t>Release of QoS Flow with Explicit Signalling</w:t>
      </w:r>
      <w:r w:rsidRPr="00F92F6B">
        <w:tab/>
      </w:r>
      <w:r w:rsidRPr="00F92F6B">
        <w:fldChar w:fldCharType="begin" w:fldLock="1"/>
      </w:r>
      <w:r w:rsidRPr="00F92F6B">
        <w:instrText xml:space="preserve"> PAGEREF _Toc219281278 \h </w:instrText>
      </w:r>
      <w:r w:rsidRPr="00F92F6B">
        <w:fldChar w:fldCharType="separate"/>
      </w:r>
      <w:r w:rsidRPr="00F92F6B">
        <w:t>291</w:t>
      </w:r>
      <w:r w:rsidRPr="00F92F6B">
        <w:fldChar w:fldCharType="end"/>
      </w:r>
    </w:p>
    <w:p w14:paraId="57996D8F" w14:textId="373225BD"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A.6</w:t>
      </w:r>
      <w:r w:rsidRPr="00F92F6B">
        <w:rPr>
          <w:rFonts w:asciiTheme="minorHAnsi" w:eastAsiaTheme="minorEastAsia" w:hAnsiTheme="minorHAnsi" w:cstheme="minorBidi"/>
          <w:kern w:val="2"/>
          <w:sz w:val="24"/>
          <w:szCs w:val="24"/>
          <w14:ligatures w14:val="standardContextual"/>
        </w:rPr>
        <w:tab/>
      </w:r>
      <w:r w:rsidRPr="00F92F6B">
        <w:t>UE Initiated UL QoS Flow</w:t>
      </w:r>
      <w:r w:rsidRPr="00F92F6B">
        <w:tab/>
      </w:r>
      <w:r w:rsidRPr="00F92F6B">
        <w:fldChar w:fldCharType="begin" w:fldLock="1"/>
      </w:r>
      <w:r w:rsidRPr="00F92F6B">
        <w:instrText xml:space="preserve"> PAGEREF _Toc219281279 \h </w:instrText>
      </w:r>
      <w:r w:rsidRPr="00F92F6B">
        <w:fldChar w:fldCharType="separate"/>
      </w:r>
      <w:r w:rsidRPr="00F92F6B">
        <w:t>291</w:t>
      </w:r>
      <w:r w:rsidRPr="00F92F6B">
        <w:fldChar w:fldCharType="end"/>
      </w:r>
    </w:p>
    <w:p w14:paraId="340CDB79" w14:textId="7B8C67C3"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B (informative):</w:t>
      </w:r>
      <w:r w:rsidRPr="00F92F6B">
        <w:tab/>
        <w:t>Deployment Scenarios</w:t>
      </w:r>
      <w:r w:rsidRPr="00F92F6B">
        <w:tab/>
      </w:r>
      <w:r w:rsidRPr="00F92F6B">
        <w:fldChar w:fldCharType="begin" w:fldLock="1"/>
      </w:r>
      <w:r w:rsidRPr="00F92F6B">
        <w:instrText xml:space="preserve"> PAGEREF _Toc219281280 \h </w:instrText>
      </w:r>
      <w:r w:rsidRPr="00F92F6B">
        <w:fldChar w:fldCharType="separate"/>
      </w:r>
      <w:r w:rsidRPr="00F92F6B">
        <w:t>293</w:t>
      </w:r>
      <w:r w:rsidRPr="00F92F6B">
        <w:fldChar w:fldCharType="end"/>
      </w:r>
    </w:p>
    <w:p w14:paraId="6C4C773D" w14:textId="30AC6A1D"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B.1</w:t>
      </w:r>
      <w:r w:rsidRPr="00F92F6B">
        <w:rPr>
          <w:rFonts w:asciiTheme="minorHAnsi" w:eastAsiaTheme="minorEastAsia" w:hAnsiTheme="minorHAnsi" w:cstheme="minorBidi"/>
          <w:kern w:val="2"/>
          <w:sz w:val="24"/>
          <w:szCs w:val="24"/>
          <w14:ligatures w14:val="standardContextual"/>
        </w:rPr>
        <w:tab/>
      </w:r>
      <w:r w:rsidRPr="00F92F6B">
        <w:t>Supplementary Uplink</w:t>
      </w:r>
      <w:r w:rsidRPr="00F92F6B">
        <w:tab/>
      </w:r>
      <w:r w:rsidRPr="00F92F6B">
        <w:fldChar w:fldCharType="begin" w:fldLock="1"/>
      </w:r>
      <w:r w:rsidRPr="00F92F6B">
        <w:instrText xml:space="preserve"> PAGEREF _Toc219281281 \h </w:instrText>
      </w:r>
      <w:r w:rsidRPr="00F92F6B">
        <w:fldChar w:fldCharType="separate"/>
      </w:r>
      <w:r w:rsidRPr="00F92F6B">
        <w:t>293</w:t>
      </w:r>
      <w:r w:rsidRPr="00F92F6B">
        <w:fldChar w:fldCharType="end"/>
      </w:r>
    </w:p>
    <w:p w14:paraId="4C874789" w14:textId="4E1ABBF4"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B.2</w:t>
      </w:r>
      <w:r w:rsidRPr="00F92F6B">
        <w:rPr>
          <w:rFonts w:asciiTheme="minorHAnsi" w:eastAsiaTheme="minorEastAsia" w:hAnsiTheme="minorHAnsi" w:cstheme="minorBidi"/>
          <w:kern w:val="2"/>
          <w:sz w:val="24"/>
          <w:szCs w:val="24"/>
          <w14:ligatures w14:val="standardContextual"/>
        </w:rPr>
        <w:tab/>
      </w:r>
      <w:r w:rsidRPr="00F92F6B">
        <w:t>Multiple SSBs in a carrier</w:t>
      </w:r>
      <w:r w:rsidRPr="00F92F6B">
        <w:tab/>
      </w:r>
      <w:r w:rsidRPr="00F92F6B">
        <w:fldChar w:fldCharType="begin" w:fldLock="1"/>
      </w:r>
      <w:r w:rsidRPr="00F92F6B">
        <w:instrText xml:space="preserve"> PAGEREF _Toc219281282 \h </w:instrText>
      </w:r>
      <w:r w:rsidRPr="00F92F6B">
        <w:fldChar w:fldCharType="separate"/>
      </w:r>
      <w:r w:rsidRPr="00F92F6B">
        <w:t>293</w:t>
      </w:r>
      <w:r w:rsidRPr="00F92F6B">
        <w:fldChar w:fldCharType="end"/>
      </w:r>
    </w:p>
    <w:p w14:paraId="7CD02DA7" w14:textId="03DFEEEB"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B.3</w:t>
      </w:r>
      <w:r w:rsidRPr="00F92F6B">
        <w:rPr>
          <w:rFonts w:asciiTheme="minorHAnsi" w:eastAsiaTheme="minorEastAsia" w:hAnsiTheme="minorHAnsi" w:cstheme="minorBidi"/>
          <w:kern w:val="2"/>
          <w:sz w:val="24"/>
          <w:szCs w:val="24"/>
          <w14:ligatures w14:val="standardContextual"/>
        </w:rPr>
        <w:tab/>
      </w:r>
      <w:r w:rsidRPr="00F92F6B">
        <w:t>NR Operation with Shared Spectrum</w:t>
      </w:r>
      <w:r w:rsidRPr="00F92F6B">
        <w:tab/>
      </w:r>
      <w:r w:rsidRPr="00F92F6B">
        <w:fldChar w:fldCharType="begin" w:fldLock="1"/>
      </w:r>
      <w:r w:rsidRPr="00F92F6B">
        <w:instrText xml:space="preserve"> PAGEREF _Toc219281283 \h </w:instrText>
      </w:r>
      <w:r w:rsidRPr="00F92F6B">
        <w:fldChar w:fldCharType="separate"/>
      </w:r>
      <w:r w:rsidRPr="00F92F6B">
        <w:t>294</w:t>
      </w:r>
      <w:r w:rsidRPr="00F92F6B">
        <w:fldChar w:fldCharType="end"/>
      </w:r>
    </w:p>
    <w:p w14:paraId="59746C88" w14:textId="4A7B0E8E" w:rsidR="00F92F6B" w:rsidRPr="00F92F6B" w:rsidRDefault="00F92F6B">
      <w:pPr>
        <w:pStyle w:val="TOC1"/>
        <w:rPr>
          <w:rFonts w:asciiTheme="minorHAnsi" w:eastAsiaTheme="minorEastAsia" w:hAnsiTheme="minorHAnsi" w:cstheme="minorBidi"/>
          <w:kern w:val="2"/>
          <w:sz w:val="24"/>
          <w:szCs w:val="24"/>
          <w14:ligatures w14:val="standardContextual"/>
        </w:rPr>
      </w:pPr>
      <w:r w:rsidRPr="00F92F6B">
        <w:t>B.4</w:t>
      </w:r>
      <w:r w:rsidRPr="00F92F6B">
        <w:rPr>
          <w:rFonts w:asciiTheme="minorHAnsi" w:eastAsiaTheme="minorEastAsia" w:hAnsiTheme="minorHAnsi" w:cstheme="minorBidi"/>
          <w:kern w:val="2"/>
          <w:sz w:val="24"/>
          <w:szCs w:val="24"/>
          <w14:ligatures w14:val="standardContextual"/>
        </w:rPr>
        <w:tab/>
      </w:r>
      <w:r w:rsidRPr="00F92F6B">
        <w:t>Example implementation of Non-Terrestrial Networks</w:t>
      </w:r>
      <w:r w:rsidRPr="00F92F6B">
        <w:tab/>
      </w:r>
      <w:r w:rsidRPr="00F92F6B">
        <w:fldChar w:fldCharType="begin" w:fldLock="1"/>
      </w:r>
      <w:r w:rsidRPr="00F92F6B">
        <w:instrText xml:space="preserve"> PAGEREF _Toc219281284 \h </w:instrText>
      </w:r>
      <w:r w:rsidRPr="00F92F6B">
        <w:fldChar w:fldCharType="separate"/>
      </w:r>
      <w:r w:rsidRPr="00F92F6B">
        <w:t>294</w:t>
      </w:r>
      <w:r w:rsidRPr="00F92F6B">
        <w:fldChar w:fldCharType="end"/>
      </w:r>
    </w:p>
    <w:p w14:paraId="627489D3" w14:textId="4084C759"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C (informative):</w:t>
      </w:r>
      <w:r w:rsidRPr="00F92F6B">
        <w:tab/>
        <w:t>I-RNTI Reference Profiles</w:t>
      </w:r>
      <w:r w:rsidRPr="00F92F6B">
        <w:tab/>
      </w:r>
      <w:r w:rsidRPr="00F92F6B">
        <w:fldChar w:fldCharType="begin" w:fldLock="1"/>
      </w:r>
      <w:r w:rsidRPr="00F92F6B">
        <w:instrText xml:space="preserve"> PAGEREF _Toc219281285 \h </w:instrText>
      </w:r>
      <w:r w:rsidRPr="00F92F6B">
        <w:fldChar w:fldCharType="separate"/>
      </w:r>
      <w:r w:rsidRPr="00F92F6B">
        <w:t>297</w:t>
      </w:r>
      <w:r w:rsidRPr="00F92F6B">
        <w:fldChar w:fldCharType="end"/>
      </w:r>
    </w:p>
    <w:p w14:paraId="2BD85D7D" w14:textId="7C1C1899"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D (informative):</w:t>
      </w:r>
      <w:r w:rsidRPr="00F92F6B">
        <w:tab/>
        <w:t>SPID ranges and mapping of SPID values to cell reselection and inter-RAT/inter frequency handover priorities</w:t>
      </w:r>
      <w:r w:rsidRPr="00F92F6B">
        <w:tab/>
      </w:r>
      <w:r w:rsidRPr="00F92F6B">
        <w:fldChar w:fldCharType="begin" w:fldLock="1"/>
      </w:r>
      <w:r w:rsidRPr="00F92F6B">
        <w:instrText xml:space="preserve"> PAGEREF _Toc219281286 \h </w:instrText>
      </w:r>
      <w:r w:rsidRPr="00F92F6B">
        <w:fldChar w:fldCharType="separate"/>
      </w:r>
      <w:r w:rsidRPr="00F92F6B">
        <w:t>298</w:t>
      </w:r>
      <w:r w:rsidRPr="00F92F6B">
        <w:fldChar w:fldCharType="end"/>
      </w:r>
    </w:p>
    <w:p w14:paraId="2687453A" w14:textId="616CA186"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E (informative):</w:t>
      </w:r>
      <w:r w:rsidRPr="00F92F6B">
        <w:tab/>
        <w:t>NG-RAN Architecture for Radio Access Network Sharing with multiple cell ID broadcast</w:t>
      </w:r>
      <w:r w:rsidRPr="00F92F6B">
        <w:tab/>
      </w:r>
      <w:r w:rsidRPr="00F92F6B">
        <w:fldChar w:fldCharType="begin" w:fldLock="1"/>
      </w:r>
      <w:r w:rsidRPr="00F92F6B">
        <w:instrText xml:space="preserve"> PAGEREF _Toc219281287 \h </w:instrText>
      </w:r>
      <w:r w:rsidRPr="00F92F6B">
        <w:fldChar w:fldCharType="separate"/>
      </w:r>
      <w:r w:rsidRPr="00F92F6B">
        <w:t>299</w:t>
      </w:r>
      <w:r w:rsidRPr="00F92F6B">
        <w:fldChar w:fldCharType="end"/>
      </w:r>
    </w:p>
    <w:p w14:paraId="2E777A1E" w14:textId="2D6C92A2"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F (normative):</w:t>
      </w:r>
      <w:r w:rsidRPr="00F92F6B">
        <w:tab/>
        <w:t>Use and structure of the I-RNTI</w:t>
      </w:r>
      <w:r w:rsidRPr="00F92F6B">
        <w:tab/>
      </w:r>
      <w:r w:rsidRPr="00F92F6B">
        <w:fldChar w:fldCharType="begin" w:fldLock="1"/>
      </w:r>
      <w:r w:rsidRPr="00F92F6B">
        <w:instrText xml:space="preserve"> PAGEREF _Toc219281288 \h </w:instrText>
      </w:r>
      <w:r w:rsidRPr="00F92F6B">
        <w:fldChar w:fldCharType="separate"/>
      </w:r>
      <w:r w:rsidRPr="00F92F6B">
        <w:t>300</w:t>
      </w:r>
      <w:r w:rsidRPr="00F92F6B">
        <w:fldChar w:fldCharType="end"/>
      </w:r>
    </w:p>
    <w:p w14:paraId="3894A5A5" w14:textId="357EB2BF"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G (informative):</w:t>
      </w:r>
      <w:r w:rsidRPr="00F92F6B">
        <w:tab/>
        <w:t>Components of Mobility Latency</w:t>
      </w:r>
      <w:r w:rsidRPr="00F92F6B">
        <w:tab/>
      </w:r>
      <w:r w:rsidRPr="00F92F6B">
        <w:fldChar w:fldCharType="begin" w:fldLock="1"/>
      </w:r>
      <w:r w:rsidRPr="00F92F6B">
        <w:instrText xml:space="preserve"> PAGEREF _Toc219281289 \h </w:instrText>
      </w:r>
      <w:r w:rsidRPr="00F92F6B">
        <w:fldChar w:fldCharType="separate"/>
      </w:r>
      <w:r w:rsidRPr="00F92F6B">
        <w:t>301</w:t>
      </w:r>
      <w:r w:rsidRPr="00F92F6B">
        <w:fldChar w:fldCharType="end"/>
      </w:r>
    </w:p>
    <w:p w14:paraId="39A36F20" w14:textId="79D7D00A" w:rsidR="00F92F6B" w:rsidRPr="00F92F6B" w:rsidRDefault="00F92F6B" w:rsidP="00F92F6B">
      <w:pPr>
        <w:pStyle w:val="TOC8"/>
        <w:rPr>
          <w:rFonts w:asciiTheme="minorHAnsi" w:eastAsiaTheme="minorEastAsia" w:hAnsiTheme="minorHAnsi" w:cstheme="minorBidi"/>
          <w:b w:val="0"/>
          <w:kern w:val="2"/>
          <w:sz w:val="24"/>
          <w:szCs w:val="24"/>
          <w14:ligatures w14:val="standardContextual"/>
        </w:rPr>
      </w:pPr>
      <w:r w:rsidRPr="00F92F6B">
        <w:t>Annex H (informative):</w:t>
      </w:r>
      <w:r w:rsidRPr="00F92F6B">
        <w:tab/>
        <w:t>Change history</w:t>
      </w:r>
      <w:r w:rsidRPr="00F92F6B">
        <w:tab/>
      </w:r>
      <w:r w:rsidRPr="00F92F6B">
        <w:fldChar w:fldCharType="begin" w:fldLock="1"/>
      </w:r>
      <w:r w:rsidRPr="00F92F6B">
        <w:instrText xml:space="preserve"> PAGEREF _Toc219281290 \h </w:instrText>
      </w:r>
      <w:r w:rsidRPr="00F92F6B">
        <w:fldChar w:fldCharType="separate"/>
      </w:r>
      <w:r w:rsidRPr="00F92F6B">
        <w:t>303</w:t>
      </w:r>
      <w:r w:rsidRPr="00F92F6B">
        <w:fldChar w:fldCharType="end"/>
      </w:r>
    </w:p>
    <w:p w14:paraId="6A069828" w14:textId="4DEB03B4" w:rsidR="00080512" w:rsidRPr="00F92F6B" w:rsidRDefault="00AE6D3A" w:rsidP="00106AD3">
      <w:r w:rsidRPr="00F92F6B">
        <w:rPr>
          <w:sz w:val="22"/>
        </w:rPr>
        <w:fldChar w:fldCharType="end"/>
      </w:r>
    </w:p>
    <w:p w14:paraId="1A081DC9" w14:textId="77777777" w:rsidR="00080512" w:rsidRPr="00F92F6B" w:rsidRDefault="00080512" w:rsidP="009A0512">
      <w:pPr>
        <w:pStyle w:val="Heading1"/>
      </w:pPr>
      <w:r w:rsidRPr="00F92F6B">
        <w:br w:type="page"/>
      </w:r>
      <w:bookmarkStart w:id="4" w:name="_Toc20387882"/>
      <w:bookmarkStart w:id="5" w:name="_Toc29375961"/>
      <w:bookmarkStart w:id="6" w:name="_Toc37231818"/>
      <w:bookmarkStart w:id="7" w:name="_Toc46501871"/>
      <w:bookmarkStart w:id="8" w:name="_Toc51971218"/>
      <w:bookmarkStart w:id="9" w:name="_Toc52551202"/>
      <w:bookmarkStart w:id="10" w:name="_Toc219280674"/>
      <w:r w:rsidRPr="00F92F6B">
        <w:t>Foreword</w:t>
      </w:r>
      <w:bookmarkEnd w:id="4"/>
      <w:bookmarkEnd w:id="5"/>
      <w:bookmarkEnd w:id="6"/>
      <w:bookmarkEnd w:id="7"/>
      <w:bookmarkEnd w:id="8"/>
      <w:bookmarkEnd w:id="9"/>
      <w:bookmarkEnd w:id="10"/>
    </w:p>
    <w:p w14:paraId="446B6709" w14:textId="77777777" w:rsidR="00080512" w:rsidRPr="00F92F6B" w:rsidRDefault="00080512">
      <w:r w:rsidRPr="00F92F6B">
        <w:t>This Technical Specification has been produced by the 3</w:t>
      </w:r>
      <w:r w:rsidR="00F04712" w:rsidRPr="00F92F6B">
        <w:t>rd</w:t>
      </w:r>
      <w:r w:rsidRPr="00F92F6B">
        <w:t xml:space="preserve"> Generation Partnership Project (3GPP).</w:t>
      </w:r>
    </w:p>
    <w:p w14:paraId="675C94E4" w14:textId="77777777" w:rsidR="00080512" w:rsidRPr="00F92F6B" w:rsidRDefault="00080512">
      <w:r w:rsidRPr="00F92F6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F92F6B" w:rsidRDefault="00080512">
      <w:pPr>
        <w:pStyle w:val="B1"/>
      </w:pPr>
      <w:r w:rsidRPr="00F92F6B">
        <w:t xml:space="preserve">Version </w:t>
      </w:r>
      <w:proofErr w:type="spellStart"/>
      <w:r w:rsidRPr="00F92F6B">
        <w:t>x.y.z</w:t>
      </w:r>
      <w:proofErr w:type="spellEnd"/>
    </w:p>
    <w:p w14:paraId="65567C4E" w14:textId="77777777" w:rsidR="00080512" w:rsidRPr="00F92F6B" w:rsidRDefault="00080512">
      <w:pPr>
        <w:pStyle w:val="B1"/>
      </w:pPr>
      <w:r w:rsidRPr="00F92F6B">
        <w:t>where:</w:t>
      </w:r>
    </w:p>
    <w:p w14:paraId="41EBA935" w14:textId="77777777" w:rsidR="00080512" w:rsidRPr="00F92F6B" w:rsidRDefault="00080512">
      <w:pPr>
        <w:pStyle w:val="B2"/>
      </w:pPr>
      <w:r w:rsidRPr="00F92F6B">
        <w:t>x</w:t>
      </w:r>
      <w:r w:rsidRPr="00F92F6B">
        <w:tab/>
        <w:t>the first digit:</w:t>
      </w:r>
    </w:p>
    <w:p w14:paraId="08C72D2D" w14:textId="77777777" w:rsidR="00080512" w:rsidRPr="00F92F6B" w:rsidRDefault="00080512">
      <w:pPr>
        <w:pStyle w:val="B3"/>
      </w:pPr>
      <w:r w:rsidRPr="00F92F6B">
        <w:t>1</w:t>
      </w:r>
      <w:r w:rsidRPr="00F92F6B">
        <w:tab/>
        <w:t>presented to TSG for information;</w:t>
      </w:r>
    </w:p>
    <w:p w14:paraId="5C1CBF6F" w14:textId="77777777" w:rsidR="00080512" w:rsidRPr="00F92F6B" w:rsidRDefault="00080512">
      <w:pPr>
        <w:pStyle w:val="B3"/>
      </w:pPr>
      <w:r w:rsidRPr="00F92F6B">
        <w:t>2</w:t>
      </w:r>
      <w:r w:rsidRPr="00F92F6B">
        <w:tab/>
        <w:t>presented to TSG for approval;</w:t>
      </w:r>
    </w:p>
    <w:p w14:paraId="55E8E5FB" w14:textId="77777777" w:rsidR="00080512" w:rsidRPr="00F92F6B" w:rsidRDefault="00080512">
      <w:pPr>
        <w:pStyle w:val="B3"/>
      </w:pPr>
      <w:r w:rsidRPr="00F92F6B">
        <w:t>3</w:t>
      </w:r>
      <w:r w:rsidRPr="00F92F6B">
        <w:tab/>
        <w:t>or greater indicates TSG approved document under change control.</w:t>
      </w:r>
    </w:p>
    <w:p w14:paraId="62CBB429" w14:textId="77777777" w:rsidR="00080512" w:rsidRPr="00F92F6B" w:rsidRDefault="00080512">
      <w:pPr>
        <w:pStyle w:val="B2"/>
      </w:pPr>
      <w:r w:rsidRPr="00F92F6B">
        <w:t>y</w:t>
      </w:r>
      <w:r w:rsidRPr="00F92F6B">
        <w:tab/>
        <w:t>the second digit is incremented for all changes of substance, i.e. technical enhancements, corrections, updates, etc.</w:t>
      </w:r>
    </w:p>
    <w:p w14:paraId="3BCB6AE7" w14:textId="77777777" w:rsidR="00080512" w:rsidRPr="00F92F6B" w:rsidRDefault="00080512">
      <w:pPr>
        <w:pStyle w:val="B2"/>
      </w:pPr>
      <w:r w:rsidRPr="00F92F6B">
        <w:t>z</w:t>
      </w:r>
      <w:r w:rsidRPr="00F92F6B">
        <w:tab/>
        <w:t>the third digit is incremented when editorial only changes have been incorporated in the document.</w:t>
      </w:r>
    </w:p>
    <w:p w14:paraId="05D0E9E0" w14:textId="77777777" w:rsidR="00467A39" w:rsidRPr="00F92F6B" w:rsidRDefault="00467A39" w:rsidP="00467A39">
      <w:pPr>
        <w:pStyle w:val="B2"/>
        <w:sectPr w:rsidR="00467A39" w:rsidRPr="00F92F6B" w:rsidSect="00542D4C">
          <w:headerReference w:type="default" r:id="rId15"/>
          <w:footerReference w:type="default" r:id="rId16"/>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F92F6B" w:rsidRDefault="00080512" w:rsidP="009A0512">
      <w:pPr>
        <w:pStyle w:val="Heading1"/>
      </w:pPr>
      <w:bookmarkStart w:id="15" w:name="_Toc51971219"/>
      <w:bookmarkStart w:id="16" w:name="_Toc52551203"/>
      <w:bookmarkStart w:id="17" w:name="_Toc219280675"/>
      <w:r w:rsidRPr="00F92F6B">
        <w:t>1</w:t>
      </w:r>
      <w:r w:rsidRPr="00F92F6B">
        <w:tab/>
        <w:t>Scope</w:t>
      </w:r>
      <w:bookmarkEnd w:id="11"/>
      <w:bookmarkEnd w:id="12"/>
      <w:bookmarkEnd w:id="13"/>
      <w:bookmarkEnd w:id="14"/>
      <w:bookmarkEnd w:id="15"/>
      <w:bookmarkEnd w:id="16"/>
      <w:bookmarkEnd w:id="17"/>
    </w:p>
    <w:p w14:paraId="7EBB2F5F" w14:textId="77777777" w:rsidR="00240A64" w:rsidRPr="00F92F6B" w:rsidRDefault="00240A64" w:rsidP="00240A64">
      <w:r w:rsidRPr="00F92F6B">
        <w:t xml:space="preserve">The present document provides an overview and overall description of the NG-RAN </w:t>
      </w:r>
      <w:r w:rsidR="007E46DC" w:rsidRPr="00F92F6B">
        <w:t xml:space="preserve">and focuses on the </w:t>
      </w:r>
      <w:r w:rsidRPr="00F92F6B">
        <w:t>radio interface protocol architecture</w:t>
      </w:r>
      <w:r w:rsidR="00B52CCA" w:rsidRPr="00F92F6B">
        <w:t xml:space="preserve"> </w:t>
      </w:r>
      <w:r w:rsidR="007E46DC" w:rsidRPr="00F92F6B">
        <w:t>of</w:t>
      </w:r>
      <w:r w:rsidR="00B52CCA" w:rsidRPr="00F92F6B">
        <w:t xml:space="preserve"> NR connected to 5GC (</w:t>
      </w:r>
      <w:r w:rsidR="00E8671B" w:rsidRPr="00F92F6B">
        <w:t xml:space="preserve">E-UTRA </w:t>
      </w:r>
      <w:r w:rsidR="00B52CCA" w:rsidRPr="00F92F6B">
        <w:t xml:space="preserve">connected to 5GC is covered in </w:t>
      </w:r>
      <w:r w:rsidR="00C438B9" w:rsidRPr="00F92F6B">
        <w:t>the 36 series</w:t>
      </w:r>
      <w:r w:rsidR="00B52CCA" w:rsidRPr="00F92F6B">
        <w:t>)</w:t>
      </w:r>
      <w:r w:rsidRPr="00F92F6B">
        <w:t>. Details of the radio interface protocols are specified in companion specifications of the 38 series.</w:t>
      </w:r>
    </w:p>
    <w:p w14:paraId="6E154166" w14:textId="77777777" w:rsidR="00080512" w:rsidRPr="00F92F6B"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219280676"/>
      <w:r w:rsidRPr="00F92F6B">
        <w:t>2</w:t>
      </w:r>
      <w:r w:rsidRPr="00F92F6B">
        <w:tab/>
        <w:t>R</w:t>
      </w:r>
      <w:r w:rsidR="009644A5" w:rsidRPr="00F92F6B">
        <w:t>efere</w:t>
      </w:r>
      <w:bookmarkEnd w:id="18"/>
      <w:bookmarkEnd w:id="19"/>
      <w:bookmarkEnd w:id="20"/>
      <w:bookmarkEnd w:id="21"/>
      <w:bookmarkEnd w:id="22"/>
      <w:r w:rsidR="009644A5" w:rsidRPr="00F92F6B">
        <w:t>nce</w:t>
      </w:r>
      <w:r w:rsidR="008D5B76" w:rsidRPr="00F92F6B">
        <w:t>s</w:t>
      </w:r>
      <w:bookmarkEnd w:id="23"/>
      <w:bookmarkEnd w:id="24"/>
    </w:p>
    <w:p w14:paraId="407AE9DB" w14:textId="77777777" w:rsidR="00080512" w:rsidRPr="00F92F6B" w:rsidRDefault="00080512">
      <w:r w:rsidRPr="00F92F6B">
        <w:t>The following documents contain provisions which, through reference in this text, constitute provisions of the present document.</w:t>
      </w:r>
    </w:p>
    <w:p w14:paraId="466A3D84" w14:textId="77777777" w:rsidR="00080512" w:rsidRPr="00F92F6B" w:rsidRDefault="00051834" w:rsidP="00051834">
      <w:pPr>
        <w:pStyle w:val="B1"/>
      </w:pPr>
      <w:r w:rsidRPr="00F92F6B">
        <w:t>-</w:t>
      </w:r>
      <w:r w:rsidRPr="00F92F6B">
        <w:tab/>
      </w:r>
      <w:r w:rsidR="00080512" w:rsidRPr="00F92F6B">
        <w:t>References are either specific (identified by date of publication, edition numbe</w:t>
      </w:r>
      <w:r w:rsidR="00DC4DA2" w:rsidRPr="00F92F6B">
        <w:t>r, version number, etc.) or non</w:t>
      </w:r>
      <w:r w:rsidR="00DC4DA2" w:rsidRPr="00F92F6B">
        <w:noBreakHyphen/>
      </w:r>
      <w:r w:rsidR="00080512" w:rsidRPr="00F92F6B">
        <w:t>specific.</w:t>
      </w:r>
    </w:p>
    <w:p w14:paraId="74C6CB50" w14:textId="77777777" w:rsidR="00080512" w:rsidRPr="00F92F6B" w:rsidRDefault="00051834" w:rsidP="00051834">
      <w:pPr>
        <w:pStyle w:val="B1"/>
      </w:pPr>
      <w:r w:rsidRPr="00F92F6B">
        <w:t>-</w:t>
      </w:r>
      <w:r w:rsidRPr="00F92F6B">
        <w:tab/>
      </w:r>
      <w:r w:rsidR="00080512" w:rsidRPr="00F92F6B">
        <w:t>For a specific reference, subsequent revisions do not apply.</w:t>
      </w:r>
    </w:p>
    <w:p w14:paraId="0972BE84" w14:textId="77777777" w:rsidR="00080512" w:rsidRPr="00F92F6B" w:rsidRDefault="00051834" w:rsidP="00051834">
      <w:pPr>
        <w:pStyle w:val="B1"/>
      </w:pPr>
      <w:r w:rsidRPr="00F92F6B">
        <w:t>-</w:t>
      </w:r>
      <w:r w:rsidRPr="00F92F6B">
        <w:tab/>
      </w:r>
      <w:r w:rsidR="00080512" w:rsidRPr="00F92F6B">
        <w:t>For a non-specific reference, the latest version applies. In the case of a reference to a 3GPP document (including a GSM document), a non-specific reference implicitly refers to the latest version of that document</w:t>
      </w:r>
      <w:r w:rsidR="00080512" w:rsidRPr="00F92F6B">
        <w:rPr>
          <w:i/>
        </w:rPr>
        <w:t xml:space="preserve"> in the same Release as the present document</w:t>
      </w:r>
      <w:r w:rsidR="00080512" w:rsidRPr="00F92F6B">
        <w:t>.</w:t>
      </w:r>
    </w:p>
    <w:p w14:paraId="12038A93" w14:textId="77777777" w:rsidR="00EC4A25" w:rsidRPr="00F92F6B" w:rsidRDefault="00EC4A25" w:rsidP="00EC4A25">
      <w:pPr>
        <w:pStyle w:val="EX"/>
      </w:pPr>
      <w:r w:rsidRPr="00F92F6B">
        <w:t>[1]</w:t>
      </w:r>
      <w:r w:rsidRPr="00F92F6B">
        <w:tab/>
        <w:t>3GPP</w:t>
      </w:r>
      <w:r w:rsidR="001B0931" w:rsidRPr="00F92F6B">
        <w:t xml:space="preserve"> </w:t>
      </w:r>
      <w:r w:rsidRPr="00F92F6B">
        <w:t>TR</w:t>
      </w:r>
      <w:r w:rsidR="001B0931" w:rsidRPr="00F92F6B">
        <w:t xml:space="preserve"> </w:t>
      </w:r>
      <w:r w:rsidRPr="00F92F6B">
        <w:t>21.905: "Vocabulary for 3GPP Specifications".</w:t>
      </w:r>
    </w:p>
    <w:p w14:paraId="2CE7DADB" w14:textId="77777777" w:rsidR="00462F2F" w:rsidRPr="00F92F6B" w:rsidRDefault="00462F2F" w:rsidP="00EC4A25">
      <w:pPr>
        <w:pStyle w:val="EX"/>
      </w:pPr>
      <w:r w:rsidRPr="00F92F6B">
        <w:t>[2]</w:t>
      </w:r>
      <w:r w:rsidRPr="00F92F6B">
        <w:tab/>
        <w:t>3GPP</w:t>
      </w:r>
      <w:r w:rsidR="001B0931" w:rsidRPr="00F92F6B">
        <w:t xml:space="preserve"> </w:t>
      </w:r>
      <w:r w:rsidRPr="00F92F6B">
        <w:t>TS</w:t>
      </w:r>
      <w:r w:rsidR="001B0931" w:rsidRPr="00F92F6B">
        <w:t xml:space="preserve"> </w:t>
      </w:r>
      <w:r w:rsidRPr="00F92F6B">
        <w:t>36.300: "Evolved Universal Terrestrial Radio Access (E-UTRA) and Evolved Universal Terrestrial Radio Access Network (E-UTRAN); Overall description; Stage 2".</w:t>
      </w:r>
    </w:p>
    <w:p w14:paraId="55C3D8E7" w14:textId="77777777" w:rsidR="00462F2F" w:rsidRPr="00F92F6B" w:rsidRDefault="00462F2F" w:rsidP="0074147C">
      <w:pPr>
        <w:pStyle w:val="EX"/>
      </w:pPr>
      <w:r w:rsidRPr="00F92F6B">
        <w:t>[3]</w:t>
      </w:r>
      <w:r w:rsidRPr="00F92F6B">
        <w:tab/>
      </w:r>
      <w:r w:rsidR="0074147C" w:rsidRPr="00F92F6B">
        <w:t xml:space="preserve">3GPP TS 23.501: "System Architecture for the 5G </w:t>
      </w:r>
      <w:r w:rsidR="00586E27" w:rsidRPr="00F92F6B">
        <w:t>System; Stage</w:t>
      </w:r>
      <w:r w:rsidR="0074147C" w:rsidRPr="00F92F6B">
        <w:t xml:space="preserve"> 2".</w:t>
      </w:r>
    </w:p>
    <w:p w14:paraId="5564EB7C" w14:textId="77777777" w:rsidR="008618A5" w:rsidRPr="00F92F6B" w:rsidRDefault="008618A5" w:rsidP="0074147C">
      <w:pPr>
        <w:pStyle w:val="EX"/>
      </w:pPr>
      <w:r w:rsidRPr="00F92F6B">
        <w:t>[4]</w:t>
      </w:r>
      <w:r w:rsidRPr="00F92F6B">
        <w:tab/>
        <w:t>3GPP TS 38.401: "</w:t>
      </w:r>
      <w:r w:rsidR="00AD5B8F" w:rsidRPr="00F92F6B">
        <w:t>NG-RAN; Architecture description</w:t>
      </w:r>
      <w:r w:rsidRPr="00F92F6B">
        <w:t>".</w:t>
      </w:r>
    </w:p>
    <w:p w14:paraId="1BAADE86" w14:textId="77777777" w:rsidR="00C75A92" w:rsidRPr="00F92F6B" w:rsidRDefault="00C75A92" w:rsidP="0074147C">
      <w:pPr>
        <w:pStyle w:val="EX"/>
      </w:pPr>
      <w:r w:rsidRPr="00F92F6B">
        <w:t>[5]</w:t>
      </w:r>
      <w:r w:rsidRPr="00F92F6B">
        <w:tab/>
        <w:t>3GPP TS 33.501: "Security Architecture and Procedures for 5G System".</w:t>
      </w:r>
    </w:p>
    <w:p w14:paraId="0527726E" w14:textId="77777777" w:rsidR="00E87213" w:rsidRPr="00F92F6B" w:rsidRDefault="00E87213" w:rsidP="0074147C">
      <w:pPr>
        <w:pStyle w:val="EX"/>
      </w:pPr>
      <w:r w:rsidRPr="00F92F6B">
        <w:t>[6]</w:t>
      </w:r>
      <w:r w:rsidRPr="00F92F6B">
        <w:tab/>
        <w:t>3GPP TS 38.321: "</w:t>
      </w:r>
      <w:r w:rsidR="00AD5B8F" w:rsidRPr="00F92F6B">
        <w:t>NR; Medium Access Control (MAC) protocol specification</w:t>
      </w:r>
      <w:r w:rsidRPr="00F92F6B">
        <w:t>".</w:t>
      </w:r>
    </w:p>
    <w:p w14:paraId="555D9ED5" w14:textId="77777777" w:rsidR="00E87213" w:rsidRPr="00F92F6B" w:rsidRDefault="00E87213" w:rsidP="0074147C">
      <w:pPr>
        <w:pStyle w:val="EX"/>
      </w:pPr>
      <w:r w:rsidRPr="00F92F6B">
        <w:t>[7]</w:t>
      </w:r>
      <w:r w:rsidRPr="00F92F6B">
        <w:tab/>
        <w:t>3GPP TS 38.322: "</w:t>
      </w:r>
      <w:r w:rsidR="00AD5B8F" w:rsidRPr="00F92F6B">
        <w:t>NR; Radio Link Control (RLC) protocol specification</w:t>
      </w:r>
      <w:r w:rsidRPr="00F92F6B">
        <w:t>".</w:t>
      </w:r>
    </w:p>
    <w:p w14:paraId="03A3260D" w14:textId="77777777" w:rsidR="00E87213" w:rsidRPr="00F92F6B" w:rsidRDefault="00E87213" w:rsidP="0074147C">
      <w:pPr>
        <w:pStyle w:val="EX"/>
      </w:pPr>
      <w:r w:rsidRPr="00F92F6B">
        <w:t>[8]</w:t>
      </w:r>
      <w:r w:rsidRPr="00F92F6B">
        <w:tab/>
        <w:t>3GPP TS 38.323: "</w:t>
      </w:r>
      <w:r w:rsidR="00AD5B8F" w:rsidRPr="00F92F6B">
        <w:t>NR; Packet Data Convergence Protocol (PDCP) specification</w:t>
      </w:r>
      <w:r w:rsidRPr="00F92F6B">
        <w:t>".</w:t>
      </w:r>
    </w:p>
    <w:p w14:paraId="24F77DF1" w14:textId="5942F12B" w:rsidR="00E87213" w:rsidRPr="00F92F6B" w:rsidRDefault="00E87213" w:rsidP="0074147C">
      <w:pPr>
        <w:pStyle w:val="EX"/>
      </w:pPr>
      <w:r w:rsidRPr="00F92F6B">
        <w:t>[9]</w:t>
      </w:r>
      <w:r w:rsidRPr="00F92F6B">
        <w:tab/>
        <w:t xml:space="preserve">3GPP TS </w:t>
      </w:r>
      <w:r w:rsidR="004D22B6" w:rsidRPr="00F92F6B">
        <w:t>37</w:t>
      </w:r>
      <w:r w:rsidRPr="00F92F6B">
        <w:t>.324: "</w:t>
      </w:r>
      <w:r w:rsidR="00117743" w:rsidRPr="00F92F6B">
        <w:t xml:space="preserve">E-UTRA and </w:t>
      </w:r>
      <w:r w:rsidR="00AD5B8F" w:rsidRPr="00F92F6B">
        <w:t xml:space="preserve">NR; Service Data </w:t>
      </w:r>
      <w:r w:rsidR="008A0048" w:rsidRPr="00F92F6B">
        <w:t xml:space="preserve">Adaptation </w:t>
      </w:r>
      <w:r w:rsidR="00AD5B8F" w:rsidRPr="00F92F6B">
        <w:t>Protocol (SDAP) specification</w:t>
      </w:r>
      <w:r w:rsidRPr="00F92F6B">
        <w:t>".</w:t>
      </w:r>
    </w:p>
    <w:p w14:paraId="45A74963" w14:textId="77777777" w:rsidR="00E87213" w:rsidRPr="00F92F6B" w:rsidRDefault="00E87213" w:rsidP="00E87213">
      <w:pPr>
        <w:pStyle w:val="EX"/>
      </w:pPr>
      <w:r w:rsidRPr="00F92F6B">
        <w:t>[10]</w:t>
      </w:r>
      <w:r w:rsidRPr="00F92F6B">
        <w:tab/>
        <w:t>3GPP TS 38.304: "</w:t>
      </w:r>
      <w:r w:rsidR="00AD5B8F" w:rsidRPr="00F92F6B">
        <w:t xml:space="preserve">NR; User Equipment (UE) procedures in </w:t>
      </w:r>
      <w:r w:rsidR="00117743" w:rsidRPr="00F92F6B">
        <w:t>I</w:t>
      </w:r>
      <w:r w:rsidR="00AD5B8F" w:rsidRPr="00F92F6B">
        <w:t>dle mode</w:t>
      </w:r>
      <w:r w:rsidR="00117743" w:rsidRPr="00F92F6B">
        <w:t xml:space="preserve"> and RRC Inactive state</w:t>
      </w:r>
      <w:r w:rsidRPr="00F92F6B">
        <w:t>".</w:t>
      </w:r>
    </w:p>
    <w:p w14:paraId="3DB735B4" w14:textId="77777777" w:rsidR="00E87213" w:rsidRPr="00F92F6B" w:rsidRDefault="00E87213" w:rsidP="00E87213">
      <w:pPr>
        <w:pStyle w:val="EX"/>
      </w:pPr>
      <w:r w:rsidRPr="00F92F6B">
        <w:t>[11]</w:t>
      </w:r>
      <w:r w:rsidRPr="00F92F6B">
        <w:tab/>
        <w:t>3GPP TS 38.306: "</w:t>
      </w:r>
      <w:r w:rsidR="00AD5B8F" w:rsidRPr="00F92F6B">
        <w:t>NR; User Equipment (UE) radio access capabilities</w:t>
      </w:r>
      <w:r w:rsidRPr="00F92F6B">
        <w:t>".</w:t>
      </w:r>
    </w:p>
    <w:p w14:paraId="389412F5" w14:textId="77777777" w:rsidR="00E87213" w:rsidRPr="00F92F6B" w:rsidRDefault="00E87213" w:rsidP="00E87213">
      <w:pPr>
        <w:pStyle w:val="EX"/>
      </w:pPr>
      <w:r w:rsidRPr="00F92F6B">
        <w:t>[12]</w:t>
      </w:r>
      <w:r w:rsidRPr="00F92F6B">
        <w:tab/>
        <w:t>3GPP TS 38.331: "</w:t>
      </w:r>
      <w:r w:rsidR="00AD5B8F" w:rsidRPr="00F92F6B">
        <w:t>NR; Radio Resource Control (RRC); Protocol specification</w:t>
      </w:r>
      <w:r w:rsidRPr="00F92F6B">
        <w:t>".</w:t>
      </w:r>
    </w:p>
    <w:p w14:paraId="23A80F4E" w14:textId="77777777" w:rsidR="000728F4" w:rsidRPr="00F92F6B" w:rsidRDefault="00AD5B8F" w:rsidP="000728F4">
      <w:pPr>
        <w:pStyle w:val="EX"/>
      </w:pPr>
      <w:r w:rsidRPr="00F92F6B">
        <w:t>[13]</w:t>
      </w:r>
      <w:r w:rsidRPr="00F92F6B">
        <w:tab/>
        <w:t>3GPP TS 38.133: "NR; Requirements for support of radio resource management".</w:t>
      </w:r>
    </w:p>
    <w:p w14:paraId="015FF610" w14:textId="77777777" w:rsidR="003D220C" w:rsidRPr="00F92F6B" w:rsidRDefault="003D220C" w:rsidP="00DC4E03">
      <w:pPr>
        <w:pStyle w:val="EX"/>
      </w:pPr>
      <w:r w:rsidRPr="00F92F6B">
        <w:t>[</w:t>
      </w:r>
      <w:r w:rsidR="00757FC6" w:rsidRPr="00F92F6B">
        <w:t>14</w:t>
      </w:r>
      <w:r w:rsidRPr="00F92F6B">
        <w:t>]</w:t>
      </w:r>
      <w:r w:rsidRPr="00F92F6B">
        <w:tab/>
        <w:t>3GPP TS 22.168: "Earthquake and Tsunami Warning System (ETWS) requirements; Stage 1"</w:t>
      </w:r>
      <w:r w:rsidR="007E3A34" w:rsidRPr="00F92F6B">
        <w:t>.</w:t>
      </w:r>
    </w:p>
    <w:p w14:paraId="596F654E" w14:textId="77777777" w:rsidR="003D220C" w:rsidRPr="00F92F6B" w:rsidRDefault="003D220C" w:rsidP="00E87213">
      <w:pPr>
        <w:pStyle w:val="EX"/>
      </w:pPr>
      <w:r w:rsidRPr="00F92F6B">
        <w:t>[</w:t>
      </w:r>
      <w:r w:rsidR="00757FC6" w:rsidRPr="00F92F6B">
        <w:t>15</w:t>
      </w:r>
      <w:r w:rsidRPr="00F92F6B">
        <w:t>]</w:t>
      </w:r>
      <w:r w:rsidRPr="00F92F6B">
        <w:tab/>
        <w:t>3GPP TS 22.268: "Public Warning System (PWS) Requirements".</w:t>
      </w:r>
    </w:p>
    <w:p w14:paraId="218E4299" w14:textId="77777777" w:rsidR="00757FC6" w:rsidRPr="00F92F6B" w:rsidRDefault="00757FC6" w:rsidP="00757FC6">
      <w:pPr>
        <w:pStyle w:val="EX"/>
      </w:pPr>
      <w:r w:rsidRPr="00F92F6B">
        <w:t>[16]</w:t>
      </w:r>
      <w:r w:rsidRPr="00F92F6B">
        <w:tab/>
        <w:t>3GPP TS 38.410: "NG-RAN; NG general aspects and principles".</w:t>
      </w:r>
    </w:p>
    <w:p w14:paraId="699D9DAE" w14:textId="77777777" w:rsidR="00757FC6" w:rsidRPr="00F92F6B" w:rsidRDefault="00757FC6" w:rsidP="00757FC6">
      <w:pPr>
        <w:pStyle w:val="EX"/>
      </w:pPr>
      <w:r w:rsidRPr="00F92F6B">
        <w:t>[17]</w:t>
      </w:r>
      <w:r w:rsidRPr="00F92F6B">
        <w:tab/>
        <w:t xml:space="preserve">3GPP TS 38.420: "NG-RAN; </w:t>
      </w:r>
      <w:proofErr w:type="spellStart"/>
      <w:r w:rsidRPr="00F92F6B">
        <w:t>Xn</w:t>
      </w:r>
      <w:proofErr w:type="spellEnd"/>
      <w:r w:rsidRPr="00F92F6B">
        <w:t xml:space="preserve"> general aspects and principles".</w:t>
      </w:r>
    </w:p>
    <w:p w14:paraId="5EB6FB98" w14:textId="77777777" w:rsidR="00E87213" w:rsidRPr="00F92F6B" w:rsidRDefault="00810707" w:rsidP="000C1CD5">
      <w:pPr>
        <w:pStyle w:val="EX"/>
      </w:pPr>
      <w:r w:rsidRPr="00F92F6B">
        <w:t>[18]</w:t>
      </w:r>
      <w:r w:rsidRPr="00F92F6B">
        <w:tab/>
        <w:t>3GPP TS 38.101</w:t>
      </w:r>
      <w:r w:rsidR="00117743" w:rsidRPr="00F92F6B">
        <w:t>-1</w:t>
      </w:r>
      <w:r w:rsidRPr="00F92F6B">
        <w:t>: "NR; User Equipment (UE) radio transmission and reception</w:t>
      </w:r>
      <w:r w:rsidR="00117743" w:rsidRPr="00F92F6B">
        <w:t>; Part 1: Range 1 Standalone</w:t>
      </w:r>
      <w:r w:rsidRPr="00F92F6B">
        <w:t>".</w:t>
      </w:r>
    </w:p>
    <w:p w14:paraId="2CDED8D3" w14:textId="77777777" w:rsidR="00822A64" w:rsidRPr="00F92F6B" w:rsidRDefault="00822A64" w:rsidP="000C1CD5">
      <w:pPr>
        <w:pStyle w:val="EX"/>
      </w:pPr>
      <w:r w:rsidRPr="00F92F6B">
        <w:t>[19]</w:t>
      </w:r>
      <w:r w:rsidRPr="00F92F6B">
        <w:tab/>
        <w:t>3GPP TS 22.261: "Service requirements for next generation new services and markets".</w:t>
      </w:r>
    </w:p>
    <w:p w14:paraId="7C30F1FD" w14:textId="77777777" w:rsidR="00C81D9E" w:rsidRPr="00F92F6B" w:rsidRDefault="00646B43" w:rsidP="00C81D9E">
      <w:pPr>
        <w:pStyle w:val="EX"/>
      </w:pPr>
      <w:r w:rsidRPr="00F92F6B">
        <w:t>[20]</w:t>
      </w:r>
      <w:r w:rsidRPr="00F92F6B">
        <w:tab/>
        <w:t>3GPP TS 38.202: "NR; Physical layer services provided by the physical layer"</w:t>
      </w:r>
    </w:p>
    <w:p w14:paraId="7CC060DB" w14:textId="77777777" w:rsidR="0078546C" w:rsidRPr="00F92F6B" w:rsidRDefault="00C81D9E" w:rsidP="0078546C">
      <w:pPr>
        <w:pStyle w:val="EX"/>
      </w:pPr>
      <w:r w:rsidRPr="00F92F6B">
        <w:t>[21]</w:t>
      </w:r>
      <w:r w:rsidRPr="00F92F6B">
        <w:tab/>
        <w:t>3GPP TS 37.340: "NR; Multi-connectivity; Overall description; Stage-2".</w:t>
      </w:r>
    </w:p>
    <w:p w14:paraId="7B50ABC3" w14:textId="77777777" w:rsidR="00692506" w:rsidRPr="00F92F6B" w:rsidRDefault="0078546C" w:rsidP="00692506">
      <w:pPr>
        <w:pStyle w:val="EX"/>
      </w:pPr>
      <w:r w:rsidRPr="00F92F6B">
        <w:t>[22]</w:t>
      </w:r>
      <w:r w:rsidRPr="00F92F6B">
        <w:tab/>
        <w:t>3GPP TS 23.502: "Procedures for the 5G System; Stage 2".</w:t>
      </w:r>
    </w:p>
    <w:p w14:paraId="60DA61EE" w14:textId="77777777" w:rsidR="00807D86" w:rsidRPr="00F92F6B" w:rsidRDefault="00692506" w:rsidP="00807D86">
      <w:pPr>
        <w:pStyle w:val="EX"/>
      </w:pPr>
      <w:r w:rsidRPr="00F92F6B">
        <w:t>[23]</w:t>
      </w:r>
      <w:r w:rsidRPr="00F92F6B">
        <w:tab/>
        <w:t>IETF RFC 4960 (2007-09): "Stream Control Transmission Protocol".</w:t>
      </w:r>
    </w:p>
    <w:p w14:paraId="34EBDEAC" w14:textId="77777777" w:rsidR="00646B43" w:rsidRPr="00F92F6B" w:rsidRDefault="00807D86" w:rsidP="00807D86">
      <w:pPr>
        <w:pStyle w:val="EX"/>
      </w:pPr>
      <w:r w:rsidRPr="00F92F6B">
        <w:t>[24]</w:t>
      </w:r>
      <w:r w:rsidRPr="00F92F6B">
        <w:tab/>
        <w:t>3GPP TS 26.114: "Technical Specification Group Services and System Aspects; IP Multimedia Subsystem (IMS); Multimedia Telephony; Media handling and interaction"</w:t>
      </w:r>
      <w:r w:rsidR="00E55556" w:rsidRPr="00F92F6B">
        <w:t>.</w:t>
      </w:r>
    </w:p>
    <w:p w14:paraId="57CA45F3" w14:textId="77777777" w:rsidR="00BB4362" w:rsidRPr="00F92F6B" w:rsidRDefault="00BB5A40" w:rsidP="00BB4362">
      <w:pPr>
        <w:pStyle w:val="EX"/>
      </w:pPr>
      <w:r w:rsidRPr="00F92F6B">
        <w:t>[25</w:t>
      </w:r>
      <w:r w:rsidR="00BB4362" w:rsidRPr="00F92F6B">
        <w:t>]</w:t>
      </w:r>
      <w:r w:rsidR="00BB4362" w:rsidRPr="00F92F6B">
        <w:tab/>
      </w:r>
      <w:r w:rsidR="00FD58D3" w:rsidRPr="00F92F6B">
        <w:t>Void</w:t>
      </w:r>
      <w:r w:rsidR="00BB4362" w:rsidRPr="00F92F6B">
        <w:t>.</w:t>
      </w:r>
    </w:p>
    <w:p w14:paraId="05EA507A" w14:textId="77777777" w:rsidR="00A4060F" w:rsidRPr="00F92F6B" w:rsidRDefault="00E55556" w:rsidP="00A4060F">
      <w:pPr>
        <w:pStyle w:val="EX"/>
      </w:pPr>
      <w:r w:rsidRPr="00F92F6B">
        <w:t>[26</w:t>
      </w:r>
      <w:r w:rsidR="00A4060F" w:rsidRPr="00F92F6B">
        <w:t>]</w:t>
      </w:r>
      <w:r w:rsidR="00A4060F" w:rsidRPr="00F92F6B">
        <w:tab/>
        <w:t>3GPP TS 38.413: "NG-RAN; NG Application Protocol (NGAP)".</w:t>
      </w:r>
    </w:p>
    <w:p w14:paraId="091DF998" w14:textId="77777777" w:rsidR="00225E6A" w:rsidRPr="00F92F6B" w:rsidRDefault="00225E6A" w:rsidP="00225E6A">
      <w:pPr>
        <w:pStyle w:val="EX"/>
      </w:pPr>
      <w:r w:rsidRPr="00F92F6B">
        <w:t>[27]</w:t>
      </w:r>
      <w:r w:rsidRPr="00F92F6B">
        <w:tab/>
        <w:t>IETF RFC 3168 (09/2001): "The Addition of Explicit Congestion Notification (ECN) to IP".</w:t>
      </w:r>
    </w:p>
    <w:p w14:paraId="5DFCE235" w14:textId="77777777" w:rsidR="00E545B9" w:rsidRPr="00F92F6B" w:rsidRDefault="00E545B9" w:rsidP="00E545B9">
      <w:pPr>
        <w:pStyle w:val="EX"/>
      </w:pPr>
      <w:r w:rsidRPr="00F92F6B">
        <w:t>[28]</w:t>
      </w:r>
      <w:r w:rsidRPr="00F92F6B">
        <w:tab/>
        <w:t>3GPP TS 24.501: "NR; Non-Access-Stratum (NAS) protocol for 5G System (5GS)".</w:t>
      </w:r>
    </w:p>
    <w:p w14:paraId="497EE89D" w14:textId="77777777" w:rsidR="007962DC" w:rsidRPr="00F92F6B" w:rsidRDefault="00A314FA" w:rsidP="007962DC">
      <w:pPr>
        <w:pStyle w:val="EX"/>
      </w:pPr>
      <w:r w:rsidRPr="00F92F6B">
        <w:t>[29]</w:t>
      </w:r>
      <w:r w:rsidRPr="00F92F6B">
        <w:tab/>
        <w:t>3GPP TS 36.331: "Evolved Universal Terrestrial Radio Access (E-UTRA); Radio Resource Control (RRC); Protocol specification".</w:t>
      </w:r>
    </w:p>
    <w:p w14:paraId="24AEB550" w14:textId="77777777" w:rsidR="00A314FA" w:rsidRPr="00F92F6B" w:rsidRDefault="007962DC" w:rsidP="00A314FA">
      <w:pPr>
        <w:pStyle w:val="EX"/>
      </w:pPr>
      <w:r w:rsidRPr="00F92F6B">
        <w:t>[30]</w:t>
      </w:r>
      <w:r w:rsidRPr="00F92F6B">
        <w:tab/>
        <w:t>3GPP TS 38.415: "NG-RAN; PDU Session User Plane Protocol".</w:t>
      </w:r>
    </w:p>
    <w:p w14:paraId="5D6E9594" w14:textId="77777777" w:rsidR="003B0F0F" w:rsidRPr="00F92F6B" w:rsidRDefault="003B0F0F" w:rsidP="003B0F0F">
      <w:pPr>
        <w:pStyle w:val="EX"/>
      </w:pPr>
      <w:r w:rsidRPr="00F92F6B">
        <w:t>[31]</w:t>
      </w:r>
      <w:r w:rsidRPr="00F92F6B">
        <w:tab/>
        <w:t>3GPP TS 38.340: "NR; Backhaul Adaptation Protocol (BAP) specification".</w:t>
      </w:r>
    </w:p>
    <w:p w14:paraId="766D2E99" w14:textId="77777777" w:rsidR="003B0F0F" w:rsidRPr="00F92F6B" w:rsidRDefault="003B0F0F" w:rsidP="003B0F0F">
      <w:pPr>
        <w:pStyle w:val="EX"/>
      </w:pPr>
      <w:r w:rsidRPr="00F92F6B">
        <w:t>[32]</w:t>
      </w:r>
      <w:r w:rsidRPr="00F92F6B">
        <w:tab/>
        <w:t>3GPP TS 38.470: "NG-RAN; F1 application protocol (F1AP) ".</w:t>
      </w:r>
    </w:p>
    <w:p w14:paraId="55A189A2" w14:textId="77777777" w:rsidR="003B0F0F" w:rsidRPr="00F92F6B" w:rsidRDefault="003B0F0F" w:rsidP="00A314FA">
      <w:pPr>
        <w:pStyle w:val="EX"/>
      </w:pPr>
      <w:r w:rsidRPr="00F92F6B">
        <w:t>[33]</w:t>
      </w:r>
      <w:r w:rsidRPr="00F92F6B">
        <w:tab/>
        <w:t>3GPP TS 38.425: "NG-RAN; NR user plane protocol".</w:t>
      </w:r>
    </w:p>
    <w:p w14:paraId="3129F4FA" w14:textId="77777777" w:rsidR="00AC6221" w:rsidRPr="00F92F6B" w:rsidRDefault="00AC6221" w:rsidP="00AC6221">
      <w:pPr>
        <w:pStyle w:val="EX"/>
      </w:pPr>
      <w:r w:rsidRPr="00F92F6B">
        <w:t>[34]</w:t>
      </w:r>
      <w:r w:rsidRPr="00F92F6B">
        <w:tab/>
        <w:t>3GPP TS 23.216: "Single Radio Voice Call Continuity (SRVCC); Stage 2".</w:t>
      </w:r>
    </w:p>
    <w:p w14:paraId="31A7EE97" w14:textId="77777777" w:rsidR="00802881" w:rsidRPr="00F92F6B" w:rsidRDefault="00802881" w:rsidP="00802881">
      <w:pPr>
        <w:pStyle w:val="EX"/>
      </w:pPr>
      <w:r w:rsidRPr="00F92F6B">
        <w:t>[35]</w:t>
      </w:r>
      <w:r w:rsidRPr="00F92F6B">
        <w:tab/>
        <w:t>3GPP TS 38.101-2: "User Equipment (UE) radio transmission and reception;</w:t>
      </w:r>
      <w:r w:rsidRPr="00F92F6B">
        <w:rPr>
          <w:rFonts w:eastAsia="Yu Mincho"/>
        </w:rPr>
        <w:t xml:space="preserve"> </w:t>
      </w:r>
      <w:r w:rsidRPr="00F92F6B">
        <w:t>Part 2: Range 2 Standalone".</w:t>
      </w:r>
    </w:p>
    <w:p w14:paraId="1278F38B" w14:textId="77777777" w:rsidR="00802881" w:rsidRPr="00F92F6B" w:rsidRDefault="00802881" w:rsidP="00802881">
      <w:pPr>
        <w:pStyle w:val="EX"/>
      </w:pPr>
      <w:r w:rsidRPr="00F92F6B">
        <w:t>[36]</w:t>
      </w:r>
      <w:r w:rsidRPr="00F92F6B">
        <w:tab/>
        <w:t>3GPP TS 38.101-3: "User Equipment (UE) radio transmission and reception; Part 3: Range 1 and Range 2 Interworking operation with other radios".</w:t>
      </w:r>
    </w:p>
    <w:p w14:paraId="4523E96C" w14:textId="77777777" w:rsidR="004C03F1" w:rsidRPr="00F92F6B" w:rsidRDefault="004C03F1" w:rsidP="00802881">
      <w:pPr>
        <w:pStyle w:val="EX"/>
      </w:pPr>
      <w:r w:rsidRPr="00F92F6B">
        <w:t>[37]</w:t>
      </w:r>
      <w:r w:rsidRPr="00F92F6B">
        <w:tab/>
        <w:t>3GPP TS 37.213: "Physical layer procedures for shared spectrum channel access".</w:t>
      </w:r>
    </w:p>
    <w:p w14:paraId="0DBEAA7B" w14:textId="77777777" w:rsidR="001B0931" w:rsidRPr="00F92F6B" w:rsidRDefault="001B0931" w:rsidP="001B0931">
      <w:pPr>
        <w:pStyle w:val="EX"/>
      </w:pPr>
      <w:r w:rsidRPr="00F92F6B">
        <w:t>[38]</w:t>
      </w:r>
      <w:r w:rsidRPr="00F92F6B">
        <w:tab/>
        <w:t>3GPP TS 38.213: "NR; Physical layer procedures for control".</w:t>
      </w:r>
    </w:p>
    <w:p w14:paraId="669EE6C8" w14:textId="77777777" w:rsidR="00CA2ECE" w:rsidRPr="00F92F6B" w:rsidRDefault="00CA2ECE" w:rsidP="001B0931">
      <w:pPr>
        <w:pStyle w:val="EX"/>
      </w:pPr>
      <w:r w:rsidRPr="00F92F6B">
        <w:t>[39]</w:t>
      </w:r>
      <w:r w:rsidRPr="00F92F6B">
        <w:tab/>
        <w:t>3GPP TS 22.104 "Service requirements for cyber-physical control applications in vertical domains".</w:t>
      </w:r>
    </w:p>
    <w:p w14:paraId="79086609" w14:textId="77777777" w:rsidR="00CA2ECE" w:rsidRPr="00F92F6B" w:rsidRDefault="00CA2ECE" w:rsidP="00CA2ECE">
      <w:pPr>
        <w:pStyle w:val="EX"/>
      </w:pPr>
      <w:r w:rsidRPr="00F92F6B">
        <w:t>[40]</w:t>
      </w:r>
      <w:r w:rsidRPr="00F92F6B">
        <w:tab/>
        <w:t>3GPP TS 23.287: "Architecture enhancements for 5G System (5GS) to support Vehicle-to-Everything (V2X) services".</w:t>
      </w:r>
    </w:p>
    <w:p w14:paraId="523F703D" w14:textId="77777777" w:rsidR="00CA2ECE" w:rsidRPr="00F92F6B" w:rsidRDefault="00CA2ECE" w:rsidP="00CA2ECE">
      <w:pPr>
        <w:pStyle w:val="EX"/>
      </w:pPr>
      <w:r w:rsidRPr="00F92F6B">
        <w:t>[41]</w:t>
      </w:r>
      <w:r w:rsidRPr="00F92F6B">
        <w:tab/>
        <w:t>3GPP TS 23.285: "Technical Specification Group Services and System Aspects; Architecture enhancements for V2X services".</w:t>
      </w:r>
    </w:p>
    <w:p w14:paraId="66C1AF7F" w14:textId="77777777" w:rsidR="00E02DA7" w:rsidRPr="00F92F6B" w:rsidRDefault="00E02DA7" w:rsidP="00653C72">
      <w:pPr>
        <w:pStyle w:val="EX"/>
      </w:pPr>
      <w:bookmarkStart w:id="25" w:name="_Toc20387885"/>
      <w:bookmarkStart w:id="26" w:name="_Toc29375964"/>
      <w:r w:rsidRPr="00F92F6B">
        <w:t>[42]</w:t>
      </w:r>
      <w:r w:rsidRPr="00F92F6B">
        <w:tab/>
        <w:t>3GPP TS 38.305: "NG Radio Access Network (NG-RAN); Stage 2 functional specification of User Equipment (UE) positioning in NG-RAN".</w:t>
      </w:r>
    </w:p>
    <w:p w14:paraId="2F768516" w14:textId="4106F725" w:rsidR="00FB7AB0" w:rsidRPr="00F92F6B" w:rsidRDefault="00FB7AB0" w:rsidP="00FB7AB0">
      <w:pPr>
        <w:pStyle w:val="EX"/>
      </w:pPr>
      <w:bookmarkStart w:id="27" w:name="_Toc37231821"/>
      <w:r w:rsidRPr="00F92F6B">
        <w:t>[43]</w:t>
      </w:r>
      <w:r w:rsidRPr="00F92F6B">
        <w:tab/>
        <w:t>3GPP TS 37.355: "LTE Positioning Protocol (LPP)".</w:t>
      </w:r>
    </w:p>
    <w:p w14:paraId="43442FDE" w14:textId="60758441" w:rsidR="00E054BF" w:rsidRPr="00F92F6B" w:rsidRDefault="00E054BF" w:rsidP="00E054BF">
      <w:pPr>
        <w:pStyle w:val="EX"/>
        <w:rPr>
          <w:rFonts w:eastAsia="Batang"/>
          <w:lang w:eastAsia="sv-SE"/>
        </w:rPr>
      </w:pPr>
      <w:r w:rsidRPr="00F92F6B">
        <w:rPr>
          <w:rFonts w:eastAsia="Batang"/>
          <w:lang w:eastAsia="sv-SE"/>
        </w:rPr>
        <w:t>[44]</w:t>
      </w:r>
      <w:r w:rsidRPr="00F92F6B">
        <w:rPr>
          <w:rFonts w:eastAsia="Batang"/>
          <w:lang w:eastAsia="sv-SE"/>
        </w:rPr>
        <w:tab/>
        <w:t>3GPP TS 29.002: "Mobile Application Part (MAP) specification".</w:t>
      </w:r>
    </w:p>
    <w:p w14:paraId="099954C1" w14:textId="646B4AB9" w:rsidR="0073355F" w:rsidRPr="00F92F6B" w:rsidRDefault="00EA1F40" w:rsidP="00DA126B">
      <w:pPr>
        <w:pStyle w:val="EX"/>
      </w:pPr>
      <w:bookmarkStart w:id="28" w:name="_Toc46501874"/>
      <w:bookmarkStart w:id="29" w:name="_Toc51971222"/>
      <w:bookmarkStart w:id="30" w:name="_Toc52551205"/>
      <w:r w:rsidRPr="00F92F6B">
        <w:t>[45]</w:t>
      </w:r>
      <w:r w:rsidR="0073355F" w:rsidRPr="00F92F6B">
        <w:tab/>
        <w:t>3GPP TS 23.247: "Architectural enhancements for 5G multicast-broadcast services; Stage 2".</w:t>
      </w:r>
    </w:p>
    <w:p w14:paraId="48E9800B" w14:textId="23C2D8A0" w:rsidR="0073355F" w:rsidRPr="00F92F6B" w:rsidRDefault="00EA1F40" w:rsidP="0073355F">
      <w:pPr>
        <w:pStyle w:val="EX"/>
        <w:rPr>
          <w:rFonts w:eastAsia="Batang"/>
          <w:lang w:eastAsia="sv-SE"/>
        </w:rPr>
      </w:pPr>
      <w:r w:rsidRPr="00F92F6B">
        <w:rPr>
          <w:rFonts w:eastAsia="Batang"/>
          <w:lang w:eastAsia="sv-SE"/>
        </w:rPr>
        <w:t>[46]</w:t>
      </w:r>
      <w:r w:rsidR="0073355F" w:rsidRPr="00F92F6B">
        <w:rPr>
          <w:rFonts w:eastAsia="Batang"/>
          <w:lang w:eastAsia="sv-SE"/>
        </w:rPr>
        <w:tab/>
        <w:t>3GPP TS 2</w:t>
      </w:r>
      <w:r w:rsidR="004B1829" w:rsidRPr="00F92F6B">
        <w:rPr>
          <w:rFonts w:eastAsia="Batang"/>
          <w:lang w:eastAsia="sv-SE"/>
        </w:rPr>
        <w:t>6</w:t>
      </w:r>
      <w:r w:rsidR="0073355F" w:rsidRPr="00F92F6B">
        <w:rPr>
          <w:rFonts w:eastAsia="Batang"/>
          <w:lang w:eastAsia="sv-SE"/>
        </w:rPr>
        <w:t>.</w:t>
      </w:r>
      <w:r w:rsidR="005321CA" w:rsidRPr="00F92F6B">
        <w:rPr>
          <w:rFonts w:eastAsia="Batang"/>
          <w:lang w:eastAsia="sv-SE"/>
        </w:rPr>
        <w:t>517</w:t>
      </w:r>
      <w:r w:rsidR="00FB5988" w:rsidRPr="00F92F6B">
        <w:rPr>
          <w:rFonts w:eastAsia="Batang"/>
          <w:lang w:eastAsia="sv-SE"/>
        </w:rPr>
        <w:t>:</w:t>
      </w:r>
      <w:r w:rsidR="0073355F" w:rsidRPr="00F92F6B">
        <w:rPr>
          <w:rFonts w:eastAsia="Batang"/>
          <w:lang w:eastAsia="sv-SE"/>
        </w:rPr>
        <w:t xml:space="preserve"> "</w:t>
      </w:r>
      <w:r w:rsidR="005321CA" w:rsidRPr="00F92F6B">
        <w:rPr>
          <w:rFonts w:eastAsia="Batang"/>
          <w:lang w:eastAsia="sv-SE"/>
        </w:rPr>
        <w:t>5G Multicast-Broadcast User Services; Protocols and Formats</w:t>
      </w:r>
      <w:r w:rsidR="0073355F" w:rsidRPr="00F92F6B">
        <w:rPr>
          <w:rFonts w:eastAsia="Batang"/>
          <w:lang w:eastAsia="sv-SE"/>
        </w:rPr>
        <w:t>".</w:t>
      </w:r>
    </w:p>
    <w:p w14:paraId="24D785FD" w14:textId="48363EF6" w:rsidR="007512EE" w:rsidRPr="00F92F6B" w:rsidRDefault="00B24FFB" w:rsidP="007512EE">
      <w:pPr>
        <w:pStyle w:val="EX"/>
      </w:pPr>
      <w:r w:rsidRPr="00F92F6B">
        <w:t>[47]</w:t>
      </w:r>
      <w:r w:rsidR="007512EE" w:rsidRPr="00F92F6B">
        <w:tab/>
        <w:t>3GPP TS 23.122: "Non-Access-Stratum (NAS) functions related to Mobile Station (MS) in idle mode".</w:t>
      </w:r>
    </w:p>
    <w:p w14:paraId="641A467F" w14:textId="24206148" w:rsidR="009B7933" w:rsidRPr="00F92F6B" w:rsidRDefault="003330AF" w:rsidP="007512EE">
      <w:pPr>
        <w:pStyle w:val="EX"/>
      </w:pPr>
      <w:r w:rsidRPr="00F92F6B">
        <w:t>[48]</w:t>
      </w:r>
      <w:r w:rsidR="009B7933" w:rsidRPr="00F92F6B">
        <w:tab/>
        <w:t>3GPP TS 23.304: "Proximity based Services (</w:t>
      </w:r>
      <w:proofErr w:type="spellStart"/>
      <w:r w:rsidR="009B7933" w:rsidRPr="00F92F6B">
        <w:t>ProSe</w:t>
      </w:r>
      <w:proofErr w:type="spellEnd"/>
      <w:r w:rsidR="009B7933" w:rsidRPr="00F92F6B">
        <w:t>) in the 5G System (5GS)".</w:t>
      </w:r>
    </w:p>
    <w:p w14:paraId="0940BE02" w14:textId="7E57BF7F" w:rsidR="003256D2" w:rsidRPr="00F92F6B" w:rsidRDefault="00151B9B" w:rsidP="003256D2">
      <w:pPr>
        <w:pStyle w:val="EX"/>
        <w:rPr>
          <w:lang w:eastAsia="fr-FR"/>
        </w:rPr>
      </w:pPr>
      <w:r w:rsidRPr="00F92F6B">
        <w:rPr>
          <w:lang w:eastAsia="fr-FR"/>
        </w:rPr>
        <w:t>[49]</w:t>
      </w:r>
      <w:r w:rsidR="003256D2" w:rsidRPr="00F92F6B">
        <w:rPr>
          <w:lang w:eastAsia="fr-FR"/>
        </w:rPr>
        <w:tab/>
        <w:t>3GPP TS 28.541: "5G Network Resource Model (NRM)".</w:t>
      </w:r>
    </w:p>
    <w:p w14:paraId="241DE79A" w14:textId="3D7E43D0" w:rsidR="00A76193" w:rsidRPr="00F92F6B" w:rsidRDefault="00A42DBF" w:rsidP="00A76193">
      <w:pPr>
        <w:pStyle w:val="EX"/>
        <w:rPr>
          <w:rFonts w:eastAsia="Batang"/>
          <w:lang w:eastAsia="sv-SE"/>
        </w:rPr>
      </w:pPr>
      <w:r w:rsidRPr="00F92F6B">
        <w:rPr>
          <w:rFonts w:eastAsia="Batang"/>
          <w:lang w:eastAsia="sv-SE"/>
        </w:rPr>
        <w:t>[50]</w:t>
      </w:r>
      <w:r w:rsidR="00A76193" w:rsidRPr="00F92F6B">
        <w:rPr>
          <w:rFonts w:eastAsia="Batang"/>
          <w:lang w:eastAsia="sv-SE"/>
        </w:rPr>
        <w:tab/>
        <w:t xml:space="preserve">3GPP TS 38.423: "NG-RAN; </w:t>
      </w:r>
      <w:proofErr w:type="spellStart"/>
      <w:r w:rsidR="00A76193" w:rsidRPr="00F92F6B">
        <w:rPr>
          <w:rFonts w:eastAsia="Batang"/>
          <w:lang w:eastAsia="sv-SE"/>
        </w:rPr>
        <w:t>Xn</w:t>
      </w:r>
      <w:proofErr w:type="spellEnd"/>
      <w:r w:rsidR="00A76193" w:rsidRPr="00F92F6B">
        <w:rPr>
          <w:rFonts w:eastAsia="Batang"/>
          <w:lang w:eastAsia="sv-SE"/>
        </w:rPr>
        <w:t xml:space="preserve"> Application Protocol (</w:t>
      </w:r>
      <w:proofErr w:type="spellStart"/>
      <w:r w:rsidR="00A76193" w:rsidRPr="00F92F6B">
        <w:rPr>
          <w:rFonts w:eastAsia="Batang"/>
          <w:lang w:eastAsia="sv-SE"/>
        </w:rPr>
        <w:t>XnAP</w:t>
      </w:r>
      <w:proofErr w:type="spellEnd"/>
      <w:r w:rsidR="00A76193" w:rsidRPr="00F92F6B">
        <w:rPr>
          <w:rFonts w:eastAsia="Batang"/>
          <w:lang w:eastAsia="sv-SE"/>
        </w:rPr>
        <w:t>)".</w:t>
      </w:r>
    </w:p>
    <w:p w14:paraId="075A607A" w14:textId="58C1C5B6" w:rsidR="00A76193" w:rsidRPr="00F92F6B" w:rsidRDefault="00A42DBF" w:rsidP="00DA126B">
      <w:pPr>
        <w:pStyle w:val="EX"/>
        <w:rPr>
          <w:rFonts w:eastAsia="Batang"/>
          <w:lang w:eastAsia="sv-SE"/>
        </w:rPr>
      </w:pPr>
      <w:r w:rsidRPr="00F92F6B">
        <w:rPr>
          <w:rFonts w:eastAsia="Batang"/>
          <w:lang w:eastAsia="sv-SE"/>
        </w:rPr>
        <w:t>[51]</w:t>
      </w:r>
      <w:r w:rsidR="00A76193" w:rsidRPr="00F92F6B">
        <w:rPr>
          <w:rFonts w:eastAsia="Batang"/>
          <w:lang w:eastAsia="sv-SE"/>
        </w:rPr>
        <w:tab/>
        <w:t>NIMA TR 8350.2, Third Edition, Amendment 1, 3 January 2000: "DEPARTMENT OF DEFENSE WORLD GEODETIC SYSTEM 1984".</w:t>
      </w:r>
    </w:p>
    <w:p w14:paraId="5F2C56FA" w14:textId="1433F698" w:rsidR="005D5BBB" w:rsidRPr="00F92F6B" w:rsidRDefault="005D5BBB" w:rsidP="005D5BBB">
      <w:pPr>
        <w:pStyle w:val="EX"/>
        <w:rPr>
          <w:rFonts w:eastAsia="Batang"/>
          <w:lang w:eastAsia="sv-SE"/>
        </w:rPr>
      </w:pPr>
      <w:r w:rsidRPr="00F92F6B">
        <w:rPr>
          <w:rFonts w:eastAsia="Batang"/>
          <w:lang w:eastAsia="sv-SE"/>
        </w:rPr>
        <w:t>[52]</w:t>
      </w:r>
      <w:r w:rsidRPr="00F92F6B">
        <w:rPr>
          <w:rFonts w:eastAsia="Batang"/>
          <w:lang w:eastAsia="sv-SE"/>
        </w:rPr>
        <w:tab/>
        <w:t xml:space="preserve">3GPP TS 38.211: </w:t>
      </w:r>
      <w:r w:rsidR="00FF7354" w:rsidRPr="00F92F6B">
        <w:rPr>
          <w:rFonts w:eastAsia="Batang"/>
          <w:lang w:eastAsia="sv-SE"/>
        </w:rPr>
        <w:t>"</w:t>
      </w:r>
      <w:r w:rsidRPr="00F92F6B">
        <w:rPr>
          <w:rFonts w:eastAsia="Batang"/>
          <w:lang w:eastAsia="sv-SE"/>
        </w:rPr>
        <w:t>NR; Physical channels and modulation</w:t>
      </w:r>
      <w:r w:rsidR="00FF7354" w:rsidRPr="00F92F6B">
        <w:rPr>
          <w:rFonts w:eastAsia="Batang"/>
          <w:lang w:eastAsia="sv-SE"/>
        </w:rPr>
        <w:t>"</w:t>
      </w:r>
      <w:r w:rsidR="00676734" w:rsidRPr="00F92F6B">
        <w:rPr>
          <w:rFonts w:eastAsia="Batang"/>
          <w:lang w:eastAsia="sv-SE"/>
        </w:rPr>
        <w:t>.</w:t>
      </w:r>
    </w:p>
    <w:p w14:paraId="2887DE17" w14:textId="53A0DA9E" w:rsidR="00135FC1" w:rsidRPr="00F92F6B" w:rsidRDefault="00135FC1" w:rsidP="005D5BBB">
      <w:pPr>
        <w:pStyle w:val="EX"/>
        <w:rPr>
          <w:rFonts w:eastAsia="Batang"/>
          <w:lang w:eastAsia="sv-SE"/>
        </w:rPr>
      </w:pPr>
      <w:r w:rsidRPr="00F92F6B">
        <w:rPr>
          <w:rFonts w:eastAsia="Batang"/>
          <w:lang w:eastAsia="sv-SE"/>
        </w:rPr>
        <w:t>[53]</w:t>
      </w:r>
      <w:r w:rsidRPr="00F92F6B">
        <w:rPr>
          <w:rFonts w:eastAsia="Batang"/>
          <w:lang w:eastAsia="sv-SE"/>
        </w:rPr>
        <w:tab/>
        <w:t>3GPP TS 24.587: "Vehicle-to-Everything (V2X) services in 5G System (5GS)".</w:t>
      </w:r>
    </w:p>
    <w:p w14:paraId="5CEFB0EB" w14:textId="789F4663" w:rsidR="00161B6B" w:rsidRPr="00F92F6B" w:rsidRDefault="00161B6B" w:rsidP="005D5BBB">
      <w:pPr>
        <w:pStyle w:val="EX"/>
      </w:pPr>
      <w:r w:rsidRPr="00F92F6B">
        <w:t>[54]</w:t>
      </w:r>
      <w:r w:rsidRPr="00F92F6B">
        <w:tab/>
        <w:t>3GPP TS 23.041: "Technical realization of Cell Broadcast Service (CBS)".</w:t>
      </w:r>
    </w:p>
    <w:p w14:paraId="5E95B9B3" w14:textId="283849F1" w:rsidR="008C3673" w:rsidRPr="00F92F6B" w:rsidRDefault="008C3673" w:rsidP="008C3673">
      <w:pPr>
        <w:pStyle w:val="EX"/>
      </w:pPr>
      <w:r w:rsidRPr="00F92F6B">
        <w:t>[55]</w:t>
      </w:r>
      <w:r w:rsidRPr="00F92F6B">
        <w:tab/>
        <w:t>3GPP TS 24.554: "Technical Specification Group Core Network and Terminals; Proximity-services (</w:t>
      </w:r>
      <w:proofErr w:type="spellStart"/>
      <w:r w:rsidRPr="00F92F6B">
        <w:t>ProSe</w:t>
      </w:r>
      <w:proofErr w:type="spellEnd"/>
      <w:r w:rsidRPr="00F92F6B">
        <w:t>) in 5G System (5GS) protocol".</w:t>
      </w:r>
    </w:p>
    <w:p w14:paraId="71D638C4" w14:textId="42824AE2" w:rsidR="0067777B" w:rsidRPr="00F92F6B" w:rsidRDefault="0067777B" w:rsidP="008C3673">
      <w:pPr>
        <w:pStyle w:val="EX"/>
      </w:pPr>
      <w:r w:rsidRPr="00F92F6B">
        <w:t>[56]</w:t>
      </w:r>
      <w:r w:rsidRPr="00F92F6B">
        <w:tab/>
        <w:t xml:space="preserve">3GPP TS 38.214: "Technical Specification Group </w:t>
      </w:r>
      <w:r w:rsidRPr="00F92F6B">
        <w:rPr>
          <w:lang w:eastAsia="ko-KR"/>
        </w:rPr>
        <w:t>Radio Access Network</w:t>
      </w:r>
      <w:r w:rsidRPr="00F92F6B">
        <w:t>; NR; Physical layer procedures for data".</w:t>
      </w:r>
    </w:p>
    <w:p w14:paraId="758867AC" w14:textId="6698FBC2" w:rsidR="00CC1F0E" w:rsidRPr="00F92F6B" w:rsidRDefault="00CC1F0E" w:rsidP="00CC1F0E">
      <w:pPr>
        <w:pStyle w:val="EX"/>
      </w:pPr>
      <w:r w:rsidRPr="00F92F6B">
        <w:t>[57]</w:t>
      </w:r>
      <w:r w:rsidRPr="00F92F6B">
        <w:tab/>
        <w:t>3GPP TR 38.835: "NR; Study on XR enhancements for NR".</w:t>
      </w:r>
    </w:p>
    <w:p w14:paraId="3A65A98E" w14:textId="010BF34E" w:rsidR="00CC1F0E" w:rsidRPr="00F92F6B" w:rsidRDefault="00CC1F0E" w:rsidP="008C3673">
      <w:pPr>
        <w:pStyle w:val="EX"/>
      </w:pPr>
      <w:r w:rsidRPr="00F92F6B">
        <w:t>[58]</w:t>
      </w:r>
      <w:r w:rsidRPr="00F92F6B">
        <w:tab/>
        <w:t>3GPP TS 26.522: "5G Real-time Media Transport Protocol Configurations".</w:t>
      </w:r>
    </w:p>
    <w:p w14:paraId="0B782590" w14:textId="315B71F3" w:rsidR="00FD5DFA" w:rsidRPr="00F92F6B" w:rsidRDefault="00FD5DFA" w:rsidP="008C3673">
      <w:pPr>
        <w:pStyle w:val="EX"/>
      </w:pPr>
      <w:r w:rsidRPr="00F92F6B">
        <w:t>[59]</w:t>
      </w:r>
      <w:r w:rsidRPr="00F92F6B">
        <w:tab/>
        <w:t>3GPP TS 38.215: "NR; Physical layer measurements".</w:t>
      </w:r>
    </w:p>
    <w:p w14:paraId="53F7D8F4" w14:textId="3288372E" w:rsidR="001C5D10" w:rsidRPr="00F92F6B" w:rsidRDefault="001C5D10" w:rsidP="008C3673">
      <w:pPr>
        <w:pStyle w:val="EX"/>
      </w:pPr>
      <w:r w:rsidRPr="00F92F6B">
        <w:t>[60]</w:t>
      </w:r>
      <w:r w:rsidRPr="00F92F6B">
        <w:tab/>
        <w:t xml:space="preserve">3GPP TS 23.256: </w:t>
      </w:r>
      <w:r w:rsidR="00641EF0" w:rsidRPr="00F92F6B">
        <w:t>"</w:t>
      </w:r>
      <w:r w:rsidRPr="00F92F6B">
        <w:t>Support of Uncrewed Aerial Systems (UAS) connectivity, identification and tracking; Stage 2</w:t>
      </w:r>
      <w:r w:rsidR="00641EF0" w:rsidRPr="00F92F6B">
        <w:t>"</w:t>
      </w:r>
      <w:r w:rsidRPr="00F92F6B">
        <w:t>.</w:t>
      </w:r>
    </w:p>
    <w:p w14:paraId="7354D627" w14:textId="11BD007A" w:rsidR="00CF0CA0" w:rsidRPr="00F92F6B" w:rsidRDefault="00CF0CA0" w:rsidP="00CF0CA0">
      <w:pPr>
        <w:pStyle w:val="EX"/>
      </w:pPr>
      <w:r w:rsidRPr="00F92F6B">
        <w:t>[61]</w:t>
      </w:r>
      <w:r w:rsidRPr="00F92F6B">
        <w:tab/>
        <w:t>IETF RFC 9330:</w:t>
      </w:r>
      <w:r w:rsidR="00A667B4" w:rsidRPr="00F92F6B">
        <w:t xml:space="preserve"> </w:t>
      </w:r>
      <w:r w:rsidRPr="00F92F6B">
        <w:t>"Low Latency, Low Loss, Scalable Throughput (L4S) Internet Service: Architecture".</w:t>
      </w:r>
    </w:p>
    <w:p w14:paraId="18A8916E" w14:textId="578F776F" w:rsidR="00CF0CA0" w:rsidRPr="00F92F6B" w:rsidRDefault="00CF0CA0" w:rsidP="00CF0CA0">
      <w:pPr>
        <w:pStyle w:val="EX"/>
      </w:pPr>
      <w:r w:rsidRPr="00F92F6B">
        <w:t>[62]</w:t>
      </w:r>
      <w:r w:rsidRPr="00F92F6B">
        <w:tab/>
        <w:t>IETF RFC 9331: "Explicit Congestion Notification (ECN) Protocol for Very Low Queuing Delay (L4S)".</w:t>
      </w:r>
    </w:p>
    <w:p w14:paraId="404F23A1" w14:textId="00923F3E" w:rsidR="00CF0CA0" w:rsidRPr="00F92F6B" w:rsidRDefault="00CF0CA0" w:rsidP="008C3673">
      <w:pPr>
        <w:pStyle w:val="EX"/>
      </w:pPr>
      <w:r w:rsidRPr="00F92F6B">
        <w:t>[63]</w:t>
      </w:r>
      <w:r w:rsidRPr="00F92F6B">
        <w:tab/>
        <w:t>IETF RFC 9332: "Dual-Queue Coupled Active Queue Management (AQM) for Low Latency, Low Loss, and Scalable Throughput (L4S)".</w:t>
      </w:r>
    </w:p>
    <w:p w14:paraId="622EF6FB" w14:textId="77777777" w:rsidR="008D5413" w:rsidRPr="00F92F6B" w:rsidRDefault="005E7B82" w:rsidP="008D5413">
      <w:pPr>
        <w:pStyle w:val="EX"/>
      </w:pPr>
      <w:r w:rsidRPr="00F92F6B">
        <w:t>[64]</w:t>
      </w:r>
      <w:r w:rsidRPr="00F92F6B">
        <w:tab/>
        <w:t>3GPP TS 28.105: "Management and orchestration; Artificial Intelligence/ Machine Learning (AI/ML) management".</w:t>
      </w:r>
    </w:p>
    <w:p w14:paraId="6B2CD1A1" w14:textId="3EC5F671" w:rsidR="005E7B82" w:rsidRPr="00F92F6B" w:rsidRDefault="008D5413" w:rsidP="008D5413">
      <w:pPr>
        <w:pStyle w:val="EX"/>
      </w:pPr>
      <w:r w:rsidRPr="00F92F6B">
        <w:t>[65]</w:t>
      </w:r>
      <w:r w:rsidRPr="00F92F6B">
        <w:tab/>
        <w:t xml:space="preserve">3GPP TS 38.351: "NR; </w:t>
      </w:r>
      <w:proofErr w:type="spellStart"/>
      <w:r w:rsidRPr="00F92F6B">
        <w:t>Sidelink</w:t>
      </w:r>
      <w:proofErr w:type="spellEnd"/>
      <w:r w:rsidRPr="00F92F6B">
        <w:t xml:space="preserve"> Relay Adaptation Protocol (SRAP) Specification".</w:t>
      </w:r>
    </w:p>
    <w:p w14:paraId="249E969D" w14:textId="4542516E" w:rsidR="000D1673" w:rsidRPr="00F92F6B" w:rsidRDefault="000D1673" w:rsidP="000D1673">
      <w:pPr>
        <w:pStyle w:val="EX"/>
      </w:pPr>
      <w:r w:rsidRPr="00F92F6B">
        <w:t>[66]</w:t>
      </w:r>
      <w:r w:rsidRPr="00F92F6B">
        <w:tab/>
        <w:t>3GPP TS 38.</w:t>
      </w:r>
      <w:r w:rsidRPr="00F92F6B">
        <w:rPr>
          <w:rFonts w:hint="eastAsia"/>
        </w:rPr>
        <w:t>391</w:t>
      </w:r>
      <w:r w:rsidRPr="00F92F6B">
        <w:t>: "</w:t>
      </w:r>
      <w:r w:rsidRPr="00F92F6B">
        <w:rPr>
          <w:rFonts w:hint="eastAsia"/>
        </w:rPr>
        <w:t>Ambient IoT Medium Access Control Protocol specification</w:t>
      </w:r>
      <w:r w:rsidRPr="00F92F6B">
        <w:t>".</w:t>
      </w:r>
    </w:p>
    <w:p w14:paraId="7304C9F7" w14:textId="7AA64819" w:rsidR="000D1673" w:rsidRPr="00F92F6B" w:rsidRDefault="000D1673" w:rsidP="000D1673">
      <w:pPr>
        <w:pStyle w:val="EX"/>
      </w:pPr>
      <w:r w:rsidRPr="00F92F6B">
        <w:t>[</w:t>
      </w:r>
      <w:r w:rsidRPr="00F92F6B">
        <w:rPr>
          <w:rFonts w:eastAsiaTheme="minorEastAsia"/>
        </w:rPr>
        <w:t>67</w:t>
      </w:r>
      <w:r w:rsidRPr="00F92F6B">
        <w:t>]</w:t>
      </w:r>
      <w:r w:rsidRPr="00F92F6B">
        <w:tab/>
        <w:t>3GPP TS 38.</w:t>
      </w:r>
      <w:r w:rsidRPr="00F92F6B">
        <w:rPr>
          <w:rFonts w:hint="eastAsia"/>
        </w:rPr>
        <w:t>291</w:t>
      </w:r>
      <w:r w:rsidRPr="00F92F6B">
        <w:t>: "</w:t>
      </w:r>
      <w:r w:rsidRPr="00F92F6B">
        <w:rPr>
          <w:rFonts w:hint="eastAsia"/>
        </w:rPr>
        <w:t>Ambient IoT Physical Layer</w:t>
      </w:r>
      <w:r w:rsidRPr="00F92F6B">
        <w:t>".</w:t>
      </w:r>
    </w:p>
    <w:p w14:paraId="0A41350D" w14:textId="33A1493C" w:rsidR="000D1673" w:rsidRPr="00F92F6B" w:rsidRDefault="000D1673" w:rsidP="008D5413">
      <w:pPr>
        <w:pStyle w:val="EX"/>
      </w:pPr>
      <w:r w:rsidRPr="00F92F6B">
        <w:rPr>
          <w:rFonts w:hint="eastAsia"/>
        </w:rPr>
        <w:t>[</w:t>
      </w:r>
      <w:r w:rsidRPr="00F92F6B">
        <w:rPr>
          <w:rFonts w:eastAsiaTheme="minorEastAsia"/>
        </w:rPr>
        <w:t>68]</w:t>
      </w:r>
      <w:r w:rsidRPr="00F92F6B">
        <w:rPr>
          <w:rFonts w:hint="eastAsia"/>
        </w:rPr>
        <w:tab/>
        <w:t>3GPP TS 23.369: "Architecture support for Ambient power-enabled Internet of Things".</w:t>
      </w:r>
    </w:p>
    <w:p w14:paraId="7A41CFFF" w14:textId="77777777" w:rsidR="008B0987" w:rsidRPr="00F92F6B" w:rsidRDefault="00237DEE" w:rsidP="008B0987">
      <w:pPr>
        <w:pStyle w:val="EX"/>
      </w:pPr>
      <w:r w:rsidRPr="00F92F6B">
        <w:t>[69]</w:t>
      </w:r>
      <w:r w:rsidRPr="00F92F6B">
        <w:tab/>
        <w:t>3GPP TS 23.527: "Technical Specification Group Core Network and Terminals; 5G System; Restoration Procedures".</w:t>
      </w:r>
    </w:p>
    <w:p w14:paraId="778A3E61" w14:textId="77777777" w:rsidR="00AE5BE4" w:rsidRPr="00F92F6B" w:rsidRDefault="008B0987" w:rsidP="00AE5BE4">
      <w:pPr>
        <w:pStyle w:val="EX"/>
      </w:pPr>
      <w:r w:rsidRPr="00F92F6B">
        <w:t>[70]</w:t>
      </w:r>
      <w:r w:rsidRPr="00F92F6B">
        <w:tab/>
        <w:t xml:space="preserve">3GPP TS 33.545: "Security aspects of NR </w:t>
      </w:r>
      <w:proofErr w:type="spellStart"/>
      <w:r w:rsidRPr="00F92F6B">
        <w:t>Femto</w:t>
      </w:r>
      <w:proofErr w:type="spellEnd"/>
      <w:r w:rsidRPr="00F92F6B">
        <w:t>".</w:t>
      </w:r>
    </w:p>
    <w:p w14:paraId="34F50F8D" w14:textId="3483CE7B" w:rsidR="00237DEE" w:rsidRPr="00F92F6B" w:rsidRDefault="00AE5BE4" w:rsidP="00AE5BE4">
      <w:pPr>
        <w:pStyle w:val="EX"/>
      </w:pPr>
      <w:r w:rsidRPr="00F92F6B">
        <w:rPr>
          <w:rFonts w:hint="eastAsia"/>
        </w:rPr>
        <w:t>[</w:t>
      </w:r>
      <w:r w:rsidRPr="00F92F6B">
        <w:t>71]</w:t>
      </w:r>
      <w:r w:rsidRPr="00F92F6B">
        <w:tab/>
        <w:t>3GPP TS 37.320: "Radio measurement collection for Minimization of Drive Tests (MDT); Overall description; Stage 2".</w:t>
      </w:r>
    </w:p>
    <w:p w14:paraId="70DC70AF" w14:textId="05F3AAC2" w:rsidR="00080512" w:rsidRPr="00F92F6B" w:rsidRDefault="00080512" w:rsidP="00E02DA7">
      <w:pPr>
        <w:pStyle w:val="Heading1"/>
      </w:pPr>
      <w:bookmarkStart w:id="31" w:name="_Toc219280677"/>
      <w:r w:rsidRPr="00F92F6B">
        <w:t>3</w:t>
      </w:r>
      <w:r w:rsidRPr="00F92F6B">
        <w:tab/>
      </w:r>
      <w:bookmarkEnd w:id="25"/>
      <w:bookmarkEnd w:id="26"/>
      <w:bookmarkEnd w:id="27"/>
      <w:bookmarkEnd w:id="28"/>
      <w:bookmarkEnd w:id="29"/>
      <w:bookmarkEnd w:id="30"/>
      <w:r w:rsidR="00661D8C" w:rsidRPr="00F92F6B">
        <w:t>Abbreviations and Definitions</w:t>
      </w:r>
      <w:bookmarkEnd w:id="31"/>
    </w:p>
    <w:p w14:paraId="53DBE5A8" w14:textId="77777777" w:rsidR="00080512" w:rsidRPr="00F92F6B"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219280678"/>
      <w:r w:rsidRPr="00F92F6B">
        <w:t>3.1</w:t>
      </w:r>
      <w:r w:rsidR="00080512" w:rsidRPr="00F92F6B">
        <w:tab/>
        <w:t>Abbreviations</w:t>
      </w:r>
      <w:bookmarkEnd w:id="32"/>
      <w:bookmarkEnd w:id="33"/>
      <w:bookmarkEnd w:id="34"/>
      <w:bookmarkEnd w:id="35"/>
      <w:bookmarkEnd w:id="36"/>
      <w:bookmarkEnd w:id="37"/>
      <w:bookmarkEnd w:id="38"/>
    </w:p>
    <w:p w14:paraId="36063014" w14:textId="77777777" w:rsidR="00080512" w:rsidRPr="00F92F6B" w:rsidRDefault="00080512">
      <w:pPr>
        <w:keepNext/>
      </w:pPr>
      <w:r w:rsidRPr="00F92F6B">
        <w:t>For the purposes of the present document, the abb</w:t>
      </w:r>
      <w:r w:rsidR="004D3578" w:rsidRPr="00F92F6B">
        <w:t>reviations given in TR 21.905</w:t>
      </w:r>
      <w:r w:rsidR="00F12F2A" w:rsidRPr="00F92F6B">
        <w:t xml:space="preserve"> [1], in TS 36.300</w:t>
      </w:r>
      <w:r w:rsidR="004D3578" w:rsidRPr="00F92F6B">
        <w:t xml:space="preserve"> [</w:t>
      </w:r>
      <w:r w:rsidR="00F12F2A" w:rsidRPr="00F92F6B">
        <w:t>2</w:t>
      </w:r>
      <w:r w:rsidRPr="00F92F6B">
        <w:t>] and the following apply. An abbreviation defined in the present document takes precedence over the definition of the same abbre</w:t>
      </w:r>
      <w:r w:rsidR="004D3578" w:rsidRPr="00F92F6B">
        <w:t>viation, if any, in TR 21.905 [1</w:t>
      </w:r>
      <w:r w:rsidRPr="00F92F6B">
        <w:t>]</w:t>
      </w:r>
      <w:r w:rsidR="00F12F2A" w:rsidRPr="00F92F6B">
        <w:t xml:space="preserve"> and TS 36.300 [2]</w:t>
      </w:r>
      <w:r w:rsidRPr="00F92F6B">
        <w:t>.</w:t>
      </w:r>
    </w:p>
    <w:p w14:paraId="266F4523" w14:textId="77777777" w:rsidR="003A035D" w:rsidRPr="00F92F6B" w:rsidRDefault="003A035D" w:rsidP="008A7D11">
      <w:pPr>
        <w:pStyle w:val="EW"/>
      </w:pPr>
      <w:r w:rsidRPr="00F92F6B">
        <w:t>5GC</w:t>
      </w:r>
      <w:r w:rsidRPr="00F92F6B">
        <w:tab/>
        <w:t>5G Core Network</w:t>
      </w:r>
    </w:p>
    <w:p w14:paraId="15BC0956" w14:textId="77777777" w:rsidR="00036E1A" w:rsidRPr="00F92F6B" w:rsidRDefault="00036E1A" w:rsidP="00036E1A">
      <w:pPr>
        <w:pStyle w:val="EW"/>
      </w:pPr>
      <w:r w:rsidRPr="00F92F6B">
        <w:t>5GS</w:t>
      </w:r>
      <w:r w:rsidRPr="00F92F6B">
        <w:tab/>
        <w:t>5G System</w:t>
      </w:r>
    </w:p>
    <w:p w14:paraId="69BEF5DE" w14:textId="77777777" w:rsidR="001274F9" w:rsidRPr="00F92F6B" w:rsidRDefault="001274F9" w:rsidP="001274F9">
      <w:pPr>
        <w:pStyle w:val="EW"/>
      </w:pPr>
      <w:r w:rsidRPr="00F92F6B">
        <w:t>5QI</w:t>
      </w:r>
      <w:r w:rsidRPr="00F92F6B">
        <w:tab/>
        <w:t>5G QoS Identifier</w:t>
      </w:r>
    </w:p>
    <w:p w14:paraId="28A2E062" w14:textId="77777777" w:rsidR="001C5D10" w:rsidRPr="00F92F6B" w:rsidRDefault="001C5D10" w:rsidP="001C5D10">
      <w:pPr>
        <w:pStyle w:val="EW"/>
      </w:pPr>
      <w:r w:rsidRPr="00F92F6B">
        <w:t>A2X</w:t>
      </w:r>
      <w:r w:rsidRPr="00F92F6B">
        <w:tab/>
        <w:t>Aircraft-to-Everything</w:t>
      </w:r>
    </w:p>
    <w:p w14:paraId="5DEB2661" w14:textId="77777777" w:rsidR="008958D5" w:rsidRPr="00F92F6B" w:rsidRDefault="008958D5" w:rsidP="008958D5">
      <w:pPr>
        <w:pStyle w:val="EW"/>
      </w:pPr>
      <w:r w:rsidRPr="00F92F6B">
        <w:t>A-CSI</w:t>
      </w:r>
      <w:r w:rsidRPr="00F92F6B">
        <w:tab/>
        <w:t>Aperiodic CSI</w:t>
      </w:r>
    </w:p>
    <w:p w14:paraId="58D822C7" w14:textId="77777777" w:rsidR="000A34A2" w:rsidRPr="00F92F6B" w:rsidRDefault="000A34A2" w:rsidP="000A34A2">
      <w:pPr>
        <w:pStyle w:val="EW"/>
      </w:pPr>
      <w:r w:rsidRPr="00F92F6B">
        <w:t>AGC</w:t>
      </w:r>
      <w:r w:rsidRPr="00F92F6B">
        <w:tab/>
        <w:t>Automatic Gain Control</w:t>
      </w:r>
    </w:p>
    <w:p w14:paraId="29CB40BE" w14:textId="77777777" w:rsidR="006864E6" w:rsidRPr="00F92F6B" w:rsidRDefault="006864E6" w:rsidP="006864E6">
      <w:pPr>
        <w:pStyle w:val="EW"/>
      </w:pPr>
      <w:r w:rsidRPr="00F92F6B">
        <w:t>AI</w:t>
      </w:r>
      <w:r w:rsidRPr="00F92F6B">
        <w:tab/>
        <w:t>Artificial Intelligence</w:t>
      </w:r>
    </w:p>
    <w:p w14:paraId="3946E4D7" w14:textId="77777777" w:rsidR="003741C5" w:rsidRPr="00F92F6B" w:rsidRDefault="003741C5" w:rsidP="003741C5">
      <w:pPr>
        <w:pStyle w:val="EW"/>
      </w:pPr>
      <w:r w:rsidRPr="00F92F6B">
        <w:t>AI/ML</w:t>
      </w:r>
      <w:r w:rsidRPr="00F92F6B">
        <w:tab/>
        <w:t xml:space="preserve">Artificial Intelligence and </w:t>
      </w:r>
      <w:r w:rsidRPr="00F92F6B">
        <w:rPr>
          <w:bCs/>
        </w:rPr>
        <w:t>Machine Learning</w:t>
      </w:r>
    </w:p>
    <w:p w14:paraId="130FF02F" w14:textId="77777777" w:rsidR="000D1673" w:rsidRPr="00F92F6B" w:rsidRDefault="000D1673" w:rsidP="000D1673">
      <w:pPr>
        <w:pStyle w:val="EW"/>
        <w:rPr>
          <w:rFonts w:eastAsiaTheme="minorEastAsia"/>
        </w:rPr>
      </w:pPr>
      <w:r w:rsidRPr="00F92F6B">
        <w:rPr>
          <w:rFonts w:hint="eastAsia"/>
        </w:rPr>
        <w:t>A-IoT</w:t>
      </w:r>
      <w:r w:rsidRPr="00F92F6B">
        <w:rPr>
          <w:rFonts w:hint="eastAsia"/>
        </w:rPr>
        <w:tab/>
        <w:t>Ambient Internet of Things</w:t>
      </w:r>
    </w:p>
    <w:p w14:paraId="4E8842E3" w14:textId="0C7D7318" w:rsidR="000D1673" w:rsidRPr="00F92F6B" w:rsidRDefault="000D1673" w:rsidP="000D1673">
      <w:pPr>
        <w:pStyle w:val="EW"/>
      </w:pPr>
      <w:r w:rsidRPr="00F92F6B">
        <w:rPr>
          <w:rFonts w:hint="eastAsia"/>
        </w:rPr>
        <w:t>A</w:t>
      </w:r>
      <w:r w:rsidRPr="00F92F6B">
        <w:t>IOTF</w:t>
      </w:r>
      <w:r w:rsidRPr="00F92F6B">
        <w:tab/>
        <w:t>Ambient IoT</w:t>
      </w:r>
      <w:r w:rsidRPr="00F92F6B">
        <w:rPr>
          <w:rFonts w:hint="eastAsia"/>
        </w:rPr>
        <w:t xml:space="preserve"> </w:t>
      </w:r>
      <w:r w:rsidRPr="00F92F6B">
        <w:t>Function</w:t>
      </w:r>
    </w:p>
    <w:p w14:paraId="212C4430" w14:textId="2D4BC318" w:rsidR="0078546C" w:rsidRPr="00F92F6B" w:rsidRDefault="0078546C" w:rsidP="000D1673">
      <w:pPr>
        <w:pStyle w:val="EW"/>
      </w:pPr>
      <w:r w:rsidRPr="00F92F6B">
        <w:t>AKA</w:t>
      </w:r>
      <w:r w:rsidRPr="00F92F6B">
        <w:tab/>
        <w:t>Authentication and Key Agreement</w:t>
      </w:r>
    </w:p>
    <w:p w14:paraId="3A409CF6" w14:textId="77777777" w:rsidR="00C81D9E" w:rsidRPr="00F92F6B" w:rsidRDefault="00C81D9E" w:rsidP="00C81D9E">
      <w:pPr>
        <w:pStyle w:val="EW"/>
      </w:pPr>
      <w:r w:rsidRPr="00F92F6B">
        <w:t>AMBR</w:t>
      </w:r>
      <w:r w:rsidRPr="00F92F6B">
        <w:tab/>
        <w:t>Aggregate Maximum Bit Rate</w:t>
      </w:r>
    </w:p>
    <w:p w14:paraId="5BD253B2" w14:textId="77777777" w:rsidR="00C81D9E" w:rsidRPr="00F92F6B" w:rsidRDefault="00C81D9E" w:rsidP="00C81D9E">
      <w:pPr>
        <w:pStyle w:val="EW"/>
      </w:pPr>
      <w:r w:rsidRPr="00F92F6B">
        <w:t>AMC</w:t>
      </w:r>
      <w:r w:rsidRPr="00F92F6B">
        <w:tab/>
        <w:t>Adaptive Modulation and Coding</w:t>
      </w:r>
    </w:p>
    <w:p w14:paraId="2EE1B4B3" w14:textId="77777777" w:rsidR="008A7D11" w:rsidRPr="00F92F6B" w:rsidRDefault="00CB71C0" w:rsidP="00C81D9E">
      <w:pPr>
        <w:pStyle w:val="EW"/>
      </w:pPr>
      <w:r w:rsidRPr="00F92F6B">
        <w:t>AMF</w:t>
      </w:r>
      <w:r w:rsidRPr="00F92F6B">
        <w:tab/>
        <w:t>Access and Mobility Management Function</w:t>
      </w:r>
    </w:p>
    <w:p w14:paraId="05FE0A18" w14:textId="77777777" w:rsidR="00CC1F0E" w:rsidRPr="00F92F6B" w:rsidRDefault="00CC1F0E" w:rsidP="00CC1F0E">
      <w:pPr>
        <w:pStyle w:val="EW"/>
      </w:pPr>
      <w:r w:rsidRPr="00F92F6B">
        <w:t>AR</w:t>
      </w:r>
      <w:r w:rsidRPr="00F92F6B">
        <w:tab/>
        <w:t>Augmented Reality</w:t>
      </w:r>
    </w:p>
    <w:p w14:paraId="23DDF31F" w14:textId="77777777" w:rsidR="00C81D9E" w:rsidRPr="00F92F6B" w:rsidRDefault="00C81D9E" w:rsidP="008A7D11">
      <w:pPr>
        <w:pStyle w:val="EW"/>
      </w:pPr>
      <w:r w:rsidRPr="00F92F6B">
        <w:t>ARP</w:t>
      </w:r>
      <w:r w:rsidRPr="00F92F6B">
        <w:tab/>
        <w:t>Allocation and Retention Priority</w:t>
      </w:r>
    </w:p>
    <w:p w14:paraId="11757F06" w14:textId="68CCA583" w:rsidR="00BB4EFC" w:rsidRPr="00F92F6B" w:rsidRDefault="00BB4EFC" w:rsidP="008A7D11">
      <w:pPr>
        <w:pStyle w:val="EW"/>
      </w:pPr>
      <w:r w:rsidRPr="00F92F6B">
        <w:t>ATG</w:t>
      </w:r>
      <w:r w:rsidRPr="00F92F6B">
        <w:tab/>
        <w:t>Air to Ground</w:t>
      </w:r>
    </w:p>
    <w:p w14:paraId="14C4B9AA" w14:textId="77777777" w:rsidR="005513CC" w:rsidRPr="00F92F6B" w:rsidRDefault="005513CC" w:rsidP="00264D6A">
      <w:pPr>
        <w:pStyle w:val="EW"/>
      </w:pPr>
      <w:r w:rsidRPr="00F92F6B">
        <w:t>BA</w:t>
      </w:r>
      <w:r w:rsidRPr="00F92F6B">
        <w:tab/>
        <w:t>Bandwidth Adaptation</w:t>
      </w:r>
    </w:p>
    <w:p w14:paraId="3CFAFA61" w14:textId="77777777" w:rsidR="0073355F" w:rsidRPr="00F92F6B" w:rsidRDefault="0073355F" w:rsidP="0073355F">
      <w:pPr>
        <w:pStyle w:val="EW"/>
      </w:pPr>
      <w:r w:rsidRPr="00F92F6B">
        <w:t>BCCH</w:t>
      </w:r>
      <w:r w:rsidRPr="00F92F6B">
        <w:tab/>
        <w:t>Broadcast Control Channel</w:t>
      </w:r>
    </w:p>
    <w:p w14:paraId="5A137A95" w14:textId="77777777" w:rsidR="00656EC7" w:rsidRPr="00F92F6B" w:rsidRDefault="00656EC7" w:rsidP="00264D6A">
      <w:pPr>
        <w:pStyle w:val="EW"/>
      </w:pPr>
      <w:r w:rsidRPr="00F92F6B">
        <w:t>BCH</w:t>
      </w:r>
      <w:r w:rsidRPr="00F92F6B">
        <w:tab/>
        <w:t>Broad</w:t>
      </w:r>
      <w:r w:rsidR="00AC638F" w:rsidRPr="00F92F6B">
        <w:t>cast Channel</w:t>
      </w:r>
    </w:p>
    <w:p w14:paraId="49BCFA0B" w14:textId="77777777" w:rsidR="00D7483A" w:rsidRPr="00F92F6B" w:rsidRDefault="00D7483A" w:rsidP="00D7483A">
      <w:pPr>
        <w:pStyle w:val="EW"/>
      </w:pPr>
      <w:r w:rsidRPr="00F92F6B">
        <w:t>BFD</w:t>
      </w:r>
      <w:r w:rsidRPr="00F92F6B">
        <w:tab/>
        <w:t>Beam Failure Detection</w:t>
      </w:r>
    </w:p>
    <w:p w14:paraId="38529F70" w14:textId="77777777" w:rsidR="003B0F0F" w:rsidRPr="00F92F6B" w:rsidRDefault="003B0F0F" w:rsidP="003B0F0F">
      <w:pPr>
        <w:pStyle w:val="EW"/>
      </w:pPr>
      <w:r w:rsidRPr="00F92F6B">
        <w:t>BH</w:t>
      </w:r>
      <w:r w:rsidRPr="00F92F6B">
        <w:tab/>
        <w:t>Backhaul</w:t>
      </w:r>
    </w:p>
    <w:p w14:paraId="54BB6873" w14:textId="77777777" w:rsidR="00036E1A" w:rsidRPr="00F92F6B" w:rsidRDefault="00036E1A" w:rsidP="00036E1A">
      <w:pPr>
        <w:pStyle w:val="EW"/>
      </w:pPr>
      <w:r w:rsidRPr="00F92F6B">
        <w:t>BL</w:t>
      </w:r>
      <w:r w:rsidRPr="00F92F6B">
        <w:tab/>
        <w:t>Bandwidth reduced Low complexity</w:t>
      </w:r>
    </w:p>
    <w:p w14:paraId="34A2D8AC" w14:textId="77777777" w:rsidR="008958D5" w:rsidRPr="00F92F6B" w:rsidRDefault="008958D5" w:rsidP="00EF50FD">
      <w:pPr>
        <w:pStyle w:val="EW"/>
      </w:pPr>
      <w:r w:rsidRPr="00F92F6B">
        <w:t>BPSK</w:t>
      </w:r>
      <w:r w:rsidRPr="00F92F6B">
        <w:tab/>
        <w:t>Binary Phase Shift Keying</w:t>
      </w:r>
    </w:p>
    <w:p w14:paraId="4B6FA9AD" w14:textId="77777777" w:rsidR="001C5D10" w:rsidRPr="00F92F6B" w:rsidRDefault="001C5D10" w:rsidP="001C5D10">
      <w:pPr>
        <w:pStyle w:val="EW"/>
      </w:pPr>
      <w:r w:rsidRPr="00F92F6B">
        <w:t>BRID</w:t>
      </w:r>
      <w:r w:rsidRPr="00F92F6B">
        <w:tab/>
        <w:t>Broadcast Remote Identification</w:t>
      </w:r>
    </w:p>
    <w:p w14:paraId="665F109B" w14:textId="77777777" w:rsidR="00CE28FA" w:rsidRPr="00F92F6B" w:rsidRDefault="00CE28FA" w:rsidP="00EF50FD">
      <w:pPr>
        <w:pStyle w:val="EW"/>
      </w:pPr>
      <w:r w:rsidRPr="00F92F6B">
        <w:t>C-RNTI</w:t>
      </w:r>
      <w:r w:rsidRPr="00F92F6B">
        <w:tab/>
        <w:t>Cell RNTI</w:t>
      </w:r>
    </w:p>
    <w:p w14:paraId="680CE725" w14:textId="77777777" w:rsidR="00D30E19" w:rsidRPr="00F92F6B" w:rsidRDefault="00D30E19" w:rsidP="00D30E19">
      <w:pPr>
        <w:pStyle w:val="EW"/>
      </w:pPr>
      <w:r w:rsidRPr="00F92F6B">
        <w:t>CAG</w:t>
      </w:r>
      <w:r w:rsidRPr="00F92F6B">
        <w:tab/>
        <w:t>Closed Access Group</w:t>
      </w:r>
    </w:p>
    <w:p w14:paraId="520C524D" w14:textId="77777777" w:rsidR="004C03F1" w:rsidRPr="00F92F6B" w:rsidRDefault="004C03F1" w:rsidP="004C03F1">
      <w:pPr>
        <w:pStyle w:val="EW"/>
      </w:pPr>
      <w:r w:rsidRPr="00F92F6B">
        <w:t>CAPC</w:t>
      </w:r>
      <w:r w:rsidRPr="00F92F6B">
        <w:tab/>
        <w:t>Channel Access Priority Class</w:t>
      </w:r>
    </w:p>
    <w:p w14:paraId="3DBE4856" w14:textId="77777777" w:rsidR="00EF50FD" w:rsidRPr="00F92F6B" w:rsidRDefault="00EF50FD" w:rsidP="00EF50FD">
      <w:pPr>
        <w:pStyle w:val="EW"/>
      </w:pPr>
      <w:r w:rsidRPr="00F92F6B">
        <w:t>CBRA</w:t>
      </w:r>
      <w:r w:rsidRPr="00F92F6B">
        <w:tab/>
        <w:t>Contention Based Random Access</w:t>
      </w:r>
    </w:p>
    <w:p w14:paraId="47E9E874" w14:textId="77777777" w:rsidR="008958D5" w:rsidRPr="00F92F6B" w:rsidRDefault="008958D5" w:rsidP="00EF50FD">
      <w:pPr>
        <w:pStyle w:val="EW"/>
      </w:pPr>
      <w:r w:rsidRPr="00F92F6B">
        <w:t>CCE</w:t>
      </w:r>
      <w:r w:rsidRPr="00F92F6B">
        <w:tab/>
        <w:t>Control Channel Element</w:t>
      </w:r>
    </w:p>
    <w:p w14:paraId="7387827A" w14:textId="77777777" w:rsidR="003E44AF" w:rsidRPr="00F92F6B" w:rsidRDefault="003E44AF" w:rsidP="00EF50FD">
      <w:pPr>
        <w:pStyle w:val="EW"/>
      </w:pPr>
      <w:r w:rsidRPr="00F92F6B">
        <w:t>CD-SSB</w:t>
      </w:r>
      <w:r w:rsidRPr="00F92F6B">
        <w:tab/>
        <w:t>Cell Defining SSB</w:t>
      </w:r>
    </w:p>
    <w:p w14:paraId="1BC22B1E" w14:textId="5543E24F" w:rsidR="00A67822" w:rsidRPr="00F92F6B" w:rsidRDefault="00A67822" w:rsidP="000233E6">
      <w:pPr>
        <w:pStyle w:val="EW"/>
      </w:pPr>
      <w:proofErr w:type="spellStart"/>
      <w:r w:rsidRPr="00F92F6B">
        <w:t>cellDTRX</w:t>
      </w:r>
      <w:proofErr w:type="spellEnd"/>
      <w:r w:rsidRPr="00F92F6B">
        <w:t>-RNTI</w:t>
      </w:r>
      <w:r w:rsidRPr="00F92F6B">
        <w:tab/>
        <w:t>Cell Discontinuous Transmission and Reception RNTI</w:t>
      </w:r>
    </w:p>
    <w:p w14:paraId="5018335C" w14:textId="1778F178" w:rsidR="000D1673" w:rsidRPr="00F92F6B" w:rsidRDefault="000D1673" w:rsidP="000D1673">
      <w:pPr>
        <w:pStyle w:val="EW"/>
      </w:pPr>
      <w:r w:rsidRPr="00F92F6B">
        <w:rPr>
          <w:rFonts w:hint="eastAsia"/>
        </w:rPr>
        <w:t>CFA</w:t>
      </w:r>
      <w:r w:rsidRPr="00F92F6B">
        <w:tab/>
      </w:r>
      <w:r w:rsidRPr="00F92F6B">
        <w:rPr>
          <w:rFonts w:hint="eastAsia"/>
        </w:rPr>
        <w:t>Contention Free Access</w:t>
      </w:r>
    </w:p>
    <w:p w14:paraId="7D7B2905" w14:textId="50330373" w:rsidR="000233E6" w:rsidRPr="00F92F6B" w:rsidRDefault="000233E6" w:rsidP="000D1673">
      <w:pPr>
        <w:pStyle w:val="EW"/>
      </w:pPr>
      <w:r w:rsidRPr="00F92F6B">
        <w:t>CFR</w:t>
      </w:r>
      <w:r w:rsidRPr="00F92F6B">
        <w:tab/>
        <w:t>Common Frequency Resource</w:t>
      </w:r>
    </w:p>
    <w:p w14:paraId="30A58871" w14:textId="77777777" w:rsidR="00EF50FD" w:rsidRPr="00F92F6B" w:rsidRDefault="00EF50FD" w:rsidP="00EF50FD">
      <w:pPr>
        <w:pStyle w:val="EW"/>
      </w:pPr>
      <w:r w:rsidRPr="00F92F6B">
        <w:t>CFRA</w:t>
      </w:r>
      <w:r w:rsidRPr="00F92F6B">
        <w:tab/>
        <w:t>Contention Free Random Access</w:t>
      </w:r>
    </w:p>
    <w:p w14:paraId="17C86FEA" w14:textId="77777777" w:rsidR="009E7956" w:rsidRPr="00F92F6B" w:rsidRDefault="009E7956" w:rsidP="00036E1A">
      <w:pPr>
        <w:pStyle w:val="EW"/>
      </w:pPr>
      <w:r w:rsidRPr="00F92F6B">
        <w:t>CG</w:t>
      </w:r>
      <w:r w:rsidRPr="00F92F6B">
        <w:tab/>
        <w:t>Configured Grant</w:t>
      </w:r>
    </w:p>
    <w:p w14:paraId="59703649" w14:textId="5ECA73C7" w:rsidR="00036E1A" w:rsidRPr="00F92F6B" w:rsidRDefault="00036E1A" w:rsidP="00036E1A">
      <w:pPr>
        <w:pStyle w:val="EW"/>
      </w:pPr>
      <w:r w:rsidRPr="00F92F6B">
        <w:t>CHO</w:t>
      </w:r>
      <w:r w:rsidRPr="00F92F6B">
        <w:tab/>
        <w:t>Conditional Handover</w:t>
      </w:r>
    </w:p>
    <w:p w14:paraId="40DF6330" w14:textId="77777777" w:rsidR="00036E1A" w:rsidRPr="00F92F6B" w:rsidRDefault="00036E1A" w:rsidP="00036E1A">
      <w:pPr>
        <w:pStyle w:val="EW"/>
      </w:pPr>
      <w:proofErr w:type="spellStart"/>
      <w:r w:rsidRPr="00F92F6B">
        <w:t>CIoT</w:t>
      </w:r>
      <w:proofErr w:type="spellEnd"/>
      <w:r w:rsidRPr="00F92F6B">
        <w:tab/>
        <w:t>Cellular Internet of Things</w:t>
      </w:r>
    </w:p>
    <w:p w14:paraId="54ED0C04" w14:textId="77777777" w:rsidR="00B62AD3" w:rsidRPr="00F92F6B" w:rsidRDefault="00B62AD3" w:rsidP="00B62AD3">
      <w:pPr>
        <w:pStyle w:val="EW"/>
      </w:pPr>
      <w:r w:rsidRPr="00F92F6B">
        <w:t>CLI</w:t>
      </w:r>
      <w:r w:rsidRPr="00F92F6B">
        <w:tab/>
        <w:t>Cross Link interference</w:t>
      </w:r>
    </w:p>
    <w:p w14:paraId="3042F820" w14:textId="4B03EB69" w:rsidR="0014040D" w:rsidRPr="00F92F6B" w:rsidRDefault="0014040D" w:rsidP="0014040D">
      <w:pPr>
        <w:pStyle w:val="EW"/>
      </w:pPr>
      <w:r w:rsidRPr="00F92F6B">
        <w:t>CLTM</w:t>
      </w:r>
      <w:r w:rsidRPr="00F92F6B">
        <w:tab/>
        <w:t xml:space="preserve">Conditional </w:t>
      </w:r>
      <w:r w:rsidRPr="00F92F6B">
        <w:rPr>
          <w:rFonts w:eastAsiaTheme="minorEastAsia"/>
        </w:rPr>
        <w:t>L1/L2 Triggered Mobility</w:t>
      </w:r>
    </w:p>
    <w:p w14:paraId="24F2DEA8" w14:textId="73E195F6" w:rsidR="00264D6A" w:rsidRPr="00F92F6B" w:rsidRDefault="00264D6A" w:rsidP="0014040D">
      <w:pPr>
        <w:pStyle w:val="EW"/>
      </w:pPr>
      <w:r w:rsidRPr="00F92F6B">
        <w:t>CMAS</w:t>
      </w:r>
      <w:r w:rsidRPr="00F92F6B">
        <w:tab/>
        <w:t>Commercial Mobile Alert Service</w:t>
      </w:r>
    </w:p>
    <w:p w14:paraId="14548769" w14:textId="77777777" w:rsidR="008958D5" w:rsidRPr="00F92F6B" w:rsidRDefault="008958D5" w:rsidP="00A8768C">
      <w:pPr>
        <w:pStyle w:val="EW"/>
      </w:pPr>
      <w:r w:rsidRPr="00F92F6B">
        <w:t>CORESET</w:t>
      </w:r>
      <w:r w:rsidRPr="00F92F6B">
        <w:tab/>
        <w:t>Control Resource Set</w:t>
      </w:r>
    </w:p>
    <w:p w14:paraId="4C617301" w14:textId="77777777" w:rsidR="00385EF6" w:rsidRPr="00F92F6B" w:rsidRDefault="00385EF6" w:rsidP="00385EF6">
      <w:pPr>
        <w:pStyle w:val="EW"/>
      </w:pPr>
      <w:r w:rsidRPr="00F92F6B">
        <w:t>CP</w:t>
      </w:r>
      <w:r w:rsidRPr="00F92F6B">
        <w:tab/>
        <w:t>Cyclic Prefix</w:t>
      </w:r>
    </w:p>
    <w:p w14:paraId="3168B8B2" w14:textId="77777777" w:rsidR="000A34A2" w:rsidRPr="00F92F6B" w:rsidRDefault="000A34A2" w:rsidP="000A34A2">
      <w:pPr>
        <w:pStyle w:val="EW"/>
      </w:pPr>
      <w:r w:rsidRPr="00F92F6B">
        <w:t>CPA</w:t>
      </w:r>
      <w:r w:rsidRPr="00F92F6B">
        <w:tab/>
        <w:t xml:space="preserve">Conditional </w:t>
      </w:r>
      <w:proofErr w:type="spellStart"/>
      <w:r w:rsidRPr="00F92F6B">
        <w:t>PSCell</w:t>
      </w:r>
      <w:proofErr w:type="spellEnd"/>
      <w:r w:rsidRPr="00F92F6B">
        <w:t xml:space="preserve"> Addition</w:t>
      </w:r>
    </w:p>
    <w:p w14:paraId="60548BCC" w14:textId="77777777" w:rsidR="000D1673" w:rsidRPr="00F92F6B" w:rsidRDefault="00AB7F80" w:rsidP="000D1673">
      <w:pPr>
        <w:pStyle w:val="EW"/>
      </w:pPr>
      <w:r w:rsidRPr="00F92F6B">
        <w:t>CPC</w:t>
      </w:r>
      <w:r w:rsidRPr="00F92F6B">
        <w:tab/>
        <w:t xml:space="preserve">Conditional </w:t>
      </w:r>
      <w:proofErr w:type="spellStart"/>
      <w:r w:rsidRPr="00F92F6B">
        <w:t>PSCell</w:t>
      </w:r>
      <w:proofErr w:type="spellEnd"/>
      <w:r w:rsidRPr="00F92F6B">
        <w:t xml:space="preserve"> Change</w:t>
      </w:r>
    </w:p>
    <w:p w14:paraId="09DB795A" w14:textId="26840A1F" w:rsidR="00AB7F80" w:rsidRPr="00F92F6B" w:rsidRDefault="000D1673" w:rsidP="000D1673">
      <w:pPr>
        <w:pStyle w:val="EW"/>
      </w:pPr>
      <w:r w:rsidRPr="00F92F6B">
        <w:rPr>
          <w:rFonts w:hint="eastAsia"/>
        </w:rPr>
        <w:t>D2R</w:t>
      </w:r>
      <w:r w:rsidRPr="00F92F6B">
        <w:rPr>
          <w:rFonts w:hint="eastAsia"/>
        </w:rPr>
        <w:tab/>
        <w:t>Device to Reader</w:t>
      </w:r>
    </w:p>
    <w:p w14:paraId="0F02BF34" w14:textId="77777777" w:rsidR="001C5D10" w:rsidRPr="00F92F6B" w:rsidRDefault="001C5D10" w:rsidP="001C5D10">
      <w:pPr>
        <w:pStyle w:val="EW"/>
      </w:pPr>
      <w:r w:rsidRPr="00F92F6B">
        <w:t>DAA</w:t>
      </w:r>
      <w:r w:rsidRPr="00F92F6B">
        <w:tab/>
        <w:t>Detect And Avoid</w:t>
      </w:r>
    </w:p>
    <w:p w14:paraId="43CB19A2" w14:textId="77777777" w:rsidR="003B0F0F" w:rsidRPr="00F92F6B" w:rsidRDefault="003B0F0F" w:rsidP="003B0F0F">
      <w:pPr>
        <w:pStyle w:val="EW"/>
      </w:pPr>
      <w:r w:rsidRPr="00F92F6B">
        <w:t>DAG</w:t>
      </w:r>
      <w:r w:rsidRPr="00F92F6B">
        <w:tab/>
        <w:t>Directed Acyclic Graph</w:t>
      </w:r>
    </w:p>
    <w:p w14:paraId="61A32E92" w14:textId="77777777" w:rsidR="00036E1A" w:rsidRPr="00F92F6B" w:rsidRDefault="00036E1A" w:rsidP="00036E1A">
      <w:pPr>
        <w:pStyle w:val="EW"/>
      </w:pPr>
      <w:r w:rsidRPr="00F92F6B">
        <w:t>DAPS</w:t>
      </w:r>
      <w:r w:rsidRPr="00F92F6B">
        <w:tab/>
        <w:t>Dual Active Protocol Stack</w:t>
      </w:r>
    </w:p>
    <w:p w14:paraId="4C3E8542" w14:textId="77777777" w:rsidR="008958D5" w:rsidRPr="00F92F6B" w:rsidRDefault="008958D5" w:rsidP="00A8768C">
      <w:pPr>
        <w:pStyle w:val="EW"/>
      </w:pPr>
      <w:r w:rsidRPr="00F92F6B">
        <w:t>DFT</w:t>
      </w:r>
      <w:r w:rsidRPr="00F92F6B">
        <w:tab/>
        <w:t>Discrete Fourier Transform</w:t>
      </w:r>
    </w:p>
    <w:p w14:paraId="158B163D" w14:textId="77777777" w:rsidR="00656EC7" w:rsidRPr="00F92F6B" w:rsidRDefault="00656EC7" w:rsidP="00A8768C">
      <w:pPr>
        <w:pStyle w:val="EW"/>
      </w:pPr>
      <w:r w:rsidRPr="00F92F6B">
        <w:t>DCI</w:t>
      </w:r>
      <w:r w:rsidRPr="00F92F6B">
        <w:tab/>
      </w:r>
      <w:r w:rsidR="00763869" w:rsidRPr="00F92F6B">
        <w:t>Downlink Control Information</w:t>
      </w:r>
    </w:p>
    <w:p w14:paraId="13E0CCCC" w14:textId="77777777" w:rsidR="002B4761" w:rsidRPr="00F92F6B" w:rsidRDefault="002B4761" w:rsidP="002B4761">
      <w:pPr>
        <w:pStyle w:val="EW"/>
      </w:pPr>
      <w:r w:rsidRPr="00F92F6B">
        <w:t>DCP</w:t>
      </w:r>
      <w:r w:rsidRPr="00F92F6B">
        <w:tab/>
        <w:t>DCI with CRC scrambled by PS-RNTI</w:t>
      </w:r>
    </w:p>
    <w:p w14:paraId="2BF6AFCB" w14:textId="083B5CC3" w:rsidR="00A06653" w:rsidRPr="00F92F6B" w:rsidRDefault="00A06653" w:rsidP="00A06653">
      <w:pPr>
        <w:pStyle w:val="EW"/>
      </w:pPr>
      <w:r w:rsidRPr="00F92F6B">
        <w:t>DCR</w:t>
      </w:r>
      <w:r w:rsidRPr="00F92F6B">
        <w:tab/>
        <w:t>Direct Communication Request</w:t>
      </w:r>
    </w:p>
    <w:p w14:paraId="321D6F26" w14:textId="4F84928B" w:rsidR="00E02DA7" w:rsidRPr="00F92F6B" w:rsidRDefault="00E02DA7" w:rsidP="00A06653">
      <w:pPr>
        <w:pStyle w:val="EW"/>
      </w:pPr>
      <w:r w:rsidRPr="00F92F6B">
        <w:t>DL-</w:t>
      </w:r>
      <w:proofErr w:type="spellStart"/>
      <w:r w:rsidRPr="00F92F6B">
        <w:t>AoD</w:t>
      </w:r>
      <w:proofErr w:type="spellEnd"/>
      <w:r w:rsidRPr="00F92F6B">
        <w:tab/>
        <w:t>Downlink Angle-of-Departure</w:t>
      </w:r>
    </w:p>
    <w:p w14:paraId="2E3DD1C2" w14:textId="77777777" w:rsidR="00AC638F" w:rsidRPr="00F92F6B" w:rsidRDefault="00AC638F" w:rsidP="00E02DA7">
      <w:pPr>
        <w:pStyle w:val="EW"/>
      </w:pPr>
      <w:r w:rsidRPr="00F92F6B">
        <w:t>DL-SCH</w:t>
      </w:r>
      <w:r w:rsidRPr="00F92F6B">
        <w:tab/>
        <w:t>Downlink Shared Channel</w:t>
      </w:r>
    </w:p>
    <w:p w14:paraId="14A4C7DC" w14:textId="77777777" w:rsidR="00E02DA7" w:rsidRPr="00F92F6B" w:rsidRDefault="00E02DA7" w:rsidP="00E02DA7">
      <w:pPr>
        <w:pStyle w:val="EW"/>
      </w:pPr>
      <w:r w:rsidRPr="00F92F6B">
        <w:t>DL-TDOA</w:t>
      </w:r>
      <w:r w:rsidRPr="00F92F6B">
        <w:tab/>
        <w:t>Downlink Time Difference Of Arrival</w:t>
      </w:r>
    </w:p>
    <w:p w14:paraId="1094083C" w14:textId="77777777" w:rsidR="00807D86" w:rsidRPr="00F92F6B" w:rsidRDefault="008958D5" w:rsidP="00807D86">
      <w:pPr>
        <w:pStyle w:val="EW"/>
      </w:pPr>
      <w:r w:rsidRPr="00F92F6B">
        <w:t>DMRS</w:t>
      </w:r>
      <w:r w:rsidRPr="00F92F6B">
        <w:tab/>
        <w:t>Demodulation Reference Signal</w:t>
      </w:r>
    </w:p>
    <w:p w14:paraId="1A0C99F3" w14:textId="77777777" w:rsidR="008958D5" w:rsidRPr="00F92F6B" w:rsidRDefault="00807D86" w:rsidP="00807D86">
      <w:pPr>
        <w:pStyle w:val="EW"/>
      </w:pPr>
      <w:r w:rsidRPr="00F92F6B">
        <w:t>DRX</w:t>
      </w:r>
      <w:r w:rsidRPr="00F92F6B">
        <w:tab/>
        <w:t>Discontinuous Reception</w:t>
      </w:r>
    </w:p>
    <w:p w14:paraId="10F0439C" w14:textId="77777777" w:rsidR="00CC1F0E" w:rsidRPr="00F92F6B" w:rsidRDefault="00CC1F0E" w:rsidP="00CC1F0E">
      <w:pPr>
        <w:pStyle w:val="EW"/>
      </w:pPr>
      <w:r w:rsidRPr="00F92F6B">
        <w:t>DSR</w:t>
      </w:r>
      <w:r w:rsidRPr="00F92F6B">
        <w:tab/>
        <w:t>Delay Status Report</w:t>
      </w:r>
    </w:p>
    <w:p w14:paraId="5AD7A167" w14:textId="7040CD49" w:rsidR="0067777B" w:rsidRPr="00F92F6B" w:rsidRDefault="0067777B" w:rsidP="0067777B">
      <w:pPr>
        <w:pStyle w:val="EW"/>
      </w:pPr>
      <w:r w:rsidRPr="00F92F6B">
        <w:t>DTX</w:t>
      </w:r>
      <w:r w:rsidRPr="00F92F6B">
        <w:tab/>
        <w:t>Discontinuous Transmission</w:t>
      </w:r>
    </w:p>
    <w:p w14:paraId="707AC2EF" w14:textId="77777777" w:rsidR="00E02DA7" w:rsidRPr="00F92F6B" w:rsidRDefault="00E02DA7" w:rsidP="00E02DA7">
      <w:pPr>
        <w:pStyle w:val="EW"/>
      </w:pPr>
      <w:r w:rsidRPr="00F92F6B">
        <w:t>E-CID</w:t>
      </w:r>
      <w:r w:rsidRPr="00F92F6B">
        <w:tab/>
        <w:t>Enhanced Cell-ID (positioning method)</w:t>
      </w:r>
    </w:p>
    <w:p w14:paraId="24B06EDA" w14:textId="16959C4B" w:rsidR="006864E6" w:rsidRPr="00F92F6B" w:rsidRDefault="006864E6" w:rsidP="00A96591">
      <w:pPr>
        <w:pStyle w:val="EW"/>
      </w:pPr>
      <w:r w:rsidRPr="00F92F6B">
        <w:rPr>
          <w:bCs/>
        </w:rPr>
        <w:t>EC</w:t>
      </w:r>
      <w:r w:rsidRPr="00F92F6B">
        <w:rPr>
          <w:bCs/>
        </w:rPr>
        <w:tab/>
        <w:t>Energy Cost</w:t>
      </w:r>
    </w:p>
    <w:p w14:paraId="30954BDA" w14:textId="255ABA79" w:rsidR="00A96591" w:rsidRPr="00F92F6B" w:rsidRDefault="00A96591" w:rsidP="00A96591">
      <w:pPr>
        <w:pStyle w:val="EW"/>
      </w:pPr>
      <w:r w:rsidRPr="00F92F6B">
        <w:t>EHC</w:t>
      </w:r>
      <w:r w:rsidRPr="00F92F6B">
        <w:tab/>
        <w:t>Ethernet Header Compression</w:t>
      </w:r>
    </w:p>
    <w:p w14:paraId="489CD880" w14:textId="77777777" w:rsidR="00161B6B" w:rsidRPr="00F92F6B" w:rsidRDefault="00161B6B" w:rsidP="00161B6B">
      <w:pPr>
        <w:pStyle w:val="EW"/>
      </w:pPr>
      <w:proofErr w:type="spellStart"/>
      <w:r w:rsidRPr="00F92F6B">
        <w:t>ePWS</w:t>
      </w:r>
      <w:proofErr w:type="spellEnd"/>
      <w:r w:rsidRPr="00F92F6B">
        <w:tab/>
        <w:t>enhancements of Public Warning System</w:t>
      </w:r>
    </w:p>
    <w:p w14:paraId="6A8BBBF1" w14:textId="77777777" w:rsidR="00635EE3" w:rsidRPr="00F92F6B" w:rsidRDefault="00264D6A" w:rsidP="00A96591">
      <w:pPr>
        <w:pStyle w:val="EW"/>
      </w:pPr>
      <w:r w:rsidRPr="00F92F6B">
        <w:t>ETWS</w:t>
      </w:r>
      <w:r w:rsidRPr="00F92F6B">
        <w:tab/>
        <w:t>Earthquake and Tsunami Warning System</w:t>
      </w:r>
    </w:p>
    <w:p w14:paraId="306D683D" w14:textId="77777777" w:rsidR="00CB1FEE" w:rsidRPr="00F92F6B" w:rsidRDefault="00CB1FEE" w:rsidP="00CB1FEE">
      <w:pPr>
        <w:pStyle w:val="EW"/>
      </w:pPr>
      <w:r w:rsidRPr="00F92F6B">
        <w:t>FS</w:t>
      </w:r>
      <w:r w:rsidRPr="00F92F6B">
        <w:tab/>
        <w:t>Feature Set</w:t>
      </w:r>
    </w:p>
    <w:p w14:paraId="6DD99B95" w14:textId="77777777" w:rsidR="0073355F" w:rsidRPr="00F92F6B" w:rsidRDefault="0073355F" w:rsidP="0073355F">
      <w:pPr>
        <w:pStyle w:val="EW"/>
      </w:pPr>
      <w:r w:rsidRPr="00F92F6B">
        <w:t>FSA ID</w:t>
      </w:r>
      <w:r w:rsidRPr="00F92F6B">
        <w:tab/>
        <w:t>Frequency Selection Area Identity</w:t>
      </w:r>
    </w:p>
    <w:p w14:paraId="78A3518C" w14:textId="77777777" w:rsidR="002661BA" w:rsidRPr="00F92F6B" w:rsidRDefault="002661BA" w:rsidP="002661BA">
      <w:pPr>
        <w:pStyle w:val="EW"/>
      </w:pPr>
      <w:r w:rsidRPr="00F92F6B">
        <w:t>G-CS-RNTI</w:t>
      </w:r>
      <w:r w:rsidRPr="00F92F6B">
        <w:tab/>
        <w:t>Group Configured Scheduling RNTI</w:t>
      </w:r>
    </w:p>
    <w:p w14:paraId="2B2636A1" w14:textId="77777777" w:rsidR="002661BA" w:rsidRPr="00F92F6B" w:rsidRDefault="002661BA" w:rsidP="002661BA">
      <w:pPr>
        <w:pStyle w:val="EW"/>
      </w:pPr>
      <w:r w:rsidRPr="00F92F6B">
        <w:t>G-RNTI</w:t>
      </w:r>
      <w:r w:rsidRPr="00F92F6B">
        <w:tab/>
        <w:t>Group RNTI</w:t>
      </w:r>
    </w:p>
    <w:p w14:paraId="0DB5ECE9" w14:textId="77777777" w:rsidR="00A45B25" w:rsidRPr="00F92F6B" w:rsidRDefault="00C81D9E" w:rsidP="00A45B25">
      <w:pPr>
        <w:pStyle w:val="EW"/>
      </w:pPr>
      <w:r w:rsidRPr="00F92F6B">
        <w:t>GFBR</w:t>
      </w:r>
      <w:r w:rsidRPr="00F92F6B">
        <w:tab/>
        <w:t>Guaranteed Flow Bit Rate</w:t>
      </w:r>
    </w:p>
    <w:p w14:paraId="792EEE0F" w14:textId="77777777" w:rsidR="00E16FF9" w:rsidRPr="00F92F6B" w:rsidRDefault="00E16FF9" w:rsidP="00E16FF9">
      <w:pPr>
        <w:pStyle w:val="EW"/>
        <w:rPr>
          <w:rFonts w:eastAsia="PMingLiU"/>
        </w:rPr>
      </w:pPr>
      <w:r w:rsidRPr="00F92F6B">
        <w:rPr>
          <w:rFonts w:eastAsia="PMingLiU"/>
        </w:rPr>
        <w:t>GIN</w:t>
      </w:r>
      <w:r w:rsidRPr="00F92F6B">
        <w:rPr>
          <w:rFonts w:eastAsia="PMingLiU"/>
        </w:rPr>
        <w:tab/>
        <w:t>Group ID for Network selection</w:t>
      </w:r>
    </w:p>
    <w:p w14:paraId="25BE605B" w14:textId="47B7745E" w:rsidR="000D6DC4" w:rsidRPr="00F92F6B" w:rsidRDefault="000D6DC4" w:rsidP="00A76193">
      <w:pPr>
        <w:pStyle w:val="EW"/>
      </w:pPr>
      <w:r w:rsidRPr="00F92F6B">
        <w:rPr>
          <w:rFonts w:eastAsia="PMingLiU"/>
        </w:rPr>
        <w:t>GNSS</w:t>
      </w:r>
      <w:r w:rsidRPr="00F92F6B">
        <w:rPr>
          <w:rFonts w:eastAsia="PMingLiU"/>
        </w:rPr>
        <w:tab/>
        <w:t>Global Navigation Satellite System</w:t>
      </w:r>
    </w:p>
    <w:p w14:paraId="00D567D1" w14:textId="77777777" w:rsidR="008B0987" w:rsidRPr="00F92F6B" w:rsidRDefault="00A76193" w:rsidP="008B0987">
      <w:pPr>
        <w:pStyle w:val="EW"/>
      </w:pPr>
      <w:r w:rsidRPr="00F92F6B">
        <w:t>GSO</w:t>
      </w:r>
      <w:r w:rsidRPr="00F92F6B">
        <w:tab/>
        <w:t>Geosynchronous Orbit</w:t>
      </w:r>
    </w:p>
    <w:p w14:paraId="622FE197" w14:textId="15FC7E1E" w:rsidR="00A76193" w:rsidRPr="00F92F6B" w:rsidRDefault="008B0987" w:rsidP="008B0987">
      <w:pPr>
        <w:pStyle w:val="EW"/>
      </w:pPr>
      <w:r w:rsidRPr="00F92F6B">
        <w:t>GUAMI</w:t>
      </w:r>
      <w:r w:rsidRPr="00F92F6B">
        <w:tab/>
        <w:t>Globally Unique AMF Identifier</w:t>
      </w:r>
    </w:p>
    <w:p w14:paraId="6F41D301" w14:textId="7CE59CD9" w:rsidR="005C04EF" w:rsidRPr="00F92F6B" w:rsidRDefault="005C04EF" w:rsidP="005C04EF">
      <w:pPr>
        <w:pStyle w:val="EW"/>
      </w:pPr>
      <w:r w:rsidRPr="00F92F6B">
        <w:t>H-SFN</w:t>
      </w:r>
      <w:r w:rsidRPr="00F92F6B">
        <w:tab/>
        <w:t>Hyper System Frame Number</w:t>
      </w:r>
    </w:p>
    <w:p w14:paraId="1C7294CA" w14:textId="77777777" w:rsidR="00A76193" w:rsidRPr="00F92F6B" w:rsidRDefault="00A76193" w:rsidP="00A76193">
      <w:pPr>
        <w:pStyle w:val="EW"/>
      </w:pPr>
      <w:r w:rsidRPr="00F92F6B">
        <w:t>HAPS</w:t>
      </w:r>
      <w:r w:rsidRPr="00F92F6B">
        <w:tab/>
        <w:t>High Altitude Platform Station</w:t>
      </w:r>
    </w:p>
    <w:p w14:paraId="174E70C0" w14:textId="77777777" w:rsidR="00D30E19" w:rsidRPr="00F92F6B" w:rsidRDefault="00D30E19" w:rsidP="00D30E19">
      <w:pPr>
        <w:pStyle w:val="EW"/>
      </w:pPr>
      <w:r w:rsidRPr="00F92F6B">
        <w:t>HRNN</w:t>
      </w:r>
      <w:r w:rsidRPr="00F92F6B">
        <w:tab/>
        <w:t>Human-Readable Network Name</w:t>
      </w:r>
    </w:p>
    <w:p w14:paraId="46D600F0" w14:textId="77777777" w:rsidR="00EA4BC3" w:rsidRPr="00F92F6B" w:rsidRDefault="00EA4BC3" w:rsidP="00EA4BC3">
      <w:pPr>
        <w:pStyle w:val="EW"/>
      </w:pPr>
      <w:r w:rsidRPr="00F92F6B">
        <w:t>HSDN</w:t>
      </w:r>
      <w:r w:rsidRPr="00F92F6B">
        <w:tab/>
        <w:t>High Speed Dedicated Network</w:t>
      </w:r>
    </w:p>
    <w:p w14:paraId="374841E1" w14:textId="77777777" w:rsidR="003B0F0F" w:rsidRPr="00F92F6B" w:rsidRDefault="003B0F0F" w:rsidP="003B0F0F">
      <w:pPr>
        <w:pStyle w:val="EW"/>
      </w:pPr>
      <w:r w:rsidRPr="00F92F6B">
        <w:t>IAB</w:t>
      </w:r>
      <w:r w:rsidRPr="00F92F6B">
        <w:tab/>
        <w:t>Integrated Access and Backhaul</w:t>
      </w:r>
    </w:p>
    <w:p w14:paraId="0E46DDD1" w14:textId="77777777" w:rsidR="000D1673" w:rsidRPr="00F92F6B" w:rsidRDefault="005C04EF" w:rsidP="000D1673">
      <w:pPr>
        <w:pStyle w:val="EW"/>
        <w:rPr>
          <w:rFonts w:eastAsiaTheme="minorEastAsia"/>
        </w:rPr>
      </w:pPr>
      <w:r w:rsidRPr="00F92F6B">
        <w:t>IFRI</w:t>
      </w:r>
      <w:r w:rsidRPr="00F92F6B">
        <w:tab/>
        <w:t>Intra Frequency Reselection Indication</w:t>
      </w:r>
    </w:p>
    <w:p w14:paraId="5982E53E" w14:textId="35311439" w:rsidR="005C04EF" w:rsidRPr="00F92F6B" w:rsidRDefault="000D1673" w:rsidP="005C04EF">
      <w:pPr>
        <w:pStyle w:val="EW"/>
        <w:rPr>
          <w:rFonts w:eastAsia="DengXian"/>
        </w:rPr>
      </w:pPr>
      <w:r w:rsidRPr="00F92F6B">
        <w:rPr>
          <w:rFonts w:eastAsia="DengXian"/>
          <w:lang w:eastAsia="en-GB"/>
        </w:rPr>
        <w:t>IoT</w:t>
      </w:r>
      <w:r w:rsidRPr="00F92F6B">
        <w:rPr>
          <w:rFonts w:eastAsia="DengXian"/>
          <w:lang w:eastAsia="en-GB"/>
        </w:rPr>
        <w:tab/>
        <w:t>Internet of Things</w:t>
      </w:r>
    </w:p>
    <w:p w14:paraId="6A141D31" w14:textId="77777777" w:rsidR="00CE28FA" w:rsidRPr="00F92F6B" w:rsidRDefault="00CE28FA" w:rsidP="00A45B25">
      <w:pPr>
        <w:pStyle w:val="EW"/>
      </w:pPr>
      <w:r w:rsidRPr="00F92F6B">
        <w:t>I-RNTI</w:t>
      </w:r>
      <w:r w:rsidRPr="00F92F6B">
        <w:tab/>
        <w:t>Inactive RNTI</w:t>
      </w:r>
    </w:p>
    <w:p w14:paraId="6948348D" w14:textId="77777777" w:rsidR="00974F65" w:rsidRPr="00F92F6B" w:rsidRDefault="0047729F" w:rsidP="00974F65">
      <w:pPr>
        <w:pStyle w:val="EW"/>
      </w:pPr>
      <w:r w:rsidRPr="00F92F6B">
        <w:t>INT-RNTI</w:t>
      </w:r>
      <w:r w:rsidRPr="00F92F6B">
        <w:tab/>
        <w:t>Interruption RNTI</w:t>
      </w:r>
    </w:p>
    <w:p w14:paraId="20B0D371" w14:textId="1215073A" w:rsidR="0047729F" w:rsidRPr="00F92F6B" w:rsidRDefault="00974F65" w:rsidP="00974F65">
      <w:pPr>
        <w:pStyle w:val="EW"/>
      </w:pPr>
      <w:r w:rsidRPr="00F92F6B">
        <w:t>ISA</w:t>
      </w:r>
      <w:r w:rsidRPr="00F92F6B">
        <w:tab/>
        <w:t>Intended Service Area</w:t>
      </w:r>
    </w:p>
    <w:p w14:paraId="3AAC6C72" w14:textId="77777777" w:rsidR="002317F4" w:rsidRPr="00F92F6B" w:rsidRDefault="002317F4" w:rsidP="008A7D11">
      <w:pPr>
        <w:pStyle w:val="EW"/>
      </w:pPr>
      <w:r w:rsidRPr="00F92F6B">
        <w:t>KPAS</w:t>
      </w:r>
      <w:r w:rsidRPr="00F92F6B">
        <w:tab/>
        <w:t>Korean Public Alarm System</w:t>
      </w:r>
    </w:p>
    <w:p w14:paraId="28FD28EC" w14:textId="0EA83A9C" w:rsidR="009B7933" w:rsidRPr="00F92F6B" w:rsidRDefault="009B7933" w:rsidP="009B7933">
      <w:pPr>
        <w:pStyle w:val="EW"/>
      </w:pPr>
      <w:r w:rsidRPr="00F92F6B">
        <w:t>L2</w:t>
      </w:r>
      <w:r w:rsidRPr="00F92F6B">
        <w:tab/>
        <w:t>Layer-2</w:t>
      </w:r>
    </w:p>
    <w:p w14:paraId="30B77396" w14:textId="3EDEB82A" w:rsidR="009B7933" w:rsidRPr="00F92F6B" w:rsidRDefault="009B7933" w:rsidP="009B7933">
      <w:pPr>
        <w:pStyle w:val="EW"/>
      </w:pPr>
      <w:r w:rsidRPr="00F92F6B">
        <w:t>L3</w:t>
      </w:r>
      <w:r w:rsidRPr="00F92F6B">
        <w:tab/>
        <w:t>Layer-3</w:t>
      </w:r>
    </w:p>
    <w:p w14:paraId="54F35B2B" w14:textId="77777777" w:rsidR="00884D8B" w:rsidRPr="00F92F6B" w:rsidRDefault="00884D8B" w:rsidP="00884D8B">
      <w:pPr>
        <w:pStyle w:val="EW"/>
        <w:rPr>
          <w:rFonts w:eastAsiaTheme="minorEastAsia"/>
        </w:rPr>
      </w:pPr>
      <w:r w:rsidRPr="00F92F6B">
        <w:rPr>
          <w:rFonts w:eastAsiaTheme="minorEastAsia"/>
        </w:rPr>
        <w:t>LBT</w:t>
      </w:r>
      <w:r w:rsidRPr="00F92F6B">
        <w:rPr>
          <w:rFonts w:eastAsiaTheme="minorEastAsia"/>
        </w:rPr>
        <w:tab/>
        <w:t>Listen Before Talk</w:t>
      </w:r>
    </w:p>
    <w:p w14:paraId="03C91574" w14:textId="7604C99D" w:rsidR="008958D5" w:rsidRPr="00F92F6B" w:rsidRDefault="008958D5" w:rsidP="009B7933">
      <w:pPr>
        <w:pStyle w:val="EW"/>
      </w:pPr>
      <w:r w:rsidRPr="00F92F6B">
        <w:t>LDPC</w:t>
      </w:r>
      <w:r w:rsidRPr="00F92F6B">
        <w:tab/>
        <w:t>Low Density Parity Check</w:t>
      </w:r>
    </w:p>
    <w:p w14:paraId="4CF1FFD5" w14:textId="77777777" w:rsidR="002C2E69" w:rsidRPr="00F92F6B" w:rsidRDefault="00A76193" w:rsidP="002C2E69">
      <w:pPr>
        <w:pStyle w:val="EW"/>
      </w:pPr>
      <w:r w:rsidRPr="00F92F6B">
        <w:t>LEO</w:t>
      </w:r>
      <w:r w:rsidRPr="00F92F6B">
        <w:tab/>
        <w:t>Low Earth Orbit</w:t>
      </w:r>
    </w:p>
    <w:p w14:paraId="53C17DF3" w14:textId="7AF07374" w:rsidR="00A76193" w:rsidRPr="00F92F6B" w:rsidRDefault="002C2E69" w:rsidP="002C2E69">
      <w:pPr>
        <w:pStyle w:val="EW"/>
      </w:pPr>
      <w:r w:rsidRPr="00F92F6B">
        <w:t>LO</w:t>
      </w:r>
      <w:r w:rsidRPr="00F92F6B">
        <w:tab/>
        <w:t>LP-WUS Occasion</w:t>
      </w:r>
    </w:p>
    <w:p w14:paraId="49D13C32" w14:textId="77777777" w:rsidR="00AE2E76" w:rsidRPr="00F92F6B" w:rsidRDefault="00AE2E76" w:rsidP="00AE2E76">
      <w:pPr>
        <w:pStyle w:val="EW"/>
      </w:pPr>
      <w:r w:rsidRPr="00F92F6B">
        <w:t>LP-RSRP</w:t>
      </w:r>
      <w:r w:rsidRPr="00F92F6B">
        <w:tab/>
        <w:t>Low Power Reference Signal Received Power</w:t>
      </w:r>
    </w:p>
    <w:p w14:paraId="7AFF1F81" w14:textId="77777777" w:rsidR="00AE2E76" w:rsidRPr="00F92F6B" w:rsidRDefault="00AE2E76" w:rsidP="00AE2E76">
      <w:pPr>
        <w:pStyle w:val="EW"/>
      </w:pPr>
      <w:r w:rsidRPr="00F92F6B">
        <w:t>LP-RSRQ</w:t>
      </w:r>
      <w:r w:rsidRPr="00F92F6B">
        <w:tab/>
        <w:t>Low Power Reference Signal Received Quality</w:t>
      </w:r>
    </w:p>
    <w:p w14:paraId="286893CC" w14:textId="77777777" w:rsidR="00AE2E76" w:rsidRPr="00F92F6B" w:rsidRDefault="00AE2E76" w:rsidP="00AE2E76">
      <w:pPr>
        <w:pStyle w:val="EW"/>
      </w:pPr>
      <w:r w:rsidRPr="00F92F6B">
        <w:t>LP-SS</w:t>
      </w:r>
      <w:r w:rsidRPr="00F92F6B">
        <w:tab/>
      </w:r>
      <w:r w:rsidRPr="00F92F6B">
        <w:rPr>
          <w:rFonts w:eastAsia="DengXian"/>
        </w:rPr>
        <w:t>Low Power Synchronization Signal</w:t>
      </w:r>
    </w:p>
    <w:p w14:paraId="4EFABD5E" w14:textId="77777777" w:rsidR="00AE2E76" w:rsidRPr="00F92F6B" w:rsidRDefault="00AE2E76" w:rsidP="00AE2E76">
      <w:pPr>
        <w:pStyle w:val="EW"/>
      </w:pPr>
      <w:r w:rsidRPr="00F92F6B">
        <w:t>LP-WUS</w:t>
      </w:r>
      <w:r w:rsidRPr="00F92F6B">
        <w:tab/>
        <w:t>Low Power Wake-Up Signal</w:t>
      </w:r>
    </w:p>
    <w:p w14:paraId="043FAB33" w14:textId="175D2475" w:rsidR="00AE2E76" w:rsidRPr="00F92F6B" w:rsidRDefault="00AE2E76" w:rsidP="00AE2E76">
      <w:pPr>
        <w:pStyle w:val="EW"/>
      </w:pPr>
      <w:r w:rsidRPr="00F92F6B">
        <w:t>LR</w:t>
      </w:r>
      <w:r w:rsidRPr="00F92F6B">
        <w:tab/>
        <w:t>Low Power Wake-Up Receiver</w:t>
      </w:r>
    </w:p>
    <w:p w14:paraId="1851C582" w14:textId="491980AF" w:rsidR="00DB371D" w:rsidRPr="00F92F6B" w:rsidRDefault="00DB371D" w:rsidP="002661BA">
      <w:pPr>
        <w:pStyle w:val="EW"/>
        <w:rPr>
          <w:rFonts w:eastAsia="SimSun"/>
          <w:bCs/>
        </w:rPr>
      </w:pPr>
      <w:r w:rsidRPr="00F92F6B">
        <w:rPr>
          <w:rFonts w:eastAsiaTheme="minorEastAsia"/>
        </w:rPr>
        <w:t>LTM</w:t>
      </w:r>
      <w:r w:rsidRPr="00F92F6B">
        <w:rPr>
          <w:rFonts w:eastAsiaTheme="minorEastAsia"/>
        </w:rPr>
        <w:tab/>
        <w:t>L1/L2 Triggered Mobility</w:t>
      </w:r>
    </w:p>
    <w:p w14:paraId="009A769D" w14:textId="222C4B4E" w:rsidR="002661BA" w:rsidRPr="00F92F6B" w:rsidRDefault="002661BA" w:rsidP="002661BA">
      <w:pPr>
        <w:pStyle w:val="EW"/>
        <w:rPr>
          <w:rFonts w:eastAsia="SimSun"/>
        </w:rPr>
      </w:pPr>
      <w:r w:rsidRPr="00F92F6B">
        <w:rPr>
          <w:rFonts w:eastAsia="SimSun"/>
          <w:bCs/>
        </w:rPr>
        <w:t>MBS</w:t>
      </w:r>
      <w:r w:rsidRPr="00F92F6B">
        <w:rPr>
          <w:rFonts w:eastAsia="SimSun"/>
          <w:bCs/>
        </w:rPr>
        <w:tab/>
      </w:r>
      <w:r w:rsidRPr="00F92F6B">
        <w:rPr>
          <w:rFonts w:eastAsia="SimSun"/>
        </w:rPr>
        <w:t>Multicast/Broadcast Services</w:t>
      </w:r>
    </w:p>
    <w:p w14:paraId="66DEEAE8" w14:textId="77777777" w:rsidR="00E12E8B" w:rsidRPr="00F92F6B" w:rsidRDefault="00E12E8B" w:rsidP="00E12E8B">
      <w:pPr>
        <w:pStyle w:val="EW"/>
      </w:pPr>
      <w:r w:rsidRPr="00F92F6B">
        <w:t>MCE</w:t>
      </w:r>
      <w:r w:rsidRPr="00F92F6B">
        <w:tab/>
        <w:t>Measurement Collection Entity</w:t>
      </w:r>
    </w:p>
    <w:p w14:paraId="40C50627" w14:textId="77777777" w:rsidR="002661BA" w:rsidRPr="00F92F6B" w:rsidRDefault="002661BA" w:rsidP="002661BA">
      <w:pPr>
        <w:pStyle w:val="EW"/>
      </w:pPr>
      <w:r w:rsidRPr="00F92F6B">
        <w:t>MCCH</w:t>
      </w:r>
      <w:r w:rsidRPr="00F92F6B">
        <w:tab/>
        <w:t>M</w:t>
      </w:r>
      <w:r w:rsidRPr="00F92F6B">
        <w:rPr>
          <w:rFonts w:eastAsiaTheme="minorEastAsia"/>
        </w:rPr>
        <w:t>BS</w:t>
      </w:r>
      <w:r w:rsidRPr="00F92F6B">
        <w:t xml:space="preserve"> Control Channel</w:t>
      </w:r>
    </w:p>
    <w:p w14:paraId="5448B3EB" w14:textId="77777777" w:rsidR="00415C0E" w:rsidRPr="00F92F6B" w:rsidRDefault="00415C0E" w:rsidP="00415C0E">
      <w:pPr>
        <w:pStyle w:val="EW"/>
      </w:pPr>
      <w:r w:rsidRPr="00F92F6B">
        <w:t>MDBV</w:t>
      </w:r>
      <w:r w:rsidRPr="00F92F6B">
        <w:tab/>
        <w:t>Maximum Data Burst Volume</w:t>
      </w:r>
    </w:p>
    <w:p w14:paraId="1300F2B9" w14:textId="77777777" w:rsidR="00A76193" w:rsidRPr="00F92F6B" w:rsidRDefault="00A76193" w:rsidP="00A76193">
      <w:pPr>
        <w:pStyle w:val="EW"/>
      </w:pPr>
      <w:r w:rsidRPr="00F92F6B">
        <w:t>MEO</w:t>
      </w:r>
      <w:r w:rsidRPr="00F92F6B">
        <w:tab/>
        <w:t>Medium Earth Orbit</w:t>
      </w:r>
    </w:p>
    <w:p w14:paraId="042B21BB" w14:textId="77777777" w:rsidR="003D546E" w:rsidRPr="00F92F6B" w:rsidRDefault="003D546E" w:rsidP="00415C0E">
      <w:pPr>
        <w:pStyle w:val="EW"/>
      </w:pPr>
      <w:r w:rsidRPr="00F92F6B">
        <w:t>MIB</w:t>
      </w:r>
      <w:r w:rsidRPr="00F92F6B">
        <w:tab/>
        <w:t>Master Information Block</w:t>
      </w:r>
    </w:p>
    <w:p w14:paraId="05B9B0DE" w14:textId="77777777" w:rsidR="002F061B" w:rsidRPr="00F92F6B" w:rsidRDefault="002F061B" w:rsidP="008A7D11">
      <w:pPr>
        <w:pStyle w:val="EW"/>
      </w:pPr>
      <w:r w:rsidRPr="00F92F6B">
        <w:t>MICO</w:t>
      </w:r>
      <w:r w:rsidRPr="00F92F6B">
        <w:tab/>
        <w:t>Mobile Initiated Connection Only</w:t>
      </w:r>
    </w:p>
    <w:p w14:paraId="3FC2F563" w14:textId="77777777" w:rsidR="00807D86" w:rsidRPr="00F92F6B" w:rsidRDefault="00C81D9E" w:rsidP="00807D86">
      <w:pPr>
        <w:pStyle w:val="EW"/>
      </w:pPr>
      <w:r w:rsidRPr="00F92F6B">
        <w:t>MFBR</w:t>
      </w:r>
      <w:r w:rsidRPr="00F92F6B">
        <w:tab/>
        <w:t>Maximum Flow Bit Rate</w:t>
      </w:r>
    </w:p>
    <w:p w14:paraId="00B9A265" w14:textId="77777777" w:rsidR="006864E6" w:rsidRPr="00F92F6B" w:rsidRDefault="006864E6" w:rsidP="006864E6">
      <w:pPr>
        <w:pStyle w:val="EW"/>
      </w:pPr>
      <w:r w:rsidRPr="00F92F6B">
        <w:t>ML</w:t>
      </w:r>
      <w:r w:rsidRPr="00F92F6B">
        <w:tab/>
        <w:t>Machine Learning</w:t>
      </w:r>
    </w:p>
    <w:p w14:paraId="2A30461E" w14:textId="51ABA9FD" w:rsidR="00EE0FB7" w:rsidRPr="00F92F6B" w:rsidRDefault="00EE0FB7" w:rsidP="00EE0FB7">
      <w:pPr>
        <w:pStyle w:val="EW"/>
      </w:pPr>
      <w:r w:rsidRPr="00F92F6B">
        <w:t>MMSID</w:t>
      </w:r>
      <w:r w:rsidRPr="00F92F6B">
        <w:tab/>
        <w:t>Multi-modal Service ID</w:t>
      </w:r>
    </w:p>
    <w:p w14:paraId="354CAE68" w14:textId="5366CF6C" w:rsidR="00C81D9E" w:rsidRPr="00F92F6B" w:rsidRDefault="00807D86" w:rsidP="00EE0FB7">
      <w:pPr>
        <w:pStyle w:val="EW"/>
      </w:pPr>
      <w:r w:rsidRPr="00F92F6B">
        <w:t>MMTEL</w:t>
      </w:r>
      <w:r w:rsidRPr="00F92F6B">
        <w:tab/>
        <w:t>Multimedia telephony</w:t>
      </w:r>
    </w:p>
    <w:p w14:paraId="59CBA4A5" w14:textId="77777777" w:rsidR="00CE28FA" w:rsidRPr="00F92F6B" w:rsidRDefault="00CE28FA" w:rsidP="008958D5">
      <w:pPr>
        <w:pStyle w:val="EW"/>
      </w:pPr>
      <w:r w:rsidRPr="00F92F6B">
        <w:t>MNO</w:t>
      </w:r>
      <w:r w:rsidRPr="00F92F6B">
        <w:tab/>
        <w:t>Mobile Netwo</w:t>
      </w:r>
      <w:r w:rsidR="006379B7" w:rsidRPr="00F92F6B">
        <w:t>r</w:t>
      </w:r>
      <w:r w:rsidRPr="00F92F6B">
        <w:t>k Operator</w:t>
      </w:r>
    </w:p>
    <w:p w14:paraId="26B673C3" w14:textId="46D097D2" w:rsidR="00FD2201" w:rsidRPr="00F92F6B" w:rsidRDefault="00FD2201" w:rsidP="00FD2201">
      <w:pPr>
        <w:pStyle w:val="EW"/>
      </w:pPr>
      <w:r w:rsidRPr="00F92F6B">
        <w:t>MO-SDT</w:t>
      </w:r>
      <w:r w:rsidRPr="00F92F6B">
        <w:tab/>
        <w:t>Mobile Originated SDT</w:t>
      </w:r>
    </w:p>
    <w:p w14:paraId="1403D106" w14:textId="332140A8" w:rsidR="00A06653" w:rsidRPr="00F92F6B" w:rsidRDefault="00A06653" w:rsidP="00FD2201">
      <w:pPr>
        <w:pStyle w:val="EW"/>
      </w:pPr>
      <w:r w:rsidRPr="00F92F6B">
        <w:t>MP</w:t>
      </w:r>
      <w:r w:rsidRPr="00F92F6B">
        <w:tab/>
        <w:t>Multi-Path</w:t>
      </w:r>
    </w:p>
    <w:p w14:paraId="7478381D" w14:textId="42B42532" w:rsidR="00641E77" w:rsidRPr="00F92F6B" w:rsidRDefault="00641E77" w:rsidP="00FD2201">
      <w:pPr>
        <w:pStyle w:val="EW"/>
      </w:pPr>
      <w:r w:rsidRPr="00F92F6B">
        <w:t>MPE</w:t>
      </w:r>
      <w:r w:rsidRPr="00F92F6B">
        <w:tab/>
        <w:t>Maximum Permissible Exposure</w:t>
      </w:r>
    </w:p>
    <w:p w14:paraId="16D23B92" w14:textId="095F6CB0" w:rsidR="00AE2E76" w:rsidRPr="00F92F6B" w:rsidRDefault="00AE2E76" w:rsidP="00AE2E76">
      <w:pPr>
        <w:pStyle w:val="EW"/>
        <w:rPr>
          <w:rFonts w:eastAsiaTheme="minorEastAsia"/>
        </w:rPr>
      </w:pPr>
      <w:r w:rsidRPr="00F92F6B">
        <w:t>MR</w:t>
      </w:r>
      <w:r w:rsidRPr="00F92F6B">
        <w:tab/>
        <w:t>Main Receiver</w:t>
      </w:r>
    </w:p>
    <w:p w14:paraId="5458AEA3" w14:textId="7D2F335C" w:rsidR="002661BA" w:rsidRPr="00F92F6B" w:rsidRDefault="002661BA" w:rsidP="00AE2E76">
      <w:pPr>
        <w:pStyle w:val="EW"/>
      </w:pPr>
      <w:r w:rsidRPr="00F92F6B">
        <w:rPr>
          <w:rFonts w:eastAsiaTheme="minorEastAsia"/>
        </w:rPr>
        <w:t>MRB</w:t>
      </w:r>
      <w:r w:rsidRPr="00F92F6B">
        <w:rPr>
          <w:rFonts w:eastAsiaTheme="minorEastAsia"/>
        </w:rPr>
        <w:tab/>
        <w:t>MBS Radio Bearer</w:t>
      </w:r>
    </w:p>
    <w:p w14:paraId="430D9923" w14:textId="77777777" w:rsidR="003B0F0F" w:rsidRPr="00F92F6B" w:rsidRDefault="003B0F0F" w:rsidP="003B0F0F">
      <w:pPr>
        <w:pStyle w:val="EW"/>
      </w:pPr>
      <w:r w:rsidRPr="00F92F6B">
        <w:t>MT</w:t>
      </w:r>
      <w:r w:rsidRPr="00F92F6B">
        <w:tab/>
        <w:t>Mobile Termination</w:t>
      </w:r>
    </w:p>
    <w:p w14:paraId="578A7BC6" w14:textId="77777777" w:rsidR="00FD2201" w:rsidRPr="00F92F6B" w:rsidRDefault="00FD2201" w:rsidP="002661BA">
      <w:pPr>
        <w:pStyle w:val="EW"/>
      </w:pPr>
      <w:r w:rsidRPr="00F92F6B">
        <w:t>MT-SDT</w:t>
      </w:r>
      <w:r w:rsidRPr="00F92F6B">
        <w:tab/>
        <w:t>Mobile Terminated SDT</w:t>
      </w:r>
    </w:p>
    <w:p w14:paraId="1D84F039" w14:textId="1989D3AE" w:rsidR="002661BA" w:rsidRPr="00F92F6B" w:rsidRDefault="002661BA" w:rsidP="002661BA">
      <w:pPr>
        <w:pStyle w:val="EW"/>
      </w:pPr>
      <w:r w:rsidRPr="00F92F6B">
        <w:t>MTCH</w:t>
      </w:r>
      <w:r w:rsidRPr="00F92F6B">
        <w:tab/>
      </w:r>
      <w:r w:rsidRPr="00F92F6B">
        <w:rPr>
          <w:rFonts w:eastAsiaTheme="minorEastAsia"/>
        </w:rPr>
        <w:t>MBS</w:t>
      </w:r>
      <w:r w:rsidRPr="00F92F6B">
        <w:t xml:space="preserve"> Traffic Channel</w:t>
      </w:r>
    </w:p>
    <w:p w14:paraId="2CC9264B" w14:textId="77777777" w:rsidR="00E12E8B" w:rsidRPr="00F92F6B" w:rsidRDefault="00E12E8B" w:rsidP="00E12E8B">
      <w:pPr>
        <w:pStyle w:val="EW"/>
      </w:pPr>
      <w:r w:rsidRPr="00F92F6B">
        <w:t>MTSI</w:t>
      </w:r>
      <w:r w:rsidRPr="00F92F6B">
        <w:tab/>
        <w:t>Multimedia Telephony Service for IMS</w:t>
      </w:r>
    </w:p>
    <w:p w14:paraId="7BB89D11" w14:textId="77777777" w:rsidR="008958D5" w:rsidRPr="00F92F6B" w:rsidRDefault="008958D5" w:rsidP="008958D5">
      <w:pPr>
        <w:pStyle w:val="EW"/>
      </w:pPr>
      <w:r w:rsidRPr="00F92F6B">
        <w:t>MU-MIMO</w:t>
      </w:r>
      <w:r w:rsidRPr="00F92F6B">
        <w:tab/>
        <w:t>Multi User MIMO</w:t>
      </w:r>
    </w:p>
    <w:p w14:paraId="746E8EB5" w14:textId="77777777" w:rsidR="00E02DA7" w:rsidRPr="00F92F6B" w:rsidRDefault="00E02DA7" w:rsidP="00E02DA7">
      <w:pPr>
        <w:pStyle w:val="EW"/>
      </w:pPr>
      <w:r w:rsidRPr="00F92F6B">
        <w:t>Multi-RTT</w:t>
      </w:r>
      <w:r w:rsidRPr="00F92F6B">
        <w:tab/>
        <w:t>Multi-Round Trip Time</w:t>
      </w:r>
    </w:p>
    <w:p w14:paraId="4D01D654" w14:textId="77777777" w:rsidR="000F7204" w:rsidRPr="00F92F6B" w:rsidRDefault="000F7204" w:rsidP="000F7204">
      <w:pPr>
        <w:pStyle w:val="EW"/>
      </w:pPr>
      <w:r w:rsidRPr="00F92F6B">
        <w:t>MUSIM</w:t>
      </w:r>
      <w:r w:rsidRPr="00F92F6B">
        <w:tab/>
        <w:t>Multi-Universal Subscriber Identity Module</w:t>
      </w:r>
    </w:p>
    <w:p w14:paraId="34FE0259" w14:textId="77CFADA1" w:rsidR="00A06653" w:rsidRPr="00F92F6B" w:rsidRDefault="00A06653" w:rsidP="002577B6">
      <w:pPr>
        <w:pStyle w:val="EW"/>
      </w:pPr>
      <w:r w:rsidRPr="00F92F6B">
        <w:t>N3C</w:t>
      </w:r>
      <w:r w:rsidRPr="00F92F6B">
        <w:tab/>
        <w:t>Non-3GPP Connection</w:t>
      </w:r>
    </w:p>
    <w:p w14:paraId="5065A792" w14:textId="19B7A33C" w:rsidR="002577B6" w:rsidRPr="00F92F6B" w:rsidRDefault="002577B6" w:rsidP="002577B6">
      <w:pPr>
        <w:pStyle w:val="EW"/>
      </w:pPr>
      <w:r w:rsidRPr="00F92F6B">
        <w:t>NB-IoT</w:t>
      </w:r>
      <w:r w:rsidRPr="00F92F6B">
        <w:tab/>
        <w:t>Narrow Band Internet of Things</w:t>
      </w:r>
    </w:p>
    <w:p w14:paraId="6A9F07FF" w14:textId="6541DF29" w:rsidR="005C04EF" w:rsidRPr="00F92F6B" w:rsidRDefault="005C04EF" w:rsidP="005C04EF">
      <w:pPr>
        <w:pStyle w:val="EW"/>
      </w:pPr>
      <w:r w:rsidRPr="00F92F6B">
        <w:t>NCD-SSB</w:t>
      </w:r>
      <w:r w:rsidRPr="00F92F6B">
        <w:tab/>
        <w:t>Non Cell Defining SSB</w:t>
      </w:r>
    </w:p>
    <w:p w14:paraId="66DA6294" w14:textId="77777777" w:rsidR="002936A2" w:rsidRPr="00F92F6B" w:rsidRDefault="002936A2" w:rsidP="008958D5">
      <w:pPr>
        <w:pStyle w:val="EW"/>
      </w:pPr>
      <w:r w:rsidRPr="00F92F6B">
        <w:t>NCGI</w:t>
      </w:r>
      <w:r w:rsidRPr="00F92F6B">
        <w:tab/>
        <w:t>NR Cell Global Identifier</w:t>
      </w:r>
    </w:p>
    <w:p w14:paraId="72392974" w14:textId="606524BB" w:rsidR="00761FA8" w:rsidRPr="00F92F6B" w:rsidRDefault="00761FA8" w:rsidP="00761FA8">
      <w:pPr>
        <w:pStyle w:val="EW"/>
      </w:pPr>
      <w:r w:rsidRPr="00F92F6B">
        <w:t>NCL</w:t>
      </w:r>
      <w:r w:rsidRPr="00F92F6B">
        <w:tab/>
        <w:t>Neighbour Cell List</w:t>
      </w:r>
    </w:p>
    <w:p w14:paraId="6304C019" w14:textId="4B680FF6" w:rsidR="00C4439A" w:rsidRPr="00F92F6B" w:rsidRDefault="002F64DB" w:rsidP="00761FA8">
      <w:pPr>
        <w:pStyle w:val="EW"/>
      </w:pPr>
      <w:r w:rsidRPr="00F92F6B">
        <w:t>NCR</w:t>
      </w:r>
      <w:r w:rsidRPr="00F92F6B">
        <w:tab/>
        <w:t>Neighbour Cell Relation</w:t>
      </w:r>
    </w:p>
    <w:p w14:paraId="484A7458" w14:textId="77777777" w:rsidR="002F64DB" w:rsidRPr="00F92F6B" w:rsidRDefault="00C4439A" w:rsidP="00C4439A">
      <w:pPr>
        <w:pStyle w:val="EW"/>
      </w:pPr>
      <w:r w:rsidRPr="00F92F6B">
        <w:t>NCRT</w:t>
      </w:r>
      <w:r w:rsidRPr="00F92F6B">
        <w:tab/>
        <w:t>Neighbour Cell Relation Table</w:t>
      </w:r>
    </w:p>
    <w:p w14:paraId="31847566" w14:textId="3733E06F" w:rsidR="00A67822" w:rsidRPr="00F92F6B" w:rsidRDefault="00A67822" w:rsidP="00A67822">
      <w:pPr>
        <w:pStyle w:val="EW"/>
      </w:pPr>
      <w:r w:rsidRPr="00F92F6B">
        <w:t>NES</w:t>
      </w:r>
      <w:r w:rsidRPr="00F92F6B">
        <w:tab/>
        <w:t>Network Energy Savings</w:t>
      </w:r>
    </w:p>
    <w:p w14:paraId="6B5E3812" w14:textId="35E872AF" w:rsidR="002F061B" w:rsidRPr="00F92F6B" w:rsidRDefault="002F061B" w:rsidP="00A67822">
      <w:pPr>
        <w:pStyle w:val="EW"/>
      </w:pPr>
      <w:r w:rsidRPr="00F92F6B">
        <w:t>NGAP</w:t>
      </w:r>
      <w:r w:rsidRPr="00F92F6B">
        <w:tab/>
        <w:t>NG Application Protocol</w:t>
      </w:r>
    </w:p>
    <w:p w14:paraId="52ECC09A" w14:textId="77777777" w:rsidR="00A76193" w:rsidRPr="00F92F6B" w:rsidRDefault="00A76193" w:rsidP="00A76193">
      <w:pPr>
        <w:pStyle w:val="EW"/>
      </w:pPr>
      <w:r w:rsidRPr="00F92F6B">
        <w:t>NGSO</w:t>
      </w:r>
      <w:r w:rsidRPr="00F92F6B">
        <w:tab/>
        <w:t>Non-Geosynchronous Orbit</w:t>
      </w:r>
    </w:p>
    <w:p w14:paraId="1899FE28" w14:textId="77777777" w:rsidR="00D30E19" w:rsidRPr="00F92F6B" w:rsidRDefault="00D30E19" w:rsidP="00D30E19">
      <w:pPr>
        <w:pStyle w:val="EW"/>
      </w:pPr>
      <w:r w:rsidRPr="00F92F6B">
        <w:t>NID</w:t>
      </w:r>
      <w:r w:rsidRPr="00F92F6B">
        <w:tab/>
        <w:t>Network Identifier</w:t>
      </w:r>
    </w:p>
    <w:p w14:paraId="66B8027F" w14:textId="77777777" w:rsidR="00D30E19" w:rsidRPr="00F92F6B" w:rsidRDefault="00D30E19" w:rsidP="00D30E19">
      <w:pPr>
        <w:pStyle w:val="EW"/>
      </w:pPr>
      <w:r w:rsidRPr="00F92F6B">
        <w:t>NPN</w:t>
      </w:r>
      <w:r w:rsidRPr="00F92F6B">
        <w:tab/>
        <w:t>Non-Public Network</w:t>
      </w:r>
    </w:p>
    <w:p w14:paraId="3C44A44B" w14:textId="77777777" w:rsidR="00BF33C4" w:rsidRPr="00F92F6B" w:rsidRDefault="00BF33C4" w:rsidP="008A7D11">
      <w:pPr>
        <w:pStyle w:val="EW"/>
      </w:pPr>
      <w:r w:rsidRPr="00F92F6B">
        <w:t>NR</w:t>
      </w:r>
      <w:r w:rsidRPr="00F92F6B">
        <w:tab/>
      </w:r>
      <w:proofErr w:type="spellStart"/>
      <w:r w:rsidR="00176BF3" w:rsidRPr="00F92F6B">
        <w:t>NR</w:t>
      </w:r>
      <w:proofErr w:type="spellEnd"/>
      <w:r w:rsidR="00176BF3" w:rsidRPr="00F92F6B">
        <w:t xml:space="preserve"> Radio Access</w:t>
      </w:r>
    </w:p>
    <w:p w14:paraId="4155D867" w14:textId="77777777" w:rsidR="00D4492B" w:rsidRPr="00F92F6B" w:rsidRDefault="00D4492B" w:rsidP="00D4492B">
      <w:pPr>
        <w:pStyle w:val="EW"/>
      </w:pPr>
      <w:r w:rsidRPr="00F92F6B">
        <w:t>NSAG</w:t>
      </w:r>
      <w:r w:rsidRPr="00F92F6B">
        <w:tab/>
        <w:t>Network Slice AS Group</w:t>
      </w:r>
    </w:p>
    <w:p w14:paraId="48AC9DDE" w14:textId="77777777" w:rsidR="00A76193" w:rsidRPr="00F92F6B" w:rsidRDefault="00A76193" w:rsidP="00A76193">
      <w:pPr>
        <w:pStyle w:val="EW"/>
      </w:pPr>
      <w:r w:rsidRPr="00F92F6B">
        <w:t>NTN</w:t>
      </w:r>
      <w:r w:rsidRPr="00F92F6B">
        <w:tab/>
        <w:t>Non-Terrestrial Network</w:t>
      </w:r>
    </w:p>
    <w:p w14:paraId="68887EFC" w14:textId="77777777" w:rsidR="00F876C1" w:rsidRPr="00F92F6B" w:rsidRDefault="00F876C1" w:rsidP="00F876C1">
      <w:pPr>
        <w:pStyle w:val="EW"/>
      </w:pPr>
      <w:r w:rsidRPr="00F92F6B">
        <w:t>OD-SIB1</w:t>
      </w:r>
      <w:r w:rsidRPr="00F92F6B">
        <w:tab/>
        <w:t>On-demand SIB1</w:t>
      </w:r>
    </w:p>
    <w:p w14:paraId="427C9C7A" w14:textId="77777777" w:rsidR="00AE2E76" w:rsidRPr="00F92F6B" w:rsidRDefault="00F876C1" w:rsidP="00AE2E76">
      <w:pPr>
        <w:pStyle w:val="EW"/>
      </w:pPr>
      <w:r w:rsidRPr="00F92F6B">
        <w:t>OD-SSB</w:t>
      </w:r>
      <w:r w:rsidRPr="00F92F6B">
        <w:tab/>
        <w:t>On-demand SSB</w:t>
      </w:r>
    </w:p>
    <w:p w14:paraId="418BC34C" w14:textId="77777777" w:rsidR="00AE2E76" w:rsidRPr="00F92F6B" w:rsidRDefault="00AE2E76" w:rsidP="00AE2E76">
      <w:pPr>
        <w:pStyle w:val="EW"/>
      </w:pPr>
      <w:r w:rsidRPr="00F92F6B">
        <w:rPr>
          <w:rFonts w:hint="eastAsia"/>
        </w:rPr>
        <w:t>O</w:t>
      </w:r>
      <w:r w:rsidRPr="00F92F6B">
        <w:t>FDM</w:t>
      </w:r>
      <w:r w:rsidRPr="00F92F6B">
        <w:tab/>
        <w:t>Orthogonal Frequency Division Multiplexing</w:t>
      </w:r>
    </w:p>
    <w:p w14:paraId="577C83E7" w14:textId="29CFFF52" w:rsidR="00F876C1" w:rsidRPr="00F92F6B" w:rsidRDefault="00AE2E76" w:rsidP="00AE2E76">
      <w:pPr>
        <w:pStyle w:val="EW"/>
      </w:pPr>
      <w:r w:rsidRPr="00F92F6B">
        <w:rPr>
          <w:rFonts w:hint="eastAsia"/>
        </w:rPr>
        <w:t>O</w:t>
      </w:r>
      <w:r w:rsidRPr="00F92F6B">
        <w:t>OK</w:t>
      </w:r>
      <w:r w:rsidRPr="00F92F6B">
        <w:tab/>
        <w:t>On-Off Keying</w:t>
      </w:r>
    </w:p>
    <w:p w14:paraId="305FA923" w14:textId="77777777" w:rsidR="00641E77" w:rsidRPr="00F92F6B" w:rsidRDefault="00641E77" w:rsidP="008A7D11">
      <w:pPr>
        <w:pStyle w:val="EW"/>
      </w:pPr>
      <w:r w:rsidRPr="00F92F6B">
        <w:t>P-MPR</w:t>
      </w:r>
      <w:r w:rsidRPr="00F92F6B">
        <w:tab/>
        <w:t>Power Management Maximum Power Reduction</w:t>
      </w:r>
    </w:p>
    <w:p w14:paraId="60E88006" w14:textId="77777777" w:rsidR="00CE28FA" w:rsidRPr="00F92F6B" w:rsidRDefault="00CE28FA" w:rsidP="008A7D11">
      <w:pPr>
        <w:pStyle w:val="EW"/>
      </w:pPr>
      <w:r w:rsidRPr="00F92F6B">
        <w:t>P-RNTI</w:t>
      </w:r>
      <w:r w:rsidRPr="00F92F6B">
        <w:tab/>
        <w:t>Paging RNTI</w:t>
      </w:r>
    </w:p>
    <w:p w14:paraId="52845DFD" w14:textId="77777777" w:rsidR="00AC638F" w:rsidRPr="00F92F6B" w:rsidRDefault="00AC638F" w:rsidP="008A7D11">
      <w:pPr>
        <w:pStyle w:val="EW"/>
      </w:pPr>
      <w:r w:rsidRPr="00F92F6B">
        <w:t>PCH</w:t>
      </w:r>
      <w:r w:rsidRPr="00F92F6B">
        <w:tab/>
        <w:t>Paging Channel</w:t>
      </w:r>
    </w:p>
    <w:p w14:paraId="3B169DC2" w14:textId="77777777" w:rsidR="003E44AF" w:rsidRPr="00F92F6B" w:rsidRDefault="003E44AF" w:rsidP="008A7D11">
      <w:pPr>
        <w:pStyle w:val="EW"/>
      </w:pPr>
      <w:r w:rsidRPr="00F92F6B">
        <w:t>PCI</w:t>
      </w:r>
      <w:r w:rsidRPr="00F92F6B">
        <w:tab/>
        <w:t>Physical Cell Identifier</w:t>
      </w:r>
    </w:p>
    <w:p w14:paraId="68F277D6" w14:textId="77777777" w:rsidR="00CC1F0E" w:rsidRPr="00F92F6B" w:rsidRDefault="00CC1F0E" w:rsidP="00CC1F0E">
      <w:pPr>
        <w:pStyle w:val="EW"/>
      </w:pPr>
      <w:r w:rsidRPr="00F92F6B">
        <w:t>PDB</w:t>
      </w:r>
      <w:r w:rsidRPr="00F92F6B">
        <w:tab/>
        <w:t>Packet Delay Budget</w:t>
      </w:r>
    </w:p>
    <w:p w14:paraId="61126B42" w14:textId="77777777" w:rsidR="00AA5024" w:rsidRPr="00F92F6B" w:rsidRDefault="00AA5024" w:rsidP="00AA5024">
      <w:pPr>
        <w:pStyle w:val="EW"/>
      </w:pPr>
      <w:r w:rsidRPr="00F92F6B">
        <w:t>PDC</w:t>
      </w:r>
      <w:r w:rsidRPr="00F92F6B">
        <w:tab/>
        <w:t>Propagation Delay Compensation</w:t>
      </w:r>
    </w:p>
    <w:p w14:paraId="770C0119" w14:textId="77777777" w:rsidR="000D1673" w:rsidRPr="00F92F6B" w:rsidRDefault="00656EC7" w:rsidP="000D1673">
      <w:pPr>
        <w:pStyle w:val="EW"/>
        <w:rPr>
          <w:rFonts w:eastAsiaTheme="minorEastAsia"/>
        </w:rPr>
      </w:pPr>
      <w:r w:rsidRPr="00F92F6B">
        <w:t>PDCCH</w:t>
      </w:r>
      <w:r w:rsidRPr="00F92F6B">
        <w:tab/>
        <w:t>Physical Downlink Control C</w:t>
      </w:r>
      <w:r w:rsidR="00AC638F" w:rsidRPr="00F92F6B">
        <w:t>h</w:t>
      </w:r>
      <w:r w:rsidR="00763869" w:rsidRPr="00F92F6B">
        <w:t>annel</w:t>
      </w:r>
    </w:p>
    <w:p w14:paraId="6DAEF610" w14:textId="2293044F" w:rsidR="00656EC7" w:rsidRPr="00F92F6B" w:rsidRDefault="000D1673" w:rsidP="000D1673">
      <w:pPr>
        <w:pStyle w:val="EW"/>
      </w:pPr>
      <w:r w:rsidRPr="00F92F6B">
        <w:rPr>
          <w:rFonts w:hint="eastAsia"/>
        </w:rPr>
        <w:t>PDRCH</w:t>
      </w:r>
      <w:r w:rsidRPr="00F92F6B">
        <w:tab/>
      </w:r>
      <w:r w:rsidRPr="00F92F6B">
        <w:rPr>
          <w:rFonts w:hint="eastAsia"/>
        </w:rPr>
        <w:t>Physical Device-to-Reader Channel</w:t>
      </w:r>
    </w:p>
    <w:p w14:paraId="6C22B4CD" w14:textId="77777777" w:rsidR="008958D5" w:rsidRPr="00F92F6B" w:rsidRDefault="008958D5" w:rsidP="008958D5">
      <w:pPr>
        <w:pStyle w:val="EW"/>
      </w:pPr>
      <w:r w:rsidRPr="00F92F6B">
        <w:t>PDSCH</w:t>
      </w:r>
      <w:r w:rsidRPr="00F92F6B">
        <w:tab/>
        <w:t>Physical Downlink Shared Channel</w:t>
      </w:r>
    </w:p>
    <w:p w14:paraId="594E7881" w14:textId="4D655512" w:rsidR="005B016D" w:rsidRPr="00F92F6B" w:rsidRDefault="005B016D" w:rsidP="005B016D">
      <w:pPr>
        <w:pStyle w:val="EW"/>
      </w:pPr>
      <w:r w:rsidRPr="00F92F6B">
        <w:t>PEI</w:t>
      </w:r>
      <w:r w:rsidRPr="00F92F6B">
        <w:tab/>
        <w:t>Paging Early Indication</w:t>
      </w:r>
    </w:p>
    <w:p w14:paraId="67ACE469" w14:textId="77777777" w:rsidR="00CC1F0E" w:rsidRPr="00F92F6B" w:rsidRDefault="00CC1F0E" w:rsidP="00CC1F0E">
      <w:pPr>
        <w:pStyle w:val="EW"/>
      </w:pPr>
      <w:r w:rsidRPr="00F92F6B">
        <w:t>PER</w:t>
      </w:r>
      <w:r w:rsidRPr="00F92F6B">
        <w:tab/>
        <w:t>Packet Error Rate</w:t>
      </w:r>
    </w:p>
    <w:p w14:paraId="0B9BB3D5" w14:textId="6039E5C8" w:rsidR="00F876C1" w:rsidRPr="00F92F6B" w:rsidRDefault="00F876C1" w:rsidP="00DA6E71">
      <w:pPr>
        <w:pStyle w:val="EW"/>
        <w:tabs>
          <w:tab w:val="left" w:pos="4820"/>
          <w:tab w:val="left" w:pos="4962"/>
        </w:tabs>
      </w:pPr>
      <w:r w:rsidRPr="00F92F6B">
        <w:t>PF</w:t>
      </w:r>
      <w:r w:rsidRPr="00F92F6B">
        <w:tab/>
        <w:t>Paging Frame</w:t>
      </w:r>
    </w:p>
    <w:p w14:paraId="439D351E" w14:textId="592C17D9" w:rsidR="005C04EF" w:rsidRPr="00F92F6B" w:rsidRDefault="005C04EF" w:rsidP="00F876C1">
      <w:pPr>
        <w:pStyle w:val="EW"/>
      </w:pPr>
      <w:r w:rsidRPr="00F92F6B">
        <w:t>PH</w:t>
      </w:r>
      <w:r w:rsidRPr="00F92F6B">
        <w:tab/>
        <w:t xml:space="preserve">Paging </w:t>
      </w:r>
      <w:proofErr w:type="spellStart"/>
      <w:r w:rsidRPr="00F92F6B">
        <w:t>Hyperframe</w:t>
      </w:r>
      <w:proofErr w:type="spellEnd"/>
    </w:p>
    <w:p w14:paraId="0A7F1962" w14:textId="77777777" w:rsidR="00C475D3" w:rsidRPr="00F92F6B" w:rsidRDefault="00C475D3" w:rsidP="00D30E19">
      <w:pPr>
        <w:pStyle w:val="EW"/>
      </w:pPr>
      <w:r w:rsidRPr="00F92F6B">
        <w:t>PLMN</w:t>
      </w:r>
      <w:r w:rsidRPr="00F92F6B">
        <w:tab/>
        <w:t>Public Land Mobile Network</w:t>
      </w:r>
    </w:p>
    <w:p w14:paraId="48FD7049" w14:textId="77777777" w:rsidR="00D30E19" w:rsidRPr="00F92F6B" w:rsidRDefault="00D30E19" w:rsidP="00D30E19">
      <w:pPr>
        <w:pStyle w:val="EW"/>
      </w:pPr>
      <w:r w:rsidRPr="00F92F6B">
        <w:t>PNI-NPN</w:t>
      </w:r>
      <w:r w:rsidRPr="00F92F6B">
        <w:tab/>
        <w:t>Public Network Integrated NPN</w:t>
      </w:r>
    </w:p>
    <w:p w14:paraId="3DC97663" w14:textId="77777777" w:rsidR="00CE28FA" w:rsidRPr="00F92F6B" w:rsidRDefault="00CE28FA" w:rsidP="008958D5">
      <w:pPr>
        <w:pStyle w:val="EW"/>
      </w:pPr>
      <w:r w:rsidRPr="00F92F6B">
        <w:t>PO</w:t>
      </w:r>
      <w:r w:rsidRPr="00F92F6B">
        <w:tab/>
        <w:t>Paging Occasion</w:t>
      </w:r>
    </w:p>
    <w:p w14:paraId="3E136DD7" w14:textId="77777777" w:rsidR="001C5D10" w:rsidRPr="00F92F6B" w:rsidRDefault="001C5D10" w:rsidP="001C5D10">
      <w:pPr>
        <w:pStyle w:val="EW"/>
      </w:pPr>
      <w:r w:rsidRPr="00F92F6B">
        <w:t>PQI</w:t>
      </w:r>
      <w:r w:rsidRPr="00F92F6B">
        <w:tab/>
        <w:t>PC5 5QI</w:t>
      </w:r>
    </w:p>
    <w:p w14:paraId="74CF93F2" w14:textId="77777777" w:rsidR="008958D5" w:rsidRPr="00F92F6B" w:rsidRDefault="008958D5" w:rsidP="008958D5">
      <w:pPr>
        <w:pStyle w:val="EW"/>
      </w:pPr>
      <w:r w:rsidRPr="00F92F6B">
        <w:t>PRACH</w:t>
      </w:r>
      <w:r w:rsidRPr="00F92F6B">
        <w:tab/>
        <w:t>Physical Random Access Channel</w:t>
      </w:r>
    </w:p>
    <w:p w14:paraId="58E25A25" w14:textId="77777777" w:rsidR="000D1673" w:rsidRPr="00F92F6B" w:rsidRDefault="008958D5" w:rsidP="000D1673">
      <w:pPr>
        <w:pStyle w:val="EW"/>
        <w:rPr>
          <w:rFonts w:eastAsiaTheme="minorEastAsia"/>
        </w:rPr>
      </w:pPr>
      <w:r w:rsidRPr="00F92F6B">
        <w:t>PRB</w:t>
      </w:r>
      <w:r w:rsidRPr="00F92F6B">
        <w:tab/>
        <w:t>Physical Resource Block</w:t>
      </w:r>
    </w:p>
    <w:p w14:paraId="5A6B9EE7" w14:textId="7EA92B82" w:rsidR="008958D5" w:rsidRPr="00F92F6B" w:rsidRDefault="000D1673" w:rsidP="000D1673">
      <w:pPr>
        <w:pStyle w:val="EW"/>
      </w:pPr>
      <w:r w:rsidRPr="00F92F6B">
        <w:rPr>
          <w:rFonts w:hint="eastAsia"/>
        </w:rPr>
        <w:t>PRDCH</w:t>
      </w:r>
      <w:r w:rsidRPr="00F92F6B">
        <w:tab/>
      </w:r>
      <w:r w:rsidRPr="00F92F6B">
        <w:rPr>
          <w:rFonts w:hint="eastAsia"/>
        </w:rPr>
        <w:t>Physical Reader-to-Device Channel</w:t>
      </w:r>
    </w:p>
    <w:p w14:paraId="6DBBE4A6" w14:textId="77777777" w:rsidR="008958D5" w:rsidRPr="00F92F6B" w:rsidRDefault="008958D5" w:rsidP="008958D5">
      <w:pPr>
        <w:pStyle w:val="EW"/>
      </w:pPr>
      <w:r w:rsidRPr="00F92F6B">
        <w:t>PRG</w:t>
      </w:r>
      <w:r w:rsidRPr="00F92F6B">
        <w:tab/>
        <w:t>Precoding Resource block Group</w:t>
      </w:r>
    </w:p>
    <w:p w14:paraId="008DD042" w14:textId="77777777" w:rsidR="00AA5024" w:rsidRPr="00F92F6B" w:rsidRDefault="00AA5024" w:rsidP="00AA5024">
      <w:pPr>
        <w:pStyle w:val="EW"/>
      </w:pPr>
      <w:r w:rsidRPr="00F92F6B">
        <w:t>PRS</w:t>
      </w:r>
      <w:r w:rsidRPr="00F92F6B">
        <w:tab/>
        <w:t>Positioning Reference Signal</w:t>
      </w:r>
    </w:p>
    <w:p w14:paraId="5C3FA140" w14:textId="77777777" w:rsidR="002B4761" w:rsidRPr="00F92F6B" w:rsidRDefault="002B4761" w:rsidP="002B4761">
      <w:pPr>
        <w:pStyle w:val="EW"/>
      </w:pPr>
      <w:r w:rsidRPr="00F92F6B">
        <w:t>PS-RNTI</w:t>
      </w:r>
      <w:r w:rsidRPr="00F92F6B">
        <w:tab/>
        <w:t>Power Saving RNTI</w:t>
      </w:r>
    </w:p>
    <w:p w14:paraId="545BA2E3" w14:textId="77777777" w:rsidR="00CC1F0E" w:rsidRPr="00F92F6B" w:rsidRDefault="00CC1F0E" w:rsidP="00CC1F0E">
      <w:pPr>
        <w:pStyle w:val="EW"/>
      </w:pPr>
      <w:r w:rsidRPr="00F92F6B">
        <w:t>PSDB</w:t>
      </w:r>
      <w:r w:rsidRPr="00F92F6B">
        <w:tab/>
        <w:t>PDU Set Delay Budget</w:t>
      </w:r>
    </w:p>
    <w:p w14:paraId="5A84D0A7" w14:textId="77777777" w:rsidR="00CC1F0E" w:rsidRPr="00F92F6B" w:rsidRDefault="00CC1F0E" w:rsidP="00CC1F0E">
      <w:pPr>
        <w:pStyle w:val="EW"/>
      </w:pPr>
      <w:r w:rsidRPr="00F92F6B">
        <w:t>PSER</w:t>
      </w:r>
      <w:r w:rsidRPr="00F92F6B">
        <w:tab/>
        <w:t>PDU Set Error Rate</w:t>
      </w:r>
    </w:p>
    <w:p w14:paraId="34458FFA" w14:textId="77777777" w:rsidR="00CC1F0E" w:rsidRPr="00F92F6B" w:rsidRDefault="00CC1F0E" w:rsidP="00CC1F0E">
      <w:pPr>
        <w:pStyle w:val="EW"/>
      </w:pPr>
      <w:r w:rsidRPr="00F92F6B">
        <w:t>PSI</w:t>
      </w:r>
      <w:r w:rsidRPr="00F92F6B">
        <w:tab/>
        <w:t>PDU Set Importance</w:t>
      </w:r>
    </w:p>
    <w:p w14:paraId="6BB14694" w14:textId="77777777" w:rsidR="00CC1F0E" w:rsidRPr="00F92F6B" w:rsidRDefault="00CC1F0E" w:rsidP="00CC1F0E">
      <w:pPr>
        <w:pStyle w:val="EW"/>
      </w:pPr>
      <w:r w:rsidRPr="00F92F6B">
        <w:t>PSIHI</w:t>
      </w:r>
      <w:r w:rsidRPr="00F92F6B">
        <w:tab/>
        <w:t>PDU Set Integrated Handling Information</w:t>
      </w:r>
    </w:p>
    <w:p w14:paraId="1019F24A" w14:textId="77777777" w:rsidR="00656EC7" w:rsidRPr="00F92F6B" w:rsidRDefault="00656EC7" w:rsidP="008A7D11">
      <w:pPr>
        <w:pStyle w:val="EW"/>
      </w:pPr>
      <w:r w:rsidRPr="00F92F6B">
        <w:t>PSS</w:t>
      </w:r>
      <w:r w:rsidRPr="00F92F6B">
        <w:tab/>
      </w:r>
      <w:r w:rsidR="00763869" w:rsidRPr="00F92F6B">
        <w:t>P</w:t>
      </w:r>
      <w:r w:rsidRPr="00F92F6B">
        <w:t>rimary Synchronisation Signal</w:t>
      </w:r>
    </w:p>
    <w:p w14:paraId="729FE6D8" w14:textId="61126384" w:rsidR="002661BA" w:rsidRPr="00F92F6B" w:rsidRDefault="002661BA" w:rsidP="002661BA">
      <w:pPr>
        <w:pStyle w:val="EW"/>
        <w:rPr>
          <w:rFonts w:eastAsia="SimSun"/>
        </w:rPr>
      </w:pPr>
      <w:r w:rsidRPr="00F92F6B">
        <w:rPr>
          <w:lang w:eastAsia="ko-KR"/>
        </w:rPr>
        <w:t>PTM</w:t>
      </w:r>
      <w:r w:rsidRPr="00F92F6B">
        <w:rPr>
          <w:rFonts w:eastAsia="SimSun"/>
        </w:rPr>
        <w:tab/>
        <w:t>P</w:t>
      </w:r>
      <w:r w:rsidRPr="00F92F6B">
        <w:rPr>
          <w:lang w:eastAsia="ko-KR"/>
        </w:rPr>
        <w:t>oint to Multipoint</w:t>
      </w:r>
    </w:p>
    <w:p w14:paraId="0F6621EB" w14:textId="77777777" w:rsidR="005C624F" w:rsidRPr="00F92F6B" w:rsidRDefault="002661BA" w:rsidP="002661BA">
      <w:pPr>
        <w:pStyle w:val="EW"/>
      </w:pPr>
      <w:r w:rsidRPr="00F92F6B">
        <w:rPr>
          <w:rFonts w:eastAsia="SimSun"/>
        </w:rPr>
        <w:t>PTP</w:t>
      </w:r>
      <w:r w:rsidRPr="00F92F6B">
        <w:rPr>
          <w:rFonts w:eastAsia="SimSun"/>
        </w:rPr>
        <w:tab/>
        <w:t>P</w:t>
      </w:r>
      <w:r w:rsidRPr="00F92F6B">
        <w:rPr>
          <w:lang w:eastAsia="ko-KR"/>
        </w:rPr>
        <w:t>oint to Point</w:t>
      </w:r>
    </w:p>
    <w:p w14:paraId="1237CC0D" w14:textId="5C2FF362" w:rsidR="005C04EF" w:rsidRPr="00F92F6B" w:rsidRDefault="005C04EF" w:rsidP="005C04EF">
      <w:pPr>
        <w:pStyle w:val="EW"/>
      </w:pPr>
      <w:r w:rsidRPr="00F92F6B">
        <w:t>PTW</w:t>
      </w:r>
      <w:r w:rsidRPr="00F92F6B">
        <w:tab/>
        <w:t>Paging Time Window</w:t>
      </w:r>
    </w:p>
    <w:p w14:paraId="4E70B2C9" w14:textId="586CF066" w:rsidR="00656EC7" w:rsidRPr="00F92F6B" w:rsidRDefault="00656EC7" w:rsidP="002661BA">
      <w:pPr>
        <w:pStyle w:val="EW"/>
      </w:pPr>
      <w:r w:rsidRPr="00F92F6B">
        <w:t>PUCCH</w:t>
      </w:r>
      <w:r w:rsidRPr="00F92F6B">
        <w:tab/>
        <w:t>Physical U</w:t>
      </w:r>
      <w:r w:rsidR="00763869" w:rsidRPr="00F92F6B">
        <w:t xml:space="preserve">plink </w:t>
      </w:r>
      <w:r w:rsidRPr="00F92F6B">
        <w:t>C</w:t>
      </w:r>
      <w:r w:rsidR="00763869" w:rsidRPr="00F92F6B">
        <w:t xml:space="preserve">ontrol </w:t>
      </w:r>
      <w:r w:rsidRPr="00F92F6B">
        <w:t>C</w:t>
      </w:r>
      <w:r w:rsidR="00AC638F" w:rsidRPr="00F92F6B">
        <w:t>h</w:t>
      </w:r>
      <w:r w:rsidR="00763869" w:rsidRPr="00F92F6B">
        <w:t>annel</w:t>
      </w:r>
    </w:p>
    <w:p w14:paraId="5487A1CF" w14:textId="77777777" w:rsidR="008958D5" w:rsidRPr="00F92F6B" w:rsidRDefault="008958D5" w:rsidP="00264D6A">
      <w:pPr>
        <w:pStyle w:val="EW"/>
      </w:pPr>
      <w:r w:rsidRPr="00F92F6B">
        <w:t>PUSCH</w:t>
      </w:r>
      <w:r w:rsidRPr="00F92F6B">
        <w:tab/>
        <w:t>Physical Uplink Shared Channel</w:t>
      </w:r>
    </w:p>
    <w:p w14:paraId="72576567" w14:textId="77777777" w:rsidR="00264D6A" w:rsidRPr="00F92F6B" w:rsidRDefault="00264D6A" w:rsidP="00264D6A">
      <w:pPr>
        <w:pStyle w:val="EW"/>
      </w:pPr>
      <w:r w:rsidRPr="00F92F6B">
        <w:t>PWS</w:t>
      </w:r>
      <w:r w:rsidRPr="00F92F6B">
        <w:tab/>
        <w:t>Public Warning System</w:t>
      </w:r>
    </w:p>
    <w:p w14:paraId="1DDA0D24" w14:textId="77777777" w:rsidR="008958D5" w:rsidRPr="00F92F6B" w:rsidRDefault="008958D5" w:rsidP="008A7D11">
      <w:pPr>
        <w:pStyle w:val="EW"/>
      </w:pPr>
      <w:r w:rsidRPr="00F92F6B">
        <w:t>QAM</w:t>
      </w:r>
      <w:r w:rsidRPr="00F92F6B">
        <w:tab/>
        <w:t>Quadrature Amplitude Modulation</w:t>
      </w:r>
    </w:p>
    <w:p w14:paraId="5136E722" w14:textId="77777777" w:rsidR="009F46DA" w:rsidRPr="00F92F6B" w:rsidRDefault="009F46DA" w:rsidP="008A7D11">
      <w:pPr>
        <w:pStyle w:val="EW"/>
      </w:pPr>
      <w:r w:rsidRPr="00F92F6B">
        <w:t>QFI</w:t>
      </w:r>
      <w:r w:rsidRPr="00F92F6B">
        <w:tab/>
        <w:t>QoS Flow ID</w:t>
      </w:r>
    </w:p>
    <w:p w14:paraId="5D01F88A" w14:textId="77777777" w:rsidR="00E12E8B" w:rsidRPr="00F92F6B" w:rsidRDefault="00E12E8B" w:rsidP="00E12E8B">
      <w:pPr>
        <w:pStyle w:val="EW"/>
      </w:pPr>
      <w:r w:rsidRPr="00F92F6B">
        <w:t>QMC</w:t>
      </w:r>
      <w:r w:rsidRPr="00F92F6B">
        <w:tab/>
      </w:r>
      <w:proofErr w:type="spellStart"/>
      <w:r w:rsidRPr="00F92F6B">
        <w:t>QoE</w:t>
      </w:r>
      <w:proofErr w:type="spellEnd"/>
      <w:r w:rsidRPr="00F92F6B">
        <w:t xml:space="preserve"> Measurement Collection</w:t>
      </w:r>
    </w:p>
    <w:p w14:paraId="2FA8B16E" w14:textId="77777777" w:rsidR="00E12E8B" w:rsidRPr="00F92F6B" w:rsidRDefault="00E12E8B" w:rsidP="00E12E8B">
      <w:pPr>
        <w:pStyle w:val="EW"/>
      </w:pPr>
      <w:proofErr w:type="spellStart"/>
      <w:r w:rsidRPr="00F92F6B">
        <w:t>QoE</w:t>
      </w:r>
      <w:proofErr w:type="spellEnd"/>
      <w:r w:rsidRPr="00F92F6B">
        <w:tab/>
        <w:t>Quality of Experience</w:t>
      </w:r>
    </w:p>
    <w:p w14:paraId="72B6918F" w14:textId="77777777" w:rsidR="000D1673" w:rsidRPr="00F92F6B" w:rsidRDefault="008958D5" w:rsidP="000D1673">
      <w:pPr>
        <w:pStyle w:val="EW"/>
      </w:pPr>
      <w:r w:rsidRPr="00F92F6B">
        <w:t>QPSK</w:t>
      </w:r>
      <w:r w:rsidRPr="00F92F6B">
        <w:tab/>
        <w:t>Quadrature Phase Shift Keying</w:t>
      </w:r>
    </w:p>
    <w:p w14:paraId="424DE103" w14:textId="60FB0785" w:rsidR="008958D5" w:rsidRPr="00F92F6B" w:rsidRDefault="000D1673" w:rsidP="000D1673">
      <w:pPr>
        <w:pStyle w:val="EW"/>
      </w:pPr>
      <w:r w:rsidRPr="00F92F6B">
        <w:rPr>
          <w:rFonts w:hint="eastAsia"/>
        </w:rPr>
        <w:t>R2D</w:t>
      </w:r>
      <w:r w:rsidRPr="00F92F6B">
        <w:rPr>
          <w:rFonts w:hint="eastAsia"/>
        </w:rPr>
        <w:tab/>
        <w:t>Reader to Device</w:t>
      </w:r>
    </w:p>
    <w:p w14:paraId="40BE0BE1" w14:textId="77777777" w:rsidR="0027763F" w:rsidRPr="00F92F6B" w:rsidRDefault="0027763F" w:rsidP="0027763F">
      <w:pPr>
        <w:pStyle w:val="EW"/>
      </w:pPr>
      <w:r w:rsidRPr="00F92F6B">
        <w:t>RA</w:t>
      </w:r>
      <w:r w:rsidRPr="00F92F6B">
        <w:tab/>
        <w:t>Random Access</w:t>
      </w:r>
    </w:p>
    <w:p w14:paraId="55DA7DC5" w14:textId="77777777" w:rsidR="00CE28FA" w:rsidRPr="00F92F6B" w:rsidRDefault="00CE28FA" w:rsidP="00C4439A">
      <w:pPr>
        <w:pStyle w:val="EW"/>
      </w:pPr>
      <w:r w:rsidRPr="00F92F6B">
        <w:t>RA-RNTI</w:t>
      </w:r>
      <w:r w:rsidRPr="00F92F6B">
        <w:tab/>
        <w:t>Random Access RNTI</w:t>
      </w:r>
    </w:p>
    <w:p w14:paraId="3A17CFE6" w14:textId="77777777" w:rsidR="00C4439A" w:rsidRPr="00F92F6B" w:rsidRDefault="00073C98" w:rsidP="00C4439A">
      <w:pPr>
        <w:pStyle w:val="EW"/>
      </w:pPr>
      <w:r w:rsidRPr="00F92F6B">
        <w:t>RACH</w:t>
      </w:r>
      <w:r w:rsidRPr="00F92F6B">
        <w:tab/>
        <w:t>Random Access Channel</w:t>
      </w:r>
    </w:p>
    <w:p w14:paraId="3E8F8285" w14:textId="77777777" w:rsidR="00073C98" w:rsidRPr="00F92F6B" w:rsidRDefault="00C4439A" w:rsidP="00C4439A">
      <w:pPr>
        <w:pStyle w:val="EW"/>
      </w:pPr>
      <w:r w:rsidRPr="00F92F6B">
        <w:t>RANAC</w:t>
      </w:r>
      <w:r w:rsidRPr="00F92F6B">
        <w:tab/>
        <w:t>RAN-based Notification Area Code</w:t>
      </w:r>
    </w:p>
    <w:p w14:paraId="228F0B99" w14:textId="77777777" w:rsidR="008958D5" w:rsidRPr="00F92F6B" w:rsidRDefault="008958D5" w:rsidP="008A7D11">
      <w:pPr>
        <w:pStyle w:val="EW"/>
      </w:pPr>
      <w:r w:rsidRPr="00F92F6B">
        <w:t>REG</w:t>
      </w:r>
      <w:r w:rsidRPr="00F92F6B">
        <w:tab/>
        <w:t>Resource Element Group</w:t>
      </w:r>
    </w:p>
    <w:p w14:paraId="64BCB9E8" w14:textId="77777777" w:rsidR="007E3156" w:rsidRPr="00F92F6B" w:rsidRDefault="007E3156" w:rsidP="008A7D11">
      <w:pPr>
        <w:pStyle w:val="EW"/>
      </w:pPr>
      <w:r w:rsidRPr="00F92F6B">
        <w:t>RIM</w:t>
      </w:r>
      <w:r w:rsidRPr="00F92F6B">
        <w:tab/>
        <w:t>Remote Interference Management</w:t>
      </w:r>
    </w:p>
    <w:p w14:paraId="67E62DC1" w14:textId="3C4A21FF" w:rsidR="005B016D" w:rsidRPr="00F92F6B" w:rsidRDefault="005B016D" w:rsidP="008A7D11">
      <w:pPr>
        <w:pStyle w:val="EW"/>
      </w:pPr>
      <w:r w:rsidRPr="00F92F6B">
        <w:t>RLM</w:t>
      </w:r>
      <w:r w:rsidRPr="00F92F6B">
        <w:tab/>
        <w:t>Radio Link Monitoring</w:t>
      </w:r>
    </w:p>
    <w:p w14:paraId="3734E481" w14:textId="74A7E417" w:rsidR="00B87053" w:rsidRPr="00F92F6B" w:rsidRDefault="00B87053" w:rsidP="008A7D11">
      <w:pPr>
        <w:pStyle w:val="EW"/>
      </w:pPr>
      <w:r w:rsidRPr="00F92F6B">
        <w:t>RMSI</w:t>
      </w:r>
      <w:r w:rsidRPr="00F92F6B">
        <w:tab/>
        <w:t>Remaining Minimum SI</w:t>
      </w:r>
    </w:p>
    <w:p w14:paraId="032EFFEF" w14:textId="77777777" w:rsidR="00303B7F" w:rsidRPr="00F92F6B" w:rsidRDefault="00303B7F" w:rsidP="008A7D11">
      <w:pPr>
        <w:pStyle w:val="EW"/>
      </w:pPr>
      <w:r w:rsidRPr="00F92F6B">
        <w:t>RNA</w:t>
      </w:r>
      <w:r w:rsidRPr="00F92F6B">
        <w:tab/>
        <w:t>RAN</w:t>
      </w:r>
      <w:r w:rsidR="00DA028B" w:rsidRPr="00F92F6B">
        <w:t>-based</w:t>
      </w:r>
      <w:r w:rsidRPr="00F92F6B">
        <w:t xml:space="preserve"> Notification Area</w:t>
      </w:r>
    </w:p>
    <w:p w14:paraId="3D1D29D9" w14:textId="77777777" w:rsidR="00587232" w:rsidRPr="00F92F6B" w:rsidRDefault="00587232" w:rsidP="00587232">
      <w:pPr>
        <w:pStyle w:val="EW"/>
      </w:pPr>
      <w:r w:rsidRPr="00F92F6B">
        <w:t>RNAU</w:t>
      </w:r>
      <w:r w:rsidRPr="00F92F6B">
        <w:tab/>
        <w:t>RAN-based Notification Area Update</w:t>
      </w:r>
    </w:p>
    <w:p w14:paraId="22DB4240" w14:textId="77777777" w:rsidR="00A45B25" w:rsidRPr="00F92F6B" w:rsidRDefault="00A45B25" w:rsidP="001274F9">
      <w:pPr>
        <w:pStyle w:val="EW"/>
      </w:pPr>
      <w:r w:rsidRPr="00F92F6B">
        <w:t>RNTI</w:t>
      </w:r>
      <w:r w:rsidRPr="00F92F6B">
        <w:tab/>
        <w:t>Radio Network Temporary Identifier</w:t>
      </w:r>
    </w:p>
    <w:p w14:paraId="5089689E" w14:textId="77777777" w:rsidR="001274F9" w:rsidRPr="00F92F6B" w:rsidRDefault="001274F9" w:rsidP="001274F9">
      <w:pPr>
        <w:pStyle w:val="EW"/>
      </w:pPr>
      <w:r w:rsidRPr="00F92F6B">
        <w:t>RQA</w:t>
      </w:r>
      <w:r w:rsidRPr="00F92F6B">
        <w:tab/>
        <w:t>Reflective QoS Attribute</w:t>
      </w:r>
    </w:p>
    <w:p w14:paraId="427F474C" w14:textId="77777777" w:rsidR="00DF2565" w:rsidRPr="00F92F6B" w:rsidRDefault="001274F9" w:rsidP="00DF2565">
      <w:pPr>
        <w:pStyle w:val="EW"/>
      </w:pPr>
      <w:proofErr w:type="spellStart"/>
      <w:r w:rsidRPr="00F92F6B">
        <w:t>RQoS</w:t>
      </w:r>
      <w:proofErr w:type="spellEnd"/>
      <w:r w:rsidRPr="00F92F6B">
        <w:tab/>
        <w:t>Reflective Quality of Service</w:t>
      </w:r>
    </w:p>
    <w:p w14:paraId="27DEF68B" w14:textId="77777777" w:rsidR="008958D5" w:rsidRPr="00F92F6B" w:rsidRDefault="008958D5" w:rsidP="008958D5">
      <w:pPr>
        <w:pStyle w:val="EW"/>
      </w:pPr>
      <w:r w:rsidRPr="00F92F6B">
        <w:t>RS</w:t>
      </w:r>
      <w:r w:rsidRPr="00F92F6B">
        <w:tab/>
        <w:t>Reference Signal</w:t>
      </w:r>
    </w:p>
    <w:p w14:paraId="2FA4F45C" w14:textId="77777777" w:rsidR="008958D5" w:rsidRPr="00F92F6B" w:rsidRDefault="008958D5" w:rsidP="008958D5">
      <w:pPr>
        <w:pStyle w:val="EW"/>
      </w:pPr>
      <w:r w:rsidRPr="00F92F6B">
        <w:t>RSRP</w:t>
      </w:r>
      <w:r w:rsidRPr="00F92F6B">
        <w:tab/>
        <w:t>Reference Signal Received Power</w:t>
      </w:r>
    </w:p>
    <w:p w14:paraId="663F3A4C" w14:textId="77777777" w:rsidR="008958D5" w:rsidRPr="00F92F6B" w:rsidRDefault="008958D5" w:rsidP="008958D5">
      <w:pPr>
        <w:pStyle w:val="EW"/>
      </w:pPr>
      <w:r w:rsidRPr="00F92F6B">
        <w:t>RSRQ</w:t>
      </w:r>
      <w:r w:rsidRPr="00F92F6B">
        <w:tab/>
        <w:t>Reference Signal Received Quality</w:t>
      </w:r>
    </w:p>
    <w:p w14:paraId="22AC5D63" w14:textId="77777777" w:rsidR="00B62AD3" w:rsidRPr="00F92F6B" w:rsidRDefault="00B62AD3" w:rsidP="00B62AD3">
      <w:pPr>
        <w:pStyle w:val="EW"/>
      </w:pPr>
      <w:r w:rsidRPr="00F92F6B">
        <w:t>RSSI</w:t>
      </w:r>
      <w:r w:rsidRPr="00F92F6B">
        <w:tab/>
        <w:t>Received Signal Strength Indicator</w:t>
      </w:r>
    </w:p>
    <w:p w14:paraId="49876865" w14:textId="77777777" w:rsidR="00E02DA7" w:rsidRPr="00F92F6B" w:rsidRDefault="00E02DA7" w:rsidP="00E02DA7">
      <w:pPr>
        <w:pStyle w:val="EW"/>
      </w:pPr>
      <w:r w:rsidRPr="00F92F6B">
        <w:t>RSTD</w:t>
      </w:r>
      <w:r w:rsidRPr="00F92F6B">
        <w:tab/>
        <w:t>Reference Signal Time Difference</w:t>
      </w:r>
    </w:p>
    <w:p w14:paraId="43E3CBDF" w14:textId="77777777" w:rsidR="00674167" w:rsidRPr="00F92F6B" w:rsidRDefault="00AA5024" w:rsidP="00674167">
      <w:pPr>
        <w:pStyle w:val="EW"/>
      </w:pPr>
      <w:r w:rsidRPr="00F92F6B">
        <w:t>RTT</w:t>
      </w:r>
      <w:r w:rsidRPr="00F92F6B">
        <w:tab/>
        <w:t>Round Trip Time</w:t>
      </w:r>
    </w:p>
    <w:p w14:paraId="3D8720F9" w14:textId="1510FAF0" w:rsidR="00AA5024" w:rsidRPr="00F92F6B" w:rsidRDefault="00674167" w:rsidP="00674167">
      <w:pPr>
        <w:pStyle w:val="EW"/>
      </w:pPr>
      <w:proofErr w:type="spellStart"/>
      <w:r w:rsidRPr="00F92F6B">
        <w:t>RVQoE</w:t>
      </w:r>
      <w:proofErr w:type="spellEnd"/>
      <w:r w:rsidRPr="00F92F6B">
        <w:tab/>
        <w:t xml:space="preserve">RAN visible </w:t>
      </w:r>
      <w:proofErr w:type="spellStart"/>
      <w:r w:rsidRPr="00F92F6B">
        <w:t>QoE</w:t>
      </w:r>
      <w:proofErr w:type="spellEnd"/>
    </w:p>
    <w:p w14:paraId="28432663" w14:textId="4DE4BF27" w:rsidR="00797C8A" w:rsidRPr="00F92F6B" w:rsidRDefault="00797C8A" w:rsidP="00385EF6">
      <w:pPr>
        <w:pStyle w:val="EW"/>
      </w:pPr>
      <w:r w:rsidRPr="00F92F6B">
        <w:rPr>
          <w:rFonts w:hint="eastAsia"/>
        </w:rPr>
        <w:t>SBFD</w:t>
      </w:r>
      <w:r w:rsidRPr="00F92F6B">
        <w:rPr>
          <w:rFonts w:eastAsiaTheme="minorEastAsia" w:hint="eastAsia"/>
        </w:rPr>
        <w:tab/>
      </w:r>
      <w:r w:rsidRPr="00F92F6B">
        <w:rPr>
          <w:rFonts w:hint="eastAsia"/>
        </w:rPr>
        <w:t>Sub-Band Full Duplex</w:t>
      </w:r>
    </w:p>
    <w:p w14:paraId="2E4633DB" w14:textId="10019879" w:rsidR="00385EF6" w:rsidRPr="00F92F6B" w:rsidRDefault="00385EF6" w:rsidP="00385EF6">
      <w:pPr>
        <w:pStyle w:val="EW"/>
      </w:pPr>
      <w:r w:rsidRPr="00F92F6B">
        <w:t>SCS</w:t>
      </w:r>
      <w:r w:rsidRPr="00F92F6B">
        <w:tab/>
      </w:r>
      <w:proofErr w:type="spellStart"/>
      <w:r w:rsidRPr="00F92F6B">
        <w:t>SubCarrier</w:t>
      </w:r>
      <w:proofErr w:type="spellEnd"/>
      <w:r w:rsidRPr="00F92F6B">
        <w:t xml:space="preserve"> Spacing</w:t>
      </w:r>
    </w:p>
    <w:p w14:paraId="6ABCC4D4" w14:textId="77777777" w:rsidR="001274F9" w:rsidRPr="00F92F6B" w:rsidRDefault="00DF2565" w:rsidP="008958D5">
      <w:pPr>
        <w:pStyle w:val="EW"/>
      </w:pPr>
      <w:r w:rsidRPr="00F92F6B">
        <w:t>SD</w:t>
      </w:r>
      <w:r w:rsidRPr="00F92F6B">
        <w:tab/>
        <w:t>Slice Differentiator</w:t>
      </w:r>
    </w:p>
    <w:p w14:paraId="66D7E68F" w14:textId="77777777" w:rsidR="00103BD0" w:rsidRPr="00F92F6B" w:rsidRDefault="001C73E2" w:rsidP="008A7D11">
      <w:pPr>
        <w:pStyle w:val="EW"/>
      </w:pPr>
      <w:r w:rsidRPr="00F92F6B">
        <w:t>SDAP</w:t>
      </w:r>
      <w:r w:rsidR="00103BD0" w:rsidRPr="00F92F6B">
        <w:tab/>
      </w:r>
      <w:r w:rsidR="009C5825" w:rsidRPr="00F92F6B">
        <w:t>Service Data Adaptation Protocol</w:t>
      </w:r>
    </w:p>
    <w:p w14:paraId="064F4DD7" w14:textId="77777777" w:rsidR="00A52E86" w:rsidRPr="00F92F6B" w:rsidRDefault="00A52E86" w:rsidP="00A45B25">
      <w:pPr>
        <w:pStyle w:val="EW"/>
      </w:pPr>
      <w:r w:rsidRPr="00F92F6B">
        <w:t>SDL</w:t>
      </w:r>
      <w:r w:rsidRPr="00F92F6B">
        <w:tab/>
        <w:t>Supplementary Downlink</w:t>
      </w:r>
    </w:p>
    <w:p w14:paraId="25075E66" w14:textId="577A34FA" w:rsidR="009E7956" w:rsidRPr="00F92F6B" w:rsidRDefault="009E7956" w:rsidP="00A45B25">
      <w:pPr>
        <w:pStyle w:val="EW"/>
      </w:pPr>
      <w:r w:rsidRPr="00F92F6B">
        <w:t>SDT</w:t>
      </w:r>
      <w:r w:rsidRPr="00F92F6B">
        <w:tab/>
        <w:t>Small Data Transmission</w:t>
      </w:r>
    </w:p>
    <w:p w14:paraId="53FF7BDB" w14:textId="77777777" w:rsidR="00CF58E9" w:rsidRPr="00F92F6B" w:rsidRDefault="000D2200" w:rsidP="000D2200">
      <w:pPr>
        <w:pStyle w:val="EW"/>
      </w:pPr>
      <w:r w:rsidRPr="00F92F6B">
        <w:t>SD-RSRP</w:t>
      </w:r>
      <w:r w:rsidRPr="00F92F6B">
        <w:tab/>
      </w:r>
      <w:proofErr w:type="spellStart"/>
      <w:r w:rsidRPr="00F92F6B">
        <w:t>Sidelink</w:t>
      </w:r>
      <w:proofErr w:type="spellEnd"/>
      <w:r w:rsidRPr="00F92F6B">
        <w:t xml:space="preserve"> Discovery RSRP</w:t>
      </w:r>
    </w:p>
    <w:p w14:paraId="0039B04D" w14:textId="4AA679F7" w:rsidR="008B0987" w:rsidRPr="00F92F6B" w:rsidRDefault="008B0987" w:rsidP="000D2200">
      <w:pPr>
        <w:pStyle w:val="EW"/>
      </w:pPr>
      <w:r w:rsidRPr="00F92F6B">
        <w:t>SeGW</w:t>
      </w:r>
      <w:r w:rsidRPr="00F92F6B">
        <w:tab/>
        <w:t>Security Gateway</w:t>
      </w:r>
    </w:p>
    <w:p w14:paraId="2BD470D1" w14:textId="073B124C" w:rsidR="002F5DE3" w:rsidRPr="00F92F6B" w:rsidRDefault="00A45B25" w:rsidP="000D2200">
      <w:pPr>
        <w:pStyle w:val="EW"/>
      </w:pPr>
      <w:r w:rsidRPr="00F92F6B">
        <w:t>SFI-RNTI</w:t>
      </w:r>
      <w:r w:rsidRPr="00F92F6B">
        <w:tab/>
        <w:t>Slot Format Indication RNTI</w:t>
      </w:r>
    </w:p>
    <w:p w14:paraId="03B4EB39" w14:textId="0FF8C763" w:rsidR="00A45B25" w:rsidRPr="00F92F6B" w:rsidRDefault="002F5DE3" w:rsidP="002F5DE3">
      <w:pPr>
        <w:pStyle w:val="EW"/>
      </w:pPr>
      <w:r w:rsidRPr="00F92F6B">
        <w:t>SHR</w:t>
      </w:r>
      <w:r w:rsidRPr="00F92F6B">
        <w:tab/>
        <w:t>Successful Handover Report</w:t>
      </w:r>
    </w:p>
    <w:p w14:paraId="4EB09311" w14:textId="77777777" w:rsidR="003D546E" w:rsidRPr="00F92F6B" w:rsidRDefault="003D546E" w:rsidP="003D546E">
      <w:pPr>
        <w:pStyle w:val="EW"/>
      </w:pPr>
      <w:r w:rsidRPr="00F92F6B">
        <w:t>SIB</w:t>
      </w:r>
      <w:r w:rsidRPr="00F92F6B">
        <w:tab/>
        <w:t>System Information Block</w:t>
      </w:r>
    </w:p>
    <w:p w14:paraId="6706D734" w14:textId="77777777" w:rsidR="00A45B25" w:rsidRPr="00F92F6B" w:rsidRDefault="00A45B25" w:rsidP="00A45B25">
      <w:pPr>
        <w:pStyle w:val="EW"/>
      </w:pPr>
      <w:r w:rsidRPr="00F92F6B">
        <w:t>SI-RNTI</w:t>
      </w:r>
      <w:r w:rsidRPr="00F92F6B">
        <w:tab/>
        <w:t>System Information RNTI</w:t>
      </w:r>
    </w:p>
    <w:p w14:paraId="11E707D5" w14:textId="77777777" w:rsidR="000D2200" w:rsidRPr="00F92F6B" w:rsidRDefault="00CE28FA" w:rsidP="000D2200">
      <w:pPr>
        <w:pStyle w:val="EW"/>
      </w:pPr>
      <w:r w:rsidRPr="00F92F6B">
        <w:t>SLA</w:t>
      </w:r>
      <w:r w:rsidRPr="00F92F6B">
        <w:tab/>
        <w:t>Service Level Agreement</w:t>
      </w:r>
    </w:p>
    <w:p w14:paraId="03309540" w14:textId="0879D8B4" w:rsidR="007677BA" w:rsidRPr="00F92F6B" w:rsidRDefault="007677BA" w:rsidP="007677BA">
      <w:pPr>
        <w:pStyle w:val="EW"/>
      </w:pPr>
      <w:r w:rsidRPr="00F92F6B">
        <w:t>SL-PRS</w:t>
      </w:r>
      <w:r w:rsidRPr="00F92F6B">
        <w:tab/>
      </w:r>
      <w:proofErr w:type="spellStart"/>
      <w:r w:rsidRPr="00F92F6B">
        <w:t>Sidelink</w:t>
      </w:r>
      <w:proofErr w:type="spellEnd"/>
      <w:r w:rsidRPr="00F92F6B">
        <w:t xml:space="preserve"> Positioning Reference Signal</w:t>
      </w:r>
    </w:p>
    <w:p w14:paraId="0C7AD28A" w14:textId="3E955D7F" w:rsidR="00CE28FA" w:rsidRPr="00F92F6B" w:rsidRDefault="000D2200" w:rsidP="007677BA">
      <w:pPr>
        <w:pStyle w:val="EW"/>
      </w:pPr>
      <w:r w:rsidRPr="00F92F6B">
        <w:t>SL-RSRP</w:t>
      </w:r>
      <w:r w:rsidRPr="00F92F6B">
        <w:tab/>
      </w:r>
      <w:proofErr w:type="spellStart"/>
      <w:r w:rsidRPr="00F92F6B">
        <w:t>Sidelink</w:t>
      </w:r>
      <w:proofErr w:type="spellEnd"/>
      <w:r w:rsidRPr="00F92F6B">
        <w:t xml:space="preserve"> RSRP</w:t>
      </w:r>
    </w:p>
    <w:p w14:paraId="5EEBBA25" w14:textId="77777777" w:rsidR="0078546C" w:rsidRPr="00F92F6B" w:rsidRDefault="0078546C" w:rsidP="00A45B25">
      <w:pPr>
        <w:pStyle w:val="EW"/>
      </w:pPr>
      <w:r w:rsidRPr="00F92F6B">
        <w:t>SMC</w:t>
      </w:r>
      <w:r w:rsidRPr="00F92F6B">
        <w:tab/>
        <w:t>Security Mode Command</w:t>
      </w:r>
    </w:p>
    <w:p w14:paraId="1450F842" w14:textId="77777777" w:rsidR="00E11F2F" w:rsidRPr="00F92F6B" w:rsidRDefault="00B807C1">
      <w:pPr>
        <w:pStyle w:val="EW"/>
      </w:pPr>
      <w:r w:rsidRPr="00F92F6B">
        <w:t>SMF</w:t>
      </w:r>
      <w:r w:rsidRPr="00F92F6B">
        <w:tab/>
        <w:t>Session Management Function</w:t>
      </w:r>
    </w:p>
    <w:p w14:paraId="6FA15153" w14:textId="77777777" w:rsidR="000D6DC4" w:rsidRPr="00F92F6B" w:rsidRDefault="000D6DC4" w:rsidP="000D6DC4">
      <w:pPr>
        <w:pStyle w:val="EW"/>
      </w:pPr>
      <w:r w:rsidRPr="00F92F6B">
        <w:t>SMTC</w:t>
      </w:r>
      <w:r w:rsidRPr="00F92F6B">
        <w:tab/>
        <w:t>SS/PBCH block Measurement Timing Configuration</w:t>
      </w:r>
    </w:p>
    <w:p w14:paraId="0150B527" w14:textId="77777777" w:rsidR="00DF2565" w:rsidRPr="00F92F6B" w:rsidRDefault="00DF2565">
      <w:pPr>
        <w:pStyle w:val="EW"/>
      </w:pPr>
      <w:r w:rsidRPr="00F92F6B">
        <w:t>S-NSSAI</w:t>
      </w:r>
      <w:r w:rsidRPr="00F92F6B">
        <w:tab/>
        <w:t>Single Network Slice Selection Assistance Information</w:t>
      </w:r>
    </w:p>
    <w:p w14:paraId="10423CFD" w14:textId="77777777" w:rsidR="00D30E19" w:rsidRPr="00F92F6B" w:rsidRDefault="00D30E19" w:rsidP="00D30E19">
      <w:pPr>
        <w:pStyle w:val="EW"/>
      </w:pPr>
      <w:r w:rsidRPr="00F92F6B">
        <w:t>SNPN</w:t>
      </w:r>
      <w:r w:rsidRPr="00F92F6B">
        <w:tab/>
        <w:t>Stand-alone Non-Public Network</w:t>
      </w:r>
    </w:p>
    <w:p w14:paraId="582A62A4" w14:textId="77777777" w:rsidR="00C475D3" w:rsidRPr="00F92F6B" w:rsidRDefault="00C475D3">
      <w:pPr>
        <w:pStyle w:val="EW"/>
      </w:pPr>
      <w:r w:rsidRPr="00F92F6B">
        <w:t>SNPN ID</w:t>
      </w:r>
      <w:r w:rsidRPr="00F92F6B">
        <w:tab/>
        <w:t>Stand-alone Non-Public Network Identity</w:t>
      </w:r>
    </w:p>
    <w:p w14:paraId="6D537A99" w14:textId="77777777" w:rsidR="00471AE7" w:rsidRPr="00F92F6B" w:rsidRDefault="00471AE7" w:rsidP="00471AE7">
      <w:pPr>
        <w:pStyle w:val="EW"/>
      </w:pPr>
      <w:proofErr w:type="spellStart"/>
      <w:r w:rsidRPr="00F92F6B">
        <w:t>SpCell</w:t>
      </w:r>
      <w:proofErr w:type="spellEnd"/>
      <w:r w:rsidRPr="00F92F6B">
        <w:tab/>
        <w:t>Special Cell</w:t>
      </w:r>
    </w:p>
    <w:p w14:paraId="23E31C98" w14:textId="77777777" w:rsidR="00CB549A" w:rsidRPr="00F92F6B" w:rsidRDefault="00CB549A" w:rsidP="00CB549A">
      <w:pPr>
        <w:pStyle w:val="EW"/>
      </w:pPr>
      <w:r w:rsidRPr="00F92F6B">
        <w:t>SPR</w:t>
      </w:r>
      <w:r w:rsidRPr="00F92F6B">
        <w:tab/>
        <w:t xml:space="preserve">Successful </w:t>
      </w:r>
      <w:proofErr w:type="spellStart"/>
      <w:r w:rsidRPr="00F92F6B">
        <w:t>PSCell</w:t>
      </w:r>
      <w:proofErr w:type="spellEnd"/>
      <w:r w:rsidRPr="00F92F6B">
        <w:t xml:space="preserve"> Addition/Change Report</w:t>
      </w:r>
    </w:p>
    <w:p w14:paraId="6D1723C6" w14:textId="77777777" w:rsidR="00C81D9E" w:rsidRPr="00F92F6B" w:rsidRDefault="00C81D9E">
      <w:pPr>
        <w:pStyle w:val="EW"/>
      </w:pPr>
      <w:r w:rsidRPr="00F92F6B">
        <w:t>SPS</w:t>
      </w:r>
      <w:r w:rsidRPr="00F92F6B">
        <w:tab/>
        <w:t>Semi-Persistent Scheduling</w:t>
      </w:r>
    </w:p>
    <w:p w14:paraId="2BC4648F" w14:textId="77777777" w:rsidR="0037731B" w:rsidRPr="00F92F6B" w:rsidRDefault="0037731B" w:rsidP="0037731B">
      <w:pPr>
        <w:pStyle w:val="EW"/>
      </w:pPr>
      <w:r w:rsidRPr="00F92F6B">
        <w:t>SR</w:t>
      </w:r>
      <w:r w:rsidRPr="00F92F6B">
        <w:tab/>
        <w:t>Scheduling Request</w:t>
      </w:r>
    </w:p>
    <w:p w14:paraId="2968F6A0" w14:textId="2187D272" w:rsidR="009B7933" w:rsidRPr="00F92F6B" w:rsidRDefault="009B7933" w:rsidP="008958D5">
      <w:pPr>
        <w:pStyle w:val="EW"/>
      </w:pPr>
      <w:r w:rsidRPr="00F92F6B">
        <w:t>SRAP</w:t>
      </w:r>
      <w:r w:rsidRPr="00F92F6B">
        <w:tab/>
      </w:r>
      <w:proofErr w:type="spellStart"/>
      <w:r w:rsidRPr="00F92F6B">
        <w:t>Sidelink</w:t>
      </w:r>
      <w:proofErr w:type="spellEnd"/>
      <w:r w:rsidRPr="00F92F6B">
        <w:t xml:space="preserve"> Relay Adaptation Protocol</w:t>
      </w:r>
    </w:p>
    <w:p w14:paraId="28527EB8" w14:textId="06814CB9" w:rsidR="008958D5" w:rsidRPr="00F92F6B" w:rsidRDefault="008958D5" w:rsidP="008958D5">
      <w:pPr>
        <w:pStyle w:val="EW"/>
      </w:pPr>
      <w:r w:rsidRPr="00F92F6B">
        <w:t>SRS</w:t>
      </w:r>
      <w:r w:rsidRPr="00F92F6B">
        <w:tab/>
        <w:t>Sounding Reference Signal</w:t>
      </w:r>
    </w:p>
    <w:p w14:paraId="7FD4183B" w14:textId="77777777" w:rsidR="00AC6221" w:rsidRPr="00F92F6B" w:rsidRDefault="00AC6221" w:rsidP="00AC6221">
      <w:pPr>
        <w:pStyle w:val="EW"/>
      </w:pPr>
      <w:r w:rsidRPr="00F92F6B">
        <w:t>SRVCC</w:t>
      </w:r>
      <w:r w:rsidRPr="00F92F6B">
        <w:tab/>
        <w:t>Single Radio Voice Call Continuity</w:t>
      </w:r>
    </w:p>
    <w:p w14:paraId="06B282E7" w14:textId="77777777" w:rsidR="008958D5" w:rsidRPr="00F92F6B" w:rsidRDefault="008958D5" w:rsidP="00AC6221">
      <w:pPr>
        <w:pStyle w:val="EW"/>
      </w:pPr>
      <w:r w:rsidRPr="00F92F6B">
        <w:t>SS</w:t>
      </w:r>
      <w:r w:rsidRPr="00F92F6B">
        <w:tab/>
        <w:t>Synchronization Signal</w:t>
      </w:r>
    </w:p>
    <w:p w14:paraId="095487F3" w14:textId="77777777" w:rsidR="004A1502" w:rsidRPr="00F92F6B" w:rsidRDefault="004A1502" w:rsidP="008958D5">
      <w:pPr>
        <w:pStyle w:val="EW"/>
      </w:pPr>
      <w:r w:rsidRPr="00F92F6B">
        <w:t>SSB</w:t>
      </w:r>
      <w:r w:rsidRPr="00F92F6B">
        <w:tab/>
      </w:r>
      <w:r w:rsidR="00DF363E" w:rsidRPr="00F92F6B">
        <w:t>SS/</w:t>
      </w:r>
      <w:r w:rsidRPr="00F92F6B">
        <w:t>PBCH block</w:t>
      </w:r>
    </w:p>
    <w:p w14:paraId="0AF03951" w14:textId="77777777" w:rsidR="00656EC7" w:rsidRPr="00F92F6B" w:rsidRDefault="00656EC7" w:rsidP="008958D5">
      <w:pPr>
        <w:pStyle w:val="EW"/>
      </w:pPr>
      <w:r w:rsidRPr="00F92F6B">
        <w:t>SSS</w:t>
      </w:r>
      <w:r w:rsidRPr="00F92F6B">
        <w:tab/>
      </w:r>
      <w:r w:rsidR="00C81D9E" w:rsidRPr="00F92F6B">
        <w:t xml:space="preserve">Secondary </w:t>
      </w:r>
      <w:r w:rsidRPr="00F92F6B">
        <w:t>Synchronisation Signal</w:t>
      </w:r>
    </w:p>
    <w:p w14:paraId="0E440DEA" w14:textId="77777777" w:rsidR="000A1A71" w:rsidRPr="00F92F6B" w:rsidRDefault="000A1A71" w:rsidP="000A1A71">
      <w:pPr>
        <w:pStyle w:val="EW"/>
      </w:pPr>
      <w:r w:rsidRPr="00F92F6B">
        <w:t>SSSG</w:t>
      </w:r>
      <w:r w:rsidRPr="00F92F6B">
        <w:tab/>
        <w:t>Search Space Set Group</w:t>
      </w:r>
    </w:p>
    <w:p w14:paraId="3CD38934" w14:textId="77777777" w:rsidR="00DF2565" w:rsidRPr="00F92F6B" w:rsidRDefault="00DF2565">
      <w:pPr>
        <w:pStyle w:val="EW"/>
      </w:pPr>
      <w:r w:rsidRPr="00F92F6B">
        <w:t>SST</w:t>
      </w:r>
      <w:r w:rsidRPr="00F92F6B">
        <w:tab/>
        <w:t>Slice/Service Type</w:t>
      </w:r>
    </w:p>
    <w:p w14:paraId="1A437340" w14:textId="77777777" w:rsidR="00CE28FA" w:rsidRPr="00F92F6B" w:rsidRDefault="00CE28FA">
      <w:pPr>
        <w:pStyle w:val="EW"/>
      </w:pPr>
      <w:r w:rsidRPr="00F92F6B">
        <w:t>SU-MIMO</w:t>
      </w:r>
      <w:r w:rsidRPr="00F92F6B">
        <w:tab/>
        <w:t>Single User MIMO</w:t>
      </w:r>
    </w:p>
    <w:p w14:paraId="28A90C2F" w14:textId="77777777" w:rsidR="00810707" w:rsidRPr="00F92F6B" w:rsidRDefault="00810707">
      <w:pPr>
        <w:pStyle w:val="EW"/>
      </w:pPr>
      <w:r w:rsidRPr="00F92F6B">
        <w:t>SUL</w:t>
      </w:r>
      <w:r w:rsidRPr="00F92F6B">
        <w:tab/>
        <w:t>Supplementary Uplink</w:t>
      </w:r>
    </w:p>
    <w:p w14:paraId="784527CF" w14:textId="77777777" w:rsidR="00A45B25" w:rsidRPr="00F92F6B" w:rsidRDefault="00DB592F" w:rsidP="00A45B25">
      <w:pPr>
        <w:pStyle w:val="EW"/>
      </w:pPr>
      <w:r w:rsidRPr="00F92F6B">
        <w:t>TA</w:t>
      </w:r>
      <w:r w:rsidRPr="00F92F6B">
        <w:tab/>
        <w:t>Timing Advance</w:t>
      </w:r>
    </w:p>
    <w:p w14:paraId="53A00EA7" w14:textId="77777777" w:rsidR="00F64780" w:rsidRPr="00F92F6B" w:rsidRDefault="00F64780" w:rsidP="00F64780">
      <w:pPr>
        <w:pStyle w:val="EW"/>
      </w:pPr>
      <w:r w:rsidRPr="00F92F6B">
        <w:t>TB</w:t>
      </w:r>
      <w:r w:rsidRPr="00F92F6B">
        <w:tab/>
        <w:t>Transport Block</w:t>
      </w:r>
    </w:p>
    <w:p w14:paraId="7C71AEEC" w14:textId="77777777" w:rsidR="00E573A1" w:rsidRPr="00F92F6B" w:rsidRDefault="00E12E8B" w:rsidP="00E573A1">
      <w:pPr>
        <w:pStyle w:val="EW"/>
      </w:pPr>
      <w:r w:rsidRPr="00F92F6B">
        <w:t>TCE</w:t>
      </w:r>
      <w:r w:rsidRPr="00F92F6B">
        <w:tab/>
        <w:t>Trace Collection Entity</w:t>
      </w:r>
    </w:p>
    <w:p w14:paraId="77EEA637" w14:textId="0ADB14F6" w:rsidR="00E12E8B" w:rsidRPr="00F92F6B" w:rsidRDefault="00E573A1" w:rsidP="00E573A1">
      <w:pPr>
        <w:pStyle w:val="EW"/>
      </w:pPr>
      <w:r w:rsidRPr="00F92F6B">
        <w:rPr>
          <w:rFonts w:eastAsiaTheme="minorEastAsia"/>
        </w:rPr>
        <w:t>TN</w:t>
      </w:r>
      <w:r w:rsidRPr="00F92F6B">
        <w:tab/>
        <w:t>Terrestrial Network</w:t>
      </w:r>
    </w:p>
    <w:p w14:paraId="75F77AE4" w14:textId="77777777" w:rsidR="00A76193" w:rsidRPr="00F92F6B" w:rsidRDefault="00A76193" w:rsidP="00A76193">
      <w:pPr>
        <w:pStyle w:val="EW"/>
      </w:pPr>
      <w:r w:rsidRPr="00F92F6B">
        <w:t>TNL</w:t>
      </w:r>
      <w:r w:rsidRPr="00F92F6B">
        <w:tab/>
        <w:t>Transport Network Layer</w:t>
      </w:r>
    </w:p>
    <w:p w14:paraId="10152E02" w14:textId="77777777" w:rsidR="00DB592F" w:rsidRPr="00F92F6B" w:rsidRDefault="00A45B25" w:rsidP="00A45B25">
      <w:pPr>
        <w:pStyle w:val="EW"/>
      </w:pPr>
      <w:r w:rsidRPr="00F92F6B">
        <w:t>TPC</w:t>
      </w:r>
      <w:r w:rsidRPr="00F92F6B">
        <w:tab/>
        <w:t>Transmit Power Control</w:t>
      </w:r>
    </w:p>
    <w:p w14:paraId="1792B54E" w14:textId="77777777" w:rsidR="00FE12B3" w:rsidRPr="00F92F6B" w:rsidRDefault="00FE12B3" w:rsidP="00FE12B3">
      <w:pPr>
        <w:pStyle w:val="EW"/>
      </w:pPr>
      <w:r w:rsidRPr="00F92F6B">
        <w:t>TRP</w:t>
      </w:r>
      <w:r w:rsidRPr="00F92F6B">
        <w:tab/>
        <w:t>Transmit/Receive Point</w:t>
      </w:r>
    </w:p>
    <w:p w14:paraId="7192366B" w14:textId="035D5957" w:rsidR="00AA5024" w:rsidRPr="00F92F6B" w:rsidRDefault="00AA5024" w:rsidP="00AA5024">
      <w:pPr>
        <w:pStyle w:val="EW"/>
      </w:pPr>
      <w:r w:rsidRPr="00F92F6B">
        <w:t>TRS</w:t>
      </w:r>
      <w:r w:rsidRPr="00F92F6B">
        <w:tab/>
      </w:r>
      <w:r w:rsidR="000A1A71" w:rsidRPr="00F92F6B">
        <w:t>Tracking Reference Signal</w:t>
      </w:r>
    </w:p>
    <w:p w14:paraId="1BE570F7" w14:textId="7C05C7B7" w:rsidR="003821E7" w:rsidRPr="00F92F6B" w:rsidRDefault="003821E7" w:rsidP="00AA5024">
      <w:pPr>
        <w:pStyle w:val="EW"/>
      </w:pPr>
      <w:r w:rsidRPr="00F92F6B">
        <w:t>TSS</w:t>
      </w:r>
      <w:r w:rsidRPr="00F92F6B">
        <w:tab/>
        <w:t>Timing Synchronization Status</w:t>
      </w:r>
    </w:p>
    <w:p w14:paraId="63D29BAF" w14:textId="2FAC1CD8" w:rsidR="009B7933" w:rsidRPr="00F92F6B" w:rsidRDefault="009B7933" w:rsidP="009B7933">
      <w:pPr>
        <w:pStyle w:val="EW"/>
      </w:pPr>
      <w:r w:rsidRPr="00F92F6B">
        <w:t>U2N</w:t>
      </w:r>
      <w:r w:rsidRPr="00F92F6B">
        <w:tab/>
        <w:t>UE-to-Network</w:t>
      </w:r>
    </w:p>
    <w:p w14:paraId="4C667EB0" w14:textId="0B754935" w:rsidR="00A06653" w:rsidRPr="00F92F6B" w:rsidRDefault="00A06653" w:rsidP="001C5D10">
      <w:pPr>
        <w:pStyle w:val="EW"/>
      </w:pPr>
      <w:r w:rsidRPr="00F92F6B">
        <w:t>U2U</w:t>
      </w:r>
      <w:r w:rsidRPr="00F92F6B">
        <w:tab/>
        <w:t>UE-to-UE</w:t>
      </w:r>
    </w:p>
    <w:p w14:paraId="6279CEA5" w14:textId="51C9F91C" w:rsidR="001C5D10" w:rsidRPr="00F92F6B" w:rsidRDefault="001C5D10" w:rsidP="001C5D10">
      <w:pPr>
        <w:pStyle w:val="EW"/>
      </w:pPr>
      <w:r w:rsidRPr="00F92F6B">
        <w:t>UAV</w:t>
      </w:r>
      <w:r w:rsidRPr="00F92F6B">
        <w:tab/>
        <w:t>Uncrewed Aerial Vehicle</w:t>
      </w:r>
    </w:p>
    <w:p w14:paraId="72423C1D" w14:textId="77777777" w:rsidR="00656EC7" w:rsidRPr="00F92F6B" w:rsidRDefault="00656EC7">
      <w:pPr>
        <w:pStyle w:val="EW"/>
      </w:pPr>
      <w:r w:rsidRPr="00F92F6B">
        <w:t>UCI</w:t>
      </w:r>
      <w:r w:rsidRPr="00F92F6B">
        <w:tab/>
      </w:r>
      <w:r w:rsidR="00763869" w:rsidRPr="00F92F6B">
        <w:t>Uplink Control Information</w:t>
      </w:r>
    </w:p>
    <w:p w14:paraId="2D994A46" w14:textId="0B252653" w:rsidR="006902F5" w:rsidRPr="00F92F6B" w:rsidRDefault="006902F5" w:rsidP="003256D2">
      <w:pPr>
        <w:pStyle w:val="EW"/>
        <w:rPr>
          <w:lang w:eastAsia="fr-FR"/>
        </w:rPr>
      </w:pPr>
      <w:r w:rsidRPr="00F92F6B">
        <w:t>UDC</w:t>
      </w:r>
      <w:r w:rsidRPr="00F92F6B">
        <w:tab/>
        <w:t>Uplink Data Compression</w:t>
      </w:r>
    </w:p>
    <w:p w14:paraId="250A974B" w14:textId="77777777" w:rsidR="001C5D10" w:rsidRPr="00F92F6B" w:rsidRDefault="001C5D10" w:rsidP="001C5D10">
      <w:pPr>
        <w:pStyle w:val="EW"/>
        <w:rPr>
          <w:lang w:eastAsia="fr-FR"/>
        </w:rPr>
      </w:pPr>
      <w:r w:rsidRPr="00F92F6B">
        <w:rPr>
          <w:lang w:eastAsia="fr-FR"/>
        </w:rPr>
        <w:t>UDM</w:t>
      </w:r>
      <w:r w:rsidRPr="00F92F6B">
        <w:rPr>
          <w:lang w:eastAsia="fr-FR"/>
        </w:rPr>
        <w:tab/>
        <w:t>Unified Data Management</w:t>
      </w:r>
    </w:p>
    <w:p w14:paraId="42CD3B37" w14:textId="063F6634" w:rsidR="00852351" w:rsidRPr="00F92F6B" w:rsidRDefault="00852351" w:rsidP="001C5D10">
      <w:pPr>
        <w:pStyle w:val="EW"/>
        <w:rPr>
          <w:lang w:eastAsia="fr-FR"/>
        </w:rPr>
      </w:pPr>
      <w:r w:rsidRPr="00F92F6B">
        <w:rPr>
          <w:lang w:eastAsia="fr-FR"/>
        </w:rPr>
        <w:t>UEIRI</w:t>
      </w:r>
      <w:r w:rsidRPr="00F92F6B">
        <w:rPr>
          <w:lang w:eastAsia="fr-FR"/>
        </w:rPr>
        <w:tab/>
        <w:t>UE Initiated Report Indicator</w:t>
      </w:r>
    </w:p>
    <w:p w14:paraId="1DFDE8CA" w14:textId="7AC33370" w:rsidR="003256D2" w:rsidRPr="00F92F6B" w:rsidRDefault="003256D2" w:rsidP="00DA126B">
      <w:pPr>
        <w:pStyle w:val="EW"/>
        <w:rPr>
          <w:lang w:eastAsia="fr-FR"/>
        </w:rPr>
      </w:pPr>
      <w:r w:rsidRPr="00F92F6B">
        <w:rPr>
          <w:lang w:eastAsia="fr-FR"/>
        </w:rPr>
        <w:t>UE-Slice-MBR</w:t>
      </w:r>
      <w:r w:rsidRPr="00F92F6B">
        <w:rPr>
          <w:lang w:eastAsia="fr-FR"/>
        </w:rPr>
        <w:tab/>
        <w:t>UE Slice Maximum Bit Rate</w:t>
      </w:r>
    </w:p>
    <w:p w14:paraId="72090903" w14:textId="77777777" w:rsidR="00E02DA7" w:rsidRPr="00F92F6B" w:rsidRDefault="00E02DA7" w:rsidP="00E02DA7">
      <w:pPr>
        <w:pStyle w:val="EW"/>
      </w:pPr>
      <w:r w:rsidRPr="00F92F6B">
        <w:t>UL-</w:t>
      </w:r>
      <w:proofErr w:type="spellStart"/>
      <w:r w:rsidRPr="00F92F6B">
        <w:t>AoA</w:t>
      </w:r>
      <w:proofErr w:type="spellEnd"/>
      <w:r w:rsidRPr="00F92F6B">
        <w:tab/>
        <w:t>Uplink Angles of Arrival</w:t>
      </w:r>
    </w:p>
    <w:p w14:paraId="5FABA842" w14:textId="77777777" w:rsidR="00E02DA7" w:rsidRPr="00F92F6B" w:rsidRDefault="00E02DA7" w:rsidP="00E02DA7">
      <w:pPr>
        <w:pStyle w:val="EW"/>
      </w:pPr>
      <w:r w:rsidRPr="00F92F6B">
        <w:t>UL-RTOA</w:t>
      </w:r>
      <w:r w:rsidRPr="00F92F6B">
        <w:tab/>
        <w:t>Uplink Relative Time of Arrival</w:t>
      </w:r>
    </w:p>
    <w:p w14:paraId="5762C2AB" w14:textId="77777777" w:rsidR="00AC638F" w:rsidRPr="00F92F6B" w:rsidRDefault="00AC638F">
      <w:pPr>
        <w:pStyle w:val="EW"/>
      </w:pPr>
      <w:r w:rsidRPr="00F92F6B">
        <w:t>UL-SCH</w:t>
      </w:r>
      <w:r w:rsidRPr="00F92F6B">
        <w:tab/>
        <w:t>Uplink Shared Channel</w:t>
      </w:r>
    </w:p>
    <w:p w14:paraId="02D2FA09" w14:textId="77777777" w:rsidR="00080512" w:rsidRPr="00F92F6B" w:rsidRDefault="00CB71C0">
      <w:pPr>
        <w:pStyle w:val="EW"/>
      </w:pPr>
      <w:r w:rsidRPr="00F92F6B">
        <w:t>UPF</w:t>
      </w:r>
      <w:r w:rsidRPr="00F92F6B">
        <w:tab/>
        <w:t>User Plane Function</w:t>
      </w:r>
    </w:p>
    <w:p w14:paraId="72CECB90" w14:textId="77777777" w:rsidR="00F8771F" w:rsidRPr="00F92F6B" w:rsidRDefault="00103453" w:rsidP="00103453">
      <w:pPr>
        <w:pStyle w:val="EW"/>
      </w:pPr>
      <w:r w:rsidRPr="00F92F6B">
        <w:t>URLLC</w:t>
      </w:r>
      <w:r w:rsidRPr="00F92F6B">
        <w:tab/>
        <w:t>Ultra-Reliable and Low Latency Communications</w:t>
      </w:r>
    </w:p>
    <w:p w14:paraId="025CBD1E" w14:textId="77777777" w:rsidR="00E12E8B" w:rsidRPr="00F92F6B" w:rsidRDefault="00E12E8B" w:rsidP="00E12E8B">
      <w:pPr>
        <w:pStyle w:val="EW"/>
        <w:rPr>
          <w:lang w:eastAsia="ko-KR"/>
        </w:rPr>
      </w:pPr>
      <w:r w:rsidRPr="00F92F6B">
        <w:rPr>
          <w:lang w:eastAsia="ko-KR"/>
        </w:rPr>
        <w:t>VR</w:t>
      </w:r>
      <w:r w:rsidRPr="00F92F6B">
        <w:rPr>
          <w:lang w:eastAsia="ko-KR"/>
        </w:rPr>
        <w:tab/>
        <w:t>Virtual Reality</w:t>
      </w:r>
    </w:p>
    <w:p w14:paraId="0264382C" w14:textId="77777777" w:rsidR="00CA2ECE" w:rsidRPr="00F92F6B" w:rsidRDefault="00CA2ECE" w:rsidP="00102215">
      <w:pPr>
        <w:pStyle w:val="EW"/>
      </w:pPr>
      <w:r w:rsidRPr="00F92F6B">
        <w:t>V2X</w:t>
      </w:r>
      <w:r w:rsidRPr="00F92F6B">
        <w:tab/>
      </w:r>
      <w:r w:rsidRPr="00F92F6B">
        <w:rPr>
          <w:lang w:eastAsia="ko-KR"/>
        </w:rPr>
        <w:t>Vehicle-to-Everything</w:t>
      </w:r>
    </w:p>
    <w:p w14:paraId="5BB41943" w14:textId="31B2159A" w:rsidR="00102215" w:rsidRPr="00F92F6B" w:rsidRDefault="00102215" w:rsidP="00DA6E71">
      <w:pPr>
        <w:pStyle w:val="EW"/>
      </w:pPr>
      <w:r w:rsidRPr="00F92F6B">
        <w:t>WAB</w:t>
      </w:r>
      <w:r w:rsidRPr="00F92F6B">
        <w:tab/>
        <w:t>Wireless Access Backhaul</w:t>
      </w:r>
    </w:p>
    <w:p w14:paraId="59CBA6E8" w14:textId="77777777" w:rsidR="000B2C00" w:rsidRPr="00F92F6B" w:rsidRDefault="000B2C00" w:rsidP="00CA2ECE">
      <w:pPr>
        <w:pStyle w:val="EW"/>
      </w:pPr>
      <w:proofErr w:type="spellStart"/>
      <w:r w:rsidRPr="00F92F6B">
        <w:t>X</w:t>
      </w:r>
      <w:r w:rsidRPr="00F92F6B">
        <w:rPr>
          <w:rFonts w:eastAsia="SimSun"/>
        </w:rPr>
        <w:t>n</w:t>
      </w:r>
      <w:proofErr w:type="spellEnd"/>
      <w:r w:rsidRPr="00F92F6B">
        <w:t>-C</w:t>
      </w:r>
      <w:r w:rsidRPr="00F92F6B">
        <w:tab/>
      </w:r>
      <w:proofErr w:type="spellStart"/>
      <w:r w:rsidRPr="00F92F6B">
        <w:t>X</w:t>
      </w:r>
      <w:r w:rsidRPr="00F92F6B">
        <w:rPr>
          <w:rFonts w:eastAsia="SimSun"/>
        </w:rPr>
        <w:t>n</w:t>
      </w:r>
      <w:proofErr w:type="spellEnd"/>
      <w:r w:rsidRPr="00F92F6B">
        <w:t>-Control plane</w:t>
      </w:r>
    </w:p>
    <w:p w14:paraId="74CEF197" w14:textId="77777777" w:rsidR="00574BB6" w:rsidRPr="00F92F6B" w:rsidRDefault="000B2C00" w:rsidP="00CE28FA">
      <w:pPr>
        <w:pStyle w:val="EW"/>
      </w:pPr>
      <w:proofErr w:type="spellStart"/>
      <w:r w:rsidRPr="00F92F6B">
        <w:t>X</w:t>
      </w:r>
      <w:r w:rsidRPr="00F92F6B">
        <w:rPr>
          <w:rFonts w:eastAsia="SimSun"/>
        </w:rPr>
        <w:t>n</w:t>
      </w:r>
      <w:proofErr w:type="spellEnd"/>
      <w:r w:rsidRPr="00F92F6B">
        <w:t>-U</w:t>
      </w:r>
      <w:r w:rsidRPr="00F92F6B">
        <w:tab/>
      </w:r>
      <w:proofErr w:type="spellStart"/>
      <w:r w:rsidRPr="00F92F6B">
        <w:t>X</w:t>
      </w:r>
      <w:r w:rsidRPr="00F92F6B">
        <w:rPr>
          <w:rFonts w:eastAsia="SimSun"/>
        </w:rPr>
        <w:t>n</w:t>
      </w:r>
      <w:proofErr w:type="spellEnd"/>
      <w:r w:rsidRPr="00F92F6B">
        <w:t>-User plane</w:t>
      </w:r>
    </w:p>
    <w:p w14:paraId="4217207F" w14:textId="77777777" w:rsidR="00CE28FA" w:rsidRPr="00F92F6B" w:rsidRDefault="00CE28FA" w:rsidP="00E96F07">
      <w:pPr>
        <w:pStyle w:val="EW"/>
      </w:pPr>
      <w:proofErr w:type="spellStart"/>
      <w:r w:rsidRPr="00F92F6B">
        <w:t>XnAP</w:t>
      </w:r>
      <w:proofErr w:type="spellEnd"/>
      <w:r w:rsidRPr="00F92F6B">
        <w:tab/>
      </w:r>
      <w:proofErr w:type="spellStart"/>
      <w:r w:rsidRPr="00F92F6B">
        <w:t>Xn</w:t>
      </w:r>
      <w:proofErr w:type="spellEnd"/>
      <w:r w:rsidRPr="00F92F6B">
        <w:t xml:space="preserve"> Application Protocol</w:t>
      </w:r>
    </w:p>
    <w:p w14:paraId="4725E51E" w14:textId="430C6EA2" w:rsidR="00CC1F0E" w:rsidRPr="00F92F6B" w:rsidRDefault="00CC1F0E" w:rsidP="00CC1F0E">
      <w:pPr>
        <w:pStyle w:val="EX"/>
      </w:pPr>
      <w:r w:rsidRPr="00F92F6B">
        <w:t>XR</w:t>
      </w:r>
      <w:r w:rsidRPr="00F92F6B">
        <w:tab/>
      </w:r>
      <w:proofErr w:type="spellStart"/>
      <w:r w:rsidRPr="00F92F6B">
        <w:t>eXtended</w:t>
      </w:r>
      <w:proofErr w:type="spellEnd"/>
      <w:r w:rsidRPr="00F92F6B">
        <w:t xml:space="preserve"> Reality</w:t>
      </w:r>
    </w:p>
    <w:p w14:paraId="0C467EAF" w14:textId="77777777" w:rsidR="00E848F3" w:rsidRPr="00F92F6B"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219280679"/>
      <w:r w:rsidRPr="00F92F6B">
        <w:t>3.2</w:t>
      </w:r>
      <w:r w:rsidRPr="00F92F6B">
        <w:tab/>
        <w:t>Definitions</w:t>
      </w:r>
      <w:bookmarkEnd w:id="39"/>
      <w:bookmarkEnd w:id="40"/>
      <w:bookmarkEnd w:id="41"/>
      <w:bookmarkEnd w:id="42"/>
      <w:bookmarkEnd w:id="43"/>
      <w:bookmarkEnd w:id="44"/>
      <w:bookmarkEnd w:id="45"/>
    </w:p>
    <w:p w14:paraId="0776AB30" w14:textId="77777777" w:rsidR="00E848F3" w:rsidRPr="00F92F6B" w:rsidRDefault="00E848F3" w:rsidP="00E848F3">
      <w:r w:rsidRPr="00F92F6B">
        <w:t>For the purposes of the present document, the terms and definitions given in TR 21.905 [1]</w:t>
      </w:r>
      <w:r w:rsidR="00F12F2A" w:rsidRPr="00F92F6B">
        <w:t>, in TS 36.300 [2]</w:t>
      </w:r>
      <w:r w:rsidRPr="00F92F6B">
        <w:t xml:space="preserve"> and the following apply. A term defined in the present document takes precedence over the definition of the same term, if any, in TR 21.905 [1]</w:t>
      </w:r>
      <w:r w:rsidR="00F12F2A" w:rsidRPr="00F92F6B">
        <w:t xml:space="preserve"> and TS 36.300 [2]</w:t>
      </w:r>
      <w:r w:rsidRPr="00F92F6B">
        <w:t>.</w:t>
      </w:r>
    </w:p>
    <w:p w14:paraId="4F86C5B1" w14:textId="0E1FE2F8" w:rsidR="001C474B" w:rsidRPr="00F92F6B" w:rsidRDefault="001C474B" w:rsidP="001C474B">
      <w:pPr>
        <w:rPr>
          <w:b/>
          <w:bCs/>
        </w:rPr>
      </w:pPr>
      <w:r w:rsidRPr="00F92F6B">
        <w:rPr>
          <w:b/>
          <w:bCs/>
        </w:rPr>
        <w:t>2Rx XR UE</w:t>
      </w:r>
      <w:r w:rsidRPr="00F92F6B">
        <w:t>: two antenna port XR UE as specified in TS 38.101-1 [18].</w:t>
      </w:r>
    </w:p>
    <w:p w14:paraId="6911F52C" w14:textId="77777777" w:rsidR="001C5D10" w:rsidRPr="00F92F6B" w:rsidRDefault="001C5D10" w:rsidP="001C5D10">
      <w:r w:rsidRPr="00F92F6B">
        <w:rPr>
          <w:b/>
          <w:bCs/>
        </w:rPr>
        <w:t>A2X communication</w:t>
      </w:r>
      <w:r w:rsidRPr="00F92F6B">
        <w:t>: A communication to support A2X services leveraging PC5 reference points. A2X services are realized by various types of A2X applications, i.e. BRID or DAA.</w:t>
      </w:r>
    </w:p>
    <w:p w14:paraId="6052203D" w14:textId="77777777" w:rsidR="000D1673" w:rsidRPr="00F92F6B" w:rsidRDefault="000D1673" w:rsidP="000D1673">
      <w:pPr>
        <w:rPr>
          <w:b/>
        </w:rPr>
      </w:pPr>
      <w:r w:rsidRPr="00F92F6B">
        <w:rPr>
          <w:rFonts w:hint="eastAsia"/>
          <w:b/>
        </w:rPr>
        <w:t xml:space="preserve">Access occasion: </w:t>
      </w:r>
      <w:r w:rsidRPr="00F92F6B">
        <w:rPr>
          <w:bCs/>
        </w:rPr>
        <w:t>a</w:t>
      </w:r>
      <w:r w:rsidRPr="00F92F6B">
        <w:rPr>
          <w:rFonts w:hint="eastAsia"/>
          <w:bCs/>
        </w:rPr>
        <w:t xml:space="preserve"> time-frequency resource for A-IoT device(s) to transmit A-IoT MSG1 (i.e., the Random ID message) during an A-IoT CBRA procedure.</w:t>
      </w:r>
    </w:p>
    <w:p w14:paraId="4105FD1D" w14:textId="77777777" w:rsidR="002C3C4C" w:rsidRPr="00F92F6B" w:rsidRDefault="002C3C4C" w:rsidP="002C3C4C">
      <w:pPr>
        <w:rPr>
          <w:bCs/>
        </w:rPr>
      </w:pPr>
      <w:r w:rsidRPr="00F92F6B">
        <w:rPr>
          <w:b/>
        </w:rPr>
        <w:t xml:space="preserve">Activated AI/ML functionality: </w:t>
      </w:r>
      <w:r w:rsidRPr="00F92F6B">
        <w:t>AI/ML functionality that is already enabled for performing inference.</w:t>
      </w:r>
    </w:p>
    <w:p w14:paraId="70F783D4" w14:textId="6EC98351" w:rsidR="001C5D10" w:rsidRPr="00F92F6B" w:rsidRDefault="001C5D10" w:rsidP="001C5D10">
      <w:pPr>
        <w:rPr>
          <w:bCs/>
        </w:rPr>
      </w:pPr>
      <w:r w:rsidRPr="00F92F6B">
        <w:rPr>
          <w:b/>
        </w:rPr>
        <w:t xml:space="preserve">Aerial UE communication: </w:t>
      </w:r>
      <w:r w:rsidRPr="00F92F6B">
        <w:rPr>
          <w:bCs/>
        </w:rPr>
        <w:t>functionality enabling Aerial UE function, as defined in 16.18.</w:t>
      </w:r>
    </w:p>
    <w:p w14:paraId="0F413007" w14:textId="5F128D0C" w:rsidR="002C3C4C" w:rsidRPr="00F92F6B" w:rsidRDefault="002C3C4C" w:rsidP="002C3C4C">
      <w:r w:rsidRPr="00F92F6B">
        <w:rPr>
          <w:b/>
        </w:rPr>
        <w:t xml:space="preserve">AI/ML functionality: </w:t>
      </w:r>
      <w:r w:rsidRPr="00F92F6B">
        <w:t>inference configuration or a set of inference related parameters.</w:t>
      </w:r>
    </w:p>
    <w:p w14:paraId="52DC2664" w14:textId="77777777" w:rsidR="002C3C4C" w:rsidRPr="00F92F6B" w:rsidRDefault="002C3C4C" w:rsidP="002C3C4C">
      <w:r w:rsidRPr="00F92F6B">
        <w:rPr>
          <w:b/>
        </w:rPr>
        <w:t>AI/ML Model:</w:t>
      </w:r>
      <w:r w:rsidRPr="00F92F6B">
        <w:t xml:space="preserve"> a data driven algorithm that applies AI/ML techniques to generate a set of outputs based on a set of inputs.</w:t>
      </w:r>
    </w:p>
    <w:p w14:paraId="508C2A78" w14:textId="77777777" w:rsidR="000D1673" w:rsidRPr="00F92F6B" w:rsidRDefault="000D1673" w:rsidP="000D1673">
      <w:pPr>
        <w:rPr>
          <w:rFonts w:eastAsia="SimSun"/>
        </w:rPr>
      </w:pPr>
      <w:r w:rsidRPr="00F92F6B">
        <w:rPr>
          <w:rFonts w:eastAsia="DengXian" w:hint="eastAsia"/>
          <w:b/>
        </w:rPr>
        <w:t>A</w:t>
      </w:r>
      <w:r w:rsidRPr="00F92F6B">
        <w:rPr>
          <w:rFonts w:eastAsia="DengXian"/>
          <w:b/>
        </w:rPr>
        <w:t>-IoT CN node:</w:t>
      </w:r>
      <w:r w:rsidRPr="00F92F6B">
        <w:rPr>
          <w:rFonts w:eastAsia="DengXian"/>
          <w:bCs/>
        </w:rPr>
        <w:t xml:space="preserve"> </w:t>
      </w:r>
      <w:r w:rsidRPr="00F92F6B">
        <w:rPr>
          <w:rFonts w:eastAsia="DengXian" w:hint="eastAsia"/>
          <w:bCs/>
        </w:rPr>
        <w:t>T</w:t>
      </w:r>
      <w:r w:rsidRPr="00F92F6B">
        <w:rPr>
          <w:rFonts w:eastAsia="DengXian"/>
          <w:bCs/>
        </w:rPr>
        <w:t xml:space="preserve">he core network node which the </w:t>
      </w:r>
      <w:proofErr w:type="spellStart"/>
      <w:r w:rsidRPr="00F92F6B">
        <w:rPr>
          <w:rFonts w:eastAsia="DengXian"/>
          <w:bCs/>
        </w:rPr>
        <w:t>gNB</w:t>
      </w:r>
      <w:proofErr w:type="spellEnd"/>
      <w:r w:rsidRPr="00F92F6B">
        <w:rPr>
          <w:rFonts w:eastAsia="DengXian"/>
          <w:bCs/>
        </w:rPr>
        <w:t xml:space="preserve"> connects to 5GC for A-IoT operation. More specifically, it is the AIOTF in case the </w:t>
      </w:r>
      <w:proofErr w:type="spellStart"/>
      <w:r w:rsidRPr="00F92F6B">
        <w:rPr>
          <w:rFonts w:eastAsia="DengXian"/>
          <w:bCs/>
        </w:rPr>
        <w:t>gNB</w:t>
      </w:r>
      <w:proofErr w:type="spellEnd"/>
      <w:r w:rsidRPr="00F92F6B">
        <w:rPr>
          <w:rFonts w:eastAsia="DengXian"/>
          <w:bCs/>
        </w:rPr>
        <w:t xml:space="preserve"> directly connects with the AIOTF, and it includes both the AMF and AIOTF in case the </w:t>
      </w:r>
      <w:proofErr w:type="spellStart"/>
      <w:r w:rsidRPr="00F92F6B">
        <w:rPr>
          <w:rFonts w:eastAsia="DengXian"/>
          <w:bCs/>
        </w:rPr>
        <w:t>gNB</w:t>
      </w:r>
      <w:proofErr w:type="spellEnd"/>
      <w:r w:rsidRPr="00F92F6B">
        <w:rPr>
          <w:rFonts w:eastAsia="DengXian"/>
          <w:bCs/>
        </w:rPr>
        <w:t xml:space="preserve"> connects with the AIOTF via AMF.</w:t>
      </w:r>
    </w:p>
    <w:p w14:paraId="2C462F09" w14:textId="2F1041E9" w:rsidR="000D1673" w:rsidRPr="00F92F6B" w:rsidRDefault="000D1673" w:rsidP="000D1673">
      <w:pPr>
        <w:rPr>
          <w:rFonts w:eastAsia="SimSun"/>
          <w:bCs/>
        </w:rPr>
      </w:pPr>
      <w:r w:rsidRPr="00F92F6B">
        <w:rPr>
          <w:rFonts w:eastAsia="SimSun" w:hint="eastAsia"/>
          <w:b/>
        </w:rPr>
        <w:t>A-IoT device:</w:t>
      </w:r>
      <w:r w:rsidRPr="00F92F6B">
        <w:rPr>
          <w:rFonts w:eastAsia="SimSun" w:hint="eastAsia"/>
          <w:bCs/>
        </w:rPr>
        <w:t xml:space="preserve"> </w:t>
      </w:r>
      <w:r w:rsidRPr="00F92F6B">
        <w:rPr>
          <w:rFonts w:eastAsia="SimSun"/>
          <w:bCs/>
        </w:rPr>
        <w:t>a</w:t>
      </w:r>
      <w:r w:rsidRPr="00F92F6B">
        <w:rPr>
          <w:rFonts w:eastAsia="SimSun" w:hint="eastAsia"/>
          <w:bCs/>
        </w:rPr>
        <w:t xml:space="preserve"> device that supports </w:t>
      </w:r>
      <w:r w:rsidRPr="00F92F6B">
        <w:rPr>
          <w:rFonts w:eastAsia="SimSun" w:hint="eastAsia"/>
        </w:rPr>
        <w:t xml:space="preserve">A-IoT radio interface towards A-IoT reader, as defined in </w:t>
      </w:r>
      <w:r w:rsidR="00671986" w:rsidRPr="00F92F6B">
        <w:rPr>
          <w:rFonts w:eastAsia="SimSun" w:hint="eastAsia"/>
        </w:rPr>
        <w:t>16.23</w:t>
      </w:r>
      <w:r w:rsidRPr="00F92F6B">
        <w:rPr>
          <w:rFonts w:eastAsia="SimSun" w:hint="eastAsia"/>
          <w:bCs/>
        </w:rPr>
        <w:t>.</w:t>
      </w:r>
    </w:p>
    <w:p w14:paraId="1B874643" w14:textId="68FC9C34" w:rsidR="000D1673" w:rsidRPr="00F92F6B" w:rsidRDefault="000D1673" w:rsidP="000D1673">
      <w:pPr>
        <w:rPr>
          <w:rFonts w:eastAsia="SimSun"/>
          <w:bCs/>
        </w:rPr>
      </w:pPr>
      <w:r w:rsidRPr="00F92F6B">
        <w:rPr>
          <w:rFonts w:eastAsia="SimSun" w:hint="eastAsia"/>
          <w:b/>
        </w:rPr>
        <w:t xml:space="preserve">A-IoT MSG1: </w:t>
      </w:r>
      <w:r w:rsidRPr="00F92F6B">
        <w:rPr>
          <w:rFonts w:eastAsia="SimSun" w:hint="eastAsia"/>
          <w:bCs/>
        </w:rPr>
        <w:t>first</w:t>
      </w:r>
      <w:r w:rsidRPr="00F92F6B">
        <w:rPr>
          <w:rFonts w:eastAsia="SimSun" w:hint="eastAsia"/>
          <w:b/>
        </w:rPr>
        <w:t xml:space="preserve"> </w:t>
      </w:r>
      <w:r w:rsidRPr="00F92F6B">
        <w:rPr>
          <w:rFonts w:eastAsia="SimSun" w:hint="eastAsia"/>
          <w:bCs/>
        </w:rPr>
        <w:t xml:space="preserve">D2R message transmission in the A-IoT CBRA procedure, as defined in </w:t>
      </w:r>
      <w:r w:rsidR="00671986" w:rsidRPr="00F92F6B">
        <w:rPr>
          <w:rFonts w:eastAsia="SimSun" w:hint="eastAsia"/>
          <w:bCs/>
        </w:rPr>
        <w:t>16.23</w:t>
      </w:r>
      <w:r w:rsidRPr="00F92F6B">
        <w:rPr>
          <w:rFonts w:eastAsia="SimSun" w:hint="eastAsia"/>
          <w:bCs/>
        </w:rPr>
        <w:t>.</w:t>
      </w:r>
    </w:p>
    <w:p w14:paraId="2F9F3196" w14:textId="5593463B" w:rsidR="000D1673" w:rsidRPr="00F92F6B" w:rsidRDefault="000D1673" w:rsidP="000D1673">
      <w:pPr>
        <w:rPr>
          <w:rFonts w:eastAsia="SimSun"/>
          <w:b/>
        </w:rPr>
      </w:pPr>
      <w:r w:rsidRPr="00F92F6B">
        <w:rPr>
          <w:rFonts w:eastAsia="SimSun" w:hint="eastAsia"/>
          <w:b/>
        </w:rPr>
        <w:t xml:space="preserve">A-IoT MSG2: </w:t>
      </w:r>
      <w:r w:rsidRPr="00F92F6B">
        <w:rPr>
          <w:rFonts w:eastAsia="SimSun" w:hint="eastAsia"/>
          <w:bCs/>
        </w:rPr>
        <w:t xml:space="preserve">R2D message in response to A-IoT MSG1 in the A-IoT CBRA procedure, as defined in </w:t>
      </w:r>
      <w:r w:rsidR="00671986" w:rsidRPr="00F92F6B">
        <w:rPr>
          <w:rFonts w:eastAsia="SimSun" w:hint="eastAsia"/>
          <w:bCs/>
        </w:rPr>
        <w:t>16.23</w:t>
      </w:r>
      <w:r w:rsidRPr="00F92F6B">
        <w:rPr>
          <w:rFonts w:eastAsia="SimSun" w:hint="eastAsia"/>
          <w:bCs/>
        </w:rPr>
        <w:t>.</w:t>
      </w:r>
    </w:p>
    <w:p w14:paraId="093E18A5" w14:textId="7C4EFE8D" w:rsidR="000D1673" w:rsidRPr="00F92F6B" w:rsidRDefault="000D1673" w:rsidP="000D1673">
      <w:pPr>
        <w:rPr>
          <w:rFonts w:eastAsia="SimSun"/>
          <w:b/>
        </w:rPr>
      </w:pPr>
      <w:r w:rsidRPr="00F92F6B">
        <w:rPr>
          <w:rFonts w:eastAsia="SimSun" w:hint="eastAsia"/>
          <w:b/>
        </w:rPr>
        <w:t xml:space="preserve">A-IoT reader: </w:t>
      </w:r>
      <w:r w:rsidRPr="00F92F6B">
        <w:rPr>
          <w:rFonts w:hint="eastAsia"/>
        </w:rPr>
        <w:t xml:space="preserve">reader providing A-IoT protocol terminations towards the A-IoT device, as defined in </w:t>
      </w:r>
      <w:r w:rsidR="00671986" w:rsidRPr="00F92F6B">
        <w:rPr>
          <w:rFonts w:hint="eastAsia"/>
        </w:rPr>
        <w:t>16.23</w:t>
      </w:r>
      <w:r w:rsidRPr="00F92F6B">
        <w:rPr>
          <w:rFonts w:hint="eastAsia"/>
        </w:rPr>
        <w:t>.</w:t>
      </w:r>
    </w:p>
    <w:p w14:paraId="029505FE" w14:textId="2BC6FBDE" w:rsidR="00BB4EFC" w:rsidRPr="00F92F6B" w:rsidRDefault="00BB4EFC" w:rsidP="00BB4EFC">
      <w:pPr>
        <w:rPr>
          <w:b/>
          <w:bCs/>
        </w:rPr>
      </w:pPr>
      <w:r w:rsidRPr="00F92F6B">
        <w:rPr>
          <w:b/>
          <w:bCs/>
        </w:rPr>
        <w:t xml:space="preserve">Air to Ground </w:t>
      </w:r>
      <w:r w:rsidRPr="00F92F6B">
        <w:rPr>
          <w:b/>
          <w:bCs/>
          <w:kern w:val="2"/>
        </w:rPr>
        <w:t>network</w:t>
      </w:r>
      <w:r w:rsidRPr="00F92F6B">
        <w:rPr>
          <w:b/>
          <w:bCs/>
        </w:rPr>
        <w:t xml:space="preserve">: </w:t>
      </w:r>
      <w:r w:rsidRPr="00F92F6B">
        <w:t xml:space="preserve">An NG-RAN consisting of </w:t>
      </w:r>
      <w:r w:rsidRPr="00F92F6B">
        <w:rPr>
          <w:kern w:val="2"/>
        </w:rPr>
        <w:t xml:space="preserve">ground-based </w:t>
      </w:r>
      <w:proofErr w:type="spellStart"/>
      <w:r w:rsidRPr="00F92F6B">
        <w:rPr>
          <w:kern w:val="2"/>
        </w:rPr>
        <w:t>gNBs</w:t>
      </w:r>
      <w:proofErr w:type="spellEnd"/>
      <w:r w:rsidRPr="00F92F6B">
        <w:rPr>
          <w:kern w:val="2"/>
        </w:rPr>
        <w:t>, which provide cell towers that send signals up to an aircraft</w:t>
      </w:r>
      <w:r w:rsidR="00E96F07" w:rsidRPr="00F92F6B">
        <w:rPr>
          <w:kern w:val="2"/>
        </w:rPr>
        <w:t>'</w:t>
      </w:r>
      <w:r w:rsidRPr="00F92F6B">
        <w:rPr>
          <w:kern w:val="2"/>
        </w:rPr>
        <w:t xml:space="preserve">s antenna(s) of onboard ATG terminal, </w:t>
      </w:r>
      <w:r w:rsidRPr="00F92F6B">
        <w:t>with typical vertical altitude of around 10,000m and take-off/landing altitudes down to 3000m</w:t>
      </w:r>
      <w:r w:rsidRPr="00F92F6B">
        <w:rPr>
          <w:rFonts w:eastAsia="SimSun"/>
        </w:rPr>
        <w:t>.</w:t>
      </w:r>
    </w:p>
    <w:p w14:paraId="2129EF89" w14:textId="77777777" w:rsidR="000D1673" w:rsidRPr="00F92F6B" w:rsidRDefault="002C3C4C" w:rsidP="000D1673">
      <w:pPr>
        <w:rPr>
          <w:rFonts w:eastAsia="SimSun"/>
        </w:rPr>
      </w:pPr>
      <w:r w:rsidRPr="00F92F6B">
        <w:rPr>
          <w:b/>
        </w:rPr>
        <w:t xml:space="preserve">Applicable AI/ML functionality: </w:t>
      </w:r>
      <w:r w:rsidRPr="00F92F6B">
        <w:t>AI/ML functionality for which the UE is ready to perform inference.</w:t>
      </w:r>
    </w:p>
    <w:p w14:paraId="1706CCAD" w14:textId="60D71211" w:rsidR="002C3C4C" w:rsidRPr="00F92F6B" w:rsidRDefault="000D1673" w:rsidP="000D1673">
      <w:pPr>
        <w:rPr>
          <w:bCs/>
        </w:rPr>
      </w:pPr>
      <w:r w:rsidRPr="00F92F6B">
        <w:rPr>
          <w:rFonts w:hint="eastAsia"/>
          <w:b/>
          <w:bCs/>
        </w:rPr>
        <w:t xml:space="preserve">AS ID: </w:t>
      </w:r>
      <w:r w:rsidRPr="00F92F6B">
        <w:t>t</w:t>
      </w:r>
      <w:r w:rsidRPr="00F92F6B">
        <w:rPr>
          <w:rFonts w:hint="eastAsia"/>
        </w:rPr>
        <w:t>he AS layer identifier to address the specific A-IoT device for R2D reception and D2R scheduling.</w:t>
      </w:r>
    </w:p>
    <w:p w14:paraId="6E91F8F9" w14:textId="77777777" w:rsidR="00452ECF" w:rsidRPr="00F92F6B" w:rsidRDefault="00452ECF" w:rsidP="00452ECF">
      <w:pPr>
        <w:rPr>
          <w:b/>
        </w:rPr>
      </w:pPr>
      <w:r w:rsidRPr="00F92F6B">
        <w:rPr>
          <w:b/>
          <w:bCs/>
        </w:rPr>
        <w:t>BH RLC channel</w:t>
      </w:r>
      <w:r w:rsidRPr="00F92F6B">
        <w:t>: an RLC channel between two nodes, which is used to transport backhaul packets</w:t>
      </w:r>
      <w:r w:rsidRPr="00F92F6B">
        <w:rPr>
          <w:b/>
        </w:rPr>
        <w:t>.</w:t>
      </w:r>
    </w:p>
    <w:p w14:paraId="768A6BB8" w14:textId="77777777" w:rsidR="00613B59" w:rsidRPr="00F92F6B" w:rsidRDefault="00613B59" w:rsidP="00613B59">
      <w:r w:rsidRPr="00F92F6B">
        <w:rPr>
          <w:b/>
          <w:bCs/>
        </w:rPr>
        <w:t xml:space="preserve">Boundary IAB-node: </w:t>
      </w:r>
      <w:r w:rsidRPr="00F92F6B">
        <w:t>as defined in TS 38.401 [4].</w:t>
      </w:r>
    </w:p>
    <w:p w14:paraId="2FAB6227" w14:textId="77777777" w:rsidR="000233E6" w:rsidRPr="00F92F6B" w:rsidRDefault="000233E6" w:rsidP="000233E6">
      <w:pPr>
        <w:rPr>
          <w:rFonts w:eastAsia="DengXian"/>
        </w:rPr>
      </w:pPr>
      <w:r w:rsidRPr="00F92F6B">
        <w:rPr>
          <w:b/>
        </w:rPr>
        <w:t>Broadcast MRB</w:t>
      </w:r>
      <w:r w:rsidRPr="00F92F6B">
        <w:rPr>
          <w:bCs/>
        </w:rPr>
        <w:t>:</w:t>
      </w:r>
      <w:r w:rsidRPr="00F92F6B">
        <w:rPr>
          <w:b/>
        </w:rPr>
        <w:t xml:space="preserve"> </w:t>
      </w:r>
      <w:r w:rsidRPr="00F92F6B">
        <w:rPr>
          <w:rFonts w:eastAsia="DengXian"/>
        </w:rPr>
        <w:t xml:space="preserve">A radio bearer </w:t>
      </w:r>
      <w:r w:rsidRPr="00F92F6B">
        <w:t>configured for MBS broadcast delivery</w:t>
      </w:r>
      <w:r w:rsidRPr="00F92F6B">
        <w:rPr>
          <w:rFonts w:eastAsia="DengXian"/>
        </w:rPr>
        <w:t>.</w:t>
      </w:r>
    </w:p>
    <w:p w14:paraId="71094C8F" w14:textId="21307F16" w:rsidR="00D30E19" w:rsidRPr="00F92F6B" w:rsidRDefault="00D30E19" w:rsidP="00D30E19">
      <w:pPr>
        <w:rPr>
          <w:bCs/>
        </w:rPr>
      </w:pPr>
      <w:r w:rsidRPr="00F92F6B">
        <w:rPr>
          <w:b/>
        </w:rPr>
        <w:t>CAG Cell</w:t>
      </w:r>
      <w:r w:rsidRPr="00F92F6B">
        <w:rPr>
          <w:bCs/>
        </w:rPr>
        <w:t>:</w:t>
      </w:r>
      <w:r w:rsidRPr="00F92F6B">
        <w:rPr>
          <w:b/>
        </w:rPr>
        <w:t xml:space="preserve"> </w:t>
      </w:r>
      <w:r w:rsidRPr="00F92F6B">
        <w:rPr>
          <w:bCs/>
        </w:rPr>
        <w:t xml:space="preserve">a </w:t>
      </w:r>
      <w:r w:rsidR="00152617" w:rsidRPr="00F92F6B">
        <w:rPr>
          <w:bCs/>
        </w:rPr>
        <w:t xml:space="preserve">PLMN </w:t>
      </w:r>
      <w:r w:rsidRPr="00F92F6B">
        <w:rPr>
          <w:bCs/>
        </w:rPr>
        <w:t xml:space="preserve">cell broadcasting at least one </w:t>
      </w:r>
      <w:r w:rsidRPr="00F92F6B">
        <w:t>Closed Access Group</w:t>
      </w:r>
      <w:r w:rsidRPr="00F92F6B">
        <w:rPr>
          <w:bCs/>
        </w:rPr>
        <w:t xml:space="preserve"> identity.</w:t>
      </w:r>
    </w:p>
    <w:p w14:paraId="0CCAFD91" w14:textId="77777777" w:rsidR="00D30E19" w:rsidRPr="00F92F6B" w:rsidRDefault="00D30E19" w:rsidP="00D30E19">
      <w:r w:rsidRPr="00F92F6B">
        <w:rPr>
          <w:b/>
        </w:rPr>
        <w:t>CAG Member Cell</w:t>
      </w:r>
      <w:r w:rsidRPr="00F92F6B">
        <w:rPr>
          <w:bCs/>
        </w:rPr>
        <w:t>:</w:t>
      </w:r>
      <w:r w:rsidRPr="00F92F6B">
        <w:rPr>
          <w:b/>
        </w:rPr>
        <w:t xml:space="preserve"> </w:t>
      </w:r>
      <w:r w:rsidRPr="00F92F6B">
        <w:rPr>
          <w:bCs/>
        </w:rPr>
        <w:t xml:space="preserve">for a UE, </w:t>
      </w:r>
      <w:r w:rsidRPr="00F92F6B">
        <w:t xml:space="preserve">a </w:t>
      </w:r>
      <w:r w:rsidR="00152617" w:rsidRPr="00F92F6B">
        <w:t xml:space="preserve">CAG </w:t>
      </w:r>
      <w:r w:rsidRPr="00F92F6B">
        <w:t>cell broadcasting the identity of the selected PLMN, registered PLMN or equivalent PLMN, and for that PLMN, a CAG identifier belonging to the Allowed CAG list of the UE for that PLMN.</w:t>
      </w:r>
    </w:p>
    <w:p w14:paraId="626E61A4" w14:textId="77777777" w:rsidR="00D30E19" w:rsidRPr="00F92F6B" w:rsidRDefault="00D30E19" w:rsidP="00D30E19">
      <w:pPr>
        <w:rPr>
          <w:bCs/>
        </w:rPr>
      </w:pPr>
      <w:r w:rsidRPr="00F92F6B">
        <w:rPr>
          <w:b/>
        </w:rPr>
        <w:t>CAG-only cell</w:t>
      </w:r>
      <w:r w:rsidRPr="00F92F6B">
        <w:rPr>
          <w:bCs/>
        </w:rPr>
        <w:t xml:space="preserve">: a </w:t>
      </w:r>
      <w:r w:rsidR="00152617" w:rsidRPr="00F92F6B">
        <w:t xml:space="preserve">CAG </w:t>
      </w:r>
      <w:r w:rsidRPr="00F92F6B">
        <w:rPr>
          <w:bCs/>
        </w:rPr>
        <w:t>cell that is only available for normal service for CAG UEs.</w:t>
      </w:r>
    </w:p>
    <w:p w14:paraId="3FA4B2BC" w14:textId="77777777" w:rsidR="004A1502" w:rsidRPr="00F92F6B" w:rsidRDefault="004A1502" w:rsidP="002F061B">
      <w:r w:rsidRPr="00F92F6B">
        <w:rPr>
          <w:b/>
        </w:rPr>
        <w:t>Cell-Defining SSB</w:t>
      </w:r>
      <w:r w:rsidRPr="00F92F6B">
        <w:rPr>
          <w:bCs/>
        </w:rPr>
        <w:t>:</w:t>
      </w:r>
      <w:r w:rsidRPr="00F92F6B">
        <w:t xml:space="preserve"> an SSB with an RMSI associated.</w:t>
      </w:r>
    </w:p>
    <w:p w14:paraId="2C69AE30" w14:textId="252D0647" w:rsidR="003B0F0F" w:rsidRPr="00F92F6B" w:rsidRDefault="003B0F0F" w:rsidP="003B0F0F">
      <w:r w:rsidRPr="00F92F6B">
        <w:rPr>
          <w:b/>
        </w:rPr>
        <w:t>Child node</w:t>
      </w:r>
      <w:r w:rsidRPr="00F92F6B">
        <w:t>: IAB-DU</w:t>
      </w:r>
      <w:r w:rsidR="00240746" w:rsidRPr="00F92F6B">
        <w:t>'</w:t>
      </w:r>
      <w:r w:rsidRPr="00F92F6B">
        <w:t xml:space="preserve">s </w:t>
      </w:r>
      <w:r w:rsidR="00111D31" w:rsidRPr="00F92F6B">
        <w:t>and IAB-donor-DU</w:t>
      </w:r>
      <w:r w:rsidR="00240746" w:rsidRPr="00F92F6B">
        <w:t>'</w:t>
      </w:r>
      <w:r w:rsidR="00111D31" w:rsidRPr="00F92F6B">
        <w:t xml:space="preserve">s </w:t>
      </w:r>
      <w:r w:rsidRPr="00F92F6B">
        <w:t>next hop neighbour node; the child node is also an IAB-node</w:t>
      </w:r>
      <w:r w:rsidR="00C62375" w:rsidRPr="00F92F6B">
        <w:t>.</w:t>
      </w:r>
    </w:p>
    <w:p w14:paraId="4BA90E09" w14:textId="77777777" w:rsidR="00EA4798" w:rsidRPr="00F92F6B" w:rsidRDefault="00EA4798" w:rsidP="00EA4798">
      <w:pPr>
        <w:rPr>
          <w:lang w:eastAsia="ko-KR"/>
        </w:rPr>
      </w:pPr>
      <w:r w:rsidRPr="00F92F6B">
        <w:rPr>
          <w:rFonts w:hint="eastAsia"/>
          <w:b/>
          <w:bCs/>
          <w:lang w:eastAsia="ko-KR"/>
        </w:rPr>
        <w:t>Child UE:</w:t>
      </w:r>
      <w:r w:rsidRPr="00F92F6B">
        <w:rPr>
          <w:rFonts w:hint="eastAsia"/>
          <w:lang w:eastAsia="ko-KR"/>
        </w:rPr>
        <w:t xml:space="preserve"> a U2N Relay UE</w:t>
      </w:r>
      <w:r w:rsidRPr="00F92F6B">
        <w:rPr>
          <w:lang w:eastAsia="ko-KR"/>
        </w:rPr>
        <w:t>’</w:t>
      </w:r>
      <w:r w:rsidRPr="00F92F6B">
        <w:rPr>
          <w:rFonts w:hint="eastAsia"/>
          <w:lang w:eastAsia="ko-KR"/>
        </w:rPr>
        <w:t xml:space="preserve">s next hop in downstream direction for serving a U2N Remote UE in U2N Relay communication. </w:t>
      </w:r>
      <w:r w:rsidRPr="00F92F6B">
        <w:t xml:space="preserve">Child UE can be </w:t>
      </w:r>
      <w:r w:rsidRPr="00F92F6B">
        <w:rPr>
          <w:rFonts w:hint="eastAsia"/>
          <w:lang w:eastAsia="ko-KR"/>
        </w:rPr>
        <w:t>the</w:t>
      </w:r>
      <w:r w:rsidRPr="00F92F6B">
        <w:t xml:space="preserve"> U2N Remote UE or a U2N Relay UE</w:t>
      </w:r>
      <w:r w:rsidRPr="00F92F6B">
        <w:rPr>
          <w:rFonts w:hint="eastAsia"/>
          <w:lang w:eastAsia="ko-KR"/>
        </w:rPr>
        <w:t>.</w:t>
      </w:r>
    </w:p>
    <w:p w14:paraId="6D4C43BF" w14:textId="77777777" w:rsidR="00036E1A" w:rsidRPr="00F92F6B" w:rsidRDefault="00036E1A" w:rsidP="00036E1A">
      <w:r w:rsidRPr="00F92F6B">
        <w:rPr>
          <w:rFonts w:eastAsia="SimSun"/>
          <w:b/>
        </w:rPr>
        <w:t>Conditional Handover (CHO</w:t>
      </w:r>
      <w:r w:rsidRPr="00F92F6B">
        <w:rPr>
          <w:rFonts w:eastAsia="SimSun"/>
          <w:bCs/>
        </w:rPr>
        <w:t>):</w:t>
      </w:r>
      <w:r w:rsidRPr="00F92F6B">
        <w:t xml:space="preserve"> a handover procedure that is executed only when execution condition(s) are met.</w:t>
      </w:r>
    </w:p>
    <w:p w14:paraId="6E964C39" w14:textId="77777777" w:rsidR="0014040D" w:rsidRPr="00F92F6B" w:rsidRDefault="0014040D" w:rsidP="0014040D">
      <w:r w:rsidRPr="00F92F6B">
        <w:rPr>
          <w:rFonts w:eastAsia="SimSun"/>
          <w:b/>
        </w:rPr>
        <w:t xml:space="preserve">Conditional </w:t>
      </w:r>
      <w:r w:rsidRPr="00F92F6B">
        <w:rPr>
          <w:rFonts w:eastAsiaTheme="minorEastAsia"/>
          <w:b/>
          <w:bCs/>
        </w:rPr>
        <w:t>L1/L2 Triggered Mobility</w:t>
      </w:r>
      <w:r w:rsidRPr="00F92F6B">
        <w:rPr>
          <w:rFonts w:eastAsia="SimSun"/>
          <w:b/>
        </w:rPr>
        <w:t xml:space="preserve"> (CLTM</w:t>
      </w:r>
      <w:r w:rsidRPr="00F92F6B">
        <w:rPr>
          <w:rFonts w:eastAsia="SimSun"/>
          <w:bCs/>
        </w:rPr>
        <w:t>):</w:t>
      </w:r>
      <w:r w:rsidRPr="00F92F6B">
        <w:t xml:space="preserve"> an LTM cell switch procedure that is executed only when execution condition(s) are met.</w:t>
      </w:r>
    </w:p>
    <w:p w14:paraId="21CFEE33" w14:textId="77777777" w:rsidR="005D1B9C" w:rsidRPr="00F92F6B" w:rsidRDefault="005D1B9C" w:rsidP="002F061B">
      <w:r w:rsidRPr="00F92F6B">
        <w:rPr>
          <w:b/>
        </w:rPr>
        <w:t>CORESET#0</w:t>
      </w:r>
      <w:r w:rsidRPr="00F92F6B">
        <w:t>: the control resource set for at least SIB1 scheduling, can be configured either via MIB or via dedicated RRC signalling.</w:t>
      </w:r>
    </w:p>
    <w:p w14:paraId="40F1DF16" w14:textId="77777777" w:rsidR="00036E1A" w:rsidRPr="00F92F6B" w:rsidRDefault="00036E1A" w:rsidP="00036E1A">
      <w:r w:rsidRPr="00F92F6B">
        <w:rPr>
          <w:b/>
        </w:rPr>
        <w:t>DAPS Handover</w:t>
      </w:r>
      <w:r w:rsidRPr="00F92F6B">
        <w:t xml:space="preserve">: a handover procedure that maintains the source </w:t>
      </w:r>
      <w:proofErr w:type="spellStart"/>
      <w:r w:rsidRPr="00F92F6B">
        <w:t>gNB</w:t>
      </w:r>
      <w:proofErr w:type="spellEnd"/>
      <w:r w:rsidRPr="00F92F6B">
        <w:t xml:space="preserve"> connection after reception of RRC message for handover and until releasing the source cell after successful random access to the target </w:t>
      </w:r>
      <w:proofErr w:type="spellStart"/>
      <w:r w:rsidRPr="00F92F6B">
        <w:t>gNB</w:t>
      </w:r>
      <w:proofErr w:type="spellEnd"/>
      <w:r w:rsidRPr="00F92F6B">
        <w:t>.</w:t>
      </w:r>
    </w:p>
    <w:p w14:paraId="19B20A37" w14:textId="77777777" w:rsidR="00CC1F0E" w:rsidRPr="00F92F6B" w:rsidRDefault="00CC1F0E" w:rsidP="00CC1F0E">
      <w:r w:rsidRPr="00F92F6B">
        <w:rPr>
          <w:b/>
        </w:rPr>
        <w:t>Data Burst:</w:t>
      </w:r>
      <w:r w:rsidRPr="00F92F6B">
        <w:t xml:space="preserve"> A set of multiple PDUs generated and sent by the application in a short period of time, as defined in TS 23.501 [3].</w:t>
      </w:r>
    </w:p>
    <w:p w14:paraId="64FE05A2" w14:textId="77777777" w:rsidR="009B7933" w:rsidRPr="00F92F6B" w:rsidRDefault="009B7933" w:rsidP="003B0F0F">
      <w:r w:rsidRPr="00F92F6B">
        <w:rPr>
          <w:b/>
        </w:rPr>
        <w:t>Direct Path</w:t>
      </w:r>
      <w:r w:rsidRPr="00F92F6B">
        <w:t xml:space="preserve">: a type of UE-to-Network transmission path, where data is transmitted between a UE and the network without </w:t>
      </w:r>
      <w:proofErr w:type="spellStart"/>
      <w:r w:rsidRPr="00F92F6B">
        <w:t>sidelink</w:t>
      </w:r>
      <w:proofErr w:type="spellEnd"/>
      <w:r w:rsidRPr="00F92F6B">
        <w:t xml:space="preserve"> relaying.</w:t>
      </w:r>
    </w:p>
    <w:p w14:paraId="1A08308D" w14:textId="79FDFC4E" w:rsidR="003B0F0F" w:rsidRPr="00F92F6B" w:rsidRDefault="003B0F0F" w:rsidP="003B0F0F">
      <w:r w:rsidRPr="00F92F6B">
        <w:rPr>
          <w:b/>
        </w:rPr>
        <w:t>Downstream</w:t>
      </w:r>
      <w:r w:rsidRPr="00F92F6B">
        <w:t xml:space="preserve">: </w:t>
      </w:r>
      <w:r w:rsidR="00FF7354" w:rsidRPr="00F92F6B">
        <w:t>d</w:t>
      </w:r>
      <w:r w:rsidRPr="00F92F6B">
        <w:t>irection toward child node or UE in IAB-topology</w:t>
      </w:r>
      <w:r w:rsidR="00EA4798" w:rsidRPr="00F92F6B">
        <w:rPr>
          <w:rFonts w:hint="eastAsia"/>
          <w:lang w:eastAsia="ko-KR"/>
        </w:rPr>
        <w:t xml:space="preserve"> or U2N Remote UE in U2N</w:t>
      </w:r>
      <w:r w:rsidR="00EA4798" w:rsidRPr="00F92F6B">
        <w:t xml:space="preserve"> Relay</w:t>
      </w:r>
      <w:r w:rsidR="00EA4798" w:rsidRPr="00F92F6B">
        <w:rPr>
          <w:rFonts w:hint="eastAsia"/>
          <w:lang w:eastAsia="ko-KR"/>
        </w:rPr>
        <w:t xml:space="preserve"> communication</w:t>
      </w:r>
      <w:r w:rsidR="00C62375" w:rsidRPr="00F92F6B">
        <w:t>.</w:t>
      </w:r>
    </w:p>
    <w:p w14:paraId="473B57BB" w14:textId="77777777" w:rsidR="00B1095E" w:rsidRPr="00F92F6B" w:rsidRDefault="00B1095E" w:rsidP="00B1095E">
      <w:r w:rsidRPr="00F92F6B">
        <w:rPr>
          <w:b/>
          <w:noProof/>
        </w:rPr>
        <w:t>Early Data Forwarding</w:t>
      </w:r>
      <w:r w:rsidRPr="00F92F6B">
        <w:rPr>
          <w:noProof/>
        </w:rPr>
        <w:t>: data forwarding that is initiated before the UE executes the handover.</w:t>
      </w:r>
    </w:p>
    <w:p w14:paraId="1899FF22" w14:textId="459D8C62" w:rsidR="00A76193" w:rsidRPr="00F92F6B" w:rsidRDefault="00A76193" w:rsidP="00A76193">
      <w:pPr>
        <w:rPr>
          <w:noProof/>
        </w:rPr>
      </w:pPr>
      <w:r w:rsidRPr="00F92F6B">
        <w:rPr>
          <w:b/>
          <w:noProof/>
        </w:rPr>
        <w:t>Earth-centered, earth-fixed</w:t>
      </w:r>
      <w:r w:rsidRPr="00F92F6B">
        <w:rPr>
          <w:noProof/>
        </w:rPr>
        <w:t xml:space="preserve">: </w:t>
      </w:r>
      <w:r w:rsidR="00FF7354" w:rsidRPr="00F92F6B">
        <w:rPr>
          <w:noProof/>
        </w:rPr>
        <w:t>a</w:t>
      </w:r>
      <w:r w:rsidRPr="00F92F6B">
        <w:rPr>
          <w:noProof/>
        </w:rPr>
        <w:t xml:space="preserve"> global geodetic reference system for the Earth intended for practical applications of mapping, charting, geopositioning and navigation, as specified in NIMA TR 8350.2 </w:t>
      </w:r>
      <w:r w:rsidR="00A42DBF" w:rsidRPr="00F92F6B">
        <w:rPr>
          <w:noProof/>
        </w:rPr>
        <w:t>[51]</w:t>
      </w:r>
      <w:r w:rsidRPr="00F92F6B">
        <w:rPr>
          <w:noProof/>
        </w:rPr>
        <w:t>.</w:t>
      </w:r>
    </w:p>
    <w:p w14:paraId="7933E156" w14:textId="02462E10" w:rsidR="00FB1807" w:rsidRPr="00F92F6B" w:rsidRDefault="00FB1807" w:rsidP="00FB1807">
      <w:pPr>
        <w:rPr>
          <w:rFonts w:eastAsia="Malgun Gothic"/>
          <w:lang w:eastAsia="ko-KR"/>
        </w:rPr>
      </w:pPr>
      <w:proofErr w:type="spellStart"/>
      <w:r w:rsidRPr="00F92F6B">
        <w:rPr>
          <w:b/>
          <w:lang w:eastAsia="ko-KR"/>
        </w:rPr>
        <w:t>eRedCap</w:t>
      </w:r>
      <w:proofErr w:type="spellEnd"/>
      <w:r w:rsidRPr="00F92F6B">
        <w:rPr>
          <w:b/>
          <w:lang w:eastAsia="ko-KR"/>
        </w:rPr>
        <w:t xml:space="preserve"> UE</w:t>
      </w:r>
      <w:r w:rsidRPr="00F92F6B">
        <w:rPr>
          <w:bCs/>
          <w:lang w:eastAsia="ko-KR"/>
        </w:rPr>
        <w:t>:</w:t>
      </w:r>
      <w:r w:rsidRPr="00F92F6B">
        <w:rPr>
          <w:lang w:eastAsia="ko-KR"/>
        </w:rPr>
        <w:t xml:space="preserve"> a UE with enhanced reduced capabilities as specified in clause 4.2.</w:t>
      </w:r>
      <w:r w:rsidR="00CB549A" w:rsidRPr="00F92F6B">
        <w:rPr>
          <w:lang w:eastAsia="ko-KR"/>
        </w:rPr>
        <w:t>22.1</w:t>
      </w:r>
      <w:r w:rsidRPr="00F92F6B">
        <w:rPr>
          <w:lang w:eastAsia="ko-KR"/>
        </w:rPr>
        <w:t xml:space="preserve"> in TS 38.306 [11].</w:t>
      </w:r>
    </w:p>
    <w:p w14:paraId="41927CF2" w14:textId="77777777" w:rsidR="00EA4798" w:rsidRPr="00F92F6B" w:rsidRDefault="00A76193" w:rsidP="00EA4798">
      <w:pPr>
        <w:rPr>
          <w:noProof/>
        </w:rPr>
      </w:pPr>
      <w:r w:rsidRPr="00F92F6B">
        <w:rPr>
          <w:b/>
          <w:noProof/>
        </w:rPr>
        <w:t>Feeder link</w:t>
      </w:r>
      <w:r w:rsidRPr="00F92F6B">
        <w:rPr>
          <w:noProof/>
        </w:rPr>
        <w:t xml:space="preserve">: </w:t>
      </w:r>
      <w:r w:rsidR="00FF7354" w:rsidRPr="00F92F6B">
        <w:rPr>
          <w:noProof/>
        </w:rPr>
        <w:t>w</w:t>
      </w:r>
      <w:r w:rsidRPr="00F92F6B">
        <w:rPr>
          <w:noProof/>
        </w:rPr>
        <w:t xml:space="preserve">ireless </w:t>
      </w:r>
      <w:r w:rsidR="00974F65" w:rsidRPr="00F92F6B">
        <w:rPr>
          <w:noProof/>
        </w:rPr>
        <w:t xml:space="preserve">transport </w:t>
      </w:r>
      <w:r w:rsidRPr="00F92F6B">
        <w:rPr>
          <w:noProof/>
        </w:rPr>
        <w:t>link between the NTN Gateway and the NTN payload.</w:t>
      </w:r>
    </w:p>
    <w:p w14:paraId="66DD835B" w14:textId="0336622E" w:rsidR="00A76193" w:rsidRPr="00F92F6B" w:rsidRDefault="00EA4798" w:rsidP="00EA4798">
      <w:pPr>
        <w:rPr>
          <w:lang w:eastAsia="ko-KR"/>
        </w:rPr>
      </w:pPr>
      <w:r w:rsidRPr="00F92F6B">
        <w:rPr>
          <w:rFonts w:hint="eastAsia"/>
          <w:b/>
          <w:bCs/>
          <w:lang w:eastAsia="ko-KR"/>
        </w:rPr>
        <w:t>First U2N Relay UE</w:t>
      </w:r>
      <w:r w:rsidRPr="00F92F6B">
        <w:rPr>
          <w:rFonts w:hint="eastAsia"/>
          <w:lang w:eastAsia="ko-KR"/>
        </w:rPr>
        <w:t xml:space="preserve">: an Intermediate U2N Relay UE having both PC5 connection to a parent UE and PC5 connection to a U2N Remote UE for serving the U2N Remote UE in case of multi-hop L2 U2N Relay communication. In this release, a first U2N Relay UE first establishes a connection to the network before </w:t>
      </w:r>
      <w:r w:rsidRPr="00F92F6B">
        <w:rPr>
          <w:lang w:eastAsia="ko-KR"/>
        </w:rPr>
        <w:t>beginning</w:t>
      </w:r>
      <w:r w:rsidRPr="00F92F6B">
        <w:rPr>
          <w:rFonts w:hint="eastAsia"/>
          <w:lang w:eastAsia="ko-KR"/>
        </w:rPr>
        <w:t xml:space="preserve"> to relay traffic for connected U2N Remote UEs.</w:t>
      </w:r>
    </w:p>
    <w:p w14:paraId="5B052940" w14:textId="79F8F566" w:rsidR="00A76193" w:rsidRPr="00F92F6B" w:rsidRDefault="00A76193" w:rsidP="00A76193">
      <w:r w:rsidRPr="00F92F6B">
        <w:rPr>
          <w:b/>
        </w:rPr>
        <w:t>Geosynchronous Orbit</w:t>
      </w:r>
      <w:r w:rsidRPr="00F92F6B">
        <w:t xml:space="preserve">: </w:t>
      </w:r>
      <w:r w:rsidR="00FF7354" w:rsidRPr="00F92F6B">
        <w:t>e</w:t>
      </w:r>
      <w:r w:rsidRPr="00F92F6B">
        <w:t>arth-</w:t>
      </w:r>
      <w:proofErr w:type="spellStart"/>
      <w:r w:rsidRPr="00F92F6B">
        <w:t>centered</w:t>
      </w:r>
      <w:proofErr w:type="spellEnd"/>
      <w:r w:rsidRPr="00F92F6B">
        <w:t xml:space="preserve"> orbit at approximately 35786 kilometres above Earth</w:t>
      </w:r>
      <w:r w:rsidR="00240746" w:rsidRPr="00F92F6B">
        <w:t>'</w:t>
      </w:r>
      <w:r w:rsidRPr="00F92F6B">
        <w:t>s surface and synchronised with Earth</w:t>
      </w:r>
      <w:r w:rsidR="00240746" w:rsidRPr="00F92F6B">
        <w:t>'</w:t>
      </w:r>
      <w:r w:rsidRPr="00F92F6B">
        <w:t>s rotation. A geostationary orbit is a non-inclined geosynchronous orbit, i.e. in the Earth</w:t>
      </w:r>
      <w:r w:rsidR="00240746" w:rsidRPr="00F92F6B">
        <w:t>'</w:t>
      </w:r>
      <w:r w:rsidRPr="00F92F6B">
        <w:t>s equator plane.</w:t>
      </w:r>
    </w:p>
    <w:p w14:paraId="7AA57D64" w14:textId="77777777" w:rsidR="00761FA8" w:rsidRPr="00F92F6B" w:rsidRDefault="00761FA8" w:rsidP="00761FA8">
      <w:r w:rsidRPr="00F92F6B">
        <w:rPr>
          <w:b/>
          <w:bCs/>
        </w:rPr>
        <w:t>Group ID for Network Selection</w:t>
      </w:r>
      <w:r w:rsidRPr="00F92F6B">
        <w:t>: an identifier used during SNPN selection to enhance the likelihood of selecting a preferred SNPN that supports a Default Credentials Server or a Credentials Holder, as specified in TS 23.501 [3].</w:t>
      </w:r>
    </w:p>
    <w:p w14:paraId="2D09BF5C" w14:textId="77777777" w:rsidR="000D1673" w:rsidRPr="00F92F6B" w:rsidRDefault="002F061B" w:rsidP="000D1673">
      <w:proofErr w:type="spellStart"/>
      <w:r w:rsidRPr="00F92F6B">
        <w:rPr>
          <w:b/>
        </w:rPr>
        <w:t>gNB</w:t>
      </w:r>
      <w:proofErr w:type="spellEnd"/>
      <w:r w:rsidRPr="00F92F6B">
        <w:t>: node providing NR user plane and control plane protocol terminations towards the UE, and connected via the NG interface to the 5GC.</w:t>
      </w:r>
    </w:p>
    <w:p w14:paraId="4AA177DA" w14:textId="380AD514" w:rsidR="002F061B" w:rsidRPr="00F92F6B" w:rsidRDefault="000D1673" w:rsidP="002F061B">
      <w:pPr>
        <w:rPr>
          <w:rFonts w:eastAsia="SimSun"/>
        </w:rPr>
      </w:pPr>
      <w:proofErr w:type="spellStart"/>
      <w:r w:rsidRPr="00F92F6B">
        <w:rPr>
          <w:b/>
        </w:rPr>
        <w:t>gNB</w:t>
      </w:r>
      <w:proofErr w:type="spellEnd"/>
      <w:r w:rsidRPr="00F92F6B">
        <w:rPr>
          <w:b/>
        </w:rPr>
        <w:t>-reader</w:t>
      </w:r>
      <w:r w:rsidRPr="00F92F6B">
        <w:rPr>
          <w:rFonts w:eastAsia="SimSun" w:hint="eastAsia"/>
        </w:rPr>
        <w:t xml:space="preserve">: </w:t>
      </w:r>
      <w:r w:rsidRPr="00F92F6B">
        <w:rPr>
          <w:rFonts w:eastAsia="SimSun"/>
        </w:rPr>
        <w:t>a</w:t>
      </w:r>
      <w:r w:rsidRPr="00F92F6B">
        <w:rPr>
          <w:rFonts w:eastAsia="SimSun" w:hint="eastAsia"/>
        </w:rPr>
        <w:t xml:space="preserve">n A-IoT reader that is deployed within the </w:t>
      </w:r>
      <w:proofErr w:type="spellStart"/>
      <w:r w:rsidRPr="00F92F6B">
        <w:rPr>
          <w:rFonts w:eastAsia="SimSun" w:hint="eastAsia"/>
        </w:rPr>
        <w:t>gNB</w:t>
      </w:r>
      <w:proofErr w:type="spellEnd"/>
      <w:r w:rsidRPr="00F92F6B">
        <w:rPr>
          <w:rFonts w:eastAsia="SimSun" w:hint="eastAsia"/>
        </w:rPr>
        <w:t xml:space="preserve">, as defined in </w:t>
      </w:r>
      <w:r w:rsidR="00671986" w:rsidRPr="00F92F6B">
        <w:rPr>
          <w:rFonts w:eastAsia="SimSun" w:hint="eastAsia"/>
        </w:rPr>
        <w:t>16.23</w:t>
      </w:r>
      <w:r w:rsidRPr="00F92F6B">
        <w:rPr>
          <w:rFonts w:eastAsia="SimSun" w:hint="eastAsia"/>
        </w:rPr>
        <w:t>.</w:t>
      </w:r>
    </w:p>
    <w:p w14:paraId="5F4728FC" w14:textId="77777777" w:rsidR="00A76193" w:rsidRPr="00F92F6B" w:rsidRDefault="00A76193" w:rsidP="00A76193">
      <w:r w:rsidRPr="00F92F6B">
        <w:rPr>
          <w:b/>
        </w:rPr>
        <w:t>High Altitude Platform Station</w:t>
      </w:r>
      <w:r w:rsidRPr="00F92F6B">
        <w:rPr>
          <w:bCs/>
        </w:rPr>
        <w:t xml:space="preserve">: airborne </w:t>
      </w:r>
      <w:r w:rsidRPr="00F92F6B">
        <w:t>vehicle embarking the NTN payload placed at an altitude between 8 and 50 km.</w:t>
      </w:r>
    </w:p>
    <w:p w14:paraId="2F7FB4A6" w14:textId="77777777" w:rsidR="003B0F0F" w:rsidRPr="00F92F6B" w:rsidRDefault="003B0F0F" w:rsidP="003B0F0F">
      <w:r w:rsidRPr="00F92F6B">
        <w:rPr>
          <w:b/>
        </w:rPr>
        <w:t>IAB-donor</w:t>
      </w:r>
      <w:r w:rsidRPr="00F92F6B">
        <w:rPr>
          <w:bCs/>
        </w:rPr>
        <w:t>:</w:t>
      </w:r>
      <w:r w:rsidRPr="00F92F6B">
        <w:rPr>
          <w:b/>
        </w:rPr>
        <w:t xml:space="preserve"> </w:t>
      </w:r>
      <w:proofErr w:type="spellStart"/>
      <w:r w:rsidRPr="00F92F6B">
        <w:t>gNB</w:t>
      </w:r>
      <w:proofErr w:type="spellEnd"/>
      <w:r w:rsidRPr="00F92F6B">
        <w:t xml:space="preserve"> that provides network access to UEs via a network of backhaul and access links</w:t>
      </w:r>
      <w:r w:rsidR="00C62375" w:rsidRPr="00F92F6B">
        <w:t>.</w:t>
      </w:r>
    </w:p>
    <w:p w14:paraId="5141FE99" w14:textId="77777777" w:rsidR="00111D31" w:rsidRPr="00F92F6B" w:rsidRDefault="00111D31" w:rsidP="00111D31">
      <w:r w:rsidRPr="00F92F6B">
        <w:rPr>
          <w:b/>
        </w:rPr>
        <w:t>IAB-donor-CU</w:t>
      </w:r>
      <w:r w:rsidRPr="00F92F6B">
        <w:t>: as defined in TS 38.401 [4].</w:t>
      </w:r>
    </w:p>
    <w:p w14:paraId="6BD1198F" w14:textId="77777777" w:rsidR="00111D31" w:rsidRPr="00F92F6B" w:rsidRDefault="00111D31" w:rsidP="00111D31">
      <w:r w:rsidRPr="00F92F6B">
        <w:rPr>
          <w:b/>
        </w:rPr>
        <w:t>IAB-donor-DU</w:t>
      </w:r>
      <w:r w:rsidRPr="00F92F6B">
        <w:t>:</w:t>
      </w:r>
      <w:r w:rsidRPr="00F92F6B">
        <w:rPr>
          <w:b/>
        </w:rPr>
        <w:t xml:space="preserve"> </w:t>
      </w:r>
      <w:r w:rsidRPr="00F92F6B">
        <w:t>as defined in TS 38.401 [4].</w:t>
      </w:r>
    </w:p>
    <w:p w14:paraId="4FCE64F4" w14:textId="77777777" w:rsidR="003B0F0F" w:rsidRPr="00F92F6B" w:rsidRDefault="003B0F0F" w:rsidP="003B0F0F">
      <w:r w:rsidRPr="00F92F6B">
        <w:rPr>
          <w:b/>
          <w:bCs/>
        </w:rPr>
        <w:t>IAB-DU</w:t>
      </w:r>
      <w:r w:rsidRPr="00F92F6B">
        <w:t xml:space="preserve">: </w:t>
      </w:r>
      <w:proofErr w:type="spellStart"/>
      <w:r w:rsidRPr="00F92F6B">
        <w:t>gNB</w:t>
      </w:r>
      <w:proofErr w:type="spellEnd"/>
      <w:r w:rsidRPr="00F92F6B">
        <w:t xml:space="preserve">-DU functionality supported by the IAB-node to terminate the NR access interface to UEs and next-hop IAB-nodes, and to terminate the F1 protocol to the </w:t>
      </w:r>
      <w:proofErr w:type="spellStart"/>
      <w:r w:rsidRPr="00F92F6B">
        <w:t>gNB</w:t>
      </w:r>
      <w:proofErr w:type="spellEnd"/>
      <w:r w:rsidRPr="00F92F6B">
        <w:t>-CU functionality, as defined in TS 38.401 [4], on the IAB-donor</w:t>
      </w:r>
      <w:r w:rsidR="00111D31" w:rsidRPr="00F92F6B">
        <w:t>.</w:t>
      </w:r>
    </w:p>
    <w:p w14:paraId="3C03D4F5" w14:textId="77777777" w:rsidR="003B0F0F" w:rsidRPr="00F92F6B" w:rsidRDefault="003B0F0F" w:rsidP="003B0F0F">
      <w:r w:rsidRPr="00F92F6B">
        <w:rPr>
          <w:b/>
          <w:bCs/>
        </w:rPr>
        <w:t>IAB-MT</w:t>
      </w:r>
      <w:r w:rsidRPr="00F92F6B">
        <w:t xml:space="preserve">: IAB-node function that terminates the </w:t>
      </w:r>
      <w:proofErr w:type="spellStart"/>
      <w:r w:rsidRPr="00F92F6B">
        <w:t>Uu</w:t>
      </w:r>
      <w:proofErr w:type="spellEnd"/>
      <w:r w:rsidRPr="00F92F6B">
        <w:t xml:space="preserve"> interface to the parent node using the procedures and behaviours specified for UEs unless stated otherwise. IAB-MT function used in 38</w:t>
      </w:r>
      <w:r w:rsidR="00111D31" w:rsidRPr="00F92F6B">
        <w:t>-</w:t>
      </w:r>
      <w:r w:rsidRPr="00F92F6B">
        <w:t>series of 3GPP Specifications corresponds to IAB-UE function defined in TS 23.501 [3].</w:t>
      </w:r>
    </w:p>
    <w:p w14:paraId="7A0D9F8E" w14:textId="77777777" w:rsidR="003B0F0F" w:rsidRPr="00F92F6B" w:rsidRDefault="003B0F0F" w:rsidP="003B0F0F">
      <w:r w:rsidRPr="00F92F6B">
        <w:rPr>
          <w:b/>
          <w:bCs/>
        </w:rPr>
        <w:t>IAB-node</w:t>
      </w:r>
      <w:r w:rsidRPr="00F92F6B">
        <w:t>: RAN node that supports NR access links to UEs and NR backhaul links to parent nodes and child nodes. The IAB-node does not support backhauling via LTE.</w:t>
      </w:r>
    </w:p>
    <w:p w14:paraId="7FBFD848" w14:textId="529B30D6" w:rsidR="00613B59" w:rsidRPr="00F92F6B" w:rsidRDefault="00613B59" w:rsidP="00613B59">
      <w:pPr>
        <w:spacing w:before="120"/>
      </w:pPr>
      <w:r w:rsidRPr="00F92F6B">
        <w:rPr>
          <w:b/>
        </w:rPr>
        <w:t>IAB topology</w:t>
      </w:r>
      <w:r w:rsidRPr="00F92F6B">
        <w:rPr>
          <w:bCs/>
        </w:rPr>
        <w:t xml:space="preserve">: </w:t>
      </w:r>
      <w:r w:rsidR="00FF7354" w:rsidRPr="00F92F6B">
        <w:rPr>
          <w:bCs/>
        </w:rPr>
        <w:t>t</w:t>
      </w:r>
      <w:r w:rsidRPr="00F92F6B">
        <w:rPr>
          <w:bCs/>
        </w:rPr>
        <w:t xml:space="preserve">he unison of all </w:t>
      </w:r>
      <w:r w:rsidRPr="00F92F6B">
        <w:t xml:space="preserve">IAB-nodes and IAB-donor-DUs </w:t>
      </w:r>
      <w:r w:rsidR="00693C59" w:rsidRPr="00F92F6B">
        <w:t xml:space="preserve">whose </w:t>
      </w:r>
      <w:r w:rsidRPr="00F92F6B">
        <w:t xml:space="preserve">F1 and/or RRC </w:t>
      </w:r>
      <w:r w:rsidR="00693C59" w:rsidRPr="00F92F6B">
        <w:t xml:space="preserve">connections are terminated </w:t>
      </w:r>
      <w:r w:rsidRPr="00F92F6B">
        <w:t>at the same IAB-donor-CU.</w:t>
      </w:r>
    </w:p>
    <w:p w14:paraId="050E546C" w14:textId="77777777" w:rsidR="009B7933" w:rsidRPr="00F92F6B" w:rsidRDefault="009B7933" w:rsidP="009B7933">
      <w:r w:rsidRPr="00F92F6B">
        <w:rPr>
          <w:b/>
        </w:rPr>
        <w:t>Indirect Path</w:t>
      </w:r>
      <w:r w:rsidRPr="00F92F6B">
        <w:t>: a type of UE-to-Network transmission path, where data is forwarded via a U2N Relay UE between a U2N Remote UE and the network.</w:t>
      </w:r>
    </w:p>
    <w:p w14:paraId="2BB72F00" w14:textId="77777777" w:rsidR="00974F65" w:rsidRPr="00F92F6B" w:rsidRDefault="00613B59" w:rsidP="00974F65">
      <w:r w:rsidRPr="00F92F6B">
        <w:rPr>
          <w:b/>
          <w:bCs/>
        </w:rPr>
        <w:t>Inter-donor partial migration:</w:t>
      </w:r>
      <w:r w:rsidRPr="00F92F6B">
        <w:t xml:space="preserve"> </w:t>
      </w:r>
      <w:r w:rsidR="00FF7354" w:rsidRPr="00F92F6B">
        <w:t>m</w:t>
      </w:r>
      <w:r w:rsidRPr="00F92F6B">
        <w:t xml:space="preserve">igration of an IAB-MT to a parent node underneath a different IAB-donor-CU while the collocated IAB-DU and </w:t>
      </w:r>
      <w:r w:rsidR="00274666" w:rsidRPr="00F92F6B">
        <w:t xml:space="preserve">its </w:t>
      </w:r>
      <w:r w:rsidRPr="00F92F6B">
        <w:t>descendant IAB-node(s), if any, are terminated at the initial IAB-donor-CU. The procedure renders the said IAB-node as a boundary IAB-node.</w:t>
      </w:r>
    </w:p>
    <w:p w14:paraId="3CA26F8A" w14:textId="77777777" w:rsidR="00EA4798" w:rsidRPr="00F92F6B" w:rsidRDefault="00EA4798" w:rsidP="00EA4798">
      <w:pPr>
        <w:rPr>
          <w:lang w:eastAsia="ko-KR"/>
        </w:rPr>
      </w:pPr>
      <w:r w:rsidRPr="00F92F6B">
        <w:rPr>
          <w:rFonts w:hint="eastAsia"/>
          <w:b/>
          <w:bCs/>
          <w:lang w:eastAsia="ko-KR"/>
        </w:rPr>
        <w:t>Intermediate U2N Relay UE</w:t>
      </w:r>
      <w:r w:rsidRPr="00F92F6B">
        <w:rPr>
          <w:rFonts w:hint="eastAsia"/>
          <w:lang w:eastAsia="ko-KR"/>
        </w:rPr>
        <w:t xml:space="preserve">: a U2N Relay UE having both PC5 connection to a parent UE and PC5 connection to a child UE or a U2N Remote UE for serving the U2N Remote UE in case of multi-hop L2 U2N Relay communication. In this release, an intermediate U2N Relay UE first establishes a connection to the network as a U2N Remote UE before </w:t>
      </w:r>
      <w:r w:rsidRPr="00F92F6B">
        <w:rPr>
          <w:lang w:eastAsia="ko-KR"/>
        </w:rPr>
        <w:t>beginning</w:t>
      </w:r>
      <w:r w:rsidRPr="00F92F6B">
        <w:rPr>
          <w:rFonts w:hint="eastAsia"/>
          <w:lang w:eastAsia="ko-KR"/>
        </w:rPr>
        <w:t xml:space="preserve"> to relay traffic for connected U2N Remote UEs.</w:t>
      </w:r>
    </w:p>
    <w:p w14:paraId="6623E778" w14:textId="2D92E69F" w:rsidR="00613B59" w:rsidRPr="00F92F6B" w:rsidRDefault="00974F65" w:rsidP="00974F65">
      <w:r w:rsidRPr="00F92F6B">
        <w:rPr>
          <w:b/>
        </w:rPr>
        <w:t>Inter-satellite link</w:t>
      </w:r>
      <w:r w:rsidRPr="00F92F6B">
        <w:t>: wireless transport link between two regenerative NTN payloads.</w:t>
      </w:r>
    </w:p>
    <w:p w14:paraId="77AF01A5" w14:textId="3AF03220" w:rsidR="00F37734" w:rsidRPr="00F92F6B" w:rsidRDefault="00F37734" w:rsidP="00F37734">
      <w:r w:rsidRPr="00F92F6B">
        <w:rPr>
          <w:b/>
        </w:rPr>
        <w:t>Intra-system Handover</w:t>
      </w:r>
      <w:r w:rsidRPr="00F92F6B">
        <w:rPr>
          <w:bCs/>
        </w:rPr>
        <w:t>:</w:t>
      </w:r>
      <w:r w:rsidRPr="00F92F6B">
        <w:rPr>
          <w:b/>
        </w:rPr>
        <w:t xml:space="preserve"> </w:t>
      </w:r>
      <w:r w:rsidR="00FF7354" w:rsidRPr="00F92F6B">
        <w:t>h</w:t>
      </w:r>
      <w:r w:rsidRPr="00F92F6B">
        <w:t>andover that does not involve a CN change (EPC or 5GC).</w:t>
      </w:r>
    </w:p>
    <w:p w14:paraId="0FDF08E9" w14:textId="2BBFBCF5" w:rsidR="00F37734" w:rsidRPr="00F92F6B" w:rsidRDefault="00F37734" w:rsidP="002F061B">
      <w:r w:rsidRPr="00F92F6B">
        <w:rPr>
          <w:b/>
        </w:rPr>
        <w:t>Inter-system Handover</w:t>
      </w:r>
      <w:r w:rsidRPr="00F92F6B">
        <w:rPr>
          <w:bCs/>
        </w:rPr>
        <w:t>:</w:t>
      </w:r>
      <w:r w:rsidRPr="00F92F6B">
        <w:rPr>
          <w:b/>
        </w:rPr>
        <w:t xml:space="preserve"> </w:t>
      </w:r>
      <w:r w:rsidR="00FF7354" w:rsidRPr="00F92F6B">
        <w:t>h</w:t>
      </w:r>
      <w:r w:rsidRPr="00F92F6B">
        <w:t>andover that involves a CN change (EPC or 5GC).</w:t>
      </w:r>
    </w:p>
    <w:p w14:paraId="055AB6D2" w14:textId="77777777" w:rsidR="00EA4798" w:rsidRPr="00F92F6B" w:rsidRDefault="00EA4798" w:rsidP="00EA4798">
      <w:pPr>
        <w:rPr>
          <w:lang w:eastAsia="ko-KR"/>
        </w:rPr>
      </w:pPr>
      <w:r w:rsidRPr="00F92F6B">
        <w:rPr>
          <w:rFonts w:hint="eastAsia"/>
          <w:b/>
        </w:rPr>
        <w:t>Last U2N Relay UE</w:t>
      </w:r>
      <w:r w:rsidRPr="00F92F6B">
        <w:rPr>
          <w:rFonts w:hint="eastAsia"/>
          <w:lang w:eastAsia="ko-KR"/>
        </w:rPr>
        <w:t xml:space="preserve">: a U2N Relay UE having both </w:t>
      </w:r>
      <w:proofErr w:type="spellStart"/>
      <w:r w:rsidRPr="00F92F6B">
        <w:rPr>
          <w:rFonts w:hint="eastAsia"/>
          <w:lang w:eastAsia="ko-KR"/>
        </w:rPr>
        <w:t>Uu</w:t>
      </w:r>
      <w:proofErr w:type="spellEnd"/>
      <w:r w:rsidRPr="00F92F6B">
        <w:rPr>
          <w:rFonts w:hint="eastAsia"/>
          <w:lang w:eastAsia="ko-KR"/>
        </w:rPr>
        <w:t xml:space="preserve"> connection to the network and PC5 connection to a child UE for serving a U2N Remote UE in case of L2 U2N Relay communication. The child UE is the U2N Remote UE in case of single-hop L2 U2N Relay communication.</w:t>
      </w:r>
    </w:p>
    <w:p w14:paraId="7A6590C2" w14:textId="77777777" w:rsidR="00B1095E" w:rsidRPr="00F92F6B" w:rsidRDefault="00B1095E" w:rsidP="00B1095E">
      <w:r w:rsidRPr="00F92F6B">
        <w:rPr>
          <w:b/>
          <w:noProof/>
        </w:rPr>
        <w:t>Late Data Forwarding</w:t>
      </w:r>
      <w:r w:rsidRPr="00F92F6B">
        <w:rPr>
          <w:noProof/>
        </w:rPr>
        <w:t>: data forwarding that is initiated after the source NG-RAN node knows that the UE has successfully accessed a target NG-RAN node.</w:t>
      </w:r>
    </w:p>
    <w:p w14:paraId="0DC53271" w14:textId="392B63F9" w:rsidR="00DB371D" w:rsidRPr="00F92F6B" w:rsidRDefault="00DB371D" w:rsidP="00DB371D">
      <w:r w:rsidRPr="00F92F6B">
        <w:rPr>
          <w:rFonts w:eastAsiaTheme="minorEastAsia"/>
          <w:b/>
          <w:bCs/>
        </w:rPr>
        <w:t>L1/L2 Triggered Mobility</w:t>
      </w:r>
      <w:r w:rsidRPr="00F92F6B">
        <w:t xml:space="preserve">: a cell switch procedure that the network triggers via MAC CE based on L1 </w:t>
      </w:r>
      <w:r w:rsidR="00050CCA" w:rsidRPr="00F92F6B">
        <w:t xml:space="preserve">or L3 </w:t>
      </w:r>
      <w:r w:rsidRPr="00F92F6B">
        <w:t>measurement</w:t>
      </w:r>
      <w:r w:rsidR="00050CCA" w:rsidRPr="00F92F6B">
        <w:t xml:space="preserve"> report</w:t>
      </w:r>
      <w:r w:rsidRPr="00F92F6B">
        <w:t>.</w:t>
      </w:r>
    </w:p>
    <w:p w14:paraId="59A15F7A" w14:textId="75C0D9D8" w:rsidR="00A76193" w:rsidRPr="00F92F6B" w:rsidRDefault="00A76193" w:rsidP="00A76193">
      <w:r w:rsidRPr="00F92F6B">
        <w:rPr>
          <w:b/>
        </w:rPr>
        <w:t>Mapped Cell ID</w:t>
      </w:r>
      <w:r w:rsidRPr="00F92F6B">
        <w:t xml:space="preserve">: </w:t>
      </w:r>
      <w:r w:rsidR="00FF7354" w:rsidRPr="00F92F6B">
        <w:t>i</w:t>
      </w:r>
      <w:r w:rsidRPr="00F92F6B">
        <w:t>n NTN, it corresponds to a fixed geographical area.</w:t>
      </w:r>
    </w:p>
    <w:p w14:paraId="6D82096A" w14:textId="77777777" w:rsidR="000233E6" w:rsidRPr="00F92F6B" w:rsidRDefault="000233E6" w:rsidP="000233E6">
      <w:r w:rsidRPr="00F92F6B">
        <w:rPr>
          <w:b/>
        </w:rPr>
        <w:t>MBS Radio Bearer</w:t>
      </w:r>
      <w:r w:rsidRPr="00F92F6B">
        <w:rPr>
          <w:bCs/>
        </w:rPr>
        <w:t>:</w:t>
      </w:r>
      <w:r w:rsidRPr="00F92F6B">
        <w:t xml:space="preserve"> A radio bearer configured for MBS delivery.</w:t>
      </w:r>
    </w:p>
    <w:p w14:paraId="263111E4" w14:textId="58256954" w:rsidR="005B134A" w:rsidRPr="00F92F6B" w:rsidRDefault="005B134A" w:rsidP="005B134A">
      <w:pPr>
        <w:rPr>
          <w:rFonts w:eastAsia="MS Mincho"/>
        </w:rPr>
      </w:pPr>
      <w:r w:rsidRPr="00F92F6B">
        <w:rPr>
          <w:rFonts w:eastAsia="MS Mincho"/>
          <w:b/>
          <w:bCs/>
        </w:rPr>
        <w:t>Mobile-IAB cell</w:t>
      </w:r>
      <w:r w:rsidRPr="00F92F6B">
        <w:rPr>
          <w:rFonts w:eastAsia="MS Mincho"/>
        </w:rPr>
        <w:t>: a cell of a mobile IAB-DU.</w:t>
      </w:r>
    </w:p>
    <w:p w14:paraId="5962E28D" w14:textId="77777777" w:rsidR="005B134A" w:rsidRPr="00F92F6B" w:rsidRDefault="005B134A" w:rsidP="005B134A">
      <w:r w:rsidRPr="00F92F6B">
        <w:rPr>
          <w:b/>
          <w:bCs/>
        </w:rPr>
        <w:t>Mobile IAB-DU</w:t>
      </w:r>
      <w:r w:rsidRPr="00F92F6B">
        <w:t xml:space="preserve">: </w:t>
      </w:r>
      <w:proofErr w:type="spellStart"/>
      <w:r w:rsidRPr="00F92F6B">
        <w:t>gNB</w:t>
      </w:r>
      <w:proofErr w:type="spellEnd"/>
      <w:r w:rsidRPr="00F92F6B">
        <w:t xml:space="preserve">-DU functionality supported by the mobile IAB-node to terminate the NR access interface to UEs, and to terminate the F1 protocol to the </w:t>
      </w:r>
      <w:proofErr w:type="spellStart"/>
      <w:r w:rsidRPr="00F92F6B">
        <w:t>gNB</w:t>
      </w:r>
      <w:proofErr w:type="spellEnd"/>
      <w:r w:rsidRPr="00F92F6B">
        <w:t>-CU functionality on the IAB-donor, as defined in TS 38.401 [4].</w:t>
      </w:r>
    </w:p>
    <w:p w14:paraId="419A16B6" w14:textId="77777777" w:rsidR="005B134A" w:rsidRPr="00F92F6B" w:rsidRDefault="005B134A" w:rsidP="005B134A">
      <w:pPr>
        <w:rPr>
          <w:bCs/>
        </w:rPr>
      </w:pPr>
      <w:r w:rsidRPr="00F92F6B">
        <w:rPr>
          <w:b/>
        </w:rPr>
        <w:t>Mobile IAB-DU migration</w:t>
      </w:r>
      <w:r w:rsidRPr="00F92F6B">
        <w:rPr>
          <w:bCs/>
        </w:rPr>
        <w:t>: procedure for a mobile IAB-node as defined in TS 38.401 [4].</w:t>
      </w:r>
    </w:p>
    <w:p w14:paraId="4F6615A3" w14:textId="65AFC5CD" w:rsidR="005B134A" w:rsidRPr="00F92F6B" w:rsidRDefault="005B134A" w:rsidP="005B134A">
      <w:r w:rsidRPr="00F92F6B">
        <w:rPr>
          <w:b/>
          <w:bCs/>
        </w:rPr>
        <w:t>Mobile IAB-MT</w:t>
      </w:r>
      <w:r w:rsidRPr="00F92F6B">
        <w:t xml:space="preserve">: mobile IAB-node function that terminates the </w:t>
      </w:r>
      <w:proofErr w:type="spellStart"/>
      <w:r w:rsidRPr="00F92F6B">
        <w:t>Uu</w:t>
      </w:r>
      <w:proofErr w:type="spellEnd"/>
      <w:r w:rsidRPr="00F92F6B">
        <w:t xml:space="preserve"> interface to the parent node using the procedures and behaviours specified for UEs unless stated otherwise.</w:t>
      </w:r>
    </w:p>
    <w:p w14:paraId="1A590009" w14:textId="77777777" w:rsidR="005B134A" w:rsidRPr="00F92F6B" w:rsidRDefault="005B134A" w:rsidP="005B134A">
      <w:pPr>
        <w:rPr>
          <w:bCs/>
        </w:rPr>
      </w:pPr>
      <w:r w:rsidRPr="00F92F6B">
        <w:rPr>
          <w:b/>
        </w:rPr>
        <w:t>Mobile IAB-MT migration</w:t>
      </w:r>
      <w:r w:rsidRPr="00F92F6B">
        <w:rPr>
          <w:bCs/>
        </w:rPr>
        <w:t>: procedure for a mobile IAB-MT as defined in TS 38.401 [4].</w:t>
      </w:r>
    </w:p>
    <w:p w14:paraId="6363095F" w14:textId="77777777" w:rsidR="005B134A" w:rsidRPr="00F92F6B" w:rsidRDefault="005B134A" w:rsidP="005B134A">
      <w:r w:rsidRPr="00F92F6B">
        <w:rPr>
          <w:b/>
          <w:bCs/>
        </w:rPr>
        <w:t>Mobile IAB-node</w:t>
      </w:r>
      <w:r w:rsidRPr="00F92F6B">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F92F6B" w:rsidRDefault="00A06653" w:rsidP="00A06653">
      <w:r w:rsidRPr="00F92F6B">
        <w:rPr>
          <w:b/>
        </w:rPr>
        <w:t>MP Relay UE</w:t>
      </w:r>
      <w:r w:rsidRPr="00F92F6B">
        <w:rPr>
          <w:bCs/>
        </w:rPr>
        <w:t xml:space="preserve">: </w:t>
      </w:r>
      <w:r w:rsidRPr="00F92F6B">
        <w:t>a UE that provides functionality to support connectivity to the network for MP Remote UE(s).</w:t>
      </w:r>
    </w:p>
    <w:p w14:paraId="3978B6CB" w14:textId="28608E9B" w:rsidR="00A06653" w:rsidRPr="00F92F6B" w:rsidRDefault="00A06653" w:rsidP="00A06653">
      <w:pPr>
        <w:rPr>
          <w:rFonts w:eastAsia="MS Mincho"/>
          <w:bCs/>
        </w:rPr>
      </w:pPr>
      <w:r w:rsidRPr="00F92F6B">
        <w:rPr>
          <w:b/>
        </w:rPr>
        <w:t>MP Remote UE</w:t>
      </w:r>
      <w:r w:rsidRPr="00F92F6B">
        <w:rPr>
          <w:bCs/>
        </w:rPr>
        <w:t xml:space="preserve">: a UE that communicates with the network via a direct </w:t>
      </w:r>
      <w:proofErr w:type="spellStart"/>
      <w:r w:rsidRPr="00F92F6B">
        <w:rPr>
          <w:bCs/>
        </w:rPr>
        <w:t>Uu</w:t>
      </w:r>
      <w:proofErr w:type="spellEnd"/>
      <w:r w:rsidRPr="00F92F6B">
        <w:rPr>
          <w:bCs/>
        </w:rPr>
        <w:t xml:space="preserve"> link and a MP Relay UE.</w:t>
      </w:r>
    </w:p>
    <w:p w14:paraId="256F5292" w14:textId="68BD33A3" w:rsidR="00266CF5" w:rsidRPr="00F92F6B" w:rsidRDefault="00266CF5" w:rsidP="00E848F3">
      <w:r w:rsidRPr="00F92F6B">
        <w:rPr>
          <w:b/>
        </w:rPr>
        <w:t>MSG1</w:t>
      </w:r>
      <w:r w:rsidRPr="00F92F6B">
        <w:t>: preamble transmission of the random access procedure</w:t>
      </w:r>
      <w:r w:rsidR="0027763F" w:rsidRPr="00F92F6B">
        <w:t xml:space="preserve"> for 4-step random access (RA) type</w:t>
      </w:r>
      <w:r w:rsidRPr="00F92F6B">
        <w:t>.</w:t>
      </w:r>
    </w:p>
    <w:p w14:paraId="3ABF7AB0" w14:textId="77777777" w:rsidR="00266CF5" w:rsidRPr="00F92F6B" w:rsidRDefault="00266CF5" w:rsidP="00E848F3">
      <w:r w:rsidRPr="00F92F6B">
        <w:rPr>
          <w:b/>
        </w:rPr>
        <w:t>MSG3</w:t>
      </w:r>
      <w:r w:rsidRPr="00F92F6B">
        <w:t>: f</w:t>
      </w:r>
      <w:r w:rsidR="00606690" w:rsidRPr="00F92F6B">
        <w:t>irst scheduled transmission of the</w:t>
      </w:r>
      <w:r w:rsidRPr="00F92F6B">
        <w:t xml:space="preserve"> random access procedure.</w:t>
      </w:r>
    </w:p>
    <w:p w14:paraId="5ED28EFF" w14:textId="77777777" w:rsidR="0027763F" w:rsidRPr="00F92F6B" w:rsidRDefault="0027763F" w:rsidP="0027763F">
      <w:r w:rsidRPr="00F92F6B">
        <w:rPr>
          <w:b/>
        </w:rPr>
        <w:t>MSGA</w:t>
      </w:r>
      <w:r w:rsidRPr="00F92F6B">
        <w:rPr>
          <w:bCs/>
        </w:rPr>
        <w:t>:</w:t>
      </w:r>
      <w:r w:rsidRPr="00F92F6B">
        <w:rPr>
          <w:b/>
        </w:rPr>
        <w:t xml:space="preserve"> </w:t>
      </w:r>
      <w:r w:rsidRPr="00F92F6B">
        <w:t>preamble and payload transmissions of the random access procedure for 2-step RA type.</w:t>
      </w:r>
    </w:p>
    <w:p w14:paraId="4EC4BD67" w14:textId="77777777" w:rsidR="0027763F" w:rsidRPr="00F92F6B" w:rsidRDefault="0027763F" w:rsidP="0027763F">
      <w:pPr>
        <w:rPr>
          <w:b/>
        </w:rPr>
      </w:pPr>
      <w:r w:rsidRPr="00F92F6B">
        <w:rPr>
          <w:b/>
        </w:rPr>
        <w:t>MSGB</w:t>
      </w:r>
      <w:r w:rsidRPr="00F92F6B">
        <w:rPr>
          <w:bCs/>
        </w:rPr>
        <w:t>:</w:t>
      </w:r>
      <w:r w:rsidRPr="00F92F6B">
        <w:rPr>
          <w:b/>
        </w:rPr>
        <w:t xml:space="preserve"> </w:t>
      </w:r>
      <w:r w:rsidRPr="00F92F6B">
        <w:t>response to MSGA in the 2-step random access procedure. MSGB may consist of response(s) for contention resolution, fallback indication(s), and backoff indication.</w:t>
      </w:r>
    </w:p>
    <w:p w14:paraId="2111B3FC" w14:textId="77777777" w:rsidR="000233E6" w:rsidRPr="00F92F6B" w:rsidRDefault="000233E6" w:rsidP="000233E6">
      <w:r w:rsidRPr="00F92F6B">
        <w:rPr>
          <w:b/>
        </w:rPr>
        <w:t>Multicast/Broadcast Service</w:t>
      </w:r>
      <w:r w:rsidRPr="00F92F6B">
        <w:rPr>
          <w:bCs/>
        </w:rPr>
        <w:t>:</w:t>
      </w:r>
      <w:r w:rsidRPr="00F92F6B">
        <w:t xml:space="preserve"> A point-to-multipoint service as defined in TS 23.247 [45].</w:t>
      </w:r>
    </w:p>
    <w:p w14:paraId="3F328CA2" w14:textId="77777777" w:rsidR="000233E6" w:rsidRPr="00F92F6B" w:rsidRDefault="000233E6" w:rsidP="000233E6">
      <w:pPr>
        <w:rPr>
          <w:rFonts w:eastAsia="DengXian"/>
        </w:rPr>
      </w:pPr>
      <w:r w:rsidRPr="00F92F6B">
        <w:rPr>
          <w:b/>
        </w:rPr>
        <w:t>Multicast MRB</w:t>
      </w:r>
      <w:r w:rsidRPr="00F92F6B">
        <w:rPr>
          <w:bCs/>
        </w:rPr>
        <w:t>:</w:t>
      </w:r>
      <w:r w:rsidRPr="00F92F6B">
        <w:rPr>
          <w:b/>
        </w:rPr>
        <w:t xml:space="preserve"> </w:t>
      </w:r>
      <w:r w:rsidRPr="00F92F6B">
        <w:rPr>
          <w:rFonts w:eastAsia="DengXian"/>
        </w:rPr>
        <w:t xml:space="preserve">A radio bearer </w:t>
      </w:r>
      <w:r w:rsidRPr="00F92F6B">
        <w:t>configured for MBS multicast delivery</w:t>
      </w:r>
      <w:r w:rsidRPr="00F92F6B">
        <w:rPr>
          <w:rFonts w:eastAsia="DengXian"/>
        </w:rPr>
        <w:t>.</w:t>
      </w:r>
    </w:p>
    <w:p w14:paraId="6CA3006B" w14:textId="0022FE44" w:rsidR="003B0F0F" w:rsidRPr="00F92F6B" w:rsidRDefault="003B0F0F" w:rsidP="00333B21">
      <w:r w:rsidRPr="00F92F6B">
        <w:rPr>
          <w:b/>
        </w:rPr>
        <w:t>Multi-hop backhauling</w:t>
      </w:r>
      <w:r w:rsidRPr="00F92F6B">
        <w:t xml:space="preserve">: </w:t>
      </w:r>
      <w:r w:rsidR="00FF7354" w:rsidRPr="00F92F6B">
        <w:t>u</w:t>
      </w:r>
      <w:r w:rsidRPr="00F92F6B">
        <w:t>sing a chain of NR backhaul links between an IAB-node and an IAB-donor.</w:t>
      </w:r>
    </w:p>
    <w:p w14:paraId="19A20424" w14:textId="66D87665" w:rsidR="00883AC7" w:rsidRPr="00F92F6B" w:rsidRDefault="00883AC7" w:rsidP="00883AC7">
      <w:pPr>
        <w:textAlignment w:val="auto"/>
      </w:pPr>
      <w:r w:rsidRPr="00F92F6B">
        <w:rPr>
          <w:b/>
          <w:bCs/>
        </w:rPr>
        <w:t>NCR-Fwd</w:t>
      </w:r>
      <w:r w:rsidRPr="00F92F6B">
        <w:t xml:space="preserve">: Network-Controlled Repeater node function, which performs amplifying-and-forwarding of UL/DL RF signals between </w:t>
      </w:r>
      <w:proofErr w:type="spellStart"/>
      <w:r w:rsidRPr="00F92F6B">
        <w:t>gNB</w:t>
      </w:r>
      <w:proofErr w:type="spellEnd"/>
      <w:r w:rsidRPr="00F92F6B">
        <w:t xml:space="preserve"> and UE. The behavio</w:t>
      </w:r>
      <w:r w:rsidR="00083E58" w:rsidRPr="00F92F6B">
        <w:t>u</w:t>
      </w:r>
      <w:r w:rsidRPr="00F92F6B">
        <w:t xml:space="preserve">r of the NCR-Fwd is controlled according to the side control information received by the NCR-MT from a </w:t>
      </w:r>
      <w:proofErr w:type="spellStart"/>
      <w:r w:rsidRPr="00F92F6B">
        <w:t>gNB</w:t>
      </w:r>
      <w:proofErr w:type="spellEnd"/>
      <w:r w:rsidRPr="00F92F6B">
        <w:t>.</w:t>
      </w:r>
    </w:p>
    <w:p w14:paraId="7785A3A2" w14:textId="77777777" w:rsidR="00883AC7" w:rsidRPr="00F92F6B" w:rsidRDefault="00883AC7" w:rsidP="00883AC7">
      <w:pPr>
        <w:textAlignment w:val="auto"/>
        <w:rPr>
          <w:b/>
          <w:bCs/>
        </w:rPr>
      </w:pPr>
      <w:r w:rsidRPr="00F92F6B">
        <w:rPr>
          <w:b/>
          <w:bCs/>
        </w:rPr>
        <w:t>NCR-Fwd access link</w:t>
      </w:r>
      <w:r w:rsidRPr="00F92F6B">
        <w:t>: link used for transmissions between the NCR-Fwd and UEs.</w:t>
      </w:r>
    </w:p>
    <w:p w14:paraId="5CE3646D" w14:textId="77777777" w:rsidR="00883AC7" w:rsidRPr="00F92F6B" w:rsidRDefault="00883AC7" w:rsidP="00883AC7">
      <w:pPr>
        <w:textAlignment w:val="auto"/>
        <w:rPr>
          <w:b/>
          <w:bCs/>
        </w:rPr>
      </w:pPr>
      <w:r w:rsidRPr="00F92F6B">
        <w:rPr>
          <w:b/>
          <w:bCs/>
        </w:rPr>
        <w:t>NCR-Fwd backhaul link</w:t>
      </w:r>
      <w:r w:rsidRPr="00F92F6B">
        <w:t xml:space="preserve">: link used for backhauling between the NCR-Fwd and </w:t>
      </w:r>
      <w:proofErr w:type="spellStart"/>
      <w:r w:rsidRPr="00F92F6B">
        <w:t>gNB</w:t>
      </w:r>
      <w:proofErr w:type="spellEnd"/>
      <w:r w:rsidRPr="00F92F6B">
        <w:t>.</w:t>
      </w:r>
    </w:p>
    <w:p w14:paraId="1A909D11" w14:textId="77777777" w:rsidR="00883AC7" w:rsidRPr="00F92F6B" w:rsidRDefault="00883AC7" w:rsidP="00883AC7">
      <w:pPr>
        <w:textAlignment w:val="auto"/>
        <w:rPr>
          <w:b/>
        </w:rPr>
      </w:pPr>
      <w:r w:rsidRPr="00F92F6B">
        <w:rPr>
          <w:b/>
          <w:bCs/>
        </w:rPr>
        <w:t>NCR-MT</w:t>
      </w:r>
      <w:r w:rsidRPr="00F92F6B">
        <w:t xml:space="preserve">: NCR-node entity which communicates with a </w:t>
      </w:r>
      <w:proofErr w:type="spellStart"/>
      <w:r w:rsidRPr="00F92F6B">
        <w:t>gNB</w:t>
      </w:r>
      <w:proofErr w:type="spellEnd"/>
      <w:r w:rsidRPr="00F92F6B">
        <w:t xml:space="preserve"> via a control link to receive side control information. The control link is based on NR </w:t>
      </w:r>
      <w:proofErr w:type="spellStart"/>
      <w:r w:rsidRPr="00F92F6B">
        <w:t>Uu</w:t>
      </w:r>
      <w:proofErr w:type="spellEnd"/>
      <w:r w:rsidRPr="00F92F6B">
        <w:t xml:space="preserve"> interface.</w:t>
      </w:r>
    </w:p>
    <w:p w14:paraId="001D200A" w14:textId="77777777" w:rsidR="00883AC7" w:rsidRPr="00F92F6B" w:rsidRDefault="00883AC7" w:rsidP="00883AC7">
      <w:r w:rsidRPr="00F92F6B">
        <w:rPr>
          <w:b/>
        </w:rPr>
        <w:t>NCR-node</w:t>
      </w:r>
      <w:r w:rsidRPr="00F92F6B">
        <w:t>: RAN node comprising NCR-MT and NCR-Fwd.</w:t>
      </w:r>
    </w:p>
    <w:p w14:paraId="48A7CFA5" w14:textId="77777777" w:rsidR="003741C5" w:rsidRPr="00F92F6B" w:rsidRDefault="003741C5" w:rsidP="003741C5">
      <w:r w:rsidRPr="00F92F6B">
        <w:rPr>
          <w:b/>
        </w:rPr>
        <w:t>Network-side (AI/ML) model:</w:t>
      </w:r>
      <w:r w:rsidRPr="00F92F6B">
        <w:t xml:space="preserve"> an AI/ML model whose inference is performed at the network.</w:t>
      </w:r>
    </w:p>
    <w:p w14:paraId="4453E735" w14:textId="683CD0A4" w:rsidR="00090E37" w:rsidRPr="00F92F6B" w:rsidRDefault="00090E37" w:rsidP="00883AC7">
      <w:r w:rsidRPr="00F92F6B">
        <w:rPr>
          <w:b/>
        </w:rPr>
        <w:t>ng-</w:t>
      </w:r>
      <w:proofErr w:type="spellStart"/>
      <w:r w:rsidRPr="00F92F6B">
        <w:rPr>
          <w:b/>
        </w:rPr>
        <w:t>eNB</w:t>
      </w:r>
      <w:proofErr w:type="spellEnd"/>
      <w:r w:rsidRPr="00F92F6B">
        <w:t>: node providing E-UTRA user plane and control plane protocol terminations towards the UE, and connected via the NG interface to the 5GC.</w:t>
      </w:r>
    </w:p>
    <w:p w14:paraId="61D9AA1A" w14:textId="77777777" w:rsidR="00A65C1C" w:rsidRPr="00F92F6B" w:rsidRDefault="00A65C1C" w:rsidP="00E848F3">
      <w:r w:rsidRPr="00F92F6B">
        <w:rPr>
          <w:b/>
        </w:rPr>
        <w:t>N</w:t>
      </w:r>
      <w:r w:rsidR="009A0DE2" w:rsidRPr="00F92F6B">
        <w:rPr>
          <w:b/>
        </w:rPr>
        <w:t>G-C</w:t>
      </w:r>
      <w:r w:rsidRPr="00F92F6B">
        <w:t>: control plane interface between NG-RAN and 5GC.</w:t>
      </w:r>
    </w:p>
    <w:p w14:paraId="765F9D14" w14:textId="77777777" w:rsidR="00A65C1C" w:rsidRPr="00F92F6B" w:rsidRDefault="00A65C1C" w:rsidP="00E848F3">
      <w:r w:rsidRPr="00F92F6B">
        <w:rPr>
          <w:b/>
        </w:rPr>
        <w:t>N</w:t>
      </w:r>
      <w:r w:rsidR="009A0DE2" w:rsidRPr="00F92F6B">
        <w:rPr>
          <w:b/>
        </w:rPr>
        <w:t>G-U</w:t>
      </w:r>
      <w:r w:rsidRPr="00F92F6B">
        <w:t>: user plane interface between NG-RAN and 5GC.</w:t>
      </w:r>
    </w:p>
    <w:p w14:paraId="4D1A0F36" w14:textId="77777777" w:rsidR="00090E37" w:rsidRPr="00F92F6B" w:rsidRDefault="00090E37" w:rsidP="00090E37">
      <w:r w:rsidRPr="00F92F6B">
        <w:rPr>
          <w:b/>
        </w:rPr>
        <w:t>NG-RAN node</w:t>
      </w:r>
      <w:r w:rsidRPr="00F92F6B">
        <w:t xml:space="preserve">: either a </w:t>
      </w:r>
      <w:proofErr w:type="spellStart"/>
      <w:r w:rsidRPr="00F92F6B">
        <w:t>gNB</w:t>
      </w:r>
      <w:proofErr w:type="spellEnd"/>
      <w:r w:rsidRPr="00F92F6B">
        <w:t xml:space="preserve"> or an ng-</w:t>
      </w:r>
      <w:proofErr w:type="spellStart"/>
      <w:r w:rsidRPr="00F92F6B">
        <w:t>eNB</w:t>
      </w:r>
      <w:proofErr w:type="spellEnd"/>
      <w:r w:rsidRPr="00F92F6B">
        <w:t>.</w:t>
      </w:r>
    </w:p>
    <w:p w14:paraId="7BC669B3" w14:textId="77777777" w:rsidR="00152617" w:rsidRPr="00F92F6B" w:rsidRDefault="00152617" w:rsidP="00152617">
      <w:pPr>
        <w:rPr>
          <w:bCs/>
        </w:rPr>
      </w:pPr>
      <w:r w:rsidRPr="00F92F6B">
        <w:rPr>
          <w:b/>
        </w:rPr>
        <w:t>Non-CAG Cell</w:t>
      </w:r>
      <w:r w:rsidRPr="00F92F6B">
        <w:rPr>
          <w:bCs/>
        </w:rPr>
        <w:t>: a PLMN cell which does not broadcast any Closed Access Group identity.</w:t>
      </w:r>
    </w:p>
    <w:p w14:paraId="3BFB6BEA" w14:textId="77777777" w:rsidR="00667B91" w:rsidRPr="00F92F6B" w:rsidRDefault="00667B91" w:rsidP="00667B91">
      <w:r w:rsidRPr="00F92F6B">
        <w:rPr>
          <w:b/>
        </w:rPr>
        <w:t>Non-Cell Defining SSB</w:t>
      </w:r>
      <w:r w:rsidRPr="00F92F6B">
        <w:rPr>
          <w:bCs/>
        </w:rPr>
        <w:t>:</w:t>
      </w:r>
      <w:r w:rsidRPr="00F92F6B">
        <w:t xml:space="preserve"> an SSB without an RMSI associated.</w:t>
      </w:r>
    </w:p>
    <w:p w14:paraId="2BBA1DD4" w14:textId="76112E41" w:rsidR="00A76193" w:rsidRPr="00F92F6B" w:rsidRDefault="00A76193" w:rsidP="00A76193">
      <w:r w:rsidRPr="00F92F6B">
        <w:rPr>
          <w:b/>
          <w:bCs/>
        </w:rPr>
        <w:t>Non-Geosynchronous orbit</w:t>
      </w:r>
      <w:r w:rsidRPr="00F92F6B">
        <w:t xml:space="preserve">: </w:t>
      </w:r>
      <w:r w:rsidR="00FF7354" w:rsidRPr="00F92F6B">
        <w:t>e</w:t>
      </w:r>
      <w:r w:rsidRPr="00F92F6B">
        <w:t>arth-</w:t>
      </w:r>
      <w:proofErr w:type="spellStart"/>
      <w:r w:rsidRPr="00F92F6B">
        <w:t>centered</w:t>
      </w:r>
      <w:proofErr w:type="spellEnd"/>
      <w:r w:rsidRPr="00F92F6B">
        <w:t xml:space="preserve"> orbit with an orbital period that does not match Earth</w:t>
      </w:r>
      <w:r w:rsidR="00240746" w:rsidRPr="00F92F6B">
        <w:t>'</w:t>
      </w:r>
      <w:r w:rsidRPr="00F92F6B">
        <w:t>s rotation on its axis. This includes Low and Medium Earth Orbit (LEO and MEO).</w:t>
      </w:r>
      <w:r w:rsidR="004B1829" w:rsidRPr="00F92F6B">
        <w:t xml:space="preserve"> LEO operates at altitudes between 300 km and 1500 km and MEO at altitudes between 7000 km and 25000 km, approximately.</w:t>
      </w:r>
    </w:p>
    <w:p w14:paraId="1E171905" w14:textId="0C286A87" w:rsidR="00A76193" w:rsidRPr="00F92F6B" w:rsidRDefault="00A76193" w:rsidP="00A76193">
      <w:pPr>
        <w:rPr>
          <w:b/>
        </w:rPr>
      </w:pPr>
      <w:r w:rsidRPr="00F92F6B">
        <w:rPr>
          <w:b/>
        </w:rPr>
        <w:t>Non-terrestrial network</w:t>
      </w:r>
      <w:r w:rsidRPr="00F92F6B">
        <w:t xml:space="preserve">: </w:t>
      </w:r>
      <w:r w:rsidR="00FF7354" w:rsidRPr="00F92F6B">
        <w:t>a</w:t>
      </w:r>
      <w:r w:rsidRPr="00F92F6B">
        <w:t xml:space="preserve">n NG-RAN consisting of </w:t>
      </w:r>
      <w:proofErr w:type="spellStart"/>
      <w:r w:rsidRPr="00F92F6B">
        <w:t>gNBs</w:t>
      </w:r>
      <w:proofErr w:type="spellEnd"/>
      <w:r w:rsidRPr="00F92F6B">
        <w:t>, which provide non-terrestrial NR access to UEs by means of an NTN payload embarked on an airborne or space-borne NTN vehicle and an NTN Gateway.</w:t>
      </w:r>
    </w:p>
    <w:p w14:paraId="05D1E520" w14:textId="77777777" w:rsidR="003B0F0F" w:rsidRPr="00F92F6B" w:rsidRDefault="003B0F0F" w:rsidP="003B0F0F">
      <w:r w:rsidRPr="00F92F6B">
        <w:rPr>
          <w:b/>
        </w:rPr>
        <w:t>NR backhaul link</w:t>
      </w:r>
      <w:r w:rsidRPr="00F92F6B">
        <w:rPr>
          <w:bCs/>
        </w:rPr>
        <w:t>:</w:t>
      </w:r>
      <w:r w:rsidRPr="00F92F6B">
        <w:t xml:space="preserve"> NR link used for backhauling between an IAB-node and an IAB-donor, and between IAB-nodes in case of a multi-hop backhauling.</w:t>
      </w:r>
    </w:p>
    <w:p w14:paraId="3A686EEB" w14:textId="73218681" w:rsidR="0050129D" w:rsidRPr="00F92F6B" w:rsidRDefault="00CA2ECE" w:rsidP="0050129D">
      <w:pPr>
        <w:rPr>
          <w:rFonts w:eastAsia="Malgun Gothic"/>
          <w:lang w:eastAsia="ko-KR"/>
        </w:rPr>
      </w:pPr>
      <w:r w:rsidRPr="00F92F6B">
        <w:rPr>
          <w:b/>
        </w:rPr>
        <w:t xml:space="preserve">NR </w:t>
      </w:r>
      <w:proofErr w:type="spellStart"/>
      <w:r w:rsidRPr="00F92F6B">
        <w:rPr>
          <w:b/>
        </w:rPr>
        <w:t>sidelink</w:t>
      </w:r>
      <w:proofErr w:type="spellEnd"/>
      <w:r w:rsidRPr="00F92F6B">
        <w:rPr>
          <w:b/>
          <w:lang w:eastAsia="ko-KR"/>
        </w:rPr>
        <w:t xml:space="preserve"> communication</w:t>
      </w:r>
      <w:r w:rsidRPr="00F92F6B">
        <w:t>:</w:t>
      </w:r>
      <w:r w:rsidRPr="00F92F6B">
        <w:rPr>
          <w:rFonts w:eastAsia="Malgun Gothic"/>
          <w:lang w:eastAsia="ko-KR"/>
        </w:rPr>
        <w:t xml:space="preserve"> </w:t>
      </w:r>
      <w:r w:rsidRPr="00F92F6B">
        <w:t>AS functionality enabling at least V2X communication as defined in TS 23.287 [40]</w:t>
      </w:r>
      <w:r w:rsidR="009711F2" w:rsidRPr="00F92F6B">
        <w:t xml:space="preserve"> </w:t>
      </w:r>
      <w:r w:rsidR="00D371A6" w:rsidRPr="00F92F6B">
        <w:t xml:space="preserve">and/or A2X communication as defined in TS 23.256 [60] </w:t>
      </w:r>
      <w:r w:rsidR="009711F2" w:rsidRPr="00F92F6B">
        <w:t>and</w:t>
      </w:r>
      <w:r w:rsidR="00D371A6" w:rsidRPr="00F92F6B">
        <w:t>/or</w:t>
      </w:r>
      <w:r w:rsidR="009711F2" w:rsidRPr="00F92F6B">
        <w:t xml:space="preserve"> the </w:t>
      </w:r>
      <w:proofErr w:type="spellStart"/>
      <w:r w:rsidR="0050129D" w:rsidRPr="00F92F6B">
        <w:t>ProSe</w:t>
      </w:r>
      <w:proofErr w:type="spellEnd"/>
      <w:r w:rsidR="0050129D" w:rsidRPr="00F92F6B">
        <w:t xml:space="preserve"> communication (including </w:t>
      </w:r>
      <w:proofErr w:type="spellStart"/>
      <w:r w:rsidR="0050129D" w:rsidRPr="00F92F6B">
        <w:t>ProSe</w:t>
      </w:r>
      <w:proofErr w:type="spellEnd"/>
      <w:r w:rsidR="0050129D" w:rsidRPr="00F92F6B">
        <w:t xml:space="preserve"> non-Relay and UE-to-Network Relay communication)</w:t>
      </w:r>
      <w:r w:rsidR="009711F2" w:rsidRPr="00F92F6B">
        <w:t xml:space="preserve"> as defined in TS 23.304 [48]</w:t>
      </w:r>
      <w:r w:rsidRPr="00F92F6B">
        <w:t>, between two or more nearby UEs, using NR technology but not traversing any network node</w:t>
      </w:r>
      <w:r w:rsidRPr="00F92F6B">
        <w:rPr>
          <w:rFonts w:eastAsia="Malgun Gothic"/>
          <w:lang w:eastAsia="ko-KR"/>
        </w:rPr>
        <w:t>.</w:t>
      </w:r>
    </w:p>
    <w:p w14:paraId="604FC215" w14:textId="5373FCF2" w:rsidR="00CA2ECE" w:rsidRPr="00F92F6B" w:rsidRDefault="0050129D" w:rsidP="0050129D">
      <w:pPr>
        <w:rPr>
          <w:rFonts w:eastAsia="Malgun Gothic"/>
          <w:lang w:eastAsia="ko-KR"/>
        </w:rPr>
      </w:pPr>
      <w:r w:rsidRPr="00F92F6B">
        <w:rPr>
          <w:b/>
        </w:rPr>
        <w:t xml:space="preserve">NR </w:t>
      </w:r>
      <w:proofErr w:type="spellStart"/>
      <w:r w:rsidRPr="00F92F6B">
        <w:rPr>
          <w:b/>
        </w:rPr>
        <w:t>sidelink</w:t>
      </w:r>
      <w:proofErr w:type="spellEnd"/>
      <w:r w:rsidRPr="00F92F6B">
        <w:rPr>
          <w:b/>
        </w:rPr>
        <w:t xml:space="preserve"> discovery</w:t>
      </w:r>
      <w:r w:rsidRPr="00F92F6B">
        <w:rPr>
          <w:bCs/>
        </w:rPr>
        <w:t>:</w:t>
      </w:r>
      <w:r w:rsidRPr="00F92F6B">
        <w:t xml:space="preserve"> AS functionality enabling </w:t>
      </w:r>
      <w:proofErr w:type="spellStart"/>
      <w:r w:rsidRPr="00F92F6B">
        <w:t>ProSe</w:t>
      </w:r>
      <w:proofErr w:type="spellEnd"/>
      <w:r w:rsidRPr="00F92F6B">
        <w:t xml:space="preserve"> non-Relay Discovery and </w:t>
      </w:r>
      <w:proofErr w:type="spellStart"/>
      <w:r w:rsidRPr="00F92F6B">
        <w:t>ProSe</w:t>
      </w:r>
      <w:proofErr w:type="spellEnd"/>
      <w:r w:rsidRPr="00F92F6B">
        <w:t xml:space="preserve"> UE-to-Network Relay discovery for Proximity based Services as defined in TS 23.304 [48] between two or more nearby UEs, using NR technology but not traversing any network node.</w:t>
      </w:r>
    </w:p>
    <w:p w14:paraId="37B37C62" w14:textId="77777777" w:rsidR="00A76193" w:rsidRPr="00F92F6B" w:rsidRDefault="00A76193" w:rsidP="00A76193">
      <w:r w:rsidRPr="00F92F6B">
        <w:rPr>
          <w:rFonts w:eastAsia="Malgun Gothic"/>
          <w:b/>
          <w:lang w:eastAsia="ko-KR"/>
        </w:rPr>
        <w:t>NTN Gateway</w:t>
      </w:r>
      <w:r w:rsidRPr="00F92F6B">
        <w:rPr>
          <w:rFonts w:eastAsia="Malgun Gothic"/>
          <w:lang w:eastAsia="ko-KR"/>
        </w:rPr>
        <w:t>: an earth station located at the surface of the earth, providing connectivity to the NTN payload using the feeder link. An NTN Gateway is a TNL node.</w:t>
      </w:r>
    </w:p>
    <w:p w14:paraId="7BB781E2" w14:textId="1691459D" w:rsidR="00A76193" w:rsidRPr="00F92F6B" w:rsidRDefault="00A76193" w:rsidP="00A76193">
      <w:pPr>
        <w:rPr>
          <w:b/>
        </w:rPr>
      </w:pPr>
      <w:r w:rsidRPr="00F92F6B">
        <w:rPr>
          <w:b/>
        </w:rPr>
        <w:t>NTN payload</w:t>
      </w:r>
      <w:r w:rsidRPr="00F92F6B">
        <w:rPr>
          <w:bCs/>
        </w:rPr>
        <w:t>:</w:t>
      </w:r>
      <w:r w:rsidRPr="00F92F6B">
        <w:t xml:space="preserve"> a network node, embarked on board a satellite or high altitude platform station, providing connectivity functions, between the service link and the feeder link. </w:t>
      </w:r>
      <w:r w:rsidR="00974F65" w:rsidRPr="00F92F6B">
        <w:t>T</w:t>
      </w:r>
      <w:r w:rsidRPr="00F92F6B">
        <w:t xml:space="preserve">he NTN payload </w:t>
      </w:r>
      <w:r w:rsidR="00974F65" w:rsidRPr="00F92F6B">
        <w:t>may be</w:t>
      </w:r>
      <w:r w:rsidRPr="00F92F6B">
        <w:t xml:space="preserve"> a TNL node</w:t>
      </w:r>
      <w:r w:rsidR="00974F65" w:rsidRPr="00F92F6B">
        <w:t xml:space="preserve"> (transparent payload) or a </w:t>
      </w:r>
      <w:proofErr w:type="spellStart"/>
      <w:r w:rsidR="00974F65" w:rsidRPr="00F92F6B">
        <w:t>gNB</w:t>
      </w:r>
      <w:proofErr w:type="spellEnd"/>
      <w:r w:rsidR="00974F65" w:rsidRPr="00F92F6B">
        <w:t xml:space="preserve"> (regenerative payload)</w:t>
      </w:r>
      <w:r w:rsidRPr="00F92F6B">
        <w:t>.</w:t>
      </w:r>
    </w:p>
    <w:p w14:paraId="6ED58814" w14:textId="77777777" w:rsidR="00D1127D" w:rsidRPr="00F92F6B" w:rsidRDefault="00D1127D" w:rsidP="00D1127D">
      <w:r w:rsidRPr="00F92F6B">
        <w:rPr>
          <w:b/>
        </w:rPr>
        <w:t>Numerology</w:t>
      </w:r>
      <w:r w:rsidRPr="00F92F6B">
        <w:t xml:space="preserve">: corresponds to one subcarrier spacing in the frequency domain. By scaling a </w:t>
      </w:r>
      <w:r w:rsidR="004B4E62" w:rsidRPr="00F92F6B">
        <w:t xml:space="preserve">reference </w:t>
      </w:r>
      <w:r w:rsidRPr="00F92F6B">
        <w:t xml:space="preserve">subcarrier spacing by an integer </w:t>
      </w:r>
      <w:r w:rsidRPr="00F92F6B">
        <w:rPr>
          <w:i/>
        </w:rPr>
        <w:t>N</w:t>
      </w:r>
      <w:r w:rsidRPr="00F92F6B">
        <w:t>, different numerologies can be defined.</w:t>
      </w:r>
    </w:p>
    <w:p w14:paraId="75A5E7D5" w14:textId="77777777" w:rsidR="002C3C4C" w:rsidRPr="00F92F6B" w:rsidRDefault="002C3C4C" w:rsidP="002C3C4C">
      <w:r w:rsidRPr="00F92F6B">
        <w:rPr>
          <w:b/>
        </w:rPr>
        <w:t>Offline model training:</w:t>
      </w:r>
      <w:r w:rsidRPr="00F92F6B">
        <w:t xml:space="preserve"> an AI/ML training process where the model is trained based on collected dataset, and where the trained model is later used or delivered for inference.</w:t>
      </w:r>
    </w:p>
    <w:p w14:paraId="10D2490D" w14:textId="7AD7224B" w:rsidR="003B0F0F" w:rsidRPr="00F92F6B" w:rsidRDefault="003B0F0F" w:rsidP="003B0F0F">
      <w:r w:rsidRPr="00F92F6B">
        <w:rPr>
          <w:b/>
        </w:rPr>
        <w:t>Parent node</w:t>
      </w:r>
      <w:r w:rsidRPr="00F92F6B">
        <w:t>: IAB-MT</w:t>
      </w:r>
      <w:r w:rsidR="00924A48" w:rsidRPr="00F92F6B">
        <w:rPr>
          <w:rFonts w:eastAsia="SimSun"/>
          <w:bCs/>
        </w:rPr>
        <w:t>'</w:t>
      </w:r>
      <w:r w:rsidR="009C2DAC" w:rsidRPr="00F92F6B">
        <w:rPr>
          <w:rFonts w:eastAsia="SimSun"/>
          <w:bCs/>
        </w:rPr>
        <w:t xml:space="preserve">s </w:t>
      </w:r>
      <w:r w:rsidR="009C2DAC" w:rsidRPr="00F92F6B">
        <w:rPr>
          <w:bCs/>
        </w:rPr>
        <w:t>or mobile IAB-MT</w:t>
      </w:r>
      <w:r w:rsidR="00240746" w:rsidRPr="00F92F6B">
        <w:t>'</w:t>
      </w:r>
      <w:r w:rsidRPr="00F92F6B">
        <w:t xml:space="preserve">s next hop neighbour node; the parent node can be </w:t>
      </w:r>
      <w:r w:rsidR="009C2DAC" w:rsidRPr="00F92F6B">
        <w:rPr>
          <w:rFonts w:eastAsia="SimSun"/>
        </w:rPr>
        <w:t>an</w:t>
      </w:r>
      <w:r w:rsidR="009C2DAC" w:rsidRPr="00F92F6B">
        <w:t xml:space="preserve"> </w:t>
      </w:r>
      <w:r w:rsidRPr="00F92F6B">
        <w:t>IAB-node or IAB-donor-DU</w:t>
      </w:r>
    </w:p>
    <w:p w14:paraId="651BE2D2" w14:textId="77777777" w:rsidR="00EA4798" w:rsidRPr="00F92F6B" w:rsidRDefault="00EA4798" w:rsidP="00EA4798">
      <w:pPr>
        <w:rPr>
          <w:lang w:eastAsia="ko-KR"/>
        </w:rPr>
      </w:pPr>
      <w:r w:rsidRPr="00F92F6B">
        <w:rPr>
          <w:rFonts w:hint="eastAsia"/>
          <w:b/>
          <w:bCs/>
          <w:lang w:eastAsia="ko-KR"/>
        </w:rPr>
        <w:t>Parent UE:</w:t>
      </w:r>
      <w:r w:rsidRPr="00F92F6B">
        <w:rPr>
          <w:rFonts w:hint="eastAsia"/>
          <w:lang w:eastAsia="ko-KR"/>
        </w:rPr>
        <w:t xml:space="preserve"> a U2N Remote UE or U2N Relay UE</w:t>
      </w:r>
      <w:r w:rsidRPr="00F92F6B">
        <w:rPr>
          <w:lang w:eastAsia="ko-KR"/>
        </w:rPr>
        <w:t>’</w:t>
      </w:r>
      <w:r w:rsidRPr="00F92F6B">
        <w:rPr>
          <w:rFonts w:hint="eastAsia"/>
          <w:lang w:eastAsia="ko-KR"/>
        </w:rPr>
        <w:t>s next hop U2N Relay UE in upstream direction for serving the U2N Remote UE in U2N Relay communication.</w:t>
      </w:r>
    </w:p>
    <w:p w14:paraId="4435A06B" w14:textId="480A9935" w:rsidR="009B7933" w:rsidRPr="00F92F6B" w:rsidRDefault="00A06653" w:rsidP="009B7933">
      <w:r w:rsidRPr="00F92F6B">
        <w:rPr>
          <w:b/>
          <w:bCs/>
        </w:rPr>
        <w:t>PC5 Relay RLC channel</w:t>
      </w:r>
      <w:r w:rsidRPr="00F92F6B">
        <w:t xml:space="preserve">: an RLC channel between L2 U2N Remote UE and L2 U2N Relay UE, </w:t>
      </w:r>
      <w:r w:rsidR="00EA4798" w:rsidRPr="00F92F6B">
        <w:rPr>
          <w:rFonts w:hint="eastAsia"/>
          <w:lang w:eastAsia="ko-KR"/>
        </w:rPr>
        <w:t xml:space="preserve">between L2 U2N Relay UEs (in case of multi-hop L2 U2N relay communication), </w:t>
      </w:r>
      <w:r w:rsidRPr="00F92F6B">
        <w:t>or between L2 U2U Remote UE and L2 U2U Relay UE, which is used to transport packets over PC5 for L2 UE-to-Network/UE-to-UE Relay</w:t>
      </w:r>
      <w:r w:rsidRPr="00F92F6B">
        <w:rPr>
          <w:b/>
          <w:bCs/>
        </w:rPr>
        <w:t>.</w:t>
      </w:r>
    </w:p>
    <w:p w14:paraId="7E923277" w14:textId="77777777" w:rsidR="00CC1F0E" w:rsidRPr="00F92F6B" w:rsidRDefault="00CC1F0E" w:rsidP="00CC1F0E">
      <w:pPr>
        <w:keepLines/>
      </w:pPr>
      <w:r w:rsidRPr="00F92F6B">
        <w:rPr>
          <w:b/>
        </w:rPr>
        <w:t>PDU Set</w:t>
      </w:r>
      <w:r w:rsidRPr="00F92F6B">
        <w:t>: one or more PDUs carrying the payload of one unit of information generated at the application level (e.g. frame(s) or video slice(s) for XR Services), as defined in TS 23.501 [3].</w:t>
      </w:r>
    </w:p>
    <w:p w14:paraId="6E492CD8" w14:textId="77777777" w:rsidR="00152617" w:rsidRPr="00F92F6B" w:rsidRDefault="00152617" w:rsidP="00152617">
      <w:pPr>
        <w:rPr>
          <w:bCs/>
        </w:rPr>
      </w:pPr>
      <w:r w:rsidRPr="00F92F6B">
        <w:rPr>
          <w:b/>
        </w:rPr>
        <w:t>PLMN Cell</w:t>
      </w:r>
      <w:r w:rsidRPr="00F92F6B">
        <w:rPr>
          <w:bCs/>
        </w:rPr>
        <w:t>: a cell of the PLMN.</w:t>
      </w:r>
    </w:p>
    <w:p w14:paraId="4E38F43A" w14:textId="77777777" w:rsidR="00DB371D" w:rsidRPr="00F92F6B" w:rsidRDefault="00DB371D" w:rsidP="00DB371D">
      <w:pPr>
        <w:rPr>
          <w:bCs/>
        </w:rPr>
      </w:pPr>
      <w:r w:rsidRPr="00F92F6B">
        <w:rPr>
          <w:b/>
        </w:rPr>
        <w:t>RACH-less LTM</w:t>
      </w:r>
      <w:r w:rsidRPr="00F92F6B">
        <w:rPr>
          <w:bCs/>
        </w:rPr>
        <w:t>: an LTM cell switch procedure where UE skips the random access procedure.</w:t>
      </w:r>
    </w:p>
    <w:p w14:paraId="2A5054DC" w14:textId="105C95A5" w:rsidR="005C04EF" w:rsidRPr="00F92F6B" w:rsidRDefault="005C04EF" w:rsidP="005C04EF">
      <w:pPr>
        <w:rPr>
          <w:lang w:eastAsia="ko-KR"/>
        </w:rPr>
      </w:pPr>
      <w:proofErr w:type="spellStart"/>
      <w:r w:rsidRPr="00F92F6B">
        <w:rPr>
          <w:b/>
          <w:lang w:eastAsia="ko-KR"/>
        </w:rPr>
        <w:t>RedCap</w:t>
      </w:r>
      <w:proofErr w:type="spellEnd"/>
      <w:r w:rsidRPr="00F92F6B">
        <w:rPr>
          <w:b/>
          <w:lang w:eastAsia="ko-KR"/>
        </w:rPr>
        <w:t xml:space="preserve"> UE</w:t>
      </w:r>
      <w:r w:rsidRPr="00F92F6B">
        <w:rPr>
          <w:bCs/>
          <w:lang w:eastAsia="ko-KR"/>
        </w:rPr>
        <w:t>:</w:t>
      </w:r>
      <w:r w:rsidRPr="00F92F6B">
        <w:rPr>
          <w:lang w:eastAsia="ko-KR"/>
        </w:rPr>
        <w:t xml:space="preserve"> </w:t>
      </w:r>
      <w:r w:rsidR="00FF7354" w:rsidRPr="00F92F6B">
        <w:rPr>
          <w:lang w:eastAsia="ko-KR"/>
        </w:rPr>
        <w:t>a</w:t>
      </w:r>
      <w:r w:rsidRPr="00F92F6B">
        <w:rPr>
          <w:lang w:eastAsia="ko-KR"/>
        </w:rPr>
        <w:t xml:space="preserve"> UE with reduced capabilities as specified in clause 4.2.</w:t>
      </w:r>
      <w:r w:rsidR="004D6BDF" w:rsidRPr="00F92F6B">
        <w:rPr>
          <w:lang w:eastAsia="ko-KR"/>
        </w:rPr>
        <w:t>21</w:t>
      </w:r>
      <w:r w:rsidRPr="00F92F6B">
        <w:rPr>
          <w:lang w:eastAsia="ko-KR"/>
        </w:rPr>
        <w:t>.</w:t>
      </w:r>
      <w:r w:rsidR="004D6BDF" w:rsidRPr="00F92F6B">
        <w:rPr>
          <w:lang w:eastAsia="ko-KR"/>
        </w:rPr>
        <w:t>1</w:t>
      </w:r>
      <w:r w:rsidRPr="00F92F6B">
        <w:rPr>
          <w:lang w:eastAsia="ko-KR"/>
        </w:rPr>
        <w:t xml:space="preserve"> in TS 38.306 [11].</w:t>
      </w:r>
    </w:p>
    <w:p w14:paraId="7E8AC404" w14:textId="099261B9" w:rsidR="009B7933" w:rsidRPr="00F92F6B" w:rsidRDefault="009B7933" w:rsidP="009B7933">
      <w:pPr>
        <w:rPr>
          <w:rFonts w:eastAsiaTheme="minorEastAsia"/>
          <w:bCs/>
        </w:rPr>
      </w:pPr>
      <w:r w:rsidRPr="00F92F6B">
        <w:rPr>
          <w:rFonts w:eastAsiaTheme="minorEastAsia"/>
          <w:b/>
        </w:rPr>
        <w:t>Relay discovery</w:t>
      </w:r>
      <w:r w:rsidRPr="00F92F6B">
        <w:rPr>
          <w:rFonts w:eastAsiaTheme="minorEastAsia"/>
          <w:bCs/>
        </w:rPr>
        <w:t xml:space="preserve">: </w:t>
      </w:r>
      <w:r w:rsidRPr="00F92F6B">
        <w:t xml:space="preserve">AS functionality enabling 5G </w:t>
      </w:r>
      <w:proofErr w:type="spellStart"/>
      <w:r w:rsidRPr="00F92F6B">
        <w:t>ProSe</w:t>
      </w:r>
      <w:proofErr w:type="spellEnd"/>
      <w:r w:rsidRPr="00F92F6B">
        <w:t xml:space="preserve"> UE-to-Network Relay Discovery as defined in TS 23.304 </w:t>
      </w:r>
      <w:r w:rsidR="003330AF" w:rsidRPr="00F92F6B">
        <w:t>[48]</w:t>
      </w:r>
      <w:r w:rsidRPr="00F92F6B">
        <w:t>, using NR technology but not traversing any network node.</w:t>
      </w:r>
    </w:p>
    <w:p w14:paraId="30166A9F" w14:textId="77777777" w:rsidR="00A76193" w:rsidRPr="00F92F6B" w:rsidRDefault="00A76193" w:rsidP="00A76193">
      <w:r w:rsidRPr="00F92F6B">
        <w:rPr>
          <w:b/>
        </w:rPr>
        <w:t>Satellite</w:t>
      </w:r>
      <w:r w:rsidRPr="00F92F6B">
        <w:rPr>
          <w:bCs/>
        </w:rPr>
        <w:t>:</w:t>
      </w:r>
      <w:r w:rsidRPr="00F92F6B">
        <w:rPr>
          <w:b/>
        </w:rPr>
        <w:t xml:space="preserve"> </w:t>
      </w:r>
      <w:r w:rsidRPr="00F92F6B">
        <w:t>a space-borne vehicle orbiting the Earth embarking the NTN payload.</w:t>
      </w:r>
    </w:p>
    <w:p w14:paraId="0B2D3E21" w14:textId="77777777" w:rsidR="000D2200" w:rsidRPr="00F92F6B" w:rsidRDefault="00A76193" w:rsidP="000D2200">
      <w:r w:rsidRPr="00F92F6B">
        <w:rPr>
          <w:b/>
        </w:rPr>
        <w:t>Service link</w:t>
      </w:r>
      <w:r w:rsidRPr="00F92F6B">
        <w:rPr>
          <w:bCs/>
        </w:rPr>
        <w:t>:</w:t>
      </w:r>
      <w:r w:rsidRPr="00F92F6B">
        <w:rPr>
          <w:b/>
        </w:rPr>
        <w:t xml:space="preserve"> </w:t>
      </w:r>
      <w:r w:rsidR="00FF7354" w:rsidRPr="00F92F6B">
        <w:t>w</w:t>
      </w:r>
      <w:r w:rsidRPr="00F92F6B">
        <w:t>ireless link between the NTN payload and UE.</w:t>
      </w:r>
    </w:p>
    <w:p w14:paraId="61B5301C" w14:textId="710CC907" w:rsidR="000D2200" w:rsidRPr="00F92F6B" w:rsidRDefault="000D2200" w:rsidP="000D2200">
      <w:proofErr w:type="spellStart"/>
      <w:r w:rsidRPr="00F92F6B">
        <w:rPr>
          <w:b/>
        </w:rPr>
        <w:t>Sidelink</w:t>
      </w:r>
      <w:proofErr w:type="spellEnd"/>
      <w:r w:rsidRPr="00F92F6B">
        <w:rPr>
          <w:b/>
        </w:rPr>
        <w:t xml:space="preserve"> Discovery RSRP:</w:t>
      </w:r>
      <w:r w:rsidRPr="00F92F6B">
        <w:t xml:space="preserve"> RSRP measurements on PC5 link related to NR </w:t>
      </w:r>
      <w:proofErr w:type="spellStart"/>
      <w:r w:rsidRPr="00F92F6B">
        <w:t>sidelink</w:t>
      </w:r>
      <w:proofErr w:type="spellEnd"/>
      <w:r w:rsidRPr="00F92F6B">
        <w:t xml:space="preserve"> discovery</w:t>
      </w:r>
      <w:r w:rsidR="00F552F4" w:rsidRPr="00F92F6B">
        <w:t>.</w:t>
      </w:r>
    </w:p>
    <w:p w14:paraId="670520C3" w14:textId="35EAF1F9" w:rsidR="00A76193" w:rsidRPr="00F92F6B" w:rsidRDefault="000D2200" w:rsidP="000D2200">
      <w:pPr>
        <w:rPr>
          <w:b/>
        </w:rPr>
      </w:pPr>
      <w:proofErr w:type="spellStart"/>
      <w:r w:rsidRPr="00F92F6B">
        <w:rPr>
          <w:b/>
        </w:rPr>
        <w:t>Sidelink</w:t>
      </w:r>
      <w:proofErr w:type="spellEnd"/>
      <w:r w:rsidRPr="00F92F6B">
        <w:rPr>
          <w:b/>
        </w:rPr>
        <w:t xml:space="preserve"> RSRP: </w:t>
      </w:r>
      <w:r w:rsidRPr="00F92F6B">
        <w:t xml:space="preserve">RSRP measurements on PC5 link related to NR </w:t>
      </w:r>
      <w:proofErr w:type="spellStart"/>
      <w:r w:rsidRPr="00F92F6B">
        <w:t>sidelink</w:t>
      </w:r>
      <w:proofErr w:type="spellEnd"/>
      <w:r w:rsidRPr="00F92F6B">
        <w:t xml:space="preserve"> communication</w:t>
      </w:r>
      <w:r w:rsidR="00F552F4" w:rsidRPr="00F92F6B">
        <w:t>.</w:t>
      </w:r>
    </w:p>
    <w:p w14:paraId="084A525C" w14:textId="77777777" w:rsidR="00D30E19" w:rsidRPr="00F92F6B" w:rsidRDefault="00D30E19" w:rsidP="00D30E19">
      <w:pPr>
        <w:rPr>
          <w:bCs/>
        </w:rPr>
      </w:pPr>
      <w:r w:rsidRPr="00F92F6B">
        <w:rPr>
          <w:b/>
        </w:rPr>
        <w:t>SNPN Access Mode</w:t>
      </w:r>
      <w:r w:rsidRPr="00F92F6B">
        <w:rPr>
          <w:bCs/>
        </w:rPr>
        <w:t>: mode of operation whereby a UE only accesses SNPNs.</w:t>
      </w:r>
    </w:p>
    <w:p w14:paraId="26463883" w14:textId="77777777" w:rsidR="00D30E19" w:rsidRPr="00F92F6B" w:rsidRDefault="00D30E19" w:rsidP="00D30E19">
      <w:pPr>
        <w:rPr>
          <w:bCs/>
        </w:rPr>
      </w:pPr>
      <w:r w:rsidRPr="00F92F6B">
        <w:rPr>
          <w:b/>
        </w:rPr>
        <w:t>SNPN-only cell</w:t>
      </w:r>
      <w:r w:rsidRPr="00F92F6B">
        <w:rPr>
          <w:bCs/>
        </w:rPr>
        <w:t>: a cell that is only available for normal service for SNPN subscribers.</w:t>
      </w:r>
    </w:p>
    <w:p w14:paraId="6EF2D00E" w14:textId="77777777" w:rsidR="00C475D3" w:rsidRPr="00F92F6B" w:rsidRDefault="00C475D3" w:rsidP="00C475D3">
      <w:pPr>
        <w:rPr>
          <w:bCs/>
        </w:rPr>
      </w:pPr>
      <w:r w:rsidRPr="00F92F6B">
        <w:rPr>
          <w:b/>
        </w:rPr>
        <w:t>SNPN Identity</w:t>
      </w:r>
      <w:r w:rsidRPr="00F92F6B">
        <w:rPr>
          <w:bCs/>
        </w:rPr>
        <w:t xml:space="preserve">: the </w:t>
      </w:r>
      <w:r w:rsidRPr="00F92F6B">
        <w:t>identity of Stand-alone NPN defined by the pair (PLMN ID, NID).</w:t>
      </w:r>
    </w:p>
    <w:p w14:paraId="7854FA7B" w14:textId="77777777" w:rsidR="00471AE7" w:rsidRPr="00F92F6B" w:rsidRDefault="00471AE7" w:rsidP="00471AE7">
      <w:r w:rsidRPr="00F92F6B">
        <w:rPr>
          <w:b/>
          <w:bCs/>
        </w:rPr>
        <w:t>Special Cell:</w:t>
      </w:r>
      <w:r w:rsidRPr="00F92F6B">
        <w:t xml:space="preserve"> For Dual Connectivity operation the term Special Cell refers to the </w:t>
      </w:r>
      <w:proofErr w:type="spellStart"/>
      <w:r w:rsidRPr="00F92F6B">
        <w:t>PCell</w:t>
      </w:r>
      <w:proofErr w:type="spellEnd"/>
      <w:r w:rsidRPr="00F92F6B">
        <w:t xml:space="preserve"> of the MCG or the </w:t>
      </w:r>
      <w:proofErr w:type="spellStart"/>
      <w:r w:rsidRPr="00F92F6B">
        <w:t>PSCell</w:t>
      </w:r>
      <w:proofErr w:type="spellEnd"/>
      <w:r w:rsidRPr="00F92F6B">
        <w:t xml:space="preserve"> of the SCG, otherwise, in case of NR Standalone, the term Special Cell refers to the </w:t>
      </w:r>
      <w:proofErr w:type="spellStart"/>
      <w:r w:rsidRPr="00F92F6B">
        <w:t>PCell</w:t>
      </w:r>
      <w:proofErr w:type="spellEnd"/>
      <w:r w:rsidRPr="00F92F6B">
        <w:t>.</w:t>
      </w:r>
    </w:p>
    <w:p w14:paraId="34888859" w14:textId="2788D20E" w:rsidR="002C3C4C" w:rsidRPr="00F92F6B" w:rsidRDefault="002C3C4C" w:rsidP="002C3C4C">
      <w:pPr>
        <w:rPr>
          <w:bCs/>
        </w:rPr>
      </w:pPr>
      <w:r w:rsidRPr="00F92F6B">
        <w:rPr>
          <w:b/>
        </w:rPr>
        <w:t xml:space="preserve">Supported </w:t>
      </w:r>
      <w:r w:rsidR="003741C5" w:rsidRPr="00F92F6B">
        <w:rPr>
          <w:b/>
        </w:rPr>
        <w:t>(</w:t>
      </w:r>
      <w:r w:rsidRPr="00F92F6B">
        <w:rPr>
          <w:b/>
        </w:rPr>
        <w:t>AI/ML</w:t>
      </w:r>
      <w:r w:rsidR="003741C5" w:rsidRPr="00F92F6B">
        <w:rPr>
          <w:b/>
        </w:rPr>
        <w:t>)</w:t>
      </w:r>
      <w:r w:rsidRPr="00F92F6B">
        <w:rPr>
          <w:b/>
        </w:rPr>
        <w:t xml:space="preserve"> functionality: </w:t>
      </w:r>
      <w:r w:rsidRPr="00F92F6B">
        <w:t>AI/ML functionality which can be indicated by using UE capability information.</w:t>
      </w:r>
    </w:p>
    <w:p w14:paraId="74249A73" w14:textId="66920E24" w:rsidR="00FE12B3" w:rsidRPr="00F92F6B" w:rsidRDefault="00FE12B3" w:rsidP="00FE12B3">
      <w:pPr>
        <w:rPr>
          <w:b/>
        </w:rPr>
      </w:pPr>
      <w:r w:rsidRPr="00F92F6B">
        <w:rPr>
          <w:b/>
        </w:rPr>
        <w:t>Transmit/Receive Point</w:t>
      </w:r>
      <w:r w:rsidRPr="00F92F6B">
        <w:rPr>
          <w:bCs/>
        </w:rPr>
        <w:t>:</w:t>
      </w:r>
      <w:r w:rsidRPr="00F92F6B">
        <w:rPr>
          <w:b/>
        </w:rPr>
        <w:t xml:space="preserve"> </w:t>
      </w:r>
      <w:r w:rsidR="003D2FFF" w:rsidRPr="00F92F6B">
        <w:rPr>
          <w:bCs/>
        </w:rPr>
        <w:t>p</w:t>
      </w:r>
      <w:r w:rsidRPr="00F92F6B">
        <w:rPr>
          <w:bCs/>
        </w:rPr>
        <w:t xml:space="preserve">art of the </w:t>
      </w:r>
      <w:proofErr w:type="spellStart"/>
      <w:r w:rsidRPr="00F92F6B">
        <w:rPr>
          <w:bCs/>
        </w:rPr>
        <w:t>gNB</w:t>
      </w:r>
      <w:proofErr w:type="spellEnd"/>
      <w:r w:rsidRPr="00F92F6B">
        <w:rPr>
          <w:bCs/>
        </w:rPr>
        <w:t xml:space="preserve"> transmitting and receiving radio signals to/from UE according to physical layer properties and parameters inherent to that element.</w:t>
      </w:r>
    </w:p>
    <w:p w14:paraId="031E1CE7" w14:textId="7F6FCA51" w:rsidR="009B7933" w:rsidRPr="00F92F6B" w:rsidRDefault="009B7933" w:rsidP="009B7933">
      <w:r w:rsidRPr="00F92F6B">
        <w:rPr>
          <w:b/>
        </w:rPr>
        <w:t>U2N Relay UE</w:t>
      </w:r>
      <w:r w:rsidRPr="00F92F6B">
        <w:rPr>
          <w:bCs/>
        </w:rPr>
        <w:t>:</w:t>
      </w:r>
      <w:r w:rsidRPr="00F92F6B">
        <w:t xml:space="preserve"> a UE that provides functionality to support connectivity to the network for U2N Remote UE(s).</w:t>
      </w:r>
      <w:r w:rsidR="00EA4798" w:rsidRPr="00F92F6B">
        <w:rPr>
          <w:rFonts w:hint="eastAsia"/>
          <w:lang w:eastAsia="ko-KR"/>
        </w:rPr>
        <w:t xml:space="preserve"> Up to three L2 U2N Relay UEs (i.e. one Last U2N Relay and up to two Intermediate U2N Relays </w:t>
      </w:r>
      <w:r w:rsidR="00EA4798" w:rsidRPr="00F92F6B">
        <w:rPr>
          <w:lang w:eastAsia="ko-KR"/>
        </w:rPr>
        <w:t>including</w:t>
      </w:r>
      <w:r w:rsidR="00EA4798" w:rsidRPr="00F92F6B">
        <w:rPr>
          <w:rFonts w:hint="eastAsia"/>
          <w:lang w:eastAsia="ko-KR"/>
        </w:rPr>
        <w:t xml:space="preserve"> one First U2N Relay) can be configured for serving a L2 U2N Remote UE in multi-hop L2 U2N Relay communication in this release.</w:t>
      </w:r>
    </w:p>
    <w:p w14:paraId="354777B3" w14:textId="5E284B06" w:rsidR="009B7933" w:rsidRPr="00F92F6B" w:rsidRDefault="009B7933" w:rsidP="009B7933">
      <w:pPr>
        <w:rPr>
          <w:b/>
        </w:rPr>
      </w:pPr>
      <w:r w:rsidRPr="00F92F6B">
        <w:rPr>
          <w:b/>
        </w:rPr>
        <w:t>U2N Remote UE</w:t>
      </w:r>
      <w:r w:rsidRPr="00F92F6B">
        <w:rPr>
          <w:bCs/>
        </w:rPr>
        <w:t xml:space="preserve">: </w:t>
      </w:r>
      <w:r w:rsidRPr="00F92F6B">
        <w:t xml:space="preserve">a UE that communicates with the network via </w:t>
      </w:r>
      <w:r w:rsidR="00EA4798" w:rsidRPr="00F92F6B">
        <w:rPr>
          <w:rFonts w:hint="eastAsia"/>
          <w:lang w:eastAsia="ko-KR"/>
        </w:rPr>
        <w:t>one or more</w:t>
      </w:r>
      <w:r w:rsidRPr="00F92F6B">
        <w:t xml:space="preserve"> U2N Relay UE</w:t>
      </w:r>
      <w:r w:rsidR="00EA4798" w:rsidRPr="00F92F6B">
        <w:rPr>
          <w:rFonts w:hint="eastAsia"/>
          <w:lang w:eastAsia="ko-KR"/>
        </w:rPr>
        <w:t>s on an indirect path</w:t>
      </w:r>
      <w:r w:rsidRPr="00F92F6B">
        <w:t>.</w:t>
      </w:r>
    </w:p>
    <w:p w14:paraId="47D3F07B" w14:textId="77777777" w:rsidR="00A06653" w:rsidRPr="00F92F6B" w:rsidRDefault="00A06653" w:rsidP="00A06653">
      <w:r w:rsidRPr="00F92F6B">
        <w:rPr>
          <w:b/>
        </w:rPr>
        <w:t>U2U Relay UE</w:t>
      </w:r>
      <w:r w:rsidRPr="00F92F6B">
        <w:t>: a UE that provides functionality to support connectivity between two U2U Remote UEs.</w:t>
      </w:r>
    </w:p>
    <w:p w14:paraId="28BD87BC" w14:textId="77777777" w:rsidR="00A06653" w:rsidRPr="00F92F6B" w:rsidRDefault="00A06653" w:rsidP="00A06653">
      <w:r w:rsidRPr="00F92F6B">
        <w:rPr>
          <w:b/>
        </w:rPr>
        <w:t>U2U Remote UE</w:t>
      </w:r>
      <w:r w:rsidRPr="00F92F6B">
        <w:t>: a UE that communicates with other UE(s) via a U2U Relay UE.</w:t>
      </w:r>
    </w:p>
    <w:p w14:paraId="244E4D4A" w14:textId="77777777" w:rsidR="00EA4798" w:rsidRPr="00F92F6B" w:rsidRDefault="002C3C4C" w:rsidP="00EA4798">
      <w:r w:rsidRPr="00F92F6B">
        <w:rPr>
          <w:b/>
        </w:rPr>
        <w:t>UE-side (AI/ML) model:</w:t>
      </w:r>
      <w:r w:rsidRPr="00F92F6B">
        <w:t xml:space="preserve"> an AI/ML model whose inference is performed at the UE.</w:t>
      </w:r>
    </w:p>
    <w:p w14:paraId="6AF7C2AF" w14:textId="295A3040" w:rsidR="00EA4798" w:rsidRPr="00F92F6B" w:rsidRDefault="00EA4798" w:rsidP="00EA4798">
      <w:pPr>
        <w:rPr>
          <w:lang w:eastAsia="ko-KR"/>
        </w:rPr>
      </w:pPr>
      <w:r w:rsidRPr="00F92F6B">
        <w:rPr>
          <w:b/>
          <w:bCs/>
        </w:rPr>
        <w:t>UE-to-Network Relay</w:t>
      </w:r>
      <w:r w:rsidRPr="00F92F6B">
        <w:rPr>
          <w:rFonts w:hint="eastAsia"/>
          <w:b/>
          <w:bCs/>
          <w:lang w:eastAsia="ko-KR"/>
        </w:rPr>
        <w:t xml:space="preserve"> communication:</w:t>
      </w:r>
      <w:r w:rsidRPr="00F92F6B">
        <w:rPr>
          <w:rFonts w:hint="eastAsia"/>
          <w:lang w:eastAsia="ko-KR"/>
        </w:rPr>
        <w:t xml:space="preserve"> </w:t>
      </w:r>
      <w:r w:rsidRPr="00F92F6B">
        <w:rPr>
          <w:lang w:eastAsia="ko-KR"/>
        </w:rPr>
        <w:t>A mode of communication in which a UE communicates with the network through a</w:t>
      </w:r>
      <w:r w:rsidRPr="00F92F6B">
        <w:rPr>
          <w:rFonts w:hint="eastAsia"/>
          <w:lang w:eastAsia="ko-KR"/>
        </w:rPr>
        <w:t>n</w:t>
      </w:r>
      <w:r w:rsidRPr="00F92F6B">
        <w:rPr>
          <w:lang w:eastAsia="ko-KR"/>
        </w:rPr>
        <w:t xml:space="preserve"> </w:t>
      </w:r>
      <w:r w:rsidRPr="00F92F6B">
        <w:rPr>
          <w:rFonts w:hint="eastAsia"/>
          <w:lang w:eastAsia="ko-KR"/>
        </w:rPr>
        <w:t xml:space="preserve">indirect </w:t>
      </w:r>
      <w:r w:rsidRPr="00F92F6B">
        <w:rPr>
          <w:lang w:eastAsia="ko-KR"/>
        </w:rPr>
        <w:t xml:space="preserve">path involving </w:t>
      </w:r>
      <w:r w:rsidRPr="00F92F6B">
        <w:rPr>
          <w:rFonts w:hint="eastAsia"/>
          <w:lang w:eastAsia="ko-KR"/>
        </w:rPr>
        <w:t xml:space="preserve">only </w:t>
      </w:r>
      <w:r w:rsidRPr="00F92F6B">
        <w:rPr>
          <w:lang w:eastAsia="ko-KR"/>
        </w:rPr>
        <w:t xml:space="preserve">one </w:t>
      </w:r>
      <w:r w:rsidRPr="00F92F6B">
        <w:rPr>
          <w:rFonts w:hint="eastAsia"/>
          <w:lang w:eastAsia="ko-KR"/>
        </w:rPr>
        <w:t xml:space="preserve">U2N Relay UE for single-hop L2 U2N Relay communication </w:t>
      </w:r>
      <w:r w:rsidRPr="00F92F6B">
        <w:rPr>
          <w:lang w:eastAsia="ko-KR"/>
        </w:rPr>
        <w:t xml:space="preserve">or </w:t>
      </w:r>
      <w:r w:rsidRPr="00F92F6B">
        <w:rPr>
          <w:rFonts w:hint="eastAsia"/>
          <w:lang w:eastAsia="ko-KR"/>
        </w:rPr>
        <w:t>multiple</w:t>
      </w:r>
      <w:r w:rsidRPr="00F92F6B">
        <w:rPr>
          <w:lang w:eastAsia="ko-KR"/>
        </w:rPr>
        <w:t xml:space="preserve"> </w:t>
      </w:r>
      <w:r w:rsidRPr="00F92F6B">
        <w:rPr>
          <w:rFonts w:hint="eastAsia"/>
          <w:lang w:eastAsia="ko-KR"/>
        </w:rPr>
        <w:t xml:space="preserve">L2 U2N Relay </w:t>
      </w:r>
      <w:r w:rsidRPr="00F92F6B">
        <w:rPr>
          <w:lang w:eastAsia="ko-KR"/>
        </w:rPr>
        <w:t>UEs</w:t>
      </w:r>
      <w:r w:rsidRPr="00F92F6B">
        <w:rPr>
          <w:rFonts w:hint="eastAsia"/>
          <w:lang w:eastAsia="ko-KR"/>
        </w:rPr>
        <w:t xml:space="preserve"> for multi-hop L2 U2N Relay communication.</w:t>
      </w:r>
    </w:p>
    <w:p w14:paraId="351F4851" w14:textId="49EF899F" w:rsidR="002C3C4C" w:rsidRPr="00F92F6B" w:rsidRDefault="00EA4798" w:rsidP="00EA4798">
      <w:r w:rsidRPr="00F92F6B">
        <w:rPr>
          <w:b/>
          <w:bCs/>
        </w:rPr>
        <w:t>UE-to-Network Relay</w:t>
      </w:r>
      <w:r w:rsidRPr="00F92F6B">
        <w:rPr>
          <w:rFonts w:hint="eastAsia"/>
          <w:b/>
          <w:bCs/>
          <w:lang w:eastAsia="ko-KR"/>
        </w:rPr>
        <w:t xml:space="preserve"> discovery:</w:t>
      </w:r>
      <w:r w:rsidRPr="00F92F6B">
        <w:rPr>
          <w:rFonts w:eastAsia="MS Mincho"/>
        </w:rPr>
        <w:t xml:space="preserve"> A </w:t>
      </w:r>
      <w:r w:rsidRPr="00F92F6B">
        <w:rPr>
          <w:rFonts w:hint="eastAsia"/>
          <w:lang w:eastAsia="ko-KR"/>
        </w:rPr>
        <w:t xml:space="preserve">mode of </w:t>
      </w:r>
      <w:r w:rsidRPr="00F92F6B">
        <w:t xml:space="preserve">NR </w:t>
      </w:r>
      <w:proofErr w:type="spellStart"/>
      <w:r w:rsidRPr="00F92F6B">
        <w:t>sidelink</w:t>
      </w:r>
      <w:proofErr w:type="spellEnd"/>
      <w:r w:rsidRPr="00F92F6B">
        <w:t xml:space="preserve"> discovery </w:t>
      </w:r>
      <w:r w:rsidRPr="00F92F6B">
        <w:rPr>
          <w:rFonts w:hint="eastAsia"/>
          <w:lang w:eastAsia="ko-KR"/>
        </w:rPr>
        <w:t>in which a UE dis</w:t>
      </w:r>
      <w:r w:rsidR="00852351" w:rsidRPr="00F92F6B">
        <w:rPr>
          <w:lang w:eastAsia="ko-KR"/>
        </w:rPr>
        <w:t>c</w:t>
      </w:r>
      <w:r w:rsidRPr="00F92F6B">
        <w:rPr>
          <w:rFonts w:hint="eastAsia"/>
          <w:lang w:eastAsia="ko-KR"/>
        </w:rPr>
        <w:t>overs other UEs for U2N Relay communication</w:t>
      </w:r>
      <w:r w:rsidRPr="00F92F6B">
        <w:rPr>
          <w:rFonts w:eastAsia="MS Mincho"/>
        </w:rPr>
        <w:t>.</w:t>
      </w:r>
    </w:p>
    <w:p w14:paraId="3B46273D" w14:textId="435433B7" w:rsidR="003B0F0F" w:rsidRPr="00F92F6B" w:rsidRDefault="003B0F0F" w:rsidP="003B0F0F">
      <w:r w:rsidRPr="00F92F6B">
        <w:rPr>
          <w:b/>
        </w:rPr>
        <w:t>Upstream</w:t>
      </w:r>
      <w:r w:rsidRPr="00F92F6B">
        <w:t xml:space="preserve">: </w:t>
      </w:r>
      <w:r w:rsidR="003D2FFF" w:rsidRPr="00F92F6B">
        <w:t>d</w:t>
      </w:r>
      <w:r w:rsidRPr="00F92F6B">
        <w:t>irection toward parent node in IAB-topology</w:t>
      </w:r>
      <w:r w:rsidR="00EA4798" w:rsidRPr="00F92F6B">
        <w:rPr>
          <w:rFonts w:hint="eastAsia"/>
          <w:lang w:eastAsia="ko-KR"/>
        </w:rPr>
        <w:t xml:space="preserve"> or </w:t>
      </w:r>
      <w:proofErr w:type="spellStart"/>
      <w:r w:rsidR="00EA4798" w:rsidRPr="00F92F6B">
        <w:rPr>
          <w:rFonts w:hint="eastAsia"/>
          <w:lang w:eastAsia="ko-KR"/>
        </w:rPr>
        <w:t>gNB</w:t>
      </w:r>
      <w:proofErr w:type="spellEnd"/>
      <w:r w:rsidR="00EA4798" w:rsidRPr="00F92F6B">
        <w:rPr>
          <w:rFonts w:hint="eastAsia"/>
          <w:lang w:eastAsia="ko-KR"/>
        </w:rPr>
        <w:t xml:space="preserve"> in U2N</w:t>
      </w:r>
      <w:r w:rsidR="00EA4798" w:rsidRPr="00F92F6B">
        <w:t xml:space="preserve"> Relay</w:t>
      </w:r>
      <w:r w:rsidR="00EA4798" w:rsidRPr="00F92F6B">
        <w:rPr>
          <w:rFonts w:hint="eastAsia"/>
          <w:lang w:eastAsia="ko-KR"/>
        </w:rPr>
        <w:t xml:space="preserve"> communication</w:t>
      </w:r>
      <w:r w:rsidR="00C62375" w:rsidRPr="00F92F6B">
        <w:t>.</w:t>
      </w:r>
    </w:p>
    <w:p w14:paraId="61BA6618" w14:textId="32B8E0A3" w:rsidR="009B7933" w:rsidRPr="00F92F6B" w:rsidRDefault="009B7933" w:rsidP="009B7933">
      <w:proofErr w:type="spellStart"/>
      <w:r w:rsidRPr="00F92F6B">
        <w:rPr>
          <w:b/>
          <w:bCs/>
        </w:rPr>
        <w:t>Uu</w:t>
      </w:r>
      <w:proofErr w:type="spellEnd"/>
      <w:r w:rsidRPr="00F92F6B">
        <w:rPr>
          <w:b/>
          <w:bCs/>
        </w:rPr>
        <w:t xml:space="preserve"> Relay RLC channel</w:t>
      </w:r>
      <w:r w:rsidRPr="00F92F6B">
        <w:t xml:space="preserve">: an RLC channel between L2 U2N Relay UE </w:t>
      </w:r>
      <w:r w:rsidR="00A63B8B" w:rsidRPr="00F92F6B">
        <w:t xml:space="preserve">or MP Relay UE </w:t>
      </w:r>
      <w:r w:rsidRPr="00F92F6B">
        <w:t xml:space="preserve">and </w:t>
      </w:r>
      <w:proofErr w:type="spellStart"/>
      <w:r w:rsidRPr="00F92F6B">
        <w:t>gNB</w:t>
      </w:r>
      <w:proofErr w:type="spellEnd"/>
      <w:r w:rsidRPr="00F92F6B">
        <w:t xml:space="preserve">, which is used to transport packets over </w:t>
      </w:r>
      <w:proofErr w:type="spellStart"/>
      <w:r w:rsidRPr="00F92F6B">
        <w:t>Uu</w:t>
      </w:r>
      <w:proofErr w:type="spellEnd"/>
      <w:r w:rsidRPr="00F92F6B">
        <w:t xml:space="preserve"> for L2 UE-to-Network Relay</w:t>
      </w:r>
      <w:r w:rsidR="00A63B8B" w:rsidRPr="00F92F6B">
        <w:t xml:space="preserve"> or for indirect path in case of MP</w:t>
      </w:r>
      <w:r w:rsidRPr="00F92F6B">
        <w:t>.</w:t>
      </w:r>
    </w:p>
    <w:p w14:paraId="0D5C1393" w14:textId="77777777" w:rsidR="00CA2ECE" w:rsidRPr="00F92F6B" w:rsidRDefault="00CA2ECE" w:rsidP="00CA2ECE">
      <w:r w:rsidRPr="00F92F6B">
        <w:rPr>
          <w:b/>
        </w:rPr>
        <w:t xml:space="preserve">V2X </w:t>
      </w:r>
      <w:proofErr w:type="spellStart"/>
      <w:r w:rsidRPr="00F92F6B">
        <w:rPr>
          <w:b/>
        </w:rPr>
        <w:t>sidelink</w:t>
      </w:r>
      <w:proofErr w:type="spellEnd"/>
      <w:r w:rsidRPr="00F92F6B">
        <w:rPr>
          <w:b/>
          <w:lang w:eastAsia="ko-KR"/>
        </w:rPr>
        <w:t xml:space="preserve"> communication</w:t>
      </w:r>
      <w:r w:rsidRPr="00F92F6B">
        <w:t>:</w:t>
      </w:r>
      <w:r w:rsidRPr="00F92F6B">
        <w:rPr>
          <w:lang w:eastAsia="ko-KR"/>
        </w:rPr>
        <w:t xml:space="preserve"> </w:t>
      </w:r>
      <w:r w:rsidRPr="00F92F6B">
        <w:t>AS functionality enabling V2X communication as defined in TS 23.285 [41], between nearby UEs, using E-UTRA technology but not traversing any network node.</w:t>
      </w:r>
    </w:p>
    <w:p w14:paraId="5B9C9321" w14:textId="77777777" w:rsidR="00102215" w:rsidRPr="00F92F6B" w:rsidRDefault="00102215" w:rsidP="00102215">
      <w:r w:rsidRPr="00F92F6B">
        <w:rPr>
          <w:b/>
          <w:bCs/>
        </w:rPr>
        <w:t>WAB-</w:t>
      </w:r>
      <w:proofErr w:type="spellStart"/>
      <w:r w:rsidRPr="00F92F6B">
        <w:rPr>
          <w:b/>
          <w:bCs/>
        </w:rPr>
        <w:t>gNB</w:t>
      </w:r>
      <w:proofErr w:type="spellEnd"/>
      <w:r w:rsidRPr="00F92F6B">
        <w:t xml:space="preserve">: as defined in TS </w:t>
      </w:r>
      <w:r w:rsidRPr="00F92F6B">
        <w:rPr>
          <w:rFonts w:eastAsiaTheme="minorEastAsia" w:hint="eastAsia"/>
        </w:rPr>
        <w:t>38</w:t>
      </w:r>
      <w:r w:rsidRPr="00F92F6B">
        <w:t>.401 [4].</w:t>
      </w:r>
    </w:p>
    <w:p w14:paraId="20C5336E" w14:textId="77777777" w:rsidR="00102215" w:rsidRPr="00F92F6B" w:rsidRDefault="00102215" w:rsidP="00102215">
      <w:r w:rsidRPr="00F92F6B">
        <w:rPr>
          <w:b/>
          <w:bCs/>
        </w:rPr>
        <w:t>WAB-MT</w:t>
      </w:r>
      <w:r w:rsidRPr="00F92F6B">
        <w:t xml:space="preserve">: as defined in TS </w:t>
      </w:r>
      <w:r w:rsidRPr="00F92F6B">
        <w:rPr>
          <w:rFonts w:eastAsiaTheme="minorEastAsia" w:hint="eastAsia"/>
        </w:rPr>
        <w:t>38</w:t>
      </w:r>
      <w:r w:rsidRPr="00F92F6B">
        <w:t>.401 [4].</w:t>
      </w:r>
    </w:p>
    <w:p w14:paraId="4852BFA7" w14:textId="77777777" w:rsidR="00102215" w:rsidRPr="00F92F6B" w:rsidRDefault="00102215" w:rsidP="00102215">
      <w:r w:rsidRPr="00F92F6B">
        <w:rPr>
          <w:b/>
          <w:bCs/>
        </w:rPr>
        <w:t>WAB-node</w:t>
      </w:r>
      <w:r w:rsidRPr="00F92F6B">
        <w:t xml:space="preserve">: as defined in TS </w:t>
      </w:r>
      <w:r w:rsidRPr="00F92F6B">
        <w:rPr>
          <w:rFonts w:eastAsiaTheme="minorEastAsia" w:hint="eastAsia"/>
        </w:rPr>
        <w:t>38</w:t>
      </w:r>
      <w:r w:rsidRPr="00F92F6B">
        <w:t>.401 [4].</w:t>
      </w:r>
    </w:p>
    <w:p w14:paraId="20679BA9" w14:textId="77777777" w:rsidR="00D1127D" w:rsidRPr="00F92F6B" w:rsidRDefault="00D1127D" w:rsidP="00D1127D">
      <w:proofErr w:type="spellStart"/>
      <w:r w:rsidRPr="00F92F6B">
        <w:rPr>
          <w:b/>
        </w:rPr>
        <w:t>Xn</w:t>
      </w:r>
      <w:proofErr w:type="spellEnd"/>
      <w:r w:rsidRPr="00F92F6B">
        <w:rPr>
          <w:bCs/>
        </w:rPr>
        <w:t>:</w:t>
      </w:r>
      <w:r w:rsidRPr="00F92F6B">
        <w:t xml:space="preserve"> </w:t>
      </w:r>
      <w:r w:rsidR="00AD78C7" w:rsidRPr="00F92F6B">
        <w:t xml:space="preserve">network </w:t>
      </w:r>
      <w:r w:rsidRPr="00F92F6B">
        <w:t xml:space="preserve">interface between </w:t>
      </w:r>
      <w:r w:rsidR="00090E37" w:rsidRPr="00F92F6B">
        <w:t>NG-RAN nodes</w:t>
      </w:r>
      <w:r w:rsidRPr="00F92F6B">
        <w:t>.</w:t>
      </w:r>
    </w:p>
    <w:p w14:paraId="41CB7125" w14:textId="77777777" w:rsidR="00D52878" w:rsidRPr="00F92F6B"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219280680"/>
      <w:r w:rsidRPr="00F92F6B">
        <w:t>4</w:t>
      </w:r>
      <w:r w:rsidRPr="00F92F6B">
        <w:tab/>
      </w:r>
      <w:r w:rsidR="008A7D11" w:rsidRPr="00F92F6B">
        <w:t>Overall Architecture</w:t>
      </w:r>
      <w:r w:rsidR="00D52878" w:rsidRPr="00F92F6B">
        <w:t xml:space="preserve"> and Functional Split</w:t>
      </w:r>
      <w:bookmarkEnd w:id="46"/>
      <w:bookmarkEnd w:id="47"/>
      <w:bookmarkEnd w:id="48"/>
      <w:bookmarkEnd w:id="49"/>
      <w:bookmarkEnd w:id="50"/>
      <w:bookmarkEnd w:id="51"/>
      <w:bookmarkEnd w:id="52"/>
    </w:p>
    <w:p w14:paraId="34C06E9C" w14:textId="77777777" w:rsidR="00D52878" w:rsidRPr="00F92F6B"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219280681"/>
      <w:r w:rsidRPr="00F92F6B">
        <w:t>4.1</w:t>
      </w:r>
      <w:r w:rsidRPr="00F92F6B">
        <w:tab/>
        <w:t>Overall Architecture</w:t>
      </w:r>
      <w:bookmarkEnd w:id="53"/>
      <w:bookmarkEnd w:id="54"/>
      <w:bookmarkEnd w:id="55"/>
      <w:bookmarkEnd w:id="56"/>
      <w:bookmarkEnd w:id="57"/>
      <w:bookmarkEnd w:id="58"/>
      <w:bookmarkEnd w:id="59"/>
    </w:p>
    <w:p w14:paraId="55602C2A" w14:textId="77777777" w:rsidR="00A763C4" w:rsidRPr="00F92F6B" w:rsidRDefault="00A763C4" w:rsidP="00A763C4">
      <w:r w:rsidRPr="00F92F6B">
        <w:t>An NG-RAN node is either:</w:t>
      </w:r>
    </w:p>
    <w:p w14:paraId="658B2AC3" w14:textId="77777777" w:rsidR="00A763C4" w:rsidRPr="00F92F6B" w:rsidRDefault="00A763C4" w:rsidP="00A763C4">
      <w:pPr>
        <w:pStyle w:val="B1"/>
      </w:pPr>
      <w:r w:rsidRPr="00F92F6B">
        <w:t>-</w:t>
      </w:r>
      <w:r w:rsidRPr="00F92F6B">
        <w:tab/>
        <w:t xml:space="preserve">a </w:t>
      </w:r>
      <w:proofErr w:type="spellStart"/>
      <w:r w:rsidRPr="00F92F6B">
        <w:t>gNB</w:t>
      </w:r>
      <w:proofErr w:type="spellEnd"/>
      <w:r w:rsidRPr="00F92F6B">
        <w:t>, providing NR user plane and control plane protocol terminations towards the UE; or</w:t>
      </w:r>
    </w:p>
    <w:p w14:paraId="26F45D13" w14:textId="77777777" w:rsidR="00A763C4" w:rsidRPr="00F92F6B" w:rsidRDefault="00A763C4" w:rsidP="00AE068D">
      <w:pPr>
        <w:pStyle w:val="B1"/>
      </w:pPr>
      <w:r w:rsidRPr="00F92F6B">
        <w:t>-</w:t>
      </w:r>
      <w:r w:rsidRPr="00F92F6B">
        <w:tab/>
        <w:t>an ng-</w:t>
      </w:r>
      <w:proofErr w:type="spellStart"/>
      <w:r w:rsidRPr="00F92F6B">
        <w:t>eNB</w:t>
      </w:r>
      <w:proofErr w:type="spellEnd"/>
      <w:r w:rsidRPr="00F92F6B">
        <w:t>, providing E-UTRA user plane and control plane protocol terminations towards the UE.</w:t>
      </w:r>
    </w:p>
    <w:p w14:paraId="07A35A67" w14:textId="77777777" w:rsidR="00A763C4" w:rsidRPr="00F92F6B" w:rsidRDefault="00A763C4" w:rsidP="00A763C4">
      <w:r w:rsidRPr="00F92F6B">
        <w:t xml:space="preserve">The </w:t>
      </w:r>
      <w:proofErr w:type="spellStart"/>
      <w:r w:rsidRPr="00F92F6B">
        <w:t>gNBs</w:t>
      </w:r>
      <w:proofErr w:type="spellEnd"/>
      <w:r w:rsidRPr="00F92F6B">
        <w:t xml:space="preserve"> and ng-</w:t>
      </w:r>
      <w:proofErr w:type="spellStart"/>
      <w:r w:rsidRPr="00F92F6B">
        <w:t>eNBs</w:t>
      </w:r>
      <w:proofErr w:type="spellEnd"/>
      <w:r w:rsidRPr="00F92F6B">
        <w:t xml:space="preserve"> are interconnected with each other by means of the </w:t>
      </w:r>
      <w:proofErr w:type="spellStart"/>
      <w:r w:rsidRPr="00F92F6B">
        <w:t>Xn</w:t>
      </w:r>
      <w:proofErr w:type="spellEnd"/>
      <w:r w:rsidRPr="00F92F6B">
        <w:t xml:space="preserve"> interface. The </w:t>
      </w:r>
      <w:proofErr w:type="spellStart"/>
      <w:r w:rsidRPr="00F92F6B">
        <w:t>gNBs</w:t>
      </w:r>
      <w:proofErr w:type="spellEnd"/>
      <w:r w:rsidRPr="00F92F6B">
        <w:t xml:space="preserve"> and ng-</w:t>
      </w:r>
      <w:proofErr w:type="spellStart"/>
      <w:r w:rsidRPr="00F92F6B">
        <w:t>eNBs</w:t>
      </w:r>
      <w:proofErr w:type="spellEnd"/>
      <w:r w:rsidRPr="00F92F6B">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F92F6B" w:rsidRDefault="009C02F0" w:rsidP="00A9542F">
      <w:pPr>
        <w:pStyle w:val="NO"/>
      </w:pPr>
      <w:r w:rsidRPr="00F92F6B">
        <w:t>NOTE:</w:t>
      </w:r>
      <w:r w:rsidRPr="00F92F6B">
        <w:tab/>
        <w:t>The architecture and the F1 interface for a functional split are defined in TS 38.401 [4].</w:t>
      </w:r>
    </w:p>
    <w:p w14:paraId="5FE7E9B5" w14:textId="77777777" w:rsidR="00A763C4" w:rsidRPr="00F92F6B" w:rsidRDefault="00A763C4" w:rsidP="00A763C4">
      <w:r w:rsidRPr="00F92F6B">
        <w:t>The NG-RAN architecture is ill</w:t>
      </w:r>
      <w:r w:rsidR="00E6302E" w:rsidRPr="00F92F6B">
        <w:t>ustrated in Figure 4.1-1 below.</w:t>
      </w:r>
    </w:p>
    <w:p w14:paraId="5EFDAC14" w14:textId="77777777" w:rsidR="00A763C4" w:rsidRPr="00F92F6B" w:rsidRDefault="006159B0" w:rsidP="001D62FF">
      <w:pPr>
        <w:pStyle w:val="TH"/>
      </w:pPr>
      <w:r w:rsidRPr="00F92F6B">
        <w:rPr>
          <w:noProof/>
        </w:rPr>
        <w:object w:dxaOrig="7631" w:dyaOrig="4316" w14:anchorId="5151B26C">
          <v:shape id="_x0000_i1027" type="#_x0000_t75" style="width:381.15pt;height:3in" o:ole="">
            <v:imagedata r:id="rId17" o:title=""/>
          </v:shape>
          <o:OLEObject Type="Embed" ProgID="Visio.Drawing.11" ShapeID="_x0000_i1027" DrawAspect="Content" ObjectID="_1829898618" r:id="rId18"/>
        </w:object>
      </w:r>
    </w:p>
    <w:p w14:paraId="44BF679D" w14:textId="77777777" w:rsidR="00A763C4" w:rsidRPr="00F92F6B" w:rsidRDefault="00A763C4" w:rsidP="009722E7">
      <w:pPr>
        <w:pStyle w:val="TF"/>
      </w:pPr>
      <w:r w:rsidRPr="00F92F6B">
        <w:t>Figure 4.1-1:</w:t>
      </w:r>
      <w:r w:rsidR="00406538" w:rsidRPr="00F92F6B">
        <w:t xml:space="preserve"> </w:t>
      </w:r>
      <w:r w:rsidRPr="00F92F6B">
        <w:t>Overall Architecture</w:t>
      </w:r>
    </w:p>
    <w:p w14:paraId="7DF6BE89" w14:textId="77777777" w:rsidR="008A7D11" w:rsidRPr="00F92F6B"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219280682"/>
      <w:r w:rsidRPr="00F92F6B">
        <w:t>4.2</w:t>
      </w:r>
      <w:r w:rsidR="00001E11" w:rsidRPr="00F92F6B">
        <w:tab/>
        <w:t>Functional Split</w:t>
      </w:r>
      <w:bookmarkEnd w:id="60"/>
      <w:bookmarkEnd w:id="61"/>
      <w:bookmarkEnd w:id="62"/>
      <w:bookmarkEnd w:id="63"/>
      <w:bookmarkEnd w:id="64"/>
      <w:bookmarkEnd w:id="65"/>
      <w:bookmarkEnd w:id="66"/>
    </w:p>
    <w:p w14:paraId="7DF87910" w14:textId="77777777" w:rsidR="00D52878" w:rsidRPr="00F92F6B" w:rsidRDefault="00D52878" w:rsidP="00D52878">
      <w:r w:rsidRPr="00F92F6B">
        <w:t xml:space="preserve">The </w:t>
      </w:r>
      <w:proofErr w:type="spellStart"/>
      <w:r w:rsidRPr="00F92F6B">
        <w:rPr>
          <w:b/>
        </w:rPr>
        <w:t>gNB</w:t>
      </w:r>
      <w:proofErr w:type="spellEnd"/>
      <w:r w:rsidRPr="00F92F6B">
        <w:t xml:space="preserve"> </w:t>
      </w:r>
      <w:r w:rsidR="00E511C7" w:rsidRPr="00F92F6B">
        <w:t xml:space="preserve">and </w:t>
      </w:r>
      <w:r w:rsidR="00E511C7" w:rsidRPr="00F92F6B">
        <w:rPr>
          <w:b/>
          <w:bCs/>
        </w:rPr>
        <w:t>ng-</w:t>
      </w:r>
      <w:proofErr w:type="spellStart"/>
      <w:r w:rsidR="00E511C7" w:rsidRPr="00F92F6B">
        <w:rPr>
          <w:b/>
          <w:bCs/>
        </w:rPr>
        <w:t>eNB</w:t>
      </w:r>
      <w:proofErr w:type="spellEnd"/>
      <w:r w:rsidR="00E511C7" w:rsidRPr="00F92F6B">
        <w:t xml:space="preserve"> </w:t>
      </w:r>
      <w:r w:rsidR="00414E96" w:rsidRPr="00F92F6B">
        <w:t>host the following functions:</w:t>
      </w:r>
    </w:p>
    <w:p w14:paraId="40495F36" w14:textId="53C75BC3" w:rsidR="00D52878" w:rsidRPr="00F92F6B" w:rsidRDefault="00D52878" w:rsidP="00D52878">
      <w:pPr>
        <w:pStyle w:val="B1"/>
      </w:pPr>
      <w:r w:rsidRPr="00F92F6B">
        <w:t>-</w:t>
      </w:r>
      <w:r w:rsidRPr="00F92F6B">
        <w:tab/>
        <w:t>Functions for Radio Resource Management: Radio Bearer Control, Radio Admission Control, Connection Mobility Control, Dynamic allocation of resources to UEs in uplink</w:t>
      </w:r>
      <w:r w:rsidR="005C2151" w:rsidRPr="00F92F6B">
        <w:t>,</w:t>
      </w:r>
      <w:r w:rsidRPr="00F92F6B">
        <w:t xml:space="preserve"> downlink </w:t>
      </w:r>
      <w:r w:rsidR="005C2151" w:rsidRPr="00F92F6B">
        <w:t xml:space="preserve">and </w:t>
      </w:r>
      <w:proofErr w:type="spellStart"/>
      <w:r w:rsidR="005C2151" w:rsidRPr="00F92F6B">
        <w:t>sidelink</w:t>
      </w:r>
      <w:proofErr w:type="spellEnd"/>
      <w:r w:rsidR="005C2151" w:rsidRPr="00F92F6B">
        <w:t xml:space="preserve"> </w:t>
      </w:r>
      <w:r w:rsidRPr="00F92F6B">
        <w:t>(scheduling);</w:t>
      </w:r>
    </w:p>
    <w:p w14:paraId="59D672F5" w14:textId="6BBFA4ED" w:rsidR="00D52878" w:rsidRPr="00F92F6B" w:rsidRDefault="00D52878" w:rsidP="00D52878">
      <w:pPr>
        <w:pStyle w:val="B1"/>
      </w:pPr>
      <w:r w:rsidRPr="00F92F6B">
        <w:t>-</w:t>
      </w:r>
      <w:r w:rsidRPr="00F92F6B">
        <w:tab/>
        <w:t xml:space="preserve">IP </w:t>
      </w:r>
      <w:r w:rsidR="00A96591" w:rsidRPr="00F92F6B">
        <w:t xml:space="preserve">and Ethernet </w:t>
      </w:r>
      <w:r w:rsidRPr="00F92F6B">
        <w:t>header compression</w:t>
      </w:r>
      <w:r w:rsidR="00603167" w:rsidRPr="00F92F6B">
        <w:t>,</w:t>
      </w:r>
      <w:r w:rsidRPr="00F92F6B">
        <w:t xml:space="preserve"> </w:t>
      </w:r>
      <w:r w:rsidR="006902F5" w:rsidRPr="00F92F6B">
        <w:t xml:space="preserve">uplink data decompression, </w:t>
      </w:r>
      <w:r w:rsidRPr="00F92F6B">
        <w:t xml:space="preserve">encryption </w:t>
      </w:r>
      <w:r w:rsidR="00603167" w:rsidRPr="00F92F6B">
        <w:t>and integrity protection</w:t>
      </w:r>
      <w:r w:rsidR="00C75A92" w:rsidRPr="00F92F6B">
        <w:t xml:space="preserve"> of data</w:t>
      </w:r>
      <w:r w:rsidRPr="00F92F6B">
        <w:t>;</w:t>
      </w:r>
    </w:p>
    <w:p w14:paraId="130500C4" w14:textId="77777777" w:rsidR="00D52878" w:rsidRPr="00F92F6B" w:rsidRDefault="00D52878" w:rsidP="00D52878">
      <w:pPr>
        <w:pStyle w:val="B1"/>
      </w:pPr>
      <w:r w:rsidRPr="00F92F6B">
        <w:t>-</w:t>
      </w:r>
      <w:r w:rsidRPr="00F92F6B">
        <w:tab/>
        <w:t>Selection of an AMF at UE attachment when no routing to an AMF can be determined from the information provided by the UE;</w:t>
      </w:r>
    </w:p>
    <w:p w14:paraId="41FB17ED" w14:textId="77777777" w:rsidR="00D52878" w:rsidRPr="00F92F6B" w:rsidRDefault="00D52878" w:rsidP="00D52878">
      <w:pPr>
        <w:pStyle w:val="B1"/>
      </w:pPr>
      <w:r w:rsidRPr="00F92F6B">
        <w:t>-</w:t>
      </w:r>
      <w:r w:rsidRPr="00F92F6B">
        <w:tab/>
        <w:t>Routing of User Plane data towards UPF(s);</w:t>
      </w:r>
    </w:p>
    <w:p w14:paraId="58D1A5D4" w14:textId="77777777" w:rsidR="00603167" w:rsidRPr="00F92F6B" w:rsidRDefault="00603167" w:rsidP="00603167">
      <w:pPr>
        <w:pStyle w:val="B1"/>
      </w:pPr>
      <w:r w:rsidRPr="00F92F6B">
        <w:t>-</w:t>
      </w:r>
      <w:r w:rsidRPr="00F92F6B">
        <w:tab/>
        <w:t>Routing of Control Plane information towards AMF;</w:t>
      </w:r>
    </w:p>
    <w:p w14:paraId="7DD3A1D6" w14:textId="77777777" w:rsidR="00603167" w:rsidRPr="00F92F6B" w:rsidRDefault="00603167" w:rsidP="00603167">
      <w:pPr>
        <w:pStyle w:val="B1"/>
      </w:pPr>
      <w:r w:rsidRPr="00F92F6B">
        <w:t>-</w:t>
      </w:r>
      <w:r w:rsidRPr="00F92F6B">
        <w:tab/>
        <w:t>Connection setup and release;</w:t>
      </w:r>
    </w:p>
    <w:p w14:paraId="3AF47731" w14:textId="77777777" w:rsidR="00D52878" w:rsidRPr="00F92F6B" w:rsidRDefault="00D52878" w:rsidP="00D52878">
      <w:pPr>
        <w:pStyle w:val="B1"/>
      </w:pPr>
      <w:r w:rsidRPr="00F92F6B">
        <w:t>-</w:t>
      </w:r>
      <w:r w:rsidRPr="00F92F6B">
        <w:tab/>
        <w:t>Scheduling and transmission of paging messages;</w:t>
      </w:r>
    </w:p>
    <w:p w14:paraId="4F8D74BB" w14:textId="77777777" w:rsidR="00D52878" w:rsidRPr="00F92F6B" w:rsidRDefault="00D52878" w:rsidP="00D52878">
      <w:pPr>
        <w:pStyle w:val="B1"/>
      </w:pPr>
      <w:r w:rsidRPr="00F92F6B">
        <w:t>-</w:t>
      </w:r>
      <w:r w:rsidRPr="00F92F6B">
        <w:tab/>
        <w:t>Scheduling and transmission of system broadcast information (originated from the AMF or O</w:t>
      </w:r>
      <w:r w:rsidR="00CE28FA" w:rsidRPr="00F92F6B">
        <w:t>A</w:t>
      </w:r>
      <w:r w:rsidRPr="00F92F6B">
        <w:t>M);</w:t>
      </w:r>
    </w:p>
    <w:p w14:paraId="00C41349" w14:textId="77777777" w:rsidR="00603167" w:rsidRPr="00F92F6B" w:rsidRDefault="00D52878" w:rsidP="00D52878">
      <w:pPr>
        <w:pStyle w:val="B1"/>
      </w:pPr>
      <w:r w:rsidRPr="00F92F6B">
        <w:t>-</w:t>
      </w:r>
      <w:r w:rsidRPr="00F92F6B">
        <w:tab/>
        <w:t>Measurement and measurement reporting configuration for mobility and scheduling</w:t>
      </w:r>
      <w:r w:rsidR="00603167" w:rsidRPr="00F92F6B">
        <w:t>;</w:t>
      </w:r>
    </w:p>
    <w:p w14:paraId="7D2499D4" w14:textId="77777777" w:rsidR="00603167" w:rsidRPr="00F92F6B" w:rsidRDefault="00603167" w:rsidP="00603167">
      <w:pPr>
        <w:pStyle w:val="B1"/>
        <w:rPr>
          <w:rFonts w:eastAsia="SimSun"/>
        </w:rPr>
      </w:pPr>
      <w:r w:rsidRPr="00F92F6B">
        <w:t>-</w:t>
      </w:r>
      <w:r w:rsidRPr="00F92F6B">
        <w:tab/>
        <w:t>Transport level packet marking in the uplink;</w:t>
      </w:r>
    </w:p>
    <w:p w14:paraId="002E50B5" w14:textId="77777777" w:rsidR="00603167" w:rsidRPr="00F92F6B" w:rsidRDefault="00603167" w:rsidP="00603167">
      <w:pPr>
        <w:pStyle w:val="B1"/>
        <w:rPr>
          <w:rFonts w:eastAsia="SimSun"/>
        </w:rPr>
      </w:pPr>
      <w:r w:rsidRPr="00F92F6B">
        <w:rPr>
          <w:rFonts w:eastAsia="SimSun"/>
        </w:rPr>
        <w:t>-</w:t>
      </w:r>
      <w:r w:rsidR="001D62FF" w:rsidRPr="00F92F6B">
        <w:rPr>
          <w:rFonts w:eastAsia="SimSun"/>
        </w:rPr>
        <w:tab/>
      </w:r>
      <w:r w:rsidRPr="00F92F6B">
        <w:t>Session Management</w:t>
      </w:r>
      <w:r w:rsidRPr="00F92F6B">
        <w:rPr>
          <w:rFonts w:eastAsia="SimSun"/>
        </w:rPr>
        <w:t>;</w:t>
      </w:r>
    </w:p>
    <w:p w14:paraId="0BDAE3FC" w14:textId="77777777" w:rsidR="00603167" w:rsidRPr="00F92F6B" w:rsidRDefault="00603167" w:rsidP="00603167">
      <w:pPr>
        <w:pStyle w:val="B1"/>
        <w:rPr>
          <w:rFonts w:eastAsia="SimSun"/>
        </w:rPr>
      </w:pPr>
      <w:r w:rsidRPr="00F92F6B">
        <w:t>-</w:t>
      </w:r>
      <w:r w:rsidRPr="00F92F6B">
        <w:tab/>
      </w:r>
      <w:r w:rsidRPr="00F92F6B">
        <w:rPr>
          <w:rFonts w:eastAsia="SimSun"/>
        </w:rPr>
        <w:t xml:space="preserve">Support of </w:t>
      </w:r>
      <w:r w:rsidRPr="00F92F6B">
        <w:t>Network Slic</w:t>
      </w:r>
      <w:r w:rsidRPr="00F92F6B">
        <w:rPr>
          <w:rFonts w:eastAsia="SimSun"/>
        </w:rPr>
        <w:t>ing;</w:t>
      </w:r>
    </w:p>
    <w:p w14:paraId="6768DED0" w14:textId="77777777" w:rsidR="00603167" w:rsidRPr="00F92F6B" w:rsidRDefault="00603167" w:rsidP="00603167">
      <w:pPr>
        <w:pStyle w:val="B1"/>
        <w:rPr>
          <w:rFonts w:eastAsia="SimSun"/>
        </w:rPr>
      </w:pPr>
      <w:r w:rsidRPr="00F92F6B">
        <w:t>-</w:t>
      </w:r>
      <w:r w:rsidRPr="00F92F6B">
        <w:rPr>
          <w:rFonts w:eastAsia="SimSun"/>
        </w:rPr>
        <w:tab/>
        <w:t>QoS Flow management and mapping to data radio bearers;</w:t>
      </w:r>
    </w:p>
    <w:p w14:paraId="3D38B67B" w14:textId="77777777" w:rsidR="00BD14F5" w:rsidRPr="00F92F6B" w:rsidRDefault="00BD14F5" w:rsidP="001D62FF">
      <w:pPr>
        <w:pStyle w:val="B1"/>
        <w:rPr>
          <w:rFonts w:eastAsia="SimSun"/>
        </w:rPr>
      </w:pPr>
      <w:r w:rsidRPr="00F92F6B">
        <w:t>-</w:t>
      </w:r>
      <w:r w:rsidRPr="00F92F6B">
        <w:tab/>
      </w:r>
      <w:r w:rsidRPr="00F92F6B">
        <w:rPr>
          <w:rFonts w:eastAsia="SimSun"/>
        </w:rPr>
        <w:t>Support</w:t>
      </w:r>
      <w:r w:rsidRPr="00F92F6B">
        <w:t xml:space="preserve"> of UEs in RRC_INACTIVE state</w:t>
      </w:r>
      <w:r w:rsidRPr="00F92F6B">
        <w:rPr>
          <w:rFonts w:eastAsia="SimSun"/>
        </w:rPr>
        <w:t>;</w:t>
      </w:r>
    </w:p>
    <w:p w14:paraId="43BD70F0" w14:textId="77777777" w:rsidR="00603167" w:rsidRPr="00F92F6B" w:rsidRDefault="00603167" w:rsidP="00603167">
      <w:pPr>
        <w:pStyle w:val="B1"/>
      </w:pPr>
      <w:r w:rsidRPr="00F92F6B">
        <w:t>-</w:t>
      </w:r>
      <w:r w:rsidRPr="00F92F6B">
        <w:rPr>
          <w:rFonts w:eastAsia="SimSun"/>
        </w:rPr>
        <w:tab/>
      </w:r>
      <w:r w:rsidRPr="00F92F6B">
        <w:t>Distribution function for NAS messages;</w:t>
      </w:r>
    </w:p>
    <w:p w14:paraId="55A28260" w14:textId="77777777" w:rsidR="00603167" w:rsidRPr="00F92F6B" w:rsidRDefault="00603167" w:rsidP="00603167">
      <w:pPr>
        <w:pStyle w:val="B1"/>
      </w:pPr>
      <w:r w:rsidRPr="00F92F6B">
        <w:t>-</w:t>
      </w:r>
      <w:r w:rsidRPr="00F92F6B">
        <w:tab/>
        <w:t>Radio access network sharing;</w:t>
      </w:r>
    </w:p>
    <w:p w14:paraId="567078E3" w14:textId="77777777" w:rsidR="00603167" w:rsidRPr="00F92F6B" w:rsidRDefault="00603167" w:rsidP="00603167">
      <w:pPr>
        <w:pStyle w:val="B1"/>
      </w:pPr>
      <w:r w:rsidRPr="00F92F6B">
        <w:t>-</w:t>
      </w:r>
      <w:r w:rsidRPr="00F92F6B">
        <w:tab/>
        <w:t>Dual Connectivity;</w:t>
      </w:r>
    </w:p>
    <w:p w14:paraId="33DA7867" w14:textId="77777777" w:rsidR="00036E1A" w:rsidRPr="00F92F6B" w:rsidRDefault="00603167" w:rsidP="00036E1A">
      <w:pPr>
        <w:pStyle w:val="B1"/>
      </w:pPr>
      <w:r w:rsidRPr="00F92F6B">
        <w:t>-</w:t>
      </w:r>
      <w:r w:rsidRPr="00F92F6B">
        <w:tab/>
        <w:t>Tight interworking between NR and E-UTRA</w:t>
      </w:r>
      <w:r w:rsidR="00C62375" w:rsidRPr="00F92F6B">
        <w:t>;</w:t>
      </w:r>
    </w:p>
    <w:p w14:paraId="5F49DC63" w14:textId="77777777" w:rsidR="00036E1A" w:rsidRPr="00F92F6B" w:rsidRDefault="00036E1A" w:rsidP="00036E1A">
      <w:pPr>
        <w:pStyle w:val="B1"/>
      </w:pPr>
      <w:r w:rsidRPr="00F92F6B">
        <w:rPr>
          <w:rFonts w:eastAsia="SimSun"/>
        </w:rPr>
        <w:t>-</w:t>
      </w:r>
      <w:r w:rsidRPr="00F92F6B">
        <w:rPr>
          <w:rFonts w:eastAsia="SimSun"/>
        </w:rPr>
        <w:tab/>
      </w:r>
      <w:r w:rsidRPr="00F92F6B">
        <w:t xml:space="preserve">Maintain security and radio configuration for </w:t>
      </w:r>
      <w:r w:rsidRPr="00F92F6B">
        <w:rPr>
          <w:rFonts w:eastAsia="SimSun"/>
        </w:rPr>
        <w:t>User</w:t>
      </w:r>
      <w:r w:rsidRPr="00F92F6B">
        <w:t xml:space="preserve"> Plane </w:t>
      </w:r>
      <w:proofErr w:type="spellStart"/>
      <w:r w:rsidRPr="00F92F6B">
        <w:t>CIoT</w:t>
      </w:r>
      <w:proofErr w:type="spellEnd"/>
      <w:r w:rsidRPr="00F92F6B">
        <w:t xml:space="preserve"> 5GS Optimi</w:t>
      </w:r>
      <w:r w:rsidRPr="00F92F6B">
        <w:rPr>
          <w:rFonts w:eastAsia="SimSun"/>
        </w:rPr>
        <w:t>s</w:t>
      </w:r>
      <w:r w:rsidRPr="00F92F6B">
        <w:t>ation, as defined in TS 23.501</w:t>
      </w:r>
      <w:r w:rsidRPr="00F92F6B">
        <w:rPr>
          <w:rFonts w:eastAsia="SimSun"/>
        </w:rPr>
        <w:t xml:space="preserve"> [</w:t>
      </w:r>
      <w:r w:rsidR="002577B6" w:rsidRPr="00F92F6B">
        <w:rPr>
          <w:rFonts w:eastAsia="SimSun"/>
        </w:rPr>
        <w:t>3</w:t>
      </w:r>
      <w:r w:rsidRPr="00F92F6B">
        <w:rPr>
          <w:rFonts w:eastAsia="SimSun"/>
        </w:rPr>
        <w:t>] (ng-</w:t>
      </w:r>
      <w:proofErr w:type="spellStart"/>
      <w:r w:rsidRPr="00F92F6B">
        <w:rPr>
          <w:rFonts w:eastAsia="SimSun"/>
        </w:rPr>
        <w:t>eNB</w:t>
      </w:r>
      <w:proofErr w:type="spellEnd"/>
      <w:r w:rsidRPr="00F92F6B">
        <w:rPr>
          <w:rFonts w:eastAsia="SimSun"/>
        </w:rPr>
        <w:t xml:space="preserve"> only)</w:t>
      </w:r>
      <w:r w:rsidR="00C62375" w:rsidRPr="00F92F6B">
        <w:t>.</w:t>
      </w:r>
    </w:p>
    <w:p w14:paraId="2F989B0E" w14:textId="77777777" w:rsidR="00D52878" w:rsidRPr="00F92F6B" w:rsidRDefault="00036E1A" w:rsidP="00653C72">
      <w:pPr>
        <w:pStyle w:val="NO"/>
      </w:pPr>
      <w:r w:rsidRPr="00F92F6B">
        <w:t>NOTE</w:t>
      </w:r>
      <w:r w:rsidR="002577B6" w:rsidRPr="00F92F6B">
        <w:t xml:space="preserve"> 1</w:t>
      </w:r>
      <w:r w:rsidRPr="00F92F6B">
        <w:t>:</w:t>
      </w:r>
      <w:r w:rsidRPr="00F92F6B">
        <w:tab/>
        <w:t>BL UE or UE in enhanced coverage is only supported by ng-</w:t>
      </w:r>
      <w:proofErr w:type="spellStart"/>
      <w:r w:rsidRPr="00F92F6B">
        <w:t>eNB</w:t>
      </w:r>
      <w:proofErr w:type="spellEnd"/>
      <w:r w:rsidRPr="00F92F6B">
        <w:t>, see TS 36.300 [2].</w:t>
      </w:r>
    </w:p>
    <w:p w14:paraId="0C8140CE" w14:textId="77777777" w:rsidR="002577B6" w:rsidRPr="00F92F6B" w:rsidRDefault="002577B6" w:rsidP="002577B6">
      <w:pPr>
        <w:pStyle w:val="NO"/>
      </w:pPr>
      <w:r w:rsidRPr="00F92F6B">
        <w:t>NOTE 2:</w:t>
      </w:r>
      <w:r w:rsidRPr="00F92F6B">
        <w:tab/>
        <w:t>NB-IoT UE is only supported by ng-</w:t>
      </w:r>
      <w:proofErr w:type="spellStart"/>
      <w:r w:rsidRPr="00F92F6B">
        <w:t>eNB</w:t>
      </w:r>
      <w:proofErr w:type="spellEnd"/>
      <w:r w:rsidRPr="00F92F6B">
        <w:t>, see TS 36.300 [2].</w:t>
      </w:r>
    </w:p>
    <w:p w14:paraId="559FD4B5" w14:textId="77777777" w:rsidR="00603167" w:rsidRPr="00F92F6B" w:rsidRDefault="00603167" w:rsidP="00603167">
      <w:r w:rsidRPr="00F92F6B">
        <w:t xml:space="preserve">The </w:t>
      </w:r>
      <w:r w:rsidRPr="00F92F6B">
        <w:rPr>
          <w:b/>
        </w:rPr>
        <w:t>AMF</w:t>
      </w:r>
      <w:r w:rsidRPr="00F92F6B">
        <w:t xml:space="preserve"> hosts the following main functions (see TS 23.501 [3]):</w:t>
      </w:r>
    </w:p>
    <w:p w14:paraId="6FB01498" w14:textId="77777777" w:rsidR="00603167" w:rsidRPr="00F92F6B" w:rsidRDefault="00603167" w:rsidP="00603167">
      <w:pPr>
        <w:pStyle w:val="B1"/>
      </w:pPr>
      <w:r w:rsidRPr="00F92F6B">
        <w:t>-</w:t>
      </w:r>
      <w:r w:rsidRPr="00F92F6B">
        <w:tab/>
        <w:t>NAS signalling termination;</w:t>
      </w:r>
    </w:p>
    <w:p w14:paraId="5112FA30" w14:textId="77777777" w:rsidR="00603167" w:rsidRPr="00F92F6B" w:rsidRDefault="00603167" w:rsidP="00603167">
      <w:pPr>
        <w:pStyle w:val="B1"/>
      </w:pPr>
      <w:r w:rsidRPr="00F92F6B">
        <w:t>-</w:t>
      </w:r>
      <w:r w:rsidRPr="00F92F6B">
        <w:tab/>
        <w:t>NAS signalling security;</w:t>
      </w:r>
    </w:p>
    <w:p w14:paraId="6014DDB9" w14:textId="77777777" w:rsidR="00603167" w:rsidRPr="00F92F6B" w:rsidRDefault="00603167" w:rsidP="00603167">
      <w:pPr>
        <w:pStyle w:val="B1"/>
      </w:pPr>
      <w:r w:rsidRPr="00F92F6B">
        <w:t>-</w:t>
      </w:r>
      <w:r w:rsidRPr="00F92F6B">
        <w:tab/>
        <w:t>AS Security control;</w:t>
      </w:r>
    </w:p>
    <w:p w14:paraId="1B8AFDB1" w14:textId="77777777" w:rsidR="00603167" w:rsidRPr="00F92F6B" w:rsidRDefault="00603167" w:rsidP="00603167">
      <w:pPr>
        <w:pStyle w:val="B1"/>
      </w:pPr>
      <w:r w:rsidRPr="00F92F6B">
        <w:t>-</w:t>
      </w:r>
      <w:r w:rsidRPr="00F92F6B">
        <w:tab/>
        <w:t>Inter CN node signalling for mobility between 3GPP access networks;</w:t>
      </w:r>
    </w:p>
    <w:p w14:paraId="3E332FF7" w14:textId="77777777" w:rsidR="00603167" w:rsidRPr="00F92F6B" w:rsidRDefault="00603167" w:rsidP="00603167">
      <w:pPr>
        <w:pStyle w:val="B1"/>
      </w:pPr>
      <w:r w:rsidRPr="00F92F6B">
        <w:t>-</w:t>
      </w:r>
      <w:r w:rsidRPr="00F92F6B">
        <w:tab/>
        <w:t>Idle mode UE Reachability (including control and execution of paging retransmission);</w:t>
      </w:r>
    </w:p>
    <w:p w14:paraId="4CC3E734" w14:textId="77777777" w:rsidR="00603167" w:rsidRPr="00F92F6B" w:rsidRDefault="00603167" w:rsidP="00603167">
      <w:pPr>
        <w:pStyle w:val="B1"/>
      </w:pPr>
      <w:r w:rsidRPr="00F92F6B">
        <w:t>-</w:t>
      </w:r>
      <w:r w:rsidRPr="00F92F6B">
        <w:tab/>
        <w:t>Registration Area management;</w:t>
      </w:r>
    </w:p>
    <w:p w14:paraId="128992E1" w14:textId="77777777" w:rsidR="00603167" w:rsidRPr="00F92F6B" w:rsidRDefault="00603167" w:rsidP="00603167">
      <w:pPr>
        <w:pStyle w:val="B1"/>
      </w:pPr>
      <w:r w:rsidRPr="00F92F6B">
        <w:t>-</w:t>
      </w:r>
      <w:r w:rsidRPr="00F92F6B">
        <w:tab/>
      </w:r>
      <w:r w:rsidRPr="00F92F6B">
        <w:rPr>
          <w:rFonts w:eastAsia="SimSun"/>
        </w:rPr>
        <w:t>Support of intra-system and inter-system mobility</w:t>
      </w:r>
      <w:r w:rsidRPr="00F92F6B">
        <w:t>;</w:t>
      </w:r>
    </w:p>
    <w:p w14:paraId="42D4852D" w14:textId="77777777" w:rsidR="00603167" w:rsidRPr="00F92F6B" w:rsidRDefault="00603167" w:rsidP="00603167">
      <w:pPr>
        <w:pStyle w:val="B1"/>
      </w:pPr>
      <w:r w:rsidRPr="00F92F6B">
        <w:t>-</w:t>
      </w:r>
      <w:r w:rsidRPr="00F92F6B">
        <w:tab/>
        <w:t>Access Authentication;</w:t>
      </w:r>
    </w:p>
    <w:p w14:paraId="6E05D51A" w14:textId="77777777" w:rsidR="00603167" w:rsidRPr="00F92F6B" w:rsidRDefault="00603167" w:rsidP="00603167">
      <w:pPr>
        <w:pStyle w:val="B1"/>
      </w:pPr>
      <w:r w:rsidRPr="00F92F6B">
        <w:t>-</w:t>
      </w:r>
      <w:r w:rsidRPr="00F92F6B">
        <w:tab/>
        <w:t>Access Authorization including check of roaming rights;</w:t>
      </w:r>
    </w:p>
    <w:p w14:paraId="70CD4AC4" w14:textId="77777777" w:rsidR="00603167" w:rsidRPr="00F92F6B" w:rsidRDefault="00603167" w:rsidP="001D62FF">
      <w:pPr>
        <w:pStyle w:val="B1"/>
        <w:rPr>
          <w:lang w:eastAsia="ko-KR"/>
        </w:rPr>
      </w:pPr>
      <w:r w:rsidRPr="00F92F6B">
        <w:rPr>
          <w:rFonts w:eastAsia="Malgun Gothic"/>
          <w:lang w:eastAsia="ko-KR"/>
        </w:rPr>
        <w:t>-</w:t>
      </w:r>
      <w:r w:rsidRPr="00F92F6B">
        <w:rPr>
          <w:rFonts w:eastAsia="Malgun Gothic"/>
          <w:lang w:eastAsia="ko-KR"/>
        </w:rPr>
        <w:tab/>
      </w:r>
      <w:r w:rsidRPr="00F92F6B">
        <w:rPr>
          <w:lang w:eastAsia="ko-KR"/>
        </w:rPr>
        <w:t>Mobility management contr</w:t>
      </w:r>
      <w:r w:rsidR="002B49A4" w:rsidRPr="00F92F6B">
        <w:rPr>
          <w:lang w:eastAsia="ko-KR"/>
        </w:rPr>
        <w:t>ol (subscription and policies);</w:t>
      </w:r>
    </w:p>
    <w:p w14:paraId="0EBA3904" w14:textId="77777777" w:rsidR="00603167" w:rsidRPr="00F92F6B" w:rsidRDefault="00603167" w:rsidP="00603167">
      <w:pPr>
        <w:pStyle w:val="B1"/>
        <w:rPr>
          <w:rFonts w:eastAsia="SimSun"/>
        </w:rPr>
      </w:pPr>
      <w:r w:rsidRPr="00F92F6B">
        <w:t>-</w:t>
      </w:r>
      <w:r w:rsidRPr="00F92F6B">
        <w:tab/>
      </w:r>
      <w:r w:rsidRPr="00F92F6B">
        <w:rPr>
          <w:rFonts w:eastAsia="SimSun"/>
        </w:rPr>
        <w:t xml:space="preserve">Support of </w:t>
      </w:r>
      <w:r w:rsidRPr="00F92F6B">
        <w:t xml:space="preserve">Network </w:t>
      </w:r>
      <w:r w:rsidRPr="00F92F6B">
        <w:rPr>
          <w:rFonts w:eastAsia="SimSun"/>
        </w:rPr>
        <w:t>S</w:t>
      </w:r>
      <w:r w:rsidRPr="00F92F6B">
        <w:t>lic</w:t>
      </w:r>
      <w:r w:rsidRPr="00F92F6B">
        <w:rPr>
          <w:rFonts w:eastAsia="SimSun"/>
        </w:rPr>
        <w:t>ing;</w:t>
      </w:r>
    </w:p>
    <w:p w14:paraId="192A1304" w14:textId="77777777" w:rsidR="00603167" w:rsidRPr="00F92F6B" w:rsidRDefault="001D62FF" w:rsidP="00603167">
      <w:pPr>
        <w:pStyle w:val="B1"/>
        <w:rPr>
          <w:rFonts w:eastAsia="SimSun"/>
        </w:rPr>
      </w:pPr>
      <w:r w:rsidRPr="00F92F6B">
        <w:rPr>
          <w:rFonts w:eastAsia="SimSun"/>
        </w:rPr>
        <w:t>-</w:t>
      </w:r>
      <w:r w:rsidRPr="00F92F6B">
        <w:rPr>
          <w:rFonts w:eastAsia="SimSun"/>
        </w:rPr>
        <w:tab/>
      </w:r>
      <w:r w:rsidR="00603167" w:rsidRPr="00F92F6B">
        <w:t>SMF selection</w:t>
      </w:r>
      <w:r w:rsidR="00603167" w:rsidRPr="00F92F6B">
        <w:rPr>
          <w:rFonts w:eastAsia="SimSun"/>
        </w:rPr>
        <w:t>.</w:t>
      </w:r>
    </w:p>
    <w:p w14:paraId="7E283BA5" w14:textId="77777777" w:rsidR="00036E1A" w:rsidRPr="00F92F6B" w:rsidRDefault="00036E1A" w:rsidP="00036E1A">
      <w:pPr>
        <w:pStyle w:val="B1"/>
        <w:rPr>
          <w:rFonts w:eastAsia="SimSun"/>
        </w:rPr>
      </w:pPr>
      <w:r w:rsidRPr="00F92F6B">
        <w:rPr>
          <w:rFonts w:eastAsia="SimSun"/>
        </w:rPr>
        <w:t>-</w:t>
      </w:r>
      <w:r w:rsidRPr="00F92F6B">
        <w:rPr>
          <w:rFonts w:eastAsia="SimSun"/>
        </w:rPr>
        <w:tab/>
        <w:t xml:space="preserve">Selection of </w:t>
      </w:r>
      <w:proofErr w:type="spellStart"/>
      <w:r w:rsidRPr="00F92F6B">
        <w:rPr>
          <w:rFonts w:eastAsia="SimSun"/>
        </w:rPr>
        <w:t>CIoT</w:t>
      </w:r>
      <w:proofErr w:type="spellEnd"/>
      <w:r w:rsidRPr="00F92F6B">
        <w:rPr>
          <w:rFonts w:eastAsia="SimSun"/>
        </w:rPr>
        <w:t xml:space="preserve"> 5GS optimisations;</w:t>
      </w:r>
    </w:p>
    <w:p w14:paraId="688515CF" w14:textId="77777777" w:rsidR="00D52878" w:rsidRPr="00F92F6B" w:rsidRDefault="00D52878" w:rsidP="00D52878">
      <w:r w:rsidRPr="00F92F6B">
        <w:t xml:space="preserve">The </w:t>
      </w:r>
      <w:r w:rsidRPr="00F92F6B">
        <w:rPr>
          <w:b/>
        </w:rPr>
        <w:t>UPF</w:t>
      </w:r>
      <w:r w:rsidRPr="00F92F6B">
        <w:t xml:space="preserve"> hosts the following main functions (see TS 23.501 [</w:t>
      </w:r>
      <w:r w:rsidR="009E2E69" w:rsidRPr="00F92F6B">
        <w:t>3</w:t>
      </w:r>
      <w:r w:rsidRPr="00F92F6B">
        <w:t>]):</w:t>
      </w:r>
    </w:p>
    <w:p w14:paraId="54A2A38E" w14:textId="77777777" w:rsidR="00D52878" w:rsidRPr="00F92F6B" w:rsidRDefault="00D52878" w:rsidP="00D52878">
      <w:pPr>
        <w:pStyle w:val="B1"/>
      </w:pPr>
      <w:r w:rsidRPr="00F92F6B">
        <w:t>-</w:t>
      </w:r>
      <w:r w:rsidRPr="00F92F6B">
        <w:tab/>
        <w:t>Anchor point for Intra-/Inter-RAT mobility (when applicable);</w:t>
      </w:r>
    </w:p>
    <w:p w14:paraId="7E695400" w14:textId="77777777" w:rsidR="00D52878" w:rsidRPr="00F92F6B" w:rsidRDefault="00D52878" w:rsidP="00D52878">
      <w:pPr>
        <w:pStyle w:val="B1"/>
      </w:pPr>
      <w:r w:rsidRPr="00F92F6B">
        <w:t>-</w:t>
      </w:r>
      <w:r w:rsidRPr="00F92F6B">
        <w:tab/>
        <w:t>External PDU session point of interconnect to Data Network;</w:t>
      </w:r>
    </w:p>
    <w:p w14:paraId="29C886E7" w14:textId="77777777" w:rsidR="00D52878" w:rsidRPr="00F92F6B" w:rsidRDefault="00D52878" w:rsidP="00D52878">
      <w:pPr>
        <w:pStyle w:val="B1"/>
      </w:pPr>
      <w:r w:rsidRPr="00F92F6B">
        <w:t>-</w:t>
      </w:r>
      <w:r w:rsidRPr="00F92F6B">
        <w:tab/>
        <w:t>Packet routing &amp; forwarding;</w:t>
      </w:r>
    </w:p>
    <w:p w14:paraId="0CEC0BFC" w14:textId="77777777" w:rsidR="00D52878" w:rsidRPr="00F92F6B" w:rsidRDefault="00D52878" w:rsidP="00D52878">
      <w:pPr>
        <w:pStyle w:val="B1"/>
      </w:pPr>
      <w:r w:rsidRPr="00F92F6B">
        <w:t>-</w:t>
      </w:r>
      <w:r w:rsidRPr="00F92F6B">
        <w:tab/>
        <w:t>Packet inspection and User plane part of Policy rule enforcement;</w:t>
      </w:r>
    </w:p>
    <w:p w14:paraId="569481A3" w14:textId="77777777" w:rsidR="00D52878" w:rsidRPr="00F92F6B" w:rsidRDefault="00D52878" w:rsidP="00D52878">
      <w:pPr>
        <w:pStyle w:val="B1"/>
      </w:pPr>
      <w:r w:rsidRPr="00F92F6B">
        <w:t>-</w:t>
      </w:r>
      <w:r w:rsidRPr="00F92F6B">
        <w:tab/>
        <w:t>Traffic usage reporting;</w:t>
      </w:r>
    </w:p>
    <w:p w14:paraId="1A3E21CF" w14:textId="77777777" w:rsidR="00D52878" w:rsidRPr="00F92F6B" w:rsidRDefault="00D52878" w:rsidP="00D52878">
      <w:pPr>
        <w:pStyle w:val="B1"/>
      </w:pPr>
      <w:r w:rsidRPr="00F92F6B">
        <w:t>-</w:t>
      </w:r>
      <w:r w:rsidRPr="00F92F6B">
        <w:tab/>
        <w:t>Uplink classifier to support routing traffic flows to a data network;</w:t>
      </w:r>
    </w:p>
    <w:p w14:paraId="5CA3C2A3" w14:textId="77777777" w:rsidR="00D52878" w:rsidRPr="00F92F6B" w:rsidRDefault="00D52878" w:rsidP="00D52878">
      <w:pPr>
        <w:pStyle w:val="B1"/>
      </w:pPr>
      <w:r w:rsidRPr="00F92F6B">
        <w:t>-</w:t>
      </w:r>
      <w:r w:rsidRPr="00F92F6B">
        <w:tab/>
        <w:t>Branching point to support multi-homed PDU session;</w:t>
      </w:r>
    </w:p>
    <w:p w14:paraId="116EC926" w14:textId="77777777" w:rsidR="00D52878" w:rsidRPr="00F92F6B" w:rsidRDefault="00D52878" w:rsidP="00D52878">
      <w:pPr>
        <w:pStyle w:val="B1"/>
      </w:pPr>
      <w:r w:rsidRPr="00F92F6B">
        <w:t>-</w:t>
      </w:r>
      <w:r w:rsidRPr="00F92F6B">
        <w:tab/>
        <w:t>QoS handling for user plane, e.g. packet filtering, gating, UL/DL rate enforcement;</w:t>
      </w:r>
    </w:p>
    <w:p w14:paraId="622779CA" w14:textId="77777777" w:rsidR="00D52878" w:rsidRPr="00F92F6B" w:rsidRDefault="00D52878" w:rsidP="00D52878">
      <w:pPr>
        <w:pStyle w:val="B1"/>
      </w:pPr>
      <w:r w:rsidRPr="00F92F6B">
        <w:t>-</w:t>
      </w:r>
      <w:r w:rsidRPr="00F92F6B">
        <w:tab/>
        <w:t>Uplink Traffic verification (SDF to QoS flow mapping);</w:t>
      </w:r>
    </w:p>
    <w:p w14:paraId="1F78230F" w14:textId="77777777" w:rsidR="00D52878" w:rsidRPr="00F92F6B" w:rsidRDefault="00D52878" w:rsidP="00D52878">
      <w:pPr>
        <w:pStyle w:val="B1"/>
      </w:pPr>
      <w:r w:rsidRPr="00F92F6B">
        <w:t>-</w:t>
      </w:r>
      <w:r w:rsidRPr="00F92F6B">
        <w:tab/>
        <w:t>Downlink packet buffering and downlink data notification triggering.</w:t>
      </w:r>
    </w:p>
    <w:p w14:paraId="5EE5C6C5" w14:textId="77777777" w:rsidR="00D52878" w:rsidRPr="00F92F6B" w:rsidRDefault="00D52878" w:rsidP="00D52878">
      <w:r w:rsidRPr="00F92F6B">
        <w:t>The Session Management function (</w:t>
      </w:r>
      <w:r w:rsidRPr="00F92F6B">
        <w:rPr>
          <w:b/>
        </w:rPr>
        <w:t>SMF</w:t>
      </w:r>
      <w:r w:rsidRPr="00F92F6B">
        <w:t>) hosts the following main functions (see TS 23.501 [</w:t>
      </w:r>
      <w:r w:rsidR="009E2E69" w:rsidRPr="00F92F6B">
        <w:t>3</w:t>
      </w:r>
      <w:r w:rsidRPr="00F92F6B">
        <w:t>]):</w:t>
      </w:r>
    </w:p>
    <w:p w14:paraId="300768FB" w14:textId="77777777" w:rsidR="00D52878" w:rsidRPr="00F92F6B" w:rsidRDefault="00D52878" w:rsidP="00D52878">
      <w:pPr>
        <w:pStyle w:val="B1"/>
      </w:pPr>
      <w:r w:rsidRPr="00F92F6B">
        <w:t>-</w:t>
      </w:r>
      <w:r w:rsidRPr="00F92F6B">
        <w:tab/>
        <w:t>Session Management;</w:t>
      </w:r>
    </w:p>
    <w:p w14:paraId="275330DD" w14:textId="77777777" w:rsidR="00D52878" w:rsidRPr="00F92F6B" w:rsidRDefault="00D52878" w:rsidP="00D52878">
      <w:pPr>
        <w:pStyle w:val="B1"/>
      </w:pPr>
      <w:r w:rsidRPr="00F92F6B">
        <w:t>-</w:t>
      </w:r>
      <w:r w:rsidRPr="00F92F6B">
        <w:tab/>
        <w:t>UE IP address allocation and management;</w:t>
      </w:r>
    </w:p>
    <w:p w14:paraId="3D86534B" w14:textId="77777777" w:rsidR="00D52878" w:rsidRPr="00F92F6B" w:rsidRDefault="00D52878" w:rsidP="00D52878">
      <w:pPr>
        <w:pStyle w:val="B1"/>
      </w:pPr>
      <w:r w:rsidRPr="00F92F6B">
        <w:t>-</w:t>
      </w:r>
      <w:r w:rsidRPr="00F92F6B">
        <w:tab/>
        <w:t>Selection and control of UP function;</w:t>
      </w:r>
    </w:p>
    <w:p w14:paraId="6536493F" w14:textId="77777777" w:rsidR="00D52878" w:rsidRPr="00F92F6B" w:rsidRDefault="00D52878" w:rsidP="00D52878">
      <w:pPr>
        <w:pStyle w:val="B1"/>
      </w:pPr>
      <w:r w:rsidRPr="00F92F6B">
        <w:t>-</w:t>
      </w:r>
      <w:r w:rsidRPr="00F92F6B">
        <w:tab/>
        <w:t>Configures traffic steering at UPF to route traffic to proper destination;</w:t>
      </w:r>
    </w:p>
    <w:p w14:paraId="6EA4F064" w14:textId="77777777" w:rsidR="00D52878" w:rsidRPr="00F92F6B" w:rsidRDefault="00D52878" w:rsidP="00D52878">
      <w:pPr>
        <w:pStyle w:val="B1"/>
      </w:pPr>
      <w:r w:rsidRPr="00F92F6B">
        <w:t>-</w:t>
      </w:r>
      <w:r w:rsidRPr="00F92F6B">
        <w:tab/>
        <w:t>Control part of policy enforcement and QoS;</w:t>
      </w:r>
    </w:p>
    <w:p w14:paraId="48A72BDB" w14:textId="77777777" w:rsidR="00D52878" w:rsidRPr="00F92F6B" w:rsidRDefault="00D52878" w:rsidP="00D52878">
      <w:pPr>
        <w:pStyle w:val="B1"/>
      </w:pPr>
      <w:r w:rsidRPr="00F92F6B">
        <w:t>-</w:t>
      </w:r>
      <w:r w:rsidRPr="00F92F6B">
        <w:tab/>
        <w:t>Downlink Data Notification.</w:t>
      </w:r>
    </w:p>
    <w:p w14:paraId="504A5064" w14:textId="77777777" w:rsidR="00D52878" w:rsidRPr="00F92F6B" w:rsidRDefault="00D52878" w:rsidP="00D52878">
      <w:r w:rsidRPr="00F92F6B">
        <w:t>This is summarized on the figure below where yellow boxes depict the logical nodes and white boxes depict the main functions.</w:t>
      </w:r>
    </w:p>
    <w:p w14:paraId="4DFAF261" w14:textId="77777777" w:rsidR="000C1CD5" w:rsidRPr="00F92F6B" w:rsidRDefault="006159B0" w:rsidP="000C1CD5">
      <w:pPr>
        <w:pStyle w:val="TH"/>
      </w:pPr>
      <w:r w:rsidRPr="00F92F6B">
        <w:rPr>
          <w:noProof/>
        </w:rPr>
        <w:object w:dxaOrig="7000" w:dyaOrig="4326" w14:anchorId="4636C1D6">
          <v:shape id="_x0000_i1028" type="#_x0000_t75" style="width:350.35pt;height:216.1pt" o:ole="">
            <v:imagedata r:id="rId19" o:title=""/>
          </v:shape>
          <o:OLEObject Type="Embed" ProgID="Visio.Drawing.11" ShapeID="_x0000_i1028" DrawAspect="Content" ObjectID="_1829898619" r:id="rId20"/>
        </w:object>
      </w:r>
    </w:p>
    <w:p w14:paraId="2F315C37" w14:textId="77777777" w:rsidR="00D52878" w:rsidRPr="00F92F6B" w:rsidRDefault="00D52878" w:rsidP="009722E7">
      <w:pPr>
        <w:pStyle w:val="TF"/>
      </w:pPr>
      <w:r w:rsidRPr="00F92F6B">
        <w:t>Figure 4.2</w:t>
      </w:r>
      <w:r w:rsidR="00103BD0" w:rsidRPr="00F92F6B">
        <w:t xml:space="preserve">-1: </w:t>
      </w:r>
      <w:r w:rsidRPr="00F92F6B">
        <w:t>Funct</w:t>
      </w:r>
      <w:r w:rsidR="007604CD" w:rsidRPr="00F92F6B">
        <w:t>ional S</w:t>
      </w:r>
      <w:r w:rsidRPr="00F92F6B">
        <w:t>plit between NG-RAN and 5GC</w:t>
      </w:r>
    </w:p>
    <w:p w14:paraId="13AB6FD1" w14:textId="77777777" w:rsidR="00997966" w:rsidRPr="00F92F6B"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219280683"/>
      <w:r w:rsidRPr="00F92F6B">
        <w:t>4</w:t>
      </w:r>
      <w:r w:rsidR="005755EA" w:rsidRPr="00F92F6B">
        <w:t>.3</w:t>
      </w:r>
      <w:r w:rsidRPr="00F92F6B">
        <w:tab/>
        <w:t xml:space="preserve">Network </w:t>
      </w:r>
      <w:r w:rsidR="00586E27" w:rsidRPr="00F92F6B">
        <w:t>Interfaces</w:t>
      </w:r>
      <w:bookmarkEnd w:id="67"/>
      <w:bookmarkEnd w:id="68"/>
      <w:bookmarkEnd w:id="69"/>
      <w:bookmarkEnd w:id="70"/>
      <w:bookmarkEnd w:id="71"/>
      <w:bookmarkEnd w:id="72"/>
      <w:bookmarkEnd w:id="73"/>
    </w:p>
    <w:p w14:paraId="32ED637E" w14:textId="77777777" w:rsidR="00603167" w:rsidRPr="00F92F6B"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219280684"/>
      <w:r w:rsidRPr="00F92F6B">
        <w:t>4.3.1</w:t>
      </w:r>
      <w:r w:rsidRPr="00F92F6B">
        <w:tab/>
        <w:t>NG Interface</w:t>
      </w:r>
      <w:bookmarkEnd w:id="74"/>
      <w:bookmarkEnd w:id="75"/>
      <w:bookmarkEnd w:id="76"/>
      <w:bookmarkEnd w:id="77"/>
      <w:bookmarkEnd w:id="78"/>
      <w:bookmarkEnd w:id="79"/>
      <w:bookmarkEnd w:id="80"/>
    </w:p>
    <w:p w14:paraId="580EA5F3" w14:textId="77777777" w:rsidR="00FF3B04" w:rsidRPr="00F92F6B"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219280685"/>
      <w:r w:rsidRPr="00F92F6B">
        <w:t>4.3.1.1</w:t>
      </w:r>
      <w:r w:rsidRPr="00F92F6B">
        <w:tab/>
        <w:t>NG User Plane</w:t>
      </w:r>
      <w:bookmarkEnd w:id="81"/>
      <w:bookmarkEnd w:id="82"/>
      <w:bookmarkEnd w:id="83"/>
      <w:bookmarkEnd w:id="84"/>
      <w:bookmarkEnd w:id="85"/>
      <w:bookmarkEnd w:id="86"/>
      <w:bookmarkEnd w:id="87"/>
    </w:p>
    <w:p w14:paraId="45013890" w14:textId="77777777" w:rsidR="00E511C7" w:rsidRPr="00F92F6B" w:rsidRDefault="00E511C7" w:rsidP="00E511C7">
      <w:r w:rsidRPr="00F92F6B">
        <w:t xml:space="preserve">The NG user plane interface (NG-U) is defined between the NG-RAN node and the UPF. </w:t>
      </w:r>
      <w:r w:rsidRPr="00F92F6B">
        <w:rPr>
          <w:rFonts w:eastAsia="SimSun"/>
        </w:rPr>
        <w:t xml:space="preserve">The user plane protocol stack of the NG interface is shown on Figure 4.3.1.1-1. </w:t>
      </w:r>
      <w:r w:rsidRPr="00F92F6B">
        <w:t>The transport network layer is built on IP transport and GTP-U is used on top of UDP/IP to carry the user plane PDUs between the NG-RAN node and the UPF.</w:t>
      </w:r>
    </w:p>
    <w:p w14:paraId="5AE3CB9F" w14:textId="77777777" w:rsidR="00FF3B04" w:rsidRPr="00F92F6B" w:rsidRDefault="006159B0" w:rsidP="00FF3B04">
      <w:pPr>
        <w:pStyle w:val="TH"/>
      </w:pPr>
      <w:r w:rsidRPr="00F92F6B">
        <w:rPr>
          <w:noProof/>
        </w:rPr>
        <w:object w:dxaOrig="1615" w:dyaOrig="3174" w14:anchorId="3DB6F819">
          <v:shape id="_x0000_i1029" type="#_x0000_t75" style="width:81pt;height:159pt" o:ole="">
            <v:imagedata r:id="rId21" o:title=""/>
          </v:shape>
          <o:OLEObject Type="Embed" ProgID="Visio.Drawing.11" ShapeID="_x0000_i1029" DrawAspect="Content" ObjectID="_1829898620" r:id="rId22"/>
        </w:object>
      </w:r>
    </w:p>
    <w:p w14:paraId="70076E65" w14:textId="77777777" w:rsidR="00FF3B04" w:rsidRPr="00F92F6B" w:rsidRDefault="00FF3B04" w:rsidP="009722E7">
      <w:pPr>
        <w:pStyle w:val="TF"/>
      </w:pPr>
      <w:r w:rsidRPr="00F92F6B">
        <w:t xml:space="preserve">Figure </w:t>
      </w:r>
      <w:r w:rsidRPr="00F92F6B">
        <w:rPr>
          <w:rFonts w:eastAsia="SimSun"/>
        </w:rPr>
        <w:t>4.3.1.</w:t>
      </w:r>
      <w:r w:rsidR="0005302E" w:rsidRPr="00F92F6B">
        <w:rPr>
          <w:rFonts w:eastAsia="SimSun"/>
        </w:rPr>
        <w:t>1</w:t>
      </w:r>
      <w:r w:rsidRPr="00F92F6B">
        <w:rPr>
          <w:rFonts w:eastAsia="SimSun"/>
        </w:rPr>
        <w:t>-1</w:t>
      </w:r>
      <w:r w:rsidRPr="00F92F6B">
        <w:t xml:space="preserve">: </w:t>
      </w:r>
      <w:r w:rsidRPr="00F92F6B">
        <w:rPr>
          <w:rFonts w:eastAsia="SimSun"/>
        </w:rPr>
        <w:t>NG</w:t>
      </w:r>
      <w:r w:rsidRPr="00F92F6B">
        <w:t>-</w:t>
      </w:r>
      <w:r w:rsidRPr="00F92F6B">
        <w:rPr>
          <w:rFonts w:eastAsia="SimSun"/>
        </w:rPr>
        <w:t>U</w:t>
      </w:r>
      <w:r w:rsidRPr="00F92F6B">
        <w:t xml:space="preserve"> Protocol Stack</w:t>
      </w:r>
    </w:p>
    <w:p w14:paraId="68231E83" w14:textId="77777777" w:rsidR="00E511C7" w:rsidRPr="00F92F6B" w:rsidRDefault="00E511C7" w:rsidP="00E511C7">
      <w:r w:rsidRPr="00F92F6B">
        <w:t>NG-U provides non-guaranteed delivery of user plane PDUs between the NG-RAN node and the UPF.</w:t>
      </w:r>
    </w:p>
    <w:p w14:paraId="26567151" w14:textId="77777777" w:rsidR="00E511C7" w:rsidRPr="00F92F6B" w:rsidRDefault="00E511C7" w:rsidP="00E511C7">
      <w:r w:rsidRPr="00F92F6B">
        <w:t>Further details of NG-U can be found in TS 38.410 [16].</w:t>
      </w:r>
    </w:p>
    <w:p w14:paraId="5D45EF37" w14:textId="77777777" w:rsidR="00E511C7" w:rsidRPr="00F92F6B"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219280686"/>
      <w:r w:rsidRPr="00F92F6B">
        <w:t>4.3.1.2</w:t>
      </w:r>
      <w:r w:rsidRPr="00F92F6B">
        <w:tab/>
        <w:t>NG Control Plane</w:t>
      </w:r>
      <w:bookmarkEnd w:id="88"/>
      <w:bookmarkEnd w:id="89"/>
      <w:bookmarkEnd w:id="90"/>
      <w:bookmarkEnd w:id="91"/>
      <w:bookmarkEnd w:id="92"/>
      <w:bookmarkEnd w:id="93"/>
      <w:bookmarkEnd w:id="94"/>
    </w:p>
    <w:p w14:paraId="5EF6F30F" w14:textId="77777777" w:rsidR="00E511C7" w:rsidRPr="00F92F6B" w:rsidRDefault="00E511C7" w:rsidP="00E511C7">
      <w:r w:rsidRPr="00F92F6B">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F92F6B" w:rsidRDefault="006159B0" w:rsidP="00E511C7">
      <w:pPr>
        <w:pStyle w:val="TH"/>
      </w:pPr>
      <w:r w:rsidRPr="00F92F6B">
        <w:rPr>
          <w:noProof/>
        </w:rPr>
        <w:object w:dxaOrig="1615" w:dyaOrig="2748" w14:anchorId="2F58AA41">
          <v:shape id="_x0000_i1030" type="#_x0000_t75" style="width:81pt;height:136.45pt" o:ole="">
            <v:imagedata r:id="rId23" o:title=""/>
          </v:shape>
          <o:OLEObject Type="Embed" ProgID="Visio.Drawing.11" ShapeID="_x0000_i1030" DrawAspect="Content" ObjectID="_1829898621" r:id="rId24"/>
        </w:object>
      </w:r>
    </w:p>
    <w:p w14:paraId="5FFF75BA" w14:textId="77777777" w:rsidR="00E511C7" w:rsidRPr="00F92F6B" w:rsidRDefault="00E511C7" w:rsidP="009722E7">
      <w:pPr>
        <w:pStyle w:val="TF"/>
      </w:pPr>
      <w:r w:rsidRPr="00F92F6B">
        <w:t>Figure 4.3.1.2-1: NG-C Protocol Stack</w:t>
      </w:r>
    </w:p>
    <w:p w14:paraId="66545801" w14:textId="77777777" w:rsidR="00E511C7" w:rsidRPr="00F92F6B" w:rsidRDefault="00E511C7" w:rsidP="00E511C7">
      <w:r w:rsidRPr="00F92F6B">
        <w:t>NG-C provides the following functions:</w:t>
      </w:r>
    </w:p>
    <w:p w14:paraId="4CC10CBB" w14:textId="77777777" w:rsidR="00E511C7" w:rsidRPr="00F92F6B" w:rsidRDefault="00E511C7" w:rsidP="00E511C7">
      <w:pPr>
        <w:pStyle w:val="B1"/>
      </w:pPr>
      <w:r w:rsidRPr="00F92F6B">
        <w:t>-</w:t>
      </w:r>
      <w:r w:rsidRPr="00F92F6B">
        <w:tab/>
        <w:t>NG interface management;</w:t>
      </w:r>
    </w:p>
    <w:p w14:paraId="25125121" w14:textId="77777777" w:rsidR="00E511C7" w:rsidRPr="00F92F6B" w:rsidRDefault="00E511C7" w:rsidP="00E511C7">
      <w:pPr>
        <w:pStyle w:val="B1"/>
      </w:pPr>
      <w:r w:rsidRPr="00F92F6B">
        <w:t>-</w:t>
      </w:r>
      <w:r w:rsidRPr="00F92F6B">
        <w:tab/>
        <w:t>UE context management;</w:t>
      </w:r>
    </w:p>
    <w:p w14:paraId="4ABF27BE" w14:textId="77777777" w:rsidR="00E511C7" w:rsidRPr="00F92F6B" w:rsidRDefault="00E511C7" w:rsidP="00E511C7">
      <w:pPr>
        <w:pStyle w:val="B1"/>
      </w:pPr>
      <w:r w:rsidRPr="00F92F6B">
        <w:t>-</w:t>
      </w:r>
      <w:r w:rsidRPr="00F92F6B">
        <w:tab/>
        <w:t>UE mobility management;</w:t>
      </w:r>
    </w:p>
    <w:p w14:paraId="22648C2D" w14:textId="77777777" w:rsidR="00E511C7" w:rsidRPr="00F92F6B" w:rsidRDefault="00E511C7" w:rsidP="00E511C7">
      <w:pPr>
        <w:pStyle w:val="B1"/>
      </w:pPr>
      <w:r w:rsidRPr="00F92F6B">
        <w:t>-</w:t>
      </w:r>
      <w:r w:rsidRPr="00F92F6B">
        <w:tab/>
        <w:t>Transport of NAS messages;</w:t>
      </w:r>
    </w:p>
    <w:p w14:paraId="06626042" w14:textId="77777777" w:rsidR="00E511C7" w:rsidRPr="00F92F6B" w:rsidRDefault="00E511C7" w:rsidP="00E511C7">
      <w:pPr>
        <w:pStyle w:val="B1"/>
      </w:pPr>
      <w:r w:rsidRPr="00F92F6B">
        <w:t>-</w:t>
      </w:r>
      <w:r w:rsidRPr="00F92F6B">
        <w:tab/>
        <w:t>Paging;</w:t>
      </w:r>
    </w:p>
    <w:p w14:paraId="07138984" w14:textId="77777777" w:rsidR="00E511C7" w:rsidRPr="00F92F6B" w:rsidRDefault="00E511C7" w:rsidP="00E511C7">
      <w:pPr>
        <w:pStyle w:val="B1"/>
      </w:pPr>
      <w:r w:rsidRPr="00F92F6B">
        <w:t>-</w:t>
      </w:r>
      <w:r w:rsidRPr="00F92F6B">
        <w:tab/>
        <w:t>PDU Session Management;</w:t>
      </w:r>
    </w:p>
    <w:p w14:paraId="138F2FA6" w14:textId="77777777" w:rsidR="00E511C7" w:rsidRPr="00F92F6B" w:rsidRDefault="00E511C7" w:rsidP="00E511C7">
      <w:pPr>
        <w:pStyle w:val="B1"/>
      </w:pPr>
      <w:r w:rsidRPr="00F92F6B">
        <w:t>-</w:t>
      </w:r>
      <w:r w:rsidRPr="00F92F6B">
        <w:tab/>
        <w:t>Configuration Transfer;</w:t>
      </w:r>
    </w:p>
    <w:p w14:paraId="7723AA99" w14:textId="77777777" w:rsidR="00E511C7" w:rsidRPr="00F92F6B" w:rsidRDefault="00E511C7" w:rsidP="00E511C7">
      <w:pPr>
        <w:pStyle w:val="B1"/>
      </w:pPr>
      <w:r w:rsidRPr="00F92F6B">
        <w:t>-</w:t>
      </w:r>
      <w:r w:rsidRPr="00F92F6B">
        <w:tab/>
        <w:t>Warning Message Transmission.</w:t>
      </w:r>
    </w:p>
    <w:p w14:paraId="2E54B1BC" w14:textId="77777777" w:rsidR="00E511C7" w:rsidRPr="00F92F6B" w:rsidRDefault="00E511C7" w:rsidP="00FD726A">
      <w:r w:rsidRPr="00F92F6B">
        <w:t>Further details of NG-C can be found in TS 38.410 [16].</w:t>
      </w:r>
    </w:p>
    <w:p w14:paraId="02334068" w14:textId="77777777" w:rsidR="00E511C7" w:rsidRPr="00F92F6B"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219280687"/>
      <w:r w:rsidRPr="00F92F6B">
        <w:t>4.3.2</w:t>
      </w:r>
      <w:r w:rsidRPr="00F92F6B">
        <w:tab/>
      </w:r>
      <w:proofErr w:type="spellStart"/>
      <w:r w:rsidRPr="00F92F6B">
        <w:t>Xn</w:t>
      </w:r>
      <w:proofErr w:type="spellEnd"/>
      <w:r w:rsidRPr="00F92F6B">
        <w:t xml:space="preserve"> Interface</w:t>
      </w:r>
      <w:bookmarkEnd w:id="95"/>
      <w:bookmarkEnd w:id="96"/>
      <w:bookmarkEnd w:id="97"/>
      <w:bookmarkEnd w:id="98"/>
      <w:bookmarkEnd w:id="99"/>
      <w:bookmarkEnd w:id="100"/>
      <w:bookmarkEnd w:id="101"/>
    </w:p>
    <w:p w14:paraId="033A97B9" w14:textId="77777777" w:rsidR="00E511C7" w:rsidRPr="00F92F6B"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219280688"/>
      <w:r w:rsidRPr="00F92F6B">
        <w:rPr>
          <w:rFonts w:eastAsia="SimSun"/>
        </w:rPr>
        <w:t>4.3.2</w:t>
      </w:r>
      <w:r w:rsidRPr="00F92F6B">
        <w:t>.1</w:t>
      </w:r>
      <w:r w:rsidRPr="00F92F6B">
        <w:tab/>
      </w:r>
      <w:proofErr w:type="spellStart"/>
      <w:r w:rsidRPr="00F92F6B">
        <w:rPr>
          <w:rFonts w:eastAsia="SimSun"/>
        </w:rPr>
        <w:t>Xn</w:t>
      </w:r>
      <w:proofErr w:type="spellEnd"/>
      <w:r w:rsidRPr="00F92F6B">
        <w:t xml:space="preserve"> User Plane</w:t>
      </w:r>
      <w:bookmarkEnd w:id="102"/>
      <w:bookmarkEnd w:id="103"/>
      <w:bookmarkEnd w:id="104"/>
      <w:bookmarkEnd w:id="105"/>
      <w:bookmarkEnd w:id="106"/>
      <w:bookmarkEnd w:id="107"/>
      <w:bookmarkEnd w:id="108"/>
    </w:p>
    <w:p w14:paraId="79DB41B0" w14:textId="77777777" w:rsidR="00E511C7" w:rsidRPr="00F92F6B" w:rsidRDefault="00E511C7" w:rsidP="00E511C7">
      <w:r w:rsidRPr="00F92F6B">
        <w:t xml:space="preserve">The </w:t>
      </w:r>
      <w:proofErr w:type="spellStart"/>
      <w:r w:rsidRPr="00F92F6B">
        <w:rPr>
          <w:rFonts w:eastAsia="SimSun"/>
        </w:rPr>
        <w:t>Xn</w:t>
      </w:r>
      <w:proofErr w:type="spellEnd"/>
      <w:r w:rsidRPr="00F92F6B">
        <w:t xml:space="preserve"> User plane</w:t>
      </w:r>
      <w:r w:rsidRPr="00F92F6B">
        <w:rPr>
          <w:rFonts w:eastAsia="SimSun"/>
        </w:rPr>
        <w:t xml:space="preserve"> (</w:t>
      </w:r>
      <w:proofErr w:type="spellStart"/>
      <w:r w:rsidRPr="00F92F6B">
        <w:rPr>
          <w:rFonts w:eastAsia="SimSun"/>
        </w:rPr>
        <w:t>Xn</w:t>
      </w:r>
      <w:proofErr w:type="spellEnd"/>
      <w:r w:rsidRPr="00F92F6B">
        <w:t>-U</w:t>
      </w:r>
      <w:r w:rsidRPr="00F92F6B">
        <w:rPr>
          <w:rFonts w:eastAsia="SimSun"/>
        </w:rPr>
        <w:t xml:space="preserve">) </w:t>
      </w:r>
      <w:r w:rsidRPr="00F92F6B">
        <w:t xml:space="preserve">interface is defined between </w:t>
      </w:r>
      <w:r w:rsidRPr="00F92F6B">
        <w:rPr>
          <w:rFonts w:eastAsia="SimSun"/>
        </w:rPr>
        <w:t>two</w:t>
      </w:r>
      <w:r w:rsidRPr="00F92F6B">
        <w:t xml:space="preserve"> NG-RAN nodes</w:t>
      </w:r>
      <w:r w:rsidRPr="00F92F6B">
        <w:rPr>
          <w:rFonts w:eastAsia="SimSun"/>
        </w:rPr>
        <w:t>.</w:t>
      </w:r>
      <w:r w:rsidRPr="00F92F6B">
        <w:t xml:space="preserve"> The user plane protocol stack on the </w:t>
      </w:r>
      <w:proofErr w:type="spellStart"/>
      <w:r w:rsidRPr="00F92F6B">
        <w:t>X</w:t>
      </w:r>
      <w:r w:rsidRPr="00F92F6B">
        <w:rPr>
          <w:rFonts w:eastAsia="SimSun"/>
        </w:rPr>
        <w:t>n</w:t>
      </w:r>
      <w:proofErr w:type="spellEnd"/>
      <w:r w:rsidRPr="00F92F6B">
        <w:t xml:space="preserve"> interface is shown in Figure </w:t>
      </w:r>
      <w:r w:rsidRPr="00F92F6B">
        <w:rPr>
          <w:rFonts w:eastAsia="SimSun"/>
        </w:rPr>
        <w:t>4.3.2.1</w:t>
      </w:r>
      <w:r w:rsidRPr="00F92F6B">
        <w:t>-1. The transport network layer is built on IP transport and GTP-U is used on top of UDP/IP to carry the user plane PDUs.</w:t>
      </w:r>
    </w:p>
    <w:p w14:paraId="6B73F797" w14:textId="77777777" w:rsidR="00E511C7" w:rsidRPr="00F92F6B" w:rsidRDefault="006159B0" w:rsidP="00E511C7">
      <w:pPr>
        <w:pStyle w:val="TH"/>
      </w:pPr>
      <w:r w:rsidRPr="00F92F6B">
        <w:rPr>
          <w:noProof/>
        </w:rPr>
        <w:object w:dxaOrig="1615" w:dyaOrig="3174" w14:anchorId="77884AEA">
          <v:shape id="_x0000_i1031" type="#_x0000_t75" style="width:81pt;height:159pt" o:ole="">
            <v:imagedata r:id="rId25" o:title=""/>
          </v:shape>
          <o:OLEObject Type="Embed" ProgID="Visio.Drawing.11" ShapeID="_x0000_i1031" DrawAspect="Content" ObjectID="_1829898622" r:id="rId26"/>
        </w:object>
      </w:r>
    </w:p>
    <w:p w14:paraId="5AEE3B63" w14:textId="77777777" w:rsidR="00E511C7" w:rsidRPr="00F92F6B" w:rsidRDefault="00E511C7" w:rsidP="00317C4F">
      <w:pPr>
        <w:pStyle w:val="TF"/>
      </w:pPr>
      <w:r w:rsidRPr="00F92F6B">
        <w:t xml:space="preserve">Figure </w:t>
      </w:r>
      <w:r w:rsidRPr="00F92F6B">
        <w:rPr>
          <w:rFonts w:eastAsia="SimSun"/>
        </w:rPr>
        <w:t>4.3.2.1</w:t>
      </w:r>
      <w:r w:rsidRPr="00F92F6B">
        <w:t xml:space="preserve">-1: </w:t>
      </w:r>
      <w:proofErr w:type="spellStart"/>
      <w:r w:rsidRPr="00F92F6B">
        <w:rPr>
          <w:rFonts w:eastAsia="SimSun"/>
        </w:rPr>
        <w:t>Xn</w:t>
      </w:r>
      <w:proofErr w:type="spellEnd"/>
      <w:r w:rsidRPr="00F92F6B">
        <w:t>-U Protocol Stack</w:t>
      </w:r>
    </w:p>
    <w:p w14:paraId="00693596" w14:textId="77777777" w:rsidR="00E511C7" w:rsidRPr="00F92F6B" w:rsidRDefault="00E511C7" w:rsidP="00E511C7">
      <w:proofErr w:type="spellStart"/>
      <w:r w:rsidRPr="00F92F6B">
        <w:t>Xn</w:t>
      </w:r>
      <w:proofErr w:type="spellEnd"/>
      <w:r w:rsidRPr="00F92F6B">
        <w:t>-U provides non-guaranteed delivery of user plane PDUs and supports the following functions:</w:t>
      </w:r>
    </w:p>
    <w:p w14:paraId="5F396F31" w14:textId="77777777" w:rsidR="00E511C7" w:rsidRPr="00F92F6B" w:rsidRDefault="00E511C7" w:rsidP="00E511C7">
      <w:pPr>
        <w:pStyle w:val="B1"/>
      </w:pPr>
      <w:r w:rsidRPr="00F92F6B">
        <w:t>-</w:t>
      </w:r>
      <w:r w:rsidRPr="00F92F6B">
        <w:tab/>
        <w:t>Data forwarding;</w:t>
      </w:r>
    </w:p>
    <w:p w14:paraId="396B9161" w14:textId="77777777" w:rsidR="00E511C7" w:rsidRPr="00F92F6B" w:rsidRDefault="00E511C7" w:rsidP="00E511C7">
      <w:pPr>
        <w:pStyle w:val="B1"/>
      </w:pPr>
      <w:r w:rsidRPr="00F92F6B">
        <w:t>-</w:t>
      </w:r>
      <w:r w:rsidRPr="00F92F6B">
        <w:tab/>
        <w:t>Flow control.</w:t>
      </w:r>
    </w:p>
    <w:p w14:paraId="6EB511A6" w14:textId="77777777" w:rsidR="00E511C7" w:rsidRPr="00F92F6B" w:rsidRDefault="00E511C7" w:rsidP="00FD726A">
      <w:r w:rsidRPr="00F92F6B">
        <w:t xml:space="preserve">Further details of </w:t>
      </w:r>
      <w:proofErr w:type="spellStart"/>
      <w:r w:rsidRPr="00F92F6B">
        <w:t>Xn</w:t>
      </w:r>
      <w:proofErr w:type="spellEnd"/>
      <w:r w:rsidRPr="00F92F6B">
        <w:t>-U can be found in TS 38.420 [17].</w:t>
      </w:r>
    </w:p>
    <w:p w14:paraId="3372FE39" w14:textId="77777777" w:rsidR="00E511C7" w:rsidRPr="00F92F6B"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219280689"/>
      <w:r w:rsidRPr="00F92F6B">
        <w:rPr>
          <w:rFonts w:eastAsia="SimSun"/>
        </w:rPr>
        <w:t>4.3.2</w:t>
      </w:r>
      <w:r w:rsidRPr="00F92F6B">
        <w:t>.2</w:t>
      </w:r>
      <w:r w:rsidRPr="00F92F6B">
        <w:tab/>
      </w:r>
      <w:proofErr w:type="spellStart"/>
      <w:r w:rsidRPr="00F92F6B">
        <w:rPr>
          <w:rFonts w:eastAsia="SimSun"/>
        </w:rPr>
        <w:t>Xn</w:t>
      </w:r>
      <w:proofErr w:type="spellEnd"/>
      <w:r w:rsidRPr="00F92F6B">
        <w:t xml:space="preserve"> Control Plane</w:t>
      </w:r>
      <w:bookmarkEnd w:id="109"/>
      <w:bookmarkEnd w:id="110"/>
      <w:bookmarkEnd w:id="111"/>
      <w:bookmarkEnd w:id="112"/>
      <w:bookmarkEnd w:id="113"/>
      <w:bookmarkEnd w:id="114"/>
      <w:bookmarkEnd w:id="115"/>
    </w:p>
    <w:p w14:paraId="5D8FA05B" w14:textId="77777777" w:rsidR="00E511C7" w:rsidRPr="00F92F6B" w:rsidRDefault="00E511C7" w:rsidP="00E511C7">
      <w:r w:rsidRPr="00F92F6B">
        <w:t xml:space="preserve">The </w:t>
      </w:r>
      <w:proofErr w:type="spellStart"/>
      <w:r w:rsidRPr="00F92F6B">
        <w:rPr>
          <w:rFonts w:eastAsia="SimSun"/>
        </w:rPr>
        <w:t>Xn</w:t>
      </w:r>
      <w:proofErr w:type="spellEnd"/>
      <w:r w:rsidRPr="00F92F6B">
        <w:t xml:space="preserve"> control plane interface (</w:t>
      </w:r>
      <w:proofErr w:type="spellStart"/>
      <w:r w:rsidRPr="00F92F6B">
        <w:rPr>
          <w:rFonts w:eastAsia="SimSun"/>
        </w:rPr>
        <w:t>Xn</w:t>
      </w:r>
      <w:proofErr w:type="spellEnd"/>
      <w:r w:rsidRPr="00F92F6B">
        <w:t xml:space="preserve">-C) is defined between </w:t>
      </w:r>
      <w:r w:rsidRPr="00F92F6B">
        <w:rPr>
          <w:rFonts w:eastAsia="SimSun"/>
        </w:rPr>
        <w:t>two</w:t>
      </w:r>
      <w:r w:rsidRPr="00F92F6B">
        <w:t xml:space="preserve"> NG-RAN nodes</w:t>
      </w:r>
      <w:r w:rsidRPr="00F92F6B">
        <w:rPr>
          <w:rFonts w:eastAsia="SimSun"/>
        </w:rPr>
        <w:t xml:space="preserve">. </w:t>
      </w:r>
      <w:r w:rsidRPr="00F92F6B">
        <w:t xml:space="preserve">The control plane protocol stack of the </w:t>
      </w:r>
      <w:proofErr w:type="spellStart"/>
      <w:r w:rsidRPr="00F92F6B">
        <w:rPr>
          <w:rFonts w:eastAsia="SimSun"/>
        </w:rPr>
        <w:t>Xn</w:t>
      </w:r>
      <w:proofErr w:type="spellEnd"/>
      <w:r w:rsidRPr="00F92F6B">
        <w:t xml:space="preserve"> interface is shown on Figure </w:t>
      </w:r>
      <w:r w:rsidRPr="00F92F6B">
        <w:rPr>
          <w:rFonts w:eastAsia="SimSun"/>
        </w:rPr>
        <w:t>4.3.2.2</w:t>
      </w:r>
      <w:r w:rsidRPr="00F92F6B">
        <w:t xml:space="preserve">-1. The transport network layer is built on </w:t>
      </w:r>
      <w:r w:rsidRPr="00F92F6B">
        <w:rPr>
          <w:rFonts w:eastAsia="SimSun"/>
        </w:rPr>
        <w:t xml:space="preserve">SCTP on top of </w:t>
      </w:r>
      <w:r w:rsidRPr="00F92F6B">
        <w:t xml:space="preserve">IP. The application layer signalling protocol is referred to as </w:t>
      </w:r>
      <w:proofErr w:type="spellStart"/>
      <w:r w:rsidRPr="00F92F6B">
        <w:rPr>
          <w:rFonts w:eastAsia="SimSun"/>
        </w:rPr>
        <w:t>Xn</w:t>
      </w:r>
      <w:r w:rsidRPr="00F92F6B">
        <w:t>AP</w:t>
      </w:r>
      <w:proofErr w:type="spellEnd"/>
      <w:r w:rsidRPr="00F92F6B">
        <w:t xml:space="preserve"> (</w:t>
      </w:r>
      <w:proofErr w:type="spellStart"/>
      <w:r w:rsidRPr="00F92F6B">
        <w:rPr>
          <w:rFonts w:eastAsia="SimSun"/>
        </w:rPr>
        <w:t>Xn</w:t>
      </w:r>
      <w:proofErr w:type="spellEnd"/>
      <w:r w:rsidRPr="00F92F6B">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F92F6B" w:rsidRDefault="006159B0" w:rsidP="00E511C7">
      <w:pPr>
        <w:pStyle w:val="TH"/>
      </w:pPr>
      <w:r w:rsidRPr="00F92F6B">
        <w:rPr>
          <w:noProof/>
        </w:rPr>
        <w:object w:dxaOrig="1615" w:dyaOrig="2748" w14:anchorId="42AEE1E7">
          <v:shape id="_x0000_i1032" type="#_x0000_t75" style="width:81pt;height:136.45pt" o:ole="">
            <v:imagedata r:id="rId27" o:title=""/>
          </v:shape>
          <o:OLEObject Type="Embed" ProgID="Visio.Drawing.11" ShapeID="_x0000_i1032" DrawAspect="Content" ObjectID="_1829898623" r:id="rId28"/>
        </w:object>
      </w:r>
    </w:p>
    <w:p w14:paraId="41968FAA" w14:textId="77777777" w:rsidR="00E511C7" w:rsidRPr="00F92F6B" w:rsidRDefault="00E511C7" w:rsidP="00317C4F">
      <w:pPr>
        <w:pStyle w:val="TF"/>
      </w:pPr>
      <w:r w:rsidRPr="00F92F6B">
        <w:t xml:space="preserve">Figure </w:t>
      </w:r>
      <w:r w:rsidRPr="00F92F6B">
        <w:rPr>
          <w:rFonts w:eastAsia="SimSun"/>
        </w:rPr>
        <w:t>4.3.2</w:t>
      </w:r>
      <w:r w:rsidRPr="00F92F6B">
        <w:rPr>
          <w:rFonts w:eastAsia="MS Mincho"/>
        </w:rPr>
        <w:t>.</w:t>
      </w:r>
      <w:r w:rsidRPr="00F92F6B">
        <w:rPr>
          <w:rFonts w:eastAsia="SimSun"/>
        </w:rPr>
        <w:t>2</w:t>
      </w:r>
      <w:r w:rsidRPr="00F92F6B">
        <w:rPr>
          <w:rFonts w:eastAsia="MS Mincho"/>
        </w:rPr>
        <w:t>-1</w:t>
      </w:r>
      <w:r w:rsidRPr="00F92F6B">
        <w:t xml:space="preserve">: </w:t>
      </w:r>
      <w:proofErr w:type="spellStart"/>
      <w:r w:rsidRPr="00F92F6B">
        <w:rPr>
          <w:rFonts w:eastAsia="SimSun"/>
        </w:rPr>
        <w:t>Xn</w:t>
      </w:r>
      <w:proofErr w:type="spellEnd"/>
      <w:r w:rsidRPr="00F92F6B">
        <w:rPr>
          <w:rFonts w:eastAsia="MS Mincho"/>
        </w:rPr>
        <w:t>-C Protocol Stack</w:t>
      </w:r>
    </w:p>
    <w:p w14:paraId="481254C2" w14:textId="77777777" w:rsidR="00E511C7" w:rsidRPr="00F92F6B" w:rsidRDefault="00E511C7" w:rsidP="00E511C7">
      <w:r w:rsidRPr="00F92F6B">
        <w:t xml:space="preserve">The </w:t>
      </w:r>
      <w:proofErr w:type="spellStart"/>
      <w:r w:rsidRPr="00F92F6B">
        <w:t>Xn</w:t>
      </w:r>
      <w:proofErr w:type="spellEnd"/>
      <w:r w:rsidRPr="00F92F6B">
        <w:t>-C interface supports the following functions:</w:t>
      </w:r>
    </w:p>
    <w:p w14:paraId="024A74D1" w14:textId="77777777" w:rsidR="00E511C7" w:rsidRPr="00F92F6B" w:rsidRDefault="00E511C7" w:rsidP="00E511C7">
      <w:pPr>
        <w:pStyle w:val="B1"/>
      </w:pPr>
      <w:r w:rsidRPr="00F92F6B">
        <w:t>-</w:t>
      </w:r>
      <w:r w:rsidRPr="00F92F6B">
        <w:tab/>
      </w:r>
      <w:proofErr w:type="spellStart"/>
      <w:r w:rsidRPr="00F92F6B">
        <w:t>Xn</w:t>
      </w:r>
      <w:proofErr w:type="spellEnd"/>
      <w:r w:rsidRPr="00F92F6B">
        <w:t xml:space="preserve"> interface management;</w:t>
      </w:r>
    </w:p>
    <w:p w14:paraId="7D701D56" w14:textId="77777777" w:rsidR="00E511C7" w:rsidRPr="00F92F6B" w:rsidRDefault="00E511C7" w:rsidP="00E511C7">
      <w:pPr>
        <w:pStyle w:val="B1"/>
      </w:pPr>
      <w:r w:rsidRPr="00F92F6B">
        <w:t>-</w:t>
      </w:r>
      <w:r w:rsidRPr="00F92F6B">
        <w:tab/>
        <w:t>UE mobility management, including context transfer and RAN paging</w:t>
      </w:r>
      <w:r w:rsidR="009A6B0C" w:rsidRPr="00F92F6B">
        <w:t>;</w:t>
      </w:r>
    </w:p>
    <w:p w14:paraId="51225AEA" w14:textId="77777777" w:rsidR="00E511C7" w:rsidRPr="00F92F6B" w:rsidRDefault="00E511C7" w:rsidP="00E511C7">
      <w:pPr>
        <w:pStyle w:val="B1"/>
      </w:pPr>
      <w:r w:rsidRPr="00F92F6B">
        <w:t>-</w:t>
      </w:r>
      <w:r w:rsidRPr="00F92F6B">
        <w:tab/>
        <w:t>Dual connectivi</w:t>
      </w:r>
      <w:r w:rsidR="002B49A4" w:rsidRPr="00F92F6B">
        <w:t>ty.</w:t>
      </w:r>
    </w:p>
    <w:p w14:paraId="2E06985A" w14:textId="77777777" w:rsidR="00E511C7" w:rsidRPr="00F92F6B" w:rsidRDefault="00E511C7" w:rsidP="00FD726A">
      <w:r w:rsidRPr="00F92F6B">
        <w:t xml:space="preserve">Further details of </w:t>
      </w:r>
      <w:proofErr w:type="spellStart"/>
      <w:r w:rsidRPr="00F92F6B">
        <w:t>Xn</w:t>
      </w:r>
      <w:proofErr w:type="spellEnd"/>
      <w:r w:rsidRPr="00F92F6B">
        <w:t>-C can be found in TS 38.420 [17].</w:t>
      </w:r>
    </w:p>
    <w:p w14:paraId="4E0F8A43" w14:textId="77777777" w:rsidR="00D52878" w:rsidRPr="00F92F6B"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219280690"/>
      <w:r w:rsidRPr="00F92F6B">
        <w:t>4.4</w:t>
      </w:r>
      <w:r w:rsidR="000812F7" w:rsidRPr="00F92F6B">
        <w:tab/>
      </w:r>
      <w:r w:rsidR="00B05104" w:rsidRPr="00F92F6B">
        <w:t xml:space="preserve">Radio Protocol </w:t>
      </w:r>
      <w:r w:rsidR="00586E27" w:rsidRPr="00F92F6B">
        <w:t>Architecture</w:t>
      </w:r>
      <w:bookmarkEnd w:id="116"/>
      <w:bookmarkEnd w:id="117"/>
      <w:bookmarkEnd w:id="118"/>
      <w:bookmarkEnd w:id="119"/>
      <w:bookmarkEnd w:id="120"/>
      <w:bookmarkEnd w:id="121"/>
      <w:bookmarkEnd w:id="122"/>
    </w:p>
    <w:p w14:paraId="453816D0" w14:textId="77777777" w:rsidR="00103BD0" w:rsidRPr="00F92F6B"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219280691"/>
      <w:r w:rsidRPr="00F92F6B">
        <w:t>4</w:t>
      </w:r>
      <w:r w:rsidR="00103BD0" w:rsidRPr="00F92F6B">
        <w:t>.</w:t>
      </w:r>
      <w:r w:rsidRPr="00F92F6B">
        <w:t>4.</w:t>
      </w:r>
      <w:r w:rsidR="00103BD0" w:rsidRPr="00F92F6B">
        <w:t>1</w:t>
      </w:r>
      <w:r w:rsidR="00103BD0" w:rsidRPr="00F92F6B">
        <w:tab/>
        <w:t xml:space="preserve">User </w:t>
      </w:r>
      <w:r w:rsidR="007604CD" w:rsidRPr="00F92F6B">
        <w:t>P</w:t>
      </w:r>
      <w:r w:rsidR="00103BD0" w:rsidRPr="00F92F6B">
        <w:t>lane</w:t>
      </w:r>
      <w:bookmarkEnd w:id="123"/>
      <w:bookmarkEnd w:id="124"/>
      <w:bookmarkEnd w:id="125"/>
      <w:bookmarkEnd w:id="126"/>
      <w:bookmarkEnd w:id="127"/>
      <w:bookmarkEnd w:id="128"/>
      <w:bookmarkEnd w:id="129"/>
    </w:p>
    <w:p w14:paraId="13D007AD" w14:textId="77777777" w:rsidR="00103BD0" w:rsidRPr="00F92F6B" w:rsidRDefault="00103BD0" w:rsidP="00103BD0">
      <w:r w:rsidRPr="00F92F6B">
        <w:t xml:space="preserve">The figure below shows the protocol stack for the user plane, where </w:t>
      </w:r>
      <w:r w:rsidR="009C5825" w:rsidRPr="00F92F6B">
        <w:t>S</w:t>
      </w:r>
      <w:r w:rsidRPr="00F92F6B">
        <w:t xml:space="preserve">DAP, PDCP, RLC and MAC sublayers (terminated in </w:t>
      </w:r>
      <w:proofErr w:type="spellStart"/>
      <w:r w:rsidRPr="00F92F6B">
        <w:t>gNB</w:t>
      </w:r>
      <w:proofErr w:type="spellEnd"/>
      <w:r w:rsidRPr="00F92F6B">
        <w:t xml:space="preserve"> on the network side) perform the functions </w:t>
      </w:r>
      <w:r w:rsidR="007604CD" w:rsidRPr="00F92F6B">
        <w:t xml:space="preserve">listed in </w:t>
      </w:r>
      <w:r w:rsidRPr="00F92F6B">
        <w:t xml:space="preserve">clause </w:t>
      </w:r>
      <w:r w:rsidR="00E20A89" w:rsidRPr="00F92F6B">
        <w:t>6</w:t>
      </w:r>
      <w:r w:rsidRPr="00F92F6B">
        <w:t>.</w:t>
      </w:r>
    </w:p>
    <w:p w14:paraId="2EC330B8" w14:textId="77777777" w:rsidR="00103BD0" w:rsidRPr="00F92F6B" w:rsidRDefault="006159B0" w:rsidP="00103BD0">
      <w:pPr>
        <w:pStyle w:val="TH"/>
      </w:pPr>
      <w:r w:rsidRPr="00F92F6B">
        <w:rPr>
          <w:noProof/>
        </w:rPr>
        <w:object w:dxaOrig="3598" w:dyaOrig="2606" w14:anchorId="4A1D2E2A">
          <v:shape id="_x0000_i1033" type="#_x0000_t75" style="width:180.1pt;height:129.8pt" o:ole="">
            <v:imagedata r:id="rId29" o:title=""/>
          </v:shape>
          <o:OLEObject Type="Embed" ProgID="Visio.Drawing.11" ShapeID="_x0000_i1033" DrawAspect="Content" ObjectID="_1829898624" r:id="rId30"/>
        </w:object>
      </w:r>
    </w:p>
    <w:p w14:paraId="1130D784" w14:textId="77777777" w:rsidR="00103BD0" w:rsidRPr="00F92F6B" w:rsidRDefault="00103BD0" w:rsidP="00317C4F">
      <w:pPr>
        <w:pStyle w:val="TF"/>
      </w:pPr>
      <w:r w:rsidRPr="00F92F6B">
        <w:t xml:space="preserve">Figure </w:t>
      </w:r>
      <w:r w:rsidR="00703C9B" w:rsidRPr="00F92F6B">
        <w:t>4.4</w:t>
      </w:r>
      <w:r w:rsidRPr="00F92F6B">
        <w:t xml:space="preserve">.1-1: User </w:t>
      </w:r>
      <w:r w:rsidR="007604CD" w:rsidRPr="00F92F6B">
        <w:t>P</w:t>
      </w:r>
      <w:r w:rsidRPr="00F92F6B">
        <w:t xml:space="preserve">lane </w:t>
      </w:r>
      <w:r w:rsidR="007604CD" w:rsidRPr="00F92F6B">
        <w:t>P</w:t>
      </w:r>
      <w:r w:rsidRPr="00F92F6B">
        <w:t xml:space="preserve">rotocol </w:t>
      </w:r>
      <w:r w:rsidR="007604CD" w:rsidRPr="00F92F6B">
        <w:t>S</w:t>
      </w:r>
      <w:r w:rsidRPr="00F92F6B">
        <w:t>tack</w:t>
      </w:r>
    </w:p>
    <w:p w14:paraId="19C8A02C" w14:textId="77777777" w:rsidR="00103BD0" w:rsidRPr="00F92F6B"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219280692"/>
      <w:r w:rsidRPr="00F92F6B">
        <w:t>4.4</w:t>
      </w:r>
      <w:r w:rsidR="00103BD0" w:rsidRPr="00F92F6B">
        <w:t>.2</w:t>
      </w:r>
      <w:r w:rsidR="00103BD0" w:rsidRPr="00F92F6B">
        <w:tab/>
        <w:t>Control Plane</w:t>
      </w:r>
      <w:bookmarkEnd w:id="130"/>
      <w:bookmarkEnd w:id="131"/>
      <w:bookmarkEnd w:id="132"/>
      <w:bookmarkEnd w:id="133"/>
      <w:bookmarkEnd w:id="134"/>
      <w:bookmarkEnd w:id="135"/>
      <w:bookmarkEnd w:id="136"/>
    </w:p>
    <w:p w14:paraId="40B57AD2" w14:textId="77777777" w:rsidR="00254D28" w:rsidRPr="00F92F6B" w:rsidRDefault="00254D28" w:rsidP="00254D28">
      <w:r w:rsidRPr="00F92F6B">
        <w:t>The figure below shows the protocol stack for the control plane, where:</w:t>
      </w:r>
    </w:p>
    <w:p w14:paraId="0D35A508" w14:textId="77777777" w:rsidR="00254D28" w:rsidRPr="00F92F6B" w:rsidRDefault="00254D28" w:rsidP="00254D28">
      <w:pPr>
        <w:pStyle w:val="B1"/>
      </w:pPr>
      <w:r w:rsidRPr="00F92F6B">
        <w:t>-</w:t>
      </w:r>
      <w:r w:rsidRPr="00F92F6B">
        <w:tab/>
        <w:t xml:space="preserve">PDCP, RLC and MAC sublayers (terminated in </w:t>
      </w:r>
      <w:proofErr w:type="spellStart"/>
      <w:r w:rsidRPr="00F92F6B">
        <w:t>gNB</w:t>
      </w:r>
      <w:proofErr w:type="spellEnd"/>
      <w:r w:rsidRPr="00F92F6B">
        <w:t xml:space="preserve"> on the network side) perf</w:t>
      </w:r>
      <w:r w:rsidR="007604CD" w:rsidRPr="00F92F6B">
        <w:t xml:space="preserve">orm the functions listed in </w:t>
      </w:r>
      <w:r w:rsidR="00586E27" w:rsidRPr="00F92F6B">
        <w:t>clause</w:t>
      </w:r>
      <w:r w:rsidRPr="00F92F6B">
        <w:t xml:space="preserve"> </w:t>
      </w:r>
      <w:r w:rsidR="00DE0A51" w:rsidRPr="00F92F6B">
        <w:t>6</w:t>
      </w:r>
      <w:r w:rsidRPr="00F92F6B">
        <w:t>;</w:t>
      </w:r>
    </w:p>
    <w:p w14:paraId="5E08D61B" w14:textId="77777777" w:rsidR="00254D28" w:rsidRPr="00F92F6B" w:rsidRDefault="00254D28" w:rsidP="00254D28">
      <w:pPr>
        <w:pStyle w:val="B1"/>
      </w:pPr>
      <w:r w:rsidRPr="00F92F6B">
        <w:t>-</w:t>
      </w:r>
      <w:r w:rsidRPr="00F92F6B">
        <w:tab/>
        <w:t xml:space="preserve">RRC (terminated in </w:t>
      </w:r>
      <w:proofErr w:type="spellStart"/>
      <w:r w:rsidRPr="00F92F6B">
        <w:t>gNB</w:t>
      </w:r>
      <w:proofErr w:type="spellEnd"/>
      <w:r w:rsidRPr="00F92F6B">
        <w:t xml:space="preserve"> on the network side) perfo</w:t>
      </w:r>
      <w:r w:rsidR="007604CD" w:rsidRPr="00F92F6B">
        <w:t xml:space="preserve">rms the functions listed in </w:t>
      </w:r>
      <w:r w:rsidRPr="00F92F6B">
        <w:t xml:space="preserve">clause </w:t>
      </w:r>
      <w:r w:rsidR="00DE0A51" w:rsidRPr="00F92F6B">
        <w:t>7</w:t>
      </w:r>
      <w:r w:rsidRPr="00F92F6B">
        <w:t>;</w:t>
      </w:r>
    </w:p>
    <w:p w14:paraId="140ABE7A" w14:textId="77777777" w:rsidR="009E2E69" w:rsidRPr="00F92F6B" w:rsidRDefault="00254D28" w:rsidP="009E2E69">
      <w:pPr>
        <w:pStyle w:val="B1"/>
      </w:pPr>
      <w:r w:rsidRPr="00F92F6B">
        <w:t>-</w:t>
      </w:r>
      <w:r w:rsidRPr="00F92F6B">
        <w:tab/>
        <w:t xml:space="preserve">NAS control protocol (terminated in </w:t>
      </w:r>
      <w:r w:rsidR="00B210A3" w:rsidRPr="00F92F6B">
        <w:t>AMF</w:t>
      </w:r>
      <w:r w:rsidRPr="00F92F6B">
        <w:t xml:space="preserve"> on the network side) performs</w:t>
      </w:r>
      <w:r w:rsidR="00B210A3" w:rsidRPr="00F92F6B">
        <w:t xml:space="preserve"> </w:t>
      </w:r>
      <w:r w:rsidR="009E2E69" w:rsidRPr="00F92F6B">
        <w:t>the functions listed in TS 23.501 [3]), for instance: authentication, mobility management, security control…</w:t>
      </w:r>
    </w:p>
    <w:p w14:paraId="7B39FAAD" w14:textId="77777777" w:rsidR="00254D28" w:rsidRPr="00F92F6B" w:rsidRDefault="006159B0" w:rsidP="002F6727">
      <w:pPr>
        <w:pStyle w:val="TH"/>
      </w:pPr>
      <w:r w:rsidRPr="00F92F6B">
        <w:rPr>
          <w:noProof/>
        </w:rPr>
        <w:object w:dxaOrig="5724" w:dyaOrig="3031" w14:anchorId="5C80D387">
          <v:shape id="_x0000_i1034" type="#_x0000_t75" style="width:285.65pt;height:150.8pt" o:ole="">
            <v:imagedata r:id="rId31" o:title=""/>
          </v:shape>
          <o:OLEObject Type="Embed" ProgID="Visio.Drawing.11" ShapeID="_x0000_i1034" DrawAspect="Content" ObjectID="_1829898625" r:id="rId32"/>
        </w:object>
      </w:r>
    </w:p>
    <w:p w14:paraId="7A52AD10" w14:textId="77777777" w:rsidR="00254D28" w:rsidRPr="00F92F6B" w:rsidRDefault="00254D28" w:rsidP="00317C4F">
      <w:pPr>
        <w:pStyle w:val="TF"/>
      </w:pPr>
      <w:r w:rsidRPr="00F92F6B">
        <w:t xml:space="preserve">Figure </w:t>
      </w:r>
      <w:r w:rsidR="00703C9B" w:rsidRPr="00F92F6B">
        <w:t>4.4</w:t>
      </w:r>
      <w:r w:rsidRPr="00F92F6B">
        <w:t>.2</w:t>
      </w:r>
      <w:r w:rsidR="004E18F3" w:rsidRPr="00F92F6B">
        <w:t>-</w:t>
      </w:r>
      <w:r w:rsidRPr="00F92F6B">
        <w:t>1:</w:t>
      </w:r>
      <w:r w:rsidR="007604CD" w:rsidRPr="00F92F6B">
        <w:t xml:space="preserve"> </w:t>
      </w:r>
      <w:r w:rsidRPr="00F92F6B">
        <w:t xml:space="preserve">Control </w:t>
      </w:r>
      <w:r w:rsidR="007604CD" w:rsidRPr="00F92F6B">
        <w:t>P</w:t>
      </w:r>
      <w:r w:rsidRPr="00F92F6B">
        <w:t xml:space="preserve">lane </w:t>
      </w:r>
      <w:r w:rsidR="007604CD" w:rsidRPr="00F92F6B">
        <w:t>P</w:t>
      </w:r>
      <w:r w:rsidRPr="00F92F6B">
        <w:t xml:space="preserve">rotocol </w:t>
      </w:r>
      <w:r w:rsidR="007604CD" w:rsidRPr="00F92F6B">
        <w:t>S</w:t>
      </w:r>
      <w:r w:rsidRPr="00F92F6B">
        <w:t>tack</w:t>
      </w:r>
    </w:p>
    <w:p w14:paraId="50C64682" w14:textId="77777777" w:rsidR="00D2340F" w:rsidRPr="00F92F6B"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219280693"/>
      <w:r w:rsidRPr="00F92F6B">
        <w:t>4.5</w:t>
      </w:r>
      <w:r w:rsidRPr="00F92F6B">
        <w:tab/>
      </w:r>
      <w:r w:rsidR="00453329" w:rsidRPr="00F92F6B">
        <w:t>Multi-</w:t>
      </w:r>
      <w:r w:rsidR="00740DE4" w:rsidRPr="00F92F6B">
        <w:t xml:space="preserve">Radio </w:t>
      </w:r>
      <w:r w:rsidRPr="00F92F6B">
        <w:t>Dual Connectivity</w:t>
      </w:r>
      <w:bookmarkEnd w:id="137"/>
      <w:bookmarkEnd w:id="138"/>
      <w:bookmarkEnd w:id="139"/>
      <w:bookmarkEnd w:id="140"/>
      <w:bookmarkEnd w:id="141"/>
      <w:bookmarkEnd w:id="142"/>
      <w:bookmarkEnd w:id="143"/>
    </w:p>
    <w:p w14:paraId="618BC144" w14:textId="0442E200" w:rsidR="00453329" w:rsidRPr="00F92F6B" w:rsidRDefault="00453329" w:rsidP="00E6302E">
      <w:r w:rsidRPr="00F92F6B">
        <w:t>NG-RAN support</w:t>
      </w:r>
      <w:r w:rsidR="004E0ACB" w:rsidRPr="00F92F6B">
        <w:t>s</w:t>
      </w:r>
      <w:r w:rsidRPr="00F92F6B">
        <w:t xml:space="preserve"> Multi-</w:t>
      </w:r>
      <w:r w:rsidR="00740DE4" w:rsidRPr="00F92F6B">
        <w:t>Radio</w:t>
      </w:r>
      <w:r w:rsidRPr="00F92F6B">
        <w:t xml:space="preserve"> Dual Connectivity (MR-DC) operation whereby a UE in RRC_CONNECTED is configured to utilise radio resources provided by two distinct schedulers, located in two different NG-RAN nodes connected via a non-ideal backhaul</w:t>
      </w:r>
      <w:r w:rsidR="00740DE4" w:rsidRPr="00F92F6B">
        <w:t>, one providing NR access and the other one providing either E-UTRA or NR access</w:t>
      </w:r>
      <w:r w:rsidRPr="00F92F6B">
        <w:t>. Further details of MR-DC operation</w:t>
      </w:r>
      <w:r w:rsidR="00AB7F80" w:rsidRPr="00F92F6B">
        <w:t xml:space="preserve">, including </w:t>
      </w:r>
      <w:r w:rsidR="000A34A2" w:rsidRPr="00F92F6B">
        <w:t xml:space="preserve">Conditional </w:t>
      </w:r>
      <w:proofErr w:type="spellStart"/>
      <w:r w:rsidR="000A34A2" w:rsidRPr="00F92F6B">
        <w:t>PSCell</w:t>
      </w:r>
      <w:proofErr w:type="spellEnd"/>
      <w:r w:rsidR="000A34A2" w:rsidRPr="00F92F6B">
        <w:t xml:space="preserve"> </w:t>
      </w:r>
      <w:r w:rsidR="000F36D5" w:rsidRPr="00F92F6B">
        <w:t>Addition</w:t>
      </w:r>
      <w:r w:rsidR="000A34A2" w:rsidRPr="00F92F6B">
        <w:t xml:space="preserve"> (CPA) and </w:t>
      </w:r>
      <w:r w:rsidR="00AB7F80" w:rsidRPr="00F92F6B">
        <w:t xml:space="preserve">Conditional </w:t>
      </w:r>
      <w:proofErr w:type="spellStart"/>
      <w:r w:rsidR="00AB7F80" w:rsidRPr="00F92F6B">
        <w:t>PSCell</w:t>
      </w:r>
      <w:proofErr w:type="spellEnd"/>
      <w:r w:rsidR="00AB7F80" w:rsidRPr="00F92F6B">
        <w:t xml:space="preserve"> Change (CPC),</w:t>
      </w:r>
      <w:r w:rsidRPr="00F92F6B">
        <w:t xml:space="preserve"> can be found in TS 37.340 [</w:t>
      </w:r>
      <w:r w:rsidR="00C81D9E" w:rsidRPr="00F92F6B">
        <w:t>21</w:t>
      </w:r>
      <w:r w:rsidRPr="00F92F6B">
        <w:t>].</w:t>
      </w:r>
    </w:p>
    <w:p w14:paraId="498237F4" w14:textId="77777777" w:rsidR="00323DC9" w:rsidRPr="00F92F6B"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219280694"/>
      <w:r w:rsidRPr="00F92F6B">
        <w:t>4.6</w:t>
      </w:r>
      <w:r w:rsidRPr="00F92F6B">
        <w:tab/>
        <w:t>Radio Access Network Sharing</w:t>
      </w:r>
      <w:bookmarkEnd w:id="144"/>
      <w:bookmarkEnd w:id="145"/>
      <w:bookmarkEnd w:id="146"/>
      <w:bookmarkEnd w:id="147"/>
      <w:bookmarkEnd w:id="148"/>
      <w:bookmarkEnd w:id="149"/>
      <w:bookmarkEnd w:id="150"/>
    </w:p>
    <w:p w14:paraId="23A954D9" w14:textId="77777777" w:rsidR="00323DC9" w:rsidRPr="00F92F6B" w:rsidRDefault="00323DC9" w:rsidP="00323DC9">
      <w:r w:rsidRPr="00F92F6B">
        <w:t>NG-RAN supports radio access network sharing as defined in TS 23.501 [3].</w:t>
      </w:r>
    </w:p>
    <w:p w14:paraId="3228CE11" w14:textId="77777777" w:rsidR="00323DC9" w:rsidRPr="00F92F6B" w:rsidRDefault="00323DC9" w:rsidP="00323DC9">
      <w:r w:rsidRPr="00F92F6B">
        <w:t>If NR access is shared, system information broadcast in a shared cell indicates a TAC and a Cell Identity for each subset of PLMNs</w:t>
      </w:r>
      <w:r w:rsidR="00C475D3" w:rsidRPr="00F92F6B">
        <w:t>, PNI-NPNs and SNPNs</w:t>
      </w:r>
      <w:r w:rsidRPr="00F92F6B">
        <w:t>. NR access provides only one TAC and one Cell Identity per cell per PLMN</w:t>
      </w:r>
      <w:r w:rsidR="00880BD4" w:rsidRPr="00F92F6B">
        <w:t>,</w:t>
      </w:r>
      <w:r w:rsidR="00C475D3" w:rsidRPr="00F92F6B">
        <w:t xml:space="preserve"> SNPN or PNI-NPN. In this version of the specification, a Cell Identity can only belong to one network type among PLMN, PNI-NPN or SNPN as defined in TS 23.501 [3].</w:t>
      </w:r>
    </w:p>
    <w:p w14:paraId="627635B8" w14:textId="77777777" w:rsidR="00323DC9" w:rsidRPr="00F92F6B" w:rsidRDefault="00323DC9" w:rsidP="00323DC9">
      <w:r w:rsidRPr="00F92F6B">
        <w:t>Each Cell Identity associated with a subset of PLMNs</w:t>
      </w:r>
      <w:r w:rsidR="00C475D3" w:rsidRPr="00F92F6B">
        <w:t>, SNPNs or PNI-NPNs</w:t>
      </w:r>
      <w:r w:rsidRPr="00F92F6B">
        <w:t xml:space="preserve"> identifies its serving NG-RAN node.</w:t>
      </w:r>
    </w:p>
    <w:p w14:paraId="6BF7C1FC" w14:textId="77777777" w:rsidR="003B0F0F" w:rsidRPr="00F92F6B" w:rsidRDefault="003B0F0F" w:rsidP="003B0F0F">
      <w:pPr>
        <w:pStyle w:val="Heading2"/>
      </w:pPr>
      <w:bookmarkStart w:id="151" w:name="_Toc37231839"/>
      <w:bookmarkStart w:id="152" w:name="_Toc46501892"/>
      <w:bookmarkStart w:id="153" w:name="_Toc51971240"/>
      <w:bookmarkStart w:id="154" w:name="_Toc52551223"/>
      <w:bookmarkStart w:id="155" w:name="_Toc219280695"/>
      <w:bookmarkStart w:id="156" w:name="_Toc20387903"/>
      <w:bookmarkStart w:id="157" w:name="_Toc29375982"/>
      <w:r w:rsidRPr="00F92F6B">
        <w:t>4.7</w:t>
      </w:r>
      <w:r w:rsidRPr="00F92F6B">
        <w:tab/>
        <w:t>Integrated Access and Backhaul</w:t>
      </w:r>
      <w:bookmarkEnd w:id="151"/>
      <w:bookmarkEnd w:id="152"/>
      <w:bookmarkEnd w:id="153"/>
      <w:bookmarkEnd w:id="154"/>
      <w:bookmarkEnd w:id="155"/>
    </w:p>
    <w:p w14:paraId="1AD9E134" w14:textId="77777777" w:rsidR="003B0F0F" w:rsidRPr="00F92F6B" w:rsidRDefault="003B0F0F" w:rsidP="003B0F0F">
      <w:pPr>
        <w:pStyle w:val="Heading3"/>
      </w:pPr>
      <w:bookmarkStart w:id="158" w:name="_Toc37231840"/>
      <w:bookmarkStart w:id="159" w:name="_Toc46501893"/>
      <w:bookmarkStart w:id="160" w:name="_Toc51971241"/>
      <w:bookmarkStart w:id="161" w:name="_Toc52551224"/>
      <w:bookmarkStart w:id="162" w:name="_Toc219280696"/>
      <w:r w:rsidRPr="00F92F6B">
        <w:t>4.7.1</w:t>
      </w:r>
      <w:r w:rsidRPr="00F92F6B">
        <w:tab/>
        <w:t>Architecture</w:t>
      </w:r>
      <w:bookmarkEnd w:id="158"/>
      <w:bookmarkEnd w:id="159"/>
      <w:bookmarkEnd w:id="160"/>
      <w:bookmarkEnd w:id="161"/>
      <w:bookmarkEnd w:id="162"/>
    </w:p>
    <w:p w14:paraId="33A136B9" w14:textId="77777777" w:rsidR="003B0F0F" w:rsidRPr="00F92F6B" w:rsidRDefault="003B0F0F" w:rsidP="003B0F0F">
      <w:pPr>
        <w:spacing w:before="120" w:after="120"/>
      </w:pPr>
      <w:r w:rsidRPr="00F92F6B">
        <w:t xml:space="preserve">Integrated access and backhaul (IAB) enables wireless relaying in NG-RAN. The relaying node, referred to as </w:t>
      </w:r>
      <w:r w:rsidRPr="00F92F6B">
        <w:rPr>
          <w:i/>
          <w:iCs/>
        </w:rPr>
        <w:t>IAB-node</w:t>
      </w:r>
      <w:r w:rsidRPr="00F92F6B">
        <w:t xml:space="preserve">, supports access and backhauling via NR. The terminating node of NR backhauling on network side is referred to as the </w:t>
      </w:r>
      <w:r w:rsidRPr="00F92F6B">
        <w:rPr>
          <w:i/>
        </w:rPr>
        <w:t>IAB-donor</w:t>
      </w:r>
      <w:r w:rsidRPr="00F92F6B">
        <w:t xml:space="preserve">, which represents a </w:t>
      </w:r>
      <w:proofErr w:type="spellStart"/>
      <w:r w:rsidRPr="00F92F6B">
        <w:t>gNB</w:t>
      </w:r>
      <w:proofErr w:type="spellEnd"/>
      <w:r w:rsidRPr="00F92F6B">
        <w:t xml:space="preserve"> with additional functionality to support IAB. Backhauling can occur via a single or via multiple hops. The IAB architecture is shown in Figure 4.7.1-1.</w:t>
      </w:r>
    </w:p>
    <w:p w14:paraId="4ABD1ED7" w14:textId="6F75AACF" w:rsidR="003B0F0F" w:rsidRPr="00F92F6B" w:rsidRDefault="003B0F0F" w:rsidP="003B0F0F">
      <w:pPr>
        <w:spacing w:before="120" w:after="120"/>
      </w:pPr>
      <w:r w:rsidRPr="00F92F6B">
        <w:t xml:space="preserve">The IAB-node supports </w:t>
      </w:r>
      <w:r w:rsidR="00613B59" w:rsidRPr="00F92F6B">
        <w:t xml:space="preserve">the </w:t>
      </w:r>
      <w:proofErr w:type="spellStart"/>
      <w:r w:rsidRPr="00F92F6B">
        <w:t>gNB</w:t>
      </w:r>
      <w:proofErr w:type="spellEnd"/>
      <w:r w:rsidRPr="00F92F6B">
        <w:t xml:space="preserve">-DU functionality, as defined in TS 38.401 [4], to terminate the NR access interface to UEs and next-hop IAB-nodes, and to terminate the F1 protocol to the </w:t>
      </w:r>
      <w:proofErr w:type="spellStart"/>
      <w:r w:rsidRPr="00F92F6B">
        <w:t>gNB</w:t>
      </w:r>
      <w:proofErr w:type="spellEnd"/>
      <w:r w:rsidRPr="00F92F6B">
        <w:t xml:space="preserve">-CU functionality, as defined in TS 38.401 [4], on the IAB-donor. The </w:t>
      </w:r>
      <w:proofErr w:type="spellStart"/>
      <w:r w:rsidR="00111D31" w:rsidRPr="00F92F6B">
        <w:t>gNB</w:t>
      </w:r>
      <w:proofErr w:type="spellEnd"/>
      <w:r w:rsidR="00111D31" w:rsidRPr="00F92F6B">
        <w:t xml:space="preserve">-DU functionality on the </w:t>
      </w:r>
      <w:r w:rsidRPr="00F92F6B">
        <w:t xml:space="preserve">IAB-node is also referred to as </w:t>
      </w:r>
      <w:r w:rsidRPr="00F92F6B">
        <w:rPr>
          <w:i/>
          <w:iCs/>
        </w:rPr>
        <w:t>IAB-DU</w:t>
      </w:r>
      <w:r w:rsidRPr="00F92F6B">
        <w:t>.</w:t>
      </w:r>
    </w:p>
    <w:p w14:paraId="5454EA75" w14:textId="77777777" w:rsidR="003B0F0F" w:rsidRPr="00F92F6B" w:rsidRDefault="003B0F0F" w:rsidP="003B0F0F">
      <w:pPr>
        <w:spacing w:before="120" w:after="120"/>
      </w:pPr>
      <w:r w:rsidRPr="00F92F6B">
        <w:t xml:space="preserve">In addition to the </w:t>
      </w:r>
      <w:proofErr w:type="spellStart"/>
      <w:r w:rsidRPr="00F92F6B">
        <w:t>gNB</w:t>
      </w:r>
      <w:proofErr w:type="spellEnd"/>
      <w:r w:rsidRPr="00F92F6B">
        <w:t xml:space="preserve">-DU functionality, the IAB-node also supports a subset of the UE functionality referred to as </w:t>
      </w:r>
      <w:r w:rsidRPr="00F92F6B">
        <w:rPr>
          <w:i/>
          <w:iCs/>
        </w:rPr>
        <w:t>IAB-MT</w:t>
      </w:r>
      <w:r w:rsidRPr="00F92F6B">
        <w:t xml:space="preserve">, which includes, e.g., physical layer, layer-2, RRC and NAS functionality to connect to the </w:t>
      </w:r>
      <w:proofErr w:type="spellStart"/>
      <w:r w:rsidRPr="00F92F6B">
        <w:t>gNB</w:t>
      </w:r>
      <w:proofErr w:type="spellEnd"/>
      <w:r w:rsidRPr="00F92F6B">
        <w:t xml:space="preserve">-DU of another IAB-node or the IAB-donor, to connect to the </w:t>
      </w:r>
      <w:proofErr w:type="spellStart"/>
      <w:r w:rsidRPr="00F92F6B">
        <w:t>gNB</w:t>
      </w:r>
      <w:proofErr w:type="spellEnd"/>
      <w:r w:rsidRPr="00F92F6B">
        <w:t>-CU on the IAB-donor, and to the core network.</w:t>
      </w:r>
    </w:p>
    <w:p w14:paraId="58B367DD" w14:textId="77777777" w:rsidR="003B0F0F" w:rsidRPr="00F92F6B" w:rsidRDefault="003B0F0F" w:rsidP="003B0F0F">
      <w:r w:rsidRPr="00F92F6B">
        <w:t>The IAB-node can access the network using either SA</w:t>
      </w:r>
      <w:r w:rsidR="00452ECF" w:rsidRPr="00F92F6B">
        <w:t xml:space="preserve"> </w:t>
      </w:r>
      <w:r w:rsidRPr="00F92F6B">
        <w:t xml:space="preserve">mode or EN-DC. In EN-DC, the IAB-node connects via E-UTRA to a </w:t>
      </w:r>
      <w:proofErr w:type="spellStart"/>
      <w:r w:rsidRPr="00F92F6B">
        <w:t>MeNB</w:t>
      </w:r>
      <w:proofErr w:type="spellEnd"/>
      <w:r w:rsidRPr="00F92F6B">
        <w:t xml:space="preserve">, and the IAB-donor terminates X2-C as </w:t>
      </w:r>
      <w:proofErr w:type="spellStart"/>
      <w:r w:rsidRPr="00F92F6B">
        <w:t>SgNB</w:t>
      </w:r>
      <w:proofErr w:type="spellEnd"/>
      <w:r w:rsidRPr="00F92F6B">
        <w:t xml:space="preserve"> (TS 37.340 [21]).</w:t>
      </w:r>
    </w:p>
    <w:p w14:paraId="75A46F8F" w14:textId="77777777" w:rsidR="003B0F0F" w:rsidRPr="00F92F6B" w:rsidRDefault="003B0F0F" w:rsidP="00653C72">
      <w:pPr>
        <w:pStyle w:val="TH"/>
        <w:rPr>
          <w:rFonts w:cs="Arial"/>
          <w:bCs/>
        </w:rPr>
      </w:pPr>
      <w:r w:rsidRPr="00F92F6B">
        <w:object w:dxaOrig="7247" w:dyaOrig="4092" w14:anchorId="553FCCD1">
          <v:shape id="_x0000_i1035" type="#_x0000_t75" style="width:419.95pt;height:239.2pt;mso-position-horizontal-relative:page;mso-position-vertical-relative:page" o:ole="">
            <v:imagedata r:id="rId33" o:title=""/>
          </v:shape>
          <o:OLEObject Type="Embed" ProgID="Visio.Drawing.11" ShapeID="_x0000_i1035" DrawAspect="Content" ObjectID="_1829898626" r:id="rId34"/>
        </w:object>
      </w:r>
    </w:p>
    <w:p w14:paraId="4058BED4" w14:textId="2218208F" w:rsidR="003B0F0F" w:rsidRPr="00F92F6B" w:rsidRDefault="003B0F0F" w:rsidP="00653C72">
      <w:pPr>
        <w:pStyle w:val="TF"/>
      </w:pPr>
      <w:r w:rsidRPr="00F92F6B">
        <w:t xml:space="preserve">Figure 4.7.1-1: IAB architecture; a) IAB-node using SA mode with </w:t>
      </w:r>
      <w:r w:rsidR="00B6294A" w:rsidRPr="00F92F6B">
        <w:t>5</w:t>
      </w:r>
      <w:r w:rsidRPr="00F92F6B">
        <w:t>GC; b) IAB-node using EN-DC</w:t>
      </w:r>
    </w:p>
    <w:p w14:paraId="279DAADA" w14:textId="149837B5" w:rsidR="003B0F0F" w:rsidRPr="00F92F6B" w:rsidRDefault="003B0F0F" w:rsidP="003B0F0F">
      <w:pPr>
        <w:spacing w:before="120" w:after="120"/>
      </w:pPr>
      <w:r w:rsidRPr="00F92F6B">
        <w:t>All IAB-nodes that are connected to an IAB-donor via one or multiple</w:t>
      </w:r>
      <w:r w:rsidR="00613B59" w:rsidRPr="00F92F6B">
        <w:t xml:space="preserve"> backhaul</w:t>
      </w:r>
      <w:r w:rsidRPr="00F92F6B">
        <w:t xml:space="preserve"> hops</w:t>
      </w:r>
      <w:r w:rsidR="00613B59" w:rsidRPr="00F92F6B">
        <w:t xml:space="preserve"> and controlled by this IAB-donor via F1AP </w:t>
      </w:r>
      <w:r w:rsidR="00274666" w:rsidRPr="00F92F6B">
        <w:t>and/</w:t>
      </w:r>
      <w:r w:rsidR="00613B59" w:rsidRPr="00F92F6B">
        <w:t>or RRC</w:t>
      </w:r>
      <w:r w:rsidRPr="00F92F6B">
        <w:t xml:space="preserve"> form a</w:t>
      </w:r>
      <w:r w:rsidR="00613B59" w:rsidRPr="00F92F6B">
        <w:t>n IAB</w:t>
      </w:r>
      <w:r w:rsidRPr="00F92F6B">
        <w:t xml:space="preserve"> topology with the IAB-donor a</w:t>
      </w:r>
      <w:r w:rsidR="00452ECF" w:rsidRPr="00F92F6B">
        <w:t>s</w:t>
      </w:r>
      <w:r w:rsidRPr="00F92F6B">
        <w:t xml:space="preserve"> its root (Fig. 4.7.1-2). In this </w:t>
      </w:r>
      <w:r w:rsidR="00076641" w:rsidRPr="00F92F6B">
        <w:t xml:space="preserve">IAB </w:t>
      </w:r>
      <w:r w:rsidRPr="00F92F6B">
        <w:t xml:space="preserve">topology, the neighbour node </w:t>
      </w:r>
      <w:r w:rsidR="00452ECF" w:rsidRPr="00F92F6B">
        <w:t xml:space="preserve">of </w:t>
      </w:r>
      <w:r w:rsidRPr="00F92F6B">
        <w:t>the IAB-DU</w:t>
      </w:r>
      <w:r w:rsidR="00452ECF" w:rsidRPr="00F92F6B">
        <w:t xml:space="preserve"> or the IAB-donor-DU </w:t>
      </w:r>
      <w:r w:rsidRPr="00F92F6B">
        <w:t>is referred to as</w:t>
      </w:r>
      <w:r w:rsidR="00076641" w:rsidRPr="00F92F6B">
        <w:t xml:space="preserve"> the</w:t>
      </w:r>
      <w:r w:rsidRPr="00F92F6B">
        <w:t xml:space="preserve"> </w:t>
      </w:r>
      <w:r w:rsidRPr="00F92F6B">
        <w:rPr>
          <w:i/>
        </w:rPr>
        <w:t>child</w:t>
      </w:r>
      <w:r w:rsidRPr="00F92F6B">
        <w:t xml:space="preserve"> node and the neighbour node </w:t>
      </w:r>
      <w:r w:rsidR="00452ECF" w:rsidRPr="00F92F6B">
        <w:t xml:space="preserve">of </w:t>
      </w:r>
      <w:r w:rsidRPr="00F92F6B">
        <w:t>the IAB-MT is referred to as</w:t>
      </w:r>
      <w:r w:rsidR="00076641" w:rsidRPr="00F92F6B">
        <w:t xml:space="preserve"> the</w:t>
      </w:r>
      <w:r w:rsidRPr="00F92F6B">
        <w:t xml:space="preserve"> </w:t>
      </w:r>
      <w:r w:rsidRPr="00F92F6B">
        <w:rPr>
          <w:i/>
        </w:rPr>
        <w:t>parent</w:t>
      </w:r>
      <w:r w:rsidRPr="00F92F6B">
        <w:t xml:space="preserve"> node. The direction toward the child node is referred to as </w:t>
      </w:r>
      <w:r w:rsidRPr="00F92F6B">
        <w:rPr>
          <w:i/>
          <w:iCs/>
        </w:rPr>
        <w:t>downstream</w:t>
      </w:r>
      <w:r w:rsidRPr="00F92F6B">
        <w:t xml:space="preserve"> while the direction toward the parent node is referred to as </w:t>
      </w:r>
      <w:r w:rsidRPr="00F92F6B">
        <w:rPr>
          <w:i/>
          <w:iCs/>
        </w:rPr>
        <w:t>upstream</w:t>
      </w:r>
      <w:r w:rsidRPr="00F92F6B">
        <w:t xml:space="preserve">. The IAB-donor performs centralized resource, topology and route management for </w:t>
      </w:r>
      <w:r w:rsidR="00076641" w:rsidRPr="00F92F6B">
        <w:t xml:space="preserve">its </w:t>
      </w:r>
      <w:r w:rsidRPr="00F92F6B">
        <w:t>IAB topology.</w:t>
      </w:r>
    </w:p>
    <w:p w14:paraId="66B02CE2" w14:textId="77777777" w:rsidR="003B0F0F" w:rsidRPr="00F92F6B" w:rsidRDefault="003B0F0F" w:rsidP="00653C72">
      <w:pPr>
        <w:pStyle w:val="TH"/>
        <w:rPr>
          <w:rFonts w:cs="Arial"/>
          <w:bCs/>
        </w:rPr>
      </w:pPr>
      <w:r w:rsidRPr="00F92F6B">
        <w:object w:dxaOrig="7174" w:dyaOrig="5709" w14:anchorId="0BA1418D">
          <v:shape id="_x0000_i1036" type="#_x0000_t75" style="width:299.85pt;height:240.05pt" o:ole="">
            <v:imagedata r:id="rId35" o:title=""/>
          </v:shape>
          <o:OLEObject Type="Embed" ProgID="Visio.Drawing.11" ShapeID="_x0000_i1036" DrawAspect="Content" ObjectID="_1829898627" r:id="rId36"/>
        </w:object>
      </w:r>
    </w:p>
    <w:p w14:paraId="0FB6C314" w14:textId="77777777" w:rsidR="003B0F0F" w:rsidRPr="00F92F6B" w:rsidRDefault="003B0F0F" w:rsidP="00653C72">
      <w:pPr>
        <w:pStyle w:val="TF"/>
      </w:pPr>
      <w:r w:rsidRPr="00F92F6B">
        <w:t>Figure 4.7.1-2: Parent- and child-node relationship for IAB-node</w:t>
      </w:r>
    </w:p>
    <w:p w14:paraId="71669C19" w14:textId="77777777" w:rsidR="003B0F0F" w:rsidRPr="00F92F6B" w:rsidRDefault="003B0F0F" w:rsidP="003B0F0F">
      <w:pPr>
        <w:pStyle w:val="Heading3"/>
      </w:pPr>
      <w:bookmarkStart w:id="163" w:name="_Toc37231841"/>
      <w:bookmarkStart w:id="164" w:name="_Toc46501894"/>
      <w:bookmarkStart w:id="165" w:name="_Toc51971242"/>
      <w:bookmarkStart w:id="166" w:name="_Toc52551225"/>
      <w:bookmarkStart w:id="167" w:name="_Toc219280697"/>
      <w:r w:rsidRPr="00F92F6B">
        <w:t>4.7.2</w:t>
      </w:r>
      <w:r w:rsidRPr="00F92F6B">
        <w:tab/>
        <w:t>Protocol Stacks</w:t>
      </w:r>
      <w:bookmarkEnd w:id="163"/>
      <w:bookmarkEnd w:id="164"/>
      <w:bookmarkEnd w:id="165"/>
      <w:bookmarkEnd w:id="166"/>
      <w:bookmarkEnd w:id="167"/>
    </w:p>
    <w:p w14:paraId="087F5004" w14:textId="77777777" w:rsidR="003B0F0F" w:rsidRPr="00F92F6B" w:rsidRDefault="003B0F0F" w:rsidP="003B0F0F">
      <w:r w:rsidRPr="00F92F6B">
        <w:t>Fig. 4.7.2-1 shows the protocol stack for F1-U and Fig. 4.7.2-2 shows the protocol stack for F1-C between IAB-DU and IAB-donor-CU. In these figures, F1-U and F1-C are carried over two backhaul hops.</w:t>
      </w:r>
    </w:p>
    <w:p w14:paraId="172D5058" w14:textId="77777777" w:rsidR="003B0F0F" w:rsidRPr="00F92F6B" w:rsidRDefault="003B0F0F" w:rsidP="003B0F0F">
      <w:r w:rsidRPr="00F92F6B">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F92F6B" w:rsidRDefault="003B0F0F" w:rsidP="003B0F0F">
      <w:r w:rsidRPr="00F92F6B">
        <w:t xml:space="preserve">On the wireless backhaul, the IP layer is carried over the </w:t>
      </w:r>
      <w:r w:rsidR="00452ECF" w:rsidRPr="00F92F6B">
        <w:t>B</w:t>
      </w:r>
      <w:r w:rsidRPr="00F92F6B">
        <w:t xml:space="preserve">ackhaul </w:t>
      </w:r>
      <w:r w:rsidR="00452ECF" w:rsidRPr="00F92F6B">
        <w:t>A</w:t>
      </w:r>
      <w:r w:rsidRPr="00F92F6B">
        <w:t xml:space="preserve">daptation </w:t>
      </w:r>
      <w:r w:rsidR="00452ECF" w:rsidRPr="00F92F6B">
        <w:t>P</w:t>
      </w:r>
      <w:r w:rsidRPr="00F92F6B">
        <w:t xml:space="preserve">rotocol (BAP) sublayer, which enables routing over multiple hops. The IP layer </w:t>
      </w:r>
      <w:r w:rsidR="00111D31" w:rsidRPr="00F92F6B">
        <w:t xml:space="preserve">can </w:t>
      </w:r>
      <w:r w:rsidRPr="00F92F6B">
        <w:t xml:space="preserve">also </w:t>
      </w:r>
      <w:r w:rsidR="00111D31" w:rsidRPr="00F92F6B">
        <w:t xml:space="preserve">be </w:t>
      </w:r>
      <w:r w:rsidRPr="00F92F6B">
        <w:t xml:space="preserve">used for </w:t>
      </w:r>
      <w:r w:rsidRPr="00F92F6B">
        <w:rPr>
          <w:i/>
          <w:iCs/>
        </w:rPr>
        <w:t>non</w:t>
      </w:r>
      <w:r w:rsidRPr="00F92F6B">
        <w:t xml:space="preserve">-F1 traffic, such as </w:t>
      </w:r>
      <w:r w:rsidR="00111D31" w:rsidRPr="00F92F6B">
        <w:t xml:space="preserve">OAM traffic </w:t>
      </w:r>
      <w:r w:rsidR="00452ECF" w:rsidRPr="00F92F6B">
        <w:t xml:space="preserve">as defined in TS 38.401 </w:t>
      </w:r>
      <w:r w:rsidR="00111D31" w:rsidRPr="00F92F6B">
        <w:t>[4]</w:t>
      </w:r>
      <w:r w:rsidRPr="00F92F6B">
        <w:t>.</w:t>
      </w:r>
    </w:p>
    <w:p w14:paraId="236ABC1D" w14:textId="77777777" w:rsidR="003B0F0F" w:rsidRPr="00F92F6B" w:rsidRDefault="003B0F0F" w:rsidP="003B0F0F">
      <w:r w:rsidRPr="00F92F6B">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F92F6B">
        <w:t>ies</w:t>
      </w:r>
      <w:r w:rsidRPr="00F92F6B">
        <w:t xml:space="preserve"> on each IAB-node and the IAB-donor</w:t>
      </w:r>
      <w:r w:rsidR="00111D31" w:rsidRPr="00F92F6B">
        <w:t>-DU</w:t>
      </w:r>
      <w:r w:rsidRPr="00F92F6B">
        <w:t>.</w:t>
      </w:r>
    </w:p>
    <w:p w14:paraId="50BF5A2F" w14:textId="77777777" w:rsidR="003B0F0F" w:rsidRPr="00F92F6B" w:rsidRDefault="003B0F0F" w:rsidP="003B0F0F">
      <w:r w:rsidRPr="00F92F6B">
        <w:t xml:space="preserve">Protocol stacks for an IAB-donor with split </w:t>
      </w:r>
      <w:proofErr w:type="spellStart"/>
      <w:r w:rsidRPr="00F92F6B">
        <w:t>gNB</w:t>
      </w:r>
      <w:proofErr w:type="spellEnd"/>
      <w:r w:rsidRPr="00F92F6B">
        <w:t xml:space="preserve"> architecture are specified in TS 38.401 [4].</w:t>
      </w:r>
    </w:p>
    <w:p w14:paraId="57F39903" w14:textId="1FA247B4" w:rsidR="003B0F0F" w:rsidRPr="00F92F6B" w:rsidRDefault="00184582" w:rsidP="00653C72">
      <w:pPr>
        <w:pStyle w:val="TH"/>
      </w:pPr>
      <w:r w:rsidRPr="00F92F6B">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7" o:title=""/>
            <o:lock v:ext="edit" aspectratio="f"/>
          </v:shape>
          <o:OLEObject Type="Embed" ProgID="Visio.Drawing.15" ShapeID="Object 16" DrawAspect="Content" ObjectID="_1829898628" r:id="rId38">
            <o:FieldCodes>\* MERGEFORMAT</o:FieldCodes>
          </o:OLEObject>
        </w:object>
      </w:r>
    </w:p>
    <w:p w14:paraId="3741DD0F" w14:textId="77777777" w:rsidR="003B0F0F" w:rsidRPr="00F92F6B" w:rsidRDefault="003B0F0F" w:rsidP="003B0F0F">
      <w:pPr>
        <w:pStyle w:val="TF"/>
      </w:pPr>
      <w:r w:rsidRPr="00F92F6B">
        <w:t>Fig. 4.7.2-1: Protocol stack for the support of F1-U protocol</w:t>
      </w:r>
    </w:p>
    <w:p w14:paraId="74CA6189" w14:textId="5FE6025A" w:rsidR="003B0F0F" w:rsidRPr="00F92F6B" w:rsidRDefault="00184582" w:rsidP="00653C72">
      <w:pPr>
        <w:pStyle w:val="TH"/>
      </w:pPr>
      <w:r w:rsidRPr="00F92F6B">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9" o:title=""/>
            <o:lock v:ext="edit" aspectratio="f"/>
          </v:shape>
          <o:OLEObject Type="Embed" ProgID="Visio.Drawing.15" ShapeID="Object 18" DrawAspect="Content" ObjectID="_1829898629" r:id="rId40">
            <o:FieldCodes>\* MERGEFORMAT</o:FieldCodes>
          </o:OLEObject>
        </w:object>
      </w:r>
    </w:p>
    <w:p w14:paraId="130CC3DA" w14:textId="77777777" w:rsidR="003B0F0F" w:rsidRPr="00F92F6B" w:rsidRDefault="003B0F0F" w:rsidP="00653C72">
      <w:pPr>
        <w:pStyle w:val="TF"/>
      </w:pPr>
      <w:r w:rsidRPr="00F92F6B">
        <w:t>Fig. 4.7.2-2: Protocol stack for the support of F1-C protocol</w:t>
      </w:r>
    </w:p>
    <w:p w14:paraId="6BC23811" w14:textId="15F52EA9" w:rsidR="003B0F0F" w:rsidRPr="00F92F6B" w:rsidRDefault="003B0F0F" w:rsidP="003B0F0F">
      <w:r w:rsidRPr="00F92F6B">
        <w:t>The IAB-MT further establishes SRBs (carrying RRC and NAS)</w:t>
      </w:r>
      <w:r w:rsidR="00111D31" w:rsidRPr="00F92F6B">
        <w:t xml:space="preserve"> with the IAB-donor-CU. For IAB-nodes operating in EN</w:t>
      </w:r>
      <w:r w:rsidR="00184582" w:rsidRPr="00F92F6B">
        <w:t>-</w:t>
      </w:r>
      <w:r w:rsidR="00111D31" w:rsidRPr="00F92F6B">
        <w:t>DC, the IAB-MT establishes one or more</w:t>
      </w:r>
      <w:r w:rsidRPr="00F92F6B">
        <w:t xml:space="preserve"> DRBs with the </w:t>
      </w:r>
      <w:proofErr w:type="spellStart"/>
      <w:r w:rsidR="00184582" w:rsidRPr="00F92F6B">
        <w:rPr>
          <w:rFonts w:eastAsia="DengXian"/>
        </w:rPr>
        <w:t>eNB</w:t>
      </w:r>
      <w:proofErr w:type="spellEnd"/>
      <w:r w:rsidR="00184582" w:rsidRPr="00F92F6B">
        <w:rPr>
          <w:rFonts w:eastAsia="DengXian"/>
        </w:rPr>
        <w:t xml:space="preserve"> and one or more DRBs with the </w:t>
      </w:r>
      <w:r w:rsidRPr="00F92F6B">
        <w:t>IAB-donor</w:t>
      </w:r>
      <w:r w:rsidR="00111D31" w:rsidRPr="00F92F6B">
        <w:t>-CU, which can be used, e.g., to carry OAM traffic</w:t>
      </w:r>
      <w:r w:rsidRPr="00F92F6B">
        <w:t xml:space="preserve">. </w:t>
      </w:r>
      <w:r w:rsidR="00111D31" w:rsidRPr="00F92F6B">
        <w:t xml:space="preserve">For SA mode, the establishment of DRBs is optional. </w:t>
      </w:r>
      <w:r w:rsidRPr="00F92F6B">
        <w:t xml:space="preserve">These SRBs and DRBs are transported between the IAB-MT and its parent node over </w:t>
      </w:r>
      <w:proofErr w:type="spellStart"/>
      <w:r w:rsidRPr="00F92F6B">
        <w:t>Uu</w:t>
      </w:r>
      <w:proofErr w:type="spellEnd"/>
      <w:r w:rsidRPr="00F92F6B">
        <w:t xml:space="preserve"> access channel(s). The protocol stacks for the SRB</w:t>
      </w:r>
      <w:r w:rsidR="00C62375" w:rsidRPr="00F92F6B">
        <w:t xml:space="preserve"> </w:t>
      </w:r>
      <w:r w:rsidRPr="00F92F6B">
        <w:t>is shown in Fig. 4.7.2-3.</w:t>
      </w:r>
    </w:p>
    <w:p w14:paraId="14EDD505" w14:textId="77777777" w:rsidR="003B0F0F" w:rsidRPr="00F92F6B" w:rsidRDefault="003B0F0F" w:rsidP="00653C72">
      <w:pPr>
        <w:pStyle w:val="TH"/>
      </w:pPr>
      <w:r w:rsidRPr="00F92F6B">
        <w:object w:dxaOrig="6981" w:dyaOrig="3099" w14:anchorId="5532C199">
          <v:shape id="_x0000_i1039" type="#_x0000_t75" style="width:354.65pt;height:156.05pt" o:ole="">
            <v:imagedata r:id="rId41" o:title=""/>
          </v:shape>
          <o:OLEObject Type="Embed" ProgID="Visio.Drawing.11" ShapeID="_x0000_i1039" DrawAspect="Content" ObjectID="_1829898630" r:id="rId42"/>
        </w:object>
      </w:r>
    </w:p>
    <w:p w14:paraId="0311E993" w14:textId="26CFB5C6" w:rsidR="003B0F0F" w:rsidRPr="00F92F6B" w:rsidRDefault="003B0F0F" w:rsidP="003B0F0F">
      <w:pPr>
        <w:pStyle w:val="TF"/>
      </w:pPr>
      <w:r w:rsidRPr="00F92F6B">
        <w:t>Figure 4.7.2-3: Protocol stack for the support of IAB-MT</w:t>
      </w:r>
      <w:r w:rsidR="00240746" w:rsidRPr="00F92F6B">
        <w:t>'</w:t>
      </w:r>
      <w:r w:rsidRPr="00F92F6B">
        <w:t>s RRC and NAS connections</w:t>
      </w:r>
    </w:p>
    <w:p w14:paraId="613A6E30" w14:textId="77777777" w:rsidR="003B0F0F" w:rsidRPr="00F92F6B" w:rsidRDefault="003B0F0F" w:rsidP="003B0F0F">
      <w:pPr>
        <w:pStyle w:val="Heading3"/>
      </w:pPr>
      <w:bookmarkStart w:id="168" w:name="_Toc37231842"/>
      <w:bookmarkStart w:id="169" w:name="_Toc46501895"/>
      <w:bookmarkStart w:id="170" w:name="_Toc51971243"/>
      <w:bookmarkStart w:id="171" w:name="_Toc52551226"/>
      <w:bookmarkStart w:id="172" w:name="_Toc219280698"/>
      <w:r w:rsidRPr="00F92F6B">
        <w:t>4.7.3</w:t>
      </w:r>
      <w:r w:rsidRPr="00F92F6B">
        <w:tab/>
        <w:t>User-plane Aspects</w:t>
      </w:r>
      <w:bookmarkEnd w:id="168"/>
      <w:bookmarkEnd w:id="169"/>
      <w:bookmarkEnd w:id="170"/>
      <w:bookmarkEnd w:id="171"/>
      <w:bookmarkEnd w:id="172"/>
    </w:p>
    <w:p w14:paraId="19A213B7" w14:textId="77777777" w:rsidR="003B0F0F" w:rsidRPr="00F92F6B" w:rsidRDefault="003B0F0F" w:rsidP="003B0F0F">
      <w:pPr>
        <w:pStyle w:val="Heading4"/>
      </w:pPr>
      <w:bookmarkStart w:id="173" w:name="_Toc37231843"/>
      <w:bookmarkStart w:id="174" w:name="_Toc46501896"/>
      <w:bookmarkStart w:id="175" w:name="_Toc51971244"/>
      <w:bookmarkStart w:id="176" w:name="_Toc52551227"/>
      <w:bookmarkStart w:id="177" w:name="_Toc219280699"/>
      <w:r w:rsidRPr="00F92F6B">
        <w:t>4.7.3.1</w:t>
      </w:r>
      <w:r w:rsidRPr="00F92F6B">
        <w:tab/>
        <w:t>Backhaul transport</w:t>
      </w:r>
      <w:bookmarkEnd w:id="173"/>
      <w:bookmarkEnd w:id="174"/>
      <w:bookmarkEnd w:id="175"/>
      <w:bookmarkEnd w:id="176"/>
      <w:bookmarkEnd w:id="177"/>
    </w:p>
    <w:p w14:paraId="79DB09A7" w14:textId="243A7D2A" w:rsidR="003B0F0F" w:rsidRPr="00F92F6B" w:rsidRDefault="003B0F0F" w:rsidP="003B0F0F">
      <w:r w:rsidRPr="00F92F6B">
        <w:t>The IAB-DU</w:t>
      </w:r>
      <w:r w:rsidR="00240746" w:rsidRPr="00F92F6B">
        <w:t>'</w:t>
      </w:r>
      <w:r w:rsidRPr="00F92F6B">
        <w:t xml:space="preserve">s IP traffic is routed over the wireless backhaul via the BAP sublayer. The BAP sublayer is specified in TS 38.340 [31]. In downstream direction, </w:t>
      </w:r>
      <w:r w:rsidR="00111D31" w:rsidRPr="00F92F6B">
        <w:t>upper layer packets</w:t>
      </w:r>
      <w:r w:rsidRPr="00F92F6B">
        <w:t xml:space="preserve"> are encapsulated by the BAP sublayer at the IAB-donor</w:t>
      </w:r>
      <w:r w:rsidR="00111D31" w:rsidRPr="00F92F6B">
        <w:rPr>
          <w:rFonts w:eastAsia="SimSun"/>
        </w:rPr>
        <w:t>-DU</w:t>
      </w:r>
      <w:r w:rsidRPr="00F92F6B">
        <w:t xml:space="preserve"> and de-encapsulated at the destination IAB-node. In upstream direction, upper layer </w:t>
      </w:r>
      <w:r w:rsidR="00111D31" w:rsidRPr="00F92F6B">
        <w:t xml:space="preserve">packets are </w:t>
      </w:r>
      <w:r w:rsidRPr="00F92F6B">
        <w:t>encapsulated at the IAB-node and de-encapsulated at the IAB-donor</w:t>
      </w:r>
      <w:r w:rsidR="00111D31" w:rsidRPr="00F92F6B">
        <w:rPr>
          <w:rFonts w:eastAsia="SimSun"/>
        </w:rPr>
        <w:t>-DU</w:t>
      </w:r>
      <w:r w:rsidRPr="00F92F6B">
        <w:t>. IAB-specific transport between IAB-donor</w:t>
      </w:r>
      <w:r w:rsidR="00111D31" w:rsidRPr="00F92F6B">
        <w:t>-</w:t>
      </w:r>
      <w:r w:rsidRPr="00F92F6B">
        <w:t>CU and IAB-donor</w:t>
      </w:r>
      <w:r w:rsidR="00111D31" w:rsidRPr="00F92F6B">
        <w:t>-</w:t>
      </w:r>
      <w:r w:rsidRPr="00F92F6B">
        <w:t>DU is specified in TS 38.401 [4].</w:t>
      </w:r>
    </w:p>
    <w:p w14:paraId="630E3205" w14:textId="558BA77E" w:rsidR="003B0F0F" w:rsidRPr="00F92F6B" w:rsidRDefault="003B0F0F" w:rsidP="003B0F0F">
      <w:r w:rsidRPr="00F92F6B">
        <w:t xml:space="preserve">On the BAP sublayer, packets are routed based on the BAP routing ID, which is carried in the BAP header. The BAP header is added to the packet when it arrives from upper layers, and </w:t>
      </w:r>
      <w:r w:rsidR="00184582" w:rsidRPr="00F92F6B">
        <w:rPr>
          <w:rFonts w:eastAsia="DengXian"/>
        </w:rPr>
        <w:t>the BAP header</w:t>
      </w:r>
      <w:r w:rsidRPr="00F92F6B">
        <w:t xml:space="preserve"> is stripped off when </w:t>
      </w:r>
      <w:r w:rsidR="00184582" w:rsidRPr="00F92F6B">
        <w:rPr>
          <w:rFonts w:eastAsia="DengXian"/>
        </w:rPr>
        <w:t>the packet</w:t>
      </w:r>
      <w:r w:rsidRPr="00F92F6B">
        <w:t xml:space="preserve"> has reached its destination node. The selection of the packet</w:t>
      </w:r>
      <w:r w:rsidR="00240746" w:rsidRPr="00F92F6B">
        <w:t>'</w:t>
      </w:r>
      <w:r w:rsidRPr="00F92F6B">
        <w:t>s BAP routing ID is configured by the IAB-donor</w:t>
      </w:r>
      <w:r w:rsidR="00111D31" w:rsidRPr="00F92F6B">
        <w:rPr>
          <w:rFonts w:eastAsia="SimSun"/>
        </w:rPr>
        <w:t>-CU</w:t>
      </w:r>
      <w:r w:rsidRPr="00F92F6B">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F92F6B">
        <w:rPr>
          <w:rFonts w:eastAsia="SimSun"/>
        </w:rPr>
        <w:t xml:space="preserve"> and </w:t>
      </w:r>
      <w:r w:rsidR="00111D31" w:rsidRPr="00F92F6B">
        <w:t>IAB-donor-DU</w:t>
      </w:r>
      <w:r w:rsidRPr="00F92F6B">
        <w:t xml:space="preserve"> is further configured with a designated BAP address.</w:t>
      </w:r>
    </w:p>
    <w:p w14:paraId="32A1C874" w14:textId="692CAD33" w:rsidR="003B0F0F" w:rsidRPr="00F92F6B" w:rsidRDefault="003B0F0F" w:rsidP="003B0F0F">
      <w:r w:rsidRPr="00F92F6B">
        <w:t>On each hop of the packet</w:t>
      </w:r>
      <w:r w:rsidR="00240746" w:rsidRPr="00F92F6B">
        <w:t>'</w:t>
      </w:r>
      <w:r w:rsidRPr="00F92F6B">
        <w:t>s path, the IAB-node inspects the packet</w:t>
      </w:r>
      <w:r w:rsidR="00240746" w:rsidRPr="00F92F6B">
        <w:t>'</w:t>
      </w:r>
      <w:r w:rsidRPr="00F92F6B">
        <w:t xml:space="preserve">s BAP address in the </w:t>
      </w:r>
      <w:r w:rsidR="00111D31" w:rsidRPr="00F92F6B">
        <w:rPr>
          <w:rFonts w:eastAsia="SimSun"/>
        </w:rPr>
        <w:t xml:space="preserve">BAP routing ID carried in the </w:t>
      </w:r>
      <w:r w:rsidR="00184582" w:rsidRPr="00F92F6B">
        <w:rPr>
          <w:rFonts w:eastAsia="SimSun"/>
        </w:rPr>
        <w:t xml:space="preserve">BAP </w:t>
      </w:r>
      <w:r w:rsidRPr="00F92F6B">
        <w:t>header to determine if the packet has reached its destination, i.e., matches the IAB-node</w:t>
      </w:r>
      <w:r w:rsidR="00240746" w:rsidRPr="00F92F6B">
        <w:t>'</w:t>
      </w:r>
      <w:r w:rsidRPr="00F92F6B">
        <w:t xml:space="preserve">s BAP address. In case the packet has </w:t>
      </w:r>
      <w:r w:rsidRPr="00F92F6B">
        <w:rPr>
          <w:i/>
          <w:iCs/>
        </w:rPr>
        <w:t>not</w:t>
      </w:r>
      <w:r w:rsidRPr="00F92F6B">
        <w:t xml:space="preserve"> reached the destination, the IAB-node determines the next hop backhaul link, referred to as </w:t>
      </w:r>
      <w:r w:rsidRPr="00F92F6B">
        <w:rPr>
          <w:i/>
          <w:iCs/>
        </w:rPr>
        <w:t>egress</w:t>
      </w:r>
      <w:r w:rsidRPr="00F92F6B">
        <w:t xml:space="preserve"> link, based on the BAP routing ID carried in the </w:t>
      </w:r>
      <w:r w:rsidR="00184582" w:rsidRPr="00F92F6B">
        <w:rPr>
          <w:rFonts w:eastAsia="DengXian"/>
        </w:rPr>
        <w:t xml:space="preserve">BAP </w:t>
      </w:r>
      <w:r w:rsidRPr="00F92F6B">
        <w:t>header and a routing configuration it received from the IAB-donor</w:t>
      </w:r>
      <w:r w:rsidR="00111D31" w:rsidRPr="00F92F6B">
        <w:rPr>
          <w:rFonts w:eastAsia="SimSun"/>
        </w:rPr>
        <w:t>-CU</w:t>
      </w:r>
      <w:r w:rsidRPr="00F92F6B">
        <w:t>.</w:t>
      </w:r>
    </w:p>
    <w:p w14:paraId="0393CD6E" w14:textId="1EE2F5A6" w:rsidR="003B0F0F" w:rsidRPr="00F92F6B" w:rsidRDefault="00111D31" w:rsidP="003B0F0F">
      <w:r w:rsidRPr="00F92F6B">
        <w:t>For each packet, t</w:t>
      </w:r>
      <w:r w:rsidR="003B0F0F" w:rsidRPr="00F92F6B">
        <w:t xml:space="preserve">he IAB-node </w:t>
      </w:r>
      <w:r w:rsidRPr="00F92F6B">
        <w:t xml:space="preserve">further determines </w:t>
      </w:r>
      <w:r w:rsidR="003B0F0F" w:rsidRPr="00F92F6B">
        <w:t xml:space="preserve">the </w:t>
      </w:r>
      <w:r w:rsidR="00452ECF" w:rsidRPr="00F92F6B">
        <w:t xml:space="preserve">egress </w:t>
      </w:r>
      <w:r w:rsidR="003B0F0F" w:rsidRPr="00F92F6B">
        <w:t>BH RLC channel on the designated egress link. For packets arriving from upper layers</w:t>
      </w:r>
      <w:r w:rsidR="00184582" w:rsidRPr="00F92F6B">
        <w:t>,</w:t>
      </w:r>
      <w:r w:rsidR="003B0F0F" w:rsidRPr="00F92F6B">
        <w:t xml:space="preserve"> the </w:t>
      </w:r>
      <w:r w:rsidRPr="00F92F6B">
        <w:t>designated</w:t>
      </w:r>
      <w:r w:rsidR="003B0F0F" w:rsidRPr="00F92F6B">
        <w:t xml:space="preserve"> </w:t>
      </w:r>
      <w:r w:rsidR="00452ECF" w:rsidRPr="00F92F6B">
        <w:t xml:space="preserve">egress </w:t>
      </w:r>
      <w:r w:rsidR="003B0F0F" w:rsidRPr="00F92F6B">
        <w:t xml:space="preserve">BH RLC channel is configured by the </w:t>
      </w:r>
      <w:r w:rsidRPr="00F92F6B">
        <w:t>IAB-donor</w:t>
      </w:r>
      <w:r w:rsidRPr="00F92F6B">
        <w:rPr>
          <w:rFonts w:eastAsia="SimSun"/>
        </w:rPr>
        <w:t>-</w:t>
      </w:r>
      <w:r w:rsidR="003B0F0F" w:rsidRPr="00F92F6B">
        <w:t xml:space="preserve">CU, and it is based on upper layer traffic specifiers. Since each BH RLC channel is configured with QoS </w:t>
      </w:r>
      <w:r w:rsidRPr="00F92F6B">
        <w:t xml:space="preserve">information </w:t>
      </w:r>
      <w:r w:rsidR="003B0F0F" w:rsidRPr="00F92F6B">
        <w:t xml:space="preserve">or priority level, </w:t>
      </w:r>
      <w:r w:rsidRPr="00F92F6B">
        <w:t>BH-</w:t>
      </w:r>
      <w:r w:rsidR="003B0F0F" w:rsidRPr="00F92F6B">
        <w:t>RLC-channel selection facilitates traffic-specific prioritization and QoS enforcement on the BH. For F1-U traffic, it is possible to map each GTP-U tunnel to a dedicated BH RLC channel or to aggregate multiple GTP-U tunnels into one common BH RLC channel.</w:t>
      </w:r>
      <w:r w:rsidRPr="00F92F6B">
        <w:t xml:space="preserve"> For </w:t>
      </w:r>
      <w:r w:rsidR="00076641" w:rsidRPr="00F92F6B">
        <w:t xml:space="preserve">traffic </w:t>
      </w:r>
      <w:r w:rsidRPr="00F92F6B">
        <w:t>other than F1-U traffic, it is possible to map UE-associated F1AP messages, non-UE-associated F1AP messages and non-F1 traffic onto the same or separate BH RLC channels.</w:t>
      </w:r>
    </w:p>
    <w:p w14:paraId="583CACC8" w14:textId="77777777" w:rsidR="003B0F0F" w:rsidRPr="00F92F6B" w:rsidRDefault="003B0F0F" w:rsidP="003B0F0F">
      <w:r w:rsidRPr="00F92F6B">
        <w:t xml:space="preserve">When packets are routed from one BH link to another, the </w:t>
      </w:r>
      <w:r w:rsidR="00452ECF" w:rsidRPr="00F92F6B">
        <w:t xml:space="preserve">egress </w:t>
      </w:r>
      <w:r w:rsidRPr="00F92F6B">
        <w:t>BH RLC channel on the egress BH link is determined based on the mapping configuration between ingress BH RLC channels and egress BH RLC channels provided by the IAB-donor</w:t>
      </w:r>
      <w:r w:rsidR="00111D31" w:rsidRPr="00F92F6B">
        <w:rPr>
          <w:rFonts w:eastAsia="SimSun"/>
        </w:rPr>
        <w:t>-CU</w:t>
      </w:r>
      <w:r w:rsidRPr="00F92F6B">
        <w:t>.</w:t>
      </w:r>
    </w:p>
    <w:p w14:paraId="2ABD5ADC" w14:textId="77777777" w:rsidR="003B0F0F" w:rsidRPr="00F92F6B" w:rsidRDefault="003B0F0F" w:rsidP="003B0F0F">
      <w:pPr>
        <w:pStyle w:val="Heading4"/>
      </w:pPr>
      <w:bookmarkStart w:id="178" w:name="_Toc37231844"/>
      <w:bookmarkStart w:id="179" w:name="_Toc46501897"/>
      <w:bookmarkStart w:id="180" w:name="_Toc51971245"/>
      <w:bookmarkStart w:id="181" w:name="_Toc52551228"/>
      <w:bookmarkStart w:id="182" w:name="_Toc219280700"/>
      <w:r w:rsidRPr="00F92F6B">
        <w:t>4.7.3.2</w:t>
      </w:r>
      <w:r w:rsidRPr="00F92F6B">
        <w:tab/>
        <w:t>Flow and Congestion Control</w:t>
      </w:r>
      <w:bookmarkEnd w:id="178"/>
      <w:bookmarkEnd w:id="179"/>
      <w:bookmarkEnd w:id="180"/>
      <w:bookmarkEnd w:id="181"/>
      <w:bookmarkEnd w:id="182"/>
    </w:p>
    <w:p w14:paraId="3D537A78" w14:textId="77777777" w:rsidR="003B0F0F" w:rsidRPr="00F92F6B" w:rsidRDefault="003B0F0F" w:rsidP="003B0F0F">
      <w:pPr>
        <w:rPr>
          <w:lang w:eastAsia="x-none"/>
        </w:rPr>
      </w:pPr>
      <w:r w:rsidRPr="00F92F6B">
        <w:rPr>
          <w:lang w:eastAsia="x-none"/>
        </w:rPr>
        <w:t>Flow and congestion control can be supported in both upstream and downstream directions in order to avoid congestion-related packet drops on IAB-nodes and IAB-donor</w:t>
      </w:r>
      <w:r w:rsidR="00111D31" w:rsidRPr="00F92F6B">
        <w:rPr>
          <w:lang w:eastAsia="x-none"/>
        </w:rPr>
        <w:t>-</w:t>
      </w:r>
      <w:r w:rsidRPr="00F92F6B">
        <w:rPr>
          <w:lang w:eastAsia="x-none"/>
        </w:rPr>
        <w:t>DU</w:t>
      </w:r>
      <w:r w:rsidR="00C62375" w:rsidRPr="00F92F6B">
        <w:rPr>
          <w:lang w:eastAsia="x-none"/>
        </w:rPr>
        <w:t>:</w:t>
      </w:r>
    </w:p>
    <w:p w14:paraId="468E318C" w14:textId="77777777" w:rsidR="003B0F0F" w:rsidRPr="00F92F6B" w:rsidRDefault="003B0F0F" w:rsidP="00653C72">
      <w:pPr>
        <w:pStyle w:val="B1"/>
      </w:pPr>
      <w:r w:rsidRPr="00F92F6B">
        <w:t>-</w:t>
      </w:r>
      <w:r w:rsidRPr="00F92F6B">
        <w:tab/>
        <w:t>In upstream direction, UL scheduling on MAC layer can support flow control on each hop</w:t>
      </w:r>
      <w:r w:rsidR="00C62375" w:rsidRPr="00F92F6B">
        <w:t>;</w:t>
      </w:r>
    </w:p>
    <w:p w14:paraId="580FAD89" w14:textId="77777777" w:rsidR="003B0F0F" w:rsidRPr="00F92F6B" w:rsidRDefault="003B0F0F" w:rsidP="00653C72">
      <w:pPr>
        <w:pStyle w:val="B1"/>
      </w:pPr>
      <w:r w:rsidRPr="00F92F6B">
        <w:t>-</w:t>
      </w:r>
      <w:r w:rsidRPr="00F92F6B">
        <w:tab/>
        <w:t>In downstream direction, the NR user plane protocol (TS 38.425 [33]) supports flow and congestion control between the IAB-node and the IAB-donor</w:t>
      </w:r>
      <w:r w:rsidR="00111D31" w:rsidRPr="00F92F6B">
        <w:t>-CU</w:t>
      </w:r>
      <w:r w:rsidRPr="00F92F6B">
        <w:t xml:space="preserve"> for UE bearers that terminate at this IAB-node. Further, flow control is supported on BAP </w:t>
      </w:r>
      <w:r w:rsidR="00111D31" w:rsidRPr="00F92F6B">
        <w:t>sub</w:t>
      </w:r>
      <w:r w:rsidRPr="00F92F6B">
        <w:t>layer, where the IAB-node can send feedback information on the available buffer size for an ingress BH RLC channel or BAP</w:t>
      </w:r>
      <w:r w:rsidR="00111D31" w:rsidRPr="00F92F6B">
        <w:rPr>
          <w:rFonts w:eastAsia="SimSun"/>
        </w:rPr>
        <w:t xml:space="preserve"> routing ID</w:t>
      </w:r>
      <w:r w:rsidRPr="00F92F6B">
        <w:t xml:space="preserve"> to its parent node. The feedback can be sent proactively, e.g., when the buffer load exceeds a certain threshold, or based on polling by the parent node.</w:t>
      </w:r>
    </w:p>
    <w:p w14:paraId="6C814D43" w14:textId="77777777" w:rsidR="003B0F0F" w:rsidRPr="00F92F6B" w:rsidRDefault="003B0F0F" w:rsidP="003B0F0F">
      <w:pPr>
        <w:pStyle w:val="Heading4"/>
      </w:pPr>
      <w:bookmarkStart w:id="183" w:name="_Toc37231845"/>
      <w:bookmarkStart w:id="184" w:name="_Toc46501898"/>
      <w:bookmarkStart w:id="185" w:name="_Toc51971246"/>
      <w:bookmarkStart w:id="186" w:name="_Toc52551229"/>
      <w:bookmarkStart w:id="187" w:name="_Toc219280701"/>
      <w:r w:rsidRPr="00F92F6B">
        <w:t>4.7.3.3</w:t>
      </w:r>
      <w:r w:rsidRPr="00F92F6B">
        <w:tab/>
        <w:t>Uplink Scheduling Latency</w:t>
      </w:r>
      <w:bookmarkEnd w:id="183"/>
      <w:bookmarkEnd w:id="184"/>
      <w:bookmarkEnd w:id="185"/>
      <w:bookmarkEnd w:id="186"/>
      <w:bookmarkEnd w:id="187"/>
    </w:p>
    <w:p w14:paraId="377E0424" w14:textId="21B067E4" w:rsidR="003B0F0F" w:rsidRPr="00F92F6B" w:rsidRDefault="003B0F0F" w:rsidP="003B0F0F">
      <w:r w:rsidRPr="00F92F6B">
        <w:t xml:space="preserve">The IAB-node can reduce UL scheduling latency through </w:t>
      </w:r>
      <w:r w:rsidR="00AD7840" w:rsidRPr="00F92F6B">
        <w:t>signalling</w:t>
      </w:r>
      <w:r w:rsidR="00452ECF" w:rsidRPr="00F92F6B">
        <w:t xml:space="preserve"> of a P</w:t>
      </w:r>
      <w:r w:rsidRPr="00F92F6B">
        <w:t xml:space="preserve">re-emptive BSR to its parent node. The IAB-node can send the </w:t>
      </w:r>
      <w:r w:rsidR="00111D31" w:rsidRPr="00F92F6B">
        <w:t>P</w:t>
      </w:r>
      <w:r w:rsidRPr="00F92F6B">
        <w:t>re-emptive BSR based on UL grants it has provided to child nodes and/or UEs, or based on BSRs it has received from child nodes or UEs (Figure 4.7.3</w:t>
      </w:r>
      <w:r w:rsidR="00880BD4" w:rsidRPr="00F92F6B">
        <w:t>.</w:t>
      </w:r>
      <w:r w:rsidRPr="00F92F6B">
        <w:t>3</w:t>
      </w:r>
      <w:r w:rsidR="00880BD4" w:rsidRPr="00F92F6B">
        <w:t>-1</w:t>
      </w:r>
      <w:r w:rsidRPr="00F92F6B">
        <w:t xml:space="preserve">). The </w:t>
      </w:r>
      <w:r w:rsidR="00111D31" w:rsidRPr="00F92F6B">
        <w:t>P</w:t>
      </w:r>
      <w:r w:rsidRPr="00F92F6B">
        <w:t>re-emptive BSR conveys the data expected rather than the data buffered.</w:t>
      </w:r>
    </w:p>
    <w:p w14:paraId="7871BC35" w14:textId="77777777" w:rsidR="003B0F0F" w:rsidRPr="00F92F6B" w:rsidRDefault="003B0F0F" w:rsidP="00653C72">
      <w:pPr>
        <w:pStyle w:val="TH"/>
      </w:pPr>
      <w:r w:rsidRPr="00F92F6B">
        <w:object w:dxaOrig="7606" w:dyaOrig="5806" w14:anchorId="1739EE17">
          <v:shape id="_x0000_i1040" type="#_x0000_t75" style="width:234.65pt;height:178.55pt" o:ole="">
            <v:imagedata r:id="rId43" o:title=""/>
          </v:shape>
          <o:OLEObject Type="Embed" ProgID="Visio.Drawing.15" ShapeID="_x0000_i1040" DrawAspect="Content" ObjectID="_1829898631" r:id="rId44"/>
        </w:object>
      </w:r>
    </w:p>
    <w:p w14:paraId="3E4E2302" w14:textId="77777777" w:rsidR="00C62375" w:rsidRPr="00F92F6B" w:rsidRDefault="003B0F0F" w:rsidP="00653C72">
      <w:pPr>
        <w:pStyle w:val="TF"/>
        <w:spacing w:after="60"/>
        <w:ind w:left="2977" w:hanging="2977"/>
      </w:pPr>
      <w:bookmarkStart w:id="188" w:name="_MCCTEMPBM_CRPT83880000___2"/>
      <w:r w:rsidRPr="00F92F6B">
        <w:t>Figure 4.7.3</w:t>
      </w:r>
      <w:r w:rsidR="00880BD4" w:rsidRPr="00F92F6B">
        <w:t>.</w:t>
      </w:r>
      <w:r w:rsidRPr="00F92F6B">
        <w:t>3</w:t>
      </w:r>
      <w:r w:rsidR="00111D31" w:rsidRPr="00F92F6B">
        <w:t>-1</w:t>
      </w:r>
      <w:r w:rsidRPr="00F92F6B">
        <w:t>: Scheduling of BSR in IAB:</w:t>
      </w:r>
    </w:p>
    <w:p w14:paraId="56A1D0FA" w14:textId="77777777" w:rsidR="003B0F0F" w:rsidRPr="00F92F6B" w:rsidRDefault="003B0F0F" w:rsidP="00653C72">
      <w:pPr>
        <w:pStyle w:val="TF"/>
        <w:ind w:left="2977"/>
        <w:jc w:val="left"/>
      </w:pPr>
      <w:r w:rsidRPr="00F92F6B">
        <w:t>a) regular BSR based on buffered data,</w:t>
      </w:r>
      <w:r w:rsidR="00C62375" w:rsidRPr="00F92F6B">
        <w:br/>
      </w:r>
      <w:r w:rsidRPr="00F92F6B">
        <w:t xml:space="preserve">b) </w:t>
      </w:r>
      <w:r w:rsidR="00111D31" w:rsidRPr="00F92F6B">
        <w:t>P</w:t>
      </w:r>
      <w:r w:rsidRPr="00F92F6B">
        <w:t>re-emptive BSR based on UL grant,</w:t>
      </w:r>
      <w:r w:rsidR="00C62375" w:rsidRPr="00F92F6B">
        <w:br/>
      </w:r>
      <w:r w:rsidRPr="00F92F6B">
        <w:t xml:space="preserve">c) </w:t>
      </w:r>
      <w:r w:rsidR="00111D31" w:rsidRPr="00F92F6B">
        <w:t>P</w:t>
      </w:r>
      <w:r w:rsidRPr="00F92F6B">
        <w:t>re-emptive BSR based on reception of regular BSR</w:t>
      </w:r>
    </w:p>
    <w:p w14:paraId="18DAEB14" w14:textId="77777777" w:rsidR="003B0F0F" w:rsidRPr="00F92F6B" w:rsidRDefault="003B0F0F" w:rsidP="003B0F0F">
      <w:pPr>
        <w:pStyle w:val="Heading3"/>
      </w:pPr>
      <w:bookmarkStart w:id="189" w:name="_Toc37231846"/>
      <w:bookmarkStart w:id="190" w:name="_Toc46501899"/>
      <w:bookmarkStart w:id="191" w:name="_Toc51971247"/>
      <w:bookmarkStart w:id="192" w:name="_Toc52551230"/>
      <w:bookmarkStart w:id="193" w:name="_Toc219280702"/>
      <w:bookmarkEnd w:id="188"/>
      <w:r w:rsidRPr="00F92F6B">
        <w:t>4.7.4</w:t>
      </w:r>
      <w:r w:rsidRPr="00F92F6B">
        <w:tab/>
        <w:t>Signalling procedures</w:t>
      </w:r>
      <w:bookmarkEnd w:id="189"/>
      <w:bookmarkEnd w:id="190"/>
      <w:bookmarkEnd w:id="191"/>
      <w:bookmarkEnd w:id="192"/>
      <w:bookmarkEnd w:id="193"/>
    </w:p>
    <w:p w14:paraId="21791318" w14:textId="77777777" w:rsidR="003B0F0F" w:rsidRPr="00F92F6B" w:rsidRDefault="003B0F0F" w:rsidP="003B0F0F">
      <w:pPr>
        <w:pStyle w:val="Heading4"/>
      </w:pPr>
      <w:bookmarkStart w:id="194" w:name="_Toc37231847"/>
      <w:bookmarkStart w:id="195" w:name="_Toc46501900"/>
      <w:bookmarkStart w:id="196" w:name="_Toc51971248"/>
      <w:bookmarkStart w:id="197" w:name="_Toc52551231"/>
      <w:bookmarkStart w:id="198" w:name="_Toc219280703"/>
      <w:r w:rsidRPr="00F92F6B">
        <w:t>4.7.4.1</w:t>
      </w:r>
      <w:r w:rsidRPr="00F92F6B">
        <w:tab/>
        <w:t>IAB-node Integration</w:t>
      </w:r>
      <w:bookmarkEnd w:id="194"/>
      <w:bookmarkEnd w:id="195"/>
      <w:bookmarkEnd w:id="196"/>
      <w:bookmarkEnd w:id="197"/>
      <w:bookmarkEnd w:id="198"/>
    </w:p>
    <w:p w14:paraId="3CDE355E" w14:textId="77777777" w:rsidR="003B0F0F" w:rsidRPr="00F92F6B" w:rsidRDefault="003B0F0F" w:rsidP="003B0F0F">
      <w:r w:rsidRPr="00F92F6B">
        <w:rPr>
          <w:lang w:eastAsia="x-none"/>
        </w:rPr>
        <w:t>The IAB-node integration procedure is captured in TS 38.401</w:t>
      </w:r>
      <w:r w:rsidR="00C62375" w:rsidRPr="00F92F6B">
        <w:rPr>
          <w:lang w:eastAsia="x-none"/>
        </w:rPr>
        <w:t xml:space="preserve"> </w:t>
      </w:r>
      <w:r w:rsidRPr="00F92F6B">
        <w:rPr>
          <w:lang w:eastAsia="x-none"/>
        </w:rPr>
        <w:t>[4].</w:t>
      </w:r>
    </w:p>
    <w:p w14:paraId="33B23316" w14:textId="77777777" w:rsidR="003B0F0F" w:rsidRPr="00F92F6B" w:rsidRDefault="003B0F0F" w:rsidP="003B0F0F">
      <w:pPr>
        <w:pStyle w:val="Heading4"/>
      </w:pPr>
      <w:bookmarkStart w:id="199" w:name="_Toc37231848"/>
      <w:bookmarkStart w:id="200" w:name="_Toc46501901"/>
      <w:bookmarkStart w:id="201" w:name="_Toc51971249"/>
      <w:bookmarkStart w:id="202" w:name="_Toc52551232"/>
      <w:bookmarkStart w:id="203" w:name="_Toc219280704"/>
      <w:r w:rsidRPr="00F92F6B">
        <w:t>4.7.4.2</w:t>
      </w:r>
      <w:r w:rsidRPr="00F92F6B">
        <w:tab/>
        <w:t>IAB-node Migration</w:t>
      </w:r>
      <w:bookmarkEnd w:id="199"/>
      <w:bookmarkEnd w:id="200"/>
      <w:bookmarkEnd w:id="201"/>
      <w:bookmarkEnd w:id="202"/>
      <w:bookmarkEnd w:id="203"/>
    </w:p>
    <w:p w14:paraId="565EA7F6" w14:textId="77777777" w:rsidR="003B0F0F" w:rsidRPr="00F92F6B" w:rsidRDefault="003B0F0F" w:rsidP="001202E7">
      <w:r w:rsidRPr="00F92F6B">
        <w:t>The IAB-node can migrate to a different parent node underneath the same IAB-donor</w:t>
      </w:r>
      <w:r w:rsidR="00111D31" w:rsidRPr="00F92F6B">
        <w:t>-</w:t>
      </w:r>
      <w:r w:rsidRPr="00F92F6B">
        <w:t>CU. The IAB-node continues providing access and backhaul service when migrating to a different parent node.</w:t>
      </w:r>
    </w:p>
    <w:p w14:paraId="5E6A0900" w14:textId="5202B7FC" w:rsidR="00076641" w:rsidRPr="00F92F6B" w:rsidRDefault="00076641" w:rsidP="00076641">
      <w:r w:rsidRPr="00F92F6B">
        <w:t xml:space="preserve">The IAB-MT can also migrate to a different parent node underneath another IAB-donor-CU. In this case, the collocated IAB-DU and the IAB-DU(s) of its descendant node(s) retain F1 connectivity with the initial IAB-donor-CU. </w:t>
      </w:r>
      <w:r w:rsidR="00274666" w:rsidRPr="00F92F6B">
        <w:t xml:space="preserve">The IAB-MT of each descendant node and all the served UEs retain the RRC connectivity with the initial IAB-donor-CU. </w:t>
      </w:r>
      <w:r w:rsidRPr="00F92F6B">
        <w:t xml:space="preserve">This migration is referred to as </w:t>
      </w:r>
      <w:r w:rsidRPr="00F92F6B">
        <w:rPr>
          <w:i/>
          <w:iCs/>
        </w:rPr>
        <w:t>inter-donor partial migration</w:t>
      </w:r>
      <w:r w:rsidRPr="00F92F6B">
        <w:t xml:space="preserve">. The IAB-node, whose IAB-MT migrates to the new IAB-donor-CU, is referred to as a </w:t>
      </w:r>
      <w:r w:rsidRPr="00F92F6B">
        <w:rPr>
          <w:i/>
          <w:iCs/>
        </w:rPr>
        <w:t>boundary IAB-node</w:t>
      </w:r>
      <w:r w:rsidRPr="00F92F6B">
        <w:t xml:space="preserve">. After inter-donor partial migration, the F1 traffic of the IAB-DU and its </w:t>
      </w:r>
      <w:r w:rsidRPr="00F92F6B">
        <w:rPr>
          <w:rFonts w:eastAsia="SimSun"/>
        </w:rPr>
        <w:t>descendant</w:t>
      </w:r>
      <w:r w:rsidRPr="00F92F6B">
        <w:t xml:space="preserve"> nodes is routed via the BAP layer of the IAB topology to which the IAB-MT has migrated.</w:t>
      </w:r>
    </w:p>
    <w:p w14:paraId="24E84042" w14:textId="77777777" w:rsidR="00076641" w:rsidRPr="00F92F6B" w:rsidRDefault="00076641" w:rsidP="00076641">
      <w:r w:rsidRPr="00F92F6B">
        <w:t>Inter-donor partial migration is only supported for SA-mode.</w:t>
      </w:r>
    </w:p>
    <w:p w14:paraId="085E6176" w14:textId="64609C51" w:rsidR="003B0F0F" w:rsidRPr="00F92F6B" w:rsidRDefault="003B0F0F">
      <w:r w:rsidRPr="00F92F6B">
        <w:t xml:space="preserve">The </w:t>
      </w:r>
      <w:r w:rsidR="00076641" w:rsidRPr="00F92F6B">
        <w:t xml:space="preserve">intra-donor </w:t>
      </w:r>
      <w:r w:rsidRPr="00F92F6B">
        <w:t>IAB-node migration procedure</w:t>
      </w:r>
      <w:r w:rsidR="00111D31" w:rsidRPr="00F92F6B">
        <w:t xml:space="preserve"> </w:t>
      </w:r>
      <w:r w:rsidR="00076641" w:rsidRPr="00F92F6B">
        <w:t xml:space="preserve">and inter-donor partial migration procedures are </w:t>
      </w:r>
      <w:r w:rsidRPr="00F92F6B">
        <w:t>captured in TS 38.401</w:t>
      </w:r>
      <w:r w:rsidR="00C62375" w:rsidRPr="00F92F6B">
        <w:t xml:space="preserve"> </w:t>
      </w:r>
      <w:r w:rsidRPr="00F92F6B">
        <w:t>[4].</w:t>
      </w:r>
    </w:p>
    <w:p w14:paraId="27CD9E39" w14:textId="77777777" w:rsidR="003B0F0F" w:rsidRPr="00F92F6B" w:rsidRDefault="003B0F0F" w:rsidP="003B0F0F">
      <w:pPr>
        <w:pStyle w:val="Heading4"/>
      </w:pPr>
      <w:bookmarkStart w:id="204" w:name="_Toc37231849"/>
      <w:bookmarkStart w:id="205" w:name="_Toc46501902"/>
      <w:bookmarkStart w:id="206" w:name="_Toc51971250"/>
      <w:bookmarkStart w:id="207" w:name="_Toc52551233"/>
      <w:bookmarkStart w:id="208" w:name="_Toc219280705"/>
      <w:r w:rsidRPr="00F92F6B">
        <w:t>4.7.4.3</w:t>
      </w:r>
      <w:r w:rsidRPr="00F92F6B">
        <w:tab/>
        <w:t>Topological Redundancy</w:t>
      </w:r>
      <w:bookmarkEnd w:id="204"/>
      <w:bookmarkEnd w:id="205"/>
      <w:bookmarkEnd w:id="206"/>
      <w:bookmarkEnd w:id="207"/>
      <w:bookmarkEnd w:id="208"/>
    </w:p>
    <w:p w14:paraId="163BA695" w14:textId="04A3EFC3" w:rsidR="003B0F0F" w:rsidRPr="00F92F6B" w:rsidRDefault="003B0F0F" w:rsidP="001202E7">
      <w:r w:rsidRPr="00F92F6B">
        <w:t>The IAB-node may have redundant routes to the IAB-donor</w:t>
      </w:r>
      <w:r w:rsidR="00111D31" w:rsidRPr="00F92F6B">
        <w:t>-</w:t>
      </w:r>
      <w:r w:rsidRPr="00F92F6B">
        <w:t>CU</w:t>
      </w:r>
      <w:r w:rsidR="00076641" w:rsidRPr="00F92F6B">
        <w:t>(s)</w:t>
      </w:r>
      <w:r w:rsidRPr="00F92F6B">
        <w:t>.</w:t>
      </w:r>
    </w:p>
    <w:p w14:paraId="09726C9C" w14:textId="0AF99C24" w:rsidR="003B0F0F" w:rsidRPr="00F92F6B" w:rsidRDefault="003B0F0F">
      <w:r w:rsidRPr="00F92F6B">
        <w:t xml:space="preserve">For IAB-nodes operating in SA-mode, NR DC </w:t>
      </w:r>
      <w:r w:rsidR="00076641" w:rsidRPr="00F92F6B">
        <w:t xml:space="preserve">can be </w:t>
      </w:r>
      <w:r w:rsidRPr="00F92F6B">
        <w:t xml:space="preserve">used to enable route redundancy in the BH by allowing the IAB-MT to have concurrent BH links with two parent nodes. The parent nodes </w:t>
      </w:r>
      <w:r w:rsidR="00076641" w:rsidRPr="00F92F6B">
        <w:t>may</w:t>
      </w:r>
      <w:r w:rsidRPr="00F92F6B">
        <w:t xml:space="preserve"> be connected to the same </w:t>
      </w:r>
      <w:r w:rsidR="00076641" w:rsidRPr="00F92F6B">
        <w:t xml:space="preserve">or to different </w:t>
      </w:r>
      <w:r w:rsidRPr="00F92F6B">
        <w:t>IAB-donor</w:t>
      </w:r>
      <w:r w:rsidR="00111D31" w:rsidRPr="00F92F6B">
        <w:t>-</w:t>
      </w:r>
      <w:r w:rsidRPr="00F92F6B">
        <w:t>CU</w:t>
      </w:r>
      <w:r w:rsidR="00076641" w:rsidRPr="00F92F6B">
        <w:t>s</w:t>
      </w:r>
      <w:r w:rsidRPr="00F92F6B">
        <w:t xml:space="preserve">, which control the establishment and release of redundant routes via these two parent nodes. </w:t>
      </w:r>
      <w:r w:rsidR="00274666" w:rsidRPr="00F92F6B">
        <w:t>Either</w:t>
      </w:r>
      <w:r w:rsidR="00274666" w:rsidRPr="00F92F6B" w:rsidDel="00274666">
        <w:t xml:space="preserve"> </w:t>
      </w:r>
      <w:r w:rsidRPr="00F92F6B">
        <w:t>parent node</w:t>
      </w:r>
      <w:r w:rsidR="00240746" w:rsidRPr="00F92F6B">
        <w:t>'</w:t>
      </w:r>
      <w:r w:rsidRPr="00F92F6B">
        <w:t xml:space="preserve">s </w:t>
      </w:r>
      <w:proofErr w:type="spellStart"/>
      <w:r w:rsidR="00111D31" w:rsidRPr="00F92F6B">
        <w:t>gNB</w:t>
      </w:r>
      <w:proofErr w:type="spellEnd"/>
      <w:r w:rsidR="00111D31" w:rsidRPr="00F92F6B">
        <w:t xml:space="preserve">-DU functionality </w:t>
      </w:r>
      <w:r w:rsidRPr="00F92F6B">
        <w:t>together with the</w:t>
      </w:r>
      <w:r w:rsidR="00076641" w:rsidRPr="00F92F6B">
        <w:t xml:space="preserve"> respective</w:t>
      </w:r>
      <w:r w:rsidRPr="00F92F6B">
        <w:t xml:space="preserve"> IAB-donor</w:t>
      </w:r>
      <w:r w:rsidR="00111D31" w:rsidRPr="00F92F6B">
        <w:t>-</w:t>
      </w:r>
      <w:r w:rsidRPr="00F92F6B">
        <w:t xml:space="preserve">CU </w:t>
      </w:r>
      <w:r w:rsidR="00274666" w:rsidRPr="00F92F6B">
        <w:t xml:space="preserve">assumes </w:t>
      </w:r>
      <w:r w:rsidRPr="00F92F6B">
        <w:t>the role of the IAB-MT</w:t>
      </w:r>
      <w:r w:rsidR="00240746" w:rsidRPr="00F92F6B">
        <w:t>'</w:t>
      </w:r>
      <w:r w:rsidRPr="00F92F6B">
        <w:t xml:space="preserve">s master node </w:t>
      </w:r>
      <w:r w:rsidR="00111D31" w:rsidRPr="00F92F6B">
        <w:t xml:space="preserve">or </w:t>
      </w:r>
      <w:r w:rsidRPr="00F92F6B">
        <w:t>secondary node. The NR DC framework (e.g.</w:t>
      </w:r>
      <w:r w:rsidR="00076641" w:rsidRPr="00F92F6B">
        <w:t>,</w:t>
      </w:r>
      <w:r w:rsidRPr="00F92F6B">
        <w:t xml:space="preserve"> MCG/SCG-related procedures) is used to configure the dual radio links with the parent nodes (TS 37.340 [21]).</w:t>
      </w:r>
    </w:p>
    <w:p w14:paraId="5F62A072" w14:textId="092A70CC" w:rsidR="00076641" w:rsidRPr="00F92F6B" w:rsidRDefault="003B0F0F" w:rsidP="00076641">
      <w:r w:rsidRPr="00F92F6B">
        <w:t>The procedure for establishment of topological redundancy for IAB-nodes operating in SA</w:t>
      </w:r>
      <w:r w:rsidR="00111D31" w:rsidRPr="00F92F6B">
        <w:rPr>
          <w:rFonts w:eastAsia="SimSun"/>
        </w:rPr>
        <w:t>-mode</w:t>
      </w:r>
      <w:r w:rsidRPr="00F92F6B">
        <w:t xml:space="preserve"> is captured in TS 38.401</w:t>
      </w:r>
      <w:r w:rsidR="00C62375" w:rsidRPr="00F92F6B">
        <w:t xml:space="preserve"> </w:t>
      </w:r>
      <w:r w:rsidRPr="00F92F6B">
        <w:t>[4].</w:t>
      </w:r>
    </w:p>
    <w:p w14:paraId="05BD6548" w14:textId="5B798C9E" w:rsidR="003B0F0F" w:rsidRPr="00F92F6B" w:rsidRDefault="00076641" w:rsidP="00076641">
      <w:r w:rsidRPr="00F92F6B">
        <w:t xml:space="preserve">An IAB-node operating in NR-DC may also use one of its links for BH connectivity with an IAB-donor and the other link for access-only connectivity with a separate </w:t>
      </w:r>
      <w:proofErr w:type="spellStart"/>
      <w:r w:rsidRPr="00F92F6B">
        <w:t>gNB</w:t>
      </w:r>
      <w:proofErr w:type="spellEnd"/>
      <w:r w:rsidRPr="00F92F6B">
        <w:t xml:space="preserve"> that does not assume IAB-donor role. The IAB-donor can </w:t>
      </w:r>
      <w:r w:rsidR="00274666" w:rsidRPr="00F92F6B">
        <w:t xml:space="preserve">assume </w:t>
      </w:r>
      <w:r w:rsidRPr="00F92F6B">
        <w:t xml:space="preserve">the MN or the SN role. The IAB-node may exchange F1-C traffic with the IAB-donor via the backhaul link and/or via the access link with the </w:t>
      </w:r>
      <w:proofErr w:type="spellStart"/>
      <w:r w:rsidRPr="00F92F6B">
        <w:t>gNB</w:t>
      </w:r>
      <w:proofErr w:type="spellEnd"/>
      <w:r w:rsidRPr="00F92F6B">
        <w:t xml:space="preserve">. In the latter case, the F1-C messages are carried over NR RRC between </w:t>
      </w:r>
      <w:r w:rsidR="00274666" w:rsidRPr="00F92F6B">
        <w:t xml:space="preserve">the </w:t>
      </w:r>
      <w:r w:rsidRPr="00F92F6B">
        <w:t xml:space="preserve">IAB-node and </w:t>
      </w:r>
      <w:r w:rsidR="00274666" w:rsidRPr="00F92F6B">
        <w:t xml:space="preserve">the </w:t>
      </w:r>
      <w:proofErr w:type="spellStart"/>
      <w:r w:rsidRPr="00F92F6B">
        <w:t>gNB</w:t>
      </w:r>
      <w:proofErr w:type="spellEnd"/>
      <w:r w:rsidRPr="00F92F6B">
        <w:t xml:space="preserve">, and via </w:t>
      </w:r>
      <w:proofErr w:type="spellStart"/>
      <w:r w:rsidRPr="00F92F6B">
        <w:t>XnAP</w:t>
      </w:r>
      <w:proofErr w:type="spellEnd"/>
      <w:r w:rsidRPr="00F92F6B">
        <w:t xml:space="preserve"> between </w:t>
      </w:r>
      <w:r w:rsidR="00274666" w:rsidRPr="00F92F6B">
        <w:t xml:space="preserve">the </w:t>
      </w:r>
      <w:proofErr w:type="spellStart"/>
      <w:r w:rsidRPr="00F92F6B">
        <w:t>gNB</w:t>
      </w:r>
      <w:proofErr w:type="spellEnd"/>
      <w:r w:rsidRPr="00F92F6B">
        <w:t xml:space="preserve"> and </w:t>
      </w:r>
      <w:r w:rsidR="00274666" w:rsidRPr="00F92F6B">
        <w:t xml:space="preserve">the </w:t>
      </w:r>
      <w:r w:rsidRPr="00F92F6B">
        <w:t>IAB-donor.</w:t>
      </w:r>
    </w:p>
    <w:p w14:paraId="4DE32F02" w14:textId="1ADCB018" w:rsidR="003B0F0F" w:rsidRPr="00F92F6B" w:rsidRDefault="003B0F0F">
      <w:r w:rsidRPr="00F92F6B">
        <w:t>IAB-nodes operating in EN</w:t>
      </w:r>
      <w:r w:rsidR="00111D31" w:rsidRPr="00F92F6B">
        <w:t>-</w:t>
      </w:r>
      <w:r w:rsidRPr="00F92F6B">
        <w:t xml:space="preserve">DC can exchange F1-C traffic with the IAB-donor via the </w:t>
      </w:r>
      <w:proofErr w:type="spellStart"/>
      <w:r w:rsidRPr="00F92F6B">
        <w:t>MeNB</w:t>
      </w:r>
      <w:proofErr w:type="spellEnd"/>
      <w:r w:rsidRPr="00F92F6B">
        <w:t xml:space="preserve">. The F1-C message </w:t>
      </w:r>
      <w:r w:rsidR="00111D31" w:rsidRPr="00F92F6B">
        <w:rPr>
          <w:rFonts w:eastAsia="SimSun"/>
        </w:rPr>
        <w:t xml:space="preserve">is </w:t>
      </w:r>
      <w:r w:rsidRPr="00F92F6B">
        <w:t xml:space="preserve">carried over LTE RRC using SRB2 between IAB-node and </w:t>
      </w:r>
      <w:proofErr w:type="spellStart"/>
      <w:r w:rsidRPr="00F92F6B">
        <w:t>MeNB</w:t>
      </w:r>
      <w:proofErr w:type="spellEnd"/>
      <w:r w:rsidRPr="00F92F6B">
        <w:t xml:space="preserve"> and via X2AP between </w:t>
      </w:r>
      <w:r w:rsidR="00274666" w:rsidRPr="00F92F6B">
        <w:t xml:space="preserve">the </w:t>
      </w:r>
      <w:proofErr w:type="spellStart"/>
      <w:r w:rsidRPr="00F92F6B">
        <w:t>MeNB</w:t>
      </w:r>
      <w:proofErr w:type="spellEnd"/>
      <w:r w:rsidRPr="00F92F6B">
        <w:t xml:space="preserve"> and </w:t>
      </w:r>
      <w:r w:rsidR="00274666" w:rsidRPr="00F92F6B">
        <w:t xml:space="preserve">the </w:t>
      </w:r>
      <w:r w:rsidRPr="00F92F6B">
        <w:t>IAB-donor.</w:t>
      </w:r>
    </w:p>
    <w:p w14:paraId="1F8F2DE1" w14:textId="50FDF51E" w:rsidR="003B0F0F" w:rsidRPr="00F92F6B" w:rsidRDefault="003B0F0F">
      <w:r w:rsidRPr="00F92F6B">
        <w:t>The procedure</w:t>
      </w:r>
      <w:r w:rsidR="00076641" w:rsidRPr="00F92F6B">
        <w:t>s</w:t>
      </w:r>
      <w:r w:rsidRPr="00F92F6B">
        <w:t xml:space="preserve"> for establishment of redundant transport of F1-C for IAB-nodes using </w:t>
      </w:r>
      <w:r w:rsidR="00076641" w:rsidRPr="00F92F6B">
        <w:t xml:space="preserve">NR-DC and </w:t>
      </w:r>
      <w:r w:rsidRPr="00F92F6B">
        <w:t>EN</w:t>
      </w:r>
      <w:r w:rsidR="00111D31" w:rsidRPr="00F92F6B">
        <w:t>-</w:t>
      </w:r>
      <w:r w:rsidRPr="00F92F6B">
        <w:t xml:space="preserve">DC </w:t>
      </w:r>
      <w:r w:rsidR="00076641" w:rsidRPr="00F92F6B">
        <w:t xml:space="preserve">are </w:t>
      </w:r>
      <w:r w:rsidRPr="00F92F6B">
        <w:t xml:space="preserve">captured in </w:t>
      </w:r>
      <w:r w:rsidR="00076641" w:rsidRPr="00F92F6B">
        <w:t xml:space="preserve">TS 37.340 [21] and </w:t>
      </w:r>
      <w:r w:rsidRPr="00F92F6B">
        <w:t>TS 38.401</w:t>
      </w:r>
      <w:r w:rsidR="00C62375" w:rsidRPr="00F92F6B">
        <w:t xml:space="preserve"> </w:t>
      </w:r>
      <w:r w:rsidRPr="00F92F6B">
        <w:t>[4].</w:t>
      </w:r>
    </w:p>
    <w:p w14:paraId="52DFD586" w14:textId="77777777" w:rsidR="003B0F0F" w:rsidRPr="00F92F6B" w:rsidRDefault="003B0F0F" w:rsidP="003B0F0F">
      <w:pPr>
        <w:pStyle w:val="Heading4"/>
      </w:pPr>
      <w:bookmarkStart w:id="209" w:name="_Toc37231850"/>
      <w:bookmarkStart w:id="210" w:name="_Toc46501903"/>
      <w:bookmarkStart w:id="211" w:name="_Toc51971251"/>
      <w:bookmarkStart w:id="212" w:name="_Toc52551234"/>
      <w:bookmarkStart w:id="213" w:name="_Toc219280706"/>
      <w:r w:rsidRPr="00F92F6B">
        <w:t>4.7.4.4</w:t>
      </w:r>
      <w:r w:rsidRPr="00F92F6B">
        <w:tab/>
        <w:t>Backhaul RLF Recovery</w:t>
      </w:r>
      <w:bookmarkEnd w:id="209"/>
      <w:bookmarkEnd w:id="210"/>
      <w:bookmarkEnd w:id="211"/>
      <w:bookmarkEnd w:id="212"/>
      <w:bookmarkEnd w:id="213"/>
    </w:p>
    <w:p w14:paraId="79A9878A" w14:textId="7DB1E5C3" w:rsidR="00076641" w:rsidRPr="00F92F6B" w:rsidRDefault="003B0F0F" w:rsidP="003B0F0F">
      <w:r w:rsidRPr="00F92F6B">
        <w:t xml:space="preserve">When the IAB-node using SA-mode declares RLF on the backhaul link, it can </w:t>
      </w:r>
      <w:r w:rsidR="00076641" w:rsidRPr="00F92F6B">
        <w:t>perform RLF recovery at</w:t>
      </w:r>
      <w:r w:rsidRPr="00F92F6B">
        <w:t xml:space="preserve"> another parent node</w:t>
      </w:r>
      <w:r w:rsidR="00076641" w:rsidRPr="00F92F6B">
        <w:t xml:space="preserve"> underneath the same or </w:t>
      </w:r>
      <w:r w:rsidR="00274666" w:rsidRPr="00F92F6B">
        <w:t xml:space="preserve">underneath </w:t>
      </w:r>
      <w:r w:rsidR="00076641" w:rsidRPr="00F92F6B">
        <w:t>a different IAB-donor-CU. In the latter case, the collocated IAB-DU and the IAB-DU(s) of its descendant node(s) may retain the F1 connectivity with the initial IAB-donor-CU</w:t>
      </w:r>
      <w:r w:rsidR="00274666" w:rsidRPr="00F92F6B">
        <w:t>, while the IAB-MT(s) of the descendant node(s) and all the served UEs retain the RRC connectivity with the initial IAB-donor-CU,</w:t>
      </w:r>
      <w:r w:rsidR="00076641" w:rsidRPr="00F92F6B">
        <w:t xml:space="preserve"> in the same manner as for </w:t>
      </w:r>
      <w:r w:rsidR="00076641" w:rsidRPr="00F92F6B">
        <w:rPr>
          <w:i/>
          <w:iCs/>
        </w:rPr>
        <w:t>inter-donor partial migration</w:t>
      </w:r>
      <w:r w:rsidRPr="00F92F6B">
        <w:t>.</w:t>
      </w:r>
    </w:p>
    <w:p w14:paraId="700F45C7" w14:textId="5678B9AA" w:rsidR="003B0F0F" w:rsidRPr="00F92F6B" w:rsidRDefault="003B0F0F" w:rsidP="003B0F0F">
      <w:r w:rsidRPr="00F92F6B">
        <w:t xml:space="preserve">The BH RLF recovery procedure </w:t>
      </w:r>
      <w:r w:rsidR="00076641" w:rsidRPr="00F92F6B">
        <w:t xml:space="preserve">for </w:t>
      </w:r>
      <w:r w:rsidR="00274666" w:rsidRPr="00F92F6B">
        <w:t xml:space="preserve">the </w:t>
      </w:r>
      <w:r w:rsidR="00076641" w:rsidRPr="00F92F6B">
        <w:t>IAB</w:t>
      </w:r>
      <w:r w:rsidR="00274666" w:rsidRPr="00F92F6B">
        <w:t>-node</w:t>
      </w:r>
      <w:r w:rsidR="00076641" w:rsidRPr="00F92F6B">
        <w:t xml:space="preserve"> </w:t>
      </w:r>
      <w:r w:rsidR="00274666" w:rsidRPr="00F92F6B">
        <w:t>is</w:t>
      </w:r>
      <w:r w:rsidRPr="00F92F6B">
        <w:t xml:space="preserve"> captured in TS 38.401</w:t>
      </w:r>
      <w:r w:rsidR="00C62375" w:rsidRPr="00F92F6B">
        <w:t xml:space="preserve"> </w:t>
      </w:r>
      <w:r w:rsidRPr="00F92F6B">
        <w:t>[4]. BH RLF declaration for IAB</w:t>
      </w:r>
      <w:r w:rsidR="00274666" w:rsidRPr="00F92F6B">
        <w:t>-node</w:t>
      </w:r>
      <w:r w:rsidRPr="00F92F6B">
        <w:t xml:space="preserve"> </w:t>
      </w:r>
      <w:r w:rsidR="00076641" w:rsidRPr="00F92F6B">
        <w:t xml:space="preserve">and </w:t>
      </w:r>
      <w:r w:rsidR="00274666" w:rsidRPr="00F92F6B">
        <w:t xml:space="preserve">the </w:t>
      </w:r>
      <w:r w:rsidR="00076641" w:rsidRPr="00F92F6B">
        <w:t xml:space="preserve">aspects of RLF recovery by the IAB-MT are </w:t>
      </w:r>
      <w:r w:rsidRPr="00F92F6B">
        <w:t xml:space="preserve">handled in </w:t>
      </w:r>
      <w:r w:rsidR="009644A5" w:rsidRPr="00F92F6B">
        <w:t>clause</w:t>
      </w:r>
      <w:r w:rsidRPr="00F92F6B">
        <w:t xml:space="preserve"> 9.2.7</w:t>
      </w:r>
      <w:r w:rsidR="00076641" w:rsidRPr="00F92F6B">
        <w:t xml:space="preserve"> of the present document</w:t>
      </w:r>
      <w:r w:rsidRPr="00F92F6B">
        <w:t>.</w:t>
      </w:r>
    </w:p>
    <w:p w14:paraId="14F4C3CE" w14:textId="77777777" w:rsidR="00111D31" w:rsidRPr="00F92F6B" w:rsidRDefault="00111D31" w:rsidP="005B6959">
      <w:pPr>
        <w:pStyle w:val="Heading4"/>
      </w:pPr>
      <w:bookmarkStart w:id="214" w:name="_Toc46501904"/>
      <w:bookmarkStart w:id="215" w:name="_Toc51971252"/>
      <w:bookmarkStart w:id="216" w:name="_Toc52551235"/>
      <w:bookmarkStart w:id="217" w:name="_Toc219280707"/>
      <w:bookmarkStart w:id="218" w:name="_MCCTEMPBM_CRPT83880001___2"/>
      <w:bookmarkStart w:id="219" w:name="_Toc37231851"/>
      <w:r w:rsidRPr="00F92F6B">
        <w:t>4.7.4.5</w:t>
      </w:r>
      <w:r w:rsidRPr="00F92F6B">
        <w:tab/>
        <w:t>OTA timing synchronization</w:t>
      </w:r>
      <w:bookmarkEnd w:id="214"/>
      <w:bookmarkEnd w:id="215"/>
      <w:bookmarkEnd w:id="216"/>
      <w:bookmarkEnd w:id="217"/>
    </w:p>
    <w:bookmarkEnd w:id="218"/>
    <w:p w14:paraId="0D086784" w14:textId="2F729F87" w:rsidR="00111D31" w:rsidRPr="00F92F6B" w:rsidRDefault="00111D31" w:rsidP="00111D31">
      <w:r w:rsidRPr="00F92F6B">
        <w:t xml:space="preserve">An IAB-DU is subject to the same downlink timing alignment of a </w:t>
      </w:r>
      <w:proofErr w:type="spellStart"/>
      <w:r w:rsidRPr="00F92F6B">
        <w:t>gNB</w:t>
      </w:r>
      <w:proofErr w:type="spellEnd"/>
      <w:r w:rsidRPr="00F92F6B">
        <w:t xml:space="preserve">. The IAB-DU may use the received downlink signal from a parent as a reference to control its downlink timing using TA in conjunction with an additional </w:t>
      </w:r>
      <w:proofErr w:type="spellStart"/>
      <w:r w:rsidRPr="00F92F6B">
        <w:t>Tdelta</w:t>
      </w:r>
      <w:proofErr w:type="spellEnd"/>
      <w:r w:rsidRPr="00F92F6B">
        <w:t xml:space="preserve"> parameter </w:t>
      </w:r>
      <w:r w:rsidR="00274666" w:rsidRPr="00F92F6B">
        <w:t xml:space="preserve">received by the collocated IAB-MT from the parent </w:t>
      </w:r>
      <w:r w:rsidRPr="00F92F6B">
        <w:t>via MAC-CE.</w:t>
      </w:r>
    </w:p>
    <w:p w14:paraId="1677F6D7" w14:textId="77777777" w:rsidR="00111D31" w:rsidRPr="00F92F6B" w:rsidRDefault="00111D31" w:rsidP="00692033">
      <w:pPr>
        <w:pStyle w:val="Heading4"/>
      </w:pPr>
      <w:bookmarkStart w:id="220" w:name="_Toc46501905"/>
      <w:bookmarkStart w:id="221" w:name="_Toc51971253"/>
      <w:bookmarkStart w:id="222" w:name="_Toc52551236"/>
      <w:bookmarkStart w:id="223" w:name="_Toc219280708"/>
      <w:r w:rsidRPr="00F92F6B">
        <w:t>4.7.4.6</w:t>
      </w:r>
      <w:r w:rsidRPr="00F92F6B">
        <w:tab/>
        <w:t>Inter node discovery</w:t>
      </w:r>
      <w:bookmarkEnd w:id="220"/>
      <w:bookmarkEnd w:id="221"/>
      <w:bookmarkEnd w:id="222"/>
      <w:bookmarkEnd w:id="223"/>
    </w:p>
    <w:p w14:paraId="13455F50" w14:textId="6C92019A" w:rsidR="00111D31" w:rsidRPr="00F92F6B" w:rsidRDefault="00111D31" w:rsidP="00111D31">
      <w:r w:rsidRPr="00F92F6B">
        <w:rPr>
          <w:rFonts w:eastAsia="SimSun"/>
        </w:rPr>
        <w:t xml:space="preserve">Inter node discovery is supported via SSB-based and/or CSI-RS-based measurements. </w:t>
      </w:r>
      <w:r w:rsidRPr="00F92F6B">
        <w:t>An IAB-node can be configured to transmit and receive off synchronization raster SSB signals to discover neighbo</w:t>
      </w:r>
      <w:r w:rsidR="00A93042" w:rsidRPr="00F92F6B">
        <w:t>u</w:t>
      </w:r>
      <w:r w:rsidRPr="00F92F6B">
        <w:t>ring IAB-nodes. The configuration is not expected to create a conflict between IAB-DU SSB transmission and IAB-MT SSB measurement windows.</w:t>
      </w:r>
    </w:p>
    <w:p w14:paraId="513D5552" w14:textId="3FADB89A" w:rsidR="005B134A" w:rsidRPr="00F92F6B" w:rsidRDefault="005B134A" w:rsidP="005B134A">
      <w:pPr>
        <w:pStyle w:val="Heading3"/>
      </w:pPr>
      <w:bookmarkStart w:id="224" w:name="_Toc219280709"/>
      <w:r w:rsidRPr="00F92F6B">
        <w:t>4.7.5</w:t>
      </w:r>
      <w:r w:rsidRPr="00F92F6B">
        <w:tab/>
        <w:t>Mobile IAB</w:t>
      </w:r>
      <w:bookmarkEnd w:id="224"/>
    </w:p>
    <w:p w14:paraId="38FF059A" w14:textId="36CCC481" w:rsidR="005B134A" w:rsidRPr="00F92F6B" w:rsidRDefault="005B134A" w:rsidP="005B134A">
      <w:pPr>
        <w:pStyle w:val="Heading4"/>
      </w:pPr>
      <w:bookmarkStart w:id="225" w:name="_Toc219280710"/>
      <w:r w:rsidRPr="00F92F6B">
        <w:t>4.7.5.1</w:t>
      </w:r>
      <w:r w:rsidRPr="00F92F6B">
        <w:tab/>
        <w:t>General</w:t>
      </w:r>
      <w:bookmarkEnd w:id="225"/>
    </w:p>
    <w:p w14:paraId="2A86C47B" w14:textId="77777777" w:rsidR="005B134A" w:rsidRPr="00F92F6B" w:rsidRDefault="005B134A" w:rsidP="005B134A">
      <w:pPr>
        <w:rPr>
          <w:rFonts w:eastAsia="SimSun"/>
        </w:rPr>
      </w:pPr>
      <w:r w:rsidRPr="00F92F6B">
        <w:rPr>
          <w:rFonts w:eastAsia="SimSun"/>
          <w:i/>
          <w:iCs/>
        </w:rPr>
        <w:t>Mobile IAB</w:t>
      </w:r>
      <w:r w:rsidRPr="00F92F6B">
        <w:rPr>
          <w:rFonts w:eastAsia="SimSun"/>
        </w:rPr>
        <w:t xml:space="preserve"> introduces the </w:t>
      </w:r>
      <w:r w:rsidRPr="00F92F6B">
        <w:rPr>
          <w:rFonts w:eastAsia="SimSun"/>
          <w:i/>
          <w:iCs/>
        </w:rPr>
        <w:t>mobile IAB-node</w:t>
      </w:r>
      <w:r w:rsidRPr="00F92F6B">
        <w:rPr>
          <w:rFonts w:eastAsia="SimSun"/>
        </w:rPr>
        <w:t xml:space="preserve">, which is a RAN node that provides NR access links to UEs and an NR backhaul link to a parent node, and that can conduct physical mobility across the RAN area. The mobile IAB-node includes a </w:t>
      </w:r>
      <w:r w:rsidRPr="00F92F6B">
        <w:rPr>
          <w:rFonts w:eastAsia="SimSun"/>
          <w:i/>
          <w:iCs/>
        </w:rPr>
        <w:t>mobile IAB-MT</w:t>
      </w:r>
      <w:r w:rsidRPr="00F92F6B">
        <w:rPr>
          <w:rFonts w:eastAsia="SimSun"/>
        </w:rPr>
        <w:t xml:space="preserve"> and a </w:t>
      </w:r>
      <w:r w:rsidRPr="00F92F6B">
        <w:rPr>
          <w:rFonts w:eastAsia="SimSun"/>
          <w:i/>
          <w:iCs/>
        </w:rPr>
        <w:t>mobile IAB-DU</w:t>
      </w:r>
      <w:r w:rsidRPr="00F92F6B">
        <w:rPr>
          <w:rFonts w:eastAsia="SimSun"/>
        </w:rPr>
        <w:t xml:space="preserve">. Mobile IAB supports the same functionality as IAB unless explicitly specified. The following enhancements/restrictions </w:t>
      </w:r>
      <w:r w:rsidRPr="00F92F6B">
        <w:rPr>
          <w:rFonts w:eastAsia="SimSun"/>
          <w:i/>
          <w:iCs/>
        </w:rPr>
        <w:t>only</w:t>
      </w:r>
      <w:r w:rsidRPr="00F92F6B">
        <w:rPr>
          <w:rFonts w:eastAsia="SimSun"/>
        </w:rPr>
        <w:t xml:space="preserve"> apply to mobile IAB:</w:t>
      </w:r>
    </w:p>
    <w:p w14:paraId="0F2C6CDE" w14:textId="5EBB0368" w:rsidR="005B134A" w:rsidRPr="00F92F6B" w:rsidRDefault="001718F5" w:rsidP="001718F5">
      <w:pPr>
        <w:pStyle w:val="B1"/>
      </w:pPr>
      <w:r w:rsidRPr="00F92F6B">
        <w:t>-</w:t>
      </w:r>
      <w:r w:rsidRPr="00F92F6B">
        <w:tab/>
      </w:r>
      <w:r w:rsidR="005B134A" w:rsidRPr="00F92F6B">
        <w:t>The mobile IAB-node uses the mobile IAB-node authorization procedure defined in TS 38.401 [4] and the MBSR authorization procedure defined in TS 23.501 [3].</w:t>
      </w:r>
    </w:p>
    <w:p w14:paraId="36592D62" w14:textId="08B6794F" w:rsidR="005B134A" w:rsidRPr="00F92F6B" w:rsidRDefault="001718F5" w:rsidP="001718F5">
      <w:pPr>
        <w:pStyle w:val="B1"/>
      </w:pPr>
      <w:r w:rsidRPr="00F92F6B">
        <w:t>-</w:t>
      </w:r>
      <w:r w:rsidRPr="00F92F6B">
        <w:tab/>
      </w:r>
      <w:r w:rsidR="005B134A" w:rsidRPr="00F92F6B">
        <w:t xml:space="preserve">A RAN node operating as a mobile IAB-node shall not concurrently operate as an IAB-node. During network integration, the RAN node shall indicate whether it intends to operate as a mobile IAB-node or as an IAB-node via an indicator in the </w:t>
      </w:r>
      <w:proofErr w:type="spellStart"/>
      <w:r w:rsidR="005B134A" w:rsidRPr="00F92F6B">
        <w:rPr>
          <w:i/>
          <w:iCs/>
        </w:rPr>
        <w:t>RRCSetupComplete</w:t>
      </w:r>
      <w:proofErr w:type="spellEnd"/>
      <w:r w:rsidR="005B134A" w:rsidRPr="00F92F6B">
        <w:t xml:space="preserve"> message.</w:t>
      </w:r>
    </w:p>
    <w:p w14:paraId="162ECCF0" w14:textId="6C79EBCC" w:rsidR="005B134A" w:rsidRPr="00F92F6B" w:rsidRDefault="001718F5" w:rsidP="001718F5">
      <w:pPr>
        <w:pStyle w:val="B1"/>
      </w:pPr>
      <w:r w:rsidRPr="00F92F6B">
        <w:t>-</w:t>
      </w:r>
      <w:r w:rsidRPr="00F92F6B">
        <w:tab/>
      </w:r>
      <w:r w:rsidR="005B134A" w:rsidRPr="00F92F6B">
        <w:t>The parent node indicates support for mobile IAB-nodes by broadcasting a mobile-IAB-specific indicator in SIB1.</w:t>
      </w:r>
    </w:p>
    <w:p w14:paraId="1C78DFD7" w14:textId="037A204F" w:rsidR="005B134A" w:rsidRPr="00F92F6B" w:rsidRDefault="001718F5" w:rsidP="001718F5">
      <w:pPr>
        <w:pStyle w:val="B1"/>
      </w:pPr>
      <w:r w:rsidRPr="00F92F6B">
        <w:t>-</w:t>
      </w:r>
      <w:r w:rsidRPr="00F92F6B">
        <w:tab/>
      </w:r>
      <w:r w:rsidR="005B134A" w:rsidRPr="00F92F6B">
        <w:t>The mobile IAB-node shall not have descendent nodes. A mobile-IAB cell shall therefore not broadcast any indication that it is a suitable parent node for IAB-nodes or mobile IAB-nodes.</w:t>
      </w:r>
    </w:p>
    <w:p w14:paraId="64300DF9" w14:textId="5E534FA1" w:rsidR="005B134A" w:rsidRPr="00F92F6B" w:rsidRDefault="001718F5" w:rsidP="001718F5">
      <w:pPr>
        <w:pStyle w:val="B1"/>
      </w:pPr>
      <w:r w:rsidRPr="00F92F6B">
        <w:t>-</w:t>
      </w:r>
      <w:r w:rsidRPr="00F92F6B">
        <w:tab/>
      </w:r>
      <w:r w:rsidR="005B134A" w:rsidRPr="00F92F6B">
        <w:t>The cell of a mobile IAB-DU may indicate to UEs via a SIB1 indicator that it is a mobile-IAB cell.</w:t>
      </w:r>
    </w:p>
    <w:p w14:paraId="1A03E209" w14:textId="463DE6FE" w:rsidR="00E96F07" w:rsidRPr="00F92F6B" w:rsidRDefault="001718F5" w:rsidP="001718F5">
      <w:pPr>
        <w:pStyle w:val="B1"/>
      </w:pPr>
      <w:r w:rsidRPr="00F92F6B">
        <w:t>-</w:t>
      </w:r>
      <w:r w:rsidRPr="00F92F6B">
        <w:tab/>
      </w:r>
      <w:r w:rsidR="005B134A" w:rsidRPr="00F92F6B">
        <w:t>The mobile IAB-node uses the mobile IAB-node network integration procedure as defined in TS 38.401 [4].</w:t>
      </w:r>
    </w:p>
    <w:p w14:paraId="4A05310D" w14:textId="7A67ED0C" w:rsidR="005B134A" w:rsidRPr="00F92F6B" w:rsidRDefault="001718F5" w:rsidP="001718F5">
      <w:pPr>
        <w:pStyle w:val="B1"/>
      </w:pPr>
      <w:r w:rsidRPr="00F92F6B">
        <w:t>-</w:t>
      </w:r>
      <w:r w:rsidRPr="00F92F6B">
        <w:tab/>
      </w:r>
      <w:r w:rsidR="005B134A" w:rsidRPr="00F92F6B">
        <w:t xml:space="preserve">The mobile IAB-MT can perform the mobile IAB-MT migration procedures via </w:t>
      </w:r>
      <w:proofErr w:type="spellStart"/>
      <w:r w:rsidR="005B134A" w:rsidRPr="00F92F6B">
        <w:t>Xn</w:t>
      </w:r>
      <w:proofErr w:type="spellEnd"/>
      <w:r w:rsidR="005B134A" w:rsidRPr="00F92F6B">
        <w:t xml:space="preserve"> handover and/or via NG handover as defined in TS 38.401 [4]. The mobile IAB-MT can also perform the mobile IAB-node recovery procedure as defined in TS 38.401 [4].</w:t>
      </w:r>
    </w:p>
    <w:p w14:paraId="44379178" w14:textId="2989259F" w:rsidR="005B134A" w:rsidRPr="00F92F6B" w:rsidRDefault="001718F5" w:rsidP="001718F5">
      <w:pPr>
        <w:pStyle w:val="B1"/>
      </w:pPr>
      <w:r w:rsidRPr="00F92F6B">
        <w:t>-</w:t>
      </w:r>
      <w:r w:rsidRPr="00F92F6B">
        <w:tab/>
      </w:r>
      <w:r w:rsidR="005B134A" w:rsidRPr="00F92F6B">
        <w:t xml:space="preserve">The mobile IAB-node can perform the mobile IAB-DU migration procedure, where a new logical mobile IAB-DU is established on the mobile IAB-node and the initial logical mobile IAB-DU is released some time later. </w:t>
      </w:r>
      <w:r w:rsidR="009C2DAC" w:rsidRPr="00F92F6B">
        <w:t>The UE</w:t>
      </w:r>
      <w:r w:rsidR="009C2DAC" w:rsidRPr="00F92F6B">
        <w:rPr>
          <w:rFonts w:eastAsia="SimSun"/>
        </w:rPr>
        <w:t xml:space="preserve"> </w:t>
      </w:r>
      <w:r w:rsidR="009C2DAC" w:rsidRPr="00F92F6B">
        <w:t>identifies the cells of the two logical mobile IAB-DU</w:t>
      </w:r>
      <w:r w:rsidR="009C2DAC" w:rsidRPr="00F92F6B">
        <w:rPr>
          <w:rFonts w:eastAsia="SimSun"/>
        </w:rPr>
        <w:t>s</w:t>
      </w:r>
      <w:r w:rsidR="009C2DAC" w:rsidRPr="00F92F6B">
        <w:t xml:space="preserve"> as different physical cells.</w:t>
      </w:r>
      <w:r w:rsidR="009C2DAC" w:rsidRPr="00F92F6B">
        <w:rPr>
          <w:rFonts w:eastAsia="SimSun"/>
        </w:rPr>
        <w:t xml:space="preserve"> </w:t>
      </w:r>
      <w:r w:rsidR="005B134A" w:rsidRPr="00F92F6B">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F92F6B" w:rsidRDefault="001718F5" w:rsidP="001718F5">
      <w:pPr>
        <w:pStyle w:val="B1"/>
      </w:pPr>
      <w:r w:rsidRPr="00F92F6B">
        <w:t>-</w:t>
      </w:r>
      <w:r w:rsidRPr="00F92F6B">
        <w:tab/>
      </w:r>
      <w:r w:rsidR="005B134A" w:rsidRPr="00F92F6B">
        <w:t>When a RAN node is operating as a mobile IAB node, dual connectivity for this node is not supported.</w:t>
      </w:r>
    </w:p>
    <w:p w14:paraId="7AFF0BB7" w14:textId="7FF105E8" w:rsidR="00C2763B" w:rsidRPr="00F92F6B" w:rsidRDefault="00C2763B" w:rsidP="00296CF8">
      <w:r w:rsidRPr="00F92F6B">
        <w:t>RACH-less handover as specified in 9.2.3.</w:t>
      </w:r>
      <w:r w:rsidR="0064612A" w:rsidRPr="00F92F6B">
        <w:t>6</w:t>
      </w:r>
      <w:r w:rsidRPr="00F92F6B">
        <w:t xml:space="preserve">, </w:t>
      </w:r>
      <w:r w:rsidR="0064612A" w:rsidRPr="00F92F6B">
        <w:t xml:space="preserve">in </w:t>
      </w:r>
      <w:r w:rsidRPr="00F92F6B">
        <w:t xml:space="preserve">TS 38.321 [6] and </w:t>
      </w:r>
      <w:r w:rsidR="0064612A" w:rsidRPr="00F92F6B">
        <w:t xml:space="preserve">in </w:t>
      </w:r>
      <w:r w:rsidRPr="00F92F6B">
        <w:t>TS 38.331 [12] is supported in mobile IAB. RACH-less handover can be used during the mobile IAB-DU migration procedure for a UE that is migrated from the source logical mobile IAB-DU to the target logical mobile IAB-DU.</w:t>
      </w:r>
    </w:p>
    <w:p w14:paraId="08B9E584" w14:textId="75B5A7E3" w:rsidR="005B134A" w:rsidRPr="00F92F6B" w:rsidRDefault="005B134A" w:rsidP="005B134A">
      <w:pPr>
        <w:pStyle w:val="Heading4"/>
      </w:pPr>
      <w:bookmarkStart w:id="226" w:name="_Toc219280711"/>
      <w:r w:rsidRPr="00F92F6B">
        <w:t>4.7.5.2</w:t>
      </w:r>
      <w:r w:rsidRPr="00F92F6B">
        <w:tab/>
      </w:r>
      <w:r w:rsidR="00C2763B" w:rsidRPr="00F92F6B">
        <w:t>Void</w:t>
      </w:r>
      <w:bookmarkEnd w:id="226"/>
    </w:p>
    <w:p w14:paraId="6766454B" w14:textId="77777777" w:rsidR="00D30E19" w:rsidRPr="00F92F6B" w:rsidRDefault="00D30E19" w:rsidP="00D30E19">
      <w:pPr>
        <w:pStyle w:val="Heading2"/>
        <w:rPr>
          <w:noProof/>
        </w:rPr>
      </w:pPr>
      <w:bookmarkStart w:id="227" w:name="_Toc46501906"/>
      <w:bookmarkStart w:id="228" w:name="_Toc51971254"/>
      <w:bookmarkStart w:id="229" w:name="_Toc52551237"/>
      <w:bookmarkStart w:id="230" w:name="_Toc219280712"/>
      <w:r w:rsidRPr="00F92F6B">
        <w:t>4.8</w:t>
      </w:r>
      <w:r w:rsidRPr="00F92F6B">
        <w:tab/>
      </w:r>
      <w:r w:rsidRPr="00F92F6B">
        <w:rPr>
          <w:noProof/>
        </w:rPr>
        <w:t>Non-Public Networks</w:t>
      </w:r>
      <w:bookmarkEnd w:id="219"/>
      <w:bookmarkEnd w:id="227"/>
      <w:bookmarkEnd w:id="228"/>
      <w:bookmarkEnd w:id="229"/>
      <w:bookmarkEnd w:id="230"/>
    </w:p>
    <w:p w14:paraId="597D4827" w14:textId="77777777" w:rsidR="00D30E19" w:rsidRPr="00F92F6B" w:rsidRDefault="00D30E19" w:rsidP="00D30E19">
      <w:r w:rsidRPr="00F92F6B">
        <w:t>A Non-Public Network (NPN) is a network for non-public use (see TS 22.261 [19]), which can be deployed as (see TS 23.501 [3]):</w:t>
      </w:r>
    </w:p>
    <w:p w14:paraId="3645EE50" w14:textId="77777777" w:rsidR="00D30E19" w:rsidRPr="00F92F6B" w:rsidRDefault="00D30E19" w:rsidP="00D30E19">
      <w:pPr>
        <w:pStyle w:val="B1"/>
      </w:pPr>
      <w:r w:rsidRPr="00F92F6B">
        <w:t>-</w:t>
      </w:r>
      <w:r w:rsidRPr="00F92F6B">
        <w:tab/>
        <w:t>a Stand-alone Non-Public Network (SNPN) when not relying on network functions provided by a PLMN; or</w:t>
      </w:r>
    </w:p>
    <w:p w14:paraId="33D44D5A" w14:textId="77777777" w:rsidR="00D30E19" w:rsidRPr="00F92F6B" w:rsidRDefault="00D30E19" w:rsidP="00653C72">
      <w:pPr>
        <w:pStyle w:val="B1"/>
      </w:pPr>
      <w:r w:rsidRPr="00F92F6B">
        <w:t>-</w:t>
      </w:r>
      <w:r w:rsidRPr="00F92F6B">
        <w:tab/>
        <w:t>a Public Network Integrated (PNI) NPN when relying on the support of a PLMN.</w:t>
      </w:r>
    </w:p>
    <w:p w14:paraId="72A84AD0" w14:textId="77777777" w:rsidR="00CB675A" w:rsidRPr="00F92F6B" w:rsidRDefault="00CB675A" w:rsidP="00CB675A">
      <w:pPr>
        <w:pStyle w:val="NO"/>
        <w:rPr>
          <w:noProof/>
        </w:rPr>
      </w:pPr>
      <w:bookmarkStart w:id="231" w:name="_Toc37231852"/>
      <w:bookmarkStart w:id="232" w:name="_Toc46501907"/>
      <w:bookmarkStart w:id="233" w:name="_Toc51971255"/>
      <w:bookmarkStart w:id="234" w:name="_Toc52551238"/>
      <w:r w:rsidRPr="00F92F6B">
        <w:rPr>
          <w:noProof/>
        </w:rPr>
        <w:t>NOTE:</w:t>
      </w:r>
      <w:r w:rsidRPr="00F92F6B">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F92F6B" w:rsidRDefault="00F132E7" w:rsidP="00883AC7">
      <w:pPr>
        <w:pStyle w:val="Heading2"/>
        <w:rPr>
          <w:rFonts w:eastAsia="MS Mincho"/>
        </w:rPr>
      </w:pPr>
      <w:bookmarkStart w:id="235" w:name="_Toc219280713"/>
      <w:r w:rsidRPr="00F92F6B">
        <w:rPr>
          <w:rFonts w:eastAsia="MS Mincho"/>
        </w:rPr>
        <w:t>4.9</w:t>
      </w:r>
      <w:r w:rsidR="00883AC7" w:rsidRPr="00F92F6B">
        <w:rPr>
          <w:rFonts w:eastAsia="MS Mincho"/>
        </w:rPr>
        <w:tab/>
        <w:t>Network-Controlled Repeaters</w:t>
      </w:r>
      <w:bookmarkEnd w:id="235"/>
    </w:p>
    <w:p w14:paraId="7DBB5C0B" w14:textId="6C5A7586" w:rsidR="00883AC7" w:rsidRPr="00F92F6B" w:rsidRDefault="00F132E7" w:rsidP="00883AC7">
      <w:pPr>
        <w:pStyle w:val="Heading3"/>
      </w:pPr>
      <w:bookmarkStart w:id="236" w:name="_Toc219280714"/>
      <w:r w:rsidRPr="00F92F6B">
        <w:t>4.9</w:t>
      </w:r>
      <w:r w:rsidR="00883AC7" w:rsidRPr="00F92F6B">
        <w:t>.1</w:t>
      </w:r>
      <w:r w:rsidR="00883AC7" w:rsidRPr="00F92F6B">
        <w:tab/>
        <w:t>Architecture</w:t>
      </w:r>
      <w:bookmarkEnd w:id="236"/>
    </w:p>
    <w:p w14:paraId="17C700F8" w14:textId="77777777" w:rsidR="00883AC7" w:rsidRPr="00F92F6B" w:rsidRDefault="00883AC7" w:rsidP="00883AC7">
      <w:r w:rsidRPr="00F92F6B">
        <w:t xml:space="preserve">A Network-Controlled Repeater node, referred to as NCR-node, is an RF repeater that enables wireless amplifying-and-forwarding functionality in NG-RAN. The NCR-node is capable of receiving and applying side control information from a </w:t>
      </w:r>
      <w:proofErr w:type="spellStart"/>
      <w:r w:rsidRPr="00F92F6B">
        <w:t>gNB</w:t>
      </w:r>
      <w:proofErr w:type="spellEnd"/>
      <w:r w:rsidRPr="00F92F6B">
        <w:t xml:space="preserve"> with additional functionality to support Network-Controlled Repeater.</w:t>
      </w:r>
    </w:p>
    <w:p w14:paraId="487CDE05" w14:textId="76C03277" w:rsidR="00883AC7" w:rsidRPr="00F92F6B" w:rsidRDefault="00883AC7" w:rsidP="00883AC7">
      <w:r w:rsidRPr="00F92F6B">
        <w:t xml:space="preserve">The NCR-node comprises an NCR-MT and an NCR-Fwd. The NCR-MT is an entity supporting a subset of the UE functionality that communicates with the </w:t>
      </w:r>
      <w:proofErr w:type="spellStart"/>
      <w:r w:rsidRPr="00F92F6B">
        <w:t>gNB</w:t>
      </w:r>
      <w:proofErr w:type="spellEnd"/>
      <w:r w:rsidRPr="00F92F6B">
        <w:t xml:space="preserve"> to receive side control information via a control link based on the NR </w:t>
      </w:r>
      <w:proofErr w:type="spellStart"/>
      <w:r w:rsidRPr="00F92F6B">
        <w:t>Uu</w:t>
      </w:r>
      <w:proofErr w:type="spellEnd"/>
      <w:r w:rsidRPr="00F92F6B">
        <w:t xml:space="preserve"> interface. The NCR-Fwd is the function performing amplifying-and-forwarding of signals between </w:t>
      </w:r>
      <w:proofErr w:type="spellStart"/>
      <w:r w:rsidRPr="00F92F6B">
        <w:t>gNB</w:t>
      </w:r>
      <w:proofErr w:type="spellEnd"/>
      <w:r w:rsidRPr="00F92F6B">
        <w:t xml:space="preserve"> and UE via the NCR-Fwd backhaul link and NCR-Fwd access link, respectively. The NCR-Fwd can support multiple beams towards the UE. </w:t>
      </w:r>
      <w:r w:rsidR="0047231D" w:rsidRPr="00F92F6B">
        <w:t xml:space="preserve">The NCR-Fwd can support multiple beams in the backhaul link, and those may be different from the beams in the control link. </w:t>
      </w:r>
      <w:r w:rsidRPr="00F92F6B">
        <w:t>The behavio</w:t>
      </w:r>
      <w:r w:rsidR="00083E58" w:rsidRPr="00F92F6B">
        <w:t>u</w:t>
      </w:r>
      <w:r w:rsidRPr="00F92F6B">
        <w:t xml:space="preserve">r of the NCR-Fwd is controlled according to the side control information received from the </w:t>
      </w:r>
      <w:proofErr w:type="spellStart"/>
      <w:r w:rsidRPr="00F92F6B">
        <w:t>gNB</w:t>
      </w:r>
      <w:proofErr w:type="spellEnd"/>
      <w:r w:rsidRPr="00F92F6B">
        <w:t xml:space="preserve">. The NCR-node is modelled as depicted in Figure </w:t>
      </w:r>
      <w:r w:rsidR="00F132E7" w:rsidRPr="00F92F6B">
        <w:t>4.9.1</w:t>
      </w:r>
      <w:r w:rsidRPr="00F92F6B">
        <w:t>-1.</w:t>
      </w:r>
    </w:p>
    <w:p w14:paraId="795E3AEF" w14:textId="77777777" w:rsidR="00883AC7" w:rsidRPr="00F92F6B" w:rsidRDefault="00883AC7" w:rsidP="00883AC7">
      <w:pPr>
        <w:pStyle w:val="TH"/>
      </w:pPr>
      <w:r w:rsidRPr="00F92F6B">
        <w:rPr>
          <w:noProof/>
        </w:rPr>
        <w:object w:dxaOrig="16965" w:dyaOrig="5130" w14:anchorId="0B99BD43">
          <v:shape id="_x0000_i1041" type="#_x0000_t75" alt="" style="width:441.1pt;height:134.15pt" o:ole="">
            <v:imagedata r:id="rId45" o:title=""/>
          </v:shape>
          <o:OLEObject Type="Embed" ProgID="Visio.Drawing.15" ShapeID="_x0000_i1041" DrawAspect="Content" ObjectID="_1829898632" r:id="rId46"/>
        </w:object>
      </w:r>
    </w:p>
    <w:p w14:paraId="2F07C9DA" w14:textId="3AAA95D7" w:rsidR="00883AC7" w:rsidRPr="00F92F6B" w:rsidRDefault="00883AC7" w:rsidP="00883AC7">
      <w:pPr>
        <w:pStyle w:val="TF"/>
      </w:pPr>
      <w:r w:rsidRPr="00F92F6B">
        <w:t xml:space="preserve">Figure </w:t>
      </w:r>
      <w:r w:rsidR="00F132E7" w:rsidRPr="00F92F6B">
        <w:t>4.9</w:t>
      </w:r>
      <w:r w:rsidRPr="00F92F6B">
        <w:t>.1-1: Conceptual model of network-controlled repeater.</w:t>
      </w:r>
    </w:p>
    <w:p w14:paraId="58D780BE" w14:textId="77777777" w:rsidR="00883AC7" w:rsidRPr="00F92F6B" w:rsidRDefault="00883AC7" w:rsidP="00883AC7">
      <w:r w:rsidRPr="00F92F6B">
        <w:t xml:space="preserve">An NCR-MT establishes SRBs and, optionally, DRB(s) with a </w:t>
      </w:r>
      <w:proofErr w:type="spellStart"/>
      <w:r w:rsidRPr="00F92F6B">
        <w:t>gNB</w:t>
      </w:r>
      <w:proofErr w:type="spellEnd"/>
      <w:r w:rsidRPr="00F92F6B">
        <w:t>. The establishment of DRB(s) can be used to transport OAM traffic.</w:t>
      </w:r>
    </w:p>
    <w:p w14:paraId="5E72DCFA" w14:textId="77777777" w:rsidR="00883AC7" w:rsidRPr="00F92F6B" w:rsidRDefault="00883AC7" w:rsidP="00883AC7">
      <w:r w:rsidRPr="00F92F6B">
        <w:t>The signal that NCR-Fwd forwards is associated to the cell that the NCR-MT is connected to via the control link. Whether the NCR-Fwd can forward other signals is up to implementation.</w:t>
      </w:r>
    </w:p>
    <w:p w14:paraId="7794487F" w14:textId="142B318B" w:rsidR="00883AC7" w:rsidRPr="00F92F6B" w:rsidRDefault="00F132E7" w:rsidP="00883AC7">
      <w:pPr>
        <w:pStyle w:val="Heading3"/>
      </w:pPr>
      <w:bookmarkStart w:id="237" w:name="_Toc219280715"/>
      <w:r w:rsidRPr="00F92F6B">
        <w:t>4.9</w:t>
      </w:r>
      <w:r w:rsidR="00883AC7" w:rsidRPr="00F92F6B">
        <w:t>.2</w:t>
      </w:r>
      <w:r w:rsidR="00883AC7" w:rsidRPr="00F92F6B">
        <w:tab/>
        <w:t>Capabilities</w:t>
      </w:r>
      <w:bookmarkEnd w:id="237"/>
    </w:p>
    <w:p w14:paraId="0EAE1CA3" w14:textId="77777777" w:rsidR="00883AC7" w:rsidRPr="00F92F6B" w:rsidRDefault="00883AC7" w:rsidP="00883AC7">
      <w:r w:rsidRPr="00F92F6B">
        <w:t>Carrier Aggregation (CA), Multi-Radio Dual Connectivity (MR-DC), handover and its related features (e.g., CHO, DAPS, CPAC, etc.) are not supported by NCR-MT, as defined together with other limitations in TS 38.306 [11].</w:t>
      </w:r>
    </w:p>
    <w:p w14:paraId="488D4D4A" w14:textId="4E248D19" w:rsidR="00883AC7" w:rsidRPr="00F92F6B" w:rsidRDefault="00F132E7" w:rsidP="00883AC7">
      <w:pPr>
        <w:pStyle w:val="Heading3"/>
      </w:pPr>
      <w:bookmarkStart w:id="238" w:name="_Toc219280716"/>
      <w:r w:rsidRPr="00F92F6B">
        <w:t>4.9</w:t>
      </w:r>
      <w:r w:rsidR="00883AC7" w:rsidRPr="00F92F6B">
        <w:t>.3</w:t>
      </w:r>
      <w:r w:rsidR="00883AC7" w:rsidRPr="00F92F6B">
        <w:tab/>
        <w:t>Signalling procedures</w:t>
      </w:r>
      <w:bookmarkEnd w:id="238"/>
    </w:p>
    <w:p w14:paraId="039EE217" w14:textId="2F5AAC02" w:rsidR="0047231D" w:rsidRPr="00F92F6B" w:rsidRDefault="00883AC7" w:rsidP="0047231D">
      <w:r w:rsidRPr="00F92F6B">
        <w:t xml:space="preserve">RRC signalling is utilized to configure the NCR-MT to receive side control information from a </w:t>
      </w:r>
      <w:proofErr w:type="spellStart"/>
      <w:r w:rsidRPr="00F92F6B">
        <w:t>gNB</w:t>
      </w:r>
      <w:proofErr w:type="spellEnd"/>
      <w:r w:rsidRPr="00F92F6B">
        <w:t xml:space="preserve">, which is used </w:t>
      </w:r>
      <w:r w:rsidR="00D21A39" w:rsidRPr="00F92F6B">
        <w:t xml:space="preserve">to control the amplify-and-forward function of </w:t>
      </w:r>
      <w:r w:rsidRPr="00F92F6B">
        <w:t>the NCR-Fwd. If the side control configuration is removed, the NCR-Fwd ceases its amplifying-and-forwarding function.</w:t>
      </w:r>
    </w:p>
    <w:p w14:paraId="6FDAF2EF" w14:textId="0154489A" w:rsidR="00883AC7" w:rsidRPr="00F92F6B" w:rsidRDefault="0047231D" w:rsidP="0047231D">
      <w:r w:rsidRPr="00F92F6B">
        <w:t>MAC CE indications can be used to configure the backhaul link and the access link of the NCR-Fwd as specified in TS 38.321 [6].</w:t>
      </w:r>
    </w:p>
    <w:p w14:paraId="3DA6BFF9" w14:textId="77777777" w:rsidR="00883AC7" w:rsidRPr="00F92F6B" w:rsidRDefault="00883AC7" w:rsidP="00883AC7">
      <w:r w:rsidRPr="00F92F6B">
        <w:t xml:space="preserve">When the NCR-MT is in RRC_CONNECTED state, the NCR-Fwd may amplify-and-forward RF signals based on the side control information received from the </w:t>
      </w:r>
      <w:proofErr w:type="spellStart"/>
      <w:r w:rsidRPr="00F92F6B">
        <w:t>gNB</w:t>
      </w:r>
      <w:proofErr w:type="spellEnd"/>
      <w:r w:rsidRPr="00F92F6B">
        <w:t>. The NCR-MT does not support RRM measurements in RRC_CONNECTED.</w:t>
      </w:r>
    </w:p>
    <w:p w14:paraId="411F84C1" w14:textId="77777777" w:rsidR="00883AC7" w:rsidRPr="00F92F6B" w:rsidRDefault="00883AC7" w:rsidP="00883AC7">
      <w:r w:rsidRPr="00F92F6B">
        <w:t xml:space="preserve">When the NCR-MT transitions from RRC_CONNECTED state to RRC_INACTIVE state, the NCR-Fwd may continue to amplify-and-forward RF signals in accordance with the last side control information received from the </w:t>
      </w:r>
      <w:proofErr w:type="spellStart"/>
      <w:r w:rsidRPr="00F92F6B">
        <w:t>gNB</w:t>
      </w:r>
      <w:proofErr w:type="spellEnd"/>
      <w:r w:rsidRPr="00F92F6B">
        <w:t>. When 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F92F6B" w:rsidRDefault="00883AC7" w:rsidP="00883AC7">
      <w:r w:rsidRPr="00F92F6B">
        <w:t xml:space="preserve">When an NCR-MT in RRC_INACTIVE state determines degradation of the NCR-Fwd backhaul link beam, then the NCR-Fwd should cease amplifying-and-forwarding RF signals, and the NCR-MT should attempt to resume its RRC connection (with cause value </w:t>
      </w:r>
      <w:proofErr w:type="spellStart"/>
      <w:r w:rsidRPr="00F92F6B">
        <w:rPr>
          <w:i/>
          <w:iCs/>
        </w:rPr>
        <w:t>mo</w:t>
      </w:r>
      <w:proofErr w:type="spellEnd"/>
      <w:r w:rsidRPr="00F92F6B">
        <w:rPr>
          <w:i/>
          <w:iCs/>
        </w:rPr>
        <w:t>-Signalling</w:t>
      </w:r>
      <w:r w:rsidRPr="00F92F6B">
        <w:t>). The criteria to evaluate backhaul beam degradation are left to the NCR-node implementation.</w:t>
      </w:r>
    </w:p>
    <w:p w14:paraId="0F447203" w14:textId="77777777" w:rsidR="00883AC7" w:rsidRPr="00F92F6B" w:rsidRDefault="00883AC7" w:rsidP="00883AC7">
      <w:r w:rsidRPr="00F92F6B">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F92F6B" w:rsidRDefault="00883AC7" w:rsidP="00883AC7">
      <w:r w:rsidRPr="00F92F6B">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F92F6B" w:rsidRDefault="00883AC7" w:rsidP="00883AC7">
      <w:pPr>
        <w:rPr>
          <w:lang w:eastAsia="en-GB"/>
        </w:rPr>
      </w:pPr>
      <w:r w:rsidRPr="00F92F6B">
        <w:rPr>
          <w:lang w:eastAsia="en-GB"/>
        </w:rPr>
        <w:t xml:space="preserve">After successfully performing the RRC re-establishment procedure, the NCR-MT waits for the new side control configuration for the NCR-Fwd to resume the </w:t>
      </w:r>
      <w:r w:rsidRPr="00F92F6B">
        <w:t>amplifying-and-forwarding of RF signals</w:t>
      </w:r>
      <w:r w:rsidRPr="00F92F6B">
        <w:rPr>
          <w:lang w:eastAsia="en-GB"/>
        </w:rPr>
        <w:t>.</w:t>
      </w:r>
    </w:p>
    <w:p w14:paraId="59BA32EB" w14:textId="77777777" w:rsidR="00883AC7" w:rsidRPr="00F92F6B" w:rsidRDefault="00883AC7" w:rsidP="00883AC7">
      <w:r w:rsidRPr="00F92F6B">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F92F6B" w:rsidRDefault="00F132E7" w:rsidP="00883AC7">
      <w:pPr>
        <w:pStyle w:val="Heading3"/>
      </w:pPr>
      <w:bookmarkStart w:id="239" w:name="_Toc219280717"/>
      <w:r w:rsidRPr="00F92F6B">
        <w:t>4.9</w:t>
      </w:r>
      <w:r w:rsidR="00883AC7" w:rsidRPr="00F92F6B">
        <w:t>.4</w:t>
      </w:r>
      <w:r w:rsidR="00883AC7" w:rsidRPr="00F92F6B">
        <w:tab/>
        <w:t>OAM aspects</w:t>
      </w:r>
      <w:bookmarkEnd w:id="239"/>
    </w:p>
    <w:p w14:paraId="1A597368" w14:textId="4258B741" w:rsidR="00E96F07" w:rsidRPr="00F92F6B" w:rsidRDefault="00883AC7" w:rsidP="00883AC7">
      <w:r w:rsidRPr="00F92F6B">
        <w:t>The transport connection between the NCR-node and its OAM may be provided by the NCR-MT</w:t>
      </w:r>
      <w:r w:rsidR="00E96F07" w:rsidRPr="00F92F6B">
        <w:t>'</w:t>
      </w:r>
      <w:r w:rsidRPr="00F92F6B">
        <w:t xml:space="preserve">s PDU session. A Network-Controlled Repeater may be configured with a list of allowed </w:t>
      </w:r>
      <w:proofErr w:type="spellStart"/>
      <w:r w:rsidRPr="00F92F6B">
        <w:t>gNB</w:t>
      </w:r>
      <w:proofErr w:type="spellEnd"/>
      <w:r w:rsidRPr="00F92F6B">
        <w:t xml:space="preserve"> cell(s) that the NCR-MT is allowed to connect with, and/or a list of forbidden </w:t>
      </w:r>
      <w:proofErr w:type="spellStart"/>
      <w:r w:rsidRPr="00F92F6B">
        <w:t>gNB</w:t>
      </w:r>
      <w:proofErr w:type="spellEnd"/>
      <w:r w:rsidRPr="00F92F6B">
        <w:t xml:space="preserve"> cell(s) that the NCR-MT is not allowed to connect with.</w:t>
      </w:r>
    </w:p>
    <w:p w14:paraId="32D51911" w14:textId="74AD2DED" w:rsidR="00883AC7" w:rsidRPr="00F92F6B" w:rsidRDefault="00883AC7" w:rsidP="00883AC7">
      <w:r w:rsidRPr="00F92F6B">
        <w:t xml:space="preserve">The information on the physical beam(s) used by NCR-Fwd for access link may be provided by OAM to the </w:t>
      </w:r>
      <w:proofErr w:type="spellStart"/>
      <w:r w:rsidRPr="00F92F6B">
        <w:t>gNB</w:t>
      </w:r>
      <w:proofErr w:type="spellEnd"/>
      <w:r w:rsidRPr="00F92F6B">
        <w:t xml:space="preserve"> and the Network-Controlled Repeater for operation. How to characterize and provide the physical beams of NCR-Fwd is up to implementation.</w:t>
      </w:r>
    </w:p>
    <w:p w14:paraId="342F74F2" w14:textId="58849C9C" w:rsidR="00883AC7" w:rsidRPr="00F92F6B" w:rsidRDefault="00F132E7" w:rsidP="00883AC7">
      <w:pPr>
        <w:pStyle w:val="Heading3"/>
      </w:pPr>
      <w:bookmarkStart w:id="240" w:name="_Toc219280718"/>
      <w:r w:rsidRPr="00F92F6B">
        <w:t>4.9</w:t>
      </w:r>
      <w:r w:rsidR="00883AC7" w:rsidRPr="00F92F6B">
        <w:t>.5</w:t>
      </w:r>
      <w:r w:rsidR="00883AC7" w:rsidRPr="00F92F6B">
        <w:tab/>
        <w:t>Network-controlled repeater management</w:t>
      </w:r>
      <w:bookmarkEnd w:id="240"/>
    </w:p>
    <w:p w14:paraId="1BA6449A" w14:textId="4901FA1E" w:rsidR="00883AC7" w:rsidRPr="00F92F6B" w:rsidRDefault="00883AC7" w:rsidP="00883AC7">
      <w:r w:rsidRPr="00F92F6B">
        <w:t xml:space="preserve">Network-Controlled Repeater identification is performed in RAN, and Network-Control Repeater authorization is performed in 5GC. The general procedure of the Network-Controlled Repeater management is illustrated in Figure </w:t>
      </w:r>
      <w:r w:rsidR="00F132E7" w:rsidRPr="00F92F6B">
        <w:t>4.9</w:t>
      </w:r>
      <w:r w:rsidRPr="00F92F6B">
        <w:t>.5-1:</w:t>
      </w:r>
    </w:p>
    <w:p w14:paraId="54A295DF" w14:textId="77777777" w:rsidR="00883AC7" w:rsidRPr="00F92F6B" w:rsidRDefault="00883AC7" w:rsidP="00883AC7">
      <w:pPr>
        <w:pStyle w:val="TH"/>
        <w:rPr>
          <w:lang w:eastAsia="en-US"/>
        </w:rPr>
      </w:pPr>
      <w:r w:rsidRPr="00F92F6B">
        <w:rPr>
          <w:lang w:eastAsia="en-US"/>
        </w:rPr>
        <w:object w:dxaOrig="6555" w:dyaOrig="5595" w14:anchorId="23FE7CB2">
          <v:shape id="_x0000_i1042" type="#_x0000_t75" style="width:327.75pt;height:280.6pt" o:ole="">
            <v:imagedata r:id="rId47" o:title=""/>
            <o:lock v:ext="edit" aspectratio="f"/>
          </v:shape>
          <o:OLEObject Type="Embed" ProgID="Visio.Drawing.15" ShapeID="_x0000_i1042" DrawAspect="Content" ObjectID="_1829898633" r:id="rId48"/>
        </w:object>
      </w:r>
    </w:p>
    <w:p w14:paraId="7C5C6240" w14:textId="4817A597" w:rsidR="00883AC7" w:rsidRPr="00F92F6B" w:rsidRDefault="00883AC7" w:rsidP="00883AC7">
      <w:pPr>
        <w:pStyle w:val="TF"/>
        <w:rPr>
          <w:lang w:eastAsia="en-US"/>
        </w:rPr>
      </w:pPr>
      <w:r w:rsidRPr="00F92F6B">
        <w:rPr>
          <w:lang w:eastAsia="en-US"/>
        </w:rPr>
        <w:t xml:space="preserve">Figure </w:t>
      </w:r>
      <w:r w:rsidR="00F132E7" w:rsidRPr="00F92F6B">
        <w:rPr>
          <w:lang w:eastAsia="en-US"/>
        </w:rPr>
        <w:t>4.9</w:t>
      </w:r>
      <w:r w:rsidRPr="00F92F6B">
        <w:rPr>
          <w:lang w:eastAsia="en-US"/>
        </w:rPr>
        <w:t>.5-1: Network-Controlled Repeater management.</w:t>
      </w:r>
    </w:p>
    <w:p w14:paraId="7F323412" w14:textId="737137DA" w:rsidR="00883AC7" w:rsidRPr="00F92F6B" w:rsidRDefault="001718F5" w:rsidP="001718F5">
      <w:pPr>
        <w:pStyle w:val="B1"/>
        <w:rPr>
          <w:rFonts w:eastAsia="SimSun"/>
        </w:rPr>
      </w:pPr>
      <w:r w:rsidRPr="00F92F6B">
        <w:t>1.</w:t>
      </w:r>
      <w:r w:rsidRPr="00F92F6B">
        <w:tab/>
      </w:r>
      <w:r w:rsidR="00883AC7" w:rsidRPr="00F92F6B">
        <w:t xml:space="preserve">The </w:t>
      </w:r>
      <w:proofErr w:type="spellStart"/>
      <w:r w:rsidR="00883AC7" w:rsidRPr="00F92F6B">
        <w:t>gNB</w:t>
      </w:r>
      <w:proofErr w:type="spellEnd"/>
      <w:r w:rsidR="00883AC7" w:rsidRPr="00F92F6B">
        <w:t xml:space="preserve"> broadcasts the Network-Controlled Repeater supported information via system information.</w:t>
      </w:r>
    </w:p>
    <w:p w14:paraId="6AB9ECEC" w14:textId="7B6BBCD0" w:rsidR="00E96F07" w:rsidRPr="00F92F6B" w:rsidRDefault="001718F5" w:rsidP="001718F5">
      <w:pPr>
        <w:pStyle w:val="B1"/>
        <w:rPr>
          <w:lang w:eastAsia="en-US"/>
        </w:rPr>
      </w:pPr>
      <w:r w:rsidRPr="00F92F6B">
        <w:rPr>
          <w:lang w:eastAsia="en-US"/>
        </w:rPr>
        <w:t>6.</w:t>
      </w:r>
      <w:r w:rsidRPr="00F92F6B">
        <w:rPr>
          <w:lang w:eastAsia="en-US"/>
        </w:rPr>
        <w:tab/>
      </w:r>
      <w:r w:rsidR="00883AC7" w:rsidRPr="00F92F6B">
        <w:rPr>
          <w:lang w:eastAsia="en-US"/>
        </w:rPr>
        <w:t xml:space="preserve">When a Network-Controlled Repeater is trying to access the network as a Network-Controlled Repeater, the Network-Controlled Repeater indication is sent to the serving </w:t>
      </w:r>
      <w:proofErr w:type="spellStart"/>
      <w:r w:rsidR="00883AC7" w:rsidRPr="00F92F6B">
        <w:rPr>
          <w:lang w:eastAsia="en-US"/>
        </w:rPr>
        <w:t>gNB</w:t>
      </w:r>
      <w:proofErr w:type="spellEnd"/>
      <w:r w:rsidR="00883AC7" w:rsidRPr="00F92F6B">
        <w:rPr>
          <w:lang w:eastAsia="en-US"/>
        </w:rPr>
        <w:t>.</w:t>
      </w:r>
    </w:p>
    <w:p w14:paraId="7FF23EF0" w14:textId="7F8CB9EA" w:rsidR="00883AC7" w:rsidRPr="00F92F6B" w:rsidRDefault="001718F5" w:rsidP="001718F5">
      <w:pPr>
        <w:pStyle w:val="B1"/>
        <w:rPr>
          <w:lang w:eastAsia="en-US"/>
        </w:rPr>
      </w:pPr>
      <w:r w:rsidRPr="00F92F6B">
        <w:rPr>
          <w:lang w:eastAsia="en-US"/>
        </w:rPr>
        <w:t>7.</w:t>
      </w:r>
      <w:r w:rsidRPr="00F92F6B">
        <w:rPr>
          <w:lang w:eastAsia="en-US"/>
        </w:rPr>
        <w:tab/>
      </w:r>
      <w:r w:rsidR="00883AC7" w:rsidRPr="00F92F6B">
        <w:rPr>
          <w:lang w:eastAsia="en-US"/>
        </w:rPr>
        <w:t xml:space="preserve">The serving </w:t>
      </w:r>
      <w:proofErr w:type="spellStart"/>
      <w:r w:rsidR="00883AC7" w:rsidRPr="00F92F6B">
        <w:rPr>
          <w:lang w:eastAsia="en-US"/>
        </w:rPr>
        <w:t>gNB</w:t>
      </w:r>
      <w:proofErr w:type="spellEnd"/>
      <w:r w:rsidR="00883AC7" w:rsidRPr="00F92F6B">
        <w:rPr>
          <w:lang w:eastAsia="en-US"/>
        </w:rPr>
        <w:t xml:space="preserve"> selects an appropriate AMF for the Network-Controlled Repeater.</w:t>
      </w:r>
    </w:p>
    <w:p w14:paraId="0B657D9E" w14:textId="5A69CDDA" w:rsidR="00883AC7" w:rsidRPr="00F92F6B" w:rsidRDefault="001718F5" w:rsidP="001718F5">
      <w:pPr>
        <w:pStyle w:val="B1"/>
        <w:rPr>
          <w:lang w:eastAsia="en-US"/>
        </w:rPr>
      </w:pPr>
      <w:r w:rsidRPr="00F92F6B">
        <w:rPr>
          <w:lang w:eastAsia="en-US"/>
        </w:rPr>
        <w:t>9.</w:t>
      </w:r>
      <w:r w:rsidRPr="00F92F6B">
        <w:rPr>
          <w:lang w:eastAsia="en-US"/>
        </w:rPr>
        <w:tab/>
      </w:r>
      <w:r w:rsidR="00883AC7" w:rsidRPr="00F92F6B">
        <w:rPr>
          <w:lang w:eastAsia="en-US"/>
        </w:rPr>
        <w:t xml:space="preserve">AMF provides Network-Controlled Repeater authorization information to the </w:t>
      </w:r>
      <w:proofErr w:type="spellStart"/>
      <w:r w:rsidR="00883AC7" w:rsidRPr="00F92F6B">
        <w:rPr>
          <w:lang w:eastAsia="en-US"/>
        </w:rPr>
        <w:t>gNB</w:t>
      </w:r>
      <w:proofErr w:type="spellEnd"/>
      <w:r w:rsidR="00883AC7" w:rsidRPr="00F92F6B">
        <w:rPr>
          <w:lang w:eastAsia="en-US"/>
        </w:rPr>
        <w:t>.</w:t>
      </w:r>
    </w:p>
    <w:p w14:paraId="51F18AC5" w14:textId="47DB0751" w:rsidR="00883AC7" w:rsidRPr="00F92F6B" w:rsidRDefault="00883AC7" w:rsidP="00E96F07">
      <w:pPr>
        <w:rPr>
          <w:lang w:eastAsia="en-US"/>
        </w:rPr>
      </w:pPr>
      <w:r w:rsidRPr="00F92F6B">
        <w:rPr>
          <w:lang w:eastAsia="en-US"/>
        </w:rPr>
        <w:t>Other steps refer to the signalling flow as defined in 9.2.1.3.</w:t>
      </w:r>
    </w:p>
    <w:p w14:paraId="3C8FE054" w14:textId="48A9EA5B" w:rsidR="008B0987" w:rsidRPr="00F92F6B" w:rsidRDefault="008B0987" w:rsidP="008B0987">
      <w:pPr>
        <w:pStyle w:val="Heading2"/>
        <w:rPr>
          <w:rFonts w:eastAsia="DengXian"/>
        </w:rPr>
      </w:pPr>
      <w:bookmarkStart w:id="241" w:name="_Toc219280719"/>
      <w:r w:rsidRPr="00F92F6B">
        <w:rPr>
          <w:rFonts w:eastAsia="DengXian"/>
        </w:rPr>
        <w:t>4.10</w:t>
      </w:r>
      <w:r w:rsidRPr="00F92F6B">
        <w:rPr>
          <w:rFonts w:eastAsia="DengXian"/>
        </w:rPr>
        <w:tab/>
        <w:t xml:space="preserve">Support of NR </w:t>
      </w:r>
      <w:proofErr w:type="spellStart"/>
      <w:r w:rsidRPr="00F92F6B">
        <w:rPr>
          <w:rFonts w:eastAsia="DengXian"/>
        </w:rPr>
        <w:t>Femto</w:t>
      </w:r>
      <w:proofErr w:type="spellEnd"/>
      <w:r w:rsidRPr="00F92F6B">
        <w:rPr>
          <w:rFonts w:eastAsia="DengXian"/>
        </w:rPr>
        <w:t xml:space="preserve"> nodes</w:t>
      </w:r>
      <w:bookmarkEnd w:id="241"/>
    </w:p>
    <w:p w14:paraId="769DC629" w14:textId="18B73320" w:rsidR="008B0987" w:rsidRPr="00F92F6B" w:rsidRDefault="008B0987" w:rsidP="008B0987">
      <w:pPr>
        <w:pStyle w:val="Heading3"/>
        <w:rPr>
          <w:rFonts w:eastAsia="DengXian"/>
        </w:rPr>
      </w:pPr>
      <w:bookmarkStart w:id="242" w:name="_Toc219280720"/>
      <w:r w:rsidRPr="00F92F6B">
        <w:rPr>
          <w:rFonts w:eastAsia="DengXian"/>
        </w:rPr>
        <w:t>4.10.1</w:t>
      </w:r>
      <w:r w:rsidRPr="00F92F6B">
        <w:rPr>
          <w:rFonts w:eastAsia="DengXian"/>
        </w:rPr>
        <w:tab/>
        <w:t>Architecture</w:t>
      </w:r>
      <w:bookmarkEnd w:id="242"/>
    </w:p>
    <w:p w14:paraId="1DC81652" w14:textId="7E437FE3" w:rsidR="008B0987" w:rsidRPr="00F92F6B" w:rsidRDefault="008B0987" w:rsidP="008B0987">
      <w:pPr>
        <w:rPr>
          <w:rFonts w:eastAsia="DengXian"/>
        </w:rPr>
      </w:pPr>
      <w:r w:rsidRPr="00F92F6B">
        <w:rPr>
          <w:rFonts w:eastAsia="DengXian"/>
        </w:rPr>
        <w:t xml:space="preserve">Figure 4.10.1-1 shows a logical architecture for the NR </w:t>
      </w:r>
      <w:proofErr w:type="spellStart"/>
      <w:r w:rsidRPr="00F92F6B">
        <w:rPr>
          <w:rFonts w:eastAsia="DengXian"/>
        </w:rPr>
        <w:t>Femto</w:t>
      </w:r>
      <w:proofErr w:type="spellEnd"/>
      <w:r w:rsidRPr="00F92F6B">
        <w:rPr>
          <w:rFonts w:eastAsia="DengXian"/>
        </w:rPr>
        <w:t xml:space="preserve"> node to connect </w:t>
      </w:r>
      <w:r w:rsidR="00074D81" w:rsidRPr="00F92F6B">
        <w:t>via the NG interface</w:t>
      </w:r>
      <w:r w:rsidRPr="00F92F6B">
        <w:rPr>
          <w:rFonts w:eastAsia="DengXian"/>
        </w:rPr>
        <w:t xml:space="preserve"> to the 5GC.</w:t>
      </w:r>
    </w:p>
    <w:p w14:paraId="200D1258" w14:textId="77777777" w:rsidR="008B0987" w:rsidRPr="00F92F6B" w:rsidRDefault="008B0987" w:rsidP="008B0987">
      <w:pPr>
        <w:pStyle w:val="TH"/>
        <w:rPr>
          <w:rFonts w:eastAsia="DengXian"/>
        </w:rPr>
      </w:pPr>
      <w:r w:rsidRPr="00F92F6B">
        <w:rPr>
          <w:rFonts w:eastAsia="Aptos"/>
        </w:rPr>
        <w:object w:dxaOrig="6888" w:dyaOrig="5664" w14:anchorId="42B4FEEF">
          <v:shape id="_x0000_i1043" type="#_x0000_t75" style="width:345.1pt;height:282.05pt" o:ole="">
            <v:imagedata r:id="rId49" o:title=""/>
          </v:shape>
          <o:OLEObject Type="Embed" ProgID="Visio.Drawing.15" ShapeID="_x0000_i1043" DrawAspect="Content" ObjectID="_1829898634" r:id="rId50"/>
        </w:object>
      </w:r>
    </w:p>
    <w:p w14:paraId="3085898B" w14:textId="7E8E3274" w:rsidR="008B0987" w:rsidRPr="00F92F6B" w:rsidRDefault="008B0987" w:rsidP="008B0987">
      <w:pPr>
        <w:pStyle w:val="TF"/>
        <w:rPr>
          <w:rFonts w:eastAsia="DengXian"/>
        </w:rPr>
      </w:pPr>
      <w:r w:rsidRPr="00F92F6B">
        <w:rPr>
          <w:rFonts w:eastAsia="DengXian"/>
        </w:rPr>
        <w:t xml:space="preserve">Figure 4.10.1-1: NR </w:t>
      </w:r>
      <w:proofErr w:type="spellStart"/>
      <w:r w:rsidRPr="00F92F6B">
        <w:rPr>
          <w:rFonts w:eastAsia="DengXian"/>
        </w:rPr>
        <w:t>Femto</w:t>
      </w:r>
      <w:proofErr w:type="spellEnd"/>
      <w:r w:rsidRPr="00F92F6B">
        <w:rPr>
          <w:rFonts w:eastAsia="DengXian"/>
        </w:rPr>
        <w:t xml:space="preserve"> Logical Architecture</w:t>
      </w:r>
    </w:p>
    <w:p w14:paraId="0DFA6F98" w14:textId="4D2AEE31" w:rsidR="008B0987" w:rsidRPr="00F92F6B" w:rsidRDefault="008B0987" w:rsidP="008B0987">
      <w:pPr>
        <w:pStyle w:val="NO"/>
      </w:pPr>
      <w:r w:rsidRPr="00F92F6B">
        <w:t>NOTE:</w:t>
      </w:r>
      <w:r w:rsidRPr="00F92F6B">
        <w:tab/>
        <w:t xml:space="preserve">The SeGW and NR </w:t>
      </w:r>
      <w:proofErr w:type="spellStart"/>
      <w:r w:rsidRPr="00F92F6B">
        <w:t>Femto</w:t>
      </w:r>
      <w:proofErr w:type="spellEnd"/>
      <w:r w:rsidRPr="00F92F6B">
        <w:t xml:space="preserve"> </w:t>
      </w:r>
      <w:proofErr w:type="spellStart"/>
      <w:r w:rsidRPr="00F92F6B">
        <w:t>Mgmt</w:t>
      </w:r>
      <w:proofErr w:type="spellEnd"/>
      <w:r w:rsidRPr="00F92F6B">
        <w:t xml:space="preserve"> System are out of RAN scope.</w:t>
      </w:r>
    </w:p>
    <w:p w14:paraId="5B97C261" w14:textId="1DEE6157" w:rsidR="008B0987" w:rsidRPr="00F92F6B" w:rsidRDefault="008B0987" w:rsidP="008B0987">
      <w:pPr>
        <w:rPr>
          <w:rFonts w:eastAsia="DengXian"/>
        </w:rPr>
      </w:pPr>
      <w:r w:rsidRPr="00F92F6B">
        <w:rPr>
          <w:rFonts w:eastAsia="DengXian"/>
        </w:rPr>
        <w:t xml:space="preserve">The NR </w:t>
      </w:r>
      <w:proofErr w:type="spellStart"/>
      <w:r w:rsidRPr="00F92F6B">
        <w:rPr>
          <w:rFonts w:eastAsia="DengXian"/>
        </w:rPr>
        <w:t>Femto</w:t>
      </w:r>
      <w:proofErr w:type="spellEnd"/>
      <w:r w:rsidRPr="00F92F6B">
        <w:rPr>
          <w:rFonts w:eastAsia="DengXian"/>
        </w:rPr>
        <w:t xml:space="preserve"> node may directly connect to the 5GC. The NG-RAN architecture may also deploy an NR </w:t>
      </w:r>
      <w:proofErr w:type="spellStart"/>
      <w:r w:rsidRPr="00F92F6B">
        <w:rPr>
          <w:rFonts w:eastAsia="DengXian"/>
        </w:rPr>
        <w:t>Femto</w:t>
      </w:r>
      <w:proofErr w:type="spellEnd"/>
      <w:r w:rsidRPr="00F92F6B">
        <w:rPr>
          <w:rFonts w:eastAsia="DengXian"/>
        </w:rPr>
        <w:t xml:space="preserve"> Gateway (NR </w:t>
      </w:r>
      <w:proofErr w:type="spellStart"/>
      <w:r w:rsidRPr="00F92F6B">
        <w:rPr>
          <w:rFonts w:eastAsia="DengXian"/>
        </w:rPr>
        <w:t>Femto</w:t>
      </w:r>
      <w:proofErr w:type="spellEnd"/>
      <w:r w:rsidRPr="00F92F6B">
        <w:rPr>
          <w:rFonts w:eastAsia="DengXian"/>
        </w:rPr>
        <w:t xml:space="preserve"> GW) to allow the concentration of the NG-C interface between NR </w:t>
      </w:r>
      <w:proofErr w:type="spellStart"/>
      <w:r w:rsidRPr="00F92F6B">
        <w:rPr>
          <w:rFonts w:eastAsia="DengXian"/>
        </w:rPr>
        <w:t>Femto</w:t>
      </w:r>
      <w:proofErr w:type="spellEnd"/>
      <w:r w:rsidRPr="00F92F6B">
        <w:rPr>
          <w:rFonts w:eastAsia="DengXian"/>
        </w:rPr>
        <w:t xml:space="preserve"> node</w:t>
      </w:r>
      <w:r w:rsidR="00074D81" w:rsidRPr="00F92F6B">
        <w:rPr>
          <w:rFonts w:eastAsia="DengXian"/>
        </w:rPr>
        <w:t>s</w:t>
      </w:r>
      <w:r w:rsidRPr="00F92F6B">
        <w:rPr>
          <w:rFonts w:eastAsia="DengXian"/>
        </w:rPr>
        <w:t xml:space="preserve"> and the 5GC. Based on implementation, the transport of NG-U between NR </w:t>
      </w:r>
      <w:proofErr w:type="spellStart"/>
      <w:r w:rsidRPr="00F92F6B">
        <w:rPr>
          <w:rFonts w:eastAsia="DengXian"/>
        </w:rPr>
        <w:t>Femto</w:t>
      </w:r>
      <w:proofErr w:type="spellEnd"/>
      <w:r w:rsidRPr="00F92F6B">
        <w:rPr>
          <w:rFonts w:eastAsia="DengXian"/>
        </w:rPr>
        <w:t xml:space="preserve"> node</w:t>
      </w:r>
      <w:r w:rsidR="00074D81" w:rsidRPr="00F92F6B">
        <w:rPr>
          <w:rFonts w:eastAsia="DengXian"/>
        </w:rPr>
        <w:t>s</w:t>
      </w:r>
      <w:r w:rsidRPr="00F92F6B">
        <w:rPr>
          <w:rFonts w:eastAsia="DengXian"/>
        </w:rPr>
        <w:t xml:space="preserve"> and the 5GC may be optionally concentrated in the NR </w:t>
      </w:r>
      <w:proofErr w:type="spellStart"/>
      <w:r w:rsidRPr="00F92F6B">
        <w:rPr>
          <w:rFonts w:eastAsia="DengXian"/>
        </w:rPr>
        <w:t>Femto</w:t>
      </w:r>
      <w:proofErr w:type="spellEnd"/>
      <w:r w:rsidRPr="00F92F6B">
        <w:rPr>
          <w:rFonts w:eastAsia="DengXian"/>
        </w:rPr>
        <w:t xml:space="preserve"> GW.</w:t>
      </w:r>
    </w:p>
    <w:p w14:paraId="6808EADD" w14:textId="77777777" w:rsidR="008B0987" w:rsidRPr="00F92F6B" w:rsidRDefault="008B0987" w:rsidP="008B0987">
      <w:pPr>
        <w:rPr>
          <w:rFonts w:eastAsia="DengXian"/>
        </w:rPr>
      </w:pPr>
      <w:r w:rsidRPr="00F92F6B">
        <w:rPr>
          <w:rFonts w:eastAsia="DengXian"/>
        </w:rPr>
        <w:t xml:space="preserve">For the NR </w:t>
      </w:r>
      <w:proofErr w:type="spellStart"/>
      <w:r w:rsidRPr="00F92F6B">
        <w:rPr>
          <w:rFonts w:eastAsia="DengXian"/>
        </w:rPr>
        <w:t>Femto</w:t>
      </w:r>
      <w:proofErr w:type="spellEnd"/>
      <w:r w:rsidRPr="00F92F6B">
        <w:rPr>
          <w:rFonts w:eastAsia="DengXian"/>
        </w:rPr>
        <w:t xml:space="preserve"> node, the NG-C interface is defined as the interface:</w:t>
      </w:r>
    </w:p>
    <w:p w14:paraId="39270224" w14:textId="77777777" w:rsidR="008B0987" w:rsidRPr="00F92F6B" w:rsidRDefault="008B0987" w:rsidP="008B0987">
      <w:pPr>
        <w:pStyle w:val="B1"/>
        <w:rPr>
          <w:rFonts w:eastAsia="DengXian"/>
        </w:rPr>
      </w:pPr>
      <w:r w:rsidRPr="00F92F6B">
        <w:rPr>
          <w:rFonts w:eastAsia="DengXian"/>
        </w:rPr>
        <w:t>-</w:t>
      </w:r>
      <w:r w:rsidRPr="00F92F6B">
        <w:rPr>
          <w:rFonts w:eastAsia="DengXian"/>
        </w:rPr>
        <w:tab/>
        <w:t xml:space="preserve">Between the NR </w:t>
      </w:r>
      <w:proofErr w:type="spellStart"/>
      <w:r w:rsidRPr="00F92F6B">
        <w:rPr>
          <w:rFonts w:eastAsia="DengXian"/>
        </w:rPr>
        <w:t>Femto</w:t>
      </w:r>
      <w:proofErr w:type="spellEnd"/>
      <w:r w:rsidRPr="00F92F6B">
        <w:rPr>
          <w:rFonts w:eastAsia="DengXian"/>
        </w:rPr>
        <w:t xml:space="preserve"> GW and the Core Network;</w:t>
      </w:r>
    </w:p>
    <w:p w14:paraId="288A0176" w14:textId="77777777" w:rsidR="008B0987" w:rsidRPr="00F92F6B" w:rsidRDefault="008B0987" w:rsidP="008B0987">
      <w:pPr>
        <w:pStyle w:val="B1"/>
        <w:rPr>
          <w:rFonts w:eastAsia="DengXian"/>
        </w:rPr>
      </w:pPr>
      <w:r w:rsidRPr="00F92F6B">
        <w:rPr>
          <w:rFonts w:eastAsia="DengXian"/>
        </w:rPr>
        <w:t>-</w:t>
      </w:r>
      <w:r w:rsidRPr="00F92F6B">
        <w:rPr>
          <w:rFonts w:eastAsia="DengXian"/>
        </w:rPr>
        <w:tab/>
        <w:t xml:space="preserve">Between the NR </w:t>
      </w:r>
      <w:proofErr w:type="spellStart"/>
      <w:r w:rsidRPr="00F92F6B">
        <w:rPr>
          <w:rFonts w:eastAsia="DengXian"/>
        </w:rPr>
        <w:t>Femto</w:t>
      </w:r>
      <w:proofErr w:type="spellEnd"/>
      <w:r w:rsidRPr="00F92F6B">
        <w:rPr>
          <w:rFonts w:eastAsia="DengXian"/>
        </w:rPr>
        <w:t xml:space="preserve"> node and the NR </w:t>
      </w:r>
      <w:proofErr w:type="spellStart"/>
      <w:r w:rsidRPr="00F92F6B">
        <w:rPr>
          <w:rFonts w:eastAsia="DengXian"/>
        </w:rPr>
        <w:t>Femto</w:t>
      </w:r>
      <w:proofErr w:type="spellEnd"/>
      <w:r w:rsidRPr="00F92F6B">
        <w:rPr>
          <w:rFonts w:eastAsia="DengXian"/>
        </w:rPr>
        <w:t xml:space="preserve"> GW;</w:t>
      </w:r>
    </w:p>
    <w:p w14:paraId="5166D24D" w14:textId="77777777" w:rsidR="008B0987" w:rsidRPr="00F92F6B" w:rsidRDefault="008B0987" w:rsidP="008B0987">
      <w:pPr>
        <w:pStyle w:val="B1"/>
        <w:rPr>
          <w:rFonts w:eastAsia="DengXian"/>
        </w:rPr>
      </w:pPr>
      <w:r w:rsidRPr="00F92F6B">
        <w:rPr>
          <w:rFonts w:eastAsia="DengXian"/>
        </w:rPr>
        <w:t>-</w:t>
      </w:r>
      <w:r w:rsidRPr="00F92F6B">
        <w:rPr>
          <w:rFonts w:eastAsia="DengXian"/>
        </w:rPr>
        <w:tab/>
        <w:t xml:space="preserve">Between the NR </w:t>
      </w:r>
      <w:proofErr w:type="spellStart"/>
      <w:r w:rsidRPr="00F92F6B">
        <w:rPr>
          <w:rFonts w:eastAsia="DengXian"/>
        </w:rPr>
        <w:t>Femto</w:t>
      </w:r>
      <w:proofErr w:type="spellEnd"/>
      <w:r w:rsidRPr="00F92F6B">
        <w:rPr>
          <w:rFonts w:eastAsia="DengXian"/>
        </w:rPr>
        <w:t xml:space="preserve"> node and the Core Network.</w:t>
      </w:r>
    </w:p>
    <w:p w14:paraId="709EA3EB" w14:textId="77777777" w:rsidR="008B0987" w:rsidRPr="00F92F6B" w:rsidRDefault="008B0987" w:rsidP="008B0987">
      <w:pPr>
        <w:rPr>
          <w:rFonts w:eastAsia="DengXian"/>
        </w:rPr>
      </w:pPr>
      <w:r w:rsidRPr="00F92F6B">
        <w:rPr>
          <w:rFonts w:eastAsia="DengXian"/>
        </w:rPr>
        <w:t xml:space="preserve">The NR </w:t>
      </w:r>
      <w:proofErr w:type="spellStart"/>
      <w:r w:rsidRPr="00F92F6B">
        <w:rPr>
          <w:rFonts w:eastAsia="DengXian"/>
        </w:rPr>
        <w:t>Femto</w:t>
      </w:r>
      <w:proofErr w:type="spellEnd"/>
      <w:r w:rsidRPr="00F92F6B">
        <w:rPr>
          <w:rFonts w:eastAsia="DengXian"/>
        </w:rPr>
        <w:t xml:space="preserve"> GW appears to the AMF as a </w:t>
      </w:r>
      <w:proofErr w:type="spellStart"/>
      <w:r w:rsidRPr="00F92F6B">
        <w:rPr>
          <w:rFonts w:eastAsia="DengXian"/>
        </w:rPr>
        <w:t>gNB</w:t>
      </w:r>
      <w:proofErr w:type="spellEnd"/>
      <w:r w:rsidRPr="00F92F6B">
        <w:rPr>
          <w:rFonts w:eastAsia="DengXian"/>
        </w:rPr>
        <w:t xml:space="preserve">. The NR </w:t>
      </w:r>
      <w:proofErr w:type="spellStart"/>
      <w:r w:rsidRPr="00F92F6B">
        <w:rPr>
          <w:rFonts w:eastAsia="DengXian"/>
        </w:rPr>
        <w:t>Femto</w:t>
      </w:r>
      <w:proofErr w:type="spellEnd"/>
      <w:r w:rsidRPr="00F92F6B">
        <w:rPr>
          <w:rFonts w:eastAsia="DengXian"/>
        </w:rPr>
        <w:t xml:space="preserve"> GW appears to the NR </w:t>
      </w:r>
      <w:proofErr w:type="spellStart"/>
      <w:r w:rsidRPr="00F92F6B">
        <w:rPr>
          <w:rFonts w:eastAsia="DengXian"/>
        </w:rPr>
        <w:t>Femto</w:t>
      </w:r>
      <w:proofErr w:type="spellEnd"/>
      <w:r w:rsidRPr="00F92F6B">
        <w:rPr>
          <w:rFonts w:eastAsia="DengXian"/>
        </w:rPr>
        <w:t xml:space="preserve"> node as an AMF. The NG interface between the NR </w:t>
      </w:r>
      <w:proofErr w:type="spellStart"/>
      <w:r w:rsidRPr="00F92F6B">
        <w:rPr>
          <w:rFonts w:eastAsia="DengXian"/>
        </w:rPr>
        <w:t>Femto</w:t>
      </w:r>
      <w:proofErr w:type="spellEnd"/>
      <w:r w:rsidRPr="00F92F6B">
        <w:rPr>
          <w:rFonts w:eastAsia="DengXian"/>
        </w:rPr>
        <w:t xml:space="preserve"> node and the 5GC is the same regardless whether the NR </w:t>
      </w:r>
      <w:proofErr w:type="spellStart"/>
      <w:r w:rsidRPr="00F92F6B">
        <w:rPr>
          <w:rFonts w:eastAsia="DengXian"/>
        </w:rPr>
        <w:t>Femto</w:t>
      </w:r>
      <w:proofErr w:type="spellEnd"/>
      <w:r w:rsidRPr="00F92F6B">
        <w:rPr>
          <w:rFonts w:eastAsia="DengXian"/>
        </w:rPr>
        <w:t xml:space="preserve"> node is connected to the 5GC via an NR </w:t>
      </w:r>
      <w:proofErr w:type="spellStart"/>
      <w:r w:rsidRPr="00F92F6B">
        <w:rPr>
          <w:rFonts w:eastAsia="DengXian"/>
        </w:rPr>
        <w:t>Femto</w:t>
      </w:r>
      <w:proofErr w:type="spellEnd"/>
      <w:r w:rsidRPr="00F92F6B">
        <w:rPr>
          <w:rFonts w:eastAsia="DengXian"/>
        </w:rPr>
        <w:t xml:space="preserve"> GW or not.</w:t>
      </w:r>
    </w:p>
    <w:p w14:paraId="1103674F" w14:textId="03EC27D0" w:rsidR="008B0987" w:rsidRPr="00F92F6B" w:rsidRDefault="008B0987" w:rsidP="008B0987">
      <w:pPr>
        <w:rPr>
          <w:rFonts w:eastAsia="DengXian"/>
        </w:rPr>
      </w:pPr>
      <w:r w:rsidRPr="00F92F6B">
        <w:rPr>
          <w:rFonts w:eastAsia="DengXian"/>
        </w:rPr>
        <w:t xml:space="preserve">The functions supported by the NR </w:t>
      </w:r>
      <w:proofErr w:type="spellStart"/>
      <w:r w:rsidRPr="00F92F6B">
        <w:rPr>
          <w:rFonts w:eastAsia="DengXian"/>
        </w:rPr>
        <w:t>Femto</w:t>
      </w:r>
      <w:proofErr w:type="spellEnd"/>
      <w:r w:rsidRPr="00F92F6B">
        <w:rPr>
          <w:rFonts w:eastAsia="DengXian"/>
        </w:rPr>
        <w:t xml:space="preserve"> node shall be the same as those supported by a </w:t>
      </w:r>
      <w:proofErr w:type="spellStart"/>
      <w:r w:rsidRPr="00F92F6B">
        <w:rPr>
          <w:rFonts w:eastAsia="DengXian"/>
        </w:rPr>
        <w:t>gNB</w:t>
      </w:r>
      <w:proofErr w:type="spellEnd"/>
      <w:r w:rsidRPr="00F92F6B">
        <w:rPr>
          <w:rFonts w:eastAsia="DengXian"/>
        </w:rPr>
        <w:t xml:space="preserve"> (with possible exceptions e.g. NAS Node Selection Function when the NR </w:t>
      </w:r>
      <w:proofErr w:type="spellStart"/>
      <w:r w:rsidRPr="00F92F6B">
        <w:rPr>
          <w:rFonts w:eastAsia="DengXian"/>
        </w:rPr>
        <w:t>Femto</w:t>
      </w:r>
      <w:proofErr w:type="spellEnd"/>
      <w:r w:rsidRPr="00F92F6B">
        <w:rPr>
          <w:rFonts w:eastAsia="DengXian"/>
        </w:rPr>
        <w:t xml:space="preserve"> node connects via the NR </w:t>
      </w:r>
      <w:proofErr w:type="spellStart"/>
      <w:r w:rsidRPr="00F92F6B">
        <w:rPr>
          <w:rFonts w:eastAsia="DengXian"/>
        </w:rPr>
        <w:t>Femto</w:t>
      </w:r>
      <w:proofErr w:type="spellEnd"/>
      <w:r w:rsidRPr="00F92F6B">
        <w:rPr>
          <w:rFonts w:eastAsia="DengXian"/>
        </w:rPr>
        <w:t xml:space="preserve"> GW) and the procedures run between an NR </w:t>
      </w:r>
      <w:proofErr w:type="spellStart"/>
      <w:r w:rsidRPr="00F92F6B">
        <w:rPr>
          <w:rFonts w:eastAsia="DengXian"/>
        </w:rPr>
        <w:t>Femto</w:t>
      </w:r>
      <w:proofErr w:type="spellEnd"/>
      <w:r w:rsidRPr="00F92F6B">
        <w:rPr>
          <w:rFonts w:eastAsia="DengXian"/>
        </w:rPr>
        <w:t xml:space="preserve"> node</w:t>
      </w:r>
      <w:r w:rsidR="00074D81" w:rsidRPr="00F92F6B">
        <w:rPr>
          <w:rFonts w:hint="eastAsia"/>
        </w:rPr>
        <w:t xml:space="preserve">, the NR </w:t>
      </w:r>
      <w:proofErr w:type="spellStart"/>
      <w:r w:rsidR="00074D81" w:rsidRPr="00F92F6B">
        <w:rPr>
          <w:rFonts w:hint="eastAsia"/>
        </w:rPr>
        <w:t>Femto</w:t>
      </w:r>
      <w:proofErr w:type="spellEnd"/>
      <w:r w:rsidR="00074D81" w:rsidRPr="00F92F6B">
        <w:rPr>
          <w:rFonts w:hint="eastAsia"/>
        </w:rPr>
        <w:t xml:space="preserve"> GW</w:t>
      </w:r>
      <w:r w:rsidRPr="00F92F6B">
        <w:rPr>
          <w:rFonts w:eastAsia="DengXian"/>
        </w:rPr>
        <w:t xml:space="preserve"> and the 5GC shall be the same as those between a </w:t>
      </w:r>
      <w:proofErr w:type="spellStart"/>
      <w:r w:rsidRPr="00F92F6B">
        <w:rPr>
          <w:rFonts w:eastAsia="DengXian"/>
        </w:rPr>
        <w:t>gNB</w:t>
      </w:r>
      <w:proofErr w:type="spellEnd"/>
      <w:r w:rsidRPr="00F92F6B">
        <w:rPr>
          <w:rFonts w:eastAsia="DengXian"/>
        </w:rPr>
        <w:t xml:space="preserve"> and the 5GC</w:t>
      </w:r>
      <w:r w:rsidR="00074D81" w:rsidRPr="00F92F6B">
        <w:t xml:space="preserve"> with specific handling as specified in clause 4.10.2</w:t>
      </w:r>
      <w:r w:rsidRPr="00F92F6B">
        <w:rPr>
          <w:rFonts w:eastAsia="DengXian"/>
        </w:rPr>
        <w:t>.</w:t>
      </w:r>
    </w:p>
    <w:p w14:paraId="4A9EFBC5" w14:textId="77777777" w:rsidR="008B0987" w:rsidRPr="00F92F6B" w:rsidRDefault="008B0987" w:rsidP="008B0987">
      <w:pPr>
        <w:rPr>
          <w:rFonts w:eastAsia="DengXian"/>
          <w:lang w:eastAsia="ko-KR"/>
        </w:rPr>
      </w:pPr>
      <w:proofErr w:type="spellStart"/>
      <w:r w:rsidRPr="00F92F6B">
        <w:rPr>
          <w:rFonts w:eastAsia="DengXian"/>
          <w:lang w:eastAsia="ko-KR"/>
        </w:rPr>
        <w:t>Xn</w:t>
      </w:r>
      <w:proofErr w:type="spellEnd"/>
      <w:r w:rsidRPr="00F92F6B">
        <w:rPr>
          <w:rFonts w:eastAsia="DengXian"/>
          <w:lang w:eastAsia="ko-KR"/>
        </w:rPr>
        <w:t xml:space="preserve">-connectivity is supported between NR </w:t>
      </w:r>
      <w:proofErr w:type="spellStart"/>
      <w:r w:rsidRPr="00F92F6B">
        <w:rPr>
          <w:rFonts w:eastAsia="DengXian"/>
          <w:lang w:eastAsia="ko-KR"/>
        </w:rPr>
        <w:t>Femto</w:t>
      </w:r>
      <w:proofErr w:type="spellEnd"/>
      <w:r w:rsidRPr="00F92F6B">
        <w:rPr>
          <w:rFonts w:eastAsia="DengXian"/>
          <w:lang w:eastAsia="ko-KR"/>
        </w:rPr>
        <w:t xml:space="preserve"> nodes and between NR </w:t>
      </w:r>
      <w:proofErr w:type="spellStart"/>
      <w:r w:rsidRPr="00F92F6B">
        <w:rPr>
          <w:rFonts w:eastAsia="DengXian"/>
          <w:lang w:eastAsia="ko-KR"/>
        </w:rPr>
        <w:t>Femto</w:t>
      </w:r>
      <w:proofErr w:type="spellEnd"/>
      <w:r w:rsidRPr="00F92F6B">
        <w:rPr>
          <w:rFonts w:eastAsia="DengXian"/>
          <w:lang w:eastAsia="ko-KR"/>
        </w:rPr>
        <w:t xml:space="preserve"> nodes and </w:t>
      </w:r>
      <w:proofErr w:type="spellStart"/>
      <w:r w:rsidRPr="00F92F6B">
        <w:rPr>
          <w:rFonts w:eastAsia="DengXian"/>
          <w:lang w:eastAsia="ko-KR"/>
        </w:rPr>
        <w:t>gNBs</w:t>
      </w:r>
      <w:proofErr w:type="spellEnd"/>
      <w:r w:rsidRPr="00F92F6B">
        <w:rPr>
          <w:rFonts w:eastAsia="DengXian"/>
          <w:lang w:eastAsia="ko-KR"/>
        </w:rPr>
        <w:t xml:space="preserve">, independent of whether any of the involved NR </w:t>
      </w:r>
      <w:proofErr w:type="spellStart"/>
      <w:r w:rsidRPr="00F92F6B">
        <w:rPr>
          <w:rFonts w:eastAsia="DengXian"/>
          <w:lang w:eastAsia="ko-KR"/>
        </w:rPr>
        <w:t>Femto</w:t>
      </w:r>
      <w:proofErr w:type="spellEnd"/>
      <w:r w:rsidRPr="00F92F6B">
        <w:rPr>
          <w:rFonts w:eastAsia="DengXian"/>
          <w:lang w:eastAsia="ko-KR"/>
        </w:rPr>
        <w:t xml:space="preserve"> nodes is connected to an NR </w:t>
      </w:r>
      <w:proofErr w:type="spellStart"/>
      <w:r w:rsidRPr="00F92F6B">
        <w:rPr>
          <w:rFonts w:eastAsia="DengXian"/>
          <w:lang w:eastAsia="ko-KR"/>
        </w:rPr>
        <w:t>Femto</w:t>
      </w:r>
      <w:proofErr w:type="spellEnd"/>
      <w:r w:rsidRPr="00F92F6B">
        <w:rPr>
          <w:rFonts w:eastAsia="DengXian"/>
          <w:lang w:eastAsia="ko-KR"/>
        </w:rPr>
        <w:t xml:space="preserve"> GW. One NR </w:t>
      </w:r>
      <w:proofErr w:type="spellStart"/>
      <w:r w:rsidRPr="00F92F6B">
        <w:rPr>
          <w:rFonts w:eastAsia="DengXian"/>
          <w:lang w:eastAsia="ko-KR"/>
        </w:rPr>
        <w:t>Femto</w:t>
      </w:r>
      <w:proofErr w:type="spellEnd"/>
      <w:r w:rsidRPr="00F92F6B">
        <w:rPr>
          <w:rFonts w:eastAsia="DengXian"/>
          <w:lang w:eastAsia="ko-KR"/>
        </w:rPr>
        <w:t xml:space="preserve"> node serves one or more cells.</w:t>
      </w:r>
    </w:p>
    <w:p w14:paraId="7D6CAC95" w14:textId="643CCBF3" w:rsidR="008B0987" w:rsidRPr="00F92F6B" w:rsidRDefault="008B0987" w:rsidP="008B0987">
      <w:pPr>
        <w:pStyle w:val="Heading3"/>
      </w:pPr>
      <w:bookmarkStart w:id="243" w:name="_Toc219280721"/>
      <w:bookmarkStart w:id="244" w:name="_Toc45720122"/>
      <w:bookmarkStart w:id="245" w:name="_Toc45798002"/>
      <w:bookmarkStart w:id="246" w:name="_Toc45897391"/>
      <w:bookmarkStart w:id="247" w:name="_Toc51745591"/>
      <w:bookmarkStart w:id="248" w:name="_Toc99122932"/>
      <w:bookmarkStart w:id="249" w:name="_Toc106108601"/>
      <w:bookmarkStart w:id="250" w:name="_Toc99661735"/>
      <w:bookmarkStart w:id="251" w:name="_Toc64445855"/>
      <w:bookmarkStart w:id="252" w:name="_Toc105173602"/>
      <w:bookmarkStart w:id="253" w:name="_Toc88651814"/>
      <w:bookmarkStart w:id="254" w:name="_Toc97890857"/>
      <w:bookmarkStart w:id="255" w:name="_Toc73981725"/>
      <w:bookmarkStart w:id="256" w:name="_Toc105151796"/>
      <w:bookmarkStart w:id="257" w:name="_Toc106122506"/>
      <w:bookmarkStart w:id="258" w:name="_Toc107409059"/>
      <w:bookmarkStart w:id="259" w:name="_Toc112756248"/>
      <w:bookmarkStart w:id="260" w:name="_Toc162973036"/>
      <w:bookmarkStart w:id="261" w:name="_Toc99038644"/>
      <w:bookmarkStart w:id="262" w:name="_Toc146271210"/>
      <w:bookmarkStart w:id="263" w:name="_Toc99730907"/>
      <w:bookmarkStart w:id="264" w:name="_Toc105511036"/>
      <w:bookmarkStart w:id="265" w:name="_Toc99662548"/>
      <w:bookmarkStart w:id="266" w:name="_Toc105152626"/>
      <w:bookmarkStart w:id="267" w:name="_Toc105927568"/>
      <w:bookmarkStart w:id="268" w:name="_Toc113835545"/>
      <w:bookmarkStart w:id="269" w:name="_Toc105174432"/>
      <w:bookmarkStart w:id="270" w:name="_Toc120124393"/>
      <w:bookmarkStart w:id="271" w:name="_Toc99123742"/>
      <w:bookmarkStart w:id="272" w:name="_Toc155980731"/>
      <w:bookmarkStart w:id="273" w:name="_Toc106110108"/>
      <w:bookmarkStart w:id="274" w:name="_Toc162617552"/>
      <w:bookmarkStart w:id="275" w:name="_Toc162973933"/>
      <w:bookmarkStart w:id="276" w:name="_Toc20955330"/>
      <w:bookmarkStart w:id="277" w:name="_Toc106109430"/>
      <w:bookmarkStart w:id="278" w:name="_Toc107409888"/>
      <w:bookmarkStart w:id="279" w:name="_Toc112757077"/>
      <w:bookmarkStart w:id="280" w:name="_Toc45898048"/>
      <w:bookmarkStart w:id="281" w:name="_Toc29504367"/>
      <w:bookmarkStart w:id="282" w:name="_Toc45652527"/>
      <w:bookmarkStart w:id="283" w:name="_Toc36555131"/>
      <w:bookmarkStart w:id="284" w:name="_Toc45658959"/>
      <w:bookmarkStart w:id="285" w:name="_Toc29503783"/>
      <w:bookmarkStart w:id="286" w:name="_Toc45720779"/>
      <w:bookmarkStart w:id="287" w:name="_Toc29504951"/>
      <w:bookmarkStart w:id="288" w:name="_Toc36553404"/>
      <w:bookmarkStart w:id="289" w:name="_Toc45798659"/>
      <w:bookmarkStart w:id="290" w:name="_Toc51746255"/>
      <w:bookmarkStart w:id="291" w:name="_Toc64446520"/>
      <w:bookmarkStart w:id="292" w:name="_Toc73982390"/>
      <w:bookmarkStart w:id="293" w:name="_Toc88652480"/>
      <w:bookmarkStart w:id="294" w:name="_Toc97891524"/>
      <w:bookmarkStart w:id="295" w:name="_Toc107409861"/>
      <w:bookmarkStart w:id="296" w:name="_Toc99123715"/>
      <w:bookmarkStart w:id="297" w:name="_Toc99662521"/>
      <w:bookmarkStart w:id="298" w:name="_Toc105152599"/>
      <w:bookmarkStart w:id="299" w:name="_Toc105174405"/>
      <w:bookmarkStart w:id="300" w:name="_Toc106109403"/>
      <w:bookmarkStart w:id="301" w:name="_Toc112757050"/>
      <w:bookmarkStart w:id="302" w:name="_Toc162973906"/>
      <w:bookmarkStart w:id="303" w:name="_Toc20402631"/>
      <w:bookmarkStart w:id="304" w:name="_Toc29372137"/>
      <w:bookmarkStart w:id="305" w:name="_Toc52490622"/>
      <w:bookmarkStart w:id="306" w:name="_Toc37760075"/>
      <w:bookmarkStart w:id="307" w:name="_Toc46498309"/>
      <w:bookmarkStart w:id="308" w:name="_Toc20954848"/>
      <w:bookmarkStart w:id="309" w:name="_Toc29503285"/>
      <w:bookmarkStart w:id="310" w:name="_Toc109127362"/>
      <w:bookmarkStart w:id="311" w:name="_Toc29503869"/>
      <w:bookmarkStart w:id="312" w:name="_Toc29504453"/>
      <w:bookmarkStart w:id="313" w:name="_Toc36552899"/>
      <w:bookmarkStart w:id="314" w:name="_Toc36554626"/>
      <w:bookmarkStart w:id="315" w:name="_Toc45651879"/>
      <w:bookmarkStart w:id="316" w:name="_Toc51745600"/>
      <w:bookmarkStart w:id="317" w:name="_Toc64445864"/>
      <w:bookmarkStart w:id="318" w:name="_Toc45658311"/>
      <w:bookmarkStart w:id="319" w:name="_Toc45720131"/>
      <w:bookmarkStart w:id="320" w:name="_Toc45798011"/>
      <w:bookmarkStart w:id="321" w:name="_Toc45897400"/>
      <w:bookmarkStart w:id="322" w:name="_Toc97890866"/>
      <w:bookmarkStart w:id="323" w:name="_Toc99122941"/>
      <w:bookmarkStart w:id="324" w:name="_Toc99661744"/>
      <w:bookmarkStart w:id="325" w:name="_Toc73981734"/>
      <w:bookmarkStart w:id="326" w:name="_Toc88651823"/>
      <w:bookmarkStart w:id="327" w:name="_Toc106108610"/>
      <w:bookmarkStart w:id="328" w:name="_Toc106122515"/>
      <w:bookmarkStart w:id="329" w:name="_Toc20954839"/>
      <w:bookmarkStart w:id="330" w:name="_Toc107409068"/>
      <w:bookmarkStart w:id="331" w:name="_Toc105151805"/>
      <w:bookmarkStart w:id="332" w:name="_Toc112756257"/>
      <w:bookmarkStart w:id="333" w:name="_Toc169664491"/>
      <w:bookmarkStart w:id="334" w:name="_Toc29503276"/>
      <w:bookmarkStart w:id="335" w:name="_Toc105173611"/>
      <w:bookmarkStart w:id="336" w:name="_Toc29504444"/>
      <w:bookmarkStart w:id="337" w:name="_Toc36554617"/>
      <w:bookmarkStart w:id="338" w:name="_Toc36552890"/>
      <w:bookmarkStart w:id="339" w:name="_Toc45658302"/>
      <w:bookmarkStart w:id="340" w:name="_Toc29503860"/>
      <w:bookmarkStart w:id="341" w:name="_Toc45651870"/>
      <w:r w:rsidRPr="00F92F6B">
        <w:t>4.10.2</w:t>
      </w:r>
      <w:r w:rsidRPr="00F92F6B">
        <w:tab/>
        <w:t>Functional Split</w:t>
      </w:r>
      <w:bookmarkEnd w:id="243"/>
    </w:p>
    <w:p w14:paraId="4D25BF52" w14:textId="16182C34" w:rsidR="008B0987" w:rsidRPr="00F92F6B" w:rsidRDefault="008B0987" w:rsidP="008B0987">
      <w:pPr>
        <w:pStyle w:val="Heading4"/>
      </w:pPr>
      <w:bookmarkStart w:id="342" w:name="_Toc219280722"/>
      <w:r w:rsidRPr="00F92F6B">
        <w:t>4.10.2.1</w:t>
      </w:r>
      <w:r w:rsidRPr="00F92F6B">
        <w:tab/>
        <w:t xml:space="preserve">NR </w:t>
      </w:r>
      <w:proofErr w:type="spellStart"/>
      <w:r w:rsidRPr="00F92F6B">
        <w:t>Femto</w:t>
      </w:r>
      <w:proofErr w:type="spellEnd"/>
      <w:r w:rsidRPr="00F92F6B">
        <w:t xml:space="preserve"> node</w:t>
      </w:r>
      <w:bookmarkEnd w:id="342"/>
    </w:p>
    <w:p w14:paraId="3C299BE9" w14:textId="5D1900E6" w:rsidR="008B0987" w:rsidRPr="00F92F6B" w:rsidRDefault="008B0987" w:rsidP="008B0987">
      <w:r w:rsidRPr="00F92F6B">
        <w:t xml:space="preserve">An NR </w:t>
      </w:r>
      <w:proofErr w:type="spellStart"/>
      <w:r w:rsidRPr="00F92F6B">
        <w:t>Femto</w:t>
      </w:r>
      <w:proofErr w:type="spellEnd"/>
      <w:r w:rsidRPr="00F92F6B">
        <w:t xml:space="preserve"> node hosts the same functions as a </w:t>
      </w:r>
      <w:proofErr w:type="spellStart"/>
      <w:r w:rsidRPr="00F92F6B">
        <w:t>gNB</w:t>
      </w:r>
      <w:proofErr w:type="spellEnd"/>
      <w:r w:rsidRPr="00F92F6B">
        <w:t xml:space="preserve"> as described in clause 4.1, with the following additional specifics in case of </w:t>
      </w:r>
      <w:r w:rsidR="00074D81" w:rsidRPr="00F92F6B">
        <w:t xml:space="preserve">connecting </w:t>
      </w:r>
      <w:r w:rsidRPr="00F92F6B">
        <w:t xml:space="preserve">to the NR </w:t>
      </w:r>
      <w:proofErr w:type="spellStart"/>
      <w:r w:rsidRPr="00F92F6B">
        <w:t>Femto</w:t>
      </w:r>
      <w:proofErr w:type="spellEnd"/>
      <w:r w:rsidRPr="00F92F6B">
        <w:t xml:space="preserve"> GW:</w:t>
      </w:r>
    </w:p>
    <w:p w14:paraId="234EFB6F" w14:textId="23445D89" w:rsidR="008B0987" w:rsidRPr="00F92F6B" w:rsidRDefault="008B0987" w:rsidP="008B0987">
      <w:pPr>
        <w:pStyle w:val="B1"/>
      </w:pPr>
      <w:r w:rsidRPr="00F92F6B">
        <w:t>-</w:t>
      </w:r>
      <w:r w:rsidRPr="00F92F6B">
        <w:tab/>
        <w:t xml:space="preserve">Discovery of a suitable NR </w:t>
      </w:r>
      <w:proofErr w:type="spellStart"/>
      <w:r w:rsidRPr="00F92F6B">
        <w:t>Femto</w:t>
      </w:r>
      <w:proofErr w:type="spellEnd"/>
      <w:r w:rsidRPr="00F92F6B">
        <w:t xml:space="preserve"> GW;</w:t>
      </w:r>
    </w:p>
    <w:p w14:paraId="2810973C" w14:textId="3E8604B8" w:rsidR="008B0987" w:rsidRPr="00F92F6B" w:rsidRDefault="008B0987" w:rsidP="008B0987">
      <w:pPr>
        <w:pStyle w:val="NO"/>
      </w:pPr>
      <w:r w:rsidRPr="00F92F6B">
        <w:t>NOTE 1:</w:t>
      </w:r>
      <w:r w:rsidRPr="00F92F6B">
        <w:tab/>
        <w:t xml:space="preserve">The NR </w:t>
      </w:r>
      <w:proofErr w:type="spellStart"/>
      <w:r w:rsidRPr="00F92F6B">
        <w:t>Femto</w:t>
      </w:r>
      <w:proofErr w:type="spellEnd"/>
      <w:r w:rsidRPr="00F92F6B">
        <w:t xml:space="preserve"> node may be configured with the identity and/or address of an appropriate NR </w:t>
      </w:r>
      <w:proofErr w:type="spellStart"/>
      <w:r w:rsidRPr="00F92F6B">
        <w:t>Femto</w:t>
      </w:r>
      <w:proofErr w:type="spellEnd"/>
      <w:r w:rsidRPr="00F92F6B">
        <w:t xml:space="preserve"> GW.</w:t>
      </w:r>
    </w:p>
    <w:p w14:paraId="1F869E55" w14:textId="77777777" w:rsidR="008B0987" w:rsidRPr="00F92F6B" w:rsidRDefault="008B0987" w:rsidP="008B0987">
      <w:pPr>
        <w:pStyle w:val="B1"/>
      </w:pPr>
      <w:r w:rsidRPr="00F92F6B">
        <w:t>-</w:t>
      </w:r>
      <w:r w:rsidRPr="00F92F6B">
        <w:tab/>
        <w:t xml:space="preserve">An NR </w:t>
      </w:r>
      <w:proofErr w:type="spellStart"/>
      <w:r w:rsidRPr="00F92F6B">
        <w:t>Femto</w:t>
      </w:r>
      <w:proofErr w:type="spellEnd"/>
      <w:r w:rsidRPr="00F92F6B">
        <w:t xml:space="preserve"> node shall only connect to a single NR </w:t>
      </w:r>
      <w:proofErr w:type="spellStart"/>
      <w:r w:rsidRPr="00F92F6B">
        <w:t>Femto</w:t>
      </w:r>
      <w:proofErr w:type="spellEnd"/>
      <w:r w:rsidRPr="00F92F6B">
        <w:t xml:space="preserve"> GW at one time:</w:t>
      </w:r>
    </w:p>
    <w:p w14:paraId="0A74EBF0" w14:textId="11ED0CDE" w:rsidR="008B0987" w:rsidRPr="00F92F6B" w:rsidRDefault="008B0987" w:rsidP="008B0987">
      <w:pPr>
        <w:pStyle w:val="B2"/>
      </w:pPr>
      <w:r w:rsidRPr="00F92F6B">
        <w:t>-</w:t>
      </w:r>
      <w:r w:rsidRPr="00F92F6B">
        <w:tab/>
        <w:t xml:space="preserve">The NR </w:t>
      </w:r>
      <w:proofErr w:type="spellStart"/>
      <w:r w:rsidRPr="00F92F6B">
        <w:t>Femto</w:t>
      </w:r>
      <w:proofErr w:type="spellEnd"/>
      <w:r w:rsidRPr="00F92F6B">
        <w:t xml:space="preserve"> node will not simultaneously connect to another NR </w:t>
      </w:r>
      <w:proofErr w:type="spellStart"/>
      <w:r w:rsidRPr="00F92F6B">
        <w:t>Femto</w:t>
      </w:r>
      <w:proofErr w:type="spellEnd"/>
      <w:r w:rsidRPr="00F92F6B">
        <w:t xml:space="preserve"> GW, or another AMF;</w:t>
      </w:r>
    </w:p>
    <w:p w14:paraId="428C0D7C" w14:textId="52DFDB1F" w:rsidR="008B0987" w:rsidRPr="00F92F6B" w:rsidRDefault="008B0987" w:rsidP="008B0987">
      <w:pPr>
        <w:pStyle w:val="NO"/>
      </w:pPr>
      <w:r w:rsidRPr="00F92F6B">
        <w:t>NOTE 2:</w:t>
      </w:r>
      <w:r w:rsidRPr="00F92F6B">
        <w:tab/>
        <w:t xml:space="preserve">NR </w:t>
      </w:r>
      <w:proofErr w:type="spellStart"/>
      <w:r w:rsidRPr="00F92F6B">
        <w:t>Femto</w:t>
      </w:r>
      <w:proofErr w:type="spellEnd"/>
      <w:r w:rsidRPr="00F92F6B">
        <w:t xml:space="preserve"> nodes may be deployed without network planning. An NR </w:t>
      </w:r>
      <w:proofErr w:type="spellStart"/>
      <w:r w:rsidRPr="00F92F6B">
        <w:t>Femto</w:t>
      </w:r>
      <w:proofErr w:type="spellEnd"/>
      <w:r w:rsidRPr="00F92F6B">
        <w:t xml:space="preserve"> node may be moved from one geographical area to another and therefore it may need to connect to a different NR </w:t>
      </w:r>
      <w:proofErr w:type="spellStart"/>
      <w:r w:rsidRPr="00F92F6B">
        <w:t>Femto</w:t>
      </w:r>
      <w:proofErr w:type="spellEnd"/>
      <w:r w:rsidRPr="00F92F6B">
        <w:t xml:space="preserve"> GW depending on its location.</w:t>
      </w:r>
    </w:p>
    <w:p w14:paraId="11EE29D6" w14:textId="1179D131" w:rsidR="008B0987" w:rsidRPr="00F92F6B" w:rsidRDefault="008B0987" w:rsidP="00DA6E71">
      <w:pPr>
        <w:pStyle w:val="B2"/>
      </w:pPr>
      <w:r w:rsidRPr="00F92F6B">
        <w:t>-</w:t>
      </w:r>
      <w:r w:rsidRPr="00F92F6B">
        <w:tab/>
        <w:t>The TAC</w:t>
      </w:r>
      <w:r w:rsidR="00074D81" w:rsidRPr="00F92F6B">
        <w:t>(s)</w:t>
      </w:r>
      <w:r w:rsidRPr="00F92F6B">
        <w:t xml:space="preserve"> and PLMN ID(s) used by the NR </w:t>
      </w:r>
      <w:proofErr w:type="spellStart"/>
      <w:r w:rsidRPr="00F92F6B">
        <w:t>Femto</w:t>
      </w:r>
      <w:proofErr w:type="spellEnd"/>
      <w:r w:rsidRPr="00F92F6B">
        <w:t xml:space="preserve"> node shall also be supported by the NR </w:t>
      </w:r>
      <w:proofErr w:type="spellStart"/>
      <w:r w:rsidRPr="00F92F6B">
        <w:t>Femto</w:t>
      </w:r>
      <w:proofErr w:type="spellEnd"/>
      <w:r w:rsidRPr="00F92F6B">
        <w:t xml:space="preserve"> GW;</w:t>
      </w:r>
    </w:p>
    <w:p w14:paraId="78C7BDC5" w14:textId="77777777" w:rsidR="008B0987" w:rsidRPr="00F92F6B" w:rsidRDefault="008B0987" w:rsidP="008B0987">
      <w:pPr>
        <w:pStyle w:val="B1"/>
      </w:pPr>
      <w:r w:rsidRPr="00F92F6B">
        <w:t>-</w:t>
      </w:r>
      <w:r w:rsidRPr="00F92F6B">
        <w:tab/>
        <w:t xml:space="preserve">Selection of an AMF at UE attachment is performed by the NR </w:t>
      </w:r>
      <w:proofErr w:type="spellStart"/>
      <w:r w:rsidRPr="00F92F6B">
        <w:t>Femto</w:t>
      </w:r>
      <w:proofErr w:type="spellEnd"/>
      <w:r w:rsidRPr="00F92F6B">
        <w:t xml:space="preserve"> GW:</w:t>
      </w:r>
    </w:p>
    <w:p w14:paraId="21C83644" w14:textId="4EA37B6C" w:rsidR="008B0987" w:rsidRPr="00F92F6B" w:rsidRDefault="008B0987" w:rsidP="008B0987">
      <w:pPr>
        <w:pStyle w:val="B2"/>
      </w:pPr>
      <w:r w:rsidRPr="00F92F6B">
        <w:t>-</w:t>
      </w:r>
      <w:r w:rsidRPr="00F92F6B">
        <w:tab/>
      </w:r>
      <w:r w:rsidR="00074D81" w:rsidRPr="00F92F6B">
        <w:t xml:space="preserve">An NR </w:t>
      </w:r>
      <w:proofErr w:type="spellStart"/>
      <w:r w:rsidR="00074D81" w:rsidRPr="00F92F6B">
        <w:t>Femto</w:t>
      </w:r>
      <w:proofErr w:type="spellEnd"/>
      <w:r w:rsidR="00074D81" w:rsidRPr="00F92F6B">
        <w:t xml:space="preserve"> node shall provide</w:t>
      </w:r>
      <w:r w:rsidRPr="00F92F6B">
        <w:t xml:space="preserve"> </w:t>
      </w:r>
      <w:r w:rsidR="00074D81" w:rsidRPr="00F92F6B">
        <w:t xml:space="preserve">any of </w:t>
      </w:r>
      <w:r w:rsidRPr="00F92F6B">
        <w:t>the GUAMI</w:t>
      </w:r>
      <w:r w:rsidR="00074D81" w:rsidRPr="00F92F6B">
        <w:t>, GUAMI Type</w:t>
      </w:r>
      <w:r w:rsidRPr="00F92F6B">
        <w:t xml:space="preserve"> or </w:t>
      </w:r>
      <w:r w:rsidR="00074D81" w:rsidRPr="00F92F6B">
        <w:t>R</w:t>
      </w:r>
      <w:r w:rsidRPr="00F92F6B">
        <w:t xml:space="preserve">equested NSSAI, if received from the UE, to the NR </w:t>
      </w:r>
      <w:proofErr w:type="spellStart"/>
      <w:r w:rsidRPr="00F92F6B">
        <w:t>Femto</w:t>
      </w:r>
      <w:proofErr w:type="spellEnd"/>
      <w:r w:rsidRPr="00F92F6B">
        <w:t xml:space="preserve"> GW in the INITIAL UE MESSAGE </w:t>
      </w:r>
      <w:proofErr w:type="spellStart"/>
      <w:r w:rsidRPr="00F92F6B">
        <w:t>message</w:t>
      </w:r>
      <w:proofErr w:type="spellEnd"/>
      <w:r w:rsidRPr="00F92F6B">
        <w:t>.</w:t>
      </w:r>
    </w:p>
    <w:p w14:paraId="18D68062" w14:textId="77777777" w:rsidR="008B0987" w:rsidRPr="00F92F6B" w:rsidRDefault="008B0987" w:rsidP="008B0987">
      <w:pPr>
        <w:pStyle w:val="B1"/>
      </w:pPr>
      <w:r w:rsidRPr="00F92F6B">
        <w:t>-</w:t>
      </w:r>
      <w:r w:rsidRPr="00F92F6B">
        <w:tab/>
        <w:t xml:space="preserve">At </w:t>
      </w:r>
      <w:proofErr w:type="spellStart"/>
      <w:r w:rsidRPr="00F92F6B">
        <w:t>Xn</w:t>
      </w:r>
      <w:proofErr w:type="spellEnd"/>
      <w:r w:rsidRPr="00F92F6B">
        <w:t xml:space="preserve"> handover:</w:t>
      </w:r>
    </w:p>
    <w:p w14:paraId="7807F37C" w14:textId="77777777" w:rsidR="008B0987" w:rsidRPr="00F92F6B" w:rsidRDefault="008B0987" w:rsidP="008B0987">
      <w:pPr>
        <w:pStyle w:val="B2"/>
      </w:pPr>
      <w:r w:rsidRPr="00F92F6B">
        <w:t>-</w:t>
      </w:r>
      <w:r w:rsidRPr="00F92F6B">
        <w:tab/>
        <w:t xml:space="preserve">Allowing the NR </w:t>
      </w:r>
      <w:proofErr w:type="spellStart"/>
      <w:r w:rsidRPr="00F92F6B">
        <w:t>Femto</w:t>
      </w:r>
      <w:proofErr w:type="spellEnd"/>
      <w:r w:rsidRPr="00F92F6B">
        <w:t xml:space="preserve"> GW to identify the serving AMF at path switch:</w:t>
      </w:r>
    </w:p>
    <w:p w14:paraId="6414CB9D" w14:textId="522FDAB2" w:rsidR="008B0987" w:rsidRPr="00F92F6B" w:rsidRDefault="008B0987" w:rsidP="008B0987">
      <w:pPr>
        <w:pStyle w:val="B3"/>
      </w:pPr>
      <w:r w:rsidRPr="00F92F6B">
        <w:t>-</w:t>
      </w:r>
      <w:r w:rsidRPr="00F92F6B">
        <w:tab/>
        <w:t>Including the GUAMI of the serving AMF in the PATH SWITCH REQUEST message;</w:t>
      </w:r>
    </w:p>
    <w:p w14:paraId="0CD431B6" w14:textId="77777777" w:rsidR="008B0987" w:rsidRPr="00F92F6B" w:rsidRDefault="008B0987" w:rsidP="008B0987">
      <w:pPr>
        <w:pStyle w:val="B2"/>
      </w:pPr>
      <w:r w:rsidRPr="00F92F6B">
        <w:t>-</w:t>
      </w:r>
      <w:r w:rsidRPr="00F92F6B">
        <w:tab/>
        <w:t>Allowing the AMF to identify the termination of the source UE associated signalling connection:</w:t>
      </w:r>
    </w:p>
    <w:p w14:paraId="5714DEEE" w14:textId="70C2AF14" w:rsidR="003D27C0" w:rsidRPr="00F92F6B" w:rsidRDefault="008B0987" w:rsidP="003D27C0">
      <w:pPr>
        <w:pStyle w:val="B3"/>
        <w:rPr>
          <w:rFonts w:eastAsia="SimSun"/>
        </w:rPr>
      </w:pPr>
      <w:r w:rsidRPr="00F92F6B">
        <w:t>-</w:t>
      </w:r>
      <w:r w:rsidRPr="00F92F6B">
        <w:tab/>
        <w:t xml:space="preserve">Including the </w:t>
      </w:r>
      <w:r w:rsidRPr="00F92F6B">
        <w:rPr>
          <w:i/>
          <w:iCs/>
        </w:rPr>
        <w:t>Source AMF UE NGAP ID</w:t>
      </w:r>
      <w:r w:rsidRPr="00F92F6B">
        <w:t xml:space="preserve"> </w:t>
      </w:r>
      <w:r w:rsidR="00074D81" w:rsidRPr="00F92F6B">
        <w:t xml:space="preserve">IE </w:t>
      </w:r>
      <w:r w:rsidRPr="00F92F6B">
        <w:t>in the PATH SWITCH REQUEST message</w:t>
      </w:r>
      <w:r w:rsidR="00074D81" w:rsidRPr="00F92F6B">
        <w:t xml:space="preserve"> to the NR </w:t>
      </w:r>
      <w:proofErr w:type="spellStart"/>
      <w:r w:rsidR="00074D81" w:rsidRPr="00F92F6B">
        <w:t>Femto</w:t>
      </w:r>
      <w:proofErr w:type="spellEnd"/>
      <w:r w:rsidR="00074D81" w:rsidRPr="00F92F6B">
        <w:t xml:space="preserve"> GW</w:t>
      </w:r>
      <w:r w:rsidRPr="00F92F6B">
        <w:t>.</w:t>
      </w:r>
    </w:p>
    <w:p w14:paraId="4383C744" w14:textId="2EF6CCCF" w:rsidR="008B0987" w:rsidRPr="00F92F6B" w:rsidRDefault="003D27C0" w:rsidP="006C004A">
      <w:pPr>
        <w:pStyle w:val="B2"/>
        <w:rPr>
          <w:b/>
        </w:rPr>
      </w:pPr>
      <w:r w:rsidRPr="00F92F6B">
        <w:t>-</w:t>
      </w:r>
      <w:r w:rsidRPr="00F92F6B">
        <w:tab/>
      </w:r>
      <w:r w:rsidRPr="00F92F6B">
        <w:rPr>
          <w:rFonts w:eastAsia="SimSun" w:hint="eastAsia"/>
        </w:rPr>
        <w:t>S</w:t>
      </w:r>
      <w:r w:rsidRPr="00F92F6B">
        <w:t>end</w:t>
      </w:r>
      <w:r w:rsidRPr="00F92F6B">
        <w:rPr>
          <w:rFonts w:eastAsia="SimSun" w:hint="eastAsia"/>
        </w:rPr>
        <w:t>ing the</w:t>
      </w:r>
      <w:r w:rsidRPr="00F92F6B">
        <w:t xml:space="preserve"> UE CONTEXT RELEASE REQUEST message including a GW Context Release Indication to the NR </w:t>
      </w:r>
      <w:proofErr w:type="spellStart"/>
      <w:r w:rsidRPr="00F92F6B">
        <w:t>Femto</w:t>
      </w:r>
      <w:proofErr w:type="spellEnd"/>
      <w:r w:rsidRPr="00F92F6B">
        <w:t xml:space="preserve"> GW after </w:t>
      </w:r>
      <w:r w:rsidRPr="00F92F6B">
        <w:rPr>
          <w:rFonts w:eastAsia="SimSun" w:hint="eastAsia"/>
        </w:rPr>
        <w:t>the</w:t>
      </w:r>
      <w:r w:rsidRPr="00F92F6B">
        <w:t xml:space="preserve"> successful </w:t>
      </w:r>
      <w:proofErr w:type="spellStart"/>
      <w:r w:rsidRPr="00F92F6B">
        <w:t>Xn</w:t>
      </w:r>
      <w:proofErr w:type="spellEnd"/>
      <w:r w:rsidRPr="00F92F6B">
        <w:t xml:space="preserve"> handover</w:t>
      </w:r>
      <w:r w:rsidRPr="00F92F6B">
        <w:rPr>
          <w:rFonts w:eastAsia="SimSun" w:hint="eastAsia"/>
        </w:rPr>
        <w:t xml:space="preserve"> initiated by the NR </w:t>
      </w:r>
      <w:proofErr w:type="spellStart"/>
      <w:r w:rsidRPr="00F92F6B">
        <w:rPr>
          <w:rFonts w:eastAsia="SimSun" w:hint="eastAsia"/>
        </w:rPr>
        <w:t>Femto</w:t>
      </w:r>
      <w:proofErr w:type="spellEnd"/>
      <w:r w:rsidRPr="00F92F6B">
        <w:rPr>
          <w:rFonts w:eastAsia="SimSun" w:hint="eastAsia"/>
        </w:rPr>
        <w:t xml:space="preserve"> node</w:t>
      </w:r>
      <w:r w:rsidRPr="00F92F6B">
        <w:t xml:space="preserve">, in order to indicate that the NR </w:t>
      </w:r>
      <w:proofErr w:type="spellStart"/>
      <w:r w:rsidRPr="00F92F6B">
        <w:t>Femto</w:t>
      </w:r>
      <w:proofErr w:type="spellEnd"/>
      <w:r w:rsidRPr="00F92F6B">
        <w:t xml:space="preserve"> GW may release the UE context.</w:t>
      </w:r>
    </w:p>
    <w:p w14:paraId="318065BA" w14:textId="5B75B6B1" w:rsidR="008B0987" w:rsidRPr="00F92F6B" w:rsidRDefault="008B0987" w:rsidP="008B0987">
      <w:pPr>
        <w:pStyle w:val="Heading4"/>
        <w:rPr>
          <w:rFonts w:eastAsia="DengXian"/>
        </w:rPr>
      </w:pPr>
      <w:bookmarkStart w:id="343" w:name="_Toc21928072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Pr="00F92F6B">
        <w:t>4.10.2.2</w:t>
      </w:r>
      <w:r w:rsidRPr="00F92F6B">
        <w:tab/>
        <w:t>AMF</w:t>
      </w:r>
      <w:bookmarkEnd w:id="343"/>
    </w:p>
    <w:p w14:paraId="76F536A1" w14:textId="77777777" w:rsidR="00074D81" w:rsidRPr="00F92F6B" w:rsidRDefault="008B0987" w:rsidP="00074D81">
      <w:r w:rsidRPr="00F92F6B">
        <w:rPr>
          <w:rFonts w:eastAsia="DengXian"/>
        </w:rPr>
        <w:t>In addition to functions specified in clauses 4.1 and 16.7, the AMF hosts the following functions:</w:t>
      </w:r>
    </w:p>
    <w:p w14:paraId="25CB6B3C" w14:textId="1AE70767" w:rsidR="008B0987" w:rsidRPr="00F92F6B" w:rsidRDefault="00074D81" w:rsidP="006C004A">
      <w:pPr>
        <w:pStyle w:val="B1"/>
      </w:pPr>
      <w:r w:rsidRPr="00F92F6B">
        <w:t>-</w:t>
      </w:r>
      <w:r w:rsidRPr="00F92F6B">
        <w:tab/>
        <w:t xml:space="preserve">In case of an NR </w:t>
      </w:r>
      <w:proofErr w:type="spellStart"/>
      <w:r w:rsidRPr="00F92F6B">
        <w:t>Femto</w:t>
      </w:r>
      <w:proofErr w:type="spellEnd"/>
      <w:r w:rsidRPr="00F92F6B">
        <w:t xml:space="preserve"> node connected to an NR </w:t>
      </w:r>
      <w:proofErr w:type="spellStart"/>
      <w:r w:rsidRPr="00F92F6B">
        <w:t>Femto</w:t>
      </w:r>
      <w:proofErr w:type="spellEnd"/>
      <w:r w:rsidRPr="00F92F6B">
        <w:t xml:space="preserve"> GW:</w:t>
      </w:r>
    </w:p>
    <w:p w14:paraId="07DDAE66" w14:textId="39B2D375" w:rsidR="008B0987" w:rsidRPr="00F92F6B" w:rsidRDefault="008B0987" w:rsidP="006C004A">
      <w:pPr>
        <w:pStyle w:val="B2"/>
        <w:rPr>
          <w:rFonts w:eastAsia="DengXian"/>
        </w:rPr>
      </w:pPr>
      <w:r w:rsidRPr="00F92F6B">
        <w:rPr>
          <w:rFonts w:eastAsia="DengXian"/>
        </w:rPr>
        <w:t>-</w:t>
      </w:r>
      <w:r w:rsidRPr="00F92F6B">
        <w:rPr>
          <w:rFonts w:eastAsia="DengXian"/>
        </w:rPr>
        <w:tab/>
        <w:t>Routing of handover messages</w:t>
      </w:r>
      <w:r w:rsidR="00074D81" w:rsidRPr="00F92F6B">
        <w:rPr>
          <w:rFonts w:eastAsia="DengXian"/>
        </w:rPr>
        <w:t>,</w:t>
      </w:r>
      <w:r w:rsidRPr="00F92F6B">
        <w:rPr>
          <w:rFonts w:eastAsia="DengXian"/>
        </w:rPr>
        <w:t xml:space="preserve"> </w:t>
      </w:r>
      <w:r w:rsidRPr="00F92F6B">
        <w:rPr>
          <w:rFonts w:eastAsia="DengXian"/>
          <w:caps/>
        </w:rPr>
        <w:t>Downlink RAN Configuration Transfer</w:t>
      </w:r>
      <w:r w:rsidRPr="00F92F6B">
        <w:rPr>
          <w:rFonts w:eastAsia="DengXian"/>
        </w:rPr>
        <w:t xml:space="preserve"> message </w:t>
      </w:r>
      <w:r w:rsidR="00074D81" w:rsidRPr="00F92F6B">
        <w:t xml:space="preserve">and DOWNLINK RIM INFORMATION TRANSFER message </w:t>
      </w:r>
      <w:r w:rsidRPr="00F92F6B">
        <w:rPr>
          <w:rFonts w:eastAsia="DengXian"/>
        </w:rPr>
        <w:t xml:space="preserve">towards </w:t>
      </w:r>
      <w:r w:rsidR="00074D81" w:rsidRPr="00F92F6B">
        <w:t xml:space="preserve">the appropriate </w:t>
      </w:r>
      <w:r w:rsidRPr="00F92F6B">
        <w:rPr>
          <w:rFonts w:eastAsia="DengXian"/>
        </w:rPr>
        <w:t xml:space="preserve">NR </w:t>
      </w:r>
      <w:proofErr w:type="spellStart"/>
      <w:r w:rsidRPr="00F92F6B">
        <w:rPr>
          <w:rFonts w:eastAsia="DengXian"/>
        </w:rPr>
        <w:t>Femto</w:t>
      </w:r>
      <w:proofErr w:type="spellEnd"/>
      <w:r w:rsidRPr="00F92F6B">
        <w:rPr>
          <w:rFonts w:eastAsia="DengXian"/>
        </w:rPr>
        <w:t xml:space="preserve"> GW based on the </w:t>
      </w:r>
      <w:r w:rsidR="00074D81" w:rsidRPr="00F92F6B">
        <w:t xml:space="preserve">received </w:t>
      </w:r>
      <w:r w:rsidRPr="00F92F6B">
        <w:rPr>
          <w:rFonts w:eastAsia="DengXian"/>
        </w:rPr>
        <w:t>Selected TAI.</w:t>
      </w:r>
    </w:p>
    <w:p w14:paraId="443B4F3C" w14:textId="77777777" w:rsidR="00074D81" w:rsidRPr="00F92F6B" w:rsidRDefault="00074D81" w:rsidP="006C004A">
      <w:pPr>
        <w:pStyle w:val="B2"/>
      </w:pPr>
      <w:r w:rsidRPr="00F92F6B">
        <w:t>-</w:t>
      </w:r>
      <w:r w:rsidRPr="00F92F6B">
        <w:tab/>
        <w:t xml:space="preserve">In NG handover towards the NR </w:t>
      </w:r>
      <w:proofErr w:type="spellStart"/>
      <w:r w:rsidRPr="00F92F6B">
        <w:t>Femto</w:t>
      </w:r>
      <w:proofErr w:type="spellEnd"/>
      <w:r w:rsidRPr="00F92F6B">
        <w:t xml:space="preserve"> node, including the Global RAN Node ID of the NR </w:t>
      </w:r>
      <w:proofErr w:type="spellStart"/>
      <w:r w:rsidRPr="00F92F6B">
        <w:t>Femto</w:t>
      </w:r>
      <w:proofErr w:type="spellEnd"/>
      <w:r w:rsidRPr="00F92F6B">
        <w:t xml:space="preserve"> node in the HANDOVER REQUEST message to the NR </w:t>
      </w:r>
      <w:proofErr w:type="spellStart"/>
      <w:r w:rsidRPr="00F92F6B">
        <w:t>Femto</w:t>
      </w:r>
      <w:proofErr w:type="spellEnd"/>
      <w:r w:rsidRPr="00F92F6B">
        <w:t xml:space="preserve"> GW.</w:t>
      </w:r>
    </w:p>
    <w:p w14:paraId="5E782B1C" w14:textId="77777777" w:rsidR="008B0987" w:rsidRPr="00F92F6B" w:rsidRDefault="008B0987" w:rsidP="008B0987">
      <w:pPr>
        <w:pStyle w:val="B1"/>
        <w:rPr>
          <w:rFonts w:eastAsia="DengXian"/>
        </w:rPr>
      </w:pPr>
      <w:r w:rsidRPr="00F92F6B">
        <w:rPr>
          <w:rFonts w:eastAsia="DengXian"/>
        </w:rPr>
        <w:t>-</w:t>
      </w:r>
      <w:r w:rsidRPr="00F92F6B">
        <w:rPr>
          <w:rFonts w:eastAsia="DengXian"/>
        </w:rPr>
        <w:tab/>
        <w:t xml:space="preserve">In case of an NR </w:t>
      </w:r>
      <w:proofErr w:type="spellStart"/>
      <w:r w:rsidRPr="00F92F6B">
        <w:rPr>
          <w:rFonts w:eastAsia="DengXian"/>
        </w:rPr>
        <w:t>Femto</w:t>
      </w:r>
      <w:proofErr w:type="spellEnd"/>
      <w:r w:rsidRPr="00F92F6B">
        <w:rPr>
          <w:rFonts w:eastAsia="DengXian"/>
        </w:rPr>
        <w:t xml:space="preserve"> node directly connected to an AMF:</w:t>
      </w:r>
    </w:p>
    <w:p w14:paraId="431AC9E2" w14:textId="1C66FA96" w:rsidR="008B0987" w:rsidRPr="00F92F6B" w:rsidRDefault="008B0987" w:rsidP="00DA6E71">
      <w:pPr>
        <w:pStyle w:val="B2"/>
        <w:rPr>
          <w:rFonts w:eastAsia="DengXian"/>
        </w:rPr>
      </w:pPr>
      <w:r w:rsidRPr="00F92F6B">
        <w:rPr>
          <w:rFonts w:eastAsia="DengXian"/>
        </w:rPr>
        <w:t>-</w:t>
      </w:r>
      <w:r w:rsidRPr="00F92F6B">
        <w:rPr>
          <w:rFonts w:eastAsia="DengXian"/>
        </w:rPr>
        <w:tab/>
        <w:t xml:space="preserve">At NG Setup, verifying, as defined in TS 33.545 [70], that the identity used by the NR </w:t>
      </w:r>
      <w:proofErr w:type="spellStart"/>
      <w:r w:rsidRPr="00F92F6B">
        <w:rPr>
          <w:rFonts w:eastAsia="DengXian"/>
        </w:rPr>
        <w:t>Femto</w:t>
      </w:r>
      <w:proofErr w:type="spellEnd"/>
      <w:r w:rsidRPr="00F92F6B">
        <w:rPr>
          <w:rFonts w:eastAsia="DengXian"/>
        </w:rPr>
        <w:t xml:space="preserve"> node is valid</w:t>
      </w:r>
      <w:r w:rsidR="00074D81" w:rsidRPr="00F92F6B">
        <w:rPr>
          <w:rFonts w:eastAsia="DengXian"/>
        </w:rPr>
        <w:t>.</w:t>
      </w:r>
    </w:p>
    <w:p w14:paraId="75BFAE7A" w14:textId="35A8001E" w:rsidR="008B0987" w:rsidRPr="00F92F6B" w:rsidRDefault="008B0987" w:rsidP="00DA6E71">
      <w:pPr>
        <w:pStyle w:val="B2"/>
        <w:rPr>
          <w:rFonts w:eastAsia="DengXian"/>
        </w:rPr>
      </w:pPr>
      <w:r w:rsidRPr="00F92F6B">
        <w:rPr>
          <w:rFonts w:eastAsia="DengXian"/>
        </w:rPr>
        <w:t>-</w:t>
      </w:r>
      <w:r w:rsidRPr="00F92F6B">
        <w:rPr>
          <w:rFonts w:eastAsia="DengXian"/>
        </w:rPr>
        <w:tab/>
        <w:t xml:space="preserve">At Initial UE Message and NG Handover procedures, verifying, as defined in TS 33.545 [70], that the reported CAG ID list is valid for the indicated cell of the NR </w:t>
      </w:r>
      <w:proofErr w:type="spellStart"/>
      <w:r w:rsidRPr="00F92F6B">
        <w:rPr>
          <w:rFonts w:eastAsia="DengXian"/>
        </w:rPr>
        <w:t>Femto</w:t>
      </w:r>
      <w:proofErr w:type="spellEnd"/>
      <w:r w:rsidRPr="00F92F6B">
        <w:rPr>
          <w:rFonts w:eastAsia="DengXian"/>
        </w:rPr>
        <w:t xml:space="preserve"> node</w:t>
      </w:r>
      <w:r w:rsidR="00074D81" w:rsidRPr="00F92F6B">
        <w:rPr>
          <w:rFonts w:eastAsia="DengXian"/>
        </w:rPr>
        <w:t>.</w:t>
      </w:r>
    </w:p>
    <w:p w14:paraId="5595742E" w14:textId="347450ED" w:rsidR="008B0987" w:rsidRPr="00F92F6B" w:rsidRDefault="008B0987" w:rsidP="00DA6E71">
      <w:pPr>
        <w:pStyle w:val="B2"/>
        <w:rPr>
          <w:rFonts w:eastAsia="DengXian"/>
        </w:rPr>
      </w:pPr>
      <w:r w:rsidRPr="00F92F6B">
        <w:rPr>
          <w:rFonts w:eastAsia="DengXian"/>
        </w:rPr>
        <w:t>-</w:t>
      </w:r>
      <w:r w:rsidRPr="00F92F6B">
        <w:rPr>
          <w:rFonts w:eastAsia="DengXian"/>
        </w:rPr>
        <w:tab/>
        <w:t>At NG PWS Restart Indication and PWS Failure Indication, verifying, as defined in TS 33.545 [70], that the indicated cell identity is valid.</w:t>
      </w:r>
    </w:p>
    <w:p w14:paraId="78A59D0A" w14:textId="13DC5929" w:rsidR="008B0987" w:rsidRPr="00F92F6B" w:rsidRDefault="008B0987" w:rsidP="008B0987">
      <w:pPr>
        <w:pStyle w:val="Heading4"/>
        <w:rPr>
          <w:rFonts w:eastAsia="DengXian"/>
        </w:rPr>
      </w:pPr>
      <w:bookmarkStart w:id="344" w:name="_Toc219280724"/>
      <w:r w:rsidRPr="00F92F6B">
        <w:t>4.10.2.3</w:t>
      </w:r>
      <w:r w:rsidRPr="00F92F6B">
        <w:tab/>
        <w:t xml:space="preserve">NR </w:t>
      </w:r>
      <w:proofErr w:type="spellStart"/>
      <w:r w:rsidRPr="00F92F6B">
        <w:t>Femto</w:t>
      </w:r>
      <w:proofErr w:type="spellEnd"/>
      <w:r w:rsidRPr="00F92F6B">
        <w:t xml:space="preserve"> GW</w:t>
      </w:r>
      <w:bookmarkEnd w:id="344"/>
    </w:p>
    <w:p w14:paraId="04869221" w14:textId="77777777" w:rsidR="008B0987" w:rsidRPr="00F92F6B" w:rsidRDefault="008B0987" w:rsidP="008B0987">
      <w:pPr>
        <w:rPr>
          <w:rFonts w:eastAsia="DengXian"/>
        </w:rPr>
      </w:pPr>
      <w:r w:rsidRPr="00F92F6B">
        <w:rPr>
          <w:rFonts w:eastAsia="DengXian"/>
        </w:rPr>
        <w:t xml:space="preserve">The NR </w:t>
      </w:r>
      <w:proofErr w:type="spellStart"/>
      <w:r w:rsidRPr="00F92F6B">
        <w:rPr>
          <w:rFonts w:eastAsia="DengXian"/>
        </w:rPr>
        <w:t>Femto</w:t>
      </w:r>
      <w:proofErr w:type="spellEnd"/>
      <w:r w:rsidRPr="00F92F6B">
        <w:rPr>
          <w:rFonts w:eastAsia="DengXian"/>
        </w:rPr>
        <w:t xml:space="preserve"> GW hosts the following functions:</w:t>
      </w:r>
    </w:p>
    <w:p w14:paraId="39A0BB74" w14:textId="77777777" w:rsidR="008B0987" w:rsidRPr="00F92F6B" w:rsidRDefault="008B0987" w:rsidP="008B0987">
      <w:pPr>
        <w:pStyle w:val="B1"/>
        <w:rPr>
          <w:rFonts w:eastAsia="DengXian"/>
        </w:rPr>
      </w:pPr>
      <w:r w:rsidRPr="00F92F6B">
        <w:rPr>
          <w:rFonts w:eastAsia="DengXian"/>
        </w:rPr>
        <w:t>-</w:t>
      </w:r>
      <w:r w:rsidRPr="00F92F6B">
        <w:rPr>
          <w:rFonts w:eastAsia="DengXian"/>
        </w:rPr>
        <w:tab/>
        <w:t xml:space="preserve">Relaying UE-associated NGAP messages between the AMF and the NR </w:t>
      </w:r>
      <w:proofErr w:type="spellStart"/>
      <w:r w:rsidRPr="00F92F6B">
        <w:rPr>
          <w:rFonts w:eastAsia="DengXian"/>
        </w:rPr>
        <w:t>Femto</w:t>
      </w:r>
      <w:proofErr w:type="spellEnd"/>
      <w:r w:rsidRPr="00F92F6B">
        <w:rPr>
          <w:rFonts w:eastAsia="DengXian"/>
        </w:rPr>
        <w:t xml:space="preserve"> node serving the UE, applying the following additional functions:</w:t>
      </w:r>
    </w:p>
    <w:p w14:paraId="66442535" w14:textId="4D77BF8A" w:rsidR="008B0987" w:rsidRPr="00F92F6B" w:rsidRDefault="008B0987" w:rsidP="008B0987">
      <w:pPr>
        <w:pStyle w:val="B2"/>
        <w:rPr>
          <w:rFonts w:eastAsia="DengXian"/>
        </w:rPr>
      </w:pPr>
      <w:r w:rsidRPr="00F92F6B">
        <w:rPr>
          <w:rFonts w:eastAsia="DengXian"/>
        </w:rPr>
        <w:t>-</w:t>
      </w:r>
      <w:r w:rsidRPr="00F92F6B">
        <w:rPr>
          <w:rFonts w:eastAsia="DengXian"/>
        </w:rPr>
        <w:tab/>
        <w:t xml:space="preserve">Terminating the UE Context Release Request procedure if an explicit GW Context Release Indication is included. In this case, the NR </w:t>
      </w:r>
      <w:proofErr w:type="spellStart"/>
      <w:r w:rsidRPr="00F92F6B">
        <w:rPr>
          <w:rFonts w:eastAsia="DengXian"/>
        </w:rPr>
        <w:t>Femto</w:t>
      </w:r>
      <w:proofErr w:type="spellEnd"/>
      <w:r w:rsidRPr="00F92F6B">
        <w:rPr>
          <w:rFonts w:eastAsia="DengXian"/>
        </w:rPr>
        <w:t xml:space="preserve"> GW releases the UE context if it determines that the UE identified by the received UE NGAP IDs is no longer served by another NR </w:t>
      </w:r>
      <w:proofErr w:type="spellStart"/>
      <w:r w:rsidRPr="00F92F6B">
        <w:rPr>
          <w:rFonts w:eastAsia="DengXian"/>
        </w:rPr>
        <w:t>Femto</w:t>
      </w:r>
      <w:proofErr w:type="spellEnd"/>
      <w:r w:rsidRPr="00F92F6B">
        <w:rPr>
          <w:rFonts w:eastAsia="DengXian"/>
        </w:rPr>
        <w:t xml:space="preserve"> node attached to it.</w:t>
      </w:r>
    </w:p>
    <w:p w14:paraId="5F545AD0" w14:textId="77777777" w:rsidR="008B0987" w:rsidRPr="00F92F6B" w:rsidRDefault="008B0987" w:rsidP="008B0987">
      <w:pPr>
        <w:pStyle w:val="B2"/>
        <w:rPr>
          <w:rFonts w:eastAsia="DengXian"/>
        </w:rPr>
      </w:pPr>
      <w:r w:rsidRPr="00F92F6B">
        <w:rPr>
          <w:rFonts w:eastAsia="DengXian"/>
        </w:rPr>
        <w:t>-</w:t>
      </w:r>
      <w:r w:rsidRPr="00F92F6B">
        <w:rPr>
          <w:rFonts w:eastAsia="DengXian"/>
        </w:rPr>
        <w:tab/>
        <w:t xml:space="preserve">At UE context establishment (Initial Context Setup or NG Handover) the NR </w:t>
      </w:r>
      <w:proofErr w:type="spellStart"/>
      <w:r w:rsidRPr="00F92F6B">
        <w:rPr>
          <w:rFonts w:eastAsia="DengXian"/>
        </w:rPr>
        <w:t>Femto</w:t>
      </w:r>
      <w:proofErr w:type="spellEnd"/>
      <w:r w:rsidRPr="00F92F6B">
        <w:rPr>
          <w:rFonts w:eastAsia="DengXian"/>
        </w:rPr>
        <w:t xml:space="preserve"> GW sends to the NR </w:t>
      </w:r>
      <w:proofErr w:type="spellStart"/>
      <w:r w:rsidRPr="00F92F6B">
        <w:rPr>
          <w:rFonts w:eastAsia="DengXian"/>
        </w:rPr>
        <w:t>Femto</w:t>
      </w:r>
      <w:proofErr w:type="spellEnd"/>
      <w:r w:rsidRPr="00F92F6B">
        <w:rPr>
          <w:rFonts w:eastAsia="DengXian"/>
        </w:rPr>
        <w:t xml:space="preserve"> node the serving AMF’s GUAMI as well as the AMF UE NGAP ID assigned by the AMF and the AMF UE NGAP ID assigned by the NR </w:t>
      </w:r>
      <w:proofErr w:type="spellStart"/>
      <w:r w:rsidRPr="00F92F6B">
        <w:rPr>
          <w:rFonts w:eastAsia="DengXian"/>
        </w:rPr>
        <w:t>Femto</w:t>
      </w:r>
      <w:proofErr w:type="spellEnd"/>
      <w:r w:rsidRPr="00F92F6B">
        <w:rPr>
          <w:rFonts w:eastAsia="DengXian"/>
        </w:rPr>
        <w:t xml:space="preserve"> GW for the UE.</w:t>
      </w:r>
    </w:p>
    <w:p w14:paraId="422CC15E" w14:textId="77777777" w:rsidR="008B0987" w:rsidRPr="00F92F6B" w:rsidRDefault="008B0987" w:rsidP="008B0987">
      <w:pPr>
        <w:pStyle w:val="B2"/>
        <w:rPr>
          <w:rFonts w:eastAsia="DengXian"/>
        </w:rPr>
      </w:pPr>
      <w:r w:rsidRPr="00F92F6B">
        <w:rPr>
          <w:rFonts w:eastAsia="DengXian"/>
        </w:rPr>
        <w:t>-</w:t>
      </w:r>
      <w:r w:rsidRPr="00F92F6B">
        <w:rPr>
          <w:rFonts w:eastAsia="DengXian"/>
        </w:rPr>
        <w:tab/>
        <w:t xml:space="preserve">At Path Switch, the NR </w:t>
      </w:r>
      <w:proofErr w:type="spellStart"/>
      <w:r w:rsidRPr="00F92F6B">
        <w:rPr>
          <w:rFonts w:eastAsia="DengXian"/>
        </w:rPr>
        <w:t>Femto</w:t>
      </w:r>
      <w:proofErr w:type="spellEnd"/>
      <w:r w:rsidRPr="00F92F6B">
        <w:rPr>
          <w:rFonts w:eastAsia="DengXian"/>
        </w:rPr>
        <w:t xml:space="preserve"> GW sends to the NR </w:t>
      </w:r>
      <w:proofErr w:type="spellStart"/>
      <w:r w:rsidRPr="00F92F6B">
        <w:rPr>
          <w:rFonts w:eastAsia="DengXian"/>
        </w:rPr>
        <w:t>Femto</w:t>
      </w:r>
      <w:proofErr w:type="spellEnd"/>
      <w:r w:rsidRPr="00F92F6B">
        <w:rPr>
          <w:rFonts w:eastAsia="DengXian"/>
        </w:rPr>
        <w:t xml:space="preserve"> node the AMF UE NGAP ID assigned by the AMF and the AMF UE NGAP ID assigned by the NR </w:t>
      </w:r>
      <w:proofErr w:type="spellStart"/>
      <w:r w:rsidRPr="00F92F6B">
        <w:rPr>
          <w:rFonts w:eastAsia="DengXian"/>
        </w:rPr>
        <w:t>Femto</w:t>
      </w:r>
      <w:proofErr w:type="spellEnd"/>
      <w:r w:rsidRPr="00F92F6B">
        <w:rPr>
          <w:rFonts w:eastAsia="DengXian"/>
        </w:rPr>
        <w:t xml:space="preserve"> GW for the UE.</w:t>
      </w:r>
    </w:p>
    <w:p w14:paraId="4A030AE4" w14:textId="537F1D9D" w:rsidR="008B0987" w:rsidRPr="00F92F6B" w:rsidRDefault="008B0987" w:rsidP="008B0987">
      <w:pPr>
        <w:pStyle w:val="B2"/>
        <w:rPr>
          <w:rFonts w:eastAsia="DengXian"/>
        </w:rPr>
      </w:pPr>
      <w:r w:rsidRPr="00F92F6B">
        <w:rPr>
          <w:rFonts w:eastAsia="DengXian"/>
        </w:rPr>
        <w:t>-</w:t>
      </w:r>
      <w:r w:rsidRPr="00F92F6B">
        <w:rPr>
          <w:rFonts w:eastAsia="DengXian"/>
        </w:rPr>
        <w:tab/>
        <w:t xml:space="preserve">At Initial UE Message and NG Handover procedures, the NR </w:t>
      </w:r>
      <w:proofErr w:type="spellStart"/>
      <w:r w:rsidRPr="00F92F6B">
        <w:rPr>
          <w:rFonts w:eastAsia="DengXian"/>
        </w:rPr>
        <w:t>Femto</w:t>
      </w:r>
      <w:proofErr w:type="spellEnd"/>
      <w:r w:rsidRPr="00F92F6B">
        <w:rPr>
          <w:rFonts w:eastAsia="DengXian"/>
        </w:rPr>
        <w:t xml:space="preserve"> GW verifies, as defined in TS 33.545 [70], that the reported CAG ID list is valid for the indicated cell of the NR </w:t>
      </w:r>
      <w:proofErr w:type="spellStart"/>
      <w:r w:rsidRPr="00F92F6B">
        <w:rPr>
          <w:rFonts w:eastAsia="DengXian"/>
        </w:rPr>
        <w:t>Femto</w:t>
      </w:r>
      <w:proofErr w:type="spellEnd"/>
      <w:r w:rsidRPr="00F92F6B">
        <w:rPr>
          <w:rFonts w:eastAsia="DengXian"/>
        </w:rPr>
        <w:t xml:space="preserve"> node.</w:t>
      </w:r>
    </w:p>
    <w:p w14:paraId="71C59B33" w14:textId="77777777" w:rsidR="008B0987" w:rsidRPr="00F92F6B" w:rsidRDefault="008B0987" w:rsidP="008B0987">
      <w:pPr>
        <w:pStyle w:val="B1"/>
        <w:rPr>
          <w:rFonts w:eastAsia="DengXian"/>
        </w:rPr>
      </w:pPr>
      <w:r w:rsidRPr="00F92F6B">
        <w:rPr>
          <w:rFonts w:eastAsia="DengXian"/>
        </w:rPr>
        <w:t>-</w:t>
      </w:r>
      <w:r w:rsidRPr="00F92F6B">
        <w:rPr>
          <w:rFonts w:eastAsia="DengXian"/>
        </w:rPr>
        <w:tab/>
        <w:t xml:space="preserve">Terminating non-UE associated NGAP procedures towards the NR </w:t>
      </w:r>
      <w:proofErr w:type="spellStart"/>
      <w:r w:rsidRPr="00F92F6B">
        <w:rPr>
          <w:rFonts w:eastAsia="DengXian"/>
        </w:rPr>
        <w:t>Femto</w:t>
      </w:r>
      <w:proofErr w:type="spellEnd"/>
      <w:r w:rsidRPr="00F92F6B">
        <w:rPr>
          <w:rFonts w:eastAsia="DengXian"/>
        </w:rPr>
        <w:t xml:space="preserve"> node and towards the AMF, applying the following additional functions:</w:t>
      </w:r>
    </w:p>
    <w:p w14:paraId="44DFF394" w14:textId="1C53507E" w:rsidR="008B0987" w:rsidRPr="00F92F6B" w:rsidRDefault="008B0987" w:rsidP="008B0987">
      <w:pPr>
        <w:pStyle w:val="B2"/>
        <w:rPr>
          <w:rFonts w:eastAsia="DengXian"/>
        </w:rPr>
      </w:pPr>
      <w:r w:rsidRPr="00F92F6B">
        <w:rPr>
          <w:rFonts w:eastAsia="DengXian"/>
        </w:rPr>
        <w:t>-</w:t>
      </w:r>
      <w:r w:rsidRPr="00F92F6B">
        <w:rPr>
          <w:rFonts w:eastAsia="DengXian"/>
        </w:rPr>
        <w:tab/>
        <w:t xml:space="preserve">At NG Setup, the NR </w:t>
      </w:r>
      <w:proofErr w:type="spellStart"/>
      <w:r w:rsidRPr="00F92F6B">
        <w:rPr>
          <w:rFonts w:eastAsia="DengXian"/>
        </w:rPr>
        <w:t>Femto</w:t>
      </w:r>
      <w:proofErr w:type="spellEnd"/>
      <w:r w:rsidRPr="00F92F6B">
        <w:rPr>
          <w:rFonts w:eastAsia="DengXian"/>
        </w:rPr>
        <w:t xml:space="preserve"> GW verifies, as defined in TS 33.545 [70], that the identity used by the NR </w:t>
      </w:r>
      <w:proofErr w:type="spellStart"/>
      <w:r w:rsidRPr="00F92F6B">
        <w:rPr>
          <w:rFonts w:eastAsia="DengXian"/>
        </w:rPr>
        <w:t>Femto</w:t>
      </w:r>
      <w:proofErr w:type="spellEnd"/>
      <w:r w:rsidRPr="00F92F6B">
        <w:rPr>
          <w:rFonts w:eastAsia="DengXian"/>
        </w:rPr>
        <w:t xml:space="preserve"> node is valid.</w:t>
      </w:r>
    </w:p>
    <w:p w14:paraId="5E905EF0" w14:textId="52134419" w:rsidR="008B0987" w:rsidRPr="00F92F6B" w:rsidRDefault="008B0987" w:rsidP="008B0987">
      <w:pPr>
        <w:pStyle w:val="B2"/>
        <w:rPr>
          <w:rFonts w:eastAsia="DengXian"/>
        </w:rPr>
      </w:pPr>
      <w:r w:rsidRPr="00F92F6B">
        <w:rPr>
          <w:rFonts w:eastAsia="DengXian"/>
        </w:rPr>
        <w:t>-</w:t>
      </w:r>
      <w:r w:rsidRPr="00F92F6B">
        <w:rPr>
          <w:rFonts w:eastAsia="DengXian"/>
        </w:rPr>
        <w:tab/>
        <w:t xml:space="preserve">In case of NG PWS Restart Indication and PWS Failure Indication, the NR </w:t>
      </w:r>
      <w:proofErr w:type="spellStart"/>
      <w:r w:rsidRPr="00F92F6B">
        <w:rPr>
          <w:rFonts w:eastAsia="DengXian"/>
        </w:rPr>
        <w:t>Femto</w:t>
      </w:r>
      <w:proofErr w:type="spellEnd"/>
      <w:r w:rsidRPr="00F92F6B">
        <w:rPr>
          <w:rFonts w:eastAsia="DengXian"/>
        </w:rPr>
        <w:t xml:space="preserve"> GW verifies, as defined in TS 33.545 [70], that the indicated cell identity is valid and replaces the Global </w:t>
      </w:r>
      <w:proofErr w:type="spellStart"/>
      <w:r w:rsidRPr="00F92F6B">
        <w:rPr>
          <w:rFonts w:eastAsia="DengXian"/>
        </w:rPr>
        <w:t>gNB</w:t>
      </w:r>
      <w:proofErr w:type="spellEnd"/>
      <w:r w:rsidRPr="00F92F6B">
        <w:rPr>
          <w:rFonts w:eastAsia="DengXian"/>
        </w:rPr>
        <w:t xml:space="preserve"> ID of the NR </w:t>
      </w:r>
      <w:proofErr w:type="spellStart"/>
      <w:r w:rsidRPr="00F92F6B">
        <w:rPr>
          <w:rFonts w:eastAsia="DengXian"/>
        </w:rPr>
        <w:t>Femto</w:t>
      </w:r>
      <w:proofErr w:type="spellEnd"/>
      <w:r w:rsidRPr="00F92F6B">
        <w:rPr>
          <w:rFonts w:eastAsia="DengXian"/>
        </w:rPr>
        <w:t xml:space="preserve"> node with the NR </w:t>
      </w:r>
      <w:proofErr w:type="spellStart"/>
      <w:r w:rsidRPr="00F92F6B">
        <w:rPr>
          <w:rFonts w:eastAsia="DengXian"/>
        </w:rPr>
        <w:t>Femto</w:t>
      </w:r>
      <w:proofErr w:type="spellEnd"/>
      <w:r w:rsidRPr="00F92F6B">
        <w:rPr>
          <w:rFonts w:eastAsia="DengXian"/>
        </w:rPr>
        <w:t xml:space="preserve"> GW ID before sending the respective message to </w:t>
      </w:r>
      <w:r w:rsidRPr="00F92F6B">
        <w:rPr>
          <w:rFonts w:eastAsia="DengXian" w:hint="eastAsia"/>
        </w:rPr>
        <w:t xml:space="preserve">the </w:t>
      </w:r>
      <w:r w:rsidRPr="00F92F6B">
        <w:rPr>
          <w:rFonts w:eastAsia="DengXian"/>
        </w:rPr>
        <w:t>AMF.</w:t>
      </w:r>
    </w:p>
    <w:p w14:paraId="639705C9" w14:textId="77777777" w:rsidR="008B0987" w:rsidRPr="00F92F6B" w:rsidRDefault="008B0987" w:rsidP="008B0987">
      <w:pPr>
        <w:pStyle w:val="B2"/>
        <w:rPr>
          <w:rFonts w:eastAsia="DengXian"/>
        </w:rPr>
      </w:pPr>
      <w:r w:rsidRPr="00F92F6B">
        <w:rPr>
          <w:rFonts w:eastAsia="DengXian"/>
        </w:rPr>
        <w:t>-</w:t>
      </w:r>
      <w:r w:rsidRPr="00F92F6B">
        <w:rPr>
          <w:rFonts w:eastAsia="DengXian"/>
        </w:rPr>
        <w:tab/>
        <w:t xml:space="preserve">At Overload Start/Stop, the NR </w:t>
      </w:r>
      <w:proofErr w:type="spellStart"/>
      <w:r w:rsidRPr="00F92F6B">
        <w:rPr>
          <w:rFonts w:eastAsia="DengXian"/>
        </w:rPr>
        <w:t>Femto</w:t>
      </w:r>
      <w:proofErr w:type="spellEnd"/>
      <w:r w:rsidRPr="00F92F6B">
        <w:rPr>
          <w:rFonts w:eastAsia="DengXian"/>
        </w:rPr>
        <w:t xml:space="preserve"> GW should provide the NR </w:t>
      </w:r>
      <w:proofErr w:type="spellStart"/>
      <w:r w:rsidRPr="00F92F6B">
        <w:rPr>
          <w:rFonts w:eastAsia="DengXian"/>
        </w:rPr>
        <w:t>Femto</w:t>
      </w:r>
      <w:proofErr w:type="spellEnd"/>
      <w:r w:rsidRPr="00F92F6B">
        <w:rPr>
          <w:rFonts w:eastAsia="DengXian"/>
        </w:rPr>
        <w:t xml:space="preserve"> node with the identities of the affected AMF node(s). The NR </w:t>
      </w:r>
      <w:proofErr w:type="spellStart"/>
      <w:r w:rsidRPr="00F92F6B">
        <w:rPr>
          <w:rFonts w:eastAsia="DengXian"/>
        </w:rPr>
        <w:t>Femto</w:t>
      </w:r>
      <w:proofErr w:type="spellEnd"/>
      <w:r w:rsidRPr="00F92F6B">
        <w:rPr>
          <w:rFonts w:eastAsia="DengXian"/>
        </w:rPr>
        <w:t xml:space="preserve"> node uses the received information to identify the traffic and the AMF to which the overload indication applies. The NR </w:t>
      </w:r>
      <w:proofErr w:type="spellStart"/>
      <w:r w:rsidRPr="00F92F6B">
        <w:rPr>
          <w:rFonts w:eastAsia="DengXian"/>
        </w:rPr>
        <w:t>Femto</w:t>
      </w:r>
      <w:proofErr w:type="spellEnd"/>
      <w:r w:rsidRPr="00F92F6B">
        <w:rPr>
          <w:rFonts w:eastAsia="DengXian"/>
        </w:rPr>
        <w:t xml:space="preserve"> node shall apply the defined rejections until reception of an OVERLOAD STOP message applicable to this traffic, or until the NR </w:t>
      </w:r>
      <w:proofErr w:type="spellStart"/>
      <w:r w:rsidRPr="00F92F6B">
        <w:rPr>
          <w:rFonts w:eastAsia="DengXian"/>
        </w:rPr>
        <w:t>Femto</w:t>
      </w:r>
      <w:proofErr w:type="spellEnd"/>
      <w:r w:rsidRPr="00F92F6B">
        <w:rPr>
          <w:rFonts w:eastAsia="DengXian"/>
        </w:rPr>
        <w:t xml:space="preserve"> node receives a further OVERLOAD START message applicable to the same traffic, in which case it shall replace the ongoing overload action with the newly requested one.</w:t>
      </w:r>
    </w:p>
    <w:p w14:paraId="33C5DFBD" w14:textId="3CC171E0" w:rsidR="008B0987" w:rsidRPr="00F92F6B" w:rsidRDefault="008B0987" w:rsidP="008B0987">
      <w:pPr>
        <w:pStyle w:val="B1"/>
        <w:rPr>
          <w:rFonts w:eastAsia="DengXian"/>
        </w:rPr>
      </w:pPr>
      <w:r w:rsidRPr="00F92F6B">
        <w:rPr>
          <w:rFonts w:eastAsia="DengXian"/>
        </w:rPr>
        <w:t>-</w:t>
      </w:r>
      <w:r w:rsidRPr="00F92F6B">
        <w:rPr>
          <w:rFonts w:eastAsia="DengXian"/>
        </w:rPr>
        <w:tab/>
        <w:t>Supporting TAC</w:t>
      </w:r>
      <w:r w:rsidR="00074D81" w:rsidRPr="00F92F6B">
        <w:t>(s)</w:t>
      </w:r>
      <w:r w:rsidRPr="00F92F6B">
        <w:rPr>
          <w:rFonts w:eastAsia="DengXian"/>
        </w:rPr>
        <w:t xml:space="preserve"> and PLMN ID</w:t>
      </w:r>
      <w:r w:rsidR="00074D81" w:rsidRPr="00F92F6B">
        <w:t>(s)</w:t>
      </w:r>
      <w:r w:rsidRPr="00F92F6B">
        <w:rPr>
          <w:rFonts w:eastAsia="DengXian"/>
        </w:rPr>
        <w:t xml:space="preserve"> used by the NR </w:t>
      </w:r>
      <w:proofErr w:type="spellStart"/>
      <w:r w:rsidRPr="00F92F6B">
        <w:rPr>
          <w:rFonts w:eastAsia="DengXian"/>
        </w:rPr>
        <w:t>Femto</w:t>
      </w:r>
      <w:proofErr w:type="spellEnd"/>
      <w:r w:rsidRPr="00F92F6B">
        <w:rPr>
          <w:rFonts w:eastAsia="DengXian"/>
        </w:rPr>
        <w:t xml:space="preserve"> node.</w:t>
      </w:r>
    </w:p>
    <w:p w14:paraId="492528D5" w14:textId="426F9BD9" w:rsidR="008B0987" w:rsidRPr="00F92F6B" w:rsidRDefault="008B0987" w:rsidP="008B0987">
      <w:pPr>
        <w:pStyle w:val="B1"/>
        <w:rPr>
          <w:rFonts w:eastAsia="DengXian"/>
        </w:rPr>
      </w:pPr>
      <w:r w:rsidRPr="00F92F6B">
        <w:rPr>
          <w:rFonts w:eastAsia="DengXian"/>
        </w:rPr>
        <w:t>-</w:t>
      </w:r>
      <w:r w:rsidRPr="00F92F6B">
        <w:rPr>
          <w:rFonts w:eastAsia="DengXian"/>
        </w:rPr>
        <w:tab/>
        <w:t xml:space="preserve">Relaying the PATH SWITCH REQUEST message towards the AMF indicated by the GUAMI of the </w:t>
      </w:r>
      <w:r w:rsidR="00074D81" w:rsidRPr="00F92F6B">
        <w:t xml:space="preserve">serving </w:t>
      </w:r>
      <w:r w:rsidRPr="00F92F6B">
        <w:rPr>
          <w:rFonts w:eastAsia="DengXian"/>
        </w:rPr>
        <w:t xml:space="preserve">AMF received from the NR </w:t>
      </w:r>
      <w:proofErr w:type="spellStart"/>
      <w:r w:rsidRPr="00F92F6B">
        <w:rPr>
          <w:rFonts w:eastAsia="DengXian"/>
        </w:rPr>
        <w:t>Femto</w:t>
      </w:r>
      <w:proofErr w:type="spellEnd"/>
      <w:r w:rsidRPr="00F92F6B">
        <w:rPr>
          <w:rFonts w:eastAsia="DengXian"/>
        </w:rPr>
        <w:t xml:space="preserve"> node.</w:t>
      </w:r>
    </w:p>
    <w:p w14:paraId="0244F303" w14:textId="77777777" w:rsidR="00074D81" w:rsidRPr="00F92F6B" w:rsidRDefault="00074D81" w:rsidP="006C004A">
      <w:pPr>
        <w:pStyle w:val="B1"/>
      </w:pPr>
      <w:r w:rsidRPr="00F92F6B">
        <w:t>-</w:t>
      </w:r>
      <w:r w:rsidRPr="00F92F6B">
        <w:tab/>
        <w:t>Selecting AMF at UE attachment based on the GUAMI</w:t>
      </w:r>
      <w:r w:rsidRPr="00F92F6B">
        <w:rPr>
          <w:rFonts w:hint="eastAsia"/>
        </w:rPr>
        <w:t>, GUAMI type</w:t>
      </w:r>
      <w:r w:rsidRPr="00F92F6B">
        <w:t xml:space="preserve"> or Requested NSSAI provided by the NR </w:t>
      </w:r>
      <w:proofErr w:type="spellStart"/>
      <w:r w:rsidRPr="00F92F6B">
        <w:t>Femto</w:t>
      </w:r>
      <w:proofErr w:type="spellEnd"/>
      <w:r w:rsidRPr="00F92F6B">
        <w:t xml:space="preserve"> node in the INITIAL UE MESSAGE </w:t>
      </w:r>
      <w:proofErr w:type="spellStart"/>
      <w:r w:rsidRPr="00F92F6B">
        <w:t>message</w:t>
      </w:r>
      <w:proofErr w:type="spellEnd"/>
      <w:r w:rsidRPr="00F92F6B">
        <w:t>.</w:t>
      </w:r>
    </w:p>
    <w:p w14:paraId="319C3EAF" w14:textId="77777777" w:rsidR="008B0987" w:rsidRPr="00F92F6B" w:rsidRDefault="008B0987" w:rsidP="008B0987">
      <w:r w:rsidRPr="00F92F6B">
        <w:t xml:space="preserve">A TAI used in a NR </w:t>
      </w:r>
      <w:proofErr w:type="spellStart"/>
      <w:r w:rsidRPr="00F92F6B">
        <w:t>Femto</w:t>
      </w:r>
      <w:proofErr w:type="spellEnd"/>
      <w:r w:rsidRPr="00F92F6B">
        <w:t xml:space="preserve"> GW shall not be reused in another NR </w:t>
      </w:r>
      <w:proofErr w:type="spellStart"/>
      <w:r w:rsidRPr="00F92F6B">
        <w:t>Femto</w:t>
      </w:r>
      <w:proofErr w:type="spellEnd"/>
      <w:r w:rsidRPr="00F92F6B">
        <w:t xml:space="preserve"> GW.</w:t>
      </w:r>
    </w:p>
    <w:p w14:paraId="51FB470E" w14:textId="0DE336EB" w:rsidR="008B0987" w:rsidRPr="00F92F6B" w:rsidRDefault="008B0987" w:rsidP="008B0987">
      <w:pPr>
        <w:pStyle w:val="Heading3"/>
      </w:pPr>
      <w:bookmarkStart w:id="345" w:name="_Toc219280725"/>
      <w:r w:rsidRPr="00F92F6B">
        <w:t>4.10.3</w:t>
      </w:r>
      <w:r w:rsidRPr="00F92F6B">
        <w:tab/>
        <w:t>Interfaces</w:t>
      </w:r>
      <w:bookmarkEnd w:id="345"/>
    </w:p>
    <w:p w14:paraId="2FE1B65C" w14:textId="67BE3BA4" w:rsidR="008B0987" w:rsidRPr="00F92F6B" w:rsidRDefault="008B0987" w:rsidP="008B0987">
      <w:pPr>
        <w:pStyle w:val="Heading4"/>
      </w:pPr>
      <w:bookmarkStart w:id="346" w:name="_Toc219280726"/>
      <w:r w:rsidRPr="00F92F6B">
        <w:t>4.10.3.1</w:t>
      </w:r>
      <w:r w:rsidRPr="00F92F6B">
        <w:tab/>
        <w:t>Protocol Stack for NG User Plane</w:t>
      </w:r>
      <w:bookmarkEnd w:id="346"/>
    </w:p>
    <w:p w14:paraId="011DABD6" w14:textId="462E3CBC" w:rsidR="008B0987" w:rsidRPr="00F92F6B" w:rsidRDefault="008B0987" w:rsidP="008B0987">
      <w:r w:rsidRPr="00F92F6B">
        <w:t>NG-U is defined as specified in clause 4.3.1.1 regardless of whether it</w:t>
      </w:r>
      <w:r w:rsidR="00074D81" w:rsidRPr="00F92F6B">
        <w:t>s transport</w:t>
      </w:r>
      <w:r w:rsidRPr="00F92F6B">
        <w:t xml:space="preserve"> is concentrated in the NR </w:t>
      </w:r>
      <w:proofErr w:type="spellStart"/>
      <w:r w:rsidRPr="00F92F6B">
        <w:t>Femto</w:t>
      </w:r>
      <w:proofErr w:type="spellEnd"/>
      <w:r w:rsidRPr="00F92F6B">
        <w:t xml:space="preserve"> GW. The figure below shows the NG-U protocol stack between NR </w:t>
      </w:r>
      <w:proofErr w:type="spellStart"/>
      <w:r w:rsidRPr="00F92F6B">
        <w:t>Femto</w:t>
      </w:r>
      <w:proofErr w:type="spellEnd"/>
      <w:r w:rsidRPr="00F92F6B">
        <w:t xml:space="preserve"> node and UPF.</w:t>
      </w:r>
    </w:p>
    <w:p w14:paraId="6A55DDFF" w14:textId="77777777" w:rsidR="008B0987" w:rsidRPr="00F92F6B" w:rsidRDefault="008B0987" w:rsidP="008B0987">
      <w:pPr>
        <w:pStyle w:val="TH"/>
      </w:pPr>
      <w:r w:rsidRPr="00F92F6B">
        <w:object w:dxaOrig="6960" w:dyaOrig="2928" w14:anchorId="34A4E19B">
          <v:shape id="_x0000_i1044" type="#_x0000_t75" style="width:345.9pt;height:144.05pt" o:ole="">
            <v:imagedata r:id="rId51" o:title=""/>
          </v:shape>
          <o:OLEObject Type="Embed" ProgID="Visio.Drawing.15" ShapeID="_x0000_i1044" DrawAspect="Content" ObjectID="_1829898635" r:id="rId52"/>
        </w:object>
      </w:r>
    </w:p>
    <w:p w14:paraId="7B3274BF" w14:textId="4AD923EE" w:rsidR="008B0987" w:rsidRPr="00F92F6B" w:rsidRDefault="008B0987" w:rsidP="004F4425">
      <w:pPr>
        <w:pStyle w:val="TF"/>
      </w:pPr>
      <w:r w:rsidRPr="00F92F6B">
        <w:t xml:space="preserve">Figure 4.10.3.1-1: User plane for NG Interface between NR </w:t>
      </w:r>
      <w:proofErr w:type="spellStart"/>
      <w:r w:rsidRPr="00F92F6B">
        <w:t>Femto</w:t>
      </w:r>
      <w:proofErr w:type="spellEnd"/>
      <w:r w:rsidRPr="00F92F6B">
        <w:t xml:space="preserve"> node and UPF</w:t>
      </w:r>
    </w:p>
    <w:p w14:paraId="59B5CB61" w14:textId="606C752A" w:rsidR="008B0987" w:rsidRPr="00F92F6B" w:rsidRDefault="008B0987" w:rsidP="008B0987">
      <w:pPr>
        <w:pStyle w:val="Heading4"/>
      </w:pPr>
      <w:bookmarkStart w:id="347" w:name="_Toc219280727"/>
      <w:r w:rsidRPr="00F92F6B">
        <w:t>4.10.3.2</w:t>
      </w:r>
      <w:r w:rsidRPr="00F92F6B">
        <w:tab/>
        <w:t>Protocol Stacks for NG Control Plane</w:t>
      </w:r>
      <w:bookmarkEnd w:id="347"/>
    </w:p>
    <w:p w14:paraId="2E483C27" w14:textId="77777777" w:rsidR="008B0987" w:rsidRPr="00F92F6B" w:rsidRDefault="008B0987" w:rsidP="008B0987">
      <w:r w:rsidRPr="00F92F6B">
        <w:t xml:space="preserve">The figure below shows the NG-C protocol stack with the NR </w:t>
      </w:r>
      <w:proofErr w:type="spellStart"/>
      <w:r w:rsidRPr="00F92F6B">
        <w:t>Femto</w:t>
      </w:r>
      <w:proofErr w:type="spellEnd"/>
      <w:r w:rsidRPr="00F92F6B">
        <w:t xml:space="preserve"> GW.</w:t>
      </w:r>
    </w:p>
    <w:p w14:paraId="24387DEF" w14:textId="07444EA3" w:rsidR="008B0987" w:rsidRPr="00F92F6B" w:rsidRDefault="008B0987" w:rsidP="008B0987">
      <w:r w:rsidRPr="00F92F6B">
        <w:t xml:space="preserve">When the NR </w:t>
      </w:r>
      <w:proofErr w:type="spellStart"/>
      <w:r w:rsidRPr="00F92F6B">
        <w:t>Femto</w:t>
      </w:r>
      <w:proofErr w:type="spellEnd"/>
      <w:r w:rsidRPr="00F92F6B">
        <w:t xml:space="preserve"> GW is not present, NG-C is defined as specified in clause 4.3.1.2, and all the NGAP procedures are terminated at the NR </w:t>
      </w:r>
      <w:proofErr w:type="spellStart"/>
      <w:r w:rsidRPr="00F92F6B">
        <w:t>Femto</w:t>
      </w:r>
      <w:proofErr w:type="spellEnd"/>
      <w:r w:rsidRPr="00F92F6B">
        <w:t xml:space="preserve"> node and the AMF.</w:t>
      </w:r>
    </w:p>
    <w:p w14:paraId="26440488" w14:textId="77777777" w:rsidR="008B0987" w:rsidRPr="00F92F6B" w:rsidRDefault="008B0987" w:rsidP="008B0987">
      <w:pPr>
        <w:pStyle w:val="TH"/>
      </w:pPr>
      <w:r w:rsidRPr="00F92F6B">
        <w:object w:dxaOrig="8052" w:dyaOrig="3373" w14:anchorId="346FB56D">
          <v:shape id="_x0000_i1045" type="#_x0000_t75" style="width:402.2pt;height:171pt" o:ole="">
            <v:imagedata r:id="rId53" o:title=""/>
          </v:shape>
          <o:OLEObject Type="Embed" ProgID="Visio.Drawing.15" ShapeID="_x0000_i1045" DrawAspect="Content" ObjectID="_1829898636" r:id="rId54"/>
        </w:object>
      </w:r>
    </w:p>
    <w:p w14:paraId="1A6E8C8E" w14:textId="43E46A31" w:rsidR="008B0987" w:rsidRPr="00F92F6B" w:rsidRDefault="008B0987" w:rsidP="004F4425">
      <w:pPr>
        <w:pStyle w:val="TF"/>
      </w:pPr>
      <w:r w:rsidRPr="00F92F6B">
        <w:t xml:space="preserve">Figure 4.10.3.2-1: Control plane for NG Interface between NR </w:t>
      </w:r>
      <w:proofErr w:type="spellStart"/>
      <w:r w:rsidRPr="00F92F6B">
        <w:t>Femto</w:t>
      </w:r>
      <w:proofErr w:type="spellEnd"/>
      <w:r w:rsidRPr="00F92F6B">
        <w:t xml:space="preserve"> node and AMF with the NR </w:t>
      </w:r>
      <w:proofErr w:type="spellStart"/>
      <w:r w:rsidRPr="00F92F6B">
        <w:t>Femto</w:t>
      </w:r>
      <w:proofErr w:type="spellEnd"/>
      <w:r w:rsidRPr="00F92F6B">
        <w:t xml:space="preserve"> GW</w:t>
      </w:r>
    </w:p>
    <w:p w14:paraId="57C524F6" w14:textId="1D9C6813" w:rsidR="008B0987" w:rsidRPr="00F92F6B" w:rsidRDefault="008B0987" w:rsidP="008B0987">
      <w:pPr>
        <w:pStyle w:val="Heading3"/>
      </w:pPr>
      <w:bookmarkStart w:id="348" w:name="_Toc219280728"/>
      <w:r w:rsidRPr="00F92F6B">
        <w:t>4.10.4</w:t>
      </w:r>
      <w:r w:rsidRPr="00F92F6B">
        <w:tab/>
        <w:t>Access Control</w:t>
      </w:r>
      <w:bookmarkEnd w:id="348"/>
    </w:p>
    <w:p w14:paraId="4127D1F3" w14:textId="77777777" w:rsidR="008B0987" w:rsidRPr="00F92F6B" w:rsidRDefault="008B0987" w:rsidP="008B0987">
      <w:r w:rsidRPr="00F92F6B">
        <w:t xml:space="preserve">Cells served by an NR </w:t>
      </w:r>
      <w:proofErr w:type="spellStart"/>
      <w:r w:rsidRPr="00F92F6B">
        <w:t>Femto</w:t>
      </w:r>
      <w:proofErr w:type="spellEnd"/>
      <w:r w:rsidRPr="00F92F6B">
        <w:t xml:space="preserve"> node may be deployed as part of a PNI-NPN (see clause 4.8) in order to restrict access to UEs according to the respective subscription.</w:t>
      </w:r>
    </w:p>
    <w:p w14:paraId="2FAE364A" w14:textId="1CDF84B0" w:rsidR="008B0987" w:rsidRPr="00F92F6B" w:rsidRDefault="008B0987" w:rsidP="008B0987">
      <w:pPr>
        <w:pStyle w:val="NO"/>
      </w:pPr>
      <w:r w:rsidRPr="00F92F6B">
        <w:t>NOTE:</w:t>
      </w:r>
      <w:r w:rsidRPr="00F92F6B">
        <w:tab/>
        <w:t xml:space="preserve">The NR </w:t>
      </w:r>
      <w:proofErr w:type="spellStart"/>
      <w:r w:rsidRPr="00F92F6B">
        <w:t>Femto</w:t>
      </w:r>
      <w:proofErr w:type="spellEnd"/>
      <w:r w:rsidRPr="00F92F6B">
        <w:t xml:space="preserve"> node may use the CAG mechanism for PNI-NPN (see clause 16.7.4) as follows:</w:t>
      </w:r>
    </w:p>
    <w:p w14:paraId="496574A6" w14:textId="1C2ADD68" w:rsidR="008B0987" w:rsidRPr="00F92F6B" w:rsidRDefault="008B0987" w:rsidP="008B0987">
      <w:pPr>
        <w:pStyle w:val="B1"/>
        <w:rPr>
          <w:rFonts w:eastAsia="SimSun"/>
        </w:rPr>
      </w:pPr>
      <w:r w:rsidRPr="00F92F6B">
        <w:rPr>
          <w:rFonts w:eastAsia="SimSun"/>
        </w:rPr>
        <w:t>-</w:t>
      </w:r>
      <w:r w:rsidRPr="00F92F6B">
        <w:rPr>
          <w:rFonts w:eastAsia="SimSun"/>
        </w:rPr>
        <w:tab/>
        <w:t xml:space="preserve">The NR </w:t>
      </w:r>
      <w:proofErr w:type="spellStart"/>
      <w:r w:rsidRPr="00F92F6B">
        <w:rPr>
          <w:rFonts w:eastAsia="SimSun"/>
        </w:rPr>
        <w:t>Femto</w:t>
      </w:r>
      <w:proofErr w:type="spellEnd"/>
      <w:r w:rsidRPr="00F92F6B">
        <w:rPr>
          <w:rFonts w:eastAsia="SimSun" w:hint="eastAsia"/>
        </w:rPr>
        <w:t xml:space="preserve"> node</w:t>
      </w:r>
      <w:r w:rsidRPr="00F92F6B">
        <w:rPr>
          <w:rFonts w:eastAsia="SimSun"/>
        </w:rPr>
        <w:t xml:space="preserve"> may activate a PLMN cell, which can be accessed by legacy UE without access control of CAG</w:t>
      </w:r>
      <w:r w:rsidR="005B67DE" w:rsidRPr="00F92F6B">
        <w:rPr>
          <w:rFonts w:eastAsia="SimSun"/>
        </w:rPr>
        <w:t>;</w:t>
      </w:r>
    </w:p>
    <w:p w14:paraId="5438CDE2" w14:textId="337C93E8" w:rsidR="008B0987" w:rsidRPr="00F92F6B" w:rsidRDefault="008B0987" w:rsidP="008B0987">
      <w:pPr>
        <w:pStyle w:val="B1"/>
        <w:rPr>
          <w:rFonts w:eastAsia="SimSun"/>
        </w:rPr>
      </w:pPr>
      <w:r w:rsidRPr="00F92F6B">
        <w:rPr>
          <w:rFonts w:eastAsia="SimSun"/>
        </w:rPr>
        <w:t>-</w:t>
      </w:r>
      <w:r w:rsidRPr="00F92F6B">
        <w:rPr>
          <w:rFonts w:eastAsia="SimSun"/>
        </w:rPr>
        <w:tab/>
        <w:t xml:space="preserve">The NR </w:t>
      </w:r>
      <w:proofErr w:type="spellStart"/>
      <w:r w:rsidRPr="00F92F6B">
        <w:rPr>
          <w:rFonts w:eastAsia="SimSun"/>
        </w:rPr>
        <w:t>Femto</w:t>
      </w:r>
      <w:proofErr w:type="spellEnd"/>
      <w:r w:rsidRPr="00F92F6B">
        <w:rPr>
          <w:rFonts w:eastAsia="SimSun"/>
        </w:rPr>
        <w:t xml:space="preserve"> physical node may activate a physical cell shared by both PLMN and PNI-NPN, as specified in clause 4.6, through broadcasting both the </w:t>
      </w:r>
      <w:proofErr w:type="spellStart"/>
      <w:r w:rsidRPr="00F92F6B">
        <w:rPr>
          <w:i/>
        </w:rPr>
        <w:t>plmn-IdentityInfoList</w:t>
      </w:r>
      <w:proofErr w:type="spellEnd"/>
      <w:r w:rsidRPr="00F92F6B">
        <w:t xml:space="preserve"> and the </w:t>
      </w:r>
      <w:r w:rsidRPr="00F92F6B">
        <w:rPr>
          <w:i/>
        </w:rPr>
        <w:t>npn-IdentityInfoList-r16</w:t>
      </w:r>
      <w:r w:rsidRPr="00F92F6B">
        <w:t xml:space="preserve"> in the SIB1</w:t>
      </w:r>
      <w:r w:rsidRPr="00F92F6B">
        <w:rPr>
          <w:rFonts w:eastAsia="SimSun"/>
        </w:rPr>
        <w:t xml:space="preserve">, but without the </w:t>
      </w:r>
      <w:proofErr w:type="spellStart"/>
      <w:r w:rsidRPr="00F92F6B">
        <w:rPr>
          <w:i/>
        </w:rPr>
        <w:t>cellReservedForOtherUse</w:t>
      </w:r>
      <w:proofErr w:type="spellEnd"/>
      <w:r w:rsidR="005B67DE" w:rsidRPr="00F92F6B">
        <w:rPr>
          <w:rFonts w:eastAsia="SimSun"/>
        </w:rPr>
        <w:t>;</w:t>
      </w:r>
    </w:p>
    <w:p w14:paraId="02FB65EF" w14:textId="7B3607C5" w:rsidR="008B0987" w:rsidRPr="00F92F6B" w:rsidRDefault="008B0987" w:rsidP="008B0987">
      <w:pPr>
        <w:pStyle w:val="B1"/>
        <w:rPr>
          <w:rFonts w:eastAsia="SimSun"/>
        </w:rPr>
      </w:pPr>
      <w:r w:rsidRPr="00F92F6B">
        <w:rPr>
          <w:rFonts w:eastAsia="SimSun"/>
        </w:rPr>
        <w:t>-</w:t>
      </w:r>
      <w:r w:rsidRPr="00F92F6B">
        <w:rPr>
          <w:rFonts w:eastAsia="SimSun"/>
        </w:rPr>
        <w:tab/>
        <w:t xml:space="preserve">The NR </w:t>
      </w:r>
      <w:proofErr w:type="spellStart"/>
      <w:r w:rsidRPr="00F92F6B">
        <w:rPr>
          <w:rFonts w:eastAsia="SimSun"/>
        </w:rPr>
        <w:t>Femto</w:t>
      </w:r>
      <w:proofErr w:type="spellEnd"/>
      <w:r w:rsidRPr="00F92F6B">
        <w:rPr>
          <w:rFonts w:eastAsia="SimSun" w:hint="eastAsia"/>
        </w:rPr>
        <w:t xml:space="preserve"> node</w:t>
      </w:r>
      <w:r w:rsidRPr="00F92F6B">
        <w:rPr>
          <w:rFonts w:eastAsia="SimSun"/>
        </w:rPr>
        <w:t xml:space="preserve"> may activate an NPN-only cell by broadcasting the</w:t>
      </w:r>
      <w:r w:rsidRPr="00F92F6B">
        <w:rPr>
          <w:i/>
        </w:rPr>
        <w:t xml:space="preserve"> </w:t>
      </w:r>
      <w:proofErr w:type="spellStart"/>
      <w:r w:rsidRPr="00F92F6B">
        <w:rPr>
          <w:i/>
        </w:rPr>
        <w:t>cellReservedForOtherUse</w:t>
      </w:r>
      <w:proofErr w:type="spellEnd"/>
      <w:r w:rsidRPr="00F92F6B">
        <w:rPr>
          <w:iCs/>
        </w:rPr>
        <w:t xml:space="preserve"> </w:t>
      </w:r>
      <w:r w:rsidRPr="00F92F6B">
        <w:rPr>
          <w:rFonts w:eastAsia="SimSun"/>
        </w:rPr>
        <w:t xml:space="preserve">with value </w:t>
      </w:r>
      <w:r w:rsidR="00B52AB7" w:rsidRPr="00F92F6B">
        <w:rPr>
          <w:rFonts w:eastAsia="SimSun"/>
        </w:rPr>
        <w:t>"</w:t>
      </w:r>
      <w:r w:rsidRPr="00F92F6B">
        <w:rPr>
          <w:rFonts w:eastAsia="SimSun"/>
          <w:i/>
          <w:iCs/>
        </w:rPr>
        <w:t>true</w:t>
      </w:r>
      <w:r w:rsidR="00B52AB7" w:rsidRPr="00F92F6B">
        <w:rPr>
          <w:rFonts w:eastAsia="SimSun"/>
        </w:rPr>
        <w:t>"</w:t>
      </w:r>
      <w:r w:rsidRPr="00F92F6B">
        <w:rPr>
          <w:rFonts w:eastAsia="SimSun"/>
        </w:rPr>
        <w:t>, then this cell can only be accessed by the UEs whose allowed CAG list includes a CAG-ID broadcasted by the cell.</w:t>
      </w:r>
    </w:p>
    <w:p w14:paraId="2B2D89F4" w14:textId="1CD8F13B" w:rsidR="00802E23" w:rsidRPr="00F92F6B" w:rsidRDefault="00802E23" w:rsidP="00802E23">
      <w:pPr>
        <w:pStyle w:val="Heading2"/>
        <w:rPr>
          <w:rFonts w:eastAsia="MS Mincho"/>
        </w:rPr>
      </w:pPr>
      <w:bookmarkStart w:id="349" w:name="_Toc178255783"/>
      <w:bookmarkStart w:id="350" w:name="_Toc219280729"/>
      <w:r w:rsidRPr="00F92F6B">
        <w:rPr>
          <w:rFonts w:eastAsia="MS Mincho"/>
        </w:rPr>
        <w:t>4.11</w:t>
      </w:r>
      <w:r w:rsidRPr="00F92F6B">
        <w:rPr>
          <w:rFonts w:eastAsia="MS Mincho"/>
        </w:rPr>
        <w:tab/>
      </w:r>
      <w:bookmarkEnd w:id="349"/>
      <w:r w:rsidRPr="00F92F6B">
        <w:rPr>
          <w:rFonts w:eastAsia="MS Mincho"/>
        </w:rPr>
        <w:t>Wireless Access Backhaul</w:t>
      </w:r>
      <w:bookmarkEnd w:id="350"/>
    </w:p>
    <w:p w14:paraId="0D12322E" w14:textId="62D50EAB" w:rsidR="00802E23" w:rsidRPr="00F92F6B" w:rsidRDefault="00802E23" w:rsidP="00802E23">
      <w:pPr>
        <w:keepNext/>
        <w:rPr>
          <w:rFonts w:eastAsia="SimSun"/>
        </w:rPr>
      </w:pPr>
      <w:r w:rsidRPr="00F92F6B">
        <w:rPr>
          <w:rFonts w:eastAsia="SimSun"/>
        </w:rPr>
        <w:t xml:space="preserve">Wireless Access Backhaul (WAB) is supported by means of the WAB-node, which provides NR access links to UEs via a </w:t>
      </w:r>
      <w:proofErr w:type="spellStart"/>
      <w:r w:rsidRPr="00F92F6B">
        <w:rPr>
          <w:rFonts w:eastAsia="SimSun"/>
        </w:rPr>
        <w:t>gNB</w:t>
      </w:r>
      <w:proofErr w:type="spellEnd"/>
      <w:r w:rsidRPr="00F92F6B">
        <w:rPr>
          <w:rFonts w:eastAsia="SimSun"/>
        </w:rPr>
        <w:t xml:space="preserve"> functionality, referred to as the WAB-</w:t>
      </w:r>
      <w:proofErr w:type="spellStart"/>
      <w:r w:rsidRPr="00F92F6B">
        <w:rPr>
          <w:rFonts w:eastAsia="SimSun"/>
        </w:rPr>
        <w:t>gNB</w:t>
      </w:r>
      <w:proofErr w:type="spellEnd"/>
      <w:r w:rsidRPr="00F92F6B">
        <w:rPr>
          <w:rFonts w:eastAsia="SimSun"/>
        </w:rPr>
        <w:t xml:space="preserve">. The WAB-node further supports a WAB-MT function, which terminates an NR </w:t>
      </w:r>
      <w:proofErr w:type="spellStart"/>
      <w:r w:rsidRPr="00F92F6B">
        <w:rPr>
          <w:rFonts w:eastAsia="SimSun" w:hint="eastAsia"/>
        </w:rPr>
        <w:t>Uu</w:t>
      </w:r>
      <w:proofErr w:type="spellEnd"/>
      <w:r w:rsidRPr="00F92F6B">
        <w:rPr>
          <w:rFonts w:eastAsia="SimSun" w:hint="eastAsia"/>
        </w:rPr>
        <w:t xml:space="preserve"> interface</w:t>
      </w:r>
      <w:r w:rsidRPr="00F92F6B">
        <w:rPr>
          <w:rFonts w:eastAsia="SimSun"/>
        </w:rPr>
        <w:t xml:space="preserve"> to a </w:t>
      </w:r>
      <w:proofErr w:type="spellStart"/>
      <w:r w:rsidRPr="00F92F6B">
        <w:rPr>
          <w:rFonts w:eastAsia="SimSun"/>
        </w:rPr>
        <w:t>gNB</w:t>
      </w:r>
      <w:proofErr w:type="spellEnd"/>
      <w:r w:rsidRPr="00F92F6B">
        <w:rPr>
          <w:rFonts w:eastAsia="SimSun" w:hint="eastAsia"/>
        </w:rPr>
        <w:t xml:space="preserve"> </w:t>
      </w:r>
      <w:r w:rsidRPr="00F92F6B">
        <w:rPr>
          <w:rFonts w:eastAsia="SimSun"/>
        </w:rPr>
        <w:t>that is used for the backhauling of the WAB-</w:t>
      </w:r>
      <w:proofErr w:type="spellStart"/>
      <w:r w:rsidRPr="00F92F6B">
        <w:rPr>
          <w:rFonts w:eastAsia="SimSun"/>
        </w:rPr>
        <w:t>gNB’s</w:t>
      </w:r>
      <w:proofErr w:type="spellEnd"/>
      <w:r w:rsidRPr="00F92F6B">
        <w:rPr>
          <w:rFonts w:eastAsia="SimSun"/>
        </w:rPr>
        <w:t xml:space="preserve"> traffic. The WAB-node may be stationary or mobile.</w:t>
      </w:r>
    </w:p>
    <w:p w14:paraId="744E9ED0" w14:textId="271D96E7" w:rsidR="00802E23" w:rsidRPr="00F92F6B" w:rsidRDefault="00802E23" w:rsidP="00DA6E71">
      <w:pPr>
        <w:keepNext/>
        <w:rPr>
          <w:rFonts w:eastAsia="SimSun"/>
        </w:rPr>
      </w:pPr>
      <w:r w:rsidRPr="00F92F6B">
        <w:rPr>
          <w:rFonts w:eastAsia="SimSun"/>
        </w:rPr>
        <w:t>Further details of WAB are defined in TS 23.501 [3] and TS 38.401 [4].</w:t>
      </w:r>
    </w:p>
    <w:p w14:paraId="3D4AF497" w14:textId="77777777" w:rsidR="00B05104" w:rsidRPr="00F92F6B" w:rsidRDefault="00703C9B" w:rsidP="009A0512">
      <w:pPr>
        <w:pStyle w:val="Heading1"/>
      </w:pPr>
      <w:bookmarkStart w:id="351" w:name="_Toc219280730"/>
      <w:r w:rsidRPr="00F92F6B">
        <w:t>5</w:t>
      </w:r>
      <w:r w:rsidR="004E18F3" w:rsidRPr="00F92F6B">
        <w:tab/>
        <w:t>Physical Layer</w:t>
      </w:r>
      <w:bookmarkEnd w:id="156"/>
      <w:bookmarkEnd w:id="157"/>
      <w:bookmarkEnd w:id="231"/>
      <w:bookmarkEnd w:id="232"/>
      <w:bookmarkEnd w:id="233"/>
      <w:bookmarkEnd w:id="234"/>
      <w:bookmarkEnd w:id="351"/>
    </w:p>
    <w:p w14:paraId="7F961566" w14:textId="77777777" w:rsidR="00763869" w:rsidRPr="00F92F6B" w:rsidRDefault="00763869" w:rsidP="00763869">
      <w:pPr>
        <w:pStyle w:val="Heading2"/>
      </w:pPr>
      <w:bookmarkStart w:id="352" w:name="_Toc20387904"/>
      <w:bookmarkStart w:id="353" w:name="_Toc29375983"/>
      <w:bookmarkStart w:id="354" w:name="_Toc37231853"/>
      <w:bookmarkStart w:id="355" w:name="_Toc46501908"/>
      <w:bookmarkStart w:id="356" w:name="_Toc51971256"/>
      <w:bookmarkStart w:id="357" w:name="_Toc52551239"/>
      <w:bookmarkStart w:id="358" w:name="_Toc219280731"/>
      <w:r w:rsidRPr="00F92F6B">
        <w:t>5.1</w:t>
      </w:r>
      <w:r w:rsidRPr="00F92F6B">
        <w:tab/>
        <w:t>Waveform, numerology and frame structure</w:t>
      </w:r>
      <w:bookmarkEnd w:id="352"/>
      <w:bookmarkEnd w:id="353"/>
      <w:bookmarkEnd w:id="354"/>
      <w:bookmarkEnd w:id="355"/>
      <w:bookmarkEnd w:id="356"/>
      <w:bookmarkEnd w:id="357"/>
      <w:bookmarkEnd w:id="358"/>
    </w:p>
    <w:p w14:paraId="3BBFF45F" w14:textId="59C25B26" w:rsidR="00763869" w:rsidRPr="00F92F6B" w:rsidRDefault="00763869" w:rsidP="00763869">
      <w:r w:rsidRPr="00F92F6B">
        <w:t xml:space="preserve">The downlink transmission waveform is conventional OFDM using a </w:t>
      </w:r>
      <w:r w:rsidR="00385EF6" w:rsidRPr="00F92F6B">
        <w:t>C</w:t>
      </w:r>
      <w:r w:rsidRPr="00F92F6B">
        <w:t xml:space="preserve">yclic </w:t>
      </w:r>
      <w:r w:rsidR="00385EF6" w:rsidRPr="00F92F6B">
        <w:t>P</w:t>
      </w:r>
      <w:r w:rsidRPr="00F92F6B">
        <w:t>refix</w:t>
      </w:r>
      <w:r w:rsidRPr="00F92F6B">
        <w:rPr>
          <w:lang w:eastAsia="x-none"/>
        </w:rPr>
        <w:t xml:space="preserve">. </w:t>
      </w:r>
      <w:r w:rsidRPr="00F92F6B">
        <w:t xml:space="preserve">The uplink transmission waveform is conventional OFDM using a </w:t>
      </w:r>
      <w:r w:rsidR="00385EF6" w:rsidRPr="00F92F6B">
        <w:t>CP</w:t>
      </w:r>
      <w:r w:rsidRPr="00F92F6B">
        <w:t xml:space="preserve"> with a transform precoding function performing DFT spreading that can be disabled or enabled.</w:t>
      </w:r>
      <w:r w:rsidR="004C03F1" w:rsidRPr="00F92F6B">
        <w:t xml:space="preserve"> For operation with shared spectrum channel access</w:t>
      </w:r>
      <w:r w:rsidR="00481CF9" w:rsidRPr="00F92F6B">
        <w:t xml:space="preserve"> in FR1</w:t>
      </w:r>
      <w:r w:rsidR="004C03F1" w:rsidRPr="00F92F6B">
        <w:t>, the uplink transmission waveform subcarrier mapping can map to subcarriers in one or more PRB interlaces.</w:t>
      </w:r>
    </w:p>
    <w:p w14:paraId="4E0EC657" w14:textId="77777777" w:rsidR="00763869" w:rsidRPr="00F92F6B" w:rsidRDefault="006159B0" w:rsidP="0065306B">
      <w:pPr>
        <w:pStyle w:val="TH"/>
      </w:pPr>
      <w:r w:rsidRPr="00F92F6B">
        <w:rPr>
          <w:noProof/>
        </w:rPr>
        <w:object w:dxaOrig="6862" w:dyaOrig="1199" w14:anchorId="246FA43A">
          <v:shape id="_x0000_i1046" type="#_x0000_t75" style="width:343.45pt;height:60pt" o:ole="">
            <v:imagedata r:id="rId55" o:title=""/>
          </v:shape>
          <o:OLEObject Type="Embed" ProgID="Visio.Drawing.11" ShapeID="_x0000_i1046" DrawAspect="Content" ObjectID="_1829898637" r:id="rId56"/>
        </w:object>
      </w:r>
    </w:p>
    <w:p w14:paraId="27DBCBAD" w14:textId="77777777" w:rsidR="00763869" w:rsidRPr="00F92F6B" w:rsidRDefault="00763869" w:rsidP="00763869">
      <w:pPr>
        <w:pStyle w:val="TF"/>
      </w:pPr>
      <w:r w:rsidRPr="00F92F6B">
        <w:t>Figure 5.1-1: Transmitter block diagram for CP-OFDM with optional DFT-spreading</w:t>
      </w:r>
    </w:p>
    <w:p w14:paraId="36217E0B" w14:textId="5ADBA7E1" w:rsidR="00763869" w:rsidRPr="00F92F6B" w:rsidRDefault="00763869" w:rsidP="00A572E4">
      <w:bookmarkStart w:id="359" w:name="_MCCTEMPBM_CRPT83880002___7"/>
      <w:r w:rsidRPr="00F92F6B">
        <w:rPr>
          <w:lang w:eastAsia="x-none"/>
        </w:rPr>
        <w:t xml:space="preserve">The numerology is based on exponentially scalable sub-carrier spacing </w:t>
      </w:r>
      <w:r w:rsidRPr="00F92F6B">
        <w:rPr>
          <w:i/>
          <w:iCs/>
        </w:rPr>
        <w:sym w:font="Symbol" w:char="F044"/>
      </w:r>
      <w:r w:rsidRPr="00F92F6B">
        <w:rPr>
          <w:i/>
          <w:iCs/>
        </w:rPr>
        <w:t>f</w:t>
      </w:r>
      <w:r w:rsidRPr="00F92F6B">
        <w:t xml:space="preserve"> = 2</w:t>
      </w:r>
      <w:r w:rsidRPr="00F92F6B">
        <w:rPr>
          <w:i/>
          <w:vertAlign w:val="superscript"/>
        </w:rPr>
        <w:t>µ</w:t>
      </w:r>
      <w:r w:rsidRPr="00F92F6B">
        <w:t xml:space="preserve"> × 15 kHz with </w:t>
      </w:r>
      <w:r w:rsidRPr="00F92F6B">
        <w:rPr>
          <w:i/>
        </w:rPr>
        <w:t>µ</w:t>
      </w:r>
      <w:r w:rsidRPr="00F92F6B">
        <w:t>={0,1,3,4</w:t>
      </w:r>
      <w:r w:rsidR="00481CF9" w:rsidRPr="00F92F6B">
        <w:t>,5,6</w:t>
      </w:r>
      <w:r w:rsidRPr="00F92F6B">
        <w:t xml:space="preserve">} for PSS, SSS and PBCH and </w:t>
      </w:r>
      <w:r w:rsidRPr="00F92F6B">
        <w:rPr>
          <w:i/>
        </w:rPr>
        <w:t>µ</w:t>
      </w:r>
      <w:r w:rsidRPr="00F92F6B">
        <w:t>={0,1,2,3</w:t>
      </w:r>
      <w:r w:rsidR="00481CF9" w:rsidRPr="00F92F6B">
        <w:t>,5,6</w:t>
      </w:r>
      <w:r w:rsidRPr="00F92F6B">
        <w:t xml:space="preserve">} for other channels. Normal CP is supported for all sub-carrier spacings, Extended CP is supported for </w:t>
      </w:r>
      <w:r w:rsidRPr="00F92F6B">
        <w:rPr>
          <w:i/>
        </w:rPr>
        <w:t>µ</w:t>
      </w:r>
      <w:r w:rsidRPr="00F92F6B">
        <w:t xml:space="preserve">=2. 12 consecutive sub-carriers form a </w:t>
      </w:r>
      <w:r w:rsidR="00CE28FA" w:rsidRPr="00F92F6B">
        <w:t>P</w:t>
      </w:r>
      <w:r w:rsidRPr="00F92F6B">
        <w:t xml:space="preserve">hysical </w:t>
      </w:r>
      <w:r w:rsidR="00CE28FA" w:rsidRPr="00F92F6B">
        <w:t>R</w:t>
      </w:r>
      <w:r w:rsidRPr="00F92F6B">
        <w:t xml:space="preserve">esource </w:t>
      </w:r>
      <w:r w:rsidR="00CE28FA" w:rsidRPr="00F92F6B">
        <w:t>B</w:t>
      </w:r>
      <w:r w:rsidRPr="00F92F6B">
        <w:t>lock (PRB). Up to 275 PRBs are supported on a carrier.</w:t>
      </w:r>
    </w:p>
    <w:bookmarkEnd w:id="359"/>
    <w:p w14:paraId="3DED4FCD" w14:textId="77777777" w:rsidR="00763869" w:rsidRPr="00F92F6B" w:rsidRDefault="00763869" w:rsidP="00763869">
      <w:pPr>
        <w:pStyle w:val="TH"/>
        <w:rPr>
          <w:lang w:eastAsia="en-US"/>
        </w:rPr>
      </w:pPr>
      <w:r w:rsidRPr="00F92F6B">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6C004A" w:rsidRPr="00F92F6B"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F92F6B" w:rsidRDefault="00317C49" w:rsidP="00CD10C0">
            <w:pPr>
              <w:pStyle w:val="TAH"/>
              <w:rPr>
                <w:rFonts w:eastAsia="Batang"/>
              </w:rPr>
            </w:pPr>
            <w:r w:rsidRPr="00F92F6B">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F92F6B" w:rsidRDefault="00317C49" w:rsidP="00CD10C0">
            <w:pPr>
              <w:pStyle w:val="TAH"/>
              <w:rPr>
                <w:rFonts w:eastAsia="Batang"/>
              </w:rPr>
            </w:pPr>
            <w:r w:rsidRPr="00F92F6B">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F92F6B" w:rsidRDefault="00385EF6" w:rsidP="00CD10C0">
            <w:pPr>
              <w:pStyle w:val="TAH"/>
              <w:rPr>
                <w:rFonts w:eastAsia="Batang"/>
              </w:rPr>
            </w:pPr>
            <w:r w:rsidRPr="00F92F6B">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F92F6B" w:rsidRDefault="00763869" w:rsidP="00CD10C0">
            <w:pPr>
              <w:pStyle w:val="TAH"/>
              <w:rPr>
                <w:rFonts w:eastAsia="Batang"/>
              </w:rPr>
            </w:pPr>
            <w:r w:rsidRPr="00F92F6B">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F92F6B" w:rsidRDefault="00763869" w:rsidP="00CD10C0">
            <w:pPr>
              <w:pStyle w:val="TAH"/>
              <w:rPr>
                <w:rFonts w:eastAsia="Batang"/>
              </w:rPr>
            </w:pPr>
            <w:r w:rsidRPr="00F92F6B">
              <w:rPr>
                <w:rFonts w:eastAsia="Batang"/>
              </w:rPr>
              <w:t>Supported for synch</w:t>
            </w:r>
          </w:p>
        </w:tc>
      </w:tr>
      <w:tr w:rsidR="006C004A" w:rsidRPr="00F92F6B"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F92F6B" w:rsidRDefault="00763869" w:rsidP="00CD10C0">
            <w:pPr>
              <w:pStyle w:val="TAC"/>
              <w:rPr>
                <w:rFonts w:eastAsia="Batang"/>
              </w:rPr>
            </w:pPr>
            <w:r w:rsidRPr="00F92F6B">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F92F6B" w:rsidRDefault="00763869" w:rsidP="00CD10C0">
            <w:pPr>
              <w:pStyle w:val="TAC"/>
              <w:rPr>
                <w:rFonts w:eastAsia="Batang"/>
              </w:rPr>
            </w:pPr>
            <w:r w:rsidRPr="00F92F6B">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F92F6B" w:rsidRDefault="00763869" w:rsidP="0065306B">
            <w:pPr>
              <w:pStyle w:val="TAC"/>
              <w:rPr>
                <w:rFonts w:eastAsia="Batang"/>
              </w:rPr>
            </w:pPr>
            <w:r w:rsidRPr="00F92F6B">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F92F6B" w:rsidRDefault="00763869" w:rsidP="0065306B">
            <w:pPr>
              <w:pStyle w:val="TAC"/>
              <w:rPr>
                <w:rFonts w:eastAsia="Batang"/>
              </w:rPr>
            </w:pPr>
            <w:r w:rsidRPr="00F92F6B">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F92F6B" w:rsidRDefault="00763869" w:rsidP="0065306B">
            <w:pPr>
              <w:pStyle w:val="TAC"/>
              <w:rPr>
                <w:rFonts w:eastAsia="Batang"/>
              </w:rPr>
            </w:pPr>
            <w:r w:rsidRPr="00F92F6B">
              <w:rPr>
                <w:rFonts w:eastAsia="Batang"/>
              </w:rPr>
              <w:t>Yes</w:t>
            </w:r>
          </w:p>
        </w:tc>
      </w:tr>
      <w:tr w:rsidR="006C004A" w:rsidRPr="00F92F6B"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F92F6B" w:rsidRDefault="00763869" w:rsidP="00CD10C0">
            <w:pPr>
              <w:pStyle w:val="TAC"/>
              <w:rPr>
                <w:rFonts w:eastAsia="Batang"/>
              </w:rPr>
            </w:pPr>
            <w:r w:rsidRPr="00F92F6B">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F92F6B" w:rsidRDefault="00763869" w:rsidP="00CD10C0">
            <w:pPr>
              <w:pStyle w:val="TAC"/>
              <w:rPr>
                <w:rFonts w:eastAsia="Batang"/>
              </w:rPr>
            </w:pPr>
            <w:r w:rsidRPr="00F92F6B">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F92F6B" w:rsidRDefault="00763869" w:rsidP="0065306B">
            <w:pPr>
              <w:pStyle w:val="TAC"/>
              <w:rPr>
                <w:rFonts w:eastAsia="Batang"/>
              </w:rPr>
            </w:pPr>
            <w:r w:rsidRPr="00F92F6B">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F92F6B" w:rsidRDefault="00763869" w:rsidP="0065306B">
            <w:pPr>
              <w:pStyle w:val="TAC"/>
              <w:rPr>
                <w:rFonts w:eastAsia="Batang"/>
              </w:rPr>
            </w:pPr>
            <w:r w:rsidRPr="00F92F6B">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F92F6B" w:rsidRDefault="00763869" w:rsidP="0065306B">
            <w:pPr>
              <w:pStyle w:val="TAC"/>
              <w:rPr>
                <w:rFonts w:eastAsia="Batang"/>
              </w:rPr>
            </w:pPr>
            <w:r w:rsidRPr="00F92F6B">
              <w:rPr>
                <w:rFonts w:eastAsia="Batang"/>
              </w:rPr>
              <w:t>Yes</w:t>
            </w:r>
          </w:p>
        </w:tc>
      </w:tr>
      <w:tr w:rsidR="006C004A" w:rsidRPr="00F92F6B"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F92F6B" w:rsidRDefault="00763869" w:rsidP="00CD10C0">
            <w:pPr>
              <w:pStyle w:val="TAC"/>
              <w:rPr>
                <w:rFonts w:eastAsia="Batang"/>
              </w:rPr>
            </w:pPr>
            <w:r w:rsidRPr="00F92F6B">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F92F6B" w:rsidRDefault="00763869" w:rsidP="00CD10C0">
            <w:pPr>
              <w:pStyle w:val="TAC"/>
              <w:rPr>
                <w:rFonts w:eastAsia="Batang"/>
              </w:rPr>
            </w:pPr>
            <w:r w:rsidRPr="00F92F6B">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F92F6B" w:rsidRDefault="00763869" w:rsidP="0065306B">
            <w:pPr>
              <w:pStyle w:val="TAC"/>
              <w:rPr>
                <w:rFonts w:eastAsia="Batang"/>
              </w:rPr>
            </w:pPr>
            <w:r w:rsidRPr="00F92F6B">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F92F6B" w:rsidRDefault="00763869" w:rsidP="0065306B">
            <w:pPr>
              <w:pStyle w:val="TAC"/>
              <w:rPr>
                <w:rFonts w:eastAsia="Batang"/>
              </w:rPr>
            </w:pPr>
            <w:r w:rsidRPr="00F92F6B">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F92F6B" w:rsidRDefault="00763869" w:rsidP="0065306B">
            <w:pPr>
              <w:pStyle w:val="TAC"/>
              <w:rPr>
                <w:rFonts w:eastAsia="Batang"/>
              </w:rPr>
            </w:pPr>
            <w:r w:rsidRPr="00F92F6B">
              <w:rPr>
                <w:rFonts w:eastAsia="Batang"/>
              </w:rPr>
              <w:t>No</w:t>
            </w:r>
          </w:p>
        </w:tc>
      </w:tr>
      <w:tr w:rsidR="006C004A" w:rsidRPr="00F92F6B"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F92F6B" w:rsidRDefault="00763869" w:rsidP="00CD10C0">
            <w:pPr>
              <w:pStyle w:val="TAC"/>
              <w:rPr>
                <w:rFonts w:eastAsia="Batang"/>
              </w:rPr>
            </w:pPr>
            <w:r w:rsidRPr="00F92F6B">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F92F6B" w:rsidRDefault="00763869" w:rsidP="00CD10C0">
            <w:pPr>
              <w:pStyle w:val="TAC"/>
              <w:rPr>
                <w:rFonts w:eastAsia="Batang"/>
              </w:rPr>
            </w:pPr>
            <w:r w:rsidRPr="00F92F6B">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F92F6B" w:rsidRDefault="00763869" w:rsidP="0065306B">
            <w:pPr>
              <w:pStyle w:val="TAC"/>
              <w:rPr>
                <w:rFonts w:eastAsia="Batang"/>
              </w:rPr>
            </w:pPr>
            <w:r w:rsidRPr="00F92F6B">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F92F6B" w:rsidRDefault="00763869" w:rsidP="0065306B">
            <w:pPr>
              <w:pStyle w:val="TAC"/>
              <w:rPr>
                <w:rFonts w:eastAsia="Batang"/>
              </w:rPr>
            </w:pPr>
            <w:r w:rsidRPr="00F92F6B">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F92F6B" w:rsidRDefault="00763869" w:rsidP="0065306B">
            <w:pPr>
              <w:pStyle w:val="TAC"/>
              <w:rPr>
                <w:rFonts w:eastAsia="Batang"/>
              </w:rPr>
            </w:pPr>
            <w:r w:rsidRPr="00F92F6B">
              <w:rPr>
                <w:rFonts w:eastAsia="Batang"/>
              </w:rPr>
              <w:t>Yes</w:t>
            </w:r>
          </w:p>
        </w:tc>
      </w:tr>
      <w:tr w:rsidR="006C004A" w:rsidRPr="00F92F6B"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F92F6B" w:rsidRDefault="00763869" w:rsidP="00CD10C0">
            <w:pPr>
              <w:pStyle w:val="TAC"/>
              <w:rPr>
                <w:rFonts w:eastAsia="Batang"/>
              </w:rPr>
            </w:pPr>
            <w:r w:rsidRPr="00F92F6B">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F92F6B" w:rsidRDefault="00763869" w:rsidP="00CD10C0">
            <w:pPr>
              <w:pStyle w:val="TAC"/>
              <w:rPr>
                <w:rFonts w:eastAsia="Batang"/>
              </w:rPr>
            </w:pPr>
            <w:r w:rsidRPr="00F92F6B">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F92F6B" w:rsidRDefault="00763869" w:rsidP="0065306B">
            <w:pPr>
              <w:pStyle w:val="TAC"/>
              <w:rPr>
                <w:rFonts w:eastAsia="Batang"/>
              </w:rPr>
            </w:pPr>
            <w:r w:rsidRPr="00F92F6B">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F92F6B" w:rsidRDefault="00763869" w:rsidP="0065306B">
            <w:pPr>
              <w:pStyle w:val="TAC"/>
              <w:rPr>
                <w:rFonts w:eastAsia="Batang"/>
              </w:rPr>
            </w:pPr>
            <w:r w:rsidRPr="00F92F6B">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F92F6B" w:rsidRDefault="00763869" w:rsidP="0065306B">
            <w:pPr>
              <w:pStyle w:val="TAC"/>
              <w:rPr>
                <w:rFonts w:eastAsia="Batang"/>
              </w:rPr>
            </w:pPr>
            <w:r w:rsidRPr="00F92F6B">
              <w:rPr>
                <w:rFonts w:eastAsia="Batang"/>
              </w:rPr>
              <w:t>Yes</w:t>
            </w:r>
          </w:p>
        </w:tc>
      </w:tr>
      <w:tr w:rsidR="006C004A" w:rsidRPr="00F92F6B"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F92F6B" w:rsidRDefault="00481CF9" w:rsidP="00A76193">
            <w:pPr>
              <w:pStyle w:val="TAC"/>
              <w:rPr>
                <w:rFonts w:eastAsia="Batang"/>
              </w:rPr>
            </w:pPr>
            <w:r w:rsidRPr="00F92F6B">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F92F6B" w:rsidRDefault="00481CF9" w:rsidP="00A76193">
            <w:pPr>
              <w:pStyle w:val="TAC"/>
              <w:rPr>
                <w:rFonts w:eastAsia="Batang"/>
              </w:rPr>
            </w:pPr>
            <w:r w:rsidRPr="00F92F6B">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F92F6B" w:rsidRDefault="00481CF9" w:rsidP="00A76193">
            <w:pPr>
              <w:pStyle w:val="TAC"/>
              <w:rPr>
                <w:rFonts w:eastAsia="Batang"/>
              </w:rPr>
            </w:pPr>
            <w:r w:rsidRPr="00F92F6B">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F92F6B" w:rsidRDefault="00481CF9" w:rsidP="00A76193">
            <w:pPr>
              <w:pStyle w:val="TAC"/>
              <w:rPr>
                <w:rFonts w:eastAsia="Batang"/>
              </w:rPr>
            </w:pPr>
            <w:r w:rsidRPr="00F92F6B">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F92F6B" w:rsidRDefault="00481CF9" w:rsidP="00A76193">
            <w:pPr>
              <w:pStyle w:val="TAC"/>
              <w:rPr>
                <w:rFonts w:eastAsia="Batang"/>
              </w:rPr>
            </w:pPr>
            <w:r w:rsidRPr="00F92F6B">
              <w:rPr>
                <w:rFonts w:eastAsia="Batang"/>
              </w:rPr>
              <w:t>Yes</w:t>
            </w:r>
          </w:p>
        </w:tc>
      </w:tr>
      <w:tr w:rsidR="00425751" w:rsidRPr="00F92F6B"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F92F6B" w:rsidRDefault="00481CF9" w:rsidP="00A76193">
            <w:pPr>
              <w:pStyle w:val="TAC"/>
              <w:rPr>
                <w:rFonts w:eastAsia="Batang"/>
              </w:rPr>
            </w:pPr>
            <w:r w:rsidRPr="00F92F6B">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F92F6B" w:rsidRDefault="00481CF9" w:rsidP="00A76193">
            <w:pPr>
              <w:pStyle w:val="TAC"/>
              <w:rPr>
                <w:rFonts w:eastAsia="Batang"/>
              </w:rPr>
            </w:pPr>
            <w:r w:rsidRPr="00F92F6B">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F92F6B" w:rsidRDefault="00481CF9" w:rsidP="00A76193">
            <w:pPr>
              <w:pStyle w:val="TAC"/>
              <w:rPr>
                <w:rFonts w:eastAsia="Batang"/>
              </w:rPr>
            </w:pPr>
            <w:r w:rsidRPr="00F92F6B">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F92F6B" w:rsidRDefault="00481CF9" w:rsidP="00A76193">
            <w:pPr>
              <w:pStyle w:val="TAC"/>
              <w:rPr>
                <w:rFonts w:eastAsia="Batang"/>
              </w:rPr>
            </w:pPr>
            <w:r w:rsidRPr="00F92F6B">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F92F6B" w:rsidRDefault="00481CF9" w:rsidP="00A76193">
            <w:pPr>
              <w:pStyle w:val="TAC"/>
              <w:rPr>
                <w:rFonts w:eastAsia="Batang"/>
              </w:rPr>
            </w:pPr>
            <w:r w:rsidRPr="00F92F6B">
              <w:rPr>
                <w:rFonts w:eastAsia="Batang"/>
              </w:rPr>
              <w:t>Yes</w:t>
            </w:r>
          </w:p>
        </w:tc>
      </w:tr>
    </w:tbl>
    <w:p w14:paraId="03D7645D" w14:textId="77777777" w:rsidR="00763869" w:rsidRPr="00F92F6B" w:rsidRDefault="00763869" w:rsidP="00763869"/>
    <w:p w14:paraId="7931F576" w14:textId="65B08724" w:rsidR="00763869" w:rsidRPr="00F92F6B" w:rsidRDefault="008958D5" w:rsidP="00763869">
      <w:r w:rsidRPr="00F92F6B">
        <w:t>The UE may be configured with one or more bandwidth parts on a given component carrier, of which only one can be active at a time, as described in clauses 7.8 and 6.10 respectively.</w:t>
      </w:r>
      <w:r w:rsidR="00763869" w:rsidRPr="00F92F6B">
        <w:t xml:space="preserve"> </w:t>
      </w:r>
      <w:r w:rsidRPr="00F92F6B">
        <w:t xml:space="preserve">The active </w:t>
      </w:r>
      <w:r w:rsidR="00763869" w:rsidRPr="00F92F6B">
        <w:t>bandwidth part defines the UE</w:t>
      </w:r>
      <w:r w:rsidR="00240746" w:rsidRPr="00F92F6B">
        <w:t>'</w:t>
      </w:r>
      <w:r w:rsidR="00763869" w:rsidRPr="00F92F6B">
        <w:t>s operating bandwidth within the cell</w:t>
      </w:r>
      <w:r w:rsidR="00240746" w:rsidRPr="00F92F6B">
        <w:t>'</w:t>
      </w:r>
      <w:r w:rsidR="00763869" w:rsidRPr="00F92F6B">
        <w:t>s operating bandwidth. For initial access, and until the UE</w:t>
      </w:r>
      <w:r w:rsidR="00240746" w:rsidRPr="00F92F6B">
        <w:t>'</w:t>
      </w:r>
      <w:r w:rsidR="00763869" w:rsidRPr="00F92F6B">
        <w:t>s configuration in a cell is received, initial bandwidth part detected from system information is used.</w:t>
      </w:r>
    </w:p>
    <w:p w14:paraId="0CA29A1E" w14:textId="77777777" w:rsidR="00763869" w:rsidRPr="00F92F6B" w:rsidRDefault="00763869" w:rsidP="00763869">
      <w:pPr>
        <w:rPr>
          <w:lang w:eastAsia="en-US"/>
        </w:rPr>
      </w:pPr>
      <w:r w:rsidRPr="00F92F6B">
        <w:t xml:space="preserve">Downlink and uplink transmissions are organized into frames with 10 </w:t>
      </w:r>
      <w:proofErr w:type="spellStart"/>
      <w:r w:rsidRPr="00F92F6B">
        <w:t>ms</w:t>
      </w:r>
      <w:proofErr w:type="spellEnd"/>
      <w:r w:rsidRPr="00F92F6B">
        <w:t xml:space="preserve"> duration, consisting of ten 1 </w:t>
      </w:r>
      <w:proofErr w:type="spellStart"/>
      <w:r w:rsidRPr="00F92F6B">
        <w:t>ms</w:t>
      </w:r>
      <w:proofErr w:type="spellEnd"/>
      <w:r w:rsidRPr="00F92F6B">
        <w:t xml:space="preserve"> subframes. Each frame is divided into two equally-sized half-frames of five subframes each</w:t>
      </w:r>
      <w:r w:rsidR="008958D5" w:rsidRPr="00F92F6B">
        <w:t>. The slot duration is 14 symbols with Normal CP and 12 symbols with Extended CP, and scales in time as a function of the used sub-carrier spacing so that there is always an integer number of slots in a subframe</w:t>
      </w:r>
      <w:r w:rsidRPr="00F92F6B">
        <w:t>.</w:t>
      </w:r>
    </w:p>
    <w:p w14:paraId="54FF3A41" w14:textId="77777777" w:rsidR="00763869" w:rsidRPr="00F92F6B" w:rsidRDefault="00763869" w:rsidP="00763869">
      <w:pPr>
        <w:rPr>
          <w:lang w:eastAsia="ko-KR"/>
        </w:rPr>
      </w:pPr>
      <w:r w:rsidRPr="00F92F6B">
        <w:t xml:space="preserve">Timing Advance </w:t>
      </w:r>
      <w:r w:rsidRPr="00F92F6B">
        <w:rPr>
          <w:i/>
        </w:rPr>
        <w:t>TA</w:t>
      </w:r>
      <w:r w:rsidRPr="00F92F6B">
        <w:t xml:space="preserve"> is used to adjust the uplink frame timing relative to the downlink frame timing</w:t>
      </w:r>
      <w:r w:rsidR="008958D5" w:rsidRPr="00F92F6B">
        <w:t>.</w:t>
      </w:r>
    </w:p>
    <w:p w14:paraId="5E6AA2C8" w14:textId="77777777" w:rsidR="00763869" w:rsidRPr="00F92F6B" w:rsidRDefault="008958D5" w:rsidP="00763869">
      <w:pPr>
        <w:pStyle w:val="TH"/>
        <w:rPr>
          <w:lang w:eastAsia="en-US"/>
        </w:rPr>
      </w:pPr>
      <w:r w:rsidRPr="00F92F6B">
        <w:rPr>
          <w:noProof/>
        </w:rPr>
        <w:object w:dxaOrig="6720" w:dyaOrig="2191" w14:anchorId="1C0BC579">
          <v:shape id="_x0000_i1047" type="#_x0000_t75" style="width:270.8pt;height:89.3pt" o:ole="">
            <v:imagedata r:id="rId59" o:title=""/>
          </v:shape>
          <o:OLEObject Type="Embed" ProgID="Visio.Drawing.11" ShapeID="_x0000_i1047" DrawAspect="Content" ObjectID="_1829898638" r:id="rId60"/>
        </w:object>
      </w:r>
    </w:p>
    <w:p w14:paraId="3BF3C453" w14:textId="77777777" w:rsidR="00763869" w:rsidRPr="00F92F6B" w:rsidRDefault="00763869" w:rsidP="00763869">
      <w:pPr>
        <w:pStyle w:val="TF"/>
      </w:pPr>
      <w:r w:rsidRPr="00F92F6B">
        <w:t>Figure 5.1-2: Uplink-downlink timing relation</w:t>
      </w:r>
    </w:p>
    <w:p w14:paraId="11BF6CB0" w14:textId="77777777" w:rsidR="00763869" w:rsidRPr="00F92F6B" w:rsidRDefault="008958D5" w:rsidP="00763869">
      <w:r w:rsidRPr="00F92F6B">
        <w:t>Operation on both paired and unpaired spectrum is</w:t>
      </w:r>
      <w:r w:rsidR="00763869" w:rsidRPr="00F92F6B">
        <w:t xml:space="preserve"> supported.</w:t>
      </w:r>
    </w:p>
    <w:p w14:paraId="77B948D1" w14:textId="77777777" w:rsidR="00763869" w:rsidRPr="00F92F6B" w:rsidRDefault="00763869" w:rsidP="00763869">
      <w:pPr>
        <w:pStyle w:val="Heading2"/>
      </w:pPr>
      <w:bookmarkStart w:id="360" w:name="_Toc20387905"/>
      <w:bookmarkStart w:id="361" w:name="_Toc29375984"/>
      <w:bookmarkStart w:id="362" w:name="_Toc37231854"/>
      <w:bookmarkStart w:id="363" w:name="_Toc46501909"/>
      <w:bookmarkStart w:id="364" w:name="_Toc51971257"/>
      <w:bookmarkStart w:id="365" w:name="_Toc52551240"/>
      <w:bookmarkStart w:id="366" w:name="_Toc219280732"/>
      <w:r w:rsidRPr="00F92F6B">
        <w:t>5.2</w:t>
      </w:r>
      <w:r w:rsidRPr="00F92F6B">
        <w:tab/>
        <w:t>Downlink</w:t>
      </w:r>
      <w:bookmarkEnd w:id="360"/>
      <w:bookmarkEnd w:id="361"/>
      <w:bookmarkEnd w:id="362"/>
      <w:bookmarkEnd w:id="363"/>
      <w:bookmarkEnd w:id="364"/>
      <w:bookmarkEnd w:id="365"/>
      <w:bookmarkEnd w:id="366"/>
    </w:p>
    <w:p w14:paraId="1A2B7290" w14:textId="77777777" w:rsidR="00763869" w:rsidRPr="00F92F6B" w:rsidRDefault="00763869" w:rsidP="00763869">
      <w:pPr>
        <w:pStyle w:val="Heading3"/>
      </w:pPr>
      <w:bookmarkStart w:id="367" w:name="_Toc20387906"/>
      <w:bookmarkStart w:id="368" w:name="_Toc29375985"/>
      <w:bookmarkStart w:id="369" w:name="_Toc37231855"/>
      <w:bookmarkStart w:id="370" w:name="_Toc46501910"/>
      <w:bookmarkStart w:id="371" w:name="_Toc51971258"/>
      <w:bookmarkStart w:id="372" w:name="_Toc52551241"/>
      <w:bookmarkStart w:id="373" w:name="_Toc219280733"/>
      <w:r w:rsidRPr="00F92F6B">
        <w:t>5.2.1</w:t>
      </w:r>
      <w:r w:rsidRPr="00F92F6B">
        <w:tab/>
        <w:t>Downlink transmission scheme</w:t>
      </w:r>
      <w:bookmarkEnd w:id="367"/>
      <w:bookmarkEnd w:id="368"/>
      <w:bookmarkEnd w:id="369"/>
      <w:bookmarkEnd w:id="370"/>
      <w:bookmarkEnd w:id="371"/>
      <w:bookmarkEnd w:id="372"/>
      <w:bookmarkEnd w:id="373"/>
    </w:p>
    <w:p w14:paraId="0FD6C2E0" w14:textId="37AEA82D" w:rsidR="00763869" w:rsidRPr="00F92F6B" w:rsidRDefault="008958D5" w:rsidP="0065306B">
      <w:r w:rsidRPr="00F92F6B">
        <w:t>Demodulation Reference Signal (</w:t>
      </w:r>
      <w:r w:rsidR="00763869" w:rsidRPr="00F92F6B">
        <w:t>DMRS</w:t>
      </w:r>
      <w:r w:rsidRPr="00F92F6B">
        <w:t>)</w:t>
      </w:r>
      <w:r w:rsidR="00763869" w:rsidRPr="00F92F6B">
        <w:t xml:space="preserve"> based spatial multiplexing is supported for </w:t>
      </w:r>
      <w:r w:rsidRPr="00F92F6B">
        <w:t>Physical Downlink Shared Channel (</w:t>
      </w:r>
      <w:r w:rsidR="00763869" w:rsidRPr="00F92F6B">
        <w:t>PDSCH</w:t>
      </w:r>
      <w:r w:rsidRPr="00F92F6B">
        <w:t>)</w:t>
      </w:r>
      <w:r w:rsidR="00763869" w:rsidRPr="00F92F6B">
        <w:t>. Up to 8</w:t>
      </w:r>
      <w:r w:rsidR="00A51876" w:rsidRPr="00F92F6B">
        <w:t>,</w:t>
      </w:r>
      <w:r w:rsidR="00763869" w:rsidRPr="00F92F6B">
        <w:t xml:space="preserve"> 12</w:t>
      </w:r>
      <w:r w:rsidR="00A51876" w:rsidRPr="00F92F6B">
        <w:t>, 16 and 24</w:t>
      </w:r>
      <w:r w:rsidR="00763869" w:rsidRPr="00F92F6B">
        <w:t xml:space="preserve"> orthogonal DL DMRS ports are supported </w:t>
      </w:r>
      <w:r w:rsidRPr="00F92F6B">
        <w:t xml:space="preserve">for </w:t>
      </w:r>
      <w:r w:rsidR="00763869" w:rsidRPr="00F92F6B">
        <w:t>type 1</w:t>
      </w:r>
      <w:r w:rsidR="00A51876" w:rsidRPr="00F92F6B">
        <w:t>,</w:t>
      </w:r>
      <w:r w:rsidR="00763869" w:rsidRPr="00F92F6B">
        <w:t xml:space="preserve"> type 2</w:t>
      </w:r>
      <w:r w:rsidR="00A51876" w:rsidRPr="00F92F6B">
        <w:t>, enhanced type 1, and enhanced type 2</w:t>
      </w:r>
      <w:r w:rsidR="00763869" w:rsidRPr="00F92F6B">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F92F6B">
        <w:t>er transmissions.</w:t>
      </w:r>
    </w:p>
    <w:p w14:paraId="3CFEC692" w14:textId="77777777" w:rsidR="008958D5" w:rsidRPr="00F92F6B" w:rsidRDefault="00763869" w:rsidP="008958D5">
      <w:r w:rsidRPr="00F92F6B">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F92F6B">
        <w:t>Physical Resource Blocks (</w:t>
      </w:r>
      <w:r w:rsidRPr="00F92F6B">
        <w:t>PRBs</w:t>
      </w:r>
      <w:r w:rsidR="008958D5" w:rsidRPr="00F92F6B">
        <w:t>)</w:t>
      </w:r>
      <w:r w:rsidRPr="00F92F6B">
        <w:t xml:space="preserve"> denoted Precod</w:t>
      </w:r>
      <w:r w:rsidR="002B49A4" w:rsidRPr="00F92F6B">
        <w:t>ing Resource Block Group (PRG).</w:t>
      </w:r>
    </w:p>
    <w:p w14:paraId="1514958D" w14:textId="77777777" w:rsidR="008958D5" w:rsidRPr="00F92F6B" w:rsidRDefault="008958D5" w:rsidP="008958D5">
      <w:r w:rsidRPr="00F92F6B">
        <w:t>Transmission durations from 2 to 14 symbols in a slot is supported.</w:t>
      </w:r>
    </w:p>
    <w:p w14:paraId="51B9F2C7" w14:textId="77777777" w:rsidR="00763869" w:rsidRPr="00F92F6B" w:rsidRDefault="008958D5" w:rsidP="008958D5">
      <w:r w:rsidRPr="00F92F6B">
        <w:t xml:space="preserve">Aggregation of multiple slots with </w:t>
      </w:r>
      <w:r w:rsidR="00CE28FA" w:rsidRPr="00F92F6B">
        <w:t>T</w:t>
      </w:r>
      <w:r w:rsidRPr="00F92F6B">
        <w:t xml:space="preserve">ransport </w:t>
      </w:r>
      <w:r w:rsidR="00CE28FA" w:rsidRPr="00F92F6B">
        <w:t>B</w:t>
      </w:r>
      <w:r w:rsidRPr="00F92F6B">
        <w:t>lock (TB) repetition is supported.</w:t>
      </w:r>
    </w:p>
    <w:p w14:paraId="65A38ABE" w14:textId="77777777" w:rsidR="00763869" w:rsidRPr="00F92F6B" w:rsidRDefault="00763869" w:rsidP="00763869">
      <w:pPr>
        <w:pStyle w:val="Heading3"/>
      </w:pPr>
      <w:bookmarkStart w:id="374" w:name="_Toc20387907"/>
      <w:bookmarkStart w:id="375" w:name="_Toc29375986"/>
      <w:bookmarkStart w:id="376" w:name="_Toc37231856"/>
      <w:bookmarkStart w:id="377" w:name="_Toc46501911"/>
      <w:bookmarkStart w:id="378" w:name="_Toc51971259"/>
      <w:bookmarkStart w:id="379" w:name="_Toc52551242"/>
      <w:bookmarkStart w:id="380" w:name="_Toc219280734"/>
      <w:r w:rsidRPr="00F92F6B">
        <w:t>5.2.2</w:t>
      </w:r>
      <w:r w:rsidRPr="00F92F6B">
        <w:rPr>
          <w:rFonts w:ascii="Calibri" w:eastAsia="MS Mincho" w:hAnsi="Calibri"/>
          <w:sz w:val="22"/>
          <w:szCs w:val="22"/>
        </w:rPr>
        <w:tab/>
      </w:r>
      <w:r w:rsidRPr="00F92F6B">
        <w:t>Physical-layer processing for physical downlink shared channel</w:t>
      </w:r>
      <w:bookmarkEnd w:id="374"/>
      <w:bookmarkEnd w:id="375"/>
      <w:bookmarkEnd w:id="376"/>
      <w:bookmarkEnd w:id="377"/>
      <w:bookmarkEnd w:id="378"/>
      <w:bookmarkEnd w:id="379"/>
      <w:bookmarkEnd w:id="380"/>
    </w:p>
    <w:p w14:paraId="4E0E7BAE" w14:textId="77777777" w:rsidR="00763869" w:rsidRPr="00F92F6B" w:rsidRDefault="00763869" w:rsidP="00763869">
      <w:r w:rsidRPr="00F92F6B">
        <w:t>The downlink physical-layer processing of transport channels consists of the following steps:</w:t>
      </w:r>
    </w:p>
    <w:p w14:paraId="1CABA831" w14:textId="77777777" w:rsidR="00763869" w:rsidRPr="00F92F6B" w:rsidRDefault="00763869" w:rsidP="00763869">
      <w:pPr>
        <w:pStyle w:val="B1"/>
      </w:pPr>
      <w:r w:rsidRPr="00F92F6B">
        <w:t>-</w:t>
      </w:r>
      <w:r w:rsidRPr="00F92F6B">
        <w:tab/>
        <w:t>Transport block CRC attachment</w:t>
      </w:r>
      <w:r w:rsidR="002B49A4" w:rsidRPr="00F92F6B">
        <w:t>;</w:t>
      </w:r>
    </w:p>
    <w:p w14:paraId="00601B73" w14:textId="77777777" w:rsidR="004A7092" w:rsidRPr="00F92F6B" w:rsidRDefault="004A7092" w:rsidP="00763869">
      <w:pPr>
        <w:pStyle w:val="B1"/>
      </w:pPr>
      <w:r w:rsidRPr="00F92F6B">
        <w:t>-</w:t>
      </w:r>
      <w:r w:rsidRPr="00F92F6B">
        <w:tab/>
        <w:t>Code block segmentation and code block CRC attachment</w:t>
      </w:r>
      <w:r w:rsidR="002B49A4" w:rsidRPr="00F92F6B">
        <w:t>;</w:t>
      </w:r>
    </w:p>
    <w:p w14:paraId="0209AE5F" w14:textId="77777777" w:rsidR="00763869" w:rsidRPr="00F92F6B" w:rsidRDefault="00763869" w:rsidP="00763869">
      <w:pPr>
        <w:pStyle w:val="B1"/>
      </w:pPr>
      <w:r w:rsidRPr="00F92F6B">
        <w:t>-</w:t>
      </w:r>
      <w:r w:rsidRPr="00F92F6B">
        <w:tab/>
        <w:t>Channel coding: LDPC coding;</w:t>
      </w:r>
    </w:p>
    <w:p w14:paraId="487330B4" w14:textId="77777777" w:rsidR="00763869" w:rsidRPr="00F92F6B" w:rsidRDefault="00763869" w:rsidP="00763869">
      <w:pPr>
        <w:pStyle w:val="B1"/>
      </w:pPr>
      <w:r w:rsidRPr="00F92F6B">
        <w:t>-</w:t>
      </w:r>
      <w:r w:rsidRPr="00F92F6B">
        <w:tab/>
        <w:t>Physical-layer hybrid-ARQ processing;</w:t>
      </w:r>
    </w:p>
    <w:p w14:paraId="06204877" w14:textId="77777777" w:rsidR="008958D5" w:rsidRPr="00F92F6B" w:rsidRDefault="00763869" w:rsidP="008958D5">
      <w:pPr>
        <w:pStyle w:val="B1"/>
      </w:pPr>
      <w:r w:rsidRPr="00F92F6B">
        <w:t>-</w:t>
      </w:r>
      <w:r w:rsidRPr="00F92F6B">
        <w:tab/>
      </w:r>
      <w:r w:rsidR="008958D5" w:rsidRPr="00F92F6B">
        <w:t>Rate matching</w:t>
      </w:r>
      <w:r w:rsidRPr="00F92F6B">
        <w:t>;</w:t>
      </w:r>
    </w:p>
    <w:p w14:paraId="1F88C40A" w14:textId="77777777" w:rsidR="00763869" w:rsidRPr="00F92F6B" w:rsidRDefault="008958D5" w:rsidP="008958D5">
      <w:pPr>
        <w:pStyle w:val="B1"/>
      </w:pPr>
      <w:r w:rsidRPr="00F92F6B">
        <w:t>-</w:t>
      </w:r>
      <w:r w:rsidRPr="00F92F6B">
        <w:tab/>
        <w:t>Scrambling;</w:t>
      </w:r>
    </w:p>
    <w:p w14:paraId="5CD5800F" w14:textId="71FE8E87" w:rsidR="00763869" w:rsidRPr="00F92F6B" w:rsidRDefault="00763869" w:rsidP="00763869">
      <w:pPr>
        <w:pStyle w:val="B1"/>
      </w:pPr>
      <w:r w:rsidRPr="00F92F6B">
        <w:t>-</w:t>
      </w:r>
      <w:r w:rsidRPr="00F92F6B">
        <w:tab/>
        <w:t>Modulation: QPSK, 16QAM, 64QAM</w:t>
      </w:r>
      <w:r w:rsidR="004C1CC7" w:rsidRPr="00F92F6B">
        <w:t>,</w:t>
      </w:r>
      <w:r w:rsidRPr="00F92F6B">
        <w:t xml:space="preserve"> 256QAM</w:t>
      </w:r>
      <w:r w:rsidR="004C1CC7" w:rsidRPr="00F92F6B">
        <w:t>, and 1024QAM</w:t>
      </w:r>
      <w:r w:rsidRPr="00F92F6B">
        <w:t>;</w:t>
      </w:r>
    </w:p>
    <w:p w14:paraId="059EA3C8" w14:textId="77777777" w:rsidR="00763869" w:rsidRPr="00F92F6B" w:rsidRDefault="00763869" w:rsidP="00763869">
      <w:pPr>
        <w:pStyle w:val="B1"/>
      </w:pPr>
      <w:r w:rsidRPr="00F92F6B">
        <w:t>-</w:t>
      </w:r>
      <w:r w:rsidRPr="00F92F6B">
        <w:tab/>
        <w:t>Layer mapping;</w:t>
      </w:r>
    </w:p>
    <w:p w14:paraId="31FDEB73" w14:textId="77777777" w:rsidR="00763869" w:rsidRPr="00F92F6B" w:rsidRDefault="00763869" w:rsidP="00763869">
      <w:pPr>
        <w:pStyle w:val="B1"/>
      </w:pPr>
      <w:r w:rsidRPr="00F92F6B">
        <w:t>-</w:t>
      </w:r>
      <w:r w:rsidRPr="00F92F6B">
        <w:tab/>
        <w:t>Mapping to assigned resources and antenna ports.</w:t>
      </w:r>
    </w:p>
    <w:p w14:paraId="753E72AA" w14:textId="77777777" w:rsidR="00763869" w:rsidRPr="00F92F6B" w:rsidRDefault="00763869" w:rsidP="0065306B">
      <w:r w:rsidRPr="00F92F6B">
        <w:t>The UE may assume that at least one symbol with demodulation reference signal is present on each layer in which PDSCH is transmitted to a UE</w:t>
      </w:r>
      <w:r w:rsidR="008958D5" w:rsidRPr="00F92F6B">
        <w:t>, and up to 3 additional DMRS can be configured by higher layers</w:t>
      </w:r>
      <w:r w:rsidRPr="00F92F6B">
        <w:t>.</w:t>
      </w:r>
    </w:p>
    <w:p w14:paraId="77C1E66E" w14:textId="77777777" w:rsidR="00763869" w:rsidRPr="00F92F6B" w:rsidRDefault="00763869" w:rsidP="0065306B">
      <w:r w:rsidRPr="00F92F6B">
        <w:t>Phase Tracking RS may be transmitted on additional symbols to aid receiver phase tracking.</w:t>
      </w:r>
    </w:p>
    <w:p w14:paraId="64B201C5" w14:textId="77777777" w:rsidR="00763869" w:rsidRPr="00F92F6B" w:rsidRDefault="00763869" w:rsidP="0065306B">
      <w:r w:rsidRPr="00F92F6B">
        <w:rPr>
          <w:kern w:val="2"/>
        </w:rPr>
        <w:t>The DL-SCH physical layer model is described in TS 38.202 [</w:t>
      </w:r>
      <w:r w:rsidR="008C3D36" w:rsidRPr="00F92F6B">
        <w:rPr>
          <w:kern w:val="2"/>
        </w:rPr>
        <w:t>20</w:t>
      </w:r>
      <w:r w:rsidRPr="00F92F6B">
        <w:rPr>
          <w:kern w:val="2"/>
        </w:rPr>
        <w:t>].</w:t>
      </w:r>
    </w:p>
    <w:p w14:paraId="1BFACD7E" w14:textId="77777777" w:rsidR="00763869" w:rsidRPr="00F92F6B" w:rsidRDefault="00763869" w:rsidP="00763869">
      <w:pPr>
        <w:pStyle w:val="Heading3"/>
      </w:pPr>
      <w:bookmarkStart w:id="381" w:name="_Toc20387908"/>
      <w:bookmarkStart w:id="382" w:name="_Toc29375987"/>
      <w:bookmarkStart w:id="383" w:name="_Toc37231857"/>
      <w:bookmarkStart w:id="384" w:name="_Toc46501912"/>
      <w:bookmarkStart w:id="385" w:name="_Toc51971260"/>
      <w:bookmarkStart w:id="386" w:name="_Toc52551243"/>
      <w:bookmarkStart w:id="387" w:name="_Toc219280735"/>
      <w:r w:rsidRPr="00F92F6B">
        <w:t>5.2.3</w:t>
      </w:r>
      <w:r w:rsidRPr="00F92F6B">
        <w:rPr>
          <w:rFonts w:ascii="Calibri" w:eastAsia="MS Mincho" w:hAnsi="Calibri"/>
          <w:sz w:val="22"/>
          <w:szCs w:val="22"/>
        </w:rPr>
        <w:tab/>
      </w:r>
      <w:r w:rsidRPr="00F92F6B">
        <w:t>Physical downlink control channels</w:t>
      </w:r>
      <w:bookmarkEnd w:id="381"/>
      <w:bookmarkEnd w:id="382"/>
      <w:bookmarkEnd w:id="383"/>
      <w:bookmarkEnd w:id="384"/>
      <w:bookmarkEnd w:id="385"/>
      <w:bookmarkEnd w:id="386"/>
      <w:bookmarkEnd w:id="387"/>
    </w:p>
    <w:p w14:paraId="7FAA15F7" w14:textId="77777777" w:rsidR="00763869" w:rsidRPr="00F92F6B" w:rsidRDefault="00763869" w:rsidP="0065306B">
      <w:r w:rsidRPr="00F92F6B">
        <w:t xml:space="preserve">The Physical Downlink Control Channel (PDCCH) </w:t>
      </w:r>
      <w:r w:rsidR="008958D5" w:rsidRPr="00F92F6B">
        <w:t>can be</w:t>
      </w:r>
      <w:r w:rsidRPr="00F92F6B">
        <w:t xml:space="preserve"> used to schedule DL transmissions on PDSCH and UL transmissions on PUSCH</w:t>
      </w:r>
      <w:r w:rsidR="008958D5" w:rsidRPr="00F92F6B">
        <w:t>, where the</w:t>
      </w:r>
      <w:r w:rsidRPr="00F92F6B">
        <w:t xml:space="preserve"> Downlink Control Information (DCI) on PDCCH includes:</w:t>
      </w:r>
    </w:p>
    <w:p w14:paraId="3B19919A" w14:textId="77777777" w:rsidR="00763869" w:rsidRPr="00F92F6B" w:rsidRDefault="00763869" w:rsidP="0065306B">
      <w:pPr>
        <w:pStyle w:val="B1"/>
      </w:pPr>
      <w:r w:rsidRPr="00F92F6B">
        <w:t>-</w:t>
      </w:r>
      <w:r w:rsidRPr="00F92F6B">
        <w:tab/>
        <w:t>Downlink assignments containing at least modulation and coding format, resource allocation, and hybrid-ARQ information related to DL-SCH;</w:t>
      </w:r>
    </w:p>
    <w:p w14:paraId="5EF397EF" w14:textId="77777777" w:rsidR="00763869" w:rsidRPr="00F92F6B" w:rsidRDefault="00763869" w:rsidP="0065306B">
      <w:pPr>
        <w:pStyle w:val="B1"/>
      </w:pPr>
      <w:r w:rsidRPr="00F92F6B">
        <w:t>-</w:t>
      </w:r>
      <w:r w:rsidRPr="00F92F6B">
        <w:tab/>
        <w:t>Uplink scheduling grants containing at least modulation and coding format, resource allocation, and hybrid-AR</w:t>
      </w:r>
      <w:r w:rsidR="002B49A4" w:rsidRPr="00F92F6B">
        <w:t>Q information related to UL-SCH.</w:t>
      </w:r>
    </w:p>
    <w:p w14:paraId="4218A79B" w14:textId="77DD1E33" w:rsidR="008958D5" w:rsidRPr="00F92F6B" w:rsidRDefault="008958D5" w:rsidP="008958D5">
      <w:r w:rsidRPr="00F92F6B">
        <w:t>In addition to scheduling, PDCCH can be used to for</w:t>
      </w:r>
      <w:r w:rsidR="006B699B" w:rsidRPr="00F92F6B">
        <w:t>:</w:t>
      </w:r>
    </w:p>
    <w:p w14:paraId="46E2C1D8" w14:textId="77777777" w:rsidR="008958D5" w:rsidRPr="00F92F6B" w:rsidRDefault="008958D5" w:rsidP="00D150C4">
      <w:pPr>
        <w:pStyle w:val="B1"/>
      </w:pPr>
      <w:r w:rsidRPr="00F92F6B">
        <w:t>-</w:t>
      </w:r>
      <w:r w:rsidRPr="00F92F6B">
        <w:tab/>
        <w:t>Activation and deactivation of configured PUSCH transmission with configured grant;</w:t>
      </w:r>
    </w:p>
    <w:p w14:paraId="043361D3" w14:textId="77777777" w:rsidR="008958D5" w:rsidRPr="00F92F6B" w:rsidRDefault="008958D5" w:rsidP="00D150C4">
      <w:pPr>
        <w:pStyle w:val="B1"/>
      </w:pPr>
      <w:r w:rsidRPr="00F92F6B">
        <w:t>-</w:t>
      </w:r>
      <w:r w:rsidRPr="00F92F6B">
        <w:tab/>
        <w:t>Activation and deactivation of PDSCH semi-persistent transmission;</w:t>
      </w:r>
    </w:p>
    <w:p w14:paraId="423C93C6" w14:textId="77777777" w:rsidR="008958D5" w:rsidRPr="00F92F6B" w:rsidRDefault="008958D5" w:rsidP="00D150C4">
      <w:pPr>
        <w:pStyle w:val="B1"/>
      </w:pPr>
      <w:r w:rsidRPr="00F92F6B">
        <w:t>-</w:t>
      </w:r>
      <w:r w:rsidRPr="00F92F6B">
        <w:tab/>
        <w:t>Notifying one or more UEs of the slot format;</w:t>
      </w:r>
    </w:p>
    <w:p w14:paraId="28FDEEA5" w14:textId="77777777" w:rsidR="008958D5" w:rsidRPr="00F92F6B" w:rsidRDefault="008958D5" w:rsidP="00D150C4">
      <w:pPr>
        <w:pStyle w:val="B1"/>
      </w:pPr>
      <w:r w:rsidRPr="00F92F6B">
        <w:t>-</w:t>
      </w:r>
      <w:r w:rsidRPr="00F92F6B">
        <w:tab/>
        <w:t>Notifying one or more UEs of the PRB(s) and OFDM symbol(s) where the UE may assume no transmission is intended for the UE;</w:t>
      </w:r>
    </w:p>
    <w:p w14:paraId="30B8F002" w14:textId="77777777" w:rsidR="008958D5" w:rsidRPr="00F92F6B" w:rsidRDefault="008958D5" w:rsidP="00D150C4">
      <w:pPr>
        <w:pStyle w:val="B1"/>
      </w:pPr>
      <w:r w:rsidRPr="00F92F6B">
        <w:t>-</w:t>
      </w:r>
      <w:r w:rsidRPr="00F92F6B">
        <w:tab/>
        <w:t>Transmission of TPC commands for PUCCH and PUSCH;</w:t>
      </w:r>
    </w:p>
    <w:p w14:paraId="41DC3BD1" w14:textId="77777777" w:rsidR="008958D5" w:rsidRPr="00F92F6B" w:rsidRDefault="008958D5" w:rsidP="00D150C4">
      <w:pPr>
        <w:pStyle w:val="B1"/>
      </w:pPr>
      <w:r w:rsidRPr="00F92F6B">
        <w:t>-</w:t>
      </w:r>
      <w:r w:rsidRPr="00F92F6B">
        <w:tab/>
        <w:t>Transmission of one or more TPC commands for SRS transmissions by one or more UEs;</w:t>
      </w:r>
    </w:p>
    <w:p w14:paraId="38EF9885" w14:textId="5A242039" w:rsidR="008958D5" w:rsidRPr="00F92F6B" w:rsidRDefault="008958D5" w:rsidP="00D150C4">
      <w:pPr>
        <w:pStyle w:val="B1"/>
      </w:pPr>
      <w:r w:rsidRPr="00F92F6B">
        <w:t>-</w:t>
      </w:r>
      <w:r w:rsidRPr="00F92F6B">
        <w:tab/>
        <w:t>Switching a UE</w:t>
      </w:r>
      <w:r w:rsidR="00240746" w:rsidRPr="00F92F6B">
        <w:t>'</w:t>
      </w:r>
      <w:r w:rsidRPr="00F92F6B">
        <w:t>s active bandwidth part;</w:t>
      </w:r>
    </w:p>
    <w:p w14:paraId="5ABAE6C1" w14:textId="77777777" w:rsidR="008958D5" w:rsidRPr="00F92F6B" w:rsidRDefault="008958D5" w:rsidP="00D150C4">
      <w:pPr>
        <w:pStyle w:val="B1"/>
      </w:pPr>
      <w:r w:rsidRPr="00F92F6B">
        <w:t>-</w:t>
      </w:r>
      <w:r w:rsidRPr="00F92F6B">
        <w:tab/>
        <w:t>Initiating a random access procedure</w:t>
      </w:r>
      <w:r w:rsidR="002B4761" w:rsidRPr="00F92F6B">
        <w:t>;</w:t>
      </w:r>
    </w:p>
    <w:p w14:paraId="4F335C0B" w14:textId="77777777" w:rsidR="002B4761" w:rsidRPr="00F92F6B" w:rsidRDefault="002B4761" w:rsidP="002B4761">
      <w:pPr>
        <w:pStyle w:val="B1"/>
      </w:pPr>
      <w:r w:rsidRPr="00F92F6B">
        <w:t>-</w:t>
      </w:r>
      <w:r w:rsidRPr="00F92F6B">
        <w:tab/>
        <w:t>Indicating the UE(s) to monitor the PDCCH during the next occurrence of the DRX on-duration</w:t>
      </w:r>
      <w:r w:rsidR="00111D31" w:rsidRPr="00F92F6B">
        <w:t>;</w:t>
      </w:r>
    </w:p>
    <w:p w14:paraId="005EFB59" w14:textId="2002853D" w:rsidR="00111D31" w:rsidRPr="00F92F6B" w:rsidRDefault="00111D31" w:rsidP="00692033">
      <w:pPr>
        <w:pStyle w:val="B1"/>
      </w:pPr>
      <w:r w:rsidRPr="00F92F6B">
        <w:t>-</w:t>
      </w:r>
      <w:r w:rsidRPr="00F92F6B">
        <w:tab/>
        <w:t>In IAB context, indicating the availability for soft symbols of an IAB-DU</w:t>
      </w:r>
      <w:r w:rsidR="00385EF6" w:rsidRPr="00F92F6B">
        <w:t>;</w:t>
      </w:r>
    </w:p>
    <w:p w14:paraId="1983B618" w14:textId="77777777" w:rsidR="00385EF6" w:rsidRPr="00F92F6B" w:rsidRDefault="00385EF6" w:rsidP="00385EF6">
      <w:pPr>
        <w:pStyle w:val="B1"/>
      </w:pPr>
      <w:r w:rsidRPr="00F92F6B">
        <w:t>-</w:t>
      </w:r>
      <w:r w:rsidRPr="00F92F6B">
        <w:tab/>
        <w:t>Triggering one shot HARQ-ACK codebook feedback;</w:t>
      </w:r>
    </w:p>
    <w:p w14:paraId="6CED83E4" w14:textId="77777777" w:rsidR="00385EF6" w:rsidRPr="00F92F6B" w:rsidRDefault="00385EF6" w:rsidP="00385EF6">
      <w:pPr>
        <w:pStyle w:val="B1"/>
      </w:pPr>
      <w:r w:rsidRPr="00F92F6B">
        <w:t>-</w:t>
      </w:r>
      <w:r w:rsidRPr="00F92F6B">
        <w:tab/>
        <w:t>For operation with shared spectrum channel access:</w:t>
      </w:r>
    </w:p>
    <w:p w14:paraId="6EE9C579" w14:textId="77777777" w:rsidR="00385EF6" w:rsidRPr="00F92F6B" w:rsidRDefault="00385EF6" w:rsidP="00385EF6">
      <w:pPr>
        <w:pStyle w:val="B2"/>
      </w:pPr>
      <w:r w:rsidRPr="00F92F6B">
        <w:t>-</w:t>
      </w:r>
      <w:r w:rsidRPr="00F92F6B">
        <w:tab/>
        <w:t>Triggering search space set group switching;</w:t>
      </w:r>
    </w:p>
    <w:p w14:paraId="1949B8B5" w14:textId="77777777" w:rsidR="00385EF6" w:rsidRPr="00F92F6B" w:rsidRDefault="00385EF6" w:rsidP="00385EF6">
      <w:pPr>
        <w:pStyle w:val="B2"/>
      </w:pPr>
      <w:r w:rsidRPr="00F92F6B">
        <w:t>-</w:t>
      </w:r>
      <w:r w:rsidRPr="00F92F6B">
        <w:tab/>
        <w:t>Indicating one or more UEs about the available RB sets and channel occupancy time duration;</w:t>
      </w:r>
    </w:p>
    <w:p w14:paraId="3C3FB412" w14:textId="77777777" w:rsidR="00385EF6" w:rsidRPr="00F92F6B" w:rsidRDefault="00385EF6" w:rsidP="007A20CF">
      <w:pPr>
        <w:pStyle w:val="B2"/>
      </w:pPr>
      <w:r w:rsidRPr="00F92F6B">
        <w:t>-</w:t>
      </w:r>
      <w:r w:rsidRPr="00F92F6B">
        <w:tab/>
        <w:t>Indicating downlink feedback information for configured grant PUSCH (CG-DFI).</w:t>
      </w:r>
    </w:p>
    <w:p w14:paraId="56DD47A4" w14:textId="77777777" w:rsidR="008958D5" w:rsidRPr="00F92F6B" w:rsidRDefault="008958D5" w:rsidP="008958D5">
      <w:r w:rsidRPr="00F92F6B">
        <w:t xml:space="preserve">A UE monitors a set of PDCCH candidates in the configured monitoring occasions in one or more configured </w:t>
      </w:r>
      <w:proofErr w:type="spellStart"/>
      <w:r w:rsidRPr="00F92F6B">
        <w:t>COntrol</w:t>
      </w:r>
      <w:proofErr w:type="spellEnd"/>
      <w:r w:rsidRPr="00F92F6B">
        <w:t xml:space="preserve"> </w:t>
      </w:r>
      <w:proofErr w:type="spellStart"/>
      <w:r w:rsidRPr="00F92F6B">
        <w:t>REsource</w:t>
      </w:r>
      <w:proofErr w:type="spellEnd"/>
      <w:r w:rsidRPr="00F92F6B">
        <w:t xml:space="preserve"> SETs (CORESETs) according to the corresponding search space configurations.</w:t>
      </w:r>
    </w:p>
    <w:p w14:paraId="02125545" w14:textId="77777777" w:rsidR="00763869" w:rsidRPr="00F92F6B" w:rsidRDefault="008958D5" w:rsidP="008958D5">
      <w:r w:rsidRPr="00F92F6B">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F92F6B">
        <w:t xml:space="preserve">Control channels are formed by aggregation of </w:t>
      </w:r>
      <w:r w:rsidRPr="00F92F6B">
        <w:t>CCE</w:t>
      </w:r>
      <w:r w:rsidR="00763869" w:rsidRPr="00F92F6B">
        <w:t>. Different code rates for the control channels are realized by aggregating different numbe</w:t>
      </w:r>
      <w:r w:rsidR="002B49A4" w:rsidRPr="00F92F6B">
        <w:t xml:space="preserve">r of </w:t>
      </w:r>
      <w:r w:rsidRPr="00F92F6B">
        <w:t>CCE</w:t>
      </w:r>
      <w:r w:rsidR="002B49A4" w:rsidRPr="00F92F6B">
        <w:t>.</w:t>
      </w:r>
      <w:r w:rsidRPr="00F92F6B">
        <w:t xml:space="preserve"> Interleaved and non-interleaved CCE-to-REG mapping are supported in a CORESET.</w:t>
      </w:r>
    </w:p>
    <w:p w14:paraId="4FE84EE2" w14:textId="5D0974E5" w:rsidR="00ED69BB" w:rsidRPr="00F92F6B" w:rsidRDefault="00ED69BB" w:rsidP="00ED69BB">
      <w:r w:rsidRPr="00F92F6B">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F92F6B">
        <w:rPr>
          <w:bCs/>
        </w:rPr>
        <w:t>each repetition has the same number of CCEs and coded bits, and corresponds to the same DCI payload.</w:t>
      </w:r>
    </w:p>
    <w:p w14:paraId="145DEF24" w14:textId="77777777" w:rsidR="00763869" w:rsidRPr="00F92F6B" w:rsidRDefault="00763869" w:rsidP="0065306B">
      <w:r w:rsidRPr="00F92F6B">
        <w:t>Polar coding is used for PDCCH.</w:t>
      </w:r>
    </w:p>
    <w:p w14:paraId="72ABFEF6" w14:textId="77777777" w:rsidR="00763869" w:rsidRPr="00F92F6B" w:rsidRDefault="00763869" w:rsidP="0065306B">
      <w:r w:rsidRPr="00F92F6B">
        <w:t>Each resource element group carrying PDCCH carries its own DMRS.</w:t>
      </w:r>
    </w:p>
    <w:p w14:paraId="4B610DC4" w14:textId="77777777" w:rsidR="00763869" w:rsidRPr="00F92F6B" w:rsidRDefault="00763869" w:rsidP="0065306B">
      <w:r w:rsidRPr="00F92F6B">
        <w:t>QPSK modulation is used for PDCCH.</w:t>
      </w:r>
    </w:p>
    <w:p w14:paraId="6559EF58" w14:textId="77777777" w:rsidR="00763869" w:rsidRPr="00F92F6B" w:rsidRDefault="00763869" w:rsidP="00763869">
      <w:pPr>
        <w:pStyle w:val="Heading3"/>
      </w:pPr>
      <w:bookmarkStart w:id="388" w:name="_Toc20387909"/>
      <w:bookmarkStart w:id="389" w:name="_Toc29375988"/>
      <w:bookmarkStart w:id="390" w:name="_Toc37231858"/>
      <w:bookmarkStart w:id="391" w:name="_Toc46501913"/>
      <w:bookmarkStart w:id="392" w:name="_Toc51971261"/>
      <w:bookmarkStart w:id="393" w:name="_Toc52551244"/>
      <w:bookmarkStart w:id="394" w:name="_Toc219280736"/>
      <w:r w:rsidRPr="00F92F6B">
        <w:t>5.2.4</w:t>
      </w:r>
      <w:r w:rsidRPr="00F92F6B">
        <w:rPr>
          <w:rFonts w:ascii="Calibri" w:eastAsia="MS Mincho" w:hAnsi="Calibri"/>
          <w:sz w:val="22"/>
          <w:szCs w:val="22"/>
        </w:rPr>
        <w:tab/>
      </w:r>
      <w:r w:rsidRPr="00F92F6B">
        <w:t>Synchronization signal and PBCH</w:t>
      </w:r>
      <w:r w:rsidR="00DF363E" w:rsidRPr="00F92F6B">
        <w:t xml:space="preserve"> block</w:t>
      </w:r>
      <w:bookmarkEnd w:id="388"/>
      <w:bookmarkEnd w:id="389"/>
      <w:bookmarkEnd w:id="390"/>
      <w:bookmarkEnd w:id="391"/>
      <w:bookmarkEnd w:id="392"/>
      <w:bookmarkEnd w:id="393"/>
      <w:bookmarkEnd w:id="394"/>
    </w:p>
    <w:p w14:paraId="463FE653" w14:textId="3864287B" w:rsidR="004A1502" w:rsidRPr="00F92F6B" w:rsidRDefault="00763869" w:rsidP="004A1502">
      <w:pPr>
        <w:rPr>
          <w:lang w:eastAsia="en-US"/>
        </w:rPr>
      </w:pPr>
      <w:r w:rsidRPr="00F92F6B">
        <w:t xml:space="preserve">The </w:t>
      </w:r>
      <w:r w:rsidR="004A1502" w:rsidRPr="00F92F6B">
        <w:t>S</w:t>
      </w:r>
      <w:r w:rsidRPr="00F92F6B">
        <w:t xml:space="preserve">ynchronization </w:t>
      </w:r>
      <w:r w:rsidR="004A1502" w:rsidRPr="00F92F6B">
        <w:t>S</w:t>
      </w:r>
      <w:r w:rsidRPr="00F92F6B">
        <w:t xml:space="preserve">ignal and PBCH block </w:t>
      </w:r>
      <w:r w:rsidR="004A1502" w:rsidRPr="00F92F6B">
        <w:t xml:space="preserve">(SSB) </w:t>
      </w:r>
      <w:r w:rsidRPr="00F92F6B">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F92F6B">
        <w:t xml:space="preserve">Figure </w:t>
      </w:r>
      <w:r w:rsidRPr="00F92F6B">
        <w:t xml:space="preserve">5.2.4-1. </w:t>
      </w:r>
      <w:r w:rsidR="001C52D1" w:rsidRPr="00F92F6B">
        <w:t xml:space="preserve">For the 3 MHz channel bandwidth, the PBCH is further equally punctured from both edges to span 144 subcarriers. </w:t>
      </w:r>
      <w:r w:rsidRPr="00F92F6B">
        <w:t xml:space="preserve">The </w:t>
      </w:r>
      <w:r w:rsidR="00DF363E" w:rsidRPr="00F92F6B">
        <w:t>possible</w:t>
      </w:r>
      <w:r w:rsidRPr="00F92F6B">
        <w:rPr>
          <w:lang w:eastAsia="en-US"/>
        </w:rPr>
        <w:t xml:space="preserve"> time locations </w:t>
      </w:r>
      <w:r w:rsidR="00DF363E" w:rsidRPr="00F92F6B">
        <w:rPr>
          <w:lang w:eastAsia="en-US"/>
        </w:rPr>
        <w:t xml:space="preserve">of </w:t>
      </w:r>
      <w:r w:rsidR="004A1502" w:rsidRPr="00F92F6B">
        <w:rPr>
          <w:lang w:eastAsia="en-US"/>
        </w:rPr>
        <w:t>SSB</w:t>
      </w:r>
      <w:r w:rsidR="00DF363E" w:rsidRPr="00F92F6B">
        <w:rPr>
          <w:lang w:eastAsia="en-US"/>
        </w:rPr>
        <w:t>s</w:t>
      </w:r>
      <w:r w:rsidRPr="00F92F6B">
        <w:rPr>
          <w:lang w:eastAsia="en-US"/>
        </w:rPr>
        <w:t xml:space="preserve"> </w:t>
      </w:r>
      <w:r w:rsidR="00DF363E" w:rsidRPr="00F92F6B">
        <w:rPr>
          <w:lang w:eastAsia="en-US"/>
        </w:rPr>
        <w:t>within a half-frame</w:t>
      </w:r>
      <w:r w:rsidRPr="00F92F6B">
        <w:rPr>
          <w:lang w:eastAsia="en-US"/>
        </w:rPr>
        <w:t xml:space="preserve"> are determined by sub-carrier spacing</w:t>
      </w:r>
      <w:r w:rsidR="00542A62" w:rsidRPr="00F92F6B">
        <w:rPr>
          <w:lang w:eastAsia="en-US"/>
        </w:rPr>
        <w:t xml:space="preserve"> and the periodicity of the half-frames where SSBs are transmitted</w:t>
      </w:r>
      <w:r w:rsidR="00520387" w:rsidRPr="00F92F6B">
        <w:rPr>
          <w:lang w:eastAsia="en-US"/>
        </w:rPr>
        <w:t xml:space="preserve"> is configured by the network. </w:t>
      </w:r>
      <w:r w:rsidR="00542A62" w:rsidRPr="00F92F6B">
        <w:rPr>
          <w:lang w:eastAsia="en-US"/>
        </w:rPr>
        <w:t xml:space="preserve">During </w:t>
      </w:r>
      <w:r w:rsidR="00542A62" w:rsidRPr="00F92F6B">
        <w:t>a half-frame, different SSBs may be transmitted in different spatial directions (i.e. using different beams, spanning the coverage area of a cell)</w:t>
      </w:r>
      <w:r w:rsidRPr="00F92F6B">
        <w:rPr>
          <w:lang w:eastAsia="en-US"/>
        </w:rPr>
        <w:t>.</w:t>
      </w:r>
    </w:p>
    <w:p w14:paraId="7E125C29" w14:textId="77777777" w:rsidR="00667B91" w:rsidRPr="00F92F6B" w:rsidRDefault="004A1502" w:rsidP="00667B91">
      <w:pPr>
        <w:rPr>
          <w:lang w:eastAsia="en-US"/>
        </w:rPr>
      </w:pPr>
      <w:r w:rsidRPr="00F92F6B">
        <w:rPr>
          <w:lang w:eastAsia="en-US"/>
        </w:rPr>
        <w:t xml:space="preserve">Within the frequency span of a carrier, multiple SSBs can be transmitted. The PCIs of SSBs </w:t>
      </w:r>
      <w:r w:rsidR="00542A62" w:rsidRPr="00F92F6B">
        <w:rPr>
          <w:lang w:eastAsia="en-US"/>
        </w:rPr>
        <w:t xml:space="preserve">transmitted in different frequency locations </w:t>
      </w:r>
      <w:r w:rsidRPr="00F92F6B">
        <w:rPr>
          <w:lang w:eastAsia="en-US"/>
        </w:rPr>
        <w:t xml:space="preserve">do not have to be unique, i.e. different SSBs </w:t>
      </w:r>
      <w:r w:rsidR="00542A62" w:rsidRPr="00F92F6B">
        <w:rPr>
          <w:lang w:eastAsia="en-US"/>
        </w:rPr>
        <w:t xml:space="preserve">in the frequency domain </w:t>
      </w:r>
      <w:r w:rsidRPr="00F92F6B">
        <w:rPr>
          <w:lang w:eastAsia="en-US"/>
        </w:rPr>
        <w:t xml:space="preserve">can have different PCIs. However, when an SSB is associated with an RMSI, the SSB is referred to as a Cell-Defining SSB (CD-SSB). A </w:t>
      </w:r>
      <w:proofErr w:type="spellStart"/>
      <w:r w:rsidRPr="00F92F6B">
        <w:rPr>
          <w:lang w:eastAsia="en-US"/>
        </w:rPr>
        <w:t>PCell</w:t>
      </w:r>
      <w:proofErr w:type="spellEnd"/>
      <w:r w:rsidRPr="00F92F6B">
        <w:rPr>
          <w:lang w:eastAsia="en-US"/>
        </w:rPr>
        <w:t xml:space="preserve"> is always associated to a CD-SSB located on the synchronization raster.</w:t>
      </w:r>
    </w:p>
    <w:p w14:paraId="1C73D273" w14:textId="2166887B" w:rsidR="00763869" w:rsidRPr="00F92F6B" w:rsidRDefault="00667B91" w:rsidP="00667B91">
      <w:r w:rsidRPr="00F92F6B">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F92F6B" w:rsidRDefault="006159B0" w:rsidP="009D5340">
      <w:pPr>
        <w:pStyle w:val="TH"/>
      </w:pPr>
      <w:r w:rsidRPr="00F92F6B">
        <w:rPr>
          <w:noProof/>
        </w:rPr>
        <w:object w:dxaOrig="3170" w:dyaOrig="4988" w14:anchorId="0AA373ED">
          <v:shape id="_x0000_i1048" type="#_x0000_t75" style="width:159pt;height:248.9pt" o:ole="">
            <v:imagedata r:id="rId61" o:title=""/>
          </v:shape>
          <o:OLEObject Type="Embed" ProgID="Visio.Drawing.11" ShapeID="_x0000_i1048" DrawAspect="Content" ObjectID="_1829898639" r:id="rId62"/>
        </w:object>
      </w:r>
    </w:p>
    <w:p w14:paraId="6F670D64" w14:textId="77777777" w:rsidR="00763869" w:rsidRPr="00F92F6B" w:rsidRDefault="00763869" w:rsidP="00763869">
      <w:pPr>
        <w:pStyle w:val="TF"/>
      </w:pPr>
      <w:r w:rsidRPr="00F92F6B">
        <w:t xml:space="preserve">Figure 5.2.4-1: Time-frequency structure of </w:t>
      </w:r>
      <w:r w:rsidR="004A1502" w:rsidRPr="00F92F6B">
        <w:t>SSB</w:t>
      </w:r>
    </w:p>
    <w:p w14:paraId="5F79B48E" w14:textId="77777777" w:rsidR="00763869" w:rsidRPr="00F92F6B" w:rsidRDefault="00763869" w:rsidP="0065306B">
      <w:r w:rsidRPr="00F92F6B">
        <w:t>Polar coding is used for PBCH.</w:t>
      </w:r>
    </w:p>
    <w:p w14:paraId="5B1095E8" w14:textId="77777777" w:rsidR="00763869" w:rsidRPr="00F92F6B" w:rsidRDefault="00763869" w:rsidP="0065306B">
      <w:r w:rsidRPr="00F92F6B">
        <w:t xml:space="preserve">The UE may assume a band-specific sub-carrier spacing for the </w:t>
      </w:r>
      <w:r w:rsidR="004A1502" w:rsidRPr="00F92F6B">
        <w:t>SSB</w:t>
      </w:r>
      <w:r w:rsidRPr="00F92F6B">
        <w:t xml:space="preserve"> unless a network has configured the UE to assume a</w:t>
      </w:r>
      <w:r w:rsidR="002B49A4" w:rsidRPr="00F92F6B">
        <w:t xml:space="preserve"> different sub-carrier spacing.</w:t>
      </w:r>
    </w:p>
    <w:p w14:paraId="2653DBD2" w14:textId="77777777" w:rsidR="00763869" w:rsidRPr="00F92F6B" w:rsidRDefault="00763869" w:rsidP="0065306B">
      <w:r w:rsidRPr="00F92F6B">
        <w:t>PBCH symbols carry its own frequency-multiplexed DMRS.</w:t>
      </w:r>
    </w:p>
    <w:p w14:paraId="7A24C866" w14:textId="77777777" w:rsidR="00763869" w:rsidRPr="00F92F6B" w:rsidRDefault="00763869" w:rsidP="0065306B">
      <w:r w:rsidRPr="00F92F6B">
        <w:t>QP</w:t>
      </w:r>
      <w:r w:rsidR="002B49A4" w:rsidRPr="00F92F6B">
        <w:t>SK modulation is used for PBCH.</w:t>
      </w:r>
    </w:p>
    <w:p w14:paraId="7028EB56" w14:textId="77777777" w:rsidR="00763869" w:rsidRPr="00F92F6B" w:rsidRDefault="00763869" w:rsidP="0065306B">
      <w:r w:rsidRPr="00F92F6B">
        <w:t>The PBCH physical layer model is described in TS 38.202 [</w:t>
      </w:r>
      <w:r w:rsidR="008C3D36" w:rsidRPr="00F92F6B">
        <w:t>20</w:t>
      </w:r>
      <w:r w:rsidRPr="00F92F6B">
        <w:t>].</w:t>
      </w:r>
    </w:p>
    <w:p w14:paraId="6CD92CDD" w14:textId="77777777" w:rsidR="00763869" w:rsidRPr="00F92F6B" w:rsidRDefault="00763869" w:rsidP="00763869">
      <w:pPr>
        <w:pStyle w:val="Heading3"/>
      </w:pPr>
      <w:bookmarkStart w:id="395" w:name="_Toc20387910"/>
      <w:bookmarkStart w:id="396" w:name="_Toc29375989"/>
      <w:bookmarkStart w:id="397" w:name="_Toc37231859"/>
      <w:bookmarkStart w:id="398" w:name="_Toc46501914"/>
      <w:bookmarkStart w:id="399" w:name="_Toc51971262"/>
      <w:bookmarkStart w:id="400" w:name="_Toc52551245"/>
      <w:bookmarkStart w:id="401" w:name="_Toc219280737"/>
      <w:r w:rsidRPr="00F92F6B">
        <w:t>5.2.5</w:t>
      </w:r>
      <w:r w:rsidRPr="00F92F6B">
        <w:rPr>
          <w:rFonts w:ascii="Calibri" w:eastAsia="MS Mincho" w:hAnsi="Calibri"/>
          <w:sz w:val="22"/>
          <w:szCs w:val="22"/>
        </w:rPr>
        <w:tab/>
      </w:r>
      <w:r w:rsidRPr="00F92F6B">
        <w:t>Physical layer procedures</w:t>
      </w:r>
      <w:bookmarkEnd w:id="395"/>
      <w:bookmarkEnd w:id="396"/>
      <w:bookmarkEnd w:id="397"/>
      <w:bookmarkEnd w:id="398"/>
      <w:bookmarkEnd w:id="399"/>
      <w:bookmarkEnd w:id="400"/>
      <w:bookmarkEnd w:id="401"/>
    </w:p>
    <w:p w14:paraId="629B0668" w14:textId="77777777" w:rsidR="00763869" w:rsidRPr="00F92F6B" w:rsidRDefault="00763869" w:rsidP="00763869">
      <w:pPr>
        <w:pStyle w:val="Heading4"/>
      </w:pPr>
      <w:bookmarkStart w:id="402" w:name="_Toc20387911"/>
      <w:bookmarkStart w:id="403" w:name="_Toc29375990"/>
      <w:bookmarkStart w:id="404" w:name="_Toc37231860"/>
      <w:bookmarkStart w:id="405" w:name="_Toc46501915"/>
      <w:bookmarkStart w:id="406" w:name="_Toc51971263"/>
      <w:bookmarkStart w:id="407" w:name="_Toc52551246"/>
      <w:bookmarkStart w:id="408" w:name="_Toc219280738"/>
      <w:r w:rsidRPr="00F92F6B">
        <w:t>5.2.5.1</w:t>
      </w:r>
      <w:r w:rsidRPr="00F92F6B">
        <w:tab/>
        <w:t>Link adaptation</w:t>
      </w:r>
      <w:bookmarkEnd w:id="402"/>
      <w:bookmarkEnd w:id="403"/>
      <w:bookmarkEnd w:id="404"/>
      <w:bookmarkEnd w:id="405"/>
      <w:bookmarkEnd w:id="406"/>
      <w:bookmarkEnd w:id="407"/>
      <w:bookmarkEnd w:id="408"/>
    </w:p>
    <w:p w14:paraId="7051A1D0" w14:textId="77777777" w:rsidR="00763869" w:rsidRPr="00F92F6B" w:rsidRDefault="00763869" w:rsidP="0065306B">
      <w:r w:rsidRPr="00F92F6B">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F92F6B">
        <w:t>transmission duration</w:t>
      </w:r>
      <w:r w:rsidRPr="00F92F6B">
        <w:t xml:space="preserve"> and within a MIMO codeword.</w:t>
      </w:r>
    </w:p>
    <w:p w14:paraId="06B9A732" w14:textId="77777777" w:rsidR="00763869" w:rsidRPr="00F92F6B" w:rsidRDefault="00763869" w:rsidP="0065306B">
      <w:pPr>
        <w:rPr>
          <w:rFonts w:eastAsia="MS Mincho"/>
          <w:lang w:eastAsia="x-none"/>
        </w:rPr>
      </w:pPr>
      <w:r w:rsidRPr="00F92F6B">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F92F6B">
        <w:rPr>
          <w:rFonts w:eastAsia="MS Mincho"/>
          <w:lang w:eastAsia="x-none"/>
        </w:rPr>
        <w:t>gNB</w:t>
      </w:r>
      <w:proofErr w:type="spellEnd"/>
      <w:r w:rsidRPr="00F92F6B">
        <w:rPr>
          <w:rFonts w:eastAsia="MS Mincho"/>
          <w:lang w:eastAsia="x-none"/>
        </w:rPr>
        <w:t xml:space="preserve"> to be used in link adaptation.</w:t>
      </w:r>
    </w:p>
    <w:p w14:paraId="1B4FDBBE" w14:textId="77777777" w:rsidR="00763869" w:rsidRPr="00F92F6B" w:rsidRDefault="00763869" w:rsidP="00763869">
      <w:pPr>
        <w:pStyle w:val="Heading4"/>
      </w:pPr>
      <w:bookmarkStart w:id="409" w:name="_Toc20387912"/>
      <w:bookmarkStart w:id="410" w:name="_Toc29375991"/>
      <w:bookmarkStart w:id="411" w:name="_Toc37231861"/>
      <w:bookmarkStart w:id="412" w:name="_Toc46501916"/>
      <w:bookmarkStart w:id="413" w:name="_Toc51971264"/>
      <w:bookmarkStart w:id="414" w:name="_Toc52551247"/>
      <w:bookmarkStart w:id="415" w:name="_Toc219280739"/>
      <w:r w:rsidRPr="00F92F6B">
        <w:t>5.2.5.2</w:t>
      </w:r>
      <w:r w:rsidRPr="00F92F6B">
        <w:tab/>
        <w:t>Power Control</w:t>
      </w:r>
      <w:bookmarkEnd w:id="409"/>
      <w:bookmarkEnd w:id="410"/>
      <w:bookmarkEnd w:id="411"/>
      <w:bookmarkEnd w:id="412"/>
      <w:bookmarkEnd w:id="413"/>
      <w:bookmarkEnd w:id="414"/>
      <w:bookmarkEnd w:id="415"/>
    </w:p>
    <w:p w14:paraId="61ADD2CD" w14:textId="77777777" w:rsidR="00763869" w:rsidRPr="00F92F6B" w:rsidRDefault="00763869" w:rsidP="00763869">
      <w:r w:rsidRPr="00F92F6B">
        <w:t>Downlink power control can be used.</w:t>
      </w:r>
    </w:p>
    <w:p w14:paraId="647CE6F3" w14:textId="77777777" w:rsidR="00763869" w:rsidRPr="00F92F6B" w:rsidRDefault="00763869" w:rsidP="00763869">
      <w:pPr>
        <w:pStyle w:val="Heading4"/>
      </w:pPr>
      <w:bookmarkStart w:id="416" w:name="_Toc20387913"/>
      <w:bookmarkStart w:id="417" w:name="_Toc29375992"/>
      <w:bookmarkStart w:id="418" w:name="_Toc37231862"/>
      <w:bookmarkStart w:id="419" w:name="_Toc46501917"/>
      <w:bookmarkStart w:id="420" w:name="_Toc51971265"/>
      <w:bookmarkStart w:id="421" w:name="_Toc52551248"/>
      <w:bookmarkStart w:id="422" w:name="_Toc219280740"/>
      <w:r w:rsidRPr="00F92F6B">
        <w:t>5.2.5.3</w:t>
      </w:r>
      <w:r w:rsidRPr="00F92F6B">
        <w:tab/>
        <w:t>Cell search</w:t>
      </w:r>
      <w:bookmarkEnd w:id="416"/>
      <w:bookmarkEnd w:id="417"/>
      <w:bookmarkEnd w:id="418"/>
      <w:bookmarkEnd w:id="419"/>
      <w:bookmarkEnd w:id="420"/>
      <w:bookmarkEnd w:id="421"/>
      <w:bookmarkEnd w:id="422"/>
    </w:p>
    <w:p w14:paraId="26B4E85F" w14:textId="77777777" w:rsidR="00763869" w:rsidRPr="00F92F6B" w:rsidRDefault="00763869" w:rsidP="0065306B">
      <w:r w:rsidRPr="00F92F6B">
        <w:t>Cell search is the procedure by which a UE acquires time and frequency synchronization with a cell and detects the Cell ID of that cell. NR cell search is based on the primary and secondary synchronization signals, and PBCH DMRS</w:t>
      </w:r>
      <w:r w:rsidR="004A1502" w:rsidRPr="00F92F6B">
        <w:t>, located on the synchronization raster</w:t>
      </w:r>
      <w:r w:rsidRPr="00F92F6B">
        <w:t>.</w:t>
      </w:r>
    </w:p>
    <w:p w14:paraId="0543542A" w14:textId="77777777" w:rsidR="00763869" w:rsidRPr="00F92F6B" w:rsidRDefault="00763869" w:rsidP="00763869">
      <w:pPr>
        <w:pStyle w:val="Heading4"/>
      </w:pPr>
      <w:bookmarkStart w:id="423" w:name="_Toc20387914"/>
      <w:bookmarkStart w:id="424" w:name="_Toc29375993"/>
      <w:bookmarkStart w:id="425" w:name="_Toc37231863"/>
      <w:bookmarkStart w:id="426" w:name="_Toc46501918"/>
      <w:bookmarkStart w:id="427" w:name="_Toc51971266"/>
      <w:bookmarkStart w:id="428" w:name="_Toc52551249"/>
      <w:bookmarkStart w:id="429" w:name="_Toc219280741"/>
      <w:r w:rsidRPr="00F92F6B">
        <w:t>5.2.5.4</w:t>
      </w:r>
      <w:r w:rsidRPr="00F92F6B">
        <w:tab/>
        <w:t>HARQ</w:t>
      </w:r>
      <w:bookmarkEnd w:id="423"/>
      <w:bookmarkEnd w:id="424"/>
      <w:bookmarkEnd w:id="425"/>
      <w:bookmarkEnd w:id="426"/>
      <w:bookmarkEnd w:id="427"/>
      <w:bookmarkEnd w:id="428"/>
      <w:bookmarkEnd w:id="429"/>
    </w:p>
    <w:p w14:paraId="030085F6" w14:textId="1A3B396B" w:rsidR="008958D5" w:rsidRPr="00F92F6B" w:rsidRDefault="00763869" w:rsidP="008958D5">
      <w:r w:rsidRPr="00F92F6B">
        <w:t xml:space="preserve">Asynchronous Incremental Redundancy Hybrid ARQ is supported. The </w:t>
      </w:r>
      <w:proofErr w:type="spellStart"/>
      <w:r w:rsidRPr="00F92F6B">
        <w:t>gNB</w:t>
      </w:r>
      <w:proofErr w:type="spellEnd"/>
      <w:r w:rsidRPr="00F92F6B">
        <w:t xml:space="preserve"> provides the UE with the HARQ-ACK feedback timing either dynamically in the DCI or semi-stat</w:t>
      </w:r>
      <w:r w:rsidR="002B49A4" w:rsidRPr="00F92F6B">
        <w:t>ically in an RRC configuration.</w:t>
      </w:r>
      <w:r w:rsidR="004C03F1" w:rsidRPr="00F92F6B">
        <w:t xml:space="preserve"> Retransmission of HARQ-ACK feedback is supported by using enhanced dynamic codebook and/or one-shot triggering of HARQ-ACK transmission for </w:t>
      </w:r>
      <w:r w:rsidR="00213FB7" w:rsidRPr="00F92F6B">
        <w:t>(</w:t>
      </w:r>
      <w:proofErr w:type="spellStart"/>
      <w:r w:rsidR="00213FB7" w:rsidRPr="00F92F6B">
        <w:t>i</w:t>
      </w:r>
      <w:proofErr w:type="spellEnd"/>
      <w:r w:rsidR="00213FB7" w:rsidRPr="00F92F6B">
        <w:t xml:space="preserve">) </w:t>
      </w:r>
      <w:r w:rsidR="004C03F1" w:rsidRPr="00F92F6B">
        <w:t>all configured CCs and HARQ processes in the PUCCH group</w:t>
      </w:r>
      <w:r w:rsidR="00213FB7" w:rsidRPr="00F92F6B">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F92F6B">
        <w:t>.</w:t>
      </w:r>
    </w:p>
    <w:p w14:paraId="461FD268" w14:textId="77777777" w:rsidR="008958D5" w:rsidRPr="00F92F6B" w:rsidRDefault="008958D5" w:rsidP="008958D5">
      <w:r w:rsidRPr="00F92F6B">
        <w:t>The UE may be configured to receive code block group based transmissions where retransmissions may be scheduled to carry a sub-set of all the code blocks of a TB.</w:t>
      </w:r>
    </w:p>
    <w:p w14:paraId="4DD7C7C9" w14:textId="77777777" w:rsidR="008958D5" w:rsidRPr="00F92F6B" w:rsidRDefault="008958D5" w:rsidP="008958D5">
      <w:pPr>
        <w:pStyle w:val="Heading4"/>
      </w:pPr>
      <w:bookmarkStart w:id="430" w:name="_Toc20387915"/>
      <w:bookmarkStart w:id="431" w:name="_Toc29375994"/>
      <w:bookmarkStart w:id="432" w:name="_Toc37231864"/>
      <w:bookmarkStart w:id="433" w:name="_Toc46501919"/>
      <w:bookmarkStart w:id="434" w:name="_Toc51971267"/>
      <w:bookmarkStart w:id="435" w:name="_Toc52551250"/>
      <w:bookmarkStart w:id="436" w:name="_Toc219280742"/>
      <w:r w:rsidRPr="00F92F6B">
        <w:t>5.2.5.5</w:t>
      </w:r>
      <w:r w:rsidRPr="00F92F6B">
        <w:tab/>
        <w:t>Reception of SIB1</w:t>
      </w:r>
      <w:bookmarkEnd w:id="430"/>
      <w:bookmarkEnd w:id="431"/>
      <w:bookmarkEnd w:id="432"/>
      <w:bookmarkEnd w:id="433"/>
      <w:bookmarkEnd w:id="434"/>
      <w:bookmarkEnd w:id="435"/>
      <w:bookmarkEnd w:id="436"/>
    </w:p>
    <w:p w14:paraId="6A1838FE" w14:textId="13EF535F" w:rsidR="00763869" w:rsidRPr="00F92F6B" w:rsidRDefault="00DA7E1A" w:rsidP="008958D5">
      <w:r w:rsidRPr="00F92F6B">
        <w:t>The Master Information Block (</w:t>
      </w:r>
      <w:r w:rsidR="008958D5" w:rsidRPr="00F92F6B">
        <w:t>MIB</w:t>
      </w:r>
      <w:r w:rsidRPr="00F92F6B">
        <w:t>)</w:t>
      </w:r>
      <w:r w:rsidR="008958D5" w:rsidRPr="00F92F6B">
        <w:t xml:space="preserve"> on PBCH provides the UE with parameters </w:t>
      </w:r>
      <w:r w:rsidR="005D1B9C" w:rsidRPr="00F92F6B">
        <w:t xml:space="preserve">(e.g. CORESET#0 configuration) </w:t>
      </w:r>
      <w:r w:rsidR="008958D5" w:rsidRPr="00F92F6B">
        <w:t xml:space="preserve">for monitoring of PDCCH for scheduling PDSCH that carries the </w:t>
      </w:r>
      <w:r w:rsidRPr="00F92F6B">
        <w:t>System Information Block 1 (</w:t>
      </w:r>
      <w:r w:rsidR="008958D5" w:rsidRPr="00F92F6B">
        <w:t>SIB1</w:t>
      </w:r>
      <w:r w:rsidRPr="00F92F6B">
        <w:t>)</w:t>
      </w:r>
      <w:r w:rsidR="008958D5" w:rsidRPr="00F92F6B">
        <w:t>. PBCH may also indicate that there is no associated SIB1, in which case the UE may be pointed to another frequency from where to search for a</w:t>
      </w:r>
      <w:r w:rsidR="00CE28FA" w:rsidRPr="00F92F6B">
        <w:t>n</w:t>
      </w:r>
      <w:r w:rsidR="008958D5" w:rsidRPr="00F92F6B">
        <w:t xml:space="preserve"> </w:t>
      </w:r>
      <w:r w:rsidR="00CE28FA" w:rsidRPr="00F92F6B">
        <w:t>SSB</w:t>
      </w:r>
      <w:r w:rsidR="008958D5" w:rsidRPr="00F92F6B">
        <w:t xml:space="preserve"> that is associated with a SIB1 as well as a frequency range where the UE may assume no </w:t>
      </w:r>
      <w:r w:rsidR="00CE28FA" w:rsidRPr="00F92F6B">
        <w:t>SSB</w:t>
      </w:r>
      <w:r w:rsidR="008958D5" w:rsidRPr="00F92F6B">
        <w:t xml:space="preserve"> associated with SIB1 is present. The indicated frequency range is confined within a contiguous spectrum allocation of the same operator in which </w:t>
      </w:r>
      <w:r w:rsidR="00CE28FA" w:rsidRPr="00F92F6B">
        <w:t>SSB</w:t>
      </w:r>
      <w:r w:rsidR="008958D5" w:rsidRPr="00F92F6B">
        <w:t xml:space="preserve"> is detected.</w:t>
      </w:r>
      <w:r w:rsidR="00F876C1" w:rsidRPr="00F92F6B">
        <w:t xml:space="preserve"> MIB on PBCH may also indicate that SIB1 is not being broadcast, in which case the UE may transmit OD-SIB1 request if it has a valid OD-SIB1 request configuration for this cell as described in 15.4.2.9.</w:t>
      </w:r>
    </w:p>
    <w:p w14:paraId="3E4F5359" w14:textId="77777777" w:rsidR="00E02DA7" w:rsidRPr="00F92F6B" w:rsidRDefault="00E02DA7" w:rsidP="00E02DA7">
      <w:pPr>
        <w:pStyle w:val="Heading3"/>
      </w:pPr>
      <w:bookmarkStart w:id="437" w:name="_Toc37231865"/>
      <w:bookmarkStart w:id="438" w:name="_Toc46501920"/>
      <w:bookmarkStart w:id="439" w:name="_Toc51971268"/>
      <w:bookmarkStart w:id="440" w:name="_Toc52551251"/>
      <w:bookmarkStart w:id="441" w:name="_Toc219280743"/>
      <w:bookmarkStart w:id="442" w:name="_Toc20387916"/>
      <w:bookmarkStart w:id="443" w:name="_Toc29375995"/>
      <w:r w:rsidRPr="00F92F6B">
        <w:t>5.2.6</w:t>
      </w:r>
      <w:r w:rsidRPr="00F92F6B">
        <w:rPr>
          <w:rFonts w:ascii="Calibri" w:eastAsia="MS Mincho" w:hAnsi="Calibri"/>
          <w:sz w:val="22"/>
          <w:szCs w:val="22"/>
        </w:rPr>
        <w:tab/>
      </w:r>
      <w:r w:rsidRPr="00F92F6B">
        <w:t>Downlink Reference Signals and Measurements for Positioning</w:t>
      </w:r>
      <w:bookmarkEnd w:id="437"/>
      <w:bookmarkEnd w:id="438"/>
      <w:bookmarkEnd w:id="439"/>
      <w:bookmarkEnd w:id="440"/>
      <w:bookmarkEnd w:id="441"/>
    </w:p>
    <w:p w14:paraId="043D4677" w14:textId="76EAAC32" w:rsidR="00E02DA7" w:rsidRPr="00F92F6B" w:rsidRDefault="00E02DA7" w:rsidP="00E02DA7">
      <w:r w:rsidRPr="00F92F6B">
        <w:t>The DL Positioning Reference Signals (DL PRS) are defined to facilitate support of different positioning methods such as DL-TDOA, DL-</w:t>
      </w:r>
      <w:proofErr w:type="spellStart"/>
      <w:r w:rsidRPr="00F92F6B">
        <w:t>AoD</w:t>
      </w:r>
      <w:proofErr w:type="spellEnd"/>
      <w:r w:rsidRPr="00F92F6B">
        <w:t>, multi-RTT through the following set of UE measurements DL RSTD, DL PRS-RSRP</w:t>
      </w:r>
      <w:r w:rsidR="003250ED" w:rsidRPr="00F92F6B">
        <w:t>/DL PRS-RSRPP</w:t>
      </w:r>
      <w:r w:rsidRPr="00F92F6B">
        <w:t>, and UE Rx-Tx time difference respectively as described in TS 38.305 [42].</w:t>
      </w:r>
      <w:r w:rsidR="003250ED" w:rsidRPr="00F92F6B">
        <w:t xml:space="preserve"> The DL PRS also facilitates Carrier Phase Positioning measurements such as DL-RSCP and DL-RSCPD as described in TS 38.305 [42].</w:t>
      </w:r>
    </w:p>
    <w:p w14:paraId="3DC5017F" w14:textId="77777777" w:rsidR="00E02DA7" w:rsidRPr="00F92F6B" w:rsidRDefault="00E02DA7" w:rsidP="00E02DA7">
      <w:r w:rsidRPr="00F92F6B">
        <w:t>Besides DL PRS signals, UE can use SSB and CSI-RS for RRM (RSRP and RSRQ) measurements for E-CID type of positioning.</w:t>
      </w:r>
    </w:p>
    <w:p w14:paraId="49D73CCD" w14:textId="77777777" w:rsidR="00763869" w:rsidRPr="00F92F6B" w:rsidRDefault="00763869" w:rsidP="00E02DA7">
      <w:pPr>
        <w:pStyle w:val="Heading2"/>
      </w:pPr>
      <w:bookmarkStart w:id="444" w:name="_Toc37231866"/>
      <w:bookmarkStart w:id="445" w:name="_Toc46501921"/>
      <w:bookmarkStart w:id="446" w:name="_Toc51971269"/>
      <w:bookmarkStart w:id="447" w:name="_Toc52551252"/>
      <w:bookmarkStart w:id="448" w:name="_Toc219280744"/>
      <w:r w:rsidRPr="00F92F6B">
        <w:t>5.3</w:t>
      </w:r>
      <w:r w:rsidRPr="00F92F6B">
        <w:rPr>
          <w:rFonts w:ascii="Calibri" w:eastAsia="MS Mincho" w:hAnsi="Calibri"/>
          <w:sz w:val="22"/>
          <w:szCs w:val="22"/>
        </w:rPr>
        <w:tab/>
      </w:r>
      <w:r w:rsidRPr="00F92F6B">
        <w:t>Uplink</w:t>
      </w:r>
      <w:bookmarkEnd w:id="442"/>
      <w:bookmarkEnd w:id="443"/>
      <w:bookmarkEnd w:id="444"/>
      <w:bookmarkEnd w:id="445"/>
      <w:bookmarkEnd w:id="446"/>
      <w:bookmarkEnd w:id="447"/>
      <w:bookmarkEnd w:id="448"/>
    </w:p>
    <w:p w14:paraId="6144723E" w14:textId="77777777" w:rsidR="00763869" w:rsidRPr="00F92F6B" w:rsidRDefault="00763869" w:rsidP="00763869">
      <w:pPr>
        <w:pStyle w:val="Heading3"/>
      </w:pPr>
      <w:bookmarkStart w:id="449" w:name="_Toc20387917"/>
      <w:bookmarkStart w:id="450" w:name="_Toc29375996"/>
      <w:bookmarkStart w:id="451" w:name="_Toc37231867"/>
      <w:bookmarkStart w:id="452" w:name="_Toc46501922"/>
      <w:bookmarkStart w:id="453" w:name="_Toc51971270"/>
      <w:bookmarkStart w:id="454" w:name="_Toc52551253"/>
      <w:bookmarkStart w:id="455" w:name="_Toc219280745"/>
      <w:r w:rsidRPr="00F92F6B">
        <w:t>5.3.1</w:t>
      </w:r>
      <w:r w:rsidRPr="00F92F6B">
        <w:rPr>
          <w:rFonts w:ascii="Calibri" w:eastAsia="MS Mincho" w:hAnsi="Calibri"/>
          <w:sz w:val="22"/>
          <w:szCs w:val="22"/>
        </w:rPr>
        <w:tab/>
      </w:r>
      <w:r w:rsidRPr="00F92F6B">
        <w:t>Uplink transmission scheme</w:t>
      </w:r>
      <w:bookmarkEnd w:id="449"/>
      <w:bookmarkEnd w:id="450"/>
      <w:bookmarkEnd w:id="451"/>
      <w:bookmarkEnd w:id="452"/>
      <w:bookmarkEnd w:id="453"/>
      <w:bookmarkEnd w:id="454"/>
      <w:bookmarkEnd w:id="455"/>
    </w:p>
    <w:p w14:paraId="19DF9256" w14:textId="77777777" w:rsidR="00763869" w:rsidRPr="00F92F6B" w:rsidRDefault="00763869" w:rsidP="0065306B">
      <w:r w:rsidRPr="00F92F6B">
        <w:t>Two transmission schemes are supported for PUSCH: codebook based transmission and non-codebook based transmission.</w:t>
      </w:r>
    </w:p>
    <w:p w14:paraId="30FDB09B" w14:textId="77777777" w:rsidR="00763869" w:rsidRPr="00F92F6B" w:rsidRDefault="00763869" w:rsidP="0065306B">
      <w:r w:rsidRPr="00F92F6B">
        <w:t xml:space="preserve">For codebook based transmission, the </w:t>
      </w:r>
      <w:proofErr w:type="spellStart"/>
      <w:r w:rsidRPr="00F92F6B">
        <w:t>gNB</w:t>
      </w:r>
      <w:proofErr w:type="spellEnd"/>
      <w:r w:rsidRPr="00F92F6B">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F92F6B" w:rsidRDefault="00763869" w:rsidP="008958D5">
      <w:r w:rsidRPr="00F92F6B">
        <w:t xml:space="preserve">DMRS based spatial multiplexing is supported for PUSCH. </w:t>
      </w:r>
      <w:r w:rsidR="00A51876" w:rsidRPr="00F92F6B">
        <w:t xml:space="preserve">Up to 8, 12, 16, and 24 orthogonal UL DMRS ports are supported for type 1, type 2, enhanced type 1, and enhanced type 2 DMRS respectively. </w:t>
      </w:r>
      <w:r w:rsidR="008958D5" w:rsidRPr="00F92F6B">
        <w:t>For a given UE, u</w:t>
      </w:r>
      <w:r w:rsidRPr="00F92F6B">
        <w:t xml:space="preserve">p to 4 </w:t>
      </w:r>
      <w:r w:rsidR="00A51876" w:rsidRPr="00F92F6B">
        <w:t xml:space="preserve">or up to 8 </w:t>
      </w:r>
      <w:r w:rsidRPr="00F92F6B">
        <w:t>layer transmissions are supported. The number of code words is one</w:t>
      </w:r>
      <w:r w:rsidR="00A51876" w:rsidRPr="00F92F6B">
        <w:t xml:space="preserve"> for 1 to 4 layer transmission and two for 5 to 8 layer transmission</w:t>
      </w:r>
      <w:r w:rsidRPr="00F92F6B">
        <w:t>. When transform precoding is used, only a single MIMO l</w:t>
      </w:r>
      <w:r w:rsidR="002B49A4" w:rsidRPr="00F92F6B">
        <w:t>ayer transmission is supported.</w:t>
      </w:r>
    </w:p>
    <w:p w14:paraId="60374629" w14:textId="77777777" w:rsidR="008958D5" w:rsidRPr="00F92F6B" w:rsidRDefault="008958D5" w:rsidP="008958D5">
      <w:r w:rsidRPr="00F92F6B">
        <w:t>Transmission durations from 1 to 14 symbols in a slot is supported.</w:t>
      </w:r>
    </w:p>
    <w:p w14:paraId="438B8A2E" w14:textId="77777777" w:rsidR="008958D5" w:rsidRPr="00F92F6B" w:rsidRDefault="008958D5" w:rsidP="008958D5">
      <w:r w:rsidRPr="00F92F6B">
        <w:t>Aggregation of multiple slots with TB repetition is supported.</w:t>
      </w:r>
    </w:p>
    <w:p w14:paraId="5B40E724" w14:textId="77777777" w:rsidR="008958D5" w:rsidRPr="00F92F6B" w:rsidRDefault="008958D5" w:rsidP="008958D5">
      <w:r w:rsidRPr="00F92F6B">
        <w:t>Two types of frequency hopping are supported, intra-slot frequency hopping, and in case of slot aggregation, inter-slot frequency hopping.</w:t>
      </w:r>
      <w:r w:rsidR="004C03F1" w:rsidRPr="00F92F6B">
        <w:t xml:space="preserve"> Intra-slot and inter-slot frequency hopping are not supported when PRB interlace uplink transmission waveform is used.</w:t>
      </w:r>
    </w:p>
    <w:p w14:paraId="63F04783" w14:textId="77777777" w:rsidR="008958D5" w:rsidRPr="00F92F6B" w:rsidRDefault="008958D5" w:rsidP="008958D5">
      <w:r w:rsidRPr="00F92F6B">
        <w:t>PUSCH may be scheduled with DCI on PDCCH, or a semi-static configured grant may be provided over RRC, where two types of operation are supported:</w:t>
      </w:r>
    </w:p>
    <w:p w14:paraId="13F45AF6" w14:textId="77777777" w:rsidR="008958D5" w:rsidRPr="00F92F6B" w:rsidRDefault="008958D5" w:rsidP="008958D5">
      <w:pPr>
        <w:pStyle w:val="B1"/>
      </w:pPr>
      <w:r w:rsidRPr="00F92F6B">
        <w:t>-</w:t>
      </w:r>
      <w:r w:rsidRPr="00F92F6B">
        <w:tab/>
        <w:t>The first PUSCH is triggered with a DCI, with subsequent PUSCH transmissions following the RRC configuration and scheduling received on the DCI, or</w:t>
      </w:r>
    </w:p>
    <w:p w14:paraId="20525833" w14:textId="143DD4F7" w:rsidR="00763869" w:rsidRPr="00F92F6B" w:rsidRDefault="008958D5" w:rsidP="008958D5">
      <w:pPr>
        <w:pStyle w:val="B1"/>
      </w:pPr>
      <w:r w:rsidRPr="00F92F6B">
        <w:t>-</w:t>
      </w:r>
      <w:r w:rsidRPr="00F92F6B">
        <w:tab/>
        <w:t>The PUSCH is trig</w:t>
      </w:r>
      <w:r w:rsidR="003E559D" w:rsidRPr="00F92F6B">
        <w:t>gered by data arrival to the UE</w:t>
      </w:r>
      <w:r w:rsidR="00240746" w:rsidRPr="00F92F6B">
        <w:t>'</w:t>
      </w:r>
      <w:r w:rsidRPr="00F92F6B">
        <w:t>s transmit buffer and the PUSCH transmissions follow the RRC configuration.</w:t>
      </w:r>
    </w:p>
    <w:p w14:paraId="120E6549" w14:textId="77777777" w:rsidR="00763869" w:rsidRPr="00F92F6B" w:rsidRDefault="00763869" w:rsidP="00763869">
      <w:pPr>
        <w:pStyle w:val="Heading3"/>
      </w:pPr>
      <w:bookmarkStart w:id="456" w:name="_Toc20387918"/>
      <w:bookmarkStart w:id="457" w:name="_Toc29375997"/>
      <w:bookmarkStart w:id="458" w:name="_Toc37231868"/>
      <w:bookmarkStart w:id="459" w:name="_Toc46501923"/>
      <w:bookmarkStart w:id="460" w:name="_Toc51971271"/>
      <w:bookmarkStart w:id="461" w:name="_Toc52551254"/>
      <w:bookmarkStart w:id="462" w:name="_Toc219280746"/>
      <w:r w:rsidRPr="00F92F6B">
        <w:t>5.3.2</w:t>
      </w:r>
      <w:r w:rsidRPr="00F92F6B">
        <w:rPr>
          <w:rFonts w:ascii="Calibri" w:eastAsia="MS Mincho" w:hAnsi="Calibri"/>
          <w:sz w:val="22"/>
          <w:szCs w:val="22"/>
        </w:rPr>
        <w:tab/>
      </w:r>
      <w:r w:rsidRPr="00F92F6B">
        <w:t>Physical-layer processing for physical uplink shared channel</w:t>
      </w:r>
      <w:bookmarkEnd w:id="456"/>
      <w:bookmarkEnd w:id="457"/>
      <w:bookmarkEnd w:id="458"/>
      <w:bookmarkEnd w:id="459"/>
      <w:bookmarkEnd w:id="460"/>
      <w:bookmarkEnd w:id="461"/>
      <w:bookmarkEnd w:id="462"/>
    </w:p>
    <w:p w14:paraId="4D50634E" w14:textId="77777777" w:rsidR="00763869" w:rsidRPr="00F92F6B" w:rsidRDefault="00763869" w:rsidP="0065306B">
      <w:r w:rsidRPr="00F92F6B">
        <w:t>The uplink physical-layer processing of transport channels consists of the following steps:</w:t>
      </w:r>
    </w:p>
    <w:p w14:paraId="1FFE939C" w14:textId="77777777" w:rsidR="00763869" w:rsidRPr="00F92F6B" w:rsidRDefault="00763869" w:rsidP="0065306B">
      <w:pPr>
        <w:pStyle w:val="B1"/>
      </w:pPr>
      <w:r w:rsidRPr="00F92F6B">
        <w:t>-</w:t>
      </w:r>
      <w:r w:rsidRPr="00F92F6B">
        <w:tab/>
        <w:t>Transport Block CRC attachment;</w:t>
      </w:r>
    </w:p>
    <w:p w14:paraId="04718D36" w14:textId="77777777" w:rsidR="00763869" w:rsidRPr="00F92F6B" w:rsidRDefault="00DC2FAF" w:rsidP="0065306B">
      <w:pPr>
        <w:pStyle w:val="B1"/>
      </w:pPr>
      <w:r w:rsidRPr="00F92F6B">
        <w:t>-</w:t>
      </w:r>
      <w:r w:rsidRPr="00F92F6B">
        <w:tab/>
      </w:r>
      <w:r w:rsidR="00763869" w:rsidRPr="00F92F6B">
        <w:t>Code block segmentation and Code Block CRC attachment;</w:t>
      </w:r>
    </w:p>
    <w:p w14:paraId="1342F350" w14:textId="77777777" w:rsidR="008958D5" w:rsidRPr="00F92F6B" w:rsidRDefault="00763869" w:rsidP="008958D5">
      <w:pPr>
        <w:pStyle w:val="B1"/>
      </w:pPr>
      <w:r w:rsidRPr="00F92F6B">
        <w:t>-</w:t>
      </w:r>
      <w:r w:rsidRPr="00F92F6B">
        <w:tab/>
        <w:t>Channel coding: LDPC coding;</w:t>
      </w:r>
    </w:p>
    <w:p w14:paraId="0A7CFB5D" w14:textId="77777777" w:rsidR="00763869" w:rsidRPr="00F92F6B" w:rsidRDefault="008958D5" w:rsidP="008958D5">
      <w:pPr>
        <w:pStyle w:val="B1"/>
      </w:pPr>
      <w:r w:rsidRPr="00F92F6B">
        <w:t>-</w:t>
      </w:r>
      <w:r w:rsidRPr="00F92F6B">
        <w:tab/>
        <w:t>Physical-layer hybrid-ARQ processing;</w:t>
      </w:r>
    </w:p>
    <w:p w14:paraId="77C3D435" w14:textId="77777777" w:rsidR="008958D5" w:rsidRPr="00F92F6B" w:rsidRDefault="00763869" w:rsidP="008958D5">
      <w:pPr>
        <w:pStyle w:val="B1"/>
      </w:pPr>
      <w:r w:rsidRPr="00F92F6B">
        <w:t>-</w:t>
      </w:r>
      <w:r w:rsidRPr="00F92F6B">
        <w:tab/>
      </w:r>
      <w:r w:rsidR="008958D5" w:rsidRPr="00F92F6B">
        <w:t>Rate matching</w:t>
      </w:r>
      <w:r w:rsidRPr="00F92F6B">
        <w:t>;</w:t>
      </w:r>
    </w:p>
    <w:p w14:paraId="2EB0E2A7" w14:textId="77777777" w:rsidR="00763869" w:rsidRPr="00F92F6B" w:rsidRDefault="008958D5" w:rsidP="008958D5">
      <w:pPr>
        <w:pStyle w:val="B1"/>
      </w:pPr>
      <w:r w:rsidRPr="00F92F6B">
        <w:t>-</w:t>
      </w:r>
      <w:r w:rsidRPr="00F92F6B">
        <w:tab/>
        <w:t>Scrambling;</w:t>
      </w:r>
    </w:p>
    <w:p w14:paraId="52F3DBA3" w14:textId="77777777" w:rsidR="00763869" w:rsidRPr="00F92F6B" w:rsidRDefault="00763869" w:rsidP="0065306B">
      <w:pPr>
        <w:pStyle w:val="B1"/>
      </w:pPr>
      <w:r w:rsidRPr="00F92F6B">
        <w:t>-</w:t>
      </w:r>
      <w:r w:rsidRPr="00F92F6B">
        <w:tab/>
        <w:t xml:space="preserve">Modulation: </w:t>
      </w:r>
      <w:r w:rsidR="008958D5" w:rsidRPr="00F92F6B">
        <w:t>π</w:t>
      </w:r>
      <w:r w:rsidRPr="00F92F6B">
        <w:t>/2 BPSK (with transform precoding only), QPSK, 16QAM, 64QAM and 256QAM;</w:t>
      </w:r>
    </w:p>
    <w:p w14:paraId="703DD42E" w14:textId="77777777" w:rsidR="00763869" w:rsidRPr="00F92F6B" w:rsidRDefault="00763869" w:rsidP="0065306B">
      <w:pPr>
        <w:pStyle w:val="B1"/>
      </w:pPr>
      <w:r w:rsidRPr="00F92F6B">
        <w:t>-</w:t>
      </w:r>
      <w:r w:rsidRPr="00F92F6B">
        <w:tab/>
        <w:t>Layer mapping, transform precoding (enabled/disabled by configuration), and pre-coding;</w:t>
      </w:r>
    </w:p>
    <w:p w14:paraId="0F01CBFF" w14:textId="77777777" w:rsidR="00763869" w:rsidRPr="00F92F6B" w:rsidRDefault="00763869" w:rsidP="0065306B">
      <w:pPr>
        <w:pStyle w:val="B1"/>
      </w:pPr>
      <w:r w:rsidRPr="00F92F6B">
        <w:t>-</w:t>
      </w:r>
      <w:r w:rsidRPr="00F92F6B">
        <w:tab/>
        <w:t>Mapping to assigned resources and antenna ports.</w:t>
      </w:r>
    </w:p>
    <w:p w14:paraId="52FB9CAC" w14:textId="77777777" w:rsidR="00763869" w:rsidRPr="00F92F6B" w:rsidRDefault="00763869" w:rsidP="0065306B">
      <w:r w:rsidRPr="00F92F6B">
        <w:t xml:space="preserve">The UE transmits at least one symbol with demodulation reference signal on each layer </w:t>
      </w:r>
      <w:r w:rsidR="008958D5" w:rsidRPr="00F92F6B">
        <w:t xml:space="preserve">on each frequency hop </w:t>
      </w:r>
      <w:r w:rsidRPr="00F92F6B">
        <w:t xml:space="preserve">in which </w:t>
      </w:r>
      <w:r w:rsidR="008958D5" w:rsidRPr="00F92F6B">
        <w:t xml:space="preserve">the </w:t>
      </w:r>
      <w:r w:rsidRPr="00F92F6B">
        <w:t>PUSCH is transmitted</w:t>
      </w:r>
      <w:r w:rsidR="008958D5" w:rsidRPr="00F92F6B">
        <w:t>, and up to 3 additional DMRS can be configured by higher layers</w:t>
      </w:r>
      <w:r w:rsidRPr="00F92F6B">
        <w:t>.</w:t>
      </w:r>
    </w:p>
    <w:p w14:paraId="19B664AE" w14:textId="77777777" w:rsidR="00763869" w:rsidRPr="00F92F6B" w:rsidRDefault="00763869" w:rsidP="0065306B">
      <w:r w:rsidRPr="00F92F6B">
        <w:t>Phase Tracking RS may be transmitted on additional symbols to aid receiver phase tracking.</w:t>
      </w:r>
    </w:p>
    <w:p w14:paraId="054113CC" w14:textId="77777777" w:rsidR="00763869" w:rsidRPr="00F92F6B" w:rsidRDefault="00763869" w:rsidP="0065306B">
      <w:r w:rsidRPr="00F92F6B">
        <w:rPr>
          <w:kern w:val="2"/>
        </w:rPr>
        <w:t>The UL-SCH physical layer model is described in TS 38.202 [</w:t>
      </w:r>
      <w:r w:rsidR="008C3D36" w:rsidRPr="00F92F6B">
        <w:rPr>
          <w:kern w:val="2"/>
        </w:rPr>
        <w:t>20</w:t>
      </w:r>
      <w:r w:rsidRPr="00F92F6B">
        <w:rPr>
          <w:kern w:val="2"/>
        </w:rPr>
        <w:t>].</w:t>
      </w:r>
    </w:p>
    <w:p w14:paraId="2CA12F82" w14:textId="6B02DF2B" w:rsidR="004C03F1" w:rsidRPr="00F92F6B" w:rsidRDefault="004C03F1" w:rsidP="00653C72">
      <w:bookmarkStart w:id="463" w:name="_Toc20387919"/>
      <w:bookmarkStart w:id="464" w:name="_Toc29375998"/>
      <w:r w:rsidRPr="00F92F6B">
        <w:t xml:space="preserve">For configured grants operation with shared spectrum channel access, described in </w:t>
      </w:r>
      <w:r w:rsidR="009644A5" w:rsidRPr="00F92F6B">
        <w:t>clause</w:t>
      </w:r>
      <w:r w:rsidRPr="00F92F6B">
        <w:t xml:space="preserve"> 10.3, a CG-UCI (Configured Grant Uplink Control Information) </w:t>
      </w:r>
      <w:r w:rsidR="00481CF9" w:rsidRPr="00F92F6B">
        <w:t>can be</w:t>
      </w:r>
      <w:r w:rsidRPr="00F92F6B">
        <w:t xml:space="preserve"> transmitted in PUSCH scheduled by configured uplink grant.</w:t>
      </w:r>
    </w:p>
    <w:p w14:paraId="3EA8631F" w14:textId="77777777" w:rsidR="00763869" w:rsidRPr="00F92F6B" w:rsidRDefault="00763869" w:rsidP="00763869">
      <w:pPr>
        <w:pStyle w:val="Heading3"/>
      </w:pPr>
      <w:bookmarkStart w:id="465" w:name="_Toc37231869"/>
      <w:bookmarkStart w:id="466" w:name="_Toc46501924"/>
      <w:bookmarkStart w:id="467" w:name="_Toc51971272"/>
      <w:bookmarkStart w:id="468" w:name="_Toc52551255"/>
      <w:bookmarkStart w:id="469" w:name="_Toc219280747"/>
      <w:r w:rsidRPr="00F92F6B">
        <w:t>5.3.3</w:t>
      </w:r>
      <w:r w:rsidRPr="00F92F6B">
        <w:rPr>
          <w:rFonts w:ascii="Calibri" w:eastAsia="MS Mincho" w:hAnsi="Calibri"/>
          <w:sz w:val="22"/>
          <w:szCs w:val="22"/>
        </w:rPr>
        <w:tab/>
      </w:r>
      <w:r w:rsidRPr="00F92F6B">
        <w:t>Physical uplink control channel</w:t>
      </w:r>
      <w:bookmarkEnd w:id="463"/>
      <w:bookmarkEnd w:id="464"/>
      <w:bookmarkEnd w:id="465"/>
      <w:bookmarkEnd w:id="466"/>
      <w:bookmarkEnd w:id="467"/>
      <w:bookmarkEnd w:id="468"/>
      <w:bookmarkEnd w:id="469"/>
    </w:p>
    <w:p w14:paraId="5CEF6E62" w14:textId="26AD7582" w:rsidR="00763869" w:rsidRPr="00F92F6B" w:rsidRDefault="00763869" w:rsidP="0065306B">
      <w:r w:rsidRPr="00F92F6B">
        <w:t xml:space="preserve">Physical uplink control channel (PUCCH) carries the Uplink Control Information (UCI) from the UE to the </w:t>
      </w:r>
      <w:proofErr w:type="spellStart"/>
      <w:r w:rsidRPr="00F92F6B">
        <w:t>gNB</w:t>
      </w:r>
      <w:proofErr w:type="spellEnd"/>
      <w:r w:rsidRPr="00F92F6B">
        <w:t>. Five formats of PUCCH exist, depending on the duration of PUCCH and the UCI payload size</w:t>
      </w:r>
      <w:r w:rsidR="006B699B" w:rsidRPr="00F92F6B">
        <w:t>:</w:t>
      </w:r>
    </w:p>
    <w:p w14:paraId="686A8270" w14:textId="77777777" w:rsidR="00763869" w:rsidRPr="00F92F6B" w:rsidRDefault="00763869" w:rsidP="0065306B">
      <w:pPr>
        <w:pStyle w:val="B1"/>
      </w:pPr>
      <w:r w:rsidRPr="00F92F6B">
        <w:t>-</w:t>
      </w:r>
      <w:r w:rsidRPr="00F92F6B">
        <w:tab/>
      </w:r>
      <w:r w:rsidR="008958D5" w:rsidRPr="00F92F6B">
        <w:t xml:space="preserve">Format #0: </w:t>
      </w:r>
      <w:r w:rsidRPr="00F92F6B">
        <w:t>Short PUCCH of 1 or 2 symbols with small UCI payloads of up to two bits with U</w:t>
      </w:r>
      <w:r w:rsidR="002B49A4" w:rsidRPr="00F92F6B">
        <w:t xml:space="preserve">E multiplexing </w:t>
      </w:r>
      <w:r w:rsidR="008958D5" w:rsidRPr="00F92F6B">
        <w:t xml:space="preserve">capacity of up to 6 UEs with 1-bit payload </w:t>
      </w:r>
      <w:r w:rsidR="002B49A4" w:rsidRPr="00F92F6B">
        <w:t>in the same PRB;</w:t>
      </w:r>
    </w:p>
    <w:p w14:paraId="591ADE8C" w14:textId="77777777" w:rsidR="008958D5" w:rsidRPr="00F92F6B" w:rsidRDefault="00763869" w:rsidP="008958D5">
      <w:pPr>
        <w:pStyle w:val="B1"/>
      </w:pPr>
      <w:r w:rsidRPr="00F92F6B">
        <w:t>-</w:t>
      </w:r>
      <w:r w:rsidRPr="00F92F6B">
        <w:tab/>
      </w:r>
      <w:r w:rsidR="008958D5" w:rsidRPr="00F92F6B">
        <w:t xml:space="preserve">Format #1: </w:t>
      </w:r>
      <w:r w:rsidRPr="00F92F6B">
        <w:t xml:space="preserve">Long PUCCH of 4-14 symbols with small UCI payloads of up to two bits with </w:t>
      </w:r>
      <w:r w:rsidR="008958D5" w:rsidRPr="00F92F6B">
        <w:t xml:space="preserve">UE </w:t>
      </w:r>
      <w:r w:rsidRPr="00F92F6B">
        <w:t xml:space="preserve">multiplexing </w:t>
      </w:r>
      <w:r w:rsidR="008958D5" w:rsidRPr="00F92F6B">
        <w:t xml:space="preserve">capacity of up to 84 UEs without frequency hopping and 36 UEs with frequency hopping </w:t>
      </w:r>
      <w:r w:rsidRPr="00F92F6B">
        <w:t>in the same PRB;</w:t>
      </w:r>
    </w:p>
    <w:p w14:paraId="76D89538" w14:textId="77777777" w:rsidR="00763869" w:rsidRPr="00F92F6B" w:rsidRDefault="008958D5" w:rsidP="008958D5">
      <w:pPr>
        <w:pStyle w:val="B1"/>
      </w:pPr>
      <w:r w:rsidRPr="00F92F6B">
        <w:t>-</w:t>
      </w:r>
      <w:r w:rsidRPr="00F92F6B">
        <w:tab/>
        <w:t>Format #2: Short PUCCH of 1 or 2 symbols with large UCI payloads of more than two bits with no UE multiplexing capability in the same PRBs;</w:t>
      </w:r>
    </w:p>
    <w:p w14:paraId="6DE188EA" w14:textId="77777777" w:rsidR="008958D5" w:rsidRPr="00F92F6B" w:rsidRDefault="00763869" w:rsidP="008958D5">
      <w:pPr>
        <w:pStyle w:val="B1"/>
        <w:jc w:val="both"/>
      </w:pPr>
      <w:bookmarkStart w:id="470" w:name="_MCCTEMPBM_CRPT83880003___4"/>
      <w:r w:rsidRPr="00F92F6B">
        <w:t>-</w:t>
      </w:r>
      <w:r w:rsidRPr="00F92F6B">
        <w:tab/>
      </w:r>
      <w:r w:rsidR="008958D5" w:rsidRPr="00F92F6B">
        <w:t xml:space="preserve">Format #3: </w:t>
      </w:r>
      <w:r w:rsidRPr="00F92F6B">
        <w:t xml:space="preserve">Long PUCCH of 4-14 symbols with large UCI payloads with no </w:t>
      </w:r>
      <w:r w:rsidR="008958D5" w:rsidRPr="00F92F6B">
        <w:t xml:space="preserve">UE </w:t>
      </w:r>
      <w:r w:rsidRPr="00F92F6B">
        <w:t xml:space="preserve">multiplexing </w:t>
      </w:r>
      <w:r w:rsidR="008958D5" w:rsidRPr="00F92F6B">
        <w:t>capability</w:t>
      </w:r>
      <w:r w:rsidR="00D150C4" w:rsidRPr="00F92F6B">
        <w:t xml:space="preserve"> </w:t>
      </w:r>
      <w:r w:rsidRPr="00F92F6B">
        <w:t>in the same PRB</w:t>
      </w:r>
      <w:r w:rsidR="008958D5" w:rsidRPr="00F92F6B">
        <w:t>s;</w:t>
      </w:r>
    </w:p>
    <w:p w14:paraId="004E77B7" w14:textId="77777777" w:rsidR="00763869" w:rsidRPr="00F92F6B" w:rsidRDefault="008958D5" w:rsidP="008958D5">
      <w:pPr>
        <w:pStyle w:val="B1"/>
        <w:jc w:val="both"/>
      </w:pPr>
      <w:r w:rsidRPr="00F92F6B">
        <w:t>-</w:t>
      </w:r>
      <w:r w:rsidRPr="00F92F6B">
        <w:tab/>
        <w:t>Format #4: Long PUCCH of 4-14 symbols with moderate UCI payloads with multiplexing capacity of up to 4 UEs in the same PRBs.</w:t>
      </w:r>
    </w:p>
    <w:bookmarkEnd w:id="470"/>
    <w:p w14:paraId="5D5360F3" w14:textId="77C3D4F3" w:rsidR="00763869" w:rsidRPr="00F92F6B" w:rsidRDefault="00763869" w:rsidP="0065306B">
      <w:r w:rsidRPr="00F92F6B">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F92F6B">
        <w:t xml:space="preserve">of </w:t>
      </w:r>
      <w:r w:rsidRPr="00F92F6B">
        <w:t xml:space="preserve">2 symbols. </w:t>
      </w:r>
      <w:r w:rsidR="00213FB7" w:rsidRPr="00F92F6B">
        <w:t>Short and l</w:t>
      </w:r>
      <w:r w:rsidRPr="00F92F6B">
        <w:t>ong PUCCH formats can be repeated over multiple slots</w:t>
      </w:r>
      <w:r w:rsidR="00213FB7" w:rsidRPr="00F92F6B">
        <w:t xml:space="preserve"> or sub-slots, where the repetition factor is either indicated dynamically in the DCI or semi-statically in an RRC configuration</w:t>
      </w:r>
      <w:r w:rsidRPr="00F92F6B">
        <w:t>.</w:t>
      </w:r>
    </w:p>
    <w:p w14:paraId="62BB3054" w14:textId="3EDBE81F" w:rsidR="004C03F1" w:rsidRPr="00F92F6B" w:rsidRDefault="004C03F1" w:rsidP="004C03F1">
      <w:r w:rsidRPr="00F92F6B">
        <w:t>For operation with shared spectrum channel access</w:t>
      </w:r>
      <w:r w:rsidR="00481CF9" w:rsidRPr="00F92F6B">
        <w:t xml:space="preserve"> in FR1</w:t>
      </w:r>
      <w:r w:rsidRPr="00F92F6B">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F92F6B" w:rsidRDefault="00481CF9" w:rsidP="00481CF9">
      <w:r w:rsidRPr="00F92F6B">
        <w:t>For operation in FR2-2, PUCCH Format #0, #1, #4 are extended to use resource in configurable number of continuous PRBs, up to 16 PRBs.</w:t>
      </w:r>
    </w:p>
    <w:p w14:paraId="732FE27D" w14:textId="77777777" w:rsidR="00C64DFF" w:rsidRPr="00F92F6B" w:rsidRDefault="00C64DFF" w:rsidP="00C64DFF">
      <w:r w:rsidRPr="00F92F6B">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F92F6B" w:rsidRDefault="00C64DFF" w:rsidP="00C64DFF">
      <w:r w:rsidRPr="00F92F6B">
        <w:t>UCI multiplexing in PUCCH is supported when PUCCH transmissions of UCIs coincide in time, and are associated with the same priority (high/low).</w:t>
      </w:r>
      <w:r w:rsidR="00213FB7" w:rsidRPr="00F92F6B">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F92F6B" w:rsidRDefault="00763869" w:rsidP="0065306B">
      <w:r w:rsidRPr="00F92F6B">
        <w:t xml:space="preserve">UCI multiplexing in PUSCH is supported when UCI and PUSCH transmissions coincide in </w:t>
      </w:r>
      <w:r w:rsidR="00705266" w:rsidRPr="00F92F6B">
        <w:t>time, either due to transmission of a UL-SCH transport block or due to triggering of A-CSI transmission without UL-SCH transport block</w:t>
      </w:r>
      <w:r w:rsidR="00C64DFF" w:rsidRPr="00F92F6B">
        <w:t>, and are associated with the same priority (high/low)</w:t>
      </w:r>
      <w:r w:rsidR="00213FB7" w:rsidRPr="00F92F6B">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F92F6B">
        <w:t>:</w:t>
      </w:r>
    </w:p>
    <w:p w14:paraId="45CD61C7" w14:textId="77777777" w:rsidR="00763869" w:rsidRPr="00F92F6B" w:rsidRDefault="00763869" w:rsidP="0065306B">
      <w:pPr>
        <w:pStyle w:val="B1"/>
      </w:pPr>
      <w:r w:rsidRPr="00F92F6B">
        <w:t>-</w:t>
      </w:r>
      <w:r w:rsidRPr="00F92F6B">
        <w:tab/>
        <w:t>UCI carrying HARQ-ACK feedback with 1 or 2 bits is multiplexed by punctur</w:t>
      </w:r>
      <w:r w:rsidR="00705266" w:rsidRPr="00F92F6B">
        <w:t>ing</w:t>
      </w:r>
      <w:r w:rsidRPr="00F92F6B">
        <w:t xml:space="preserve"> PUSCH;</w:t>
      </w:r>
    </w:p>
    <w:p w14:paraId="732CDC3E" w14:textId="77777777" w:rsidR="00763869" w:rsidRPr="00F92F6B" w:rsidRDefault="00763869" w:rsidP="0065306B">
      <w:pPr>
        <w:pStyle w:val="B1"/>
      </w:pPr>
      <w:r w:rsidRPr="00F92F6B">
        <w:t>-</w:t>
      </w:r>
      <w:r w:rsidRPr="00F92F6B">
        <w:tab/>
        <w:t>In all other cases UCI is multiplexed by rate matching PUSCH.</w:t>
      </w:r>
    </w:p>
    <w:p w14:paraId="1B0A2545" w14:textId="77777777" w:rsidR="00763869" w:rsidRPr="00F92F6B" w:rsidRDefault="00763869" w:rsidP="0065306B">
      <w:r w:rsidRPr="00F92F6B">
        <w:t>UCI consists of the following information:</w:t>
      </w:r>
    </w:p>
    <w:p w14:paraId="6F448D86" w14:textId="77777777" w:rsidR="00763869" w:rsidRPr="00F92F6B" w:rsidRDefault="00763869" w:rsidP="0065306B">
      <w:pPr>
        <w:pStyle w:val="B1"/>
      </w:pPr>
      <w:r w:rsidRPr="00F92F6B">
        <w:t>-</w:t>
      </w:r>
      <w:r w:rsidRPr="00F92F6B">
        <w:tab/>
        <w:t>CSI;</w:t>
      </w:r>
    </w:p>
    <w:p w14:paraId="33F63621" w14:textId="77777777" w:rsidR="00763869" w:rsidRPr="00F92F6B" w:rsidRDefault="00763869" w:rsidP="0065306B">
      <w:pPr>
        <w:pStyle w:val="B1"/>
      </w:pPr>
      <w:r w:rsidRPr="00F92F6B">
        <w:t>-</w:t>
      </w:r>
      <w:r w:rsidRPr="00F92F6B">
        <w:tab/>
        <w:t>ACK/NAK;</w:t>
      </w:r>
    </w:p>
    <w:p w14:paraId="078771EC" w14:textId="77777777" w:rsidR="00763869" w:rsidRPr="00F92F6B" w:rsidRDefault="00763869" w:rsidP="0065306B">
      <w:pPr>
        <w:pStyle w:val="B1"/>
      </w:pPr>
      <w:r w:rsidRPr="00F92F6B">
        <w:t>-</w:t>
      </w:r>
      <w:r w:rsidRPr="00F92F6B">
        <w:tab/>
        <w:t>Scheduling request.</w:t>
      </w:r>
    </w:p>
    <w:p w14:paraId="106C31A6" w14:textId="1AD21E1D" w:rsidR="00FB1C4A" w:rsidRPr="00F92F6B" w:rsidRDefault="00213FB7" w:rsidP="00FB1C4A">
      <w:r w:rsidRPr="00F92F6B">
        <w:t>Simultaneous transmission of PUCCH and PUSCH associated with different priorities on cells of different bands</w:t>
      </w:r>
      <w:r w:rsidR="003A03E7" w:rsidRPr="00F92F6B">
        <w:rPr>
          <w:rFonts w:eastAsiaTheme="minorEastAsia"/>
        </w:rPr>
        <w:t xml:space="preserve"> in a PUCCH group</w:t>
      </w:r>
      <w:r w:rsidRPr="00F92F6B">
        <w:t xml:space="preserve"> is supported, where UCI multiplexing in </w:t>
      </w:r>
      <w:r w:rsidR="003A03E7" w:rsidRPr="00F92F6B">
        <w:t xml:space="preserve">the </w:t>
      </w:r>
      <w:r w:rsidRPr="00F92F6B">
        <w:t xml:space="preserve">PUCCH associated with </w:t>
      </w:r>
      <w:r w:rsidR="003A03E7" w:rsidRPr="00F92F6B">
        <w:t>a</w:t>
      </w:r>
      <w:r w:rsidRPr="00F92F6B">
        <w:t xml:space="preserve"> priority in combination of UCI multiplexing in a PUSCH associated with a different priority is supported</w:t>
      </w:r>
      <w:r w:rsidR="003A03E7" w:rsidRPr="00F92F6B">
        <w:t xml:space="preserve"> if the UCI multiplexed on PUSCH </w:t>
      </w:r>
      <w:r w:rsidR="003A03E7" w:rsidRPr="00F92F6B">
        <w:rPr>
          <w:rFonts w:eastAsiaTheme="minorEastAsia"/>
        </w:rPr>
        <w:t>is</w:t>
      </w:r>
      <w:r w:rsidR="003A03E7" w:rsidRPr="00F92F6B">
        <w:t xml:space="preserve"> of same priority as </w:t>
      </w:r>
      <w:r w:rsidR="003A03E7" w:rsidRPr="00F92F6B">
        <w:rPr>
          <w:rFonts w:eastAsiaTheme="minorEastAsia"/>
        </w:rPr>
        <w:t xml:space="preserve">the </w:t>
      </w:r>
      <w:r w:rsidR="003A03E7" w:rsidRPr="00F92F6B">
        <w:t>PUSCH</w:t>
      </w:r>
      <w:r w:rsidRPr="00F92F6B">
        <w:t>.</w:t>
      </w:r>
    </w:p>
    <w:p w14:paraId="54F8AAA7" w14:textId="21B97011" w:rsidR="00213FB7" w:rsidRPr="00F92F6B" w:rsidRDefault="00FB1C4A" w:rsidP="00FB1C4A">
      <w:r w:rsidRPr="00F92F6B">
        <w:t>Simultaneous transmission of PUCCH and PUSCH associated with same priority on cells of different bands in a PUCCH group is supported (see clause 9 of TS 38.213 [38]).</w:t>
      </w:r>
    </w:p>
    <w:p w14:paraId="722A2DB8" w14:textId="77777777" w:rsidR="004C03F1" w:rsidRPr="00F92F6B" w:rsidRDefault="004C03F1" w:rsidP="001202E7">
      <w:r w:rsidRPr="00F92F6B">
        <w:t xml:space="preserve">For operation with shared spectrum channel access, multiplexing of CG-UCI and PUCCH carrying HARQ-ACK feedback can be configured by the </w:t>
      </w:r>
      <w:proofErr w:type="spellStart"/>
      <w:r w:rsidRPr="00F92F6B">
        <w:t>gNB</w:t>
      </w:r>
      <w:proofErr w:type="spellEnd"/>
      <w:r w:rsidRPr="00F92F6B">
        <w:t>. If not configured, when PUCCH overlaps with PUSCH scheduled by a configured grant within a PUCCH group</w:t>
      </w:r>
      <w:r w:rsidRPr="00F92F6B">
        <w:rPr>
          <w:rFonts w:eastAsia="SimSun"/>
        </w:rPr>
        <w:t xml:space="preserve"> and PUCCH carries HARQ ACK feedback, PUSCH scheduled by configured grant is skipped.</w:t>
      </w:r>
    </w:p>
    <w:p w14:paraId="5728D484" w14:textId="77777777" w:rsidR="00763869" w:rsidRPr="00F92F6B" w:rsidRDefault="00763869" w:rsidP="0065306B">
      <w:r w:rsidRPr="00F92F6B">
        <w:t xml:space="preserve">QPSK </w:t>
      </w:r>
      <w:r w:rsidR="00705266" w:rsidRPr="00F92F6B">
        <w:t xml:space="preserve">and π/2 BPSK </w:t>
      </w:r>
      <w:r w:rsidRPr="00F92F6B">
        <w:t xml:space="preserve">modulation </w:t>
      </w:r>
      <w:r w:rsidR="00705266" w:rsidRPr="00F92F6B">
        <w:t xml:space="preserve">can be </w:t>
      </w:r>
      <w:r w:rsidRPr="00F92F6B">
        <w:t xml:space="preserve">used for long PUCCH with </w:t>
      </w:r>
      <w:r w:rsidR="00705266" w:rsidRPr="00F92F6B">
        <w:t xml:space="preserve">more than </w:t>
      </w:r>
      <w:r w:rsidRPr="00F92F6B">
        <w:t xml:space="preserve">2 bits of information, </w:t>
      </w:r>
      <w:r w:rsidR="00705266" w:rsidRPr="00F92F6B">
        <w:t>QPSK is used for</w:t>
      </w:r>
      <w:r w:rsidRPr="00F92F6B">
        <w:t xml:space="preserve"> short PUCCH with more than 2 bits of information</w:t>
      </w:r>
      <w:r w:rsidR="00705266" w:rsidRPr="00F92F6B">
        <w:t xml:space="preserve"> and</w:t>
      </w:r>
      <w:r w:rsidRPr="00F92F6B">
        <w:t xml:space="preserve"> BPSK</w:t>
      </w:r>
      <w:r w:rsidR="00705266" w:rsidRPr="00F92F6B">
        <w:t xml:space="preserve"> and QPSK</w:t>
      </w:r>
      <w:r w:rsidRPr="00F92F6B">
        <w:t xml:space="preserve"> modulation </w:t>
      </w:r>
      <w:r w:rsidR="00705266" w:rsidRPr="00F92F6B">
        <w:t>can be</w:t>
      </w:r>
      <w:r w:rsidRPr="00F92F6B">
        <w:t xml:space="preserve"> used for long PUCCH with </w:t>
      </w:r>
      <w:r w:rsidR="00705266" w:rsidRPr="00F92F6B">
        <w:t>up to 2</w:t>
      </w:r>
      <w:r w:rsidRPr="00F92F6B">
        <w:t xml:space="preserve"> information bit</w:t>
      </w:r>
      <w:r w:rsidR="006379B7" w:rsidRPr="00F92F6B">
        <w:t>s</w:t>
      </w:r>
      <w:r w:rsidRPr="00F92F6B">
        <w:t>.</w:t>
      </w:r>
    </w:p>
    <w:p w14:paraId="546DC2B7" w14:textId="77777777" w:rsidR="00763869" w:rsidRPr="00F92F6B" w:rsidRDefault="00763869" w:rsidP="0065306B">
      <w:r w:rsidRPr="00F92F6B">
        <w:t xml:space="preserve">Transform precoding is applied to </w:t>
      </w:r>
      <w:r w:rsidR="005278ED" w:rsidRPr="00F92F6B">
        <w:t>PUCCH Format #3 and Format #4</w:t>
      </w:r>
      <w:r w:rsidRPr="00F92F6B">
        <w:t>.</w:t>
      </w:r>
    </w:p>
    <w:p w14:paraId="11D3BC80" w14:textId="77777777" w:rsidR="00763869" w:rsidRPr="00F92F6B" w:rsidRDefault="00763869" w:rsidP="0065306B">
      <w:pPr>
        <w:rPr>
          <w:kern w:val="2"/>
        </w:rPr>
      </w:pPr>
      <w:r w:rsidRPr="00F92F6B">
        <w:rPr>
          <w:kern w:val="2"/>
        </w:rPr>
        <w:t>Channel coding used for uplink control information is described in table 5.3.3-1.</w:t>
      </w:r>
    </w:p>
    <w:p w14:paraId="02F34210" w14:textId="77777777" w:rsidR="00763869" w:rsidRPr="00F92F6B" w:rsidRDefault="00763869" w:rsidP="00763869">
      <w:pPr>
        <w:pStyle w:val="TH"/>
      </w:pPr>
      <w:r w:rsidRPr="00F92F6B">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6C004A" w:rsidRPr="00F92F6B" w14:paraId="71CA7ED3" w14:textId="77777777" w:rsidTr="00273854">
        <w:trPr>
          <w:jc w:val="center"/>
        </w:trPr>
        <w:tc>
          <w:tcPr>
            <w:tcW w:w="3118" w:type="dxa"/>
            <w:shd w:val="clear" w:color="auto" w:fill="auto"/>
          </w:tcPr>
          <w:p w14:paraId="4939FED5" w14:textId="77777777" w:rsidR="00763869" w:rsidRPr="00F92F6B" w:rsidRDefault="00763869" w:rsidP="00DC2FAF">
            <w:pPr>
              <w:pStyle w:val="TAH"/>
              <w:rPr>
                <w:rFonts w:eastAsia="Batang"/>
              </w:rPr>
            </w:pPr>
            <w:r w:rsidRPr="00F92F6B">
              <w:rPr>
                <w:rFonts w:eastAsia="Batang"/>
              </w:rPr>
              <w:t>Uplink Control Information size including CRC, if present</w:t>
            </w:r>
          </w:p>
        </w:tc>
        <w:tc>
          <w:tcPr>
            <w:tcW w:w="2977" w:type="dxa"/>
            <w:shd w:val="clear" w:color="auto" w:fill="auto"/>
          </w:tcPr>
          <w:p w14:paraId="50F212DD" w14:textId="77777777" w:rsidR="00763869" w:rsidRPr="00F92F6B" w:rsidRDefault="00763869" w:rsidP="00DC2FAF">
            <w:pPr>
              <w:pStyle w:val="TAH"/>
              <w:rPr>
                <w:rFonts w:eastAsia="Batang"/>
              </w:rPr>
            </w:pPr>
            <w:r w:rsidRPr="00F92F6B">
              <w:rPr>
                <w:rFonts w:eastAsia="Batang"/>
              </w:rPr>
              <w:t>Channel code</w:t>
            </w:r>
          </w:p>
        </w:tc>
      </w:tr>
      <w:tr w:rsidR="006C004A" w:rsidRPr="00F92F6B" w14:paraId="7412BD0B" w14:textId="77777777" w:rsidTr="00273854">
        <w:trPr>
          <w:jc w:val="center"/>
        </w:trPr>
        <w:tc>
          <w:tcPr>
            <w:tcW w:w="3118" w:type="dxa"/>
            <w:shd w:val="clear" w:color="auto" w:fill="auto"/>
          </w:tcPr>
          <w:p w14:paraId="00705CFE" w14:textId="77777777" w:rsidR="00763869" w:rsidRPr="00F92F6B" w:rsidRDefault="00763869" w:rsidP="00DC2FAF">
            <w:pPr>
              <w:pStyle w:val="TAC"/>
              <w:rPr>
                <w:rFonts w:eastAsia="Batang"/>
              </w:rPr>
            </w:pPr>
            <w:r w:rsidRPr="00F92F6B">
              <w:rPr>
                <w:rFonts w:eastAsia="Batang"/>
              </w:rPr>
              <w:t>1</w:t>
            </w:r>
          </w:p>
        </w:tc>
        <w:tc>
          <w:tcPr>
            <w:tcW w:w="2977" w:type="dxa"/>
            <w:shd w:val="clear" w:color="auto" w:fill="auto"/>
          </w:tcPr>
          <w:p w14:paraId="71AC24F5" w14:textId="77777777" w:rsidR="00763869" w:rsidRPr="00F92F6B" w:rsidRDefault="00763869" w:rsidP="00DC2FAF">
            <w:pPr>
              <w:pStyle w:val="TAC"/>
              <w:rPr>
                <w:rFonts w:eastAsia="Batang"/>
              </w:rPr>
            </w:pPr>
            <w:r w:rsidRPr="00F92F6B">
              <w:rPr>
                <w:rFonts w:eastAsia="Batang"/>
              </w:rPr>
              <w:t>Repetition code</w:t>
            </w:r>
          </w:p>
        </w:tc>
      </w:tr>
      <w:tr w:rsidR="006C004A" w:rsidRPr="00F92F6B" w14:paraId="2902F859" w14:textId="77777777" w:rsidTr="00273854">
        <w:trPr>
          <w:jc w:val="center"/>
        </w:trPr>
        <w:tc>
          <w:tcPr>
            <w:tcW w:w="3118" w:type="dxa"/>
            <w:shd w:val="clear" w:color="auto" w:fill="auto"/>
          </w:tcPr>
          <w:p w14:paraId="0DEB45E9" w14:textId="77777777" w:rsidR="00763869" w:rsidRPr="00F92F6B" w:rsidRDefault="00763869" w:rsidP="00DC2FAF">
            <w:pPr>
              <w:pStyle w:val="TAC"/>
              <w:rPr>
                <w:rFonts w:eastAsia="Batang"/>
              </w:rPr>
            </w:pPr>
            <w:r w:rsidRPr="00F92F6B">
              <w:rPr>
                <w:rFonts w:eastAsia="Batang"/>
              </w:rPr>
              <w:t>2</w:t>
            </w:r>
          </w:p>
        </w:tc>
        <w:tc>
          <w:tcPr>
            <w:tcW w:w="2977" w:type="dxa"/>
            <w:shd w:val="clear" w:color="auto" w:fill="auto"/>
          </w:tcPr>
          <w:p w14:paraId="15E5B950" w14:textId="77777777" w:rsidR="00763869" w:rsidRPr="00F92F6B" w:rsidRDefault="00763869" w:rsidP="00DC2FAF">
            <w:pPr>
              <w:pStyle w:val="TAC"/>
              <w:rPr>
                <w:rFonts w:eastAsia="Batang"/>
              </w:rPr>
            </w:pPr>
            <w:r w:rsidRPr="00F92F6B">
              <w:rPr>
                <w:rFonts w:eastAsia="Batang"/>
              </w:rPr>
              <w:t>Simplex code</w:t>
            </w:r>
          </w:p>
        </w:tc>
      </w:tr>
      <w:tr w:rsidR="006C004A" w:rsidRPr="00F92F6B" w14:paraId="4B202A31" w14:textId="77777777" w:rsidTr="00273854">
        <w:trPr>
          <w:jc w:val="center"/>
        </w:trPr>
        <w:tc>
          <w:tcPr>
            <w:tcW w:w="3118" w:type="dxa"/>
            <w:shd w:val="clear" w:color="auto" w:fill="auto"/>
          </w:tcPr>
          <w:p w14:paraId="71FE3057" w14:textId="77777777" w:rsidR="00763869" w:rsidRPr="00F92F6B" w:rsidRDefault="00763869" w:rsidP="00DC2FAF">
            <w:pPr>
              <w:pStyle w:val="TAC"/>
              <w:rPr>
                <w:rFonts w:eastAsia="Batang"/>
              </w:rPr>
            </w:pPr>
            <w:r w:rsidRPr="00F92F6B">
              <w:rPr>
                <w:rFonts w:eastAsia="Batang"/>
              </w:rPr>
              <w:t>3-11</w:t>
            </w:r>
          </w:p>
        </w:tc>
        <w:tc>
          <w:tcPr>
            <w:tcW w:w="2977" w:type="dxa"/>
            <w:shd w:val="clear" w:color="auto" w:fill="auto"/>
          </w:tcPr>
          <w:p w14:paraId="3F917AC8" w14:textId="77777777" w:rsidR="00763869" w:rsidRPr="00F92F6B" w:rsidRDefault="00763869" w:rsidP="00DC2FAF">
            <w:pPr>
              <w:pStyle w:val="TAC"/>
              <w:rPr>
                <w:rFonts w:eastAsia="Batang"/>
              </w:rPr>
            </w:pPr>
            <w:r w:rsidRPr="00F92F6B">
              <w:rPr>
                <w:rFonts w:eastAsia="Batang"/>
              </w:rPr>
              <w:t>Reed Muller code</w:t>
            </w:r>
          </w:p>
        </w:tc>
      </w:tr>
      <w:tr w:rsidR="00763869" w:rsidRPr="00F92F6B" w14:paraId="6DA5F97D" w14:textId="77777777" w:rsidTr="00273854">
        <w:trPr>
          <w:jc w:val="center"/>
        </w:trPr>
        <w:tc>
          <w:tcPr>
            <w:tcW w:w="3118" w:type="dxa"/>
            <w:shd w:val="clear" w:color="auto" w:fill="auto"/>
          </w:tcPr>
          <w:p w14:paraId="2BFF63FB" w14:textId="77777777" w:rsidR="00763869" w:rsidRPr="00F92F6B" w:rsidRDefault="00763869" w:rsidP="00DC2FAF">
            <w:pPr>
              <w:pStyle w:val="TAC"/>
              <w:rPr>
                <w:rFonts w:eastAsia="Batang"/>
              </w:rPr>
            </w:pPr>
            <w:r w:rsidRPr="00F92F6B">
              <w:rPr>
                <w:rFonts w:eastAsia="Batang"/>
              </w:rPr>
              <w:t>&gt;11</w:t>
            </w:r>
          </w:p>
        </w:tc>
        <w:tc>
          <w:tcPr>
            <w:tcW w:w="2977" w:type="dxa"/>
            <w:shd w:val="clear" w:color="auto" w:fill="auto"/>
          </w:tcPr>
          <w:p w14:paraId="7FAB6747" w14:textId="77777777" w:rsidR="00763869" w:rsidRPr="00F92F6B" w:rsidRDefault="00763869" w:rsidP="00DC2FAF">
            <w:pPr>
              <w:pStyle w:val="TAC"/>
              <w:rPr>
                <w:rFonts w:eastAsia="Batang"/>
              </w:rPr>
            </w:pPr>
            <w:r w:rsidRPr="00F92F6B">
              <w:rPr>
                <w:rFonts w:eastAsia="Batang"/>
              </w:rPr>
              <w:t>Polar code</w:t>
            </w:r>
          </w:p>
        </w:tc>
      </w:tr>
    </w:tbl>
    <w:p w14:paraId="1361236E" w14:textId="77777777" w:rsidR="00763869" w:rsidRPr="00F92F6B" w:rsidRDefault="00763869" w:rsidP="00763869">
      <w:pPr>
        <w:rPr>
          <w:kern w:val="2"/>
        </w:rPr>
      </w:pPr>
    </w:p>
    <w:p w14:paraId="1098DF8C" w14:textId="77777777" w:rsidR="00763869" w:rsidRPr="00F92F6B" w:rsidRDefault="00763869" w:rsidP="00763869">
      <w:pPr>
        <w:pStyle w:val="Heading3"/>
      </w:pPr>
      <w:bookmarkStart w:id="471" w:name="_Toc20387920"/>
      <w:bookmarkStart w:id="472" w:name="_Toc29375999"/>
      <w:bookmarkStart w:id="473" w:name="_Toc37231870"/>
      <w:bookmarkStart w:id="474" w:name="_Toc46501925"/>
      <w:bookmarkStart w:id="475" w:name="_Toc51971273"/>
      <w:bookmarkStart w:id="476" w:name="_Toc52551256"/>
      <w:bookmarkStart w:id="477" w:name="_Toc219280748"/>
      <w:r w:rsidRPr="00F92F6B">
        <w:t>5.3.4</w:t>
      </w:r>
      <w:r w:rsidRPr="00F92F6B">
        <w:rPr>
          <w:rFonts w:ascii="Calibri" w:eastAsia="MS Mincho" w:hAnsi="Calibri"/>
          <w:sz w:val="22"/>
          <w:szCs w:val="22"/>
        </w:rPr>
        <w:tab/>
      </w:r>
      <w:r w:rsidRPr="00F92F6B">
        <w:t>Random access</w:t>
      </w:r>
      <w:bookmarkEnd w:id="471"/>
      <w:bookmarkEnd w:id="472"/>
      <w:bookmarkEnd w:id="473"/>
      <w:bookmarkEnd w:id="474"/>
      <w:bookmarkEnd w:id="475"/>
      <w:bookmarkEnd w:id="476"/>
      <w:bookmarkEnd w:id="477"/>
    </w:p>
    <w:p w14:paraId="53C4B442" w14:textId="07EAA839" w:rsidR="00763869" w:rsidRPr="00F92F6B" w:rsidRDefault="00763869" w:rsidP="0065306B">
      <w:r w:rsidRPr="00F92F6B">
        <w:t xml:space="preserve">Random access preamble sequences, of </w:t>
      </w:r>
      <w:r w:rsidR="004C03F1" w:rsidRPr="00F92F6B">
        <w:t xml:space="preserve">four </w:t>
      </w:r>
      <w:r w:rsidRPr="00F92F6B">
        <w:t xml:space="preserve">different lengths are supported. </w:t>
      </w:r>
      <w:r w:rsidR="004C03F1" w:rsidRPr="00F92F6B">
        <w:t>S</w:t>
      </w:r>
      <w:r w:rsidRPr="00F92F6B">
        <w:t>equence length 839 is applied with subcarrier spacings of 1.25 and 5 kHz</w:t>
      </w:r>
      <w:r w:rsidR="004C03F1" w:rsidRPr="00F92F6B">
        <w:t>,</w:t>
      </w:r>
      <w:r w:rsidRPr="00F92F6B">
        <w:t xml:space="preserve"> sequence length 139 is applied with </w:t>
      </w:r>
      <w:r w:rsidR="009014E0" w:rsidRPr="00F92F6B">
        <w:t>sub</w:t>
      </w:r>
      <w:r w:rsidRPr="00F92F6B">
        <w:t xml:space="preserve">carrier spacings </w:t>
      </w:r>
      <w:r w:rsidR="00117743" w:rsidRPr="00F92F6B">
        <w:t xml:space="preserve">of </w:t>
      </w:r>
      <w:r w:rsidRPr="00F92F6B">
        <w:t>15, 30, 60</w:t>
      </w:r>
      <w:r w:rsidR="00481CF9" w:rsidRPr="00F92F6B">
        <w:t>,</w:t>
      </w:r>
      <w:r w:rsidRPr="00F92F6B">
        <w:t xml:space="preserve"> 120</w:t>
      </w:r>
      <w:r w:rsidR="00481CF9" w:rsidRPr="00F92F6B">
        <w:t>, 480</w:t>
      </w:r>
      <w:r w:rsidR="00A536E5" w:rsidRPr="00F92F6B">
        <w:t>,</w:t>
      </w:r>
      <w:r w:rsidR="00481CF9" w:rsidRPr="00F92F6B">
        <w:t xml:space="preserve"> and 960</w:t>
      </w:r>
      <w:r w:rsidRPr="00F92F6B">
        <w:t xml:space="preserve"> kHz</w:t>
      </w:r>
      <w:r w:rsidR="004C03F1" w:rsidRPr="00F92F6B">
        <w:t xml:space="preserve">, sequence length of 571 </w:t>
      </w:r>
      <w:r w:rsidR="00481CF9" w:rsidRPr="00F92F6B">
        <w:t>is applied with subcarrier spacings of 30</w:t>
      </w:r>
      <w:r w:rsidR="00A536E5" w:rsidRPr="00F92F6B">
        <w:t>,</w:t>
      </w:r>
      <w:r w:rsidR="00481CF9" w:rsidRPr="00F92F6B">
        <w:t xml:space="preserve"> 120</w:t>
      </w:r>
      <w:r w:rsidR="00A536E5" w:rsidRPr="00F92F6B">
        <w:t>, and 480</w:t>
      </w:r>
      <w:r w:rsidR="00481CF9" w:rsidRPr="00F92F6B">
        <w:t xml:space="preserve"> kHz, and sequence length </w:t>
      </w:r>
      <w:r w:rsidR="004C03F1" w:rsidRPr="00F92F6B">
        <w:t xml:space="preserve">1151 </w:t>
      </w:r>
      <w:r w:rsidR="00481CF9" w:rsidRPr="00F92F6B">
        <w:t xml:space="preserve">is </w:t>
      </w:r>
      <w:r w:rsidR="004C03F1" w:rsidRPr="00F92F6B">
        <w:t>applied with subcarrier spacings of 15</w:t>
      </w:r>
      <w:r w:rsidR="00A536E5" w:rsidRPr="00F92F6B">
        <w:t xml:space="preserve"> and</w:t>
      </w:r>
      <w:r w:rsidR="00481CF9" w:rsidRPr="00F92F6B">
        <w:t xml:space="preserve"> 120</w:t>
      </w:r>
      <w:r w:rsidR="004C03F1" w:rsidRPr="00F92F6B">
        <w:t xml:space="preserve"> kHz</w:t>
      </w:r>
      <w:r w:rsidRPr="00F92F6B">
        <w:t xml:space="preserve">. </w:t>
      </w:r>
      <w:r w:rsidR="004C03F1" w:rsidRPr="00F92F6B">
        <w:t xml:space="preserve">Sequence length 839 supports </w:t>
      </w:r>
      <w:r w:rsidRPr="00F92F6B">
        <w:t xml:space="preserve">unrestricted sets and restricted sets of Type A and Type B, while </w:t>
      </w:r>
      <w:r w:rsidR="004C03F1" w:rsidRPr="00F92F6B">
        <w:t>sequence lengths 139, 571, and 1151</w:t>
      </w:r>
      <w:r w:rsidRPr="00F92F6B">
        <w:t xml:space="preserve"> support unrestricted sets only.</w:t>
      </w:r>
      <w:r w:rsidR="004C03F1" w:rsidRPr="00F92F6B">
        <w:t xml:space="preserve"> Sequence length 839 is only used for operation with licensed channel access while sequence length 139 can be used for operation with either licensed or shared spectrum channel access. </w:t>
      </w:r>
      <w:r w:rsidR="00481CF9" w:rsidRPr="00F92F6B">
        <w:t>For FR1, s</w:t>
      </w:r>
      <w:r w:rsidR="004C03F1" w:rsidRPr="00F92F6B">
        <w:t>equence lengths of 571 and 1151 can be used only for operation with shared spectrum channel access.</w:t>
      </w:r>
      <w:r w:rsidR="00635D2F" w:rsidRPr="00F92F6B">
        <w:t xml:space="preserve"> For FR2-2, sequence lengths of 571 can be used for operation with either licensed or shared spectrum channel access</w:t>
      </w:r>
      <w:r w:rsidR="000E4675" w:rsidRPr="00F92F6B">
        <w:t xml:space="preserve"> only with subcarrier spacings of 120</w:t>
      </w:r>
      <w:r w:rsidR="001D592A" w:rsidRPr="00F92F6B">
        <w:t xml:space="preserve"> </w:t>
      </w:r>
      <w:r w:rsidR="000E4675" w:rsidRPr="00F92F6B">
        <w:t>kHz and 480</w:t>
      </w:r>
      <w:r w:rsidR="001D592A" w:rsidRPr="00F92F6B">
        <w:t xml:space="preserve"> </w:t>
      </w:r>
      <w:r w:rsidR="000E4675" w:rsidRPr="00F92F6B">
        <w:t>kHz and sequence lengths of 1151 can be used for operation with either licensed or shared spectrum channel access only with subcarrier spacings of 120</w:t>
      </w:r>
      <w:r w:rsidR="001D592A" w:rsidRPr="00F92F6B">
        <w:t xml:space="preserve"> </w:t>
      </w:r>
      <w:r w:rsidR="000E4675" w:rsidRPr="00F92F6B">
        <w:t>kHz</w:t>
      </w:r>
      <w:r w:rsidR="00635D2F" w:rsidRPr="00F92F6B">
        <w:t>.</w:t>
      </w:r>
    </w:p>
    <w:p w14:paraId="3C441CDF" w14:textId="75C83D73" w:rsidR="00763869" w:rsidRPr="00F92F6B" w:rsidRDefault="00763869" w:rsidP="0065306B">
      <w:r w:rsidRPr="00F92F6B">
        <w:t xml:space="preserve">Multiple </w:t>
      </w:r>
      <w:r w:rsidR="00705266" w:rsidRPr="00F92F6B">
        <w:t>P</w:t>
      </w:r>
      <w:r w:rsidRPr="00F92F6B">
        <w:t xml:space="preserve">RACH preamble formats are defined with one or more </w:t>
      </w:r>
      <w:r w:rsidR="00705266" w:rsidRPr="00F92F6B">
        <w:t>P</w:t>
      </w:r>
      <w:r w:rsidRPr="00F92F6B">
        <w:t xml:space="preserve">RACH OFDM symbols, and different </w:t>
      </w:r>
      <w:r w:rsidR="00385EF6" w:rsidRPr="00F92F6B">
        <w:t>CP</w:t>
      </w:r>
      <w:r w:rsidRPr="00F92F6B">
        <w:t xml:space="preserve"> and guard time. The PRACH preamble configuration to use is provided to the UE in the system information.</w:t>
      </w:r>
    </w:p>
    <w:p w14:paraId="1C146923" w14:textId="77777777" w:rsidR="00111D31" w:rsidRPr="00F92F6B" w:rsidRDefault="00111D31" w:rsidP="00111D31">
      <w:r w:rsidRPr="00F92F6B">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F92F6B" w:rsidRDefault="00111D31" w:rsidP="00111D31">
      <w:r w:rsidRPr="00F92F6B">
        <w:t>IAB-MTs can be provided with random access configurations (as defined for UEs or after applying the aforementioned scaling/offsetting) different from random access configurations provided to UEs.</w:t>
      </w:r>
    </w:p>
    <w:p w14:paraId="0F837F4E" w14:textId="77777777" w:rsidR="00763869" w:rsidRPr="00F92F6B" w:rsidRDefault="00763869" w:rsidP="0065306B">
      <w:r w:rsidRPr="00F92F6B">
        <w:t>The UE calculates the PRACH transmit power for the retransmission of the preamble based on the most recent estimate pathloss and power ramping counter.</w:t>
      </w:r>
    </w:p>
    <w:p w14:paraId="42B77AF9" w14:textId="77777777" w:rsidR="00763869" w:rsidRPr="00F92F6B" w:rsidRDefault="00763869" w:rsidP="0065306B">
      <w:r w:rsidRPr="00F92F6B">
        <w:t xml:space="preserve">The system information </w:t>
      </w:r>
      <w:r w:rsidR="00705266" w:rsidRPr="00F92F6B">
        <w:t>provides information for the UE to determine</w:t>
      </w:r>
      <w:r w:rsidRPr="00F92F6B">
        <w:t xml:space="preserve"> the association between the </w:t>
      </w:r>
      <w:r w:rsidR="00CE28FA" w:rsidRPr="00F92F6B">
        <w:t>SSB</w:t>
      </w:r>
      <w:r w:rsidRPr="00F92F6B">
        <w:t xml:space="preserve"> and the RACH resources. The </w:t>
      </w:r>
      <w:r w:rsidR="00705266" w:rsidRPr="00F92F6B">
        <w:t xml:space="preserve">RSRP </w:t>
      </w:r>
      <w:r w:rsidRPr="00F92F6B">
        <w:t xml:space="preserve">threshold </w:t>
      </w:r>
      <w:r w:rsidR="00705266" w:rsidRPr="00F92F6B">
        <w:t xml:space="preserve">for </w:t>
      </w:r>
      <w:r w:rsidR="00CE28FA" w:rsidRPr="00F92F6B">
        <w:t>SSB</w:t>
      </w:r>
      <w:r w:rsidR="00705266" w:rsidRPr="00F92F6B">
        <w:t xml:space="preserve"> selection</w:t>
      </w:r>
      <w:r w:rsidRPr="00F92F6B">
        <w:t xml:space="preserve"> for RACH resource association is </w:t>
      </w:r>
      <w:r w:rsidR="00705266" w:rsidRPr="00F92F6B">
        <w:t>configurable by network</w:t>
      </w:r>
      <w:r w:rsidRPr="00F92F6B">
        <w:t>.</w:t>
      </w:r>
    </w:p>
    <w:p w14:paraId="13F57FAC" w14:textId="77777777" w:rsidR="00763869" w:rsidRPr="00F92F6B" w:rsidRDefault="00763869" w:rsidP="00763869">
      <w:pPr>
        <w:pStyle w:val="Heading3"/>
      </w:pPr>
      <w:bookmarkStart w:id="478" w:name="_Toc20387921"/>
      <w:bookmarkStart w:id="479" w:name="_Toc29376000"/>
      <w:bookmarkStart w:id="480" w:name="_Toc37231871"/>
      <w:bookmarkStart w:id="481" w:name="_Toc46501926"/>
      <w:bookmarkStart w:id="482" w:name="_Toc51971274"/>
      <w:bookmarkStart w:id="483" w:name="_Toc52551257"/>
      <w:bookmarkStart w:id="484" w:name="_Toc219280749"/>
      <w:r w:rsidRPr="00F92F6B">
        <w:t>5.3.5</w:t>
      </w:r>
      <w:r w:rsidRPr="00F92F6B">
        <w:rPr>
          <w:rFonts w:ascii="Calibri" w:eastAsia="MS Mincho" w:hAnsi="Calibri"/>
          <w:sz w:val="22"/>
          <w:szCs w:val="22"/>
        </w:rPr>
        <w:tab/>
      </w:r>
      <w:r w:rsidRPr="00F92F6B">
        <w:t>Physical layer procedures</w:t>
      </w:r>
      <w:bookmarkEnd w:id="478"/>
      <w:bookmarkEnd w:id="479"/>
      <w:bookmarkEnd w:id="480"/>
      <w:bookmarkEnd w:id="481"/>
      <w:bookmarkEnd w:id="482"/>
      <w:bookmarkEnd w:id="483"/>
      <w:bookmarkEnd w:id="484"/>
    </w:p>
    <w:p w14:paraId="4C2F9B76" w14:textId="77777777" w:rsidR="00763869" w:rsidRPr="00F92F6B" w:rsidRDefault="00763869" w:rsidP="0065306B">
      <w:pPr>
        <w:pStyle w:val="Heading4"/>
      </w:pPr>
      <w:bookmarkStart w:id="485" w:name="_Toc20387922"/>
      <w:bookmarkStart w:id="486" w:name="_Toc29376001"/>
      <w:bookmarkStart w:id="487" w:name="_Toc37231872"/>
      <w:bookmarkStart w:id="488" w:name="_Toc46501927"/>
      <w:bookmarkStart w:id="489" w:name="_Toc51971275"/>
      <w:bookmarkStart w:id="490" w:name="_Toc52551258"/>
      <w:bookmarkStart w:id="491" w:name="_Toc219280750"/>
      <w:r w:rsidRPr="00F92F6B">
        <w:t>5.3.5.1</w:t>
      </w:r>
      <w:r w:rsidRPr="00F92F6B">
        <w:tab/>
        <w:t>Link adaptation</w:t>
      </w:r>
      <w:bookmarkEnd w:id="485"/>
      <w:bookmarkEnd w:id="486"/>
      <w:bookmarkEnd w:id="487"/>
      <w:bookmarkEnd w:id="488"/>
      <w:bookmarkEnd w:id="489"/>
      <w:bookmarkEnd w:id="490"/>
      <w:bookmarkEnd w:id="491"/>
    </w:p>
    <w:p w14:paraId="596BDDA0" w14:textId="77777777" w:rsidR="00763869" w:rsidRPr="00F92F6B" w:rsidRDefault="00763869" w:rsidP="00763869">
      <w:pPr>
        <w:jc w:val="both"/>
      </w:pPr>
      <w:bookmarkStart w:id="492" w:name="_MCCTEMPBM_CRPT83880004___4"/>
      <w:r w:rsidRPr="00F92F6B">
        <w:t>Four types of link adaptation are supported as follows:</w:t>
      </w:r>
    </w:p>
    <w:p w14:paraId="1A222236" w14:textId="77777777" w:rsidR="00763869" w:rsidRPr="00F92F6B" w:rsidRDefault="00763869" w:rsidP="00763869">
      <w:pPr>
        <w:pStyle w:val="B1"/>
        <w:jc w:val="both"/>
      </w:pPr>
      <w:bookmarkStart w:id="493" w:name="_MCCTEMPBM_CRPT83880005___4"/>
      <w:bookmarkEnd w:id="492"/>
      <w:r w:rsidRPr="00F92F6B">
        <w:t>-</w:t>
      </w:r>
      <w:r w:rsidRPr="00F92F6B">
        <w:tab/>
        <w:t>Adaptive transmission bandwidth;</w:t>
      </w:r>
    </w:p>
    <w:p w14:paraId="2A87385A" w14:textId="77777777" w:rsidR="00763869" w:rsidRPr="00F92F6B" w:rsidRDefault="00763869" w:rsidP="00763869">
      <w:pPr>
        <w:pStyle w:val="B1"/>
        <w:jc w:val="both"/>
      </w:pPr>
      <w:r w:rsidRPr="00F92F6B">
        <w:t>-</w:t>
      </w:r>
      <w:r w:rsidRPr="00F92F6B">
        <w:tab/>
        <w:t>Adaptive transmission duration;</w:t>
      </w:r>
    </w:p>
    <w:p w14:paraId="20899A28" w14:textId="77777777" w:rsidR="00763869" w:rsidRPr="00F92F6B" w:rsidRDefault="00763869" w:rsidP="00763869">
      <w:pPr>
        <w:pStyle w:val="B1"/>
        <w:jc w:val="both"/>
      </w:pPr>
      <w:r w:rsidRPr="00F92F6B">
        <w:t>-</w:t>
      </w:r>
      <w:r w:rsidRPr="00F92F6B">
        <w:tab/>
        <w:t>Transmission power control;</w:t>
      </w:r>
    </w:p>
    <w:p w14:paraId="59EBB29E" w14:textId="77777777" w:rsidR="00763869" w:rsidRPr="00F92F6B" w:rsidRDefault="00763869" w:rsidP="00763869">
      <w:pPr>
        <w:pStyle w:val="B1"/>
        <w:jc w:val="both"/>
      </w:pPr>
      <w:r w:rsidRPr="00F92F6B">
        <w:t>-</w:t>
      </w:r>
      <w:r w:rsidRPr="00F92F6B">
        <w:tab/>
        <w:t>Adaptive modulation and channel coding rate.</w:t>
      </w:r>
    </w:p>
    <w:bookmarkEnd w:id="493"/>
    <w:p w14:paraId="4230392E" w14:textId="77777777" w:rsidR="00763869" w:rsidRPr="00F92F6B" w:rsidRDefault="00763869" w:rsidP="0065306B">
      <w:r w:rsidRPr="00F92F6B">
        <w:t xml:space="preserve">For channel state estimation purposes, the UE may be configured to transmit SRS that the </w:t>
      </w:r>
      <w:proofErr w:type="spellStart"/>
      <w:r w:rsidRPr="00F92F6B">
        <w:t>gNB</w:t>
      </w:r>
      <w:proofErr w:type="spellEnd"/>
      <w:r w:rsidRPr="00F92F6B">
        <w:t xml:space="preserve"> may use to estimate the uplink channel state and use the estimate in link adaptation.</w:t>
      </w:r>
    </w:p>
    <w:p w14:paraId="4F0E751F" w14:textId="77777777" w:rsidR="00763869" w:rsidRPr="00F92F6B" w:rsidRDefault="00763869" w:rsidP="0065306B">
      <w:pPr>
        <w:pStyle w:val="Heading4"/>
      </w:pPr>
      <w:bookmarkStart w:id="494" w:name="_Toc20387923"/>
      <w:bookmarkStart w:id="495" w:name="_Toc29376002"/>
      <w:bookmarkStart w:id="496" w:name="_Toc37231873"/>
      <w:bookmarkStart w:id="497" w:name="_Toc46501928"/>
      <w:bookmarkStart w:id="498" w:name="_Toc51971276"/>
      <w:bookmarkStart w:id="499" w:name="_Toc52551259"/>
      <w:bookmarkStart w:id="500" w:name="_Toc219280751"/>
      <w:r w:rsidRPr="00F92F6B">
        <w:t>5.3.5.2</w:t>
      </w:r>
      <w:r w:rsidRPr="00F92F6B">
        <w:tab/>
        <w:t>Uplink Power control</w:t>
      </w:r>
      <w:bookmarkEnd w:id="494"/>
      <w:bookmarkEnd w:id="495"/>
      <w:bookmarkEnd w:id="496"/>
      <w:bookmarkEnd w:id="497"/>
      <w:bookmarkEnd w:id="498"/>
      <w:bookmarkEnd w:id="499"/>
      <w:bookmarkEnd w:id="500"/>
    </w:p>
    <w:p w14:paraId="78B0172D" w14:textId="77777777" w:rsidR="00763869" w:rsidRPr="00F92F6B" w:rsidRDefault="00763869" w:rsidP="0065306B">
      <w:pPr>
        <w:rPr>
          <w:rFonts w:ascii="Arial" w:eastAsia="SimSun" w:hAnsi="Arial" w:cs="Arial"/>
          <w:kern w:val="2"/>
        </w:rPr>
      </w:pPr>
      <w:r w:rsidRPr="00F92F6B">
        <w:t xml:space="preserve">The </w:t>
      </w:r>
      <w:proofErr w:type="spellStart"/>
      <w:r w:rsidRPr="00F92F6B">
        <w:t>gNB</w:t>
      </w:r>
      <w:proofErr w:type="spellEnd"/>
      <w:r w:rsidRPr="00F92F6B">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F92F6B" w:rsidRDefault="00763869" w:rsidP="0065306B">
      <w:pPr>
        <w:pStyle w:val="Heading4"/>
      </w:pPr>
      <w:bookmarkStart w:id="501" w:name="_Toc20387924"/>
      <w:bookmarkStart w:id="502" w:name="_Toc29376003"/>
      <w:bookmarkStart w:id="503" w:name="_Toc37231874"/>
      <w:bookmarkStart w:id="504" w:name="_Toc46501929"/>
      <w:bookmarkStart w:id="505" w:name="_Toc51971277"/>
      <w:bookmarkStart w:id="506" w:name="_Toc52551260"/>
      <w:bookmarkStart w:id="507" w:name="_Toc219280752"/>
      <w:r w:rsidRPr="00F92F6B">
        <w:t>5.3.5.3</w:t>
      </w:r>
      <w:r w:rsidRPr="00F92F6B">
        <w:tab/>
        <w:t>Uplink timing control</w:t>
      </w:r>
      <w:bookmarkEnd w:id="501"/>
      <w:bookmarkEnd w:id="502"/>
      <w:bookmarkEnd w:id="503"/>
      <w:bookmarkEnd w:id="504"/>
      <w:bookmarkEnd w:id="505"/>
      <w:bookmarkEnd w:id="506"/>
      <w:bookmarkEnd w:id="507"/>
    </w:p>
    <w:p w14:paraId="4A3539C3" w14:textId="758D250B" w:rsidR="00763869" w:rsidRPr="00F92F6B" w:rsidRDefault="00763869" w:rsidP="0065306B">
      <w:r w:rsidRPr="00F92F6B">
        <w:t xml:space="preserve">The </w:t>
      </w:r>
      <w:proofErr w:type="spellStart"/>
      <w:r w:rsidRPr="00F92F6B">
        <w:t>gNB</w:t>
      </w:r>
      <w:proofErr w:type="spellEnd"/>
      <w:r w:rsidRPr="00F92F6B">
        <w:t xml:space="preserve"> </w:t>
      </w:r>
      <w:r w:rsidR="00274666" w:rsidRPr="00F92F6B">
        <w:t xml:space="preserve">(including IAB-DU and IAB-donor-DU) </w:t>
      </w:r>
      <w:r w:rsidRPr="00F92F6B">
        <w:t>determines the desired Timing Advance setting and provides that to the UE</w:t>
      </w:r>
      <w:r w:rsidR="00274666" w:rsidRPr="00F92F6B">
        <w:t xml:space="preserve"> (or </w:t>
      </w:r>
      <w:r w:rsidR="00076641" w:rsidRPr="00F92F6B">
        <w:t>IAB-MT</w:t>
      </w:r>
      <w:r w:rsidR="00274666" w:rsidRPr="00F92F6B">
        <w:t>)</w:t>
      </w:r>
      <w:r w:rsidRPr="00F92F6B">
        <w:t>. The UE</w:t>
      </w:r>
      <w:r w:rsidR="00076641" w:rsidRPr="00F92F6B">
        <w:t>/IAB-MT</w:t>
      </w:r>
      <w:r w:rsidRPr="00F92F6B">
        <w:t xml:space="preserve"> uses the provided TA to determine its uplink transmit timing relative to the UE</w:t>
      </w:r>
      <w:r w:rsidR="00240746" w:rsidRPr="00F92F6B">
        <w:t>'</w:t>
      </w:r>
      <w:r w:rsidRPr="00F92F6B">
        <w:t>s</w:t>
      </w:r>
      <w:r w:rsidR="00076641" w:rsidRPr="00F92F6B">
        <w:t>/IAB-MTs</w:t>
      </w:r>
      <w:r w:rsidRPr="00F92F6B">
        <w:t xml:space="preserve"> observed downlink receive timing.</w:t>
      </w:r>
    </w:p>
    <w:p w14:paraId="677F244E" w14:textId="7AC9479F" w:rsidR="00076641" w:rsidRPr="00F92F6B" w:rsidRDefault="00076641" w:rsidP="00076641">
      <w:r w:rsidRPr="00F92F6B">
        <w:t>An IAB-node may support additional modes for uplink timing:</w:t>
      </w:r>
    </w:p>
    <w:p w14:paraId="13A0B2DC" w14:textId="050171CF" w:rsidR="00076641" w:rsidRPr="00F92F6B" w:rsidRDefault="00076641" w:rsidP="00A93042">
      <w:pPr>
        <w:pStyle w:val="B1"/>
      </w:pPr>
      <w:r w:rsidRPr="00F92F6B">
        <w:t>-</w:t>
      </w:r>
      <w:r w:rsidRPr="00F92F6B">
        <w:tab/>
        <w:t>The IAB-MT uses the provided TA plus a provided additional offset to determine its uplink transmission timing, to facilitate parent node</w:t>
      </w:r>
      <w:r w:rsidR="00240746" w:rsidRPr="00F92F6B">
        <w:t>'</w:t>
      </w:r>
      <w:r w:rsidRPr="00F92F6B">
        <w:t>s IAB-MT Rx / IAB-DU Rx multiplexing;</w:t>
      </w:r>
    </w:p>
    <w:p w14:paraId="16FA5254" w14:textId="5720F592" w:rsidR="00076641" w:rsidRPr="00F92F6B" w:rsidRDefault="00076641" w:rsidP="00A93042">
      <w:pPr>
        <w:pStyle w:val="B1"/>
      </w:pPr>
      <w:r w:rsidRPr="00F92F6B">
        <w:t>-</w:t>
      </w:r>
      <w:r w:rsidRPr="00F92F6B">
        <w:tab/>
        <w:t xml:space="preserve">The IAB-MT aligns its uplink transmission timing to </w:t>
      </w:r>
      <w:r w:rsidR="00274666" w:rsidRPr="00F92F6B">
        <w:t xml:space="preserve">that of </w:t>
      </w:r>
      <w:r w:rsidRPr="00F92F6B">
        <w:t xml:space="preserve">the </w:t>
      </w:r>
      <w:r w:rsidR="00274666" w:rsidRPr="00F92F6B">
        <w:t xml:space="preserve">collocated </w:t>
      </w:r>
      <w:r w:rsidRPr="00F92F6B">
        <w:t>IAB-DU downlink transmission timing, to facilitate IAB-MT Tx / IAB-DU Tx multiplexing</w:t>
      </w:r>
      <w:r w:rsidR="00274666" w:rsidRPr="00F92F6B">
        <w:t xml:space="preserve"> of this IAB-node</w:t>
      </w:r>
      <w:r w:rsidRPr="00F92F6B">
        <w:t>.</w:t>
      </w:r>
    </w:p>
    <w:p w14:paraId="1F715FEF" w14:textId="70C10100" w:rsidR="00076641" w:rsidRPr="00F92F6B" w:rsidRDefault="00076641" w:rsidP="00076641">
      <w:r w:rsidRPr="00F92F6B">
        <w:t>The IAB-node uplink timing mode is indicated by the parent node via MAC-CE.</w:t>
      </w:r>
    </w:p>
    <w:p w14:paraId="76F5CA4C" w14:textId="77777777" w:rsidR="0025777D" w:rsidRPr="00F92F6B" w:rsidRDefault="0025777D" w:rsidP="0065306B">
      <w:pPr>
        <w:pStyle w:val="Heading4"/>
      </w:pPr>
      <w:bookmarkStart w:id="508" w:name="_Toc20387925"/>
      <w:bookmarkStart w:id="509" w:name="_Toc29376004"/>
      <w:bookmarkStart w:id="510" w:name="_Toc37231875"/>
      <w:bookmarkStart w:id="511" w:name="_Toc46501930"/>
      <w:bookmarkStart w:id="512" w:name="_Toc51971278"/>
      <w:bookmarkStart w:id="513" w:name="_Toc52551261"/>
      <w:bookmarkStart w:id="514" w:name="_Toc219280753"/>
      <w:r w:rsidRPr="00F92F6B">
        <w:t>5.3.5.4</w:t>
      </w:r>
      <w:r w:rsidRPr="00F92F6B">
        <w:tab/>
        <w:t>HARQ</w:t>
      </w:r>
      <w:bookmarkEnd w:id="508"/>
      <w:bookmarkEnd w:id="509"/>
      <w:bookmarkEnd w:id="510"/>
      <w:bookmarkEnd w:id="511"/>
      <w:bookmarkEnd w:id="512"/>
      <w:bookmarkEnd w:id="513"/>
      <w:bookmarkEnd w:id="514"/>
    </w:p>
    <w:p w14:paraId="4E5ECB5B" w14:textId="4E9965AD" w:rsidR="00705266" w:rsidRPr="00F92F6B" w:rsidRDefault="00763869" w:rsidP="00705266">
      <w:r w:rsidRPr="00F92F6B">
        <w:t xml:space="preserve">Asynchronous Incremental Redundancy Hybrid ARQ is supported. The </w:t>
      </w:r>
      <w:proofErr w:type="spellStart"/>
      <w:r w:rsidRPr="00F92F6B">
        <w:t>gNB</w:t>
      </w:r>
      <w:proofErr w:type="spellEnd"/>
      <w:r w:rsidRPr="00F92F6B">
        <w:t xml:space="preserve"> schedules each uplink transmission and retransmission using the uplink grant on DCI.</w:t>
      </w:r>
      <w:r w:rsidR="004C03F1" w:rsidRPr="00F92F6B">
        <w:t xml:space="preserve"> For operation with shared spectrum channel access, UE can also retransmit on configured grants</w:t>
      </w:r>
      <w:r w:rsidR="00635D2F" w:rsidRPr="00F92F6B">
        <w:t xml:space="preserve"> if configured</w:t>
      </w:r>
      <w:r w:rsidR="004C03F1" w:rsidRPr="00F92F6B">
        <w:t>.</w:t>
      </w:r>
    </w:p>
    <w:p w14:paraId="25AC44BE" w14:textId="77777777" w:rsidR="00763869" w:rsidRPr="00F92F6B" w:rsidRDefault="00705266" w:rsidP="00705266">
      <w:r w:rsidRPr="00F92F6B">
        <w:t>The UE may be configured to transmit code block group based transmissions where retransmissions may be scheduled to carry a sub-set of all the code blocks of a transport block.</w:t>
      </w:r>
    </w:p>
    <w:p w14:paraId="5CD5E8F7" w14:textId="77777777" w:rsidR="001B0931" w:rsidRPr="00F92F6B" w:rsidRDefault="001B0931" w:rsidP="001B0931">
      <w:r w:rsidRPr="00F92F6B">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F92F6B" w:rsidRDefault="001B0931" w:rsidP="001B0931">
      <w:pPr>
        <w:pStyle w:val="Heading4"/>
      </w:pPr>
      <w:bookmarkStart w:id="515" w:name="_Toc37231876"/>
      <w:bookmarkStart w:id="516" w:name="_Toc46501931"/>
      <w:bookmarkStart w:id="517" w:name="_Toc51971279"/>
      <w:bookmarkStart w:id="518" w:name="_Toc52551262"/>
      <w:bookmarkStart w:id="519" w:name="_Toc219280754"/>
      <w:r w:rsidRPr="00F92F6B">
        <w:t>5.3.5.5</w:t>
      </w:r>
      <w:r w:rsidRPr="00F92F6B">
        <w:tab/>
        <w:t>Prioritization of overlapping transmissions</w:t>
      </w:r>
      <w:bookmarkEnd w:id="515"/>
      <w:bookmarkEnd w:id="516"/>
      <w:bookmarkEnd w:id="517"/>
      <w:bookmarkEnd w:id="518"/>
      <w:bookmarkEnd w:id="519"/>
    </w:p>
    <w:p w14:paraId="4D150F05" w14:textId="77777777" w:rsidR="001B0931" w:rsidRPr="00F92F6B" w:rsidRDefault="001B0931" w:rsidP="00705266">
      <w:r w:rsidRPr="00F92F6B">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F92F6B" w:rsidRDefault="00E02DA7" w:rsidP="00E02DA7">
      <w:pPr>
        <w:pStyle w:val="Heading3"/>
      </w:pPr>
      <w:bookmarkStart w:id="520" w:name="_Toc37231877"/>
      <w:bookmarkStart w:id="521" w:name="_Toc46501932"/>
      <w:bookmarkStart w:id="522" w:name="_Toc51971280"/>
      <w:bookmarkStart w:id="523" w:name="_Toc52551263"/>
      <w:bookmarkStart w:id="524" w:name="_Toc219280755"/>
      <w:bookmarkStart w:id="525" w:name="_Toc20387926"/>
      <w:bookmarkStart w:id="526" w:name="_Toc29376005"/>
      <w:r w:rsidRPr="00F92F6B">
        <w:t>5.3.6</w:t>
      </w:r>
      <w:r w:rsidRPr="00F92F6B">
        <w:rPr>
          <w:rFonts w:ascii="Calibri" w:eastAsia="MS Mincho" w:hAnsi="Calibri"/>
          <w:sz w:val="22"/>
          <w:szCs w:val="22"/>
        </w:rPr>
        <w:tab/>
      </w:r>
      <w:r w:rsidRPr="00F92F6B">
        <w:t>Uplink Reference Signals and Measurements for Positioning</w:t>
      </w:r>
      <w:bookmarkEnd w:id="520"/>
      <w:bookmarkEnd w:id="521"/>
      <w:bookmarkEnd w:id="522"/>
      <w:bookmarkEnd w:id="523"/>
      <w:bookmarkEnd w:id="524"/>
    </w:p>
    <w:p w14:paraId="354327E5" w14:textId="77777777" w:rsidR="00E02DA7" w:rsidRPr="00F92F6B" w:rsidRDefault="00E02DA7" w:rsidP="00E02DA7">
      <w:r w:rsidRPr="00F92F6B">
        <w:t xml:space="preserve">The periodic, semipersistent and aperiodic transmission of Rel-15 SRS is defined for </w:t>
      </w:r>
      <w:proofErr w:type="spellStart"/>
      <w:r w:rsidRPr="00F92F6B">
        <w:t>gNB</w:t>
      </w:r>
      <w:proofErr w:type="spellEnd"/>
      <w:r w:rsidRPr="00F92F6B">
        <w:t xml:space="preserve"> UL RTOA, UL SRS-RSRP, UL-</w:t>
      </w:r>
      <w:proofErr w:type="spellStart"/>
      <w:r w:rsidRPr="00F92F6B">
        <w:t>AoA</w:t>
      </w:r>
      <w:proofErr w:type="spellEnd"/>
      <w:r w:rsidRPr="00F92F6B">
        <w:t xml:space="preserve"> measurements to facilitate support of UL TDOA and UL </w:t>
      </w:r>
      <w:proofErr w:type="spellStart"/>
      <w:r w:rsidRPr="00F92F6B">
        <w:t>AoA</w:t>
      </w:r>
      <w:proofErr w:type="spellEnd"/>
      <w:r w:rsidRPr="00F92F6B">
        <w:t xml:space="preserve"> positioning methods as described in TS 38.305 [42].</w:t>
      </w:r>
    </w:p>
    <w:p w14:paraId="6C5E53EE" w14:textId="5EF53D7D" w:rsidR="00E02DA7" w:rsidRPr="00F92F6B" w:rsidRDefault="00E02DA7" w:rsidP="00E02DA7">
      <w:r w:rsidRPr="00F92F6B">
        <w:t xml:space="preserve">The periodic, semipersistent and aperiodic transmission of SRS for positioning is defined for </w:t>
      </w:r>
      <w:proofErr w:type="spellStart"/>
      <w:r w:rsidRPr="00F92F6B">
        <w:t>gNB</w:t>
      </w:r>
      <w:proofErr w:type="spellEnd"/>
      <w:r w:rsidRPr="00F92F6B">
        <w:t xml:space="preserve"> UL RTOA, UL SRS-RSRP</w:t>
      </w:r>
      <w:r w:rsidR="003250ED" w:rsidRPr="00F92F6B">
        <w:t>/UL-SRS-RSRPP</w:t>
      </w:r>
      <w:r w:rsidRPr="00F92F6B">
        <w:t>, UL-</w:t>
      </w:r>
      <w:proofErr w:type="spellStart"/>
      <w:r w:rsidRPr="00F92F6B">
        <w:t>AoA</w:t>
      </w:r>
      <w:proofErr w:type="spellEnd"/>
      <w:r w:rsidRPr="00F92F6B">
        <w:t xml:space="preserve">, </w:t>
      </w:r>
      <w:proofErr w:type="spellStart"/>
      <w:r w:rsidRPr="00F92F6B">
        <w:t>gNB</w:t>
      </w:r>
      <w:proofErr w:type="spellEnd"/>
      <w:r w:rsidRPr="00F92F6B">
        <w:t xml:space="preserve"> Rx-Tx time difference measurements to facilitate support of UL TDOA, UL </w:t>
      </w:r>
      <w:proofErr w:type="spellStart"/>
      <w:r w:rsidRPr="00F92F6B">
        <w:t>AoA</w:t>
      </w:r>
      <w:proofErr w:type="spellEnd"/>
      <w:r w:rsidRPr="00F92F6B">
        <w:t xml:space="preserve"> and multi-RTT positioning methods as described in TS 38.305 [42].</w:t>
      </w:r>
      <w:r w:rsidR="003250ED" w:rsidRPr="00F92F6B">
        <w:t xml:space="preserve"> Carrier phase positioning measurement UL-RSCP can be used by UL TDOA or multi-RTT positioning methods as described in TS 38.305 [42].</w:t>
      </w:r>
    </w:p>
    <w:p w14:paraId="79C6C632" w14:textId="77777777" w:rsidR="00763869" w:rsidRPr="00F92F6B" w:rsidRDefault="00763869" w:rsidP="00763869">
      <w:pPr>
        <w:pStyle w:val="Heading2"/>
      </w:pPr>
      <w:bookmarkStart w:id="527" w:name="_Toc37231878"/>
      <w:bookmarkStart w:id="528" w:name="_Toc46501933"/>
      <w:bookmarkStart w:id="529" w:name="_Toc51971281"/>
      <w:bookmarkStart w:id="530" w:name="_Toc52551264"/>
      <w:bookmarkStart w:id="531" w:name="_Toc219280756"/>
      <w:r w:rsidRPr="00F92F6B">
        <w:t>5.4</w:t>
      </w:r>
      <w:r w:rsidRPr="00F92F6B">
        <w:rPr>
          <w:rFonts w:ascii="Calibri" w:eastAsia="MS Mincho" w:hAnsi="Calibri"/>
          <w:sz w:val="22"/>
          <w:szCs w:val="22"/>
        </w:rPr>
        <w:tab/>
      </w:r>
      <w:r w:rsidRPr="00F92F6B">
        <w:t>Carrier aggregation</w:t>
      </w:r>
      <w:bookmarkEnd w:id="525"/>
      <w:bookmarkEnd w:id="526"/>
      <w:bookmarkEnd w:id="527"/>
      <w:bookmarkEnd w:id="528"/>
      <w:bookmarkEnd w:id="529"/>
      <w:bookmarkEnd w:id="530"/>
      <w:bookmarkEnd w:id="531"/>
    </w:p>
    <w:p w14:paraId="59AE6C5D" w14:textId="77777777" w:rsidR="00763869" w:rsidRPr="00F92F6B" w:rsidRDefault="00763869" w:rsidP="00763869">
      <w:pPr>
        <w:pStyle w:val="Heading3"/>
      </w:pPr>
      <w:bookmarkStart w:id="532" w:name="_Toc20387927"/>
      <w:bookmarkStart w:id="533" w:name="_Toc29376006"/>
      <w:bookmarkStart w:id="534" w:name="_Toc37231879"/>
      <w:bookmarkStart w:id="535" w:name="_Toc46501934"/>
      <w:bookmarkStart w:id="536" w:name="_Toc51971282"/>
      <w:bookmarkStart w:id="537" w:name="_Toc52551265"/>
      <w:bookmarkStart w:id="538" w:name="_Toc219280757"/>
      <w:r w:rsidRPr="00F92F6B">
        <w:t>5.4.1</w:t>
      </w:r>
      <w:r w:rsidRPr="00F92F6B">
        <w:rPr>
          <w:rFonts w:ascii="Calibri" w:eastAsia="MS Mincho" w:hAnsi="Calibri"/>
          <w:sz w:val="22"/>
          <w:szCs w:val="22"/>
        </w:rPr>
        <w:tab/>
      </w:r>
      <w:r w:rsidRPr="00F92F6B">
        <w:t>Carrier aggregation</w:t>
      </w:r>
      <w:bookmarkEnd w:id="532"/>
      <w:bookmarkEnd w:id="533"/>
      <w:bookmarkEnd w:id="534"/>
      <w:bookmarkEnd w:id="535"/>
      <w:bookmarkEnd w:id="536"/>
      <w:bookmarkEnd w:id="537"/>
      <w:bookmarkEnd w:id="538"/>
    </w:p>
    <w:p w14:paraId="138023E6" w14:textId="77777777" w:rsidR="00683AFE" w:rsidRPr="00F92F6B" w:rsidRDefault="00763869" w:rsidP="00683AFE">
      <w:r w:rsidRPr="00F92F6B">
        <w:t>In Carrier Aggregation (CA), two or more Component Carriers (CCs) are aggregated. A UE may simultaneously receive or transmit on one or multiple CCs depending on its capabilities</w:t>
      </w:r>
      <w:r w:rsidR="00683AFE" w:rsidRPr="00F92F6B">
        <w:t>:</w:t>
      </w:r>
    </w:p>
    <w:p w14:paraId="35EDE88D" w14:textId="77777777" w:rsidR="00683AFE" w:rsidRPr="00F92F6B" w:rsidRDefault="00683AFE" w:rsidP="00683AFE">
      <w:pPr>
        <w:pStyle w:val="B1"/>
      </w:pPr>
      <w:r w:rsidRPr="00F92F6B">
        <w:t>-</w:t>
      </w:r>
      <w:r w:rsidRPr="00F92F6B">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F92F6B" w:rsidRDefault="00683AFE" w:rsidP="00683AFE">
      <w:pPr>
        <w:pStyle w:val="B1"/>
      </w:pPr>
      <w:r w:rsidRPr="00F92F6B">
        <w:t>-</w:t>
      </w:r>
      <w:r w:rsidRPr="00F92F6B">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F92F6B" w:rsidRDefault="00683AFE" w:rsidP="009014E0">
      <w:pPr>
        <w:pStyle w:val="B1"/>
      </w:pPr>
      <w:r w:rsidRPr="00F92F6B">
        <w:t>-</w:t>
      </w:r>
      <w:r w:rsidRPr="00F92F6B">
        <w:tab/>
        <w:t>A non-CA capable UE can receive on a single CC and transmit on a single CC corresponding to one serving cell only (one serving cell in one TAG).</w:t>
      </w:r>
    </w:p>
    <w:p w14:paraId="07F02767" w14:textId="04CA3CD6" w:rsidR="00763869" w:rsidRPr="00F92F6B" w:rsidRDefault="00763869" w:rsidP="00763869">
      <w:r w:rsidRPr="00F92F6B">
        <w:t>CA is supported for both contiguous and non-contiguous CCs.</w:t>
      </w:r>
      <w:r w:rsidR="00EF50FD" w:rsidRPr="00F92F6B">
        <w:t xml:space="preserve"> When CA is deployed frame timing and SFN are aligned across cells that can be aggregated</w:t>
      </w:r>
      <w:r w:rsidR="000D6882" w:rsidRPr="00F92F6B">
        <w:t xml:space="preserve">, or an offset in multiples of slots between the </w:t>
      </w:r>
      <w:proofErr w:type="spellStart"/>
      <w:r w:rsidR="00471AE7" w:rsidRPr="00F92F6B">
        <w:t>SpCell</w:t>
      </w:r>
      <w:proofErr w:type="spellEnd"/>
      <w:r w:rsidR="000D6882" w:rsidRPr="00F92F6B">
        <w:t xml:space="preserve"> and an </w:t>
      </w:r>
      <w:proofErr w:type="spellStart"/>
      <w:r w:rsidR="000D6882" w:rsidRPr="00F92F6B">
        <w:t>S</w:t>
      </w:r>
      <w:r w:rsidR="00C62375" w:rsidRPr="00F92F6B">
        <w:t>C</w:t>
      </w:r>
      <w:r w:rsidR="000D6882" w:rsidRPr="00F92F6B">
        <w:t>ell</w:t>
      </w:r>
      <w:proofErr w:type="spellEnd"/>
      <w:r w:rsidR="000D6882" w:rsidRPr="00F92F6B">
        <w:t xml:space="preserve"> is configured to the UE</w:t>
      </w:r>
      <w:r w:rsidR="00EF50FD" w:rsidRPr="00F92F6B">
        <w:t>.</w:t>
      </w:r>
    </w:p>
    <w:p w14:paraId="23245756" w14:textId="77777777" w:rsidR="00763869" w:rsidRPr="00F92F6B" w:rsidRDefault="00763869" w:rsidP="00763869">
      <w:pPr>
        <w:pStyle w:val="Heading3"/>
      </w:pPr>
      <w:bookmarkStart w:id="539" w:name="_Toc20387928"/>
      <w:bookmarkStart w:id="540" w:name="_Toc29376007"/>
      <w:bookmarkStart w:id="541" w:name="_Toc37231880"/>
      <w:bookmarkStart w:id="542" w:name="_Toc46501935"/>
      <w:bookmarkStart w:id="543" w:name="_Toc51971283"/>
      <w:bookmarkStart w:id="544" w:name="_Toc52551266"/>
      <w:bookmarkStart w:id="545" w:name="_Toc219280758"/>
      <w:r w:rsidRPr="00F92F6B">
        <w:t>5.4.2</w:t>
      </w:r>
      <w:r w:rsidRPr="00F92F6B">
        <w:rPr>
          <w:rFonts w:ascii="Calibri" w:eastAsia="MS Mincho" w:hAnsi="Calibri"/>
          <w:sz w:val="22"/>
          <w:szCs w:val="22"/>
        </w:rPr>
        <w:tab/>
      </w:r>
      <w:r w:rsidRPr="00F92F6B">
        <w:t>Supplementa</w:t>
      </w:r>
      <w:r w:rsidR="00261CD5" w:rsidRPr="00F92F6B">
        <w:t>ry</w:t>
      </w:r>
      <w:r w:rsidRPr="00F92F6B">
        <w:t xml:space="preserve"> Uplink</w:t>
      </w:r>
      <w:bookmarkEnd w:id="539"/>
      <w:bookmarkEnd w:id="540"/>
      <w:bookmarkEnd w:id="541"/>
      <w:bookmarkEnd w:id="542"/>
      <w:bookmarkEnd w:id="543"/>
      <w:bookmarkEnd w:id="544"/>
      <w:bookmarkEnd w:id="545"/>
    </w:p>
    <w:p w14:paraId="44374B91" w14:textId="77777777" w:rsidR="00763869" w:rsidRPr="00F92F6B" w:rsidRDefault="00763869" w:rsidP="00763869">
      <w:r w:rsidRPr="00F92F6B">
        <w:t xml:space="preserve">In conjunction with a UL/DL carrier pair (FDD band) or a bidirectional carrier (TDD band), a UE may be configured with additional, </w:t>
      </w:r>
      <w:r w:rsidR="00261CD5" w:rsidRPr="00F92F6B">
        <w:t>Supplementary</w:t>
      </w:r>
      <w:r w:rsidRPr="00F92F6B">
        <w:t xml:space="preserve"> </w:t>
      </w:r>
      <w:r w:rsidR="00261CD5" w:rsidRPr="00F92F6B">
        <w:t>Uplink (SUL)</w:t>
      </w:r>
      <w:r w:rsidRPr="00F92F6B">
        <w:t xml:space="preserve">. </w:t>
      </w:r>
      <w:r w:rsidR="00261CD5" w:rsidRPr="00F92F6B">
        <w:t>SUL</w:t>
      </w:r>
      <w:r w:rsidRPr="00F92F6B">
        <w:t xml:space="preserve"> differs from the aggregated uplink in that the UE may be scheduled to transmit either on the supplementa</w:t>
      </w:r>
      <w:r w:rsidR="00261CD5" w:rsidRPr="00F92F6B">
        <w:t>ry</w:t>
      </w:r>
      <w:r w:rsidRPr="00F92F6B">
        <w:t xml:space="preserve"> uplink or on the uplink of the carrier being supplemented, but not on both at the same time.</w:t>
      </w:r>
    </w:p>
    <w:p w14:paraId="1B23C909" w14:textId="5262E052" w:rsidR="00AC0EC2" w:rsidRPr="00F92F6B" w:rsidRDefault="00AC0EC2" w:rsidP="00AC0EC2">
      <w:pPr>
        <w:pStyle w:val="Heading3"/>
      </w:pPr>
      <w:bookmarkStart w:id="546" w:name="_Toc219280759"/>
      <w:bookmarkStart w:id="547" w:name="_Toc20387929"/>
      <w:bookmarkStart w:id="548" w:name="_Toc29376008"/>
      <w:bookmarkStart w:id="549" w:name="_Toc37231881"/>
      <w:bookmarkStart w:id="550" w:name="_Toc46501936"/>
      <w:bookmarkStart w:id="551" w:name="_Toc51971284"/>
      <w:bookmarkStart w:id="552" w:name="_Toc52551267"/>
      <w:r w:rsidRPr="00F92F6B">
        <w:t>5.4.3</w:t>
      </w:r>
      <w:r w:rsidRPr="00F92F6B">
        <w:rPr>
          <w:rFonts w:ascii="Calibri" w:eastAsia="MS Mincho" w:hAnsi="Calibri"/>
          <w:sz w:val="22"/>
          <w:szCs w:val="22"/>
        </w:rPr>
        <w:tab/>
      </w:r>
      <w:r w:rsidRPr="00F92F6B">
        <w:t>Uplink Tx switching</w:t>
      </w:r>
      <w:bookmarkEnd w:id="546"/>
    </w:p>
    <w:p w14:paraId="46E4211B" w14:textId="7E683C0E" w:rsidR="00AC0EC2" w:rsidRPr="00F92F6B" w:rsidRDefault="00AC0EC2" w:rsidP="00AC0EC2">
      <w:r w:rsidRPr="00F92F6B">
        <w:t xml:space="preserve">In uplink CA or SUL, a UE configured with uplink Tx switching can </w:t>
      </w:r>
      <w:r w:rsidR="000F36D5" w:rsidRPr="00F92F6B">
        <w:rPr>
          <w:lang w:eastAsia="en-US"/>
        </w:rPr>
        <w:t xml:space="preserve">have Tx </w:t>
      </w:r>
      <w:r w:rsidR="00DC367C" w:rsidRPr="00F92F6B">
        <w:t xml:space="preserve">chain(s) </w:t>
      </w:r>
      <w:r w:rsidR="000F36D5" w:rsidRPr="00F92F6B">
        <w:rPr>
          <w:lang w:eastAsia="en-US"/>
        </w:rPr>
        <w:t>dynamically switched</w:t>
      </w:r>
      <w:r w:rsidRPr="00F92F6B">
        <w:t xml:space="preserve"> from one uplink </w:t>
      </w:r>
      <w:r w:rsidR="00DC367C" w:rsidRPr="00F92F6B">
        <w:t xml:space="preserve">band or two uplink bands </w:t>
      </w:r>
      <w:r w:rsidRPr="00F92F6B">
        <w:t xml:space="preserve">to another uplink </w:t>
      </w:r>
      <w:r w:rsidR="00DC367C" w:rsidRPr="00F92F6B">
        <w:t xml:space="preserve">band or two uplink bands </w:t>
      </w:r>
      <w:r w:rsidRPr="00F92F6B">
        <w:t xml:space="preserve">for enabling </w:t>
      </w:r>
      <w:r w:rsidR="00DC367C" w:rsidRPr="00F92F6B">
        <w:t xml:space="preserve">up to </w:t>
      </w:r>
      <w:r w:rsidRPr="00F92F6B">
        <w:t xml:space="preserve">2Tx UL transmission </w:t>
      </w:r>
      <w:r w:rsidR="00DC367C" w:rsidRPr="00F92F6B">
        <w:t>in one uplink band or simultaneous UL transmissions in two uplink bands at a time</w:t>
      </w:r>
      <w:r w:rsidRPr="00F92F6B">
        <w:t>.</w:t>
      </w:r>
    </w:p>
    <w:p w14:paraId="1E15CDDB" w14:textId="21FC858D" w:rsidR="00A52E86" w:rsidRPr="00F92F6B" w:rsidRDefault="00A52E86" w:rsidP="00A52E86">
      <w:pPr>
        <w:pStyle w:val="Heading3"/>
      </w:pPr>
      <w:bookmarkStart w:id="553" w:name="_Toc219280760"/>
      <w:r w:rsidRPr="00F92F6B">
        <w:t>5.4.4</w:t>
      </w:r>
      <w:r w:rsidRPr="00F92F6B">
        <w:rPr>
          <w:rFonts w:ascii="Calibri" w:eastAsia="MS Mincho" w:hAnsi="Calibri"/>
          <w:sz w:val="22"/>
          <w:szCs w:val="22"/>
        </w:rPr>
        <w:tab/>
      </w:r>
      <w:r w:rsidRPr="00F92F6B">
        <w:t>Low band carrier aggregation via switching</w:t>
      </w:r>
      <w:bookmarkEnd w:id="553"/>
    </w:p>
    <w:p w14:paraId="06AD80D1" w14:textId="21049D3A" w:rsidR="00A52E86" w:rsidRPr="00F92F6B" w:rsidRDefault="00A52E86" w:rsidP="00AC0EC2">
      <w:pPr>
        <w:rPr>
          <w:noProof/>
        </w:rPr>
      </w:pPr>
      <w:r w:rsidRPr="00F92F6B">
        <w:t xml:space="preserve">In CA with low band spectrums of FDD carrier and supplementary DL (SDL) carrier, a UE may be configured with switching pattern between transmitter and receiver on FDD carrier used for </w:t>
      </w:r>
      <w:proofErr w:type="spellStart"/>
      <w:r w:rsidRPr="00F92F6B">
        <w:t>PCell</w:t>
      </w:r>
      <w:proofErr w:type="spellEnd"/>
      <w:r w:rsidRPr="00F92F6B">
        <w:t xml:space="preserve"> and receiver on SDL carrier used for an </w:t>
      </w:r>
      <w:proofErr w:type="spellStart"/>
      <w:r w:rsidRPr="00F92F6B">
        <w:t>SCell</w:t>
      </w:r>
      <w:proofErr w:type="spellEnd"/>
      <w:r w:rsidRPr="00F92F6B">
        <w:t>.</w:t>
      </w:r>
    </w:p>
    <w:p w14:paraId="185AE4E7" w14:textId="77777777" w:rsidR="00763869" w:rsidRPr="00F92F6B" w:rsidRDefault="00763869" w:rsidP="00763869">
      <w:pPr>
        <w:pStyle w:val="Heading2"/>
      </w:pPr>
      <w:bookmarkStart w:id="554" w:name="_Toc219280761"/>
      <w:r w:rsidRPr="00F92F6B">
        <w:t>5.5</w:t>
      </w:r>
      <w:r w:rsidRPr="00F92F6B">
        <w:rPr>
          <w:rFonts w:ascii="Calibri" w:eastAsia="MS Mincho" w:hAnsi="Calibri"/>
          <w:sz w:val="22"/>
          <w:szCs w:val="22"/>
        </w:rPr>
        <w:tab/>
      </w:r>
      <w:r w:rsidRPr="00F92F6B">
        <w:t>Transport Channels</w:t>
      </w:r>
      <w:bookmarkEnd w:id="547"/>
      <w:bookmarkEnd w:id="548"/>
      <w:bookmarkEnd w:id="549"/>
      <w:bookmarkEnd w:id="550"/>
      <w:bookmarkEnd w:id="551"/>
      <w:bookmarkEnd w:id="552"/>
      <w:bookmarkEnd w:id="554"/>
    </w:p>
    <w:p w14:paraId="720C229E" w14:textId="77777777" w:rsidR="00763869" w:rsidRPr="00F92F6B" w:rsidRDefault="00763869" w:rsidP="00763869">
      <w:r w:rsidRPr="00F92F6B">
        <w:t xml:space="preserve">The physical layer offers information transfer services to MAC and higher layers. The physical layer transport services are described by </w:t>
      </w:r>
      <w:r w:rsidRPr="00F92F6B">
        <w:rPr>
          <w:i/>
        </w:rPr>
        <w:t>how</w:t>
      </w:r>
      <w:r w:rsidRPr="00F92F6B">
        <w:t xml:space="preserve"> and with what characteristics data are transferred over the radio interface. An adequate term for this is "Transport Channel". This should be clearly separated from the classification of </w:t>
      </w:r>
      <w:r w:rsidRPr="00F92F6B">
        <w:rPr>
          <w:i/>
        </w:rPr>
        <w:t>what</w:t>
      </w:r>
      <w:r w:rsidRPr="00F92F6B">
        <w:t xml:space="preserve"> is transported, which relates to the concept of logical channels at MAC sublayer.</w:t>
      </w:r>
    </w:p>
    <w:p w14:paraId="56990A26" w14:textId="77777777" w:rsidR="00763869" w:rsidRPr="00F92F6B" w:rsidRDefault="00763869" w:rsidP="00763869">
      <w:r w:rsidRPr="00F92F6B">
        <w:t>Downlink transport channel types are:</w:t>
      </w:r>
    </w:p>
    <w:p w14:paraId="48272C4B" w14:textId="77777777" w:rsidR="00763869" w:rsidRPr="00F92F6B" w:rsidRDefault="00763869" w:rsidP="00763869">
      <w:pPr>
        <w:pStyle w:val="B1"/>
      </w:pPr>
      <w:r w:rsidRPr="00F92F6B">
        <w:t>1.</w:t>
      </w:r>
      <w:r w:rsidRPr="00F92F6B">
        <w:tab/>
      </w:r>
      <w:r w:rsidRPr="00F92F6B">
        <w:rPr>
          <w:b/>
        </w:rPr>
        <w:t>Broadcast Channel (BCH)</w:t>
      </w:r>
      <w:r w:rsidRPr="00F92F6B">
        <w:t xml:space="preserve"> characterised by:</w:t>
      </w:r>
    </w:p>
    <w:p w14:paraId="21DB26F1" w14:textId="77777777" w:rsidR="00763869" w:rsidRPr="00F92F6B" w:rsidRDefault="00763869" w:rsidP="00763869">
      <w:pPr>
        <w:pStyle w:val="B2"/>
      </w:pPr>
      <w:r w:rsidRPr="00F92F6B">
        <w:t>-</w:t>
      </w:r>
      <w:r w:rsidRPr="00F92F6B">
        <w:tab/>
        <w:t>fixed, pre-defined transport format;</w:t>
      </w:r>
    </w:p>
    <w:p w14:paraId="6F71C264" w14:textId="77777777" w:rsidR="00763869" w:rsidRPr="00F92F6B" w:rsidRDefault="00763869" w:rsidP="00763869">
      <w:pPr>
        <w:pStyle w:val="B2"/>
      </w:pPr>
      <w:r w:rsidRPr="00F92F6B">
        <w:t>-</w:t>
      </w:r>
      <w:r w:rsidRPr="00F92F6B">
        <w:tab/>
        <w:t>requirement to be broadcast in the entire coverage area of the cell</w:t>
      </w:r>
      <w:r w:rsidR="00705266" w:rsidRPr="00F92F6B">
        <w:t>, either as a single message or by beamforming different BCH instances</w:t>
      </w:r>
      <w:r w:rsidRPr="00F92F6B">
        <w:t>.</w:t>
      </w:r>
    </w:p>
    <w:p w14:paraId="7A3B642B" w14:textId="77777777" w:rsidR="00763869" w:rsidRPr="00F92F6B" w:rsidRDefault="00763869" w:rsidP="00763869">
      <w:pPr>
        <w:pStyle w:val="B1"/>
      </w:pPr>
      <w:r w:rsidRPr="00F92F6B">
        <w:t>2.</w:t>
      </w:r>
      <w:r w:rsidRPr="00F92F6B">
        <w:tab/>
      </w:r>
      <w:r w:rsidRPr="00F92F6B">
        <w:rPr>
          <w:b/>
        </w:rPr>
        <w:t>Downlink Shared Channel (DL-SCH)</w:t>
      </w:r>
      <w:r w:rsidRPr="00F92F6B">
        <w:t xml:space="preserve"> characterised by:</w:t>
      </w:r>
    </w:p>
    <w:p w14:paraId="537ED0E9" w14:textId="77777777" w:rsidR="00763869" w:rsidRPr="00F92F6B" w:rsidRDefault="00763869" w:rsidP="00763869">
      <w:pPr>
        <w:pStyle w:val="B2"/>
      </w:pPr>
      <w:r w:rsidRPr="00F92F6B">
        <w:t>-</w:t>
      </w:r>
      <w:r w:rsidRPr="00F92F6B">
        <w:tab/>
        <w:t>support for HARQ;</w:t>
      </w:r>
    </w:p>
    <w:p w14:paraId="43216E42" w14:textId="77777777" w:rsidR="00763869" w:rsidRPr="00F92F6B" w:rsidRDefault="00763869" w:rsidP="00763869">
      <w:pPr>
        <w:pStyle w:val="B2"/>
      </w:pPr>
      <w:r w:rsidRPr="00F92F6B">
        <w:t>-</w:t>
      </w:r>
      <w:r w:rsidRPr="00F92F6B">
        <w:tab/>
        <w:t>support for dynamic link adaptation by varying the modulation, coding and transmit power;</w:t>
      </w:r>
    </w:p>
    <w:p w14:paraId="748FBE3A" w14:textId="77777777" w:rsidR="00763869" w:rsidRPr="00F92F6B" w:rsidRDefault="00763869" w:rsidP="00763869">
      <w:pPr>
        <w:pStyle w:val="B2"/>
      </w:pPr>
      <w:r w:rsidRPr="00F92F6B">
        <w:t>-</w:t>
      </w:r>
      <w:r w:rsidRPr="00F92F6B">
        <w:tab/>
        <w:t>possibility to be broadcast in the entire cell;</w:t>
      </w:r>
    </w:p>
    <w:p w14:paraId="4981B89F" w14:textId="77777777" w:rsidR="00763869" w:rsidRPr="00F92F6B" w:rsidRDefault="00763869" w:rsidP="00763869">
      <w:pPr>
        <w:pStyle w:val="B2"/>
      </w:pPr>
      <w:r w:rsidRPr="00F92F6B">
        <w:t>-</w:t>
      </w:r>
      <w:r w:rsidRPr="00F92F6B">
        <w:tab/>
        <w:t>possibility to use beamforming;</w:t>
      </w:r>
    </w:p>
    <w:p w14:paraId="109487DA" w14:textId="77777777" w:rsidR="00763869" w:rsidRPr="00F92F6B" w:rsidRDefault="00763869" w:rsidP="00763869">
      <w:pPr>
        <w:pStyle w:val="B2"/>
      </w:pPr>
      <w:r w:rsidRPr="00F92F6B">
        <w:t>-</w:t>
      </w:r>
      <w:r w:rsidRPr="00F92F6B">
        <w:tab/>
        <w:t>support for both dynamic and semi-static resource allocation;</w:t>
      </w:r>
    </w:p>
    <w:p w14:paraId="2D2C72BD" w14:textId="77777777" w:rsidR="00763869" w:rsidRPr="00F92F6B" w:rsidRDefault="00763869" w:rsidP="00763869">
      <w:pPr>
        <w:pStyle w:val="B2"/>
      </w:pPr>
      <w:r w:rsidRPr="00F92F6B">
        <w:t>-</w:t>
      </w:r>
      <w:r w:rsidRPr="00F92F6B">
        <w:tab/>
        <w:t>support for UE discontinuous reception (DRX) to enable UE power saving</w:t>
      </w:r>
      <w:r w:rsidR="009A6B0C" w:rsidRPr="00F92F6B">
        <w:t>.</w:t>
      </w:r>
    </w:p>
    <w:p w14:paraId="1D3A8D83" w14:textId="77777777" w:rsidR="00763869" w:rsidRPr="00F92F6B" w:rsidRDefault="00763869" w:rsidP="00763869">
      <w:pPr>
        <w:pStyle w:val="B1"/>
      </w:pPr>
      <w:r w:rsidRPr="00F92F6B">
        <w:t>3.</w:t>
      </w:r>
      <w:r w:rsidRPr="00F92F6B">
        <w:tab/>
      </w:r>
      <w:r w:rsidRPr="00F92F6B">
        <w:rPr>
          <w:b/>
        </w:rPr>
        <w:t>Paging Channel (PCH)</w:t>
      </w:r>
      <w:r w:rsidRPr="00F92F6B">
        <w:t xml:space="preserve"> characterised by:</w:t>
      </w:r>
    </w:p>
    <w:p w14:paraId="6A538DB0" w14:textId="77777777" w:rsidR="00763869" w:rsidRPr="00F92F6B" w:rsidRDefault="00763869" w:rsidP="00763869">
      <w:pPr>
        <w:pStyle w:val="B2"/>
      </w:pPr>
      <w:r w:rsidRPr="00F92F6B">
        <w:t>-</w:t>
      </w:r>
      <w:r w:rsidRPr="00F92F6B">
        <w:tab/>
        <w:t>support for UE discontinuous reception (DRX) to enable UE power saving (DRX cycle is indicated by the network to the UE);</w:t>
      </w:r>
    </w:p>
    <w:p w14:paraId="226F947F" w14:textId="73019EF6" w:rsidR="00763869" w:rsidRPr="00F92F6B" w:rsidRDefault="00763869" w:rsidP="00763869">
      <w:pPr>
        <w:pStyle w:val="B2"/>
      </w:pPr>
      <w:r w:rsidRPr="00F92F6B">
        <w:t>-</w:t>
      </w:r>
      <w:r w:rsidRPr="00F92F6B">
        <w:tab/>
        <w:t>requirement to be broadcast in the entire coverage area of the cell</w:t>
      </w:r>
      <w:r w:rsidR="00705266" w:rsidRPr="00F92F6B">
        <w:t xml:space="preserve">, either as a single message or by beamforming different </w:t>
      </w:r>
      <w:r w:rsidR="00A32907" w:rsidRPr="00F92F6B">
        <w:t>P</w:t>
      </w:r>
      <w:r w:rsidR="00705266" w:rsidRPr="00F92F6B">
        <w:t>CH instances</w:t>
      </w:r>
      <w:r w:rsidRPr="00F92F6B">
        <w:t>;</w:t>
      </w:r>
    </w:p>
    <w:p w14:paraId="2DA093C5" w14:textId="77777777" w:rsidR="00763869" w:rsidRPr="00F92F6B" w:rsidRDefault="00763869" w:rsidP="00763869">
      <w:pPr>
        <w:pStyle w:val="B2"/>
      </w:pPr>
      <w:r w:rsidRPr="00F92F6B">
        <w:t>-</w:t>
      </w:r>
      <w:r w:rsidRPr="00F92F6B">
        <w:tab/>
        <w:t>mapped to physical resources which can be used dynamically also for traffic/other control channels.</w:t>
      </w:r>
    </w:p>
    <w:p w14:paraId="0451B8EC" w14:textId="77777777" w:rsidR="00763869" w:rsidRPr="00F92F6B" w:rsidRDefault="00763869" w:rsidP="00763869">
      <w:r w:rsidRPr="00F92F6B">
        <w:t>Uplink transport channel types are:</w:t>
      </w:r>
    </w:p>
    <w:p w14:paraId="4E2FECBB" w14:textId="77777777" w:rsidR="00763869" w:rsidRPr="00F92F6B" w:rsidRDefault="00763869" w:rsidP="00763869">
      <w:pPr>
        <w:pStyle w:val="B1"/>
      </w:pPr>
      <w:r w:rsidRPr="00F92F6B">
        <w:t>1.</w:t>
      </w:r>
      <w:r w:rsidRPr="00F92F6B">
        <w:tab/>
      </w:r>
      <w:r w:rsidRPr="00F92F6B">
        <w:rPr>
          <w:b/>
        </w:rPr>
        <w:t>Uplink Shared Channel (UL-SCH)</w:t>
      </w:r>
      <w:r w:rsidRPr="00F92F6B">
        <w:t xml:space="preserve"> characterised by:</w:t>
      </w:r>
    </w:p>
    <w:p w14:paraId="1F99A837" w14:textId="77777777" w:rsidR="00763869" w:rsidRPr="00F92F6B" w:rsidRDefault="00763869" w:rsidP="00763869">
      <w:pPr>
        <w:pStyle w:val="B2"/>
      </w:pPr>
      <w:r w:rsidRPr="00F92F6B">
        <w:t>-</w:t>
      </w:r>
      <w:r w:rsidRPr="00F92F6B">
        <w:tab/>
        <w:t>possibility to use beamforming;</w:t>
      </w:r>
    </w:p>
    <w:p w14:paraId="64D6F722" w14:textId="77777777" w:rsidR="00763869" w:rsidRPr="00F92F6B" w:rsidRDefault="00763869" w:rsidP="00763869">
      <w:pPr>
        <w:pStyle w:val="B2"/>
      </w:pPr>
      <w:r w:rsidRPr="00F92F6B">
        <w:t>-</w:t>
      </w:r>
      <w:r w:rsidRPr="00F92F6B">
        <w:tab/>
        <w:t>support for dynamic link adaptation by varying the transmit power and potentially modulation and coding;</w:t>
      </w:r>
    </w:p>
    <w:p w14:paraId="25D3B330" w14:textId="77777777" w:rsidR="00763869" w:rsidRPr="00F92F6B" w:rsidRDefault="00763869" w:rsidP="00763869">
      <w:pPr>
        <w:pStyle w:val="B2"/>
      </w:pPr>
      <w:r w:rsidRPr="00F92F6B">
        <w:t>-</w:t>
      </w:r>
      <w:r w:rsidRPr="00F92F6B">
        <w:tab/>
        <w:t>support for HARQ;</w:t>
      </w:r>
    </w:p>
    <w:p w14:paraId="458DF820" w14:textId="77777777" w:rsidR="00763869" w:rsidRPr="00F92F6B" w:rsidRDefault="00763869" w:rsidP="00763869">
      <w:pPr>
        <w:pStyle w:val="B2"/>
      </w:pPr>
      <w:r w:rsidRPr="00F92F6B">
        <w:t>-</w:t>
      </w:r>
      <w:r w:rsidRPr="00F92F6B">
        <w:tab/>
        <w:t>support for both dynamic and semi-static resource allocation.</w:t>
      </w:r>
    </w:p>
    <w:p w14:paraId="7274CC99" w14:textId="77777777" w:rsidR="00763869" w:rsidRPr="00F92F6B" w:rsidRDefault="00763869" w:rsidP="00763869">
      <w:pPr>
        <w:pStyle w:val="B1"/>
      </w:pPr>
      <w:r w:rsidRPr="00F92F6B">
        <w:t>2.</w:t>
      </w:r>
      <w:r w:rsidRPr="00F92F6B">
        <w:tab/>
      </w:r>
      <w:r w:rsidRPr="00F92F6B">
        <w:rPr>
          <w:b/>
        </w:rPr>
        <w:t>Random Access Channel(s) (RACH)</w:t>
      </w:r>
      <w:r w:rsidRPr="00F92F6B">
        <w:t xml:space="preserve"> characterised by:</w:t>
      </w:r>
    </w:p>
    <w:p w14:paraId="05D9F5C8" w14:textId="77777777" w:rsidR="00763869" w:rsidRPr="00F92F6B" w:rsidRDefault="00763869" w:rsidP="00763869">
      <w:pPr>
        <w:pStyle w:val="B2"/>
      </w:pPr>
      <w:r w:rsidRPr="00F92F6B">
        <w:t>-</w:t>
      </w:r>
      <w:r w:rsidRPr="00F92F6B">
        <w:tab/>
        <w:t>limited control information;</w:t>
      </w:r>
    </w:p>
    <w:p w14:paraId="15B6B839" w14:textId="77777777" w:rsidR="00CA2ECE" w:rsidRPr="00F92F6B" w:rsidRDefault="00763869" w:rsidP="00CA2ECE">
      <w:pPr>
        <w:pStyle w:val="B2"/>
      </w:pPr>
      <w:r w:rsidRPr="00F92F6B">
        <w:t>-</w:t>
      </w:r>
      <w:r w:rsidRPr="00F92F6B">
        <w:tab/>
        <w:t>collision risk.</w:t>
      </w:r>
    </w:p>
    <w:p w14:paraId="1DC62FE3" w14:textId="77777777" w:rsidR="00CA2ECE" w:rsidRPr="00F92F6B" w:rsidRDefault="00CA2ECE" w:rsidP="00CA2ECE">
      <w:proofErr w:type="spellStart"/>
      <w:r w:rsidRPr="00F92F6B">
        <w:t>Sidelink</w:t>
      </w:r>
      <w:proofErr w:type="spellEnd"/>
      <w:r w:rsidRPr="00F92F6B">
        <w:t xml:space="preserve"> transport channel types are:</w:t>
      </w:r>
    </w:p>
    <w:p w14:paraId="5727CE63" w14:textId="77777777" w:rsidR="00CA2ECE" w:rsidRPr="00F92F6B" w:rsidRDefault="00CA2ECE" w:rsidP="00CA2ECE">
      <w:pPr>
        <w:pStyle w:val="B1"/>
      </w:pPr>
      <w:r w:rsidRPr="00F92F6B">
        <w:t>1.</w:t>
      </w:r>
      <w:r w:rsidRPr="00F92F6B">
        <w:tab/>
      </w:r>
      <w:proofErr w:type="spellStart"/>
      <w:r w:rsidRPr="00F92F6B">
        <w:rPr>
          <w:b/>
        </w:rPr>
        <w:t>Sidelink</w:t>
      </w:r>
      <w:proofErr w:type="spellEnd"/>
      <w:r w:rsidRPr="00F92F6B">
        <w:rPr>
          <w:b/>
        </w:rPr>
        <w:t xml:space="preserve"> broadcast channel (SL-BCH)</w:t>
      </w:r>
      <w:r w:rsidRPr="00F92F6B">
        <w:t xml:space="preserve"> characterised by:</w:t>
      </w:r>
    </w:p>
    <w:p w14:paraId="2D258B46" w14:textId="77777777" w:rsidR="00CA2ECE" w:rsidRPr="00F92F6B" w:rsidRDefault="00CA2ECE" w:rsidP="00CA2ECE">
      <w:pPr>
        <w:pStyle w:val="B2"/>
      </w:pPr>
      <w:r w:rsidRPr="00F92F6B">
        <w:t>-</w:t>
      </w:r>
      <w:r w:rsidRPr="00F92F6B">
        <w:tab/>
        <w:t>pre-defined transport format.</w:t>
      </w:r>
    </w:p>
    <w:p w14:paraId="145CD812" w14:textId="77777777" w:rsidR="00CA2ECE" w:rsidRPr="00F92F6B" w:rsidRDefault="00CA2ECE" w:rsidP="00CA2ECE">
      <w:pPr>
        <w:pStyle w:val="B1"/>
      </w:pPr>
      <w:r w:rsidRPr="00F92F6B">
        <w:t>2.</w:t>
      </w:r>
      <w:r w:rsidRPr="00F92F6B">
        <w:tab/>
      </w:r>
      <w:proofErr w:type="spellStart"/>
      <w:r w:rsidRPr="00F92F6B">
        <w:rPr>
          <w:b/>
        </w:rPr>
        <w:t>Sidelink</w:t>
      </w:r>
      <w:proofErr w:type="spellEnd"/>
      <w:r w:rsidRPr="00F92F6B">
        <w:rPr>
          <w:b/>
        </w:rPr>
        <w:t xml:space="preserve"> shared channel (SL-SCH)</w:t>
      </w:r>
      <w:r w:rsidRPr="00F92F6B">
        <w:t xml:space="preserve"> characterised by:</w:t>
      </w:r>
    </w:p>
    <w:p w14:paraId="48D9E3A2" w14:textId="77777777" w:rsidR="00CA2ECE" w:rsidRPr="00F92F6B" w:rsidRDefault="00CA2ECE" w:rsidP="00CA2ECE">
      <w:pPr>
        <w:pStyle w:val="B2"/>
      </w:pPr>
      <w:r w:rsidRPr="00F92F6B">
        <w:t>-</w:t>
      </w:r>
      <w:r w:rsidRPr="00F92F6B">
        <w:tab/>
        <w:t>support for unicast transmission, groupcast transmission and broadcast transmission;</w:t>
      </w:r>
    </w:p>
    <w:p w14:paraId="69FEA76C" w14:textId="77777777" w:rsidR="00CA2ECE" w:rsidRPr="00F92F6B" w:rsidRDefault="00CA2ECE" w:rsidP="00CA2ECE">
      <w:pPr>
        <w:pStyle w:val="B2"/>
      </w:pPr>
      <w:r w:rsidRPr="00F92F6B">
        <w:t>-</w:t>
      </w:r>
      <w:r w:rsidRPr="00F92F6B">
        <w:tab/>
        <w:t>support for both UE autonomous resource selection and scheduled resource allocation by NG-RAN;</w:t>
      </w:r>
    </w:p>
    <w:p w14:paraId="6969D7D0" w14:textId="77777777" w:rsidR="00CA2ECE" w:rsidRPr="00F92F6B" w:rsidRDefault="00CA2ECE" w:rsidP="00CA2ECE">
      <w:pPr>
        <w:pStyle w:val="B2"/>
      </w:pPr>
      <w:r w:rsidRPr="00F92F6B">
        <w:t>-</w:t>
      </w:r>
      <w:r w:rsidRPr="00F92F6B">
        <w:tab/>
        <w:t>support for both dynamic and semi-static resource allocation when UE is allocated resources by the NG-RAN;</w:t>
      </w:r>
    </w:p>
    <w:p w14:paraId="1C8930E3" w14:textId="77777777" w:rsidR="00CA2ECE" w:rsidRPr="00F92F6B" w:rsidRDefault="00CA2ECE" w:rsidP="00CA2ECE">
      <w:pPr>
        <w:pStyle w:val="B2"/>
      </w:pPr>
      <w:r w:rsidRPr="00F92F6B">
        <w:t>-</w:t>
      </w:r>
      <w:r w:rsidRPr="00F92F6B">
        <w:tab/>
        <w:t>support for HARQ;</w:t>
      </w:r>
    </w:p>
    <w:p w14:paraId="562544A3" w14:textId="59715542" w:rsidR="00763869" w:rsidRPr="00F92F6B" w:rsidRDefault="00CA2ECE" w:rsidP="00CA2ECE">
      <w:pPr>
        <w:pStyle w:val="B2"/>
      </w:pPr>
      <w:r w:rsidRPr="00F92F6B">
        <w:t>-</w:t>
      </w:r>
      <w:r w:rsidRPr="00F92F6B">
        <w:tab/>
        <w:t>support for dynamic link adaptation by varying the transmit power, modulation and coding</w:t>
      </w:r>
      <w:r w:rsidR="000F36BB" w:rsidRPr="00F92F6B">
        <w:t>;</w:t>
      </w:r>
    </w:p>
    <w:p w14:paraId="36B0273D" w14:textId="77777777" w:rsidR="000F36BB" w:rsidRPr="00F92F6B" w:rsidRDefault="000F36BB" w:rsidP="000F36BB">
      <w:pPr>
        <w:pStyle w:val="B2"/>
      </w:pPr>
      <w:r w:rsidRPr="00F92F6B">
        <w:t>-</w:t>
      </w:r>
      <w:r w:rsidRPr="00F92F6B">
        <w:tab/>
        <w:t>support for SL discontinuous reception (SL DRX) to enable UE power saving.</w:t>
      </w:r>
    </w:p>
    <w:p w14:paraId="6EC708B0" w14:textId="77777777" w:rsidR="00763869" w:rsidRPr="00F92F6B" w:rsidRDefault="00763869" w:rsidP="00E6302E">
      <w:r w:rsidRPr="00F92F6B">
        <w:t>Association of transport channels to physical channels is described in TS 38.202 [</w:t>
      </w:r>
      <w:r w:rsidR="0025777D" w:rsidRPr="00F92F6B">
        <w:t>20</w:t>
      </w:r>
      <w:r w:rsidRPr="00F92F6B">
        <w:t>].</w:t>
      </w:r>
    </w:p>
    <w:p w14:paraId="64A54238" w14:textId="77777777" w:rsidR="004C03F1" w:rsidRPr="00F92F6B" w:rsidRDefault="004C03F1" w:rsidP="004C03F1">
      <w:pPr>
        <w:pStyle w:val="Heading2"/>
      </w:pPr>
      <w:bookmarkStart w:id="555" w:name="_Toc535259755"/>
      <w:bookmarkStart w:id="556" w:name="_Toc37231882"/>
      <w:bookmarkStart w:id="557" w:name="_Toc46501937"/>
      <w:bookmarkStart w:id="558" w:name="_Toc51971285"/>
      <w:bookmarkStart w:id="559" w:name="_Toc52551268"/>
      <w:bookmarkStart w:id="560" w:name="_Toc219280762"/>
      <w:bookmarkStart w:id="561" w:name="_Toc20387930"/>
      <w:bookmarkStart w:id="562" w:name="_Toc29376009"/>
      <w:r w:rsidRPr="00F92F6B">
        <w:t>5.</w:t>
      </w:r>
      <w:bookmarkEnd w:id="555"/>
      <w:r w:rsidRPr="00F92F6B">
        <w:t>6</w:t>
      </w:r>
      <w:r w:rsidRPr="00F92F6B">
        <w:tab/>
        <w:t>Access to Shared Spectrum</w:t>
      </w:r>
      <w:bookmarkEnd w:id="556"/>
      <w:bookmarkEnd w:id="557"/>
      <w:bookmarkEnd w:id="558"/>
      <w:bookmarkEnd w:id="559"/>
      <w:bookmarkEnd w:id="560"/>
    </w:p>
    <w:p w14:paraId="32EA48F8" w14:textId="77777777" w:rsidR="004C03F1" w:rsidRPr="00F92F6B" w:rsidRDefault="004C03F1" w:rsidP="004C03F1">
      <w:pPr>
        <w:pStyle w:val="Heading3"/>
      </w:pPr>
      <w:bookmarkStart w:id="563" w:name="_Toc37231883"/>
      <w:bookmarkStart w:id="564" w:name="_Toc46501938"/>
      <w:bookmarkStart w:id="565" w:name="_Toc51971286"/>
      <w:bookmarkStart w:id="566" w:name="_Toc52551269"/>
      <w:bookmarkStart w:id="567" w:name="_Toc219280763"/>
      <w:r w:rsidRPr="00F92F6B">
        <w:t>5.6.1</w:t>
      </w:r>
      <w:r w:rsidRPr="00F92F6B">
        <w:tab/>
        <w:t>Overview</w:t>
      </w:r>
      <w:bookmarkEnd w:id="563"/>
      <w:bookmarkEnd w:id="564"/>
      <w:bookmarkEnd w:id="565"/>
      <w:bookmarkEnd w:id="566"/>
      <w:bookmarkEnd w:id="567"/>
    </w:p>
    <w:p w14:paraId="60FE17C6" w14:textId="77777777" w:rsidR="004C03F1" w:rsidRPr="00F92F6B" w:rsidRDefault="004C03F1" w:rsidP="004C03F1">
      <w:r w:rsidRPr="00F92F6B">
        <w:t xml:space="preserve">NR Radio Access operating with shared spectrum channel access can operate in different modes where either </w:t>
      </w:r>
      <w:proofErr w:type="spellStart"/>
      <w:r w:rsidRPr="00F92F6B">
        <w:t>PCell</w:t>
      </w:r>
      <w:proofErr w:type="spellEnd"/>
      <w:r w:rsidRPr="00F92F6B">
        <w:t xml:space="preserve">, </w:t>
      </w:r>
      <w:proofErr w:type="spellStart"/>
      <w:r w:rsidRPr="00F92F6B">
        <w:t>PSCell</w:t>
      </w:r>
      <w:proofErr w:type="spellEnd"/>
      <w:r w:rsidRPr="00F92F6B">
        <w:t xml:space="preserve">, or </w:t>
      </w:r>
      <w:proofErr w:type="spellStart"/>
      <w:r w:rsidRPr="00F92F6B">
        <w:t>SCells</w:t>
      </w:r>
      <w:proofErr w:type="spellEnd"/>
      <w:r w:rsidRPr="00F92F6B">
        <w:t xml:space="preserve"> can be in shared spectrum and an </w:t>
      </w:r>
      <w:proofErr w:type="spellStart"/>
      <w:r w:rsidRPr="00F92F6B">
        <w:t>SCell</w:t>
      </w:r>
      <w:proofErr w:type="spellEnd"/>
      <w:r w:rsidRPr="00F92F6B">
        <w:t xml:space="preserve"> may or may not be configured with uplink.</w:t>
      </w:r>
      <w:r w:rsidR="004B55CB" w:rsidRPr="00F92F6B">
        <w:t xml:space="preserve"> The applicable deployment scenarios are described in Annex B.</w:t>
      </w:r>
      <w:r w:rsidR="00C57F52" w:rsidRPr="00F92F6B">
        <w:t>3</w:t>
      </w:r>
      <w:r w:rsidR="004B55CB" w:rsidRPr="00F92F6B">
        <w:t>.</w:t>
      </w:r>
    </w:p>
    <w:p w14:paraId="0EE3044A" w14:textId="3324A4D6" w:rsidR="004C03F1" w:rsidRPr="00F92F6B" w:rsidRDefault="004C03F1" w:rsidP="004C03F1">
      <w:r w:rsidRPr="00F92F6B">
        <w:t xml:space="preserve">The </w:t>
      </w:r>
      <w:proofErr w:type="spellStart"/>
      <w:r w:rsidRPr="00F92F6B">
        <w:t>gNB</w:t>
      </w:r>
      <w:proofErr w:type="spellEnd"/>
      <w:r w:rsidRPr="00F92F6B">
        <w:t xml:space="preserve"> </w:t>
      </w:r>
      <w:r w:rsidR="00A536E5" w:rsidRPr="00F92F6B">
        <w:t>performs</w:t>
      </w:r>
      <w:r w:rsidR="00A536E5" w:rsidRPr="00F92F6B" w:rsidDel="00A536E5">
        <w:t xml:space="preserve"> </w:t>
      </w:r>
      <w:r w:rsidRPr="00F92F6B">
        <w:t xml:space="preserve">channel access mode </w:t>
      </w:r>
      <w:r w:rsidR="00A536E5" w:rsidRPr="00F92F6B">
        <w:t xml:space="preserve">procedures </w:t>
      </w:r>
      <w:r w:rsidRPr="00F92F6B">
        <w:t xml:space="preserve">as described in TS 37.213 [37]. </w:t>
      </w:r>
      <w:r w:rsidR="00A536E5" w:rsidRPr="00F92F6B">
        <w:t>T</w:t>
      </w:r>
      <w:r w:rsidRPr="00F92F6B">
        <w:t xml:space="preserve">he </w:t>
      </w:r>
      <w:proofErr w:type="spellStart"/>
      <w:r w:rsidRPr="00F92F6B">
        <w:t>gNB</w:t>
      </w:r>
      <w:proofErr w:type="spellEnd"/>
      <w:r w:rsidRPr="00F92F6B">
        <w:t xml:space="preserve"> and </w:t>
      </w:r>
      <w:r w:rsidR="00A536E5" w:rsidRPr="00F92F6B">
        <w:t xml:space="preserve">the </w:t>
      </w:r>
      <w:r w:rsidRPr="00F92F6B">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F92F6B">
        <w:rPr>
          <w:lang w:eastAsia="ko-KR"/>
        </w:rPr>
        <w:t>if the channel is sensed free.</w:t>
      </w:r>
    </w:p>
    <w:p w14:paraId="362839F0" w14:textId="77777777" w:rsidR="004C03F1" w:rsidRPr="00F92F6B" w:rsidRDefault="004C03F1" w:rsidP="004C03F1">
      <w:r w:rsidRPr="00F92F6B">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F92F6B">
        <w:t>SCell</w:t>
      </w:r>
      <w:proofErr w:type="spellEnd"/>
      <w:r w:rsidRPr="00F92F6B">
        <w:t xml:space="preserve">(s), the UE reports this to the corresponding </w:t>
      </w:r>
      <w:proofErr w:type="spellStart"/>
      <w:r w:rsidRPr="00F92F6B">
        <w:t>gNB</w:t>
      </w:r>
      <w:proofErr w:type="spellEnd"/>
      <w:r w:rsidRPr="00F92F6B">
        <w:t xml:space="preserve"> (MN for MCG, SN for SCG) via MAC CE on a different serving cell than the </w:t>
      </w:r>
      <w:proofErr w:type="spellStart"/>
      <w:r w:rsidRPr="00F92F6B">
        <w:t>SCell</w:t>
      </w:r>
      <w:proofErr w:type="spellEnd"/>
      <w:r w:rsidRPr="00F92F6B">
        <w:t xml:space="preserve">(s) where the failures were detected. If no resources are available to transmit the MAC CE, a Scheduling Request (SR) can be transmitted by the UE. When consistent uplink LBT failures are detected on </w:t>
      </w:r>
      <w:proofErr w:type="spellStart"/>
      <w:r w:rsidRPr="00F92F6B">
        <w:t>SpCell</w:t>
      </w:r>
      <w:proofErr w:type="spellEnd"/>
      <w:r w:rsidRPr="00F92F6B">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F92F6B">
        <w:t>PSCell</w:t>
      </w:r>
      <w:proofErr w:type="spellEnd"/>
      <w:r w:rsidRPr="00F92F6B">
        <w:t xml:space="preserve">, if consistent uplink LBT failures are detected on all the UL BWPs with configured RACH resources, the UE declares SCG RLF and reports the failure to the MN via </w:t>
      </w:r>
      <w:proofErr w:type="spellStart"/>
      <w:r w:rsidRPr="00F92F6B">
        <w:rPr>
          <w:i/>
          <w:iCs/>
        </w:rPr>
        <w:t>SCGFailureInformation</w:t>
      </w:r>
      <w:proofErr w:type="spellEnd"/>
      <w:r w:rsidRPr="00F92F6B">
        <w:rPr>
          <w:i/>
          <w:iCs/>
        </w:rPr>
        <w:t>.</w:t>
      </w:r>
      <w:r w:rsidRPr="00F92F6B">
        <w:t xml:space="preserve"> For </w:t>
      </w:r>
      <w:proofErr w:type="spellStart"/>
      <w:r w:rsidRPr="00F92F6B">
        <w:t>PCell</w:t>
      </w:r>
      <w:proofErr w:type="spellEnd"/>
      <w:r w:rsidRPr="00F92F6B">
        <w:t>, if the uplink LBT failures are detected on all the UL BWP(s) with configured RACH resources, the UE declares RLF.</w:t>
      </w:r>
    </w:p>
    <w:p w14:paraId="404388B9" w14:textId="77777777" w:rsidR="004C03F1" w:rsidRPr="00F92F6B" w:rsidRDefault="004C03F1" w:rsidP="004C03F1">
      <w:pPr>
        <w:pStyle w:val="Heading3"/>
      </w:pPr>
      <w:bookmarkStart w:id="568" w:name="_Toc37231884"/>
      <w:bookmarkStart w:id="569" w:name="_Toc46501939"/>
      <w:bookmarkStart w:id="570" w:name="_Toc51971287"/>
      <w:bookmarkStart w:id="571" w:name="_Toc52551270"/>
      <w:bookmarkStart w:id="572" w:name="_Toc219280764"/>
      <w:r w:rsidRPr="00F92F6B">
        <w:t>5.6.2</w:t>
      </w:r>
      <w:r w:rsidRPr="00F92F6B">
        <w:tab/>
        <w:t>Channel Access Priority Classes</w:t>
      </w:r>
      <w:bookmarkEnd w:id="568"/>
      <w:bookmarkEnd w:id="569"/>
      <w:bookmarkEnd w:id="570"/>
      <w:bookmarkEnd w:id="571"/>
      <w:bookmarkEnd w:id="572"/>
    </w:p>
    <w:p w14:paraId="79E1078E" w14:textId="39A50504" w:rsidR="008C7360" w:rsidRPr="00F92F6B" w:rsidRDefault="008C7360" w:rsidP="008C7360">
      <w:r w:rsidRPr="00F92F6B">
        <w:t>The Channel Access Priority Classes (CAPC) of radio bearers and MAC CEs are either fixed or configurable</w:t>
      </w:r>
      <w:r w:rsidR="00635D2F" w:rsidRPr="00F92F6B">
        <w:t xml:space="preserve"> for operation in FR1</w:t>
      </w:r>
      <w:r w:rsidRPr="00F92F6B">
        <w:t>:</w:t>
      </w:r>
    </w:p>
    <w:p w14:paraId="48EBD76F" w14:textId="77777777" w:rsidR="008C7360" w:rsidRPr="00F92F6B" w:rsidRDefault="008C7360" w:rsidP="008C7360">
      <w:pPr>
        <w:pStyle w:val="B1"/>
      </w:pPr>
      <w:r w:rsidRPr="00F92F6B">
        <w:t>-</w:t>
      </w:r>
      <w:r w:rsidRPr="00F92F6B">
        <w:tab/>
        <w:t>Fixed to the lowest priority for the padding BSR and recommended bit rate MAC CEs;</w:t>
      </w:r>
    </w:p>
    <w:p w14:paraId="1AB4991D" w14:textId="77777777" w:rsidR="008C7360" w:rsidRPr="00F92F6B" w:rsidRDefault="008C7360" w:rsidP="008C7360">
      <w:pPr>
        <w:pStyle w:val="B1"/>
      </w:pPr>
      <w:r w:rsidRPr="00F92F6B">
        <w:t>-</w:t>
      </w:r>
      <w:r w:rsidRPr="00F92F6B">
        <w:tab/>
        <w:t>Fixed to the highest priority for SRB0, SRB1, SRB3 and other MAC CEs;</w:t>
      </w:r>
    </w:p>
    <w:p w14:paraId="1D62B492" w14:textId="77777777" w:rsidR="008C7360" w:rsidRPr="00F92F6B" w:rsidRDefault="008C7360" w:rsidP="008C7360">
      <w:pPr>
        <w:pStyle w:val="B1"/>
      </w:pPr>
      <w:r w:rsidRPr="00F92F6B">
        <w:t>-</w:t>
      </w:r>
      <w:r w:rsidRPr="00F92F6B">
        <w:tab/>
        <w:t xml:space="preserve">Configured by the </w:t>
      </w:r>
      <w:proofErr w:type="spellStart"/>
      <w:r w:rsidRPr="00F92F6B">
        <w:t>gNB</w:t>
      </w:r>
      <w:proofErr w:type="spellEnd"/>
      <w:r w:rsidRPr="00F92F6B">
        <w:t xml:space="preserve"> for SRB2 and DRB.</w:t>
      </w:r>
    </w:p>
    <w:p w14:paraId="6EB60001" w14:textId="77777777" w:rsidR="008C7360" w:rsidRPr="00F92F6B" w:rsidRDefault="008C7360" w:rsidP="008C7360">
      <w:r w:rsidRPr="00F92F6B">
        <w:t xml:space="preserve">When choosing the CAPC of a DRB, the </w:t>
      </w:r>
      <w:proofErr w:type="spellStart"/>
      <w:r w:rsidRPr="00F92F6B">
        <w:t>gNB</w:t>
      </w:r>
      <w:proofErr w:type="spellEnd"/>
      <w:r w:rsidRPr="00F92F6B">
        <w:t xml:space="preserve"> takes into account the 5QIs of all the QoS flows multiplexed in that DRB while considering fairness between different traffic types and transmissions. </w:t>
      </w:r>
      <w:r w:rsidR="004C03F1" w:rsidRPr="00F92F6B">
        <w:t xml:space="preserve">Table 5.6.2-1 </w:t>
      </w:r>
      <w:r w:rsidRPr="00F92F6B">
        <w:t xml:space="preserve">below </w:t>
      </w:r>
      <w:r w:rsidR="004C03F1" w:rsidRPr="00F92F6B">
        <w:t xml:space="preserve">shows which CAPC should be used </w:t>
      </w:r>
      <w:r w:rsidRPr="00F92F6B">
        <w:t>for which</w:t>
      </w:r>
      <w:r w:rsidR="004C03F1" w:rsidRPr="00F92F6B">
        <w:t xml:space="preserve"> standardized 5QIs</w:t>
      </w:r>
      <w:r w:rsidRPr="00F92F6B">
        <w:t xml:space="preserve"> i.e. which CAPC to use for a given QoS flow</w:t>
      </w:r>
      <w:r w:rsidR="004C03F1" w:rsidRPr="00F92F6B">
        <w:t>.</w:t>
      </w:r>
    </w:p>
    <w:p w14:paraId="572B24B1" w14:textId="79C12CD2" w:rsidR="004C03F1" w:rsidRPr="00F92F6B" w:rsidRDefault="008C7360" w:rsidP="009D635A">
      <w:pPr>
        <w:pStyle w:val="NO"/>
      </w:pPr>
      <w:r w:rsidRPr="00F92F6B">
        <w:t>NOTE:</w:t>
      </w:r>
      <w:r w:rsidRPr="00F92F6B">
        <w:tab/>
        <w:t>A QoS flow corresponding to a</w:t>
      </w:r>
      <w:r w:rsidR="004C03F1" w:rsidRPr="00F92F6B">
        <w:t xml:space="preserve"> non-standardized 5QI (i.e. operator specific 5QI) should use the CAPC of the standardized 5QI which best matches the </w:t>
      </w:r>
      <w:r w:rsidRPr="00F92F6B">
        <w:t>QoS characteristics</w:t>
      </w:r>
      <w:r w:rsidR="004C03F1" w:rsidRPr="00F92F6B">
        <w:t xml:space="preserve"> of the non-standardized 5QI.</w:t>
      </w:r>
    </w:p>
    <w:p w14:paraId="2D2B7DBB" w14:textId="2A3F75C4" w:rsidR="008C7360" w:rsidRPr="00F92F6B" w:rsidRDefault="00967F65" w:rsidP="00967F65">
      <w:pPr>
        <w:pStyle w:val="TH"/>
      </w:pPr>
      <w:r w:rsidRPr="00F92F6B">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6C004A" w:rsidRPr="00F92F6B"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F92F6B" w:rsidRDefault="008C7360" w:rsidP="00957084">
            <w:pPr>
              <w:pStyle w:val="TAH"/>
            </w:pPr>
            <w:r w:rsidRPr="00F92F6B">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F92F6B" w:rsidRDefault="008C7360" w:rsidP="00957084">
            <w:pPr>
              <w:pStyle w:val="TAH"/>
            </w:pPr>
            <w:r w:rsidRPr="00F92F6B">
              <w:t>5QI</w:t>
            </w:r>
          </w:p>
        </w:tc>
      </w:tr>
      <w:tr w:rsidR="006C004A" w:rsidRPr="00F92F6B"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F92F6B" w:rsidRDefault="008C7360" w:rsidP="00957084">
            <w:pPr>
              <w:pStyle w:val="TAC"/>
            </w:pPr>
            <w:r w:rsidRPr="00F92F6B">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F92F6B" w:rsidRDefault="008C7360" w:rsidP="00957084">
            <w:pPr>
              <w:pStyle w:val="TAC"/>
            </w:pPr>
            <w:r w:rsidRPr="00F92F6B">
              <w:rPr>
                <w:rFonts w:eastAsia="SimSun"/>
              </w:rPr>
              <w:t xml:space="preserve">1, 3, 5, 65, 66, 67, 69, 70, </w:t>
            </w:r>
            <w:r w:rsidRPr="00F92F6B">
              <w:t>79, 80, 82, 83, 84, 85</w:t>
            </w:r>
          </w:p>
        </w:tc>
      </w:tr>
      <w:tr w:rsidR="006C004A" w:rsidRPr="00F92F6B"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F92F6B" w:rsidRDefault="008C7360" w:rsidP="00957084">
            <w:pPr>
              <w:pStyle w:val="TAC"/>
            </w:pPr>
            <w:r w:rsidRPr="00F92F6B">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F92F6B" w:rsidRDefault="008C7360" w:rsidP="00957084">
            <w:pPr>
              <w:pStyle w:val="TAC"/>
            </w:pPr>
            <w:r w:rsidRPr="00F92F6B">
              <w:rPr>
                <w:rFonts w:eastAsia="SimSun"/>
              </w:rPr>
              <w:t>2, 7, 71</w:t>
            </w:r>
          </w:p>
        </w:tc>
      </w:tr>
      <w:tr w:rsidR="006C004A" w:rsidRPr="00F92F6B"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F92F6B" w:rsidRDefault="008C7360" w:rsidP="00957084">
            <w:pPr>
              <w:pStyle w:val="TAC"/>
            </w:pPr>
            <w:r w:rsidRPr="00F92F6B">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F92F6B" w:rsidRDefault="008C7360" w:rsidP="00957084">
            <w:pPr>
              <w:pStyle w:val="TAC"/>
            </w:pPr>
            <w:r w:rsidRPr="00F92F6B">
              <w:rPr>
                <w:rFonts w:eastAsia="SimSun"/>
              </w:rPr>
              <w:t>4, 6, 8, 9, 72, 73, 74, 76</w:t>
            </w:r>
          </w:p>
        </w:tc>
      </w:tr>
      <w:tr w:rsidR="006C004A" w:rsidRPr="00F92F6B"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F92F6B" w:rsidRDefault="008C7360" w:rsidP="00957084">
            <w:pPr>
              <w:pStyle w:val="TAC"/>
            </w:pPr>
            <w:r w:rsidRPr="00F92F6B">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F92F6B" w:rsidRDefault="008C7360" w:rsidP="00957084">
            <w:pPr>
              <w:pStyle w:val="TAC"/>
            </w:pPr>
            <w:r w:rsidRPr="00F92F6B">
              <w:t>-</w:t>
            </w:r>
          </w:p>
        </w:tc>
      </w:tr>
      <w:tr w:rsidR="008C7360" w:rsidRPr="00F92F6B"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F92F6B" w:rsidRDefault="008C7360" w:rsidP="009D635A">
            <w:pPr>
              <w:pStyle w:val="TAN"/>
            </w:pPr>
            <w:r w:rsidRPr="00F92F6B">
              <w:t>NOTE:</w:t>
            </w:r>
            <w:r w:rsidRPr="00F92F6B">
              <w:tab/>
              <w:t>lower CAPC value means higher priority</w:t>
            </w:r>
          </w:p>
          <w:p w14:paraId="3A1ACC03" w14:textId="77777777" w:rsidR="008C7360" w:rsidRPr="00F92F6B" w:rsidRDefault="008C7360" w:rsidP="009D635A">
            <w:pPr>
              <w:pStyle w:val="TAN"/>
            </w:pPr>
            <w:r w:rsidRPr="00F92F6B">
              <w:t>-</w:t>
            </w:r>
          </w:p>
        </w:tc>
      </w:tr>
    </w:tbl>
    <w:p w14:paraId="01D3FC94" w14:textId="77777777" w:rsidR="008C7360" w:rsidRPr="00F92F6B" w:rsidRDefault="008C7360" w:rsidP="008C7360"/>
    <w:p w14:paraId="3C8D7868" w14:textId="77777777" w:rsidR="008C7360" w:rsidRPr="00F92F6B" w:rsidRDefault="008C7360" w:rsidP="008C7360">
      <w:r w:rsidRPr="00F92F6B">
        <w:t>When performing Type 1 LBT for the transmission of an uplink TB (see TS 37.213 [37], clause 4.2.1.1) and when the CAPC is not indicated in the DCI, the UE shall select the CAPC as follows:</w:t>
      </w:r>
    </w:p>
    <w:p w14:paraId="1A5101EE" w14:textId="77777777" w:rsidR="008C7360" w:rsidRPr="00F92F6B" w:rsidRDefault="008C7360" w:rsidP="008C7360">
      <w:pPr>
        <w:pStyle w:val="B1"/>
      </w:pPr>
      <w:r w:rsidRPr="00F92F6B">
        <w:t>-</w:t>
      </w:r>
      <w:r w:rsidRPr="00F92F6B">
        <w:tab/>
        <w:t>If only MAC CE(s) are included in the TB, the highest priority CAPC of those MAC CE(s) is used; or</w:t>
      </w:r>
    </w:p>
    <w:p w14:paraId="30C3D144" w14:textId="77777777" w:rsidR="008C7360" w:rsidRPr="00F92F6B" w:rsidRDefault="008C7360" w:rsidP="009D635A">
      <w:pPr>
        <w:pStyle w:val="B1"/>
      </w:pPr>
      <w:r w:rsidRPr="00F92F6B">
        <w:t>-</w:t>
      </w:r>
      <w:r w:rsidRPr="00F92F6B">
        <w:tab/>
        <w:t>If CCCH SDU(s) are included in the TB, the highest priority CAPC is used; or</w:t>
      </w:r>
    </w:p>
    <w:p w14:paraId="633FF452" w14:textId="77777777" w:rsidR="008C7360" w:rsidRPr="00F92F6B" w:rsidRDefault="008C7360" w:rsidP="009D635A">
      <w:pPr>
        <w:pStyle w:val="B1"/>
      </w:pPr>
      <w:r w:rsidRPr="00F92F6B">
        <w:t>-</w:t>
      </w:r>
      <w:r w:rsidRPr="00F92F6B">
        <w:tab/>
        <w:t>If DCCH SDU(s) are included in the TB, the highest priority CAPC of the DCCH(s) is used; or</w:t>
      </w:r>
    </w:p>
    <w:p w14:paraId="278CC6BB" w14:textId="77777777" w:rsidR="008C7360" w:rsidRPr="00F92F6B" w:rsidRDefault="008C7360" w:rsidP="009D635A">
      <w:pPr>
        <w:pStyle w:val="B1"/>
      </w:pPr>
      <w:r w:rsidRPr="00F92F6B">
        <w:t>-</w:t>
      </w:r>
      <w:r w:rsidRPr="00F92F6B">
        <w:tab/>
        <w:t>The lowest priority CAPC of the logical channel(s) with MAC SDU multiplexed in the TB is used otherwise.</w:t>
      </w:r>
    </w:p>
    <w:p w14:paraId="5EB0BEB6" w14:textId="77777777" w:rsidR="00CA2ECE" w:rsidRPr="00F92F6B" w:rsidRDefault="00CA2ECE" w:rsidP="00653C72">
      <w:pPr>
        <w:pStyle w:val="Heading2"/>
      </w:pPr>
      <w:bookmarkStart w:id="573" w:name="_Toc37231885"/>
      <w:bookmarkStart w:id="574" w:name="_Toc46501940"/>
      <w:bookmarkStart w:id="575" w:name="_Toc51971288"/>
      <w:bookmarkStart w:id="576" w:name="_Toc52551271"/>
      <w:bookmarkStart w:id="577" w:name="_Toc219280765"/>
      <w:r w:rsidRPr="00F92F6B">
        <w:t>5.7</w:t>
      </w:r>
      <w:r w:rsidRPr="00F92F6B">
        <w:tab/>
      </w:r>
      <w:proofErr w:type="spellStart"/>
      <w:r w:rsidRPr="00F92F6B">
        <w:t>Sidelink</w:t>
      </w:r>
      <w:bookmarkEnd w:id="573"/>
      <w:bookmarkEnd w:id="574"/>
      <w:bookmarkEnd w:id="575"/>
      <w:bookmarkEnd w:id="576"/>
      <w:bookmarkEnd w:id="577"/>
      <w:proofErr w:type="spellEnd"/>
    </w:p>
    <w:p w14:paraId="3D913099" w14:textId="77777777" w:rsidR="00CA2ECE" w:rsidRPr="00F92F6B" w:rsidRDefault="00CA2ECE" w:rsidP="00653C72">
      <w:pPr>
        <w:pStyle w:val="Heading3"/>
      </w:pPr>
      <w:bookmarkStart w:id="578" w:name="_Toc37231886"/>
      <w:bookmarkStart w:id="579" w:name="_Toc46501941"/>
      <w:bookmarkStart w:id="580" w:name="_Toc51971289"/>
      <w:bookmarkStart w:id="581" w:name="_Toc52551272"/>
      <w:bookmarkStart w:id="582" w:name="_Toc219280766"/>
      <w:r w:rsidRPr="00F92F6B">
        <w:t>5.7.1</w:t>
      </w:r>
      <w:r w:rsidRPr="00F92F6B">
        <w:tab/>
        <w:t>General</w:t>
      </w:r>
      <w:bookmarkEnd w:id="578"/>
      <w:bookmarkEnd w:id="579"/>
      <w:bookmarkEnd w:id="580"/>
      <w:bookmarkEnd w:id="581"/>
      <w:bookmarkEnd w:id="582"/>
    </w:p>
    <w:p w14:paraId="06022751" w14:textId="77777777" w:rsidR="00CA2ECE" w:rsidRPr="00F92F6B" w:rsidRDefault="00CA2ECE" w:rsidP="00CA2ECE">
      <w:proofErr w:type="spellStart"/>
      <w:r w:rsidRPr="00F92F6B">
        <w:t>Sidelink</w:t>
      </w:r>
      <w:proofErr w:type="spellEnd"/>
      <w:r w:rsidRPr="00F92F6B">
        <w:t xml:space="preserve"> supports UE-to-UE direct communication using the </w:t>
      </w:r>
      <w:proofErr w:type="spellStart"/>
      <w:r w:rsidR="001C4754" w:rsidRPr="00F92F6B">
        <w:t>sidelink</w:t>
      </w:r>
      <w:proofErr w:type="spellEnd"/>
      <w:r w:rsidR="001C4754" w:rsidRPr="00F92F6B">
        <w:t xml:space="preserve"> resource allocation </w:t>
      </w:r>
      <w:r w:rsidRPr="00F92F6B">
        <w:t>mode</w:t>
      </w:r>
      <w:r w:rsidR="001C4754" w:rsidRPr="00F92F6B">
        <w:t>s</w:t>
      </w:r>
      <w:r w:rsidRPr="00F92F6B">
        <w:t>, physical-layer signals/channels, and physical layer procedures below.</w:t>
      </w:r>
    </w:p>
    <w:p w14:paraId="1BAAF7B7" w14:textId="18DAEEA1" w:rsidR="00CA2ECE" w:rsidRPr="00F92F6B" w:rsidRDefault="00CA2ECE" w:rsidP="00653C72">
      <w:pPr>
        <w:pStyle w:val="Heading3"/>
      </w:pPr>
      <w:bookmarkStart w:id="583" w:name="_Toc37231887"/>
      <w:bookmarkStart w:id="584" w:name="_Toc46501942"/>
      <w:bookmarkStart w:id="585" w:name="_Toc51971290"/>
      <w:bookmarkStart w:id="586" w:name="_Toc52551273"/>
      <w:bookmarkStart w:id="587" w:name="_Toc219280767"/>
      <w:r w:rsidRPr="00F92F6B">
        <w:t>5.7.2</w:t>
      </w:r>
      <w:r w:rsidRPr="00F92F6B">
        <w:tab/>
      </w:r>
      <w:proofErr w:type="spellStart"/>
      <w:r w:rsidRPr="00F92F6B">
        <w:t>Sidelink</w:t>
      </w:r>
      <w:proofErr w:type="spellEnd"/>
      <w:r w:rsidRPr="00F92F6B">
        <w:t xml:space="preserve"> resource allocation modes</w:t>
      </w:r>
      <w:bookmarkEnd w:id="583"/>
      <w:bookmarkEnd w:id="584"/>
      <w:bookmarkEnd w:id="585"/>
      <w:bookmarkEnd w:id="586"/>
      <w:r w:rsidR="008817C3" w:rsidRPr="00F92F6B">
        <w:t>/schemes</w:t>
      </w:r>
      <w:bookmarkEnd w:id="587"/>
    </w:p>
    <w:p w14:paraId="08EDDE2F" w14:textId="07C69AF9" w:rsidR="00CA2ECE" w:rsidRPr="00F92F6B" w:rsidRDefault="00CA2ECE" w:rsidP="00CA2ECE">
      <w:pPr>
        <w:rPr>
          <w:rFonts w:eastAsia="Malgun Gothic"/>
          <w:lang w:eastAsia="ko-KR"/>
        </w:rPr>
      </w:pPr>
      <w:r w:rsidRPr="00F92F6B">
        <w:t xml:space="preserve">Two </w:t>
      </w:r>
      <w:proofErr w:type="spellStart"/>
      <w:r w:rsidRPr="00F92F6B">
        <w:t>sidelink</w:t>
      </w:r>
      <w:proofErr w:type="spellEnd"/>
      <w:r w:rsidRPr="00F92F6B">
        <w:t xml:space="preserve"> resource allocation modes are supported</w:t>
      </w:r>
      <w:r w:rsidR="008817C3" w:rsidRPr="00F92F6B">
        <w:t xml:space="preserve"> for </w:t>
      </w:r>
      <w:proofErr w:type="spellStart"/>
      <w:r w:rsidR="008817C3" w:rsidRPr="00F92F6B">
        <w:t>sidelink</w:t>
      </w:r>
      <w:proofErr w:type="spellEnd"/>
      <w:r w:rsidR="008817C3" w:rsidRPr="00F92F6B">
        <w:t xml:space="preserve"> communication</w:t>
      </w:r>
      <w:r w:rsidR="001C4754" w:rsidRPr="00F92F6B">
        <w:t>:</w:t>
      </w:r>
      <w:r w:rsidRPr="00F92F6B">
        <w:t xml:space="preserve"> mode 1 and mode 2. </w:t>
      </w:r>
      <w:r w:rsidR="008817C3" w:rsidRPr="00F92F6B">
        <w:t xml:space="preserve">Two </w:t>
      </w:r>
      <w:proofErr w:type="spellStart"/>
      <w:r w:rsidR="008817C3" w:rsidRPr="00F92F6B">
        <w:t>sidelink</w:t>
      </w:r>
      <w:proofErr w:type="spellEnd"/>
      <w:r w:rsidR="008817C3" w:rsidRPr="00F92F6B">
        <w:t xml:space="preserve"> resource allocation schemes are supported for SL-PRS transmission: scheme 1 and scheme 2. </w:t>
      </w:r>
      <w:r w:rsidRPr="00F92F6B">
        <w:t>In mode 1</w:t>
      </w:r>
      <w:r w:rsidR="008817C3" w:rsidRPr="00F92F6B">
        <w:t>/scheme 1</w:t>
      </w:r>
      <w:r w:rsidRPr="00F92F6B">
        <w:t xml:space="preserve">, the </w:t>
      </w:r>
      <w:proofErr w:type="spellStart"/>
      <w:r w:rsidRPr="00F92F6B">
        <w:t>sidelink</w:t>
      </w:r>
      <w:proofErr w:type="spellEnd"/>
      <w:r w:rsidRPr="00F92F6B">
        <w:t xml:space="preserve"> resource allocation is provided by the network. In mode 2</w:t>
      </w:r>
      <w:r w:rsidR="008817C3" w:rsidRPr="00F92F6B">
        <w:t>/scheme 2</w:t>
      </w:r>
      <w:r w:rsidRPr="00F92F6B">
        <w:t>, UE decides the SL transmission resources in the resource pool</w:t>
      </w:r>
      <w:r w:rsidR="001C4754" w:rsidRPr="00F92F6B">
        <w:t>(s)</w:t>
      </w:r>
      <w:r w:rsidRPr="00F92F6B">
        <w:t>.</w:t>
      </w:r>
    </w:p>
    <w:p w14:paraId="2871551E" w14:textId="77777777" w:rsidR="00CA2ECE" w:rsidRPr="00F92F6B" w:rsidRDefault="00CA2ECE" w:rsidP="00653C72">
      <w:pPr>
        <w:pStyle w:val="Heading3"/>
      </w:pPr>
      <w:bookmarkStart w:id="588" w:name="_Toc37231888"/>
      <w:bookmarkStart w:id="589" w:name="_Toc46501943"/>
      <w:bookmarkStart w:id="590" w:name="_Toc51971291"/>
      <w:bookmarkStart w:id="591" w:name="_Toc52551274"/>
      <w:bookmarkStart w:id="592" w:name="_Toc219280768"/>
      <w:r w:rsidRPr="00F92F6B">
        <w:t>5.7.3</w:t>
      </w:r>
      <w:r w:rsidRPr="00F92F6B">
        <w:rPr>
          <w:rFonts w:ascii="Calibri" w:eastAsia="MS Mincho" w:hAnsi="Calibri"/>
          <w:sz w:val="22"/>
          <w:szCs w:val="22"/>
        </w:rPr>
        <w:tab/>
      </w:r>
      <w:r w:rsidRPr="00F92F6B">
        <w:t xml:space="preserve">Physical </w:t>
      </w:r>
      <w:proofErr w:type="spellStart"/>
      <w:r w:rsidRPr="00F92F6B">
        <w:t>sidelink</w:t>
      </w:r>
      <w:proofErr w:type="spellEnd"/>
      <w:r w:rsidRPr="00F92F6B">
        <w:t xml:space="preserve"> channels and signals</w:t>
      </w:r>
      <w:bookmarkEnd w:id="588"/>
      <w:bookmarkEnd w:id="589"/>
      <w:bookmarkEnd w:id="590"/>
      <w:bookmarkEnd w:id="591"/>
      <w:bookmarkEnd w:id="592"/>
    </w:p>
    <w:p w14:paraId="1EDB218A" w14:textId="77777777" w:rsidR="00CA2ECE" w:rsidRPr="00F92F6B" w:rsidRDefault="00CA2ECE" w:rsidP="00CA2ECE">
      <w:pPr>
        <w:rPr>
          <w:lang w:eastAsia="ko-KR"/>
        </w:rPr>
      </w:pPr>
      <w:r w:rsidRPr="00F92F6B">
        <w:rPr>
          <w:lang w:eastAsia="ko-KR"/>
        </w:rPr>
        <w:t xml:space="preserve">Physical </w:t>
      </w:r>
      <w:proofErr w:type="spellStart"/>
      <w:r w:rsidR="001C4754" w:rsidRPr="00F92F6B">
        <w:rPr>
          <w:lang w:eastAsia="ko-KR"/>
        </w:rPr>
        <w:t>S</w:t>
      </w:r>
      <w:r w:rsidRPr="00F92F6B">
        <w:rPr>
          <w:lang w:eastAsia="ko-KR"/>
        </w:rPr>
        <w:t>idelink</w:t>
      </w:r>
      <w:proofErr w:type="spellEnd"/>
      <w:r w:rsidRPr="00F92F6B">
        <w:rPr>
          <w:lang w:eastAsia="ko-KR"/>
        </w:rPr>
        <w:t xml:space="preserve"> </w:t>
      </w:r>
      <w:r w:rsidR="001C4754" w:rsidRPr="00F92F6B">
        <w:rPr>
          <w:lang w:eastAsia="ko-KR"/>
        </w:rPr>
        <w:t>C</w:t>
      </w:r>
      <w:r w:rsidRPr="00F92F6B">
        <w:rPr>
          <w:lang w:eastAsia="ko-KR"/>
        </w:rPr>
        <w:t xml:space="preserve">ontrol </w:t>
      </w:r>
      <w:r w:rsidR="001C4754" w:rsidRPr="00F92F6B">
        <w:rPr>
          <w:lang w:eastAsia="ko-KR"/>
        </w:rPr>
        <w:t>C</w:t>
      </w:r>
      <w:r w:rsidRPr="00F92F6B">
        <w:rPr>
          <w:lang w:eastAsia="ko-KR"/>
        </w:rPr>
        <w:t>hannel (PSCCH) indicates resource and other transmission parameters used by a UE for PSSCH. PSCCH transmission is associated with a DM-RS.</w:t>
      </w:r>
    </w:p>
    <w:p w14:paraId="57A2631A" w14:textId="77777777" w:rsidR="00CA2ECE" w:rsidRPr="00F92F6B" w:rsidRDefault="00CA2ECE" w:rsidP="00CA2ECE">
      <w:r w:rsidRPr="00F92F6B">
        <w:t xml:space="preserve">Physical </w:t>
      </w:r>
      <w:proofErr w:type="spellStart"/>
      <w:r w:rsidRPr="00F92F6B">
        <w:t>Sidelink</w:t>
      </w:r>
      <w:proofErr w:type="spellEnd"/>
      <w:r w:rsidRPr="00F92F6B">
        <w:t xml:space="preserve"> Shared Channel (PSSCH) transmits the TBs of data themselves, and control information for HARQ procedures and CSI feedback triggers, etc. At least </w:t>
      </w:r>
      <w:r w:rsidR="001C4754" w:rsidRPr="00F92F6B">
        <w:t xml:space="preserve">6 </w:t>
      </w:r>
      <w:r w:rsidRPr="00F92F6B">
        <w:t xml:space="preserve">OFDM symbols within a slot are used for </w:t>
      </w:r>
      <w:r w:rsidRPr="00F92F6B">
        <w:rPr>
          <w:lang w:eastAsia="ko-KR"/>
        </w:rPr>
        <w:t xml:space="preserve">PSSCH </w:t>
      </w:r>
      <w:r w:rsidRPr="00F92F6B">
        <w:t xml:space="preserve">transmission. </w:t>
      </w:r>
      <w:r w:rsidRPr="00F92F6B">
        <w:rPr>
          <w:lang w:eastAsia="ko-KR"/>
        </w:rPr>
        <w:t>PSSCH transmission is associated with a DM-RS and may be associated with a PT-RS.</w:t>
      </w:r>
    </w:p>
    <w:p w14:paraId="0BC0D096" w14:textId="77777777" w:rsidR="00CA2ECE" w:rsidRPr="00F92F6B" w:rsidRDefault="00CA2ECE" w:rsidP="00CA2ECE">
      <w:pPr>
        <w:rPr>
          <w:rFonts w:ascii="Arial" w:hAnsi="Arial"/>
          <w:sz w:val="24"/>
        </w:rPr>
      </w:pPr>
      <w:r w:rsidRPr="00F92F6B">
        <w:t xml:space="preserve">Physical </w:t>
      </w:r>
      <w:proofErr w:type="spellStart"/>
      <w:r w:rsidR="001C4754" w:rsidRPr="00F92F6B">
        <w:t>S</w:t>
      </w:r>
      <w:r w:rsidRPr="00F92F6B">
        <w:t>idelink</w:t>
      </w:r>
      <w:proofErr w:type="spellEnd"/>
      <w:r w:rsidRPr="00F92F6B">
        <w:t xml:space="preserve"> </w:t>
      </w:r>
      <w:r w:rsidR="001C4754" w:rsidRPr="00F92F6B">
        <w:t>F</w:t>
      </w:r>
      <w:r w:rsidRPr="00F92F6B">
        <w:t xml:space="preserve">eedback </w:t>
      </w:r>
      <w:r w:rsidR="001C4754" w:rsidRPr="00F92F6B">
        <w:t>C</w:t>
      </w:r>
      <w:r w:rsidRPr="00F92F6B">
        <w:t xml:space="preserve">hannel (PSFCH) carries HARQ feedback over the </w:t>
      </w:r>
      <w:proofErr w:type="spellStart"/>
      <w:r w:rsidRPr="00F92F6B">
        <w:t>sidelink</w:t>
      </w:r>
      <w:proofErr w:type="spellEnd"/>
      <w:r w:rsidRPr="00F92F6B">
        <w:t xml:space="preserve"> from a UE which is an intended recipient of a PSSCH transmission to the UE which performed the transmission. PSFCH sequence is transmitted in one PRB repeated over two OFDM symbols near the end of the </w:t>
      </w:r>
      <w:proofErr w:type="spellStart"/>
      <w:r w:rsidRPr="00F92F6B">
        <w:t>sidelink</w:t>
      </w:r>
      <w:proofErr w:type="spellEnd"/>
      <w:r w:rsidRPr="00F92F6B">
        <w:t xml:space="preserve"> resource in a slot.</w:t>
      </w:r>
    </w:p>
    <w:p w14:paraId="7F0ED2CB" w14:textId="21A2EE1D" w:rsidR="00CA2ECE" w:rsidRPr="00F92F6B" w:rsidRDefault="00CA2ECE" w:rsidP="00CA2ECE">
      <w:r w:rsidRPr="00F92F6B">
        <w:t xml:space="preserve">The </w:t>
      </w:r>
      <w:proofErr w:type="spellStart"/>
      <w:r w:rsidRPr="00F92F6B">
        <w:t>Sidelink</w:t>
      </w:r>
      <w:proofErr w:type="spellEnd"/>
      <w:r w:rsidRPr="00F92F6B">
        <w:t xml:space="preserve"> </w:t>
      </w:r>
      <w:r w:rsidR="001C4754" w:rsidRPr="00F92F6B">
        <w:t>s</w:t>
      </w:r>
      <w:r w:rsidRPr="00F92F6B">
        <w:t xml:space="preserve">ynchronization </w:t>
      </w:r>
      <w:r w:rsidR="001C4754" w:rsidRPr="00F92F6B">
        <w:t>s</w:t>
      </w:r>
      <w:r w:rsidRPr="00F92F6B">
        <w:t xml:space="preserve">ignal consists of </w:t>
      </w:r>
      <w:proofErr w:type="spellStart"/>
      <w:r w:rsidRPr="00F92F6B">
        <w:t>sidelink</w:t>
      </w:r>
      <w:proofErr w:type="spellEnd"/>
      <w:r w:rsidRPr="00F92F6B">
        <w:t xml:space="preserve"> primary and </w:t>
      </w:r>
      <w:proofErr w:type="spellStart"/>
      <w:r w:rsidRPr="00F92F6B">
        <w:t>sidelink</w:t>
      </w:r>
      <w:proofErr w:type="spellEnd"/>
      <w:r w:rsidRPr="00F92F6B">
        <w:t xml:space="preserve"> secondary synchronization signals (S-PSS, S-SSS), each occupying 2 symbols and 127 subcarriers. Physical </w:t>
      </w:r>
      <w:proofErr w:type="spellStart"/>
      <w:r w:rsidRPr="00F92F6B">
        <w:t>Sidelink</w:t>
      </w:r>
      <w:proofErr w:type="spellEnd"/>
      <w:r w:rsidRPr="00F92F6B">
        <w:t xml:space="preserve"> Broadcast Channel (PSBCH) occupies </w:t>
      </w:r>
      <w:r w:rsidR="001C4754" w:rsidRPr="00F92F6B">
        <w:t xml:space="preserve">9 </w:t>
      </w:r>
      <w:r w:rsidRPr="00F92F6B">
        <w:t xml:space="preserve">and </w:t>
      </w:r>
      <w:r w:rsidR="002F1824" w:rsidRPr="00F92F6B">
        <w:t>7</w:t>
      </w:r>
      <w:r w:rsidRPr="00F92F6B">
        <w:t xml:space="preserve"> symbols for normal and extended </w:t>
      </w:r>
      <w:r w:rsidR="00385EF6" w:rsidRPr="00F92F6B">
        <w:t>CP</w:t>
      </w:r>
      <w:r w:rsidRPr="00F92F6B">
        <w:t xml:space="preserve"> cases respectively, including the associated DM-RS.</w:t>
      </w:r>
    </w:p>
    <w:p w14:paraId="76B9C0CF" w14:textId="77777777" w:rsidR="00CA2ECE" w:rsidRPr="00F92F6B" w:rsidRDefault="00CA2ECE" w:rsidP="00653C72">
      <w:pPr>
        <w:pStyle w:val="Heading3"/>
      </w:pPr>
      <w:bookmarkStart w:id="593" w:name="_Toc37231889"/>
      <w:bookmarkStart w:id="594" w:name="_Toc46501944"/>
      <w:bookmarkStart w:id="595" w:name="_Toc51971292"/>
      <w:bookmarkStart w:id="596" w:name="_Toc52551275"/>
      <w:bookmarkStart w:id="597" w:name="_Toc219280769"/>
      <w:r w:rsidRPr="00F92F6B">
        <w:t>5.7.4</w:t>
      </w:r>
      <w:r w:rsidRPr="00F92F6B">
        <w:rPr>
          <w:rFonts w:ascii="Calibri" w:eastAsia="MS Mincho" w:hAnsi="Calibri"/>
          <w:sz w:val="22"/>
          <w:szCs w:val="22"/>
        </w:rPr>
        <w:tab/>
      </w:r>
      <w:r w:rsidRPr="00F92F6B">
        <w:t xml:space="preserve">Physical layer procedures for </w:t>
      </w:r>
      <w:proofErr w:type="spellStart"/>
      <w:r w:rsidRPr="00F92F6B">
        <w:t>sidelink</w:t>
      </w:r>
      <w:bookmarkEnd w:id="593"/>
      <w:bookmarkEnd w:id="594"/>
      <w:bookmarkEnd w:id="595"/>
      <w:bookmarkEnd w:id="596"/>
      <w:bookmarkEnd w:id="597"/>
      <w:proofErr w:type="spellEnd"/>
    </w:p>
    <w:p w14:paraId="4F26CA32" w14:textId="77777777" w:rsidR="00CA2ECE" w:rsidRPr="00F92F6B" w:rsidRDefault="00CA2ECE" w:rsidP="00653C72">
      <w:pPr>
        <w:pStyle w:val="Heading4"/>
      </w:pPr>
      <w:bookmarkStart w:id="598" w:name="_Toc37231890"/>
      <w:bookmarkStart w:id="599" w:name="_Toc46501945"/>
      <w:bookmarkStart w:id="600" w:name="_Toc51971293"/>
      <w:bookmarkStart w:id="601" w:name="_Toc52551276"/>
      <w:bookmarkStart w:id="602" w:name="_Toc219280770"/>
      <w:r w:rsidRPr="00F92F6B">
        <w:t>5.7.4.1</w:t>
      </w:r>
      <w:r w:rsidRPr="00F92F6B">
        <w:tab/>
        <w:t>HARQ feedback</w:t>
      </w:r>
      <w:bookmarkEnd w:id="598"/>
      <w:bookmarkEnd w:id="599"/>
      <w:bookmarkEnd w:id="600"/>
      <w:bookmarkEnd w:id="601"/>
      <w:bookmarkEnd w:id="602"/>
    </w:p>
    <w:p w14:paraId="1E27C9E4" w14:textId="26B263A3" w:rsidR="00CA2ECE" w:rsidRPr="00F92F6B" w:rsidRDefault="00CA2ECE" w:rsidP="00CA2ECE">
      <w:proofErr w:type="spellStart"/>
      <w:r w:rsidRPr="00F92F6B">
        <w:t>Sidelink</w:t>
      </w:r>
      <w:proofErr w:type="spellEnd"/>
      <w:r w:rsidRPr="00F92F6B">
        <w:t xml:space="preserve"> HARQ feedback uses PSFCH and can be operated in one of two options. In one option</w:t>
      </w:r>
      <w:r w:rsidR="001C4754" w:rsidRPr="00F92F6B">
        <w:t>, which can be configured for unicast and groupcast</w:t>
      </w:r>
      <w:r w:rsidRPr="00F92F6B">
        <w:t>, PSFCH transmits either ACK or NACK using a resource dedicated to a single PSFCH transmitting UE. In another option</w:t>
      </w:r>
      <w:r w:rsidR="00B1095E" w:rsidRPr="00F92F6B">
        <w:t>, which can be configured for groupcast</w:t>
      </w:r>
      <w:r w:rsidRPr="00F92F6B">
        <w:t>, PSFCH transmits NACK, or no PSFCH signal is transmitted, on a resource that can be shared by multiple PSFCH transmitting UEs.</w:t>
      </w:r>
      <w:r w:rsidR="00C64061" w:rsidRPr="00F92F6B">
        <w:t xml:space="preserve"> The latter option is not supported for </w:t>
      </w:r>
      <w:proofErr w:type="spellStart"/>
      <w:r w:rsidR="00C64061" w:rsidRPr="00F92F6B">
        <w:t>sidelink</w:t>
      </w:r>
      <w:proofErr w:type="spellEnd"/>
      <w:r w:rsidR="00C64061" w:rsidRPr="00F92F6B">
        <w:t xml:space="preserve"> in </w:t>
      </w:r>
      <w:r w:rsidR="00557A55" w:rsidRPr="00F92F6B">
        <w:t xml:space="preserve">shared </w:t>
      </w:r>
      <w:r w:rsidR="00C64061" w:rsidRPr="00F92F6B">
        <w:t>spectrum.</w:t>
      </w:r>
    </w:p>
    <w:p w14:paraId="7778EE9D" w14:textId="77777777" w:rsidR="00CA2ECE" w:rsidRPr="00F92F6B" w:rsidRDefault="00CA2ECE" w:rsidP="00CA2ECE">
      <w:pPr>
        <w:rPr>
          <w:lang w:eastAsia="ko-KR"/>
        </w:rPr>
      </w:pPr>
      <w:r w:rsidRPr="00F92F6B">
        <w:rPr>
          <w:lang w:eastAsia="ko-KR"/>
        </w:rPr>
        <w:t xml:space="preserve">In </w:t>
      </w:r>
      <w:proofErr w:type="spellStart"/>
      <w:r w:rsidRPr="00F92F6B">
        <w:rPr>
          <w:lang w:eastAsia="ko-KR"/>
        </w:rPr>
        <w:t>sidelink</w:t>
      </w:r>
      <w:proofErr w:type="spellEnd"/>
      <w:r w:rsidRPr="00F92F6B">
        <w:rPr>
          <w:lang w:eastAsia="ko-KR"/>
        </w:rPr>
        <w:t xml:space="preserve"> resource allocation mode 1, a UE which received PSFCH can report </w:t>
      </w:r>
      <w:proofErr w:type="spellStart"/>
      <w:r w:rsidRPr="00F92F6B">
        <w:rPr>
          <w:lang w:eastAsia="ko-KR"/>
        </w:rPr>
        <w:t>sidelink</w:t>
      </w:r>
      <w:proofErr w:type="spellEnd"/>
      <w:r w:rsidRPr="00F92F6B">
        <w:rPr>
          <w:lang w:eastAsia="ko-KR"/>
        </w:rPr>
        <w:t xml:space="preserve"> HARQ feedback to </w:t>
      </w:r>
      <w:proofErr w:type="spellStart"/>
      <w:r w:rsidRPr="00F92F6B">
        <w:rPr>
          <w:lang w:eastAsia="ko-KR"/>
        </w:rPr>
        <w:t>gNB</w:t>
      </w:r>
      <w:proofErr w:type="spellEnd"/>
      <w:r w:rsidRPr="00F92F6B">
        <w:rPr>
          <w:lang w:eastAsia="ko-KR"/>
        </w:rPr>
        <w:t xml:space="preserve"> via PUCCH or PUSCH.</w:t>
      </w:r>
    </w:p>
    <w:p w14:paraId="7567057A" w14:textId="77777777" w:rsidR="00CA2ECE" w:rsidRPr="00F92F6B" w:rsidRDefault="00CA2ECE" w:rsidP="00653C72">
      <w:pPr>
        <w:pStyle w:val="Heading4"/>
      </w:pPr>
      <w:bookmarkStart w:id="603" w:name="_Toc37231891"/>
      <w:bookmarkStart w:id="604" w:name="_Toc46501946"/>
      <w:bookmarkStart w:id="605" w:name="_Toc51971294"/>
      <w:bookmarkStart w:id="606" w:name="_Toc52551277"/>
      <w:bookmarkStart w:id="607" w:name="_Toc219280771"/>
      <w:r w:rsidRPr="00F92F6B">
        <w:t>5.7.4.2</w:t>
      </w:r>
      <w:r w:rsidRPr="00F92F6B">
        <w:tab/>
        <w:t>Power Control</w:t>
      </w:r>
      <w:bookmarkEnd w:id="603"/>
      <w:bookmarkEnd w:id="604"/>
      <w:bookmarkEnd w:id="605"/>
      <w:bookmarkEnd w:id="606"/>
      <w:bookmarkEnd w:id="607"/>
    </w:p>
    <w:p w14:paraId="0C4A10AF" w14:textId="77777777" w:rsidR="00CA2ECE" w:rsidRPr="00F92F6B" w:rsidRDefault="00CA2ECE" w:rsidP="00CA2ECE">
      <w:r w:rsidRPr="00F92F6B">
        <w:t xml:space="preserve">For in-coverage operation, the power spectral density of the </w:t>
      </w:r>
      <w:proofErr w:type="spellStart"/>
      <w:r w:rsidRPr="00F92F6B">
        <w:t>sidelink</w:t>
      </w:r>
      <w:proofErr w:type="spellEnd"/>
      <w:r w:rsidRPr="00F92F6B">
        <w:t xml:space="preserve"> transmissions can be adjusted based on the pathloss from the </w:t>
      </w:r>
      <w:proofErr w:type="spellStart"/>
      <w:r w:rsidRPr="00F92F6B">
        <w:t>gNB</w:t>
      </w:r>
      <w:proofErr w:type="spellEnd"/>
      <w:r w:rsidRPr="00F92F6B">
        <w:t>.</w:t>
      </w:r>
    </w:p>
    <w:p w14:paraId="106ECAB1" w14:textId="77777777" w:rsidR="00CA2ECE" w:rsidRPr="00F92F6B" w:rsidRDefault="00CA2ECE" w:rsidP="00CA2ECE">
      <w:r w:rsidRPr="00F92F6B">
        <w:t xml:space="preserve">For unicast, the power spectral density of some </w:t>
      </w:r>
      <w:proofErr w:type="spellStart"/>
      <w:r w:rsidRPr="00F92F6B">
        <w:t>sidelink</w:t>
      </w:r>
      <w:proofErr w:type="spellEnd"/>
      <w:r w:rsidRPr="00F92F6B">
        <w:t xml:space="preserve"> transmissions can be adjusted based on the pathloss between the two communicating UEs.</w:t>
      </w:r>
    </w:p>
    <w:p w14:paraId="056295DC" w14:textId="77777777" w:rsidR="00CA2ECE" w:rsidRPr="00F92F6B" w:rsidRDefault="00CA2ECE" w:rsidP="00653C72">
      <w:pPr>
        <w:pStyle w:val="Heading4"/>
      </w:pPr>
      <w:bookmarkStart w:id="608" w:name="_Toc37231892"/>
      <w:bookmarkStart w:id="609" w:name="_Toc46501947"/>
      <w:bookmarkStart w:id="610" w:name="_Toc51971295"/>
      <w:bookmarkStart w:id="611" w:name="_Toc52551278"/>
      <w:bookmarkStart w:id="612" w:name="_Toc219280772"/>
      <w:r w:rsidRPr="00F92F6B">
        <w:t>5.7.4.3</w:t>
      </w:r>
      <w:r w:rsidRPr="00F92F6B">
        <w:tab/>
        <w:t>CSI report</w:t>
      </w:r>
      <w:bookmarkEnd w:id="608"/>
      <w:bookmarkEnd w:id="609"/>
      <w:bookmarkEnd w:id="610"/>
      <w:bookmarkEnd w:id="611"/>
      <w:bookmarkEnd w:id="612"/>
    </w:p>
    <w:p w14:paraId="321BDD2F" w14:textId="77777777" w:rsidR="00CA2ECE" w:rsidRPr="00F92F6B" w:rsidRDefault="00CA2ECE" w:rsidP="00CA2ECE">
      <w:r w:rsidRPr="00F92F6B">
        <w:t xml:space="preserve">For unicast, channel state information reference signal (CSI-RS) is supported for CSI measurement and reporting in </w:t>
      </w:r>
      <w:proofErr w:type="spellStart"/>
      <w:r w:rsidRPr="00F92F6B">
        <w:t>sidelink</w:t>
      </w:r>
      <w:proofErr w:type="spellEnd"/>
      <w:r w:rsidRPr="00F92F6B">
        <w:t xml:space="preserve">. A CSI report is carried in a </w:t>
      </w:r>
      <w:proofErr w:type="spellStart"/>
      <w:r w:rsidR="00B1095E" w:rsidRPr="00F92F6B">
        <w:t>sidelink</w:t>
      </w:r>
      <w:proofErr w:type="spellEnd"/>
      <w:r w:rsidR="00B1095E" w:rsidRPr="00F92F6B">
        <w:t xml:space="preserve"> </w:t>
      </w:r>
      <w:r w:rsidRPr="00F92F6B">
        <w:t>MAC CE.</w:t>
      </w:r>
    </w:p>
    <w:p w14:paraId="720119C1" w14:textId="77777777" w:rsidR="00CA2ECE" w:rsidRPr="00F92F6B" w:rsidRDefault="00CA2ECE" w:rsidP="00653C72">
      <w:pPr>
        <w:pStyle w:val="Heading3"/>
      </w:pPr>
      <w:bookmarkStart w:id="613" w:name="_Toc37231893"/>
      <w:bookmarkStart w:id="614" w:name="_Toc46501948"/>
      <w:bookmarkStart w:id="615" w:name="_Toc51971296"/>
      <w:bookmarkStart w:id="616" w:name="_Toc52551279"/>
      <w:bookmarkStart w:id="617" w:name="_Toc219280773"/>
      <w:r w:rsidRPr="00F92F6B">
        <w:t>5.7.5</w:t>
      </w:r>
      <w:r w:rsidRPr="00F92F6B">
        <w:tab/>
        <w:t>Physical layer measurement definition</w:t>
      </w:r>
      <w:bookmarkEnd w:id="613"/>
      <w:bookmarkEnd w:id="614"/>
      <w:bookmarkEnd w:id="615"/>
      <w:bookmarkEnd w:id="616"/>
      <w:bookmarkEnd w:id="617"/>
    </w:p>
    <w:p w14:paraId="2F45FE78" w14:textId="77777777" w:rsidR="00CA2ECE" w:rsidRPr="00F92F6B" w:rsidRDefault="00CA2ECE" w:rsidP="00CA2ECE">
      <w:r w:rsidRPr="00F92F6B">
        <w:t xml:space="preserve">For measurement on the </w:t>
      </w:r>
      <w:proofErr w:type="spellStart"/>
      <w:r w:rsidRPr="00F92F6B">
        <w:t>sidelink</w:t>
      </w:r>
      <w:proofErr w:type="spellEnd"/>
      <w:r w:rsidRPr="00F92F6B">
        <w:t>, the following UE measurement quantities are supported:</w:t>
      </w:r>
    </w:p>
    <w:p w14:paraId="2B401717" w14:textId="77777777" w:rsidR="00CA2ECE" w:rsidRPr="00F92F6B" w:rsidRDefault="00CA2ECE" w:rsidP="00CA2ECE">
      <w:pPr>
        <w:pStyle w:val="B1"/>
      </w:pPr>
      <w:r w:rsidRPr="00F92F6B">
        <w:t>-</w:t>
      </w:r>
      <w:r w:rsidRPr="00F92F6B">
        <w:tab/>
        <w:t>PSBCH reference signal received power (PSBCH RSRP)</w:t>
      </w:r>
      <w:r w:rsidR="00C62375" w:rsidRPr="00F92F6B">
        <w:t>;</w:t>
      </w:r>
    </w:p>
    <w:p w14:paraId="54C28A7F" w14:textId="77777777" w:rsidR="00CA2ECE" w:rsidRPr="00F92F6B" w:rsidRDefault="00CA2ECE" w:rsidP="00653C72">
      <w:pPr>
        <w:pStyle w:val="B1"/>
      </w:pPr>
      <w:r w:rsidRPr="00F92F6B">
        <w:t>-</w:t>
      </w:r>
      <w:r w:rsidRPr="00F92F6B">
        <w:tab/>
        <w:t>PSSCH reference signal received power (PSSCH-RSRP)</w:t>
      </w:r>
      <w:r w:rsidR="00C62375" w:rsidRPr="00F92F6B">
        <w:t>;</w:t>
      </w:r>
    </w:p>
    <w:p w14:paraId="46480C5E" w14:textId="77777777" w:rsidR="00CA2ECE" w:rsidRPr="00F92F6B" w:rsidRDefault="00CA2ECE" w:rsidP="00653C72">
      <w:pPr>
        <w:pStyle w:val="B1"/>
        <w:rPr>
          <w:rFonts w:eastAsia="Malgun Gothic"/>
          <w:lang w:eastAsia="ko-KR"/>
        </w:rPr>
      </w:pPr>
      <w:r w:rsidRPr="00F92F6B">
        <w:t>-</w:t>
      </w:r>
      <w:r w:rsidRPr="00F92F6B">
        <w:tab/>
        <w:t>PSСCH reference signal received power (PSCCH-RSRP)</w:t>
      </w:r>
      <w:r w:rsidR="00C62375" w:rsidRPr="00F92F6B">
        <w:t>;</w:t>
      </w:r>
    </w:p>
    <w:p w14:paraId="550F5102" w14:textId="77777777" w:rsidR="00CA2ECE" w:rsidRPr="00F92F6B" w:rsidRDefault="00CA2ECE" w:rsidP="00CA2ECE">
      <w:pPr>
        <w:pStyle w:val="B1"/>
        <w:rPr>
          <w:rFonts w:eastAsia="Malgun Gothic"/>
          <w:lang w:eastAsia="ko-KR"/>
        </w:rPr>
      </w:pPr>
      <w:r w:rsidRPr="00F92F6B">
        <w:rPr>
          <w:rFonts w:eastAsia="Malgun Gothic"/>
          <w:lang w:eastAsia="ko-KR"/>
        </w:rPr>
        <w:t>-</w:t>
      </w:r>
      <w:r w:rsidRPr="00F92F6B">
        <w:rPr>
          <w:rFonts w:eastAsia="Malgun Gothic"/>
          <w:lang w:eastAsia="ko-KR"/>
        </w:rPr>
        <w:tab/>
      </w:r>
      <w:proofErr w:type="spellStart"/>
      <w:r w:rsidRPr="00F92F6B">
        <w:rPr>
          <w:rFonts w:eastAsia="Malgun Gothic"/>
          <w:lang w:eastAsia="ko-KR"/>
        </w:rPr>
        <w:t>Sidelink</w:t>
      </w:r>
      <w:proofErr w:type="spellEnd"/>
      <w:r w:rsidRPr="00F92F6B">
        <w:rPr>
          <w:rFonts w:eastAsia="Malgun Gothic"/>
          <w:lang w:eastAsia="ko-KR"/>
        </w:rPr>
        <w:t xml:space="preserve"> received signal strength indicator (SL RSSI)</w:t>
      </w:r>
      <w:r w:rsidR="00C62375" w:rsidRPr="00F92F6B">
        <w:rPr>
          <w:rFonts w:eastAsia="Malgun Gothic"/>
          <w:lang w:eastAsia="ko-KR"/>
        </w:rPr>
        <w:t>;</w:t>
      </w:r>
    </w:p>
    <w:p w14:paraId="47A391EB" w14:textId="77777777" w:rsidR="00CA2ECE" w:rsidRPr="00F92F6B" w:rsidRDefault="00CA2ECE" w:rsidP="00CA2ECE">
      <w:pPr>
        <w:pStyle w:val="B1"/>
        <w:rPr>
          <w:rFonts w:eastAsia="Malgun Gothic"/>
          <w:lang w:eastAsia="ko-KR"/>
        </w:rPr>
      </w:pPr>
      <w:r w:rsidRPr="00F92F6B">
        <w:rPr>
          <w:rFonts w:eastAsia="Malgun Gothic"/>
          <w:lang w:eastAsia="ko-KR"/>
        </w:rPr>
        <w:t>-</w:t>
      </w:r>
      <w:r w:rsidRPr="00F92F6B">
        <w:rPr>
          <w:rFonts w:eastAsia="Malgun Gothic"/>
          <w:lang w:eastAsia="ko-KR"/>
        </w:rPr>
        <w:tab/>
      </w:r>
      <w:proofErr w:type="spellStart"/>
      <w:r w:rsidRPr="00F92F6B">
        <w:rPr>
          <w:rFonts w:eastAsia="Malgun Gothic"/>
          <w:lang w:eastAsia="ko-KR"/>
        </w:rPr>
        <w:t>Sidelink</w:t>
      </w:r>
      <w:proofErr w:type="spellEnd"/>
      <w:r w:rsidRPr="00F92F6B">
        <w:rPr>
          <w:rFonts w:eastAsia="Malgun Gothic"/>
          <w:lang w:eastAsia="ko-KR"/>
        </w:rPr>
        <w:t xml:space="preserve"> channel occupancy ratio (SL CR)</w:t>
      </w:r>
      <w:r w:rsidR="00C62375" w:rsidRPr="00F92F6B">
        <w:rPr>
          <w:rFonts w:eastAsia="Malgun Gothic"/>
          <w:lang w:eastAsia="ko-KR"/>
        </w:rPr>
        <w:t>;</w:t>
      </w:r>
    </w:p>
    <w:p w14:paraId="6921B631" w14:textId="77777777" w:rsidR="00CA2ECE" w:rsidRPr="00F92F6B" w:rsidRDefault="00CA2ECE" w:rsidP="00653C72">
      <w:pPr>
        <w:pStyle w:val="B1"/>
        <w:rPr>
          <w:rFonts w:eastAsia="Malgun Gothic"/>
          <w:lang w:eastAsia="ko-KR"/>
        </w:rPr>
      </w:pPr>
      <w:r w:rsidRPr="00F92F6B">
        <w:rPr>
          <w:rFonts w:eastAsia="Malgun Gothic"/>
          <w:lang w:eastAsia="ko-KR"/>
        </w:rPr>
        <w:t>-</w:t>
      </w:r>
      <w:r w:rsidRPr="00F92F6B">
        <w:rPr>
          <w:rFonts w:eastAsia="Malgun Gothic"/>
          <w:lang w:eastAsia="ko-KR"/>
        </w:rPr>
        <w:tab/>
      </w:r>
      <w:proofErr w:type="spellStart"/>
      <w:r w:rsidRPr="00F92F6B">
        <w:rPr>
          <w:rFonts w:eastAsia="Malgun Gothic"/>
          <w:lang w:eastAsia="ko-KR"/>
        </w:rPr>
        <w:t>Sidelink</w:t>
      </w:r>
      <w:proofErr w:type="spellEnd"/>
      <w:r w:rsidRPr="00F92F6B">
        <w:rPr>
          <w:rFonts w:eastAsia="Malgun Gothic"/>
          <w:lang w:eastAsia="ko-KR"/>
        </w:rPr>
        <w:t xml:space="preserve"> channel busy ratio (SL CBR)</w:t>
      </w:r>
      <w:r w:rsidR="00C62375" w:rsidRPr="00F92F6B">
        <w:rPr>
          <w:rFonts w:eastAsia="Malgun Gothic"/>
          <w:lang w:eastAsia="ko-KR"/>
        </w:rPr>
        <w:t>.</w:t>
      </w:r>
    </w:p>
    <w:p w14:paraId="026A5353" w14:textId="1164806D" w:rsidR="007677BA" w:rsidRPr="00F92F6B" w:rsidRDefault="007677BA" w:rsidP="007677BA">
      <w:pPr>
        <w:pStyle w:val="Heading3"/>
        <w:rPr>
          <w:rFonts w:eastAsia="SimSun"/>
        </w:rPr>
      </w:pPr>
      <w:bookmarkStart w:id="618" w:name="_Toc219280774"/>
      <w:r w:rsidRPr="00F92F6B">
        <w:t>5.7.6</w:t>
      </w:r>
      <w:r w:rsidRPr="00F92F6B">
        <w:rPr>
          <w:rFonts w:ascii="Calibri" w:eastAsia="MS Mincho" w:hAnsi="Calibri"/>
          <w:sz w:val="22"/>
          <w:szCs w:val="22"/>
        </w:rPr>
        <w:tab/>
      </w:r>
      <w:proofErr w:type="spellStart"/>
      <w:r w:rsidRPr="00F92F6B">
        <w:t>Sidelink</w:t>
      </w:r>
      <w:proofErr w:type="spellEnd"/>
      <w:r w:rsidRPr="00F92F6B">
        <w:t xml:space="preserve"> Reference Signal and Measurements for Positioning</w:t>
      </w:r>
      <w:bookmarkEnd w:id="618"/>
    </w:p>
    <w:p w14:paraId="4CE04FEF" w14:textId="440B4BC1" w:rsidR="007677BA" w:rsidRPr="00F92F6B" w:rsidRDefault="007677BA" w:rsidP="00E96F07">
      <w:pPr>
        <w:rPr>
          <w:rFonts w:eastAsia="Yu Mincho"/>
        </w:rPr>
      </w:pPr>
      <w:r w:rsidRPr="00F92F6B">
        <w:t xml:space="preserve">The </w:t>
      </w:r>
      <w:proofErr w:type="spellStart"/>
      <w:r w:rsidRPr="00F92F6B">
        <w:t>Sidelink</w:t>
      </w:r>
      <w:proofErr w:type="spellEnd"/>
      <w:r w:rsidRPr="00F92F6B">
        <w:t xml:space="preserve"> Positioning Reference Signal (SL-PRS) is defined to facilitate Ranging/</w:t>
      </w:r>
      <w:proofErr w:type="spellStart"/>
      <w:r w:rsidRPr="00F92F6B">
        <w:t>Sidelink</w:t>
      </w:r>
      <w:proofErr w:type="spellEnd"/>
      <w:r w:rsidRPr="00F92F6B">
        <w:t xml:space="preserve"> positioning methods, such as SL-TOA, SL-TDOA, SL-RTT, SL-</w:t>
      </w:r>
      <w:proofErr w:type="spellStart"/>
      <w:r w:rsidRPr="00F92F6B">
        <w:t>AoA</w:t>
      </w:r>
      <w:proofErr w:type="spellEnd"/>
      <w:r w:rsidRPr="00F92F6B">
        <w:t xml:space="preserve">, through the following set of measurements SL-PRS RSRP, RSRPP, RTOA, RSTD, Rx-Tx timing difference and </w:t>
      </w:r>
      <w:proofErr w:type="spellStart"/>
      <w:r w:rsidRPr="00F92F6B">
        <w:t>AoA</w:t>
      </w:r>
      <w:proofErr w:type="spellEnd"/>
      <w:r w:rsidRPr="00F92F6B">
        <w:t xml:space="preserve"> as described in TS 38.305 [42].</w:t>
      </w:r>
    </w:p>
    <w:p w14:paraId="4D575D20" w14:textId="77777777" w:rsidR="00001E11" w:rsidRPr="00F92F6B" w:rsidRDefault="00703C9B" w:rsidP="009A0512">
      <w:pPr>
        <w:pStyle w:val="Heading1"/>
      </w:pPr>
      <w:bookmarkStart w:id="619" w:name="_Toc37231894"/>
      <w:bookmarkStart w:id="620" w:name="_Toc46501949"/>
      <w:bookmarkStart w:id="621" w:name="_Toc51971297"/>
      <w:bookmarkStart w:id="622" w:name="_Toc52551280"/>
      <w:bookmarkStart w:id="623" w:name="_Toc219280775"/>
      <w:r w:rsidRPr="00F92F6B">
        <w:t>6</w:t>
      </w:r>
      <w:r w:rsidR="004E18F3" w:rsidRPr="00F92F6B">
        <w:tab/>
        <w:t xml:space="preserve">Layer </w:t>
      </w:r>
      <w:r w:rsidR="000808DD" w:rsidRPr="00F92F6B">
        <w:t>2</w:t>
      </w:r>
      <w:bookmarkEnd w:id="561"/>
      <w:bookmarkEnd w:id="562"/>
      <w:bookmarkEnd w:id="619"/>
      <w:bookmarkEnd w:id="620"/>
      <w:bookmarkEnd w:id="621"/>
      <w:bookmarkEnd w:id="622"/>
      <w:bookmarkEnd w:id="623"/>
    </w:p>
    <w:p w14:paraId="2B9C80F9" w14:textId="77777777" w:rsidR="004E18F3" w:rsidRPr="00F92F6B" w:rsidRDefault="00703C9B" w:rsidP="009A0512">
      <w:pPr>
        <w:pStyle w:val="Heading2"/>
      </w:pPr>
      <w:bookmarkStart w:id="624" w:name="_Toc20387931"/>
      <w:bookmarkStart w:id="625" w:name="_Toc29376010"/>
      <w:bookmarkStart w:id="626" w:name="_Toc37231895"/>
      <w:bookmarkStart w:id="627" w:name="_Toc46501950"/>
      <w:bookmarkStart w:id="628" w:name="_Toc51971298"/>
      <w:bookmarkStart w:id="629" w:name="_Toc52551281"/>
      <w:bookmarkStart w:id="630" w:name="_Toc219280776"/>
      <w:r w:rsidRPr="00F92F6B">
        <w:t>6</w:t>
      </w:r>
      <w:r w:rsidR="004E18F3" w:rsidRPr="00F92F6B">
        <w:t>.1</w:t>
      </w:r>
      <w:r w:rsidR="004E18F3" w:rsidRPr="00F92F6B">
        <w:tab/>
        <w:t>Overview</w:t>
      </w:r>
      <w:bookmarkEnd w:id="624"/>
      <w:bookmarkEnd w:id="625"/>
      <w:bookmarkEnd w:id="626"/>
      <w:bookmarkEnd w:id="627"/>
      <w:bookmarkEnd w:id="628"/>
      <w:bookmarkEnd w:id="629"/>
      <w:bookmarkEnd w:id="630"/>
    </w:p>
    <w:p w14:paraId="2E0C9CF6" w14:textId="77777777" w:rsidR="00ED0CEC" w:rsidRPr="00F92F6B" w:rsidRDefault="009D760A" w:rsidP="00ED0CEC">
      <w:r w:rsidRPr="00F92F6B">
        <w:t xml:space="preserve">The layer 2 </w:t>
      </w:r>
      <w:r w:rsidR="00D15A08" w:rsidRPr="00F92F6B">
        <w:t xml:space="preserve">of NR </w:t>
      </w:r>
      <w:r w:rsidRPr="00F92F6B">
        <w:t>is split into the following sublayers: Medium Access Control (MAC), Radio Link Control (RLC), Packet Data Convergence Protocol (PDCP) and Service Data Adaptation Protocol</w:t>
      </w:r>
      <w:r w:rsidR="004D22B6" w:rsidRPr="00F92F6B">
        <w:t xml:space="preserve"> (SDAP</w:t>
      </w:r>
      <w:r w:rsidRPr="00F92F6B">
        <w:t>).</w:t>
      </w:r>
      <w:r w:rsidR="00ED0CEC" w:rsidRPr="00F92F6B">
        <w:t xml:space="preserve"> The two figures below depict the Layer 2 architecture for downlink and uplink, where:</w:t>
      </w:r>
    </w:p>
    <w:p w14:paraId="34EE4E4D" w14:textId="77777777" w:rsidR="00ED0CEC" w:rsidRPr="00F92F6B" w:rsidRDefault="00ED0CEC" w:rsidP="00AA00AC">
      <w:pPr>
        <w:pStyle w:val="B1"/>
      </w:pPr>
      <w:r w:rsidRPr="00F92F6B">
        <w:t>-</w:t>
      </w:r>
      <w:r w:rsidRPr="00F92F6B">
        <w:tab/>
        <w:t xml:space="preserve">The physical layer </w:t>
      </w:r>
      <w:r w:rsidR="00EF15BC" w:rsidRPr="00F92F6B">
        <w:t xml:space="preserve">offers to </w:t>
      </w:r>
      <w:r w:rsidRPr="00F92F6B">
        <w:t>the MAC sublayer transport channels;</w:t>
      </w:r>
    </w:p>
    <w:p w14:paraId="353EBE02" w14:textId="77777777" w:rsidR="00ED0CEC" w:rsidRPr="00F92F6B" w:rsidRDefault="00ED0CEC" w:rsidP="00AA00AC">
      <w:pPr>
        <w:pStyle w:val="B1"/>
      </w:pPr>
      <w:r w:rsidRPr="00F92F6B">
        <w:t>-</w:t>
      </w:r>
      <w:r w:rsidRPr="00F92F6B">
        <w:tab/>
        <w:t xml:space="preserve">The MAC sublayer </w:t>
      </w:r>
      <w:r w:rsidR="00EF15BC" w:rsidRPr="00F92F6B">
        <w:t xml:space="preserve">offers to </w:t>
      </w:r>
      <w:r w:rsidRPr="00F92F6B">
        <w:t>the RLC sublayer logical channels;</w:t>
      </w:r>
    </w:p>
    <w:p w14:paraId="430C2AFE" w14:textId="77777777" w:rsidR="00ED0CEC" w:rsidRPr="00F92F6B" w:rsidRDefault="00ED0CEC" w:rsidP="00AA00AC">
      <w:pPr>
        <w:pStyle w:val="B1"/>
      </w:pPr>
      <w:r w:rsidRPr="00F92F6B">
        <w:t>-</w:t>
      </w:r>
      <w:r w:rsidRPr="00F92F6B">
        <w:tab/>
        <w:t xml:space="preserve">The RLC sublayer </w:t>
      </w:r>
      <w:r w:rsidR="00EF15BC" w:rsidRPr="00F92F6B">
        <w:t>offers to</w:t>
      </w:r>
      <w:r w:rsidR="00EF15BC" w:rsidRPr="00F92F6B" w:rsidDel="00EF15BC">
        <w:t xml:space="preserve"> </w:t>
      </w:r>
      <w:r w:rsidRPr="00F92F6B">
        <w:t xml:space="preserve">the PDCP sublayer RLC </w:t>
      </w:r>
      <w:r w:rsidR="008F0EFD" w:rsidRPr="00F92F6B">
        <w:t>channels</w:t>
      </w:r>
      <w:r w:rsidRPr="00F92F6B">
        <w:t>;</w:t>
      </w:r>
    </w:p>
    <w:p w14:paraId="44DA2B10" w14:textId="77777777" w:rsidR="00ED0CEC" w:rsidRPr="00F92F6B" w:rsidRDefault="00ED0CEC" w:rsidP="00AA00AC">
      <w:pPr>
        <w:pStyle w:val="B1"/>
      </w:pPr>
      <w:r w:rsidRPr="00F92F6B">
        <w:t>-</w:t>
      </w:r>
      <w:r w:rsidRPr="00F92F6B">
        <w:tab/>
        <w:t xml:space="preserve">The PDCP sublayer </w:t>
      </w:r>
      <w:r w:rsidR="00EF15BC" w:rsidRPr="00F92F6B">
        <w:t>offers to</w:t>
      </w:r>
      <w:r w:rsidR="00EF15BC" w:rsidRPr="00F92F6B" w:rsidDel="00EF15BC">
        <w:t xml:space="preserve"> </w:t>
      </w:r>
      <w:r w:rsidRPr="00F92F6B">
        <w:t xml:space="preserve">the SDAP sublayer </w:t>
      </w:r>
      <w:r w:rsidR="009A6162" w:rsidRPr="00F92F6B">
        <w:t>radio</w:t>
      </w:r>
      <w:r w:rsidRPr="00F92F6B">
        <w:t xml:space="preserve"> bearers;</w:t>
      </w:r>
    </w:p>
    <w:p w14:paraId="00B2E806" w14:textId="77777777" w:rsidR="00ED0CEC" w:rsidRPr="00F92F6B" w:rsidRDefault="00ED0CEC" w:rsidP="00AA00AC">
      <w:pPr>
        <w:pStyle w:val="B1"/>
      </w:pPr>
      <w:r w:rsidRPr="00F92F6B">
        <w:t>-</w:t>
      </w:r>
      <w:r w:rsidRPr="00F92F6B">
        <w:tab/>
        <w:t xml:space="preserve">The SDAP sublayer </w:t>
      </w:r>
      <w:r w:rsidR="00EF15BC" w:rsidRPr="00F92F6B">
        <w:t>offers to</w:t>
      </w:r>
      <w:r w:rsidR="00EF15BC" w:rsidRPr="00F92F6B" w:rsidDel="00EF15BC">
        <w:t xml:space="preserve"> </w:t>
      </w:r>
      <w:r w:rsidRPr="00F92F6B">
        <w:t xml:space="preserve">5GC </w:t>
      </w:r>
      <w:r w:rsidR="009A6162" w:rsidRPr="00F92F6B">
        <w:t>QoS flows</w:t>
      </w:r>
      <w:r w:rsidR="007E3A34" w:rsidRPr="00F92F6B">
        <w:t>;</w:t>
      </w:r>
    </w:p>
    <w:p w14:paraId="64300FF6" w14:textId="77777777" w:rsidR="006902F5" w:rsidRPr="00F92F6B" w:rsidRDefault="006902F5" w:rsidP="006902F5">
      <w:pPr>
        <w:pStyle w:val="B1"/>
      </w:pPr>
      <w:r w:rsidRPr="00F92F6B">
        <w:t>-</w:t>
      </w:r>
      <w:r w:rsidRPr="00F92F6B">
        <w:tab/>
      </w:r>
      <w:r w:rsidRPr="00F92F6B">
        <w:rPr>
          <w:i/>
        </w:rPr>
        <w:t>Comp.</w:t>
      </w:r>
      <w:r w:rsidRPr="00F92F6B">
        <w:t xml:space="preserve"> refers to header compression </w:t>
      </w:r>
      <w:r w:rsidRPr="00F92F6B">
        <w:rPr>
          <w:rFonts w:eastAsiaTheme="minorEastAsia"/>
        </w:rPr>
        <w:t xml:space="preserve">or </w:t>
      </w:r>
      <w:r w:rsidRPr="00F92F6B">
        <w:t>uplink data compression;</w:t>
      </w:r>
    </w:p>
    <w:p w14:paraId="6A7BCE2C" w14:textId="2F8D29C1" w:rsidR="004053FA" w:rsidRPr="00F92F6B" w:rsidRDefault="004053FA" w:rsidP="004053FA">
      <w:pPr>
        <w:pStyle w:val="B1"/>
      </w:pPr>
      <w:r w:rsidRPr="00F92F6B">
        <w:t>-</w:t>
      </w:r>
      <w:r w:rsidRPr="00F92F6B">
        <w:tab/>
      </w:r>
      <w:proofErr w:type="spellStart"/>
      <w:r w:rsidR="00AC15FC" w:rsidRPr="00F92F6B">
        <w:rPr>
          <w:i/>
        </w:rPr>
        <w:t>S</w:t>
      </w:r>
      <w:r w:rsidRPr="00F92F6B">
        <w:rPr>
          <w:i/>
        </w:rPr>
        <w:t>egm</w:t>
      </w:r>
      <w:proofErr w:type="spellEnd"/>
      <w:r w:rsidRPr="00F92F6B">
        <w:rPr>
          <w:i/>
        </w:rPr>
        <w:t>.</w:t>
      </w:r>
      <w:r w:rsidR="007E3A34" w:rsidRPr="00F92F6B">
        <w:t xml:space="preserve"> </w:t>
      </w:r>
      <w:r w:rsidR="00AC15FC" w:rsidRPr="00F92F6B">
        <w:t xml:space="preserve">refers </w:t>
      </w:r>
      <w:r w:rsidR="007E3A34" w:rsidRPr="00F92F6B">
        <w:t>to segmentation;</w:t>
      </w:r>
    </w:p>
    <w:p w14:paraId="2AA15D55" w14:textId="77777777" w:rsidR="000F20CD" w:rsidRPr="00F92F6B" w:rsidRDefault="000F20CD" w:rsidP="004053FA">
      <w:pPr>
        <w:pStyle w:val="B1"/>
      </w:pPr>
      <w:r w:rsidRPr="00F92F6B">
        <w:t>-</w:t>
      </w:r>
      <w:r w:rsidRPr="00F92F6B">
        <w:tab/>
        <w:t>Control channels (BCCH, PCCH are not depicted for clarity).</w:t>
      </w:r>
    </w:p>
    <w:p w14:paraId="0B8641AD" w14:textId="77777777" w:rsidR="00C81D9E" w:rsidRPr="00F92F6B" w:rsidRDefault="00C81D9E" w:rsidP="00C81D9E">
      <w:pPr>
        <w:pStyle w:val="NO"/>
      </w:pPr>
      <w:r w:rsidRPr="00F92F6B">
        <w:t>NOTE:</w:t>
      </w:r>
      <w:r w:rsidRPr="00F92F6B">
        <w:tab/>
        <w:t xml:space="preserve">The </w:t>
      </w:r>
      <w:proofErr w:type="spellStart"/>
      <w:r w:rsidRPr="00F92F6B">
        <w:t>gNB</w:t>
      </w:r>
      <w:proofErr w:type="spellEnd"/>
      <w:r w:rsidRPr="00F92F6B">
        <w:t xml:space="preserve"> may not be able to guarantee that a L2 buffer overflow will never occur. If such overflow occurs, the UE may discard packets in the L2 buffer.</w:t>
      </w:r>
    </w:p>
    <w:p w14:paraId="38923B60" w14:textId="77777777" w:rsidR="009D760A" w:rsidRPr="00F92F6B" w:rsidRDefault="006159B0" w:rsidP="002510A7">
      <w:pPr>
        <w:pStyle w:val="TH"/>
      </w:pPr>
      <w:r w:rsidRPr="00F92F6B">
        <w:rPr>
          <w:noProof/>
        </w:rPr>
        <w:object w:dxaOrig="7370" w:dyaOrig="6452" w14:anchorId="3BA301B9">
          <v:shape id="_x0000_i1049" type="#_x0000_t75" style="width:368.15pt;height:322.6pt" o:ole="">
            <v:imagedata r:id="rId63" o:title=""/>
          </v:shape>
          <o:OLEObject Type="Embed" ProgID="Visio.Drawing.11" ShapeID="_x0000_i1049" DrawAspect="Content" ObjectID="_1829898640" r:id="rId64"/>
        </w:object>
      </w:r>
    </w:p>
    <w:p w14:paraId="5CFCAE2F" w14:textId="77777777" w:rsidR="004E18F3" w:rsidRPr="00F92F6B" w:rsidRDefault="00703C9B" w:rsidP="00317C4F">
      <w:pPr>
        <w:pStyle w:val="TF"/>
      </w:pPr>
      <w:r w:rsidRPr="00F92F6B">
        <w:t>Figure 6</w:t>
      </w:r>
      <w:r w:rsidR="002510A7" w:rsidRPr="00F92F6B">
        <w:t>.1-1: Downlink Layer 2 Structure</w:t>
      </w:r>
    </w:p>
    <w:p w14:paraId="64B338E2" w14:textId="6A94E827" w:rsidR="002510A7" w:rsidRPr="00F92F6B" w:rsidRDefault="006902F5" w:rsidP="002510A7">
      <w:pPr>
        <w:pStyle w:val="TH"/>
      </w:pPr>
      <w:r w:rsidRPr="00F92F6B">
        <w:rPr>
          <w:noProof/>
        </w:rPr>
        <w:object w:dxaOrig="5400" w:dyaOrig="6435" w14:anchorId="6E8710E4">
          <v:shape id="_x0000_i1050" type="#_x0000_t75" style="width:270.8pt;height:321.75pt" o:ole="">
            <v:imagedata r:id="rId65" o:title=""/>
          </v:shape>
          <o:OLEObject Type="Embed" ProgID="Visio.Drawing.11" ShapeID="_x0000_i1050" DrawAspect="Content" ObjectID="_1829898641" r:id="rId66"/>
        </w:object>
      </w:r>
    </w:p>
    <w:p w14:paraId="4A9A20F3" w14:textId="77777777" w:rsidR="002510A7" w:rsidRPr="00F92F6B" w:rsidRDefault="00703C9B" w:rsidP="00317C4F">
      <w:pPr>
        <w:pStyle w:val="TF"/>
      </w:pPr>
      <w:r w:rsidRPr="00F92F6B">
        <w:t>Figure 6</w:t>
      </w:r>
      <w:r w:rsidR="002510A7" w:rsidRPr="00F92F6B">
        <w:t>.1-2: Uplink Layer 2 Structure</w:t>
      </w:r>
    </w:p>
    <w:p w14:paraId="15EEE4DE" w14:textId="77777777" w:rsidR="0046575A" w:rsidRPr="00F92F6B" w:rsidRDefault="00754686" w:rsidP="00206835">
      <w:r w:rsidRPr="00F92F6B">
        <w:t>Radio bearers are categorized into two groups: data radio bearers (DRB) for user plane data and signalling radio bearers (SRB) for control plane data.</w:t>
      </w:r>
    </w:p>
    <w:p w14:paraId="03F1F157" w14:textId="78E49407" w:rsidR="003B0F0F" w:rsidRPr="00F92F6B" w:rsidRDefault="003B0F0F" w:rsidP="00104FD3">
      <w:r w:rsidRPr="00F92F6B">
        <w:t xml:space="preserve">For IAB, the </w:t>
      </w:r>
      <w:r w:rsidR="00111D31" w:rsidRPr="00F92F6B">
        <w:t>L</w:t>
      </w:r>
      <w:r w:rsidRPr="00F92F6B">
        <w:t xml:space="preserve">ayer 2 of NR includes: </w:t>
      </w:r>
      <w:r w:rsidR="00184582" w:rsidRPr="00F92F6B">
        <w:t xml:space="preserve">MAC, RLC, </w:t>
      </w:r>
      <w:r w:rsidRPr="00F92F6B">
        <w:t>Backhaul Adaptation Protocol (BAP)</w:t>
      </w:r>
      <w:r w:rsidR="00184582" w:rsidRPr="00F92F6B">
        <w:t>, PDCP and optionally SDAP</w:t>
      </w:r>
      <w:r w:rsidRPr="00F92F6B">
        <w:t>.</w:t>
      </w:r>
      <w:r w:rsidR="006B699B" w:rsidRPr="00F92F6B">
        <w:t xml:space="preserve"> </w:t>
      </w:r>
      <w:r w:rsidRPr="00F92F6B">
        <w:t xml:space="preserve">The BAP sublayer supports routing across the IAB topology and </w:t>
      </w:r>
      <w:r w:rsidR="00111D31" w:rsidRPr="00F92F6B">
        <w:t xml:space="preserve">traffic </w:t>
      </w:r>
      <w:r w:rsidRPr="00F92F6B">
        <w:t>mapping to BH RLC channels for enforcement of traffic prioritization and QoS.</w:t>
      </w:r>
    </w:p>
    <w:p w14:paraId="73C44236" w14:textId="4527D727" w:rsidR="003B0F0F" w:rsidRPr="00F92F6B" w:rsidRDefault="003B0F0F" w:rsidP="003B0F0F">
      <w:pPr>
        <w:rPr>
          <w:b/>
          <w:bCs/>
        </w:rPr>
      </w:pPr>
      <w:r w:rsidRPr="00F92F6B">
        <w:t>Figures 6.1-3 below depicts the Layer</w:t>
      </w:r>
      <w:r w:rsidR="00111D31" w:rsidRPr="00F92F6B">
        <w:t>-</w:t>
      </w:r>
      <w:r w:rsidRPr="00F92F6B">
        <w:t>2 architecture for downlink on the IAB-donor. Figure</w:t>
      </w:r>
      <w:r w:rsidR="00083E58" w:rsidRPr="00F92F6B">
        <w:t>s</w:t>
      </w:r>
      <w:r w:rsidRPr="00F92F6B">
        <w:t xml:space="preserve"> 6.1-4 and 6.1-5 depict the Layer</w:t>
      </w:r>
      <w:r w:rsidR="00111D31" w:rsidRPr="00F92F6B">
        <w:t>-</w:t>
      </w:r>
      <w:r w:rsidRPr="00F92F6B">
        <w:t xml:space="preserve">2 architecture for downlink and uplink on the IAB-node, where the BAP </w:t>
      </w:r>
      <w:r w:rsidR="00111D31" w:rsidRPr="00F92F6B">
        <w:t>sub</w:t>
      </w:r>
      <w:r w:rsidRPr="00F92F6B">
        <w:t xml:space="preserve">layer offers routing functionality and mapping to </w:t>
      </w:r>
      <w:r w:rsidR="00452ECF" w:rsidRPr="00F92F6B">
        <w:t xml:space="preserve">BH </w:t>
      </w:r>
      <w:r w:rsidRPr="00F92F6B">
        <w:t>RLC channels.</w:t>
      </w:r>
    </w:p>
    <w:p w14:paraId="4B2D06E1" w14:textId="77777777" w:rsidR="003B0F0F" w:rsidRPr="00F92F6B" w:rsidRDefault="003B0F0F" w:rsidP="003B0F0F">
      <w:pPr>
        <w:pStyle w:val="TH"/>
      </w:pPr>
      <w:r w:rsidRPr="00F92F6B">
        <w:rPr>
          <w:lang w:eastAsia="x-none"/>
        </w:rPr>
        <w:object w:dxaOrig="12687" w:dyaOrig="10240" w14:anchorId="64FB54B3">
          <v:shape id="_x0000_i1051" type="#_x0000_t75" style="width:404.7pt;height:324.1pt" o:ole="">
            <v:imagedata r:id="rId67" o:title=""/>
          </v:shape>
          <o:OLEObject Type="Embed" ProgID="Visio.Drawing.11" ShapeID="_x0000_i1051" DrawAspect="Content" ObjectID="_1829898642" r:id="rId68"/>
        </w:object>
      </w:r>
    </w:p>
    <w:p w14:paraId="196DC9EC" w14:textId="77777777" w:rsidR="003B0F0F" w:rsidRPr="00F92F6B" w:rsidRDefault="003B0F0F" w:rsidP="00653C72">
      <w:pPr>
        <w:pStyle w:val="TF"/>
      </w:pPr>
      <w:r w:rsidRPr="00F92F6B">
        <w:t>Figure 6</w:t>
      </w:r>
      <w:r w:rsidR="00880BD4" w:rsidRPr="00F92F6B">
        <w:t>.</w:t>
      </w:r>
      <w:r w:rsidRPr="00F92F6B">
        <w:t>1</w:t>
      </w:r>
      <w:r w:rsidR="00880BD4" w:rsidRPr="00F92F6B">
        <w:t>-</w:t>
      </w:r>
      <w:r w:rsidRPr="00F92F6B">
        <w:t>3: DL L2-structure for user plane at IAB-donor</w:t>
      </w:r>
    </w:p>
    <w:p w14:paraId="23E81098" w14:textId="77777777" w:rsidR="003B0F0F" w:rsidRPr="00F92F6B" w:rsidRDefault="003B0F0F" w:rsidP="00653C72">
      <w:pPr>
        <w:pStyle w:val="TH"/>
      </w:pPr>
      <w:r w:rsidRPr="00F92F6B">
        <w:object w:dxaOrig="12160" w:dyaOrig="10985" w14:anchorId="18ED3511">
          <v:shape id="_x0000_i1052" type="#_x0000_t75" style="width:364.8pt;height:329pt" o:ole="">
            <v:imagedata r:id="rId69" o:title=""/>
          </v:shape>
          <o:OLEObject Type="Embed" ProgID="Visio.Drawing.11" ShapeID="_x0000_i1052" DrawAspect="Content" ObjectID="_1829898643" r:id="rId70"/>
        </w:object>
      </w:r>
    </w:p>
    <w:p w14:paraId="18D150FE" w14:textId="77777777" w:rsidR="003B0F0F" w:rsidRPr="00F92F6B" w:rsidRDefault="003B0F0F" w:rsidP="003B0F0F">
      <w:pPr>
        <w:pStyle w:val="TF"/>
      </w:pPr>
      <w:r w:rsidRPr="00F92F6B">
        <w:t>Figure 6.1-4: DL L2-structure at IAB-node</w:t>
      </w:r>
    </w:p>
    <w:p w14:paraId="311CD579" w14:textId="77ED379E" w:rsidR="003B0F0F" w:rsidRPr="00F92F6B" w:rsidRDefault="00184582" w:rsidP="00653C72">
      <w:pPr>
        <w:pStyle w:val="TH"/>
      </w:pPr>
      <w:r w:rsidRPr="00F92F6B">
        <w:object w:dxaOrig="10029" w:dyaOrig="9665" w14:anchorId="049A67CB">
          <v:shape id="Object 32" o:spid="_x0000_i1053" type="#_x0000_t75" style="width:348.5pt;height:332.95pt;mso-position-horizontal-relative:page;mso-position-vertical-relative:page" o:ole="">
            <v:imagedata r:id="rId71" o:title=""/>
          </v:shape>
          <o:OLEObject Type="Embed" ProgID="Visio.Drawing.11" ShapeID="Object 32" DrawAspect="Content" ObjectID="_1829898644" r:id="rId72"/>
        </w:object>
      </w:r>
    </w:p>
    <w:p w14:paraId="3A365B73" w14:textId="77777777" w:rsidR="003B0F0F" w:rsidRPr="00F92F6B" w:rsidRDefault="003B0F0F" w:rsidP="00653C72">
      <w:pPr>
        <w:pStyle w:val="TF"/>
      </w:pPr>
      <w:r w:rsidRPr="00F92F6B">
        <w:t>Figure 6.1-5: UL L2-structure at IAB-node</w:t>
      </w:r>
    </w:p>
    <w:p w14:paraId="525F121C" w14:textId="77777777" w:rsidR="00001E11" w:rsidRPr="00F92F6B" w:rsidRDefault="00703C9B" w:rsidP="009A0512">
      <w:pPr>
        <w:pStyle w:val="Heading2"/>
      </w:pPr>
      <w:bookmarkStart w:id="631" w:name="_Toc20387932"/>
      <w:bookmarkStart w:id="632" w:name="_Toc29376011"/>
      <w:bookmarkStart w:id="633" w:name="_Toc37231896"/>
      <w:bookmarkStart w:id="634" w:name="_Toc46501951"/>
      <w:bookmarkStart w:id="635" w:name="_Toc51971299"/>
      <w:bookmarkStart w:id="636" w:name="_Toc52551282"/>
      <w:bookmarkStart w:id="637" w:name="_Toc219280777"/>
      <w:r w:rsidRPr="00F92F6B">
        <w:t>6</w:t>
      </w:r>
      <w:r w:rsidR="004053FA" w:rsidRPr="00F92F6B">
        <w:t>.2</w:t>
      </w:r>
      <w:r w:rsidR="004053FA" w:rsidRPr="00F92F6B">
        <w:tab/>
        <w:t>MAC Sublayer</w:t>
      </w:r>
      <w:bookmarkEnd w:id="631"/>
      <w:bookmarkEnd w:id="632"/>
      <w:bookmarkEnd w:id="633"/>
      <w:bookmarkEnd w:id="634"/>
      <w:bookmarkEnd w:id="635"/>
      <w:bookmarkEnd w:id="636"/>
      <w:bookmarkEnd w:id="637"/>
    </w:p>
    <w:p w14:paraId="24469304" w14:textId="77777777" w:rsidR="004053FA" w:rsidRPr="00F92F6B" w:rsidRDefault="00703C9B" w:rsidP="009A0512">
      <w:pPr>
        <w:pStyle w:val="Heading3"/>
      </w:pPr>
      <w:bookmarkStart w:id="638" w:name="_Toc20387933"/>
      <w:bookmarkStart w:id="639" w:name="_Toc29376012"/>
      <w:bookmarkStart w:id="640" w:name="_Toc37231897"/>
      <w:bookmarkStart w:id="641" w:name="_Toc46501952"/>
      <w:bookmarkStart w:id="642" w:name="_Toc51971300"/>
      <w:bookmarkStart w:id="643" w:name="_Toc52551283"/>
      <w:bookmarkStart w:id="644" w:name="_Toc219280778"/>
      <w:r w:rsidRPr="00F92F6B">
        <w:t>6</w:t>
      </w:r>
      <w:r w:rsidR="004053FA" w:rsidRPr="00F92F6B">
        <w:t>.2.1</w:t>
      </w:r>
      <w:r w:rsidR="004053FA" w:rsidRPr="00F92F6B">
        <w:tab/>
        <w:t>Services and Functions</w:t>
      </w:r>
      <w:bookmarkEnd w:id="638"/>
      <w:bookmarkEnd w:id="639"/>
      <w:bookmarkEnd w:id="640"/>
      <w:bookmarkEnd w:id="641"/>
      <w:bookmarkEnd w:id="642"/>
      <w:bookmarkEnd w:id="643"/>
      <w:bookmarkEnd w:id="644"/>
    </w:p>
    <w:p w14:paraId="4282C7EF" w14:textId="77777777" w:rsidR="00443DFA" w:rsidRPr="00F92F6B" w:rsidRDefault="00443DFA" w:rsidP="00443DFA">
      <w:r w:rsidRPr="00F92F6B">
        <w:t>The main services and functions of the MAC sublayer include:</w:t>
      </w:r>
    </w:p>
    <w:p w14:paraId="2E3D009B" w14:textId="77777777" w:rsidR="00443DFA" w:rsidRPr="00F92F6B" w:rsidRDefault="00443DFA" w:rsidP="00443DFA">
      <w:pPr>
        <w:pStyle w:val="B1"/>
      </w:pPr>
      <w:r w:rsidRPr="00F92F6B">
        <w:t>-</w:t>
      </w:r>
      <w:r w:rsidRPr="00F92F6B">
        <w:tab/>
        <w:t>Mapping between logical channels and transport channels;</w:t>
      </w:r>
    </w:p>
    <w:p w14:paraId="754CF98C" w14:textId="77777777" w:rsidR="00443DFA" w:rsidRPr="00F92F6B" w:rsidRDefault="00443DFA" w:rsidP="00443DFA">
      <w:pPr>
        <w:pStyle w:val="B1"/>
      </w:pPr>
      <w:r w:rsidRPr="00F92F6B">
        <w:t>-</w:t>
      </w:r>
      <w:r w:rsidRPr="00F92F6B">
        <w:tab/>
        <w:t>Multiplexing/demultiplexing of MAC SDUs belonging to one or different logical channels into/from transport blocks (TB) delivered to/from the physical layer on transport channels;</w:t>
      </w:r>
    </w:p>
    <w:p w14:paraId="250E5564" w14:textId="77777777" w:rsidR="00443DFA" w:rsidRPr="00F92F6B" w:rsidRDefault="00443DFA" w:rsidP="00443DFA">
      <w:pPr>
        <w:pStyle w:val="B1"/>
      </w:pPr>
      <w:r w:rsidRPr="00F92F6B">
        <w:t>-</w:t>
      </w:r>
      <w:r w:rsidRPr="00F92F6B">
        <w:tab/>
        <w:t>Scheduling information reporting;</w:t>
      </w:r>
    </w:p>
    <w:p w14:paraId="31EE959A" w14:textId="77777777" w:rsidR="00443DFA" w:rsidRPr="00F92F6B" w:rsidRDefault="00443DFA" w:rsidP="00443DFA">
      <w:pPr>
        <w:pStyle w:val="B1"/>
      </w:pPr>
      <w:r w:rsidRPr="00F92F6B">
        <w:t>-</w:t>
      </w:r>
      <w:r w:rsidRPr="00F92F6B">
        <w:tab/>
        <w:t>Error correction through HARQ</w:t>
      </w:r>
      <w:r w:rsidR="00D31932" w:rsidRPr="00F92F6B">
        <w:t xml:space="preserve"> (one HARQ entity per </w:t>
      </w:r>
      <w:r w:rsidR="00C81D9E" w:rsidRPr="00F92F6B">
        <w:t xml:space="preserve">cell </w:t>
      </w:r>
      <w:r w:rsidR="00D31932" w:rsidRPr="00F92F6B">
        <w:t>in case of CA)</w:t>
      </w:r>
      <w:r w:rsidRPr="00F92F6B">
        <w:t>;</w:t>
      </w:r>
    </w:p>
    <w:p w14:paraId="28EDF83C" w14:textId="77777777" w:rsidR="00443DFA" w:rsidRPr="00F92F6B" w:rsidRDefault="00443DFA" w:rsidP="00443DFA">
      <w:pPr>
        <w:pStyle w:val="B1"/>
      </w:pPr>
      <w:r w:rsidRPr="00F92F6B">
        <w:t>-</w:t>
      </w:r>
      <w:r w:rsidRPr="00F92F6B">
        <w:tab/>
        <w:t>Priority handling between UEs by means of dynamic scheduling;</w:t>
      </w:r>
    </w:p>
    <w:p w14:paraId="4C58CD9E" w14:textId="77777777" w:rsidR="00443DFA" w:rsidRPr="00F92F6B" w:rsidRDefault="00443DFA" w:rsidP="00443DFA">
      <w:pPr>
        <w:pStyle w:val="B1"/>
      </w:pPr>
      <w:r w:rsidRPr="00F92F6B">
        <w:t>-</w:t>
      </w:r>
      <w:r w:rsidRPr="00F92F6B">
        <w:tab/>
        <w:t>Priority handling between logical channels of one UE</w:t>
      </w:r>
      <w:r w:rsidR="00D1127D" w:rsidRPr="00F92F6B">
        <w:t xml:space="preserve"> by means of logical channel prioritisation</w:t>
      </w:r>
      <w:r w:rsidRPr="00F92F6B">
        <w:t>;</w:t>
      </w:r>
    </w:p>
    <w:p w14:paraId="05D50C9B" w14:textId="77777777" w:rsidR="00A96591" w:rsidRPr="00F92F6B" w:rsidRDefault="00A96591" w:rsidP="00A96591">
      <w:pPr>
        <w:pStyle w:val="B1"/>
      </w:pPr>
      <w:r w:rsidRPr="00F92F6B">
        <w:t>-</w:t>
      </w:r>
      <w:r w:rsidRPr="00F92F6B">
        <w:tab/>
        <w:t>Priority handling between overlapping resources of one UE;</w:t>
      </w:r>
    </w:p>
    <w:p w14:paraId="5951407E" w14:textId="77777777" w:rsidR="00D1127D" w:rsidRPr="00F92F6B" w:rsidRDefault="00443DFA" w:rsidP="00F15599">
      <w:pPr>
        <w:pStyle w:val="B1"/>
      </w:pPr>
      <w:r w:rsidRPr="00F92F6B">
        <w:t>-</w:t>
      </w:r>
      <w:r w:rsidRPr="00F92F6B">
        <w:tab/>
        <w:t>Padding.</w:t>
      </w:r>
    </w:p>
    <w:p w14:paraId="1D2405BB" w14:textId="77777777" w:rsidR="004C3AF9" w:rsidRPr="00F92F6B" w:rsidRDefault="004C3AF9" w:rsidP="004C3AF9">
      <w:r w:rsidRPr="00F92F6B">
        <w:t>A single MAC entity can support multiple numerologies</w:t>
      </w:r>
      <w:r w:rsidR="00C81D9E" w:rsidRPr="00F92F6B">
        <w:t>,</w:t>
      </w:r>
      <w:r w:rsidRPr="00F92F6B">
        <w:t xml:space="preserve"> transmission timings </w:t>
      </w:r>
      <w:r w:rsidR="00C81D9E" w:rsidRPr="00F92F6B">
        <w:t>and cells. M</w:t>
      </w:r>
      <w:r w:rsidRPr="00F92F6B">
        <w:t>apping restrictions in logical channel prioritisation control which numerology</w:t>
      </w:r>
      <w:r w:rsidR="00C81D9E" w:rsidRPr="00F92F6B">
        <w:t>(</w:t>
      </w:r>
      <w:proofErr w:type="spellStart"/>
      <w:r w:rsidR="00C81D9E" w:rsidRPr="00F92F6B">
        <w:t>ies</w:t>
      </w:r>
      <w:proofErr w:type="spellEnd"/>
      <w:r w:rsidR="00C81D9E" w:rsidRPr="00F92F6B">
        <w:t>),</w:t>
      </w:r>
      <w:r w:rsidRPr="00F92F6B">
        <w:t xml:space="preserve"> </w:t>
      </w:r>
      <w:r w:rsidR="00C81D9E" w:rsidRPr="00F92F6B">
        <w:t xml:space="preserve">cell(s), and </w:t>
      </w:r>
      <w:r w:rsidRPr="00F92F6B">
        <w:t>transmission timing</w:t>
      </w:r>
      <w:r w:rsidR="00C81D9E" w:rsidRPr="00F92F6B">
        <w:t>(s)</w:t>
      </w:r>
      <w:r w:rsidRPr="00F92F6B">
        <w:t xml:space="preserve"> a logical channel can use (see clause 16.1.2).</w:t>
      </w:r>
    </w:p>
    <w:p w14:paraId="09FC9640" w14:textId="77777777" w:rsidR="004053FA" w:rsidRPr="00F92F6B" w:rsidRDefault="00703C9B" w:rsidP="009A0512">
      <w:pPr>
        <w:pStyle w:val="Heading3"/>
      </w:pPr>
      <w:bookmarkStart w:id="645" w:name="_Toc20387934"/>
      <w:bookmarkStart w:id="646" w:name="_Toc29376013"/>
      <w:bookmarkStart w:id="647" w:name="_Toc37231898"/>
      <w:bookmarkStart w:id="648" w:name="_Toc46501953"/>
      <w:bookmarkStart w:id="649" w:name="_Toc51971301"/>
      <w:bookmarkStart w:id="650" w:name="_Toc52551284"/>
      <w:bookmarkStart w:id="651" w:name="_Toc219280779"/>
      <w:r w:rsidRPr="00F92F6B">
        <w:t>6</w:t>
      </w:r>
      <w:r w:rsidR="004053FA" w:rsidRPr="00F92F6B">
        <w:t>.2.2</w:t>
      </w:r>
      <w:r w:rsidR="004053FA" w:rsidRPr="00F92F6B">
        <w:tab/>
        <w:t>Logical Channels</w:t>
      </w:r>
      <w:bookmarkEnd w:id="645"/>
      <w:bookmarkEnd w:id="646"/>
      <w:bookmarkEnd w:id="647"/>
      <w:bookmarkEnd w:id="648"/>
      <w:bookmarkEnd w:id="649"/>
      <w:bookmarkEnd w:id="650"/>
      <w:bookmarkEnd w:id="651"/>
    </w:p>
    <w:p w14:paraId="3A1CDB62" w14:textId="77777777" w:rsidR="00443DFA" w:rsidRPr="00F92F6B" w:rsidRDefault="00443DFA" w:rsidP="00443DFA">
      <w:r w:rsidRPr="00F92F6B">
        <w:t>Different kinds of data transfer services as offered by MAC. Each logical channel type is defined by what type of information is transferred. Logical channels are classified into two groups: Control Channels and Traffic Channels.</w:t>
      </w:r>
      <w:r w:rsidR="00F15599" w:rsidRPr="00F92F6B">
        <w:t xml:space="preserve"> </w:t>
      </w:r>
      <w:r w:rsidRPr="00F92F6B">
        <w:t xml:space="preserve">Control channels are used for </w:t>
      </w:r>
      <w:r w:rsidR="00F52A51" w:rsidRPr="00F92F6B">
        <w:t xml:space="preserve">the </w:t>
      </w:r>
      <w:r w:rsidRPr="00F92F6B">
        <w:t>transfer of control plane information only:</w:t>
      </w:r>
    </w:p>
    <w:p w14:paraId="0019190B" w14:textId="77777777" w:rsidR="00443DFA" w:rsidRPr="00F92F6B" w:rsidRDefault="00443DFA" w:rsidP="00443DFA">
      <w:pPr>
        <w:pStyle w:val="B1"/>
      </w:pPr>
      <w:r w:rsidRPr="00F92F6B">
        <w:t>-</w:t>
      </w:r>
      <w:r w:rsidRPr="00F92F6B">
        <w:tab/>
        <w:t>Broadcast Control Channel (BCCH)</w:t>
      </w:r>
      <w:r w:rsidR="00F15599" w:rsidRPr="00F92F6B">
        <w:t>: a</w:t>
      </w:r>
      <w:r w:rsidRPr="00F92F6B">
        <w:t xml:space="preserve"> downlink channel for broadcas</w:t>
      </w:r>
      <w:r w:rsidR="002B49A4" w:rsidRPr="00F92F6B">
        <w:t>ting system control information.</w:t>
      </w:r>
    </w:p>
    <w:p w14:paraId="5DE277B0" w14:textId="77777777" w:rsidR="00443DFA" w:rsidRPr="00F92F6B" w:rsidRDefault="00443DFA" w:rsidP="00443DFA">
      <w:pPr>
        <w:pStyle w:val="B1"/>
      </w:pPr>
      <w:r w:rsidRPr="00F92F6B">
        <w:t>-</w:t>
      </w:r>
      <w:r w:rsidRPr="00F92F6B">
        <w:tab/>
        <w:t>Paging Control Channel (PCCH)</w:t>
      </w:r>
      <w:r w:rsidR="00F15599" w:rsidRPr="00F92F6B">
        <w:t>: a</w:t>
      </w:r>
      <w:r w:rsidRPr="00F92F6B">
        <w:t xml:space="preserve"> downlink channel that </w:t>
      </w:r>
      <w:r w:rsidR="009A6B0C" w:rsidRPr="00F92F6B">
        <w:t xml:space="preserve">carries </w:t>
      </w:r>
      <w:r w:rsidRPr="00F92F6B">
        <w:t xml:space="preserve">paging </w:t>
      </w:r>
      <w:r w:rsidR="009A6B0C" w:rsidRPr="00F92F6B">
        <w:t>messages</w:t>
      </w:r>
      <w:r w:rsidR="002B49A4" w:rsidRPr="00F92F6B">
        <w:t>.</w:t>
      </w:r>
    </w:p>
    <w:p w14:paraId="541679B9" w14:textId="77777777" w:rsidR="00443DFA" w:rsidRPr="00F92F6B" w:rsidRDefault="00443DFA" w:rsidP="00443DFA">
      <w:pPr>
        <w:pStyle w:val="B1"/>
      </w:pPr>
      <w:r w:rsidRPr="00F92F6B">
        <w:t>-</w:t>
      </w:r>
      <w:r w:rsidRPr="00F92F6B">
        <w:tab/>
        <w:t>Common Control Channel (CCCH)</w:t>
      </w:r>
      <w:r w:rsidR="00F15599" w:rsidRPr="00F92F6B">
        <w:t>: c</w:t>
      </w:r>
      <w:r w:rsidRPr="00F92F6B">
        <w:t xml:space="preserve">hannel for transmitting control information between UEs and network. This channel is used for UEs having no </w:t>
      </w:r>
      <w:r w:rsidR="002B49A4" w:rsidRPr="00F92F6B">
        <w:t>RRC connection with the network.</w:t>
      </w:r>
    </w:p>
    <w:p w14:paraId="7D488D10" w14:textId="77777777" w:rsidR="00443DFA" w:rsidRPr="00F92F6B" w:rsidRDefault="00443DFA" w:rsidP="00443DFA">
      <w:pPr>
        <w:pStyle w:val="B1"/>
      </w:pPr>
      <w:r w:rsidRPr="00F92F6B">
        <w:t>-</w:t>
      </w:r>
      <w:r w:rsidRPr="00F92F6B">
        <w:tab/>
        <w:t>Dedicated Control Channel (DCCH)</w:t>
      </w:r>
      <w:r w:rsidR="00F15599" w:rsidRPr="00F92F6B">
        <w:t>: a</w:t>
      </w:r>
      <w:r w:rsidRPr="00F92F6B">
        <w:t xml:space="preserve"> point-to-point bi-directional channel that transmits dedicated control information between a UE and the network. Used by UEs having an RRC connection.</w:t>
      </w:r>
    </w:p>
    <w:p w14:paraId="63589D5D" w14:textId="77777777" w:rsidR="00F52A51" w:rsidRPr="00F92F6B" w:rsidRDefault="00F52A51" w:rsidP="00F52A51">
      <w:r w:rsidRPr="00F92F6B">
        <w:t>Traffic channels are used for the transfer of user plane information only:</w:t>
      </w:r>
    </w:p>
    <w:p w14:paraId="5999F10B" w14:textId="77777777" w:rsidR="00F52A51" w:rsidRPr="00F92F6B" w:rsidRDefault="00F52A51" w:rsidP="00F52A51">
      <w:pPr>
        <w:pStyle w:val="B1"/>
      </w:pPr>
      <w:r w:rsidRPr="00F92F6B">
        <w:rPr>
          <w:b/>
        </w:rPr>
        <w:t>-</w:t>
      </w:r>
      <w:r w:rsidRPr="00F92F6B">
        <w:rPr>
          <w:b/>
        </w:rPr>
        <w:tab/>
      </w:r>
      <w:r w:rsidRPr="00F92F6B">
        <w:t>Dedicated Traffic Channel (DTCH): point-to-point channel, dedicated to one UE, for the transfer of user information. A DTCH can exist in both uplink and downlink.</w:t>
      </w:r>
    </w:p>
    <w:p w14:paraId="01C1214B" w14:textId="77777777" w:rsidR="00080512" w:rsidRPr="00F92F6B" w:rsidRDefault="00703C9B" w:rsidP="009A0512">
      <w:pPr>
        <w:pStyle w:val="Heading3"/>
      </w:pPr>
      <w:bookmarkStart w:id="652" w:name="_Toc20387935"/>
      <w:bookmarkStart w:id="653" w:name="_Toc29376014"/>
      <w:bookmarkStart w:id="654" w:name="_Toc37231899"/>
      <w:bookmarkStart w:id="655" w:name="_Toc46501954"/>
      <w:bookmarkStart w:id="656" w:name="_Toc51971302"/>
      <w:bookmarkStart w:id="657" w:name="_Toc52551285"/>
      <w:bookmarkStart w:id="658" w:name="_Toc219280780"/>
      <w:r w:rsidRPr="00F92F6B">
        <w:t>6</w:t>
      </w:r>
      <w:r w:rsidR="004053FA" w:rsidRPr="00F92F6B">
        <w:t>.2.3</w:t>
      </w:r>
      <w:r w:rsidR="004053FA" w:rsidRPr="00F92F6B">
        <w:tab/>
        <w:t xml:space="preserve">Mapping </w:t>
      </w:r>
      <w:r w:rsidR="00157E7A" w:rsidRPr="00F92F6B">
        <w:t>to</w:t>
      </w:r>
      <w:r w:rsidR="004053FA" w:rsidRPr="00F92F6B">
        <w:t xml:space="preserve"> Transport Channels</w:t>
      </w:r>
      <w:bookmarkEnd w:id="652"/>
      <w:bookmarkEnd w:id="653"/>
      <w:bookmarkEnd w:id="654"/>
      <w:bookmarkEnd w:id="655"/>
      <w:bookmarkEnd w:id="656"/>
      <w:bookmarkEnd w:id="657"/>
      <w:bookmarkEnd w:id="658"/>
    </w:p>
    <w:p w14:paraId="6926FC1B" w14:textId="77777777" w:rsidR="00BF5F7B" w:rsidRPr="00F92F6B" w:rsidRDefault="00BF5F7B" w:rsidP="00BF5F7B">
      <w:r w:rsidRPr="00F92F6B">
        <w:t>In Downlink, the following connections between logical channels and transport channels exist:</w:t>
      </w:r>
    </w:p>
    <w:p w14:paraId="17A28B0E" w14:textId="77777777" w:rsidR="00BF5F7B" w:rsidRPr="00F92F6B" w:rsidRDefault="00BF5F7B" w:rsidP="00BF5F7B">
      <w:pPr>
        <w:pStyle w:val="B1"/>
      </w:pPr>
      <w:r w:rsidRPr="00F92F6B">
        <w:t>-</w:t>
      </w:r>
      <w:r w:rsidRPr="00F92F6B">
        <w:tab/>
        <w:t>BCCH can be mapped to BCH;</w:t>
      </w:r>
    </w:p>
    <w:p w14:paraId="51BD4A23" w14:textId="77777777" w:rsidR="00BF5F7B" w:rsidRPr="00F92F6B" w:rsidRDefault="00BF5F7B" w:rsidP="00BF5F7B">
      <w:pPr>
        <w:pStyle w:val="B1"/>
      </w:pPr>
      <w:r w:rsidRPr="00F92F6B">
        <w:t>-</w:t>
      </w:r>
      <w:r w:rsidRPr="00F92F6B">
        <w:tab/>
        <w:t>BCCH can be mapped to DL-SCH;</w:t>
      </w:r>
    </w:p>
    <w:p w14:paraId="65D20771" w14:textId="77777777" w:rsidR="00BF5F7B" w:rsidRPr="00F92F6B" w:rsidRDefault="00BF5F7B" w:rsidP="00BF5F7B">
      <w:pPr>
        <w:pStyle w:val="B1"/>
      </w:pPr>
      <w:r w:rsidRPr="00F92F6B">
        <w:t>-</w:t>
      </w:r>
      <w:r w:rsidRPr="00F92F6B">
        <w:tab/>
        <w:t>PCCH can be mapped to PCH;</w:t>
      </w:r>
    </w:p>
    <w:p w14:paraId="45745504" w14:textId="77777777" w:rsidR="00BF5F7B" w:rsidRPr="00F92F6B" w:rsidRDefault="00BF5F7B" w:rsidP="00BF5F7B">
      <w:pPr>
        <w:pStyle w:val="B1"/>
      </w:pPr>
      <w:r w:rsidRPr="00F92F6B">
        <w:t>-</w:t>
      </w:r>
      <w:r w:rsidRPr="00F92F6B">
        <w:tab/>
        <w:t>CCCH can be mapped to DL-SCH;</w:t>
      </w:r>
    </w:p>
    <w:p w14:paraId="1AEE4190" w14:textId="77777777" w:rsidR="00BF5F7B" w:rsidRPr="00F92F6B" w:rsidRDefault="00BF5F7B" w:rsidP="00BF5F7B">
      <w:pPr>
        <w:pStyle w:val="B1"/>
      </w:pPr>
      <w:r w:rsidRPr="00F92F6B">
        <w:t>-</w:t>
      </w:r>
      <w:r w:rsidRPr="00F92F6B">
        <w:tab/>
        <w:t>DCCH can be mapped to DL-SCH;</w:t>
      </w:r>
    </w:p>
    <w:p w14:paraId="4155F340" w14:textId="77777777" w:rsidR="00BF5F7B" w:rsidRPr="00F92F6B" w:rsidRDefault="00BF5F7B" w:rsidP="00BF5F7B">
      <w:pPr>
        <w:pStyle w:val="B1"/>
      </w:pPr>
      <w:r w:rsidRPr="00F92F6B">
        <w:t>-</w:t>
      </w:r>
      <w:r w:rsidRPr="00F92F6B">
        <w:tab/>
        <w:t>DTCH can be mapped to DL-SCH.</w:t>
      </w:r>
    </w:p>
    <w:p w14:paraId="1961B219" w14:textId="77777777" w:rsidR="00F52A51" w:rsidRPr="00F92F6B" w:rsidRDefault="00F52A51" w:rsidP="00F52A51">
      <w:r w:rsidRPr="00F92F6B">
        <w:t>In Uplink, the following connections between logical channels and transport channels exist:</w:t>
      </w:r>
    </w:p>
    <w:p w14:paraId="53FA265F" w14:textId="77777777" w:rsidR="00F52A51" w:rsidRPr="00F92F6B" w:rsidRDefault="00F52A51" w:rsidP="00F52A51">
      <w:pPr>
        <w:pStyle w:val="B1"/>
      </w:pPr>
      <w:r w:rsidRPr="00F92F6B">
        <w:t>-</w:t>
      </w:r>
      <w:r w:rsidRPr="00F92F6B">
        <w:tab/>
        <w:t>CCCH can be mapped to UL-SCH;</w:t>
      </w:r>
    </w:p>
    <w:p w14:paraId="3E9EFAAE" w14:textId="77777777" w:rsidR="00F52A51" w:rsidRPr="00F92F6B" w:rsidRDefault="00F52A51" w:rsidP="00F52A51">
      <w:pPr>
        <w:pStyle w:val="B1"/>
      </w:pPr>
      <w:r w:rsidRPr="00F92F6B">
        <w:t>-</w:t>
      </w:r>
      <w:r w:rsidRPr="00F92F6B">
        <w:tab/>
        <w:t>DCCH can be mapped to UL- SCH;</w:t>
      </w:r>
    </w:p>
    <w:p w14:paraId="7403BBD3" w14:textId="77777777" w:rsidR="004053FA" w:rsidRPr="00F92F6B" w:rsidRDefault="00F52A51" w:rsidP="00F52A51">
      <w:pPr>
        <w:pStyle w:val="B1"/>
      </w:pPr>
      <w:r w:rsidRPr="00F92F6B">
        <w:t>-</w:t>
      </w:r>
      <w:r w:rsidRPr="00F92F6B">
        <w:tab/>
        <w:t>DTCH can be mapped to UL-SCH.</w:t>
      </w:r>
    </w:p>
    <w:p w14:paraId="4E498CF4" w14:textId="77777777" w:rsidR="0023761E" w:rsidRPr="00F92F6B" w:rsidRDefault="00703C9B" w:rsidP="009A0512">
      <w:pPr>
        <w:pStyle w:val="Heading3"/>
      </w:pPr>
      <w:bookmarkStart w:id="659" w:name="_Toc20387936"/>
      <w:bookmarkStart w:id="660" w:name="_Toc29376015"/>
      <w:bookmarkStart w:id="661" w:name="_Toc37231900"/>
      <w:bookmarkStart w:id="662" w:name="_Toc46501955"/>
      <w:bookmarkStart w:id="663" w:name="_Toc51971303"/>
      <w:bookmarkStart w:id="664" w:name="_Toc52551286"/>
      <w:bookmarkStart w:id="665" w:name="_Toc219280781"/>
      <w:r w:rsidRPr="00F92F6B">
        <w:t>6</w:t>
      </w:r>
      <w:r w:rsidR="00C05A28" w:rsidRPr="00F92F6B">
        <w:t>.2</w:t>
      </w:r>
      <w:r w:rsidR="0023761E" w:rsidRPr="00F92F6B">
        <w:t>.4</w:t>
      </w:r>
      <w:r w:rsidR="0023761E" w:rsidRPr="00F92F6B">
        <w:tab/>
        <w:t>HARQ</w:t>
      </w:r>
      <w:bookmarkEnd w:id="659"/>
      <w:bookmarkEnd w:id="660"/>
      <w:bookmarkEnd w:id="661"/>
      <w:bookmarkEnd w:id="662"/>
      <w:bookmarkEnd w:id="663"/>
      <w:bookmarkEnd w:id="664"/>
      <w:bookmarkEnd w:id="665"/>
    </w:p>
    <w:p w14:paraId="76B15DDB" w14:textId="77777777" w:rsidR="0023761E" w:rsidRPr="00F92F6B" w:rsidRDefault="00D4070F" w:rsidP="0023761E">
      <w:r w:rsidRPr="00F92F6B">
        <w:t>The HARQ functionality ensures delivery between peer entities at Layer 1.</w:t>
      </w:r>
      <w:r w:rsidR="00937C97" w:rsidRPr="00F92F6B">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F92F6B">
        <w:t>TBs.</w:t>
      </w:r>
      <w:proofErr w:type="spellEnd"/>
    </w:p>
    <w:p w14:paraId="0D6A8602" w14:textId="77777777" w:rsidR="003A035D" w:rsidRPr="00F92F6B" w:rsidRDefault="00703C9B" w:rsidP="009A0512">
      <w:pPr>
        <w:pStyle w:val="Heading2"/>
      </w:pPr>
      <w:bookmarkStart w:id="666" w:name="_Toc20387937"/>
      <w:bookmarkStart w:id="667" w:name="_Toc29376016"/>
      <w:bookmarkStart w:id="668" w:name="_Toc37231901"/>
      <w:bookmarkStart w:id="669" w:name="_Toc46501956"/>
      <w:bookmarkStart w:id="670" w:name="_Toc51971304"/>
      <w:bookmarkStart w:id="671" w:name="_Toc52551287"/>
      <w:bookmarkStart w:id="672" w:name="_Toc219280782"/>
      <w:r w:rsidRPr="00F92F6B">
        <w:t>6</w:t>
      </w:r>
      <w:r w:rsidR="003A035D" w:rsidRPr="00F92F6B">
        <w:t>.</w:t>
      </w:r>
      <w:r w:rsidR="00157E7A" w:rsidRPr="00F92F6B">
        <w:t>3</w:t>
      </w:r>
      <w:r w:rsidR="00157E7A" w:rsidRPr="00F92F6B">
        <w:tab/>
      </w:r>
      <w:r w:rsidR="003A035D" w:rsidRPr="00F92F6B">
        <w:t>RLC</w:t>
      </w:r>
      <w:r w:rsidR="00036040" w:rsidRPr="00F92F6B">
        <w:t xml:space="preserve"> Sublayer</w:t>
      </w:r>
      <w:bookmarkEnd w:id="666"/>
      <w:bookmarkEnd w:id="667"/>
      <w:bookmarkEnd w:id="668"/>
      <w:bookmarkEnd w:id="669"/>
      <w:bookmarkEnd w:id="670"/>
      <w:bookmarkEnd w:id="671"/>
      <w:bookmarkEnd w:id="672"/>
    </w:p>
    <w:p w14:paraId="4AA3C07C" w14:textId="77777777" w:rsidR="00EE3A76" w:rsidRPr="00F92F6B" w:rsidRDefault="00703C9B" w:rsidP="009A0512">
      <w:pPr>
        <w:pStyle w:val="Heading3"/>
      </w:pPr>
      <w:bookmarkStart w:id="673" w:name="_Toc20387938"/>
      <w:bookmarkStart w:id="674" w:name="_Toc29376017"/>
      <w:bookmarkStart w:id="675" w:name="_Toc37231902"/>
      <w:bookmarkStart w:id="676" w:name="_Toc46501957"/>
      <w:bookmarkStart w:id="677" w:name="_Toc51971305"/>
      <w:bookmarkStart w:id="678" w:name="_Toc52551288"/>
      <w:bookmarkStart w:id="679" w:name="_Toc219280783"/>
      <w:r w:rsidRPr="00F92F6B">
        <w:t>6</w:t>
      </w:r>
      <w:r w:rsidR="00EE3A76" w:rsidRPr="00F92F6B">
        <w:t>.3.1</w:t>
      </w:r>
      <w:r w:rsidR="00EE3A76" w:rsidRPr="00F92F6B">
        <w:tab/>
        <w:t>Transmission Modes</w:t>
      </w:r>
      <w:bookmarkEnd w:id="673"/>
      <w:bookmarkEnd w:id="674"/>
      <w:bookmarkEnd w:id="675"/>
      <w:bookmarkEnd w:id="676"/>
      <w:bookmarkEnd w:id="677"/>
      <w:bookmarkEnd w:id="678"/>
      <w:bookmarkEnd w:id="679"/>
    </w:p>
    <w:p w14:paraId="071C3303" w14:textId="77777777" w:rsidR="00EE3A76" w:rsidRPr="00F92F6B" w:rsidRDefault="00157E7A" w:rsidP="00157E7A">
      <w:r w:rsidRPr="00F92F6B">
        <w:t>The RLC sublayer supports three transmission modes</w:t>
      </w:r>
      <w:r w:rsidR="00EE3A76" w:rsidRPr="00F92F6B">
        <w:t>:</w:t>
      </w:r>
    </w:p>
    <w:p w14:paraId="5FDDA506" w14:textId="77777777" w:rsidR="008D1852" w:rsidRPr="00F92F6B" w:rsidRDefault="008D1852" w:rsidP="008D1852">
      <w:pPr>
        <w:pStyle w:val="B1"/>
        <w:rPr>
          <w:rFonts w:eastAsia="MS Mincho"/>
        </w:rPr>
      </w:pPr>
      <w:r w:rsidRPr="00F92F6B">
        <w:t>-</w:t>
      </w:r>
      <w:r w:rsidRPr="00F92F6B">
        <w:tab/>
      </w:r>
      <w:r w:rsidRPr="00F92F6B">
        <w:rPr>
          <w:rFonts w:eastAsia="MS Mincho"/>
        </w:rPr>
        <w:t>Transparent Mode (TM);</w:t>
      </w:r>
    </w:p>
    <w:p w14:paraId="5510B417" w14:textId="77777777" w:rsidR="008D1852" w:rsidRPr="00F92F6B" w:rsidRDefault="008D1852" w:rsidP="008D1852">
      <w:pPr>
        <w:pStyle w:val="B1"/>
        <w:rPr>
          <w:rFonts w:eastAsia="MS Mincho"/>
        </w:rPr>
      </w:pPr>
      <w:r w:rsidRPr="00F92F6B">
        <w:rPr>
          <w:rFonts w:eastAsia="MS Mincho"/>
        </w:rPr>
        <w:t>-</w:t>
      </w:r>
      <w:r w:rsidRPr="00F92F6B">
        <w:rPr>
          <w:rFonts w:eastAsia="MS Mincho"/>
        </w:rPr>
        <w:tab/>
        <w:t>Unacknowledged Mode (UM);</w:t>
      </w:r>
    </w:p>
    <w:p w14:paraId="7CD9B92F" w14:textId="77777777" w:rsidR="008D1852" w:rsidRPr="00F92F6B" w:rsidRDefault="008D1852" w:rsidP="008D1852">
      <w:pPr>
        <w:pStyle w:val="B1"/>
        <w:rPr>
          <w:rFonts w:eastAsia="MS Mincho"/>
        </w:rPr>
      </w:pPr>
      <w:r w:rsidRPr="00F92F6B">
        <w:rPr>
          <w:rFonts w:eastAsia="MS Mincho"/>
        </w:rPr>
        <w:t>-</w:t>
      </w:r>
      <w:r w:rsidRPr="00F92F6B">
        <w:rPr>
          <w:rFonts w:eastAsia="MS Mincho"/>
        </w:rPr>
        <w:tab/>
        <w:t>Acknowledged Mode (AM).</w:t>
      </w:r>
    </w:p>
    <w:p w14:paraId="47A23051" w14:textId="77777777" w:rsidR="0046575A" w:rsidRPr="00F92F6B" w:rsidRDefault="00D1127D" w:rsidP="00D1127D">
      <w:r w:rsidRPr="00F92F6B">
        <w:t xml:space="preserve">The RLC configuration is per logical channel with no dependency on numerologies and/or </w:t>
      </w:r>
      <w:r w:rsidR="00EF50FD" w:rsidRPr="00F92F6B">
        <w:t xml:space="preserve">transmission </w:t>
      </w:r>
      <w:r w:rsidRPr="00F92F6B">
        <w:t xml:space="preserve">durations, and ARQ can operate on any of the numerologies and/or </w:t>
      </w:r>
      <w:r w:rsidR="00EF50FD" w:rsidRPr="00F92F6B">
        <w:t xml:space="preserve">transmission </w:t>
      </w:r>
      <w:r w:rsidRPr="00F92F6B">
        <w:t>durations the logical channel is configured with.</w:t>
      </w:r>
    </w:p>
    <w:p w14:paraId="3424712A" w14:textId="77777777" w:rsidR="00754686" w:rsidRPr="00F92F6B" w:rsidRDefault="002B72D2" w:rsidP="00D1127D">
      <w:r w:rsidRPr="00F92F6B">
        <w:t xml:space="preserve">For SRB0, paging and broadcast system information, TM mode is used. </w:t>
      </w:r>
      <w:r w:rsidR="00754686" w:rsidRPr="00F92F6B">
        <w:t xml:space="preserve">For </w:t>
      </w:r>
      <w:r w:rsidRPr="00F92F6B">
        <w:t xml:space="preserve">other </w:t>
      </w:r>
      <w:r w:rsidR="00754686" w:rsidRPr="00F92F6B">
        <w:t>SRBs</w:t>
      </w:r>
      <w:r w:rsidR="00DE4E10" w:rsidRPr="00F92F6B">
        <w:t xml:space="preserve"> </w:t>
      </w:r>
      <w:r w:rsidR="00754686" w:rsidRPr="00F92F6B">
        <w:t>AM mode used</w:t>
      </w:r>
      <w:r w:rsidR="00DE4E10" w:rsidRPr="00F92F6B">
        <w:t>. F</w:t>
      </w:r>
      <w:r w:rsidR="00754686" w:rsidRPr="00F92F6B">
        <w:t>or DRBs, either UM or AM</w:t>
      </w:r>
      <w:r w:rsidR="00DE4E10" w:rsidRPr="00F92F6B">
        <w:t xml:space="preserve"> mode </w:t>
      </w:r>
      <w:r w:rsidR="001978D7" w:rsidRPr="00F92F6B">
        <w:t>are</w:t>
      </w:r>
      <w:r w:rsidR="00DE4E10" w:rsidRPr="00F92F6B">
        <w:t xml:space="preserve"> used</w:t>
      </w:r>
      <w:r w:rsidR="00754686" w:rsidRPr="00F92F6B">
        <w:t>.</w:t>
      </w:r>
    </w:p>
    <w:p w14:paraId="751614A6" w14:textId="77777777" w:rsidR="00EE3A76" w:rsidRPr="00F92F6B" w:rsidRDefault="00703C9B" w:rsidP="009A0512">
      <w:pPr>
        <w:pStyle w:val="Heading3"/>
      </w:pPr>
      <w:bookmarkStart w:id="680" w:name="_Toc20387939"/>
      <w:bookmarkStart w:id="681" w:name="_Toc29376018"/>
      <w:bookmarkStart w:id="682" w:name="_Toc37231903"/>
      <w:bookmarkStart w:id="683" w:name="_Toc46501958"/>
      <w:bookmarkStart w:id="684" w:name="_Toc51971306"/>
      <w:bookmarkStart w:id="685" w:name="_Toc52551289"/>
      <w:bookmarkStart w:id="686" w:name="_Toc219280784"/>
      <w:r w:rsidRPr="00F92F6B">
        <w:t>6</w:t>
      </w:r>
      <w:r w:rsidR="00EE3A76" w:rsidRPr="00F92F6B">
        <w:t>.3.2</w:t>
      </w:r>
      <w:r w:rsidR="00EE3A76" w:rsidRPr="00F92F6B">
        <w:tab/>
        <w:t>Services and Functions</w:t>
      </w:r>
      <w:bookmarkEnd w:id="680"/>
      <w:bookmarkEnd w:id="681"/>
      <w:bookmarkEnd w:id="682"/>
      <w:bookmarkEnd w:id="683"/>
      <w:bookmarkEnd w:id="684"/>
      <w:bookmarkEnd w:id="685"/>
      <w:bookmarkEnd w:id="686"/>
    </w:p>
    <w:p w14:paraId="6B230D94" w14:textId="77777777" w:rsidR="00EE3A76" w:rsidRPr="00F92F6B" w:rsidRDefault="00EE3A76" w:rsidP="00EE3A76">
      <w:r w:rsidRPr="00F92F6B">
        <w:t xml:space="preserve">The main services and functions of the RLC sublayer </w:t>
      </w:r>
      <w:r w:rsidR="008D1852" w:rsidRPr="00F92F6B">
        <w:t xml:space="preserve">depend on the transmission mode and </w:t>
      </w:r>
      <w:r w:rsidRPr="00F92F6B">
        <w:t>include:</w:t>
      </w:r>
    </w:p>
    <w:p w14:paraId="3ACCC88C" w14:textId="77777777" w:rsidR="00157E7A" w:rsidRPr="00F92F6B" w:rsidRDefault="00157E7A" w:rsidP="00157E7A">
      <w:pPr>
        <w:pStyle w:val="B1"/>
      </w:pPr>
      <w:r w:rsidRPr="00F92F6B">
        <w:t>-</w:t>
      </w:r>
      <w:r w:rsidRPr="00F92F6B">
        <w:tab/>
        <w:t>Transfer of upper layer PDUs;</w:t>
      </w:r>
    </w:p>
    <w:p w14:paraId="5D367E58" w14:textId="77777777" w:rsidR="00157E7A" w:rsidRPr="00F92F6B" w:rsidRDefault="00157E7A" w:rsidP="00157E7A">
      <w:pPr>
        <w:pStyle w:val="B1"/>
      </w:pPr>
      <w:r w:rsidRPr="00F92F6B">
        <w:t>-</w:t>
      </w:r>
      <w:r w:rsidRPr="00F92F6B">
        <w:tab/>
        <w:t>Sequence numbering independent of the one in PDCP</w:t>
      </w:r>
      <w:r w:rsidR="000C689D" w:rsidRPr="00F92F6B">
        <w:t xml:space="preserve"> (UM and AM)</w:t>
      </w:r>
      <w:r w:rsidRPr="00F92F6B">
        <w:t>;</w:t>
      </w:r>
    </w:p>
    <w:p w14:paraId="0E99EDDB" w14:textId="77777777" w:rsidR="00157E7A" w:rsidRPr="00F92F6B" w:rsidRDefault="00157E7A" w:rsidP="00157E7A">
      <w:pPr>
        <w:pStyle w:val="B1"/>
      </w:pPr>
      <w:r w:rsidRPr="00F92F6B">
        <w:t>-</w:t>
      </w:r>
      <w:r w:rsidRPr="00F92F6B">
        <w:tab/>
      </w:r>
      <w:r w:rsidR="008D1852" w:rsidRPr="00F92F6B">
        <w:t>Error Correction through ARQ</w:t>
      </w:r>
      <w:r w:rsidR="000C689D" w:rsidRPr="00F92F6B">
        <w:t xml:space="preserve"> (AM only)</w:t>
      </w:r>
      <w:r w:rsidRPr="00F92F6B">
        <w:t>;</w:t>
      </w:r>
    </w:p>
    <w:p w14:paraId="4246B603" w14:textId="77777777" w:rsidR="00157E7A" w:rsidRPr="00F92F6B" w:rsidRDefault="00157E7A" w:rsidP="00157E7A">
      <w:pPr>
        <w:pStyle w:val="B1"/>
      </w:pPr>
      <w:r w:rsidRPr="00F92F6B">
        <w:t>-</w:t>
      </w:r>
      <w:r w:rsidRPr="00F92F6B">
        <w:tab/>
        <w:t xml:space="preserve">Segmentation </w:t>
      </w:r>
      <w:r w:rsidR="000C689D" w:rsidRPr="00F92F6B">
        <w:t xml:space="preserve">(AM and UM) </w:t>
      </w:r>
      <w:r w:rsidRPr="00F92F6B">
        <w:t>and re</w:t>
      </w:r>
      <w:r w:rsidR="00586E27" w:rsidRPr="00F92F6B">
        <w:t>-</w:t>
      </w:r>
      <w:r w:rsidRPr="00F92F6B">
        <w:t>segmentation</w:t>
      </w:r>
      <w:r w:rsidR="000C689D" w:rsidRPr="00F92F6B">
        <w:t xml:space="preserve"> (AM only)</w:t>
      </w:r>
      <w:r w:rsidR="00214A77" w:rsidRPr="00F92F6B">
        <w:t xml:space="preserve"> of RLC SDUs</w:t>
      </w:r>
      <w:r w:rsidRPr="00F92F6B">
        <w:t>;</w:t>
      </w:r>
    </w:p>
    <w:p w14:paraId="2DC1678F" w14:textId="77777777" w:rsidR="00157E7A" w:rsidRPr="00F92F6B" w:rsidRDefault="00157E7A" w:rsidP="00157E7A">
      <w:pPr>
        <w:pStyle w:val="B1"/>
      </w:pPr>
      <w:r w:rsidRPr="00F92F6B">
        <w:t>-</w:t>
      </w:r>
      <w:r w:rsidRPr="00F92F6B">
        <w:tab/>
        <w:t>Reassembly of SDU</w:t>
      </w:r>
      <w:r w:rsidR="000C689D" w:rsidRPr="00F92F6B">
        <w:t xml:space="preserve"> (AM and UM)</w:t>
      </w:r>
      <w:r w:rsidRPr="00F92F6B">
        <w:t>;</w:t>
      </w:r>
    </w:p>
    <w:p w14:paraId="6FAEA3F3" w14:textId="77777777" w:rsidR="000C689D" w:rsidRPr="00F92F6B" w:rsidRDefault="000C689D" w:rsidP="00157E7A">
      <w:pPr>
        <w:pStyle w:val="B1"/>
      </w:pPr>
      <w:r w:rsidRPr="00F92F6B">
        <w:t>-</w:t>
      </w:r>
      <w:r w:rsidRPr="00F92F6B">
        <w:tab/>
        <w:t>Duplicate Detection (AM only);</w:t>
      </w:r>
    </w:p>
    <w:p w14:paraId="19D49AAA" w14:textId="77777777" w:rsidR="00157E7A" w:rsidRPr="00F92F6B" w:rsidRDefault="008D1852" w:rsidP="00157E7A">
      <w:pPr>
        <w:pStyle w:val="B1"/>
      </w:pPr>
      <w:r w:rsidRPr="00F92F6B">
        <w:t>-</w:t>
      </w:r>
      <w:r w:rsidRPr="00F92F6B">
        <w:tab/>
        <w:t>RLC SDU discard</w:t>
      </w:r>
      <w:r w:rsidR="000C689D" w:rsidRPr="00F92F6B">
        <w:t xml:space="preserve"> (AM and UM)</w:t>
      </w:r>
      <w:r w:rsidR="00157E7A" w:rsidRPr="00F92F6B">
        <w:t>;</w:t>
      </w:r>
    </w:p>
    <w:p w14:paraId="0C3E2921" w14:textId="77777777" w:rsidR="000C689D" w:rsidRPr="00F92F6B" w:rsidRDefault="00157E7A" w:rsidP="00157E7A">
      <w:pPr>
        <w:pStyle w:val="B1"/>
      </w:pPr>
      <w:r w:rsidRPr="00F92F6B">
        <w:t>-</w:t>
      </w:r>
      <w:r w:rsidRPr="00F92F6B">
        <w:tab/>
        <w:t>RLC re-establishment</w:t>
      </w:r>
      <w:r w:rsidR="000C689D" w:rsidRPr="00F92F6B">
        <w:t>;</w:t>
      </w:r>
    </w:p>
    <w:p w14:paraId="47BC8166" w14:textId="77777777" w:rsidR="00157E7A" w:rsidRPr="00F92F6B" w:rsidRDefault="000C689D" w:rsidP="00157E7A">
      <w:pPr>
        <w:pStyle w:val="B1"/>
      </w:pPr>
      <w:r w:rsidRPr="00F92F6B">
        <w:t>-</w:t>
      </w:r>
      <w:r w:rsidRPr="00F92F6B">
        <w:tab/>
        <w:t xml:space="preserve">Protocol error detection </w:t>
      </w:r>
      <w:r w:rsidRPr="00F92F6B">
        <w:rPr>
          <w:lang w:eastAsia="ko-KR"/>
        </w:rPr>
        <w:t>(AM only)</w:t>
      </w:r>
      <w:r w:rsidR="00157E7A" w:rsidRPr="00F92F6B">
        <w:t>.</w:t>
      </w:r>
    </w:p>
    <w:p w14:paraId="25BCF88D" w14:textId="77777777" w:rsidR="0023761E" w:rsidRPr="00F92F6B" w:rsidRDefault="00703C9B" w:rsidP="009A0512">
      <w:pPr>
        <w:pStyle w:val="Heading3"/>
      </w:pPr>
      <w:bookmarkStart w:id="687" w:name="_Toc20387940"/>
      <w:bookmarkStart w:id="688" w:name="_Toc29376019"/>
      <w:bookmarkStart w:id="689" w:name="_Toc37231904"/>
      <w:bookmarkStart w:id="690" w:name="_Toc46501959"/>
      <w:bookmarkStart w:id="691" w:name="_Toc51971307"/>
      <w:bookmarkStart w:id="692" w:name="_Toc52551290"/>
      <w:bookmarkStart w:id="693" w:name="_Toc219280785"/>
      <w:r w:rsidRPr="00F92F6B">
        <w:t>6</w:t>
      </w:r>
      <w:r w:rsidR="0023761E" w:rsidRPr="00F92F6B">
        <w:t>.3.3</w:t>
      </w:r>
      <w:r w:rsidR="0023761E" w:rsidRPr="00F92F6B">
        <w:tab/>
        <w:t>ARQ</w:t>
      </w:r>
      <w:bookmarkEnd w:id="687"/>
      <w:bookmarkEnd w:id="688"/>
      <w:bookmarkEnd w:id="689"/>
      <w:bookmarkEnd w:id="690"/>
      <w:bookmarkEnd w:id="691"/>
      <w:bookmarkEnd w:id="692"/>
      <w:bookmarkEnd w:id="693"/>
    </w:p>
    <w:p w14:paraId="5D981289" w14:textId="77777777" w:rsidR="00CE1B8D" w:rsidRPr="00F92F6B" w:rsidRDefault="00CE1B8D" w:rsidP="00CE1B8D">
      <w:r w:rsidRPr="00F92F6B">
        <w:t>The ARQ within the RLC sublayer has the following characteristics:</w:t>
      </w:r>
    </w:p>
    <w:p w14:paraId="2E0BFF64" w14:textId="77777777" w:rsidR="00CE1B8D" w:rsidRPr="00F92F6B" w:rsidRDefault="00CE1B8D" w:rsidP="00CE1B8D">
      <w:pPr>
        <w:pStyle w:val="B1"/>
      </w:pPr>
      <w:r w:rsidRPr="00F92F6B">
        <w:t>-</w:t>
      </w:r>
      <w:r w:rsidRPr="00F92F6B">
        <w:tab/>
        <w:t xml:space="preserve">ARQ retransmits RLC </w:t>
      </w:r>
      <w:r w:rsidR="000F4ED2" w:rsidRPr="00F92F6B">
        <w:t>S</w:t>
      </w:r>
      <w:r w:rsidRPr="00F92F6B">
        <w:t xml:space="preserve">DUs or RLC </w:t>
      </w:r>
      <w:r w:rsidR="000F4ED2" w:rsidRPr="00F92F6B">
        <w:t>S</w:t>
      </w:r>
      <w:r w:rsidRPr="00F92F6B">
        <w:t>DU segments based on RLC status reports;</w:t>
      </w:r>
    </w:p>
    <w:p w14:paraId="1D516F34" w14:textId="77777777" w:rsidR="00CE1B8D" w:rsidRPr="00F92F6B" w:rsidRDefault="00CE1B8D" w:rsidP="00CE1B8D">
      <w:pPr>
        <w:pStyle w:val="B1"/>
      </w:pPr>
      <w:r w:rsidRPr="00F92F6B">
        <w:t>-</w:t>
      </w:r>
      <w:r w:rsidRPr="00F92F6B">
        <w:tab/>
        <w:t>Polling for RLC status report is used when needed by RLC;</w:t>
      </w:r>
    </w:p>
    <w:p w14:paraId="5823E97E" w14:textId="77777777" w:rsidR="00CE1B8D" w:rsidRPr="00F92F6B" w:rsidRDefault="00CE1B8D" w:rsidP="00CE1B8D">
      <w:pPr>
        <w:pStyle w:val="B1"/>
      </w:pPr>
      <w:r w:rsidRPr="00F92F6B">
        <w:t>-</w:t>
      </w:r>
      <w:r w:rsidRPr="00F92F6B">
        <w:tab/>
        <w:t xml:space="preserve">RLC receiver can also trigger RLC status report after detecting a missing RLC </w:t>
      </w:r>
      <w:r w:rsidR="000F4ED2" w:rsidRPr="00F92F6B">
        <w:t>S</w:t>
      </w:r>
      <w:r w:rsidRPr="00F92F6B">
        <w:t xml:space="preserve">DU or RLC </w:t>
      </w:r>
      <w:r w:rsidR="000F4ED2" w:rsidRPr="00F92F6B">
        <w:t>S</w:t>
      </w:r>
      <w:r w:rsidRPr="00F92F6B">
        <w:t>DU segment.</w:t>
      </w:r>
    </w:p>
    <w:p w14:paraId="74C16B2D" w14:textId="77777777" w:rsidR="003A035D" w:rsidRPr="00F92F6B" w:rsidRDefault="00703C9B" w:rsidP="009A0512">
      <w:pPr>
        <w:pStyle w:val="Heading2"/>
      </w:pPr>
      <w:bookmarkStart w:id="694" w:name="_Toc20387941"/>
      <w:bookmarkStart w:id="695" w:name="_Toc29376020"/>
      <w:bookmarkStart w:id="696" w:name="_Toc37231905"/>
      <w:bookmarkStart w:id="697" w:name="_Toc46501960"/>
      <w:bookmarkStart w:id="698" w:name="_Toc51971308"/>
      <w:bookmarkStart w:id="699" w:name="_Toc52551291"/>
      <w:bookmarkStart w:id="700" w:name="_Toc219280786"/>
      <w:r w:rsidRPr="00F92F6B">
        <w:t>6</w:t>
      </w:r>
      <w:r w:rsidR="00EE3A76" w:rsidRPr="00F92F6B">
        <w:t>.4</w:t>
      </w:r>
      <w:r w:rsidR="00EE3A76" w:rsidRPr="00F92F6B">
        <w:tab/>
        <w:t>PDCP Sublayer</w:t>
      </w:r>
      <w:bookmarkEnd w:id="694"/>
      <w:bookmarkEnd w:id="695"/>
      <w:bookmarkEnd w:id="696"/>
      <w:bookmarkEnd w:id="697"/>
      <w:bookmarkEnd w:id="698"/>
      <w:bookmarkEnd w:id="699"/>
      <w:bookmarkEnd w:id="700"/>
    </w:p>
    <w:p w14:paraId="3B398679" w14:textId="77777777" w:rsidR="00EE3A76" w:rsidRPr="00F92F6B" w:rsidRDefault="00703C9B" w:rsidP="009A0512">
      <w:pPr>
        <w:pStyle w:val="Heading3"/>
      </w:pPr>
      <w:bookmarkStart w:id="701" w:name="_Toc20387942"/>
      <w:bookmarkStart w:id="702" w:name="_Toc29376021"/>
      <w:bookmarkStart w:id="703" w:name="_Toc37231906"/>
      <w:bookmarkStart w:id="704" w:name="_Toc46501961"/>
      <w:bookmarkStart w:id="705" w:name="_Toc51971309"/>
      <w:bookmarkStart w:id="706" w:name="_Toc52551292"/>
      <w:bookmarkStart w:id="707" w:name="_Toc219280787"/>
      <w:r w:rsidRPr="00F92F6B">
        <w:t>6</w:t>
      </w:r>
      <w:r w:rsidR="008D1852" w:rsidRPr="00F92F6B">
        <w:t>.4.1</w:t>
      </w:r>
      <w:r w:rsidR="00EE3A76" w:rsidRPr="00F92F6B">
        <w:tab/>
        <w:t>Services and Functions</w:t>
      </w:r>
      <w:bookmarkEnd w:id="701"/>
      <w:bookmarkEnd w:id="702"/>
      <w:bookmarkEnd w:id="703"/>
      <w:bookmarkEnd w:id="704"/>
      <w:bookmarkEnd w:id="705"/>
      <w:bookmarkEnd w:id="706"/>
      <w:bookmarkEnd w:id="707"/>
    </w:p>
    <w:p w14:paraId="28E8A3CE" w14:textId="77777777" w:rsidR="00EE3A76" w:rsidRPr="00F92F6B" w:rsidRDefault="00EE3A76" w:rsidP="00EE3A76">
      <w:r w:rsidRPr="00F92F6B">
        <w:t>The main services and functions of the PDCP sublayer include:</w:t>
      </w:r>
    </w:p>
    <w:p w14:paraId="7FE0D320" w14:textId="77777777" w:rsidR="00DF39D6" w:rsidRPr="00F92F6B" w:rsidRDefault="00DF39D6" w:rsidP="00DF39D6">
      <w:pPr>
        <w:pStyle w:val="B1"/>
      </w:pPr>
      <w:r w:rsidRPr="00F92F6B">
        <w:t>-</w:t>
      </w:r>
      <w:r w:rsidRPr="00F92F6B">
        <w:tab/>
        <w:t>Transfer of data (user plane or control plane);</w:t>
      </w:r>
    </w:p>
    <w:p w14:paraId="6F1062CA" w14:textId="77777777" w:rsidR="00DF39D6" w:rsidRPr="00F92F6B" w:rsidRDefault="00DF39D6" w:rsidP="00DF39D6">
      <w:pPr>
        <w:pStyle w:val="B1"/>
      </w:pPr>
      <w:r w:rsidRPr="00F92F6B">
        <w:t>-</w:t>
      </w:r>
      <w:r w:rsidRPr="00F92F6B">
        <w:tab/>
        <w:t>Maintenance of PDCP SNs;</w:t>
      </w:r>
    </w:p>
    <w:p w14:paraId="62AADC70" w14:textId="77777777" w:rsidR="00DF39D6" w:rsidRPr="00F92F6B" w:rsidRDefault="00DF39D6" w:rsidP="00DF39D6">
      <w:pPr>
        <w:pStyle w:val="B1"/>
      </w:pPr>
      <w:r w:rsidRPr="00F92F6B">
        <w:t>-</w:t>
      </w:r>
      <w:r w:rsidRPr="00F92F6B">
        <w:tab/>
        <w:t>Header compression and decompression using the ROHC protocol;</w:t>
      </w:r>
    </w:p>
    <w:p w14:paraId="4FD794AC" w14:textId="77777777" w:rsidR="00A96591" w:rsidRPr="00F92F6B" w:rsidRDefault="00A96591" w:rsidP="00A96591">
      <w:pPr>
        <w:pStyle w:val="B1"/>
      </w:pPr>
      <w:r w:rsidRPr="00F92F6B">
        <w:t>-</w:t>
      </w:r>
      <w:r w:rsidRPr="00F92F6B">
        <w:tab/>
        <w:t>Header compression and decompression using EHC protocol;</w:t>
      </w:r>
    </w:p>
    <w:p w14:paraId="691E559B" w14:textId="77777777" w:rsidR="006902F5" w:rsidRPr="00F92F6B" w:rsidRDefault="006902F5" w:rsidP="006902F5">
      <w:pPr>
        <w:pStyle w:val="B1"/>
      </w:pPr>
      <w:r w:rsidRPr="00F92F6B">
        <w:t>-</w:t>
      </w:r>
      <w:r w:rsidRPr="00F92F6B">
        <w:tab/>
        <w:t>Compression and decompression of uplink PDCP SDUs: DEFLATE based UDC only;</w:t>
      </w:r>
    </w:p>
    <w:p w14:paraId="1C6F581D" w14:textId="77777777" w:rsidR="00DF39D6" w:rsidRPr="00F92F6B" w:rsidRDefault="00DF39D6" w:rsidP="00DF39D6">
      <w:pPr>
        <w:pStyle w:val="B1"/>
      </w:pPr>
      <w:r w:rsidRPr="00F92F6B">
        <w:t>-</w:t>
      </w:r>
      <w:r w:rsidRPr="00F92F6B">
        <w:tab/>
        <w:t>Ciphering and deciphering;</w:t>
      </w:r>
    </w:p>
    <w:p w14:paraId="76940AE7" w14:textId="77777777" w:rsidR="00DF39D6" w:rsidRPr="00F92F6B" w:rsidRDefault="00DF39D6" w:rsidP="00DF39D6">
      <w:pPr>
        <w:pStyle w:val="B1"/>
      </w:pPr>
      <w:r w:rsidRPr="00F92F6B">
        <w:t>-</w:t>
      </w:r>
      <w:r w:rsidRPr="00F92F6B">
        <w:tab/>
        <w:t>Integrity protection and integrity verification;</w:t>
      </w:r>
    </w:p>
    <w:p w14:paraId="28732CDE" w14:textId="77777777" w:rsidR="00DF39D6" w:rsidRPr="00F92F6B" w:rsidRDefault="00DF39D6" w:rsidP="00DF39D6">
      <w:pPr>
        <w:pStyle w:val="B1"/>
        <w:rPr>
          <w:lang w:eastAsia="ko-KR"/>
        </w:rPr>
      </w:pPr>
      <w:r w:rsidRPr="00F92F6B">
        <w:rPr>
          <w:lang w:eastAsia="ko-KR"/>
        </w:rPr>
        <w:t>-</w:t>
      </w:r>
      <w:r w:rsidRPr="00F92F6B">
        <w:rPr>
          <w:lang w:eastAsia="ko-KR"/>
        </w:rPr>
        <w:tab/>
        <w:t>Timer based SDU discard;</w:t>
      </w:r>
    </w:p>
    <w:p w14:paraId="658CF851" w14:textId="77777777" w:rsidR="00DF39D6" w:rsidRPr="00F92F6B" w:rsidRDefault="00DF39D6" w:rsidP="00DF39D6">
      <w:pPr>
        <w:pStyle w:val="B1"/>
        <w:rPr>
          <w:lang w:eastAsia="ko-KR"/>
        </w:rPr>
      </w:pPr>
      <w:r w:rsidRPr="00F92F6B">
        <w:rPr>
          <w:lang w:eastAsia="ko-KR"/>
        </w:rPr>
        <w:t>-</w:t>
      </w:r>
      <w:r w:rsidRPr="00F92F6B">
        <w:rPr>
          <w:lang w:eastAsia="ko-KR"/>
        </w:rPr>
        <w:tab/>
        <w:t>For split bearers, routing;</w:t>
      </w:r>
    </w:p>
    <w:p w14:paraId="6C1F3A0D" w14:textId="77777777" w:rsidR="00DF39D6" w:rsidRPr="00F92F6B" w:rsidRDefault="00DF39D6" w:rsidP="00DF39D6">
      <w:pPr>
        <w:pStyle w:val="B1"/>
        <w:rPr>
          <w:lang w:eastAsia="ko-KR"/>
        </w:rPr>
      </w:pPr>
      <w:r w:rsidRPr="00F92F6B">
        <w:rPr>
          <w:lang w:eastAsia="ko-KR"/>
        </w:rPr>
        <w:t>-</w:t>
      </w:r>
      <w:r w:rsidRPr="00F92F6B">
        <w:rPr>
          <w:lang w:eastAsia="ko-KR"/>
        </w:rPr>
        <w:tab/>
        <w:t>Duplication;</w:t>
      </w:r>
    </w:p>
    <w:p w14:paraId="050303E1" w14:textId="77777777" w:rsidR="00DF39D6" w:rsidRPr="00F92F6B" w:rsidRDefault="00DF39D6" w:rsidP="00DF39D6">
      <w:pPr>
        <w:pStyle w:val="B1"/>
      </w:pPr>
      <w:r w:rsidRPr="00F92F6B">
        <w:t>-</w:t>
      </w:r>
      <w:r w:rsidRPr="00F92F6B">
        <w:tab/>
        <w:t>Reordering and in-order delivery;</w:t>
      </w:r>
    </w:p>
    <w:p w14:paraId="5FB88BA7" w14:textId="77777777" w:rsidR="00DF39D6" w:rsidRPr="00F92F6B" w:rsidRDefault="00DF39D6" w:rsidP="00DF39D6">
      <w:pPr>
        <w:pStyle w:val="B1"/>
      </w:pPr>
      <w:r w:rsidRPr="00F92F6B">
        <w:t>-</w:t>
      </w:r>
      <w:r w:rsidRPr="00F92F6B">
        <w:tab/>
        <w:t>Out-of-order delivery;</w:t>
      </w:r>
    </w:p>
    <w:p w14:paraId="45D2795B" w14:textId="77777777" w:rsidR="00DF39D6" w:rsidRPr="00F92F6B" w:rsidRDefault="00DF39D6" w:rsidP="00DF39D6">
      <w:pPr>
        <w:pStyle w:val="B1"/>
      </w:pPr>
      <w:r w:rsidRPr="00F92F6B">
        <w:t>-</w:t>
      </w:r>
      <w:r w:rsidRPr="00F92F6B">
        <w:tab/>
        <w:t>Duplicate discarding.</w:t>
      </w:r>
    </w:p>
    <w:p w14:paraId="36868348" w14:textId="77777777" w:rsidR="008C2488" w:rsidRPr="00F92F6B" w:rsidRDefault="008C2488" w:rsidP="008C2488">
      <w:r w:rsidRPr="00F92F6B">
        <w:t>Since PDCP does not allow COUNT to wrap around in DL and UL, it is up to the network to prevent it from happening (e.g. by using a release and add of the corresponding radio bearer or a full configuration).</w:t>
      </w:r>
    </w:p>
    <w:p w14:paraId="61673839" w14:textId="77777777" w:rsidR="00EE3A76" w:rsidRPr="00F92F6B" w:rsidRDefault="00703C9B" w:rsidP="009A0512">
      <w:pPr>
        <w:pStyle w:val="Heading2"/>
      </w:pPr>
      <w:bookmarkStart w:id="708" w:name="_Toc20387943"/>
      <w:bookmarkStart w:id="709" w:name="_Toc29376022"/>
      <w:bookmarkStart w:id="710" w:name="_Toc37231907"/>
      <w:bookmarkStart w:id="711" w:name="_Toc46501962"/>
      <w:bookmarkStart w:id="712" w:name="_Toc51971310"/>
      <w:bookmarkStart w:id="713" w:name="_Toc52551293"/>
      <w:bookmarkStart w:id="714" w:name="_Toc219280788"/>
      <w:r w:rsidRPr="00F92F6B">
        <w:t>6</w:t>
      </w:r>
      <w:r w:rsidR="00EE3A76" w:rsidRPr="00F92F6B">
        <w:t>.5</w:t>
      </w:r>
      <w:r w:rsidR="00EE3A76" w:rsidRPr="00F92F6B">
        <w:tab/>
        <w:t>SDAP Sublayer</w:t>
      </w:r>
      <w:bookmarkEnd w:id="708"/>
      <w:bookmarkEnd w:id="709"/>
      <w:bookmarkEnd w:id="710"/>
      <w:bookmarkEnd w:id="711"/>
      <w:bookmarkEnd w:id="712"/>
      <w:bookmarkEnd w:id="713"/>
      <w:bookmarkEnd w:id="714"/>
    </w:p>
    <w:p w14:paraId="4FE4BF18" w14:textId="77777777" w:rsidR="009A6162" w:rsidRPr="00F92F6B" w:rsidRDefault="009A6162" w:rsidP="009A6162">
      <w:r w:rsidRPr="00F92F6B">
        <w:t xml:space="preserve">The main services and functions of </w:t>
      </w:r>
      <w:r w:rsidR="001C7DD1" w:rsidRPr="00F92F6B">
        <w:t>SDAP</w:t>
      </w:r>
      <w:r w:rsidRPr="00F92F6B">
        <w:t xml:space="preserve"> include:</w:t>
      </w:r>
    </w:p>
    <w:p w14:paraId="48BF3165" w14:textId="77777777" w:rsidR="00F22F8C" w:rsidRPr="00F92F6B" w:rsidRDefault="009A6162" w:rsidP="00F22F8C">
      <w:pPr>
        <w:pStyle w:val="B1"/>
      </w:pPr>
      <w:r w:rsidRPr="00F92F6B">
        <w:t>-</w:t>
      </w:r>
      <w:r w:rsidRPr="00F92F6B">
        <w:tab/>
        <w:t>Mapping between a QoS flow and a data radio bearer;</w:t>
      </w:r>
    </w:p>
    <w:p w14:paraId="1583D423" w14:textId="0461B370" w:rsidR="009A6162" w:rsidRPr="00F92F6B" w:rsidRDefault="00F22F8C" w:rsidP="00296CF8">
      <w:pPr>
        <w:pStyle w:val="NO"/>
      </w:pPr>
      <w:r w:rsidRPr="00F92F6B">
        <w:t>NOTE:</w:t>
      </w:r>
      <w:r w:rsidRPr="00F92F6B">
        <w:tab/>
        <w:t xml:space="preserve">When remapping an XR QoS flow carrying PDU sets (see </w:t>
      </w:r>
      <w:r w:rsidR="007F1F73" w:rsidRPr="00F92F6B">
        <w:t>clause</w:t>
      </w:r>
      <w:r w:rsidRPr="00F92F6B">
        <w:t xml:space="preserve"> 16.15) from one DRB to another (as ex</w:t>
      </w:r>
      <w:r w:rsidR="000213B0" w:rsidRPr="00F92F6B">
        <w:t>e</w:t>
      </w:r>
      <w:r w:rsidRPr="00F92F6B">
        <w:t>mplified in Annex A), all SDAP SDUs belonging to a PDU Set should be mapped to the same DRB.</w:t>
      </w:r>
    </w:p>
    <w:p w14:paraId="7D6E0313" w14:textId="77777777" w:rsidR="009A6162" w:rsidRPr="00F92F6B" w:rsidRDefault="009A6162" w:rsidP="009A6162">
      <w:pPr>
        <w:pStyle w:val="B1"/>
      </w:pPr>
      <w:r w:rsidRPr="00F92F6B">
        <w:t>-</w:t>
      </w:r>
      <w:r w:rsidRPr="00F92F6B">
        <w:tab/>
        <w:t xml:space="preserve">Marking QoS flow ID </w:t>
      </w:r>
      <w:r w:rsidR="009F46DA" w:rsidRPr="00F92F6B">
        <w:t xml:space="preserve">(QFI) </w:t>
      </w:r>
      <w:r w:rsidRPr="00F92F6B">
        <w:t>in both DL and UL packets.</w:t>
      </w:r>
    </w:p>
    <w:p w14:paraId="0078F13C" w14:textId="77777777" w:rsidR="009A6162" w:rsidRPr="00F92F6B" w:rsidRDefault="009A6162" w:rsidP="009A6162">
      <w:r w:rsidRPr="00F92F6B">
        <w:t>A single protocol entity of SDAP is configured for each individual PDU session.</w:t>
      </w:r>
    </w:p>
    <w:p w14:paraId="3ACB2BB1" w14:textId="77777777" w:rsidR="00EE3A76" w:rsidRPr="00F92F6B" w:rsidRDefault="00703C9B" w:rsidP="009A0512">
      <w:pPr>
        <w:pStyle w:val="Heading2"/>
      </w:pPr>
      <w:bookmarkStart w:id="715" w:name="_Toc20387944"/>
      <w:bookmarkStart w:id="716" w:name="_Toc29376023"/>
      <w:bookmarkStart w:id="717" w:name="_Toc37231908"/>
      <w:bookmarkStart w:id="718" w:name="_Toc46501963"/>
      <w:bookmarkStart w:id="719" w:name="_Toc51971311"/>
      <w:bookmarkStart w:id="720" w:name="_Toc52551294"/>
      <w:bookmarkStart w:id="721" w:name="_Toc219280789"/>
      <w:r w:rsidRPr="00F92F6B">
        <w:t>6</w:t>
      </w:r>
      <w:r w:rsidR="00EE3A76" w:rsidRPr="00F92F6B">
        <w:t>.6</w:t>
      </w:r>
      <w:r w:rsidR="00EE3A76" w:rsidRPr="00F92F6B">
        <w:tab/>
        <w:t>L2 Data Flow</w:t>
      </w:r>
      <w:bookmarkEnd w:id="715"/>
      <w:bookmarkEnd w:id="716"/>
      <w:bookmarkEnd w:id="717"/>
      <w:bookmarkEnd w:id="718"/>
      <w:bookmarkEnd w:id="719"/>
      <w:bookmarkEnd w:id="720"/>
      <w:bookmarkEnd w:id="721"/>
    </w:p>
    <w:p w14:paraId="1F57F52E" w14:textId="77777777" w:rsidR="00A977EE" w:rsidRPr="00F92F6B" w:rsidRDefault="00183240" w:rsidP="00183240">
      <w:r w:rsidRPr="00F92F6B">
        <w:t xml:space="preserve">An example of the Layer 2 Data Flow is depicted on </w:t>
      </w:r>
      <w:r w:rsidR="00A977EE" w:rsidRPr="00F92F6B">
        <w:t xml:space="preserve">Figure </w:t>
      </w:r>
      <w:r w:rsidR="00B82DFC" w:rsidRPr="00F92F6B">
        <w:t>6</w:t>
      </w:r>
      <w:r w:rsidR="00A977EE" w:rsidRPr="00F92F6B">
        <w:t>.6-1</w:t>
      </w:r>
      <w:r w:rsidRPr="00F92F6B">
        <w:t xml:space="preserve">, where a transport block is generated by MAC by concatenating two RLC PDUs from </w:t>
      </w:r>
      <w:proofErr w:type="spellStart"/>
      <w:r w:rsidRPr="00F92F6B">
        <w:t>RB</w:t>
      </w:r>
      <w:r w:rsidRPr="00F92F6B">
        <w:rPr>
          <w:i/>
          <w:vertAlign w:val="subscript"/>
        </w:rPr>
        <w:t>x</w:t>
      </w:r>
      <w:proofErr w:type="spellEnd"/>
      <w:r w:rsidRPr="00F92F6B">
        <w:t xml:space="preserve"> and one RLC PDU from </w:t>
      </w:r>
      <w:proofErr w:type="spellStart"/>
      <w:r w:rsidRPr="00F92F6B">
        <w:t>RB</w:t>
      </w:r>
      <w:r w:rsidRPr="00F92F6B">
        <w:rPr>
          <w:i/>
          <w:vertAlign w:val="subscript"/>
        </w:rPr>
        <w:t>y</w:t>
      </w:r>
      <w:proofErr w:type="spellEnd"/>
      <w:r w:rsidRPr="00F92F6B">
        <w:t xml:space="preserve">. The two RLC PDUs from </w:t>
      </w:r>
      <w:proofErr w:type="spellStart"/>
      <w:r w:rsidRPr="00F92F6B">
        <w:t>RB</w:t>
      </w:r>
      <w:r w:rsidRPr="00F92F6B">
        <w:rPr>
          <w:i/>
          <w:vertAlign w:val="subscript"/>
        </w:rPr>
        <w:t>x</w:t>
      </w:r>
      <w:proofErr w:type="spellEnd"/>
      <w:r w:rsidRPr="00F92F6B">
        <w:t xml:space="preserve"> each corresponds to one IP packet (</w:t>
      </w:r>
      <w:r w:rsidR="007317FC" w:rsidRPr="00F92F6B">
        <w:rPr>
          <w:i/>
        </w:rPr>
        <w:t>n</w:t>
      </w:r>
      <w:r w:rsidRPr="00F92F6B">
        <w:t xml:space="preserve"> and </w:t>
      </w:r>
      <w:r w:rsidRPr="00F92F6B">
        <w:rPr>
          <w:i/>
        </w:rPr>
        <w:t>n+1</w:t>
      </w:r>
      <w:r w:rsidRPr="00F92F6B">
        <w:t xml:space="preserve">) while the RLC PDU from </w:t>
      </w:r>
      <w:proofErr w:type="spellStart"/>
      <w:r w:rsidRPr="00F92F6B">
        <w:t>RB</w:t>
      </w:r>
      <w:r w:rsidRPr="00F92F6B">
        <w:rPr>
          <w:i/>
          <w:vertAlign w:val="subscript"/>
        </w:rPr>
        <w:t>y</w:t>
      </w:r>
      <w:proofErr w:type="spellEnd"/>
      <w:r w:rsidRPr="00F92F6B">
        <w:t xml:space="preserve"> is a segment of an IP packet (</w:t>
      </w:r>
      <w:r w:rsidRPr="00F92F6B">
        <w:rPr>
          <w:i/>
        </w:rPr>
        <w:t>m</w:t>
      </w:r>
      <w:r w:rsidRPr="00F92F6B">
        <w:t>).</w:t>
      </w:r>
    </w:p>
    <w:p w14:paraId="0C65966B" w14:textId="77777777" w:rsidR="006C7E10" w:rsidRPr="00F92F6B" w:rsidRDefault="00C60621" w:rsidP="006C7E10">
      <w:pPr>
        <w:pStyle w:val="NO"/>
      </w:pPr>
      <w:r w:rsidRPr="00F92F6B">
        <w:t>NOTE:</w:t>
      </w:r>
      <w:r w:rsidRPr="00F92F6B">
        <w:tab/>
        <w:t xml:space="preserve">H depicts the headers and </w:t>
      </w:r>
      <w:proofErr w:type="spellStart"/>
      <w:r w:rsidRPr="00F92F6B">
        <w:t>subheaders</w:t>
      </w:r>
      <w:proofErr w:type="spellEnd"/>
      <w:r w:rsidRPr="00F92F6B">
        <w:t>.</w:t>
      </w:r>
    </w:p>
    <w:p w14:paraId="30483CE5" w14:textId="77777777" w:rsidR="0080603A" w:rsidRPr="00F92F6B" w:rsidRDefault="006159B0" w:rsidP="00DC6FA8">
      <w:pPr>
        <w:pStyle w:val="TH"/>
      </w:pPr>
      <w:r w:rsidRPr="00F92F6B">
        <w:rPr>
          <w:noProof/>
        </w:rPr>
        <w:object w:dxaOrig="10421" w:dyaOrig="4364" w14:anchorId="702CFB0E">
          <v:shape id="_x0000_i1054" type="#_x0000_t75" style="width:482.5pt;height:201.85pt" o:ole="">
            <v:imagedata r:id="rId73" o:title=""/>
          </v:shape>
          <o:OLEObject Type="Embed" ProgID="Visio.Drawing.11" ShapeID="_x0000_i1054" DrawAspect="Content" ObjectID="_1829898645" r:id="rId74"/>
        </w:object>
      </w:r>
    </w:p>
    <w:p w14:paraId="5E54F59B" w14:textId="77777777" w:rsidR="0080603A" w:rsidRPr="00F92F6B" w:rsidRDefault="00703C9B" w:rsidP="004A573D">
      <w:pPr>
        <w:pStyle w:val="TF"/>
      </w:pPr>
      <w:r w:rsidRPr="00F92F6B">
        <w:t>Figure 6</w:t>
      </w:r>
      <w:r w:rsidR="00DC6FA8" w:rsidRPr="00F92F6B">
        <w:t>.6-1: Data Flow Example</w:t>
      </w:r>
    </w:p>
    <w:p w14:paraId="7C5F2208" w14:textId="77777777" w:rsidR="006A7ED4" w:rsidRPr="00F92F6B" w:rsidRDefault="006A7ED4" w:rsidP="009A0512">
      <w:pPr>
        <w:pStyle w:val="Heading2"/>
        <w:rPr>
          <w:kern w:val="2"/>
        </w:rPr>
      </w:pPr>
      <w:bookmarkStart w:id="722" w:name="_Toc20387945"/>
      <w:bookmarkStart w:id="723" w:name="_Toc29376024"/>
      <w:bookmarkStart w:id="724" w:name="_Toc37231909"/>
      <w:bookmarkStart w:id="725" w:name="_Toc46501964"/>
      <w:bookmarkStart w:id="726" w:name="_Toc51971312"/>
      <w:bookmarkStart w:id="727" w:name="_Toc52551295"/>
      <w:bookmarkStart w:id="728" w:name="_Toc219280790"/>
      <w:r w:rsidRPr="00F92F6B">
        <w:rPr>
          <w:kern w:val="2"/>
        </w:rPr>
        <w:t>6.7</w:t>
      </w:r>
      <w:r w:rsidRPr="00F92F6B">
        <w:rPr>
          <w:kern w:val="2"/>
        </w:rPr>
        <w:tab/>
        <w:t>Carrier Aggregation</w:t>
      </w:r>
      <w:bookmarkEnd w:id="722"/>
      <w:bookmarkEnd w:id="723"/>
      <w:bookmarkEnd w:id="724"/>
      <w:bookmarkEnd w:id="725"/>
      <w:bookmarkEnd w:id="726"/>
      <w:bookmarkEnd w:id="727"/>
      <w:bookmarkEnd w:id="728"/>
    </w:p>
    <w:p w14:paraId="68A98E3B" w14:textId="77777777" w:rsidR="00E95D6E" w:rsidRPr="00F92F6B" w:rsidRDefault="00E95D6E" w:rsidP="00E95D6E">
      <w:r w:rsidRPr="00F92F6B">
        <w:t>In case of CA, the multi-carrier nature of the physical layer is only exposed to the MAC layer for which one HARQ entity is required per serving cell as depicted on Figures 6.7-1 and 6.7-2 below:</w:t>
      </w:r>
    </w:p>
    <w:p w14:paraId="4BC25B0E" w14:textId="77777777" w:rsidR="00E95D6E" w:rsidRPr="00F92F6B" w:rsidRDefault="00E95D6E" w:rsidP="00E95D6E">
      <w:pPr>
        <w:pStyle w:val="B1"/>
      </w:pPr>
      <w:r w:rsidRPr="00F92F6B">
        <w:t>-</w:t>
      </w:r>
      <w:r w:rsidRPr="00F92F6B">
        <w:tab/>
        <w:t xml:space="preserve">In both uplink and downlink, there is one independent hybrid-ARQ entity per serving cell and one transport block is generated per </w:t>
      </w:r>
      <w:r w:rsidR="00EF50FD" w:rsidRPr="00F92F6B">
        <w:t xml:space="preserve">assignment/grant </w:t>
      </w:r>
      <w:r w:rsidRPr="00F92F6B">
        <w:t>per serving cell in the absence of spatial multiplexing. Each transport block and its potential HARQ retransmissions are mapped to a single serving cell.</w:t>
      </w:r>
    </w:p>
    <w:p w14:paraId="7A2BF7F5" w14:textId="77777777" w:rsidR="00E95D6E" w:rsidRPr="00F92F6B" w:rsidRDefault="006159B0" w:rsidP="00E95D6E">
      <w:pPr>
        <w:pStyle w:val="TH"/>
      </w:pPr>
      <w:r w:rsidRPr="00F92F6B">
        <w:rPr>
          <w:noProof/>
        </w:rPr>
        <w:object w:dxaOrig="7380" w:dyaOrig="6743" w14:anchorId="08A82B4B">
          <v:shape id="_x0000_i1055" type="#_x0000_t75" style="width:369pt;height:337.5pt" o:ole="">
            <v:imagedata r:id="rId75" o:title=""/>
          </v:shape>
          <o:OLEObject Type="Embed" ProgID="Visio.Drawing.11" ShapeID="_x0000_i1055" DrawAspect="Content" ObjectID="_1829898646" r:id="rId76"/>
        </w:object>
      </w:r>
    </w:p>
    <w:p w14:paraId="03D463F9" w14:textId="77777777" w:rsidR="00E95D6E" w:rsidRPr="00F92F6B" w:rsidRDefault="00E95D6E" w:rsidP="004A573D">
      <w:pPr>
        <w:pStyle w:val="TF"/>
      </w:pPr>
      <w:r w:rsidRPr="00F92F6B">
        <w:t>Figure 6.7-1: Layer 2 Structure for DL with CA configured</w:t>
      </w:r>
    </w:p>
    <w:p w14:paraId="060C0594" w14:textId="77777777" w:rsidR="00E95D6E" w:rsidRPr="00F92F6B" w:rsidRDefault="006159B0" w:rsidP="00E95D6E">
      <w:pPr>
        <w:pStyle w:val="TH"/>
      </w:pPr>
      <w:r w:rsidRPr="00F92F6B">
        <w:rPr>
          <w:noProof/>
        </w:rPr>
        <w:object w:dxaOrig="5395" w:dyaOrig="6743" w14:anchorId="3691A29B">
          <v:shape id="_x0000_i1056" type="#_x0000_t75" style="width:270pt;height:337.5pt" o:ole="">
            <v:imagedata r:id="rId77" o:title=""/>
          </v:shape>
          <o:OLEObject Type="Embed" ProgID="Visio.Drawing.11" ShapeID="_x0000_i1056" DrawAspect="Content" ObjectID="_1829898647" r:id="rId78"/>
        </w:object>
      </w:r>
    </w:p>
    <w:p w14:paraId="163EA222" w14:textId="77777777" w:rsidR="00E95D6E" w:rsidRPr="00F92F6B" w:rsidRDefault="00E95D6E" w:rsidP="00317C4F">
      <w:pPr>
        <w:pStyle w:val="TF"/>
      </w:pPr>
      <w:r w:rsidRPr="00F92F6B">
        <w:t>Figure 6.</w:t>
      </w:r>
      <w:r w:rsidR="009E1120" w:rsidRPr="00F92F6B">
        <w:t>7-2</w:t>
      </w:r>
      <w:r w:rsidRPr="00F92F6B">
        <w:t>: Layer 2 Structure for UL with CA configured</w:t>
      </w:r>
    </w:p>
    <w:p w14:paraId="7BDEC1FF" w14:textId="77777777" w:rsidR="00132383" w:rsidRPr="00F92F6B" w:rsidRDefault="00132383" w:rsidP="009A0512">
      <w:pPr>
        <w:pStyle w:val="Heading2"/>
      </w:pPr>
      <w:bookmarkStart w:id="729" w:name="_Toc20387946"/>
      <w:bookmarkStart w:id="730" w:name="_Toc29376025"/>
      <w:bookmarkStart w:id="731" w:name="_Toc37231910"/>
      <w:bookmarkStart w:id="732" w:name="_Toc46501965"/>
      <w:bookmarkStart w:id="733" w:name="_Toc51971313"/>
      <w:bookmarkStart w:id="734" w:name="_Toc52551296"/>
      <w:bookmarkStart w:id="735" w:name="_Toc219280791"/>
      <w:r w:rsidRPr="00F92F6B">
        <w:t>6</w:t>
      </w:r>
      <w:r w:rsidR="006A7ED4" w:rsidRPr="00F92F6B">
        <w:t>.8</w:t>
      </w:r>
      <w:r w:rsidR="00E95D6E" w:rsidRPr="00F92F6B">
        <w:tab/>
      </w:r>
      <w:r w:rsidRPr="00F92F6B">
        <w:t>Dual Connectivity</w:t>
      </w:r>
      <w:bookmarkEnd w:id="729"/>
      <w:bookmarkEnd w:id="730"/>
      <w:bookmarkEnd w:id="731"/>
      <w:bookmarkEnd w:id="732"/>
      <w:bookmarkEnd w:id="733"/>
      <w:bookmarkEnd w:id="734"/>
      <w:bookmarkEnd w:id="735"/>
    </w:p>
    <w:p w14:paraId="2BC55710" w14:textId="77777777" w:rsidR="00AD5B8F" w:rsidRPr="00F92F6B" w:rsidRDefault="000F4ED2" w:rsidP="00206835">
      <w:r w:rsidRPr="00F92F6B">
        <w:t>When the UE is configured with SCG</w:t>
      </w:r>
      <w:r w:rsidR="00132383" w:rsidRPr="00F92F6B">
        <w:t xml:space="preserve">, the UE is configured with two MAC entities: one MAC entity for the MCG and one MAC entity for the SCG. </w:t>
      </w:r>
      <w:r w:rsidR="00AD5B8F" w:rsidRPr="00F92F6B">
        <w:t>Further details of DC operation can be found in TS 37.340 [</w:t>
      </w:r>
      <w:r w:rsidRPr="00F92F6B">
        <w:t>21</w:t>
      </w:r>
      <w:r w:rsidR="00AD5B8F" w:rsidRPr="00F92F6B">
        <w:t>].</w:t>
      </w:r>
    </w:p>
    <w:p w14:paraId="4CA9CB5E" w14:textId="77777777" w:rsidR="00810707" w:rsidRPr="00F92F6B" w:rsidRDefault="00810707" w:rsidP="00810707">
      <w:pPr>
        <w:pStyle w:val="Heading2"/>
      </w:pPr>
      <w:bookmarkStart w:id="736" w:name="_Toc20387947"/>
      <w:bookmarkStart w:id="737" w:name="_Toc29376026"/>
      <w:bookmarkStart w:id="738" w:name="_Toc37231911"/>
      <w:bookmarkStart w:id="739" w:name="_Toc46501966"/>
      <w:bookmarkStart w:id="740" w:name="_Toc51971314"/>
      <w:bookmarkStart w:id="741" w:name="_Toc52551297"/>
      <w:bookmarkStart w:id="742" w:name="_Toc219280792"/>
      <w:r w:rsidRPr="00F92F6B">
        <w:t>6.9</w:t>
      </w:r>
      <w:r w:rsidRPr="00F92F6B">
        <w:tab/>
        <w:t>Supplementary Uplink</w:t>
      </w:r>
      <w:bookmarkEnd w:id="736"/>
      <w:bookmarkEnd w:id="737"/>
      <w:bookmarkEnd w:id="738"/>
      <w:bookmarkEnd w:id="739"/>
      <w:bookmarkEnd w:id="740"/>
      <w:bookmarkEnd w:id="741"/>
      <w:bookmarkEnd w:id="742"/>
    </w:p>
    <w:p w14:paraId="28EBA4B9" w14:textId="77777777" w:rsidR="00D0567A" w:rsidRPr="00F92F6B" w:rsidRDefault="005648FE" w:rsidP="00FA5A85">
      <w:r w:rsidRPr="00F92F6B">
        <w:t xml:space="preserve">In case of </w:t>
      </w:r>
      <w:r w:rsidR="00A90443" w:rsidRPr="00F92F6B">
        <w:t>Supplementary Uplink (</w:t>
      </w:r>
      <w:r w:rsidRPr="00F92F6B">
        <w:t>SUL</w:t>
      </w:r>
      <w:r w:rsidR="000C3BB2" w:rsidRPr="00F92F6B">
        <w:t>, see TS 38.101</w:t>
      </w:r>
      <w:r w:rsidR="00117743" w:rsidRPr="00F92F6B">
        <w:t>-1</w:t>
      </w:r>
      <w:r w:rsidR="000C3BB2" w:rsidRPr="00F92F6B">
        <w:t xml:space="preserve"> [18]</w:t>
      </w:r>
      <w:r w:rsidR="00A90443" w:rsidRPr="00F92F6B">
        <w:t>)</w:t>
      </w:r>
      <w:r w:rsidRPr="00F92F6B">
        <w:t>, the UE is configured with 2 ULs for one DL of the same cell</w:t>
      </w:r>
      <w:r w:rsidR="00D0567A" w:rsidRPr="00F92F6B">
        <w:t xml:space="preserve">, and uplink transmissions on those two ULs are </w:t>
      </w:r>
      <w:r w:rsidR="002802E9" w:rsidRPr="00F92F6B">
        <w:t>controlled by the network to avoid overlapping PUSCH</w:t>
      </w:r>
      <w:r w:rsidR="000F4ED2" w:rsidRPr="00F92F6B">
        <w:t>/PUCCH</w:t>
      </w:r>
      <w:r w:rsidR="002802E9" w:rsidRPr="00F92F6B">
        <w:t xml:space="preserve"> transmissions in time.</w:t>
      </w:r>
      <w:r w:rsidR="00FF6E45" w:rsidRPr="00F92F6B">
        <w:t xml:space="preserve"> </w:t>
      </w:r>
      <w:r w:rsidR="000F4ED2" w:rsidRPr="00F92F6B">
        <w:t xml:space="preserve">Overlapping transmissions on PUSCH are avoided through scheduling while overlapping transmissions on PUCCH are avoided through configuration (PUCCH can only be configured for only one of the 2 ULs of the cell). </w:t>
      </w:r>
      <w:r w:rsidR="00FF6E45" w:rsidRPr="00F92F6B">
        <w:t>In addition, initial access is supported in each of the uplink (see clause 9.2.6).</w:t>
      </w:r>
      <w:r w:rsidR="005513CC" w:rsidRPr="00F92F6B">
        <w:t xml:space="preserve"> An example of SUL is given in Annex B.</w:t>
      </w:r>
    </w:p>
    <w:p w14:paraId="731B234C" w14:textId="77777777" w:rsidR="0077187B" w:rsidRPr="00F92F6B" w:rsidRDefault="0077187B" w:rsidP="0065306B">
      <w:pPr>
        <w:pStyle w:val="Heading2"/>
      </w:pPr>
      <w:bookmarkStart w:id="743" w:name="_Toc20387948"/>
      <w:bookmarkStart w:id="744" w:name="_Toc29376027"/>
      <w:bookmarkStart w:id="745" w:name="_Toc37231912"/>
      <w:bookmarkStart w:id="746" w:name="_Toc46501967"/>
      <w:bookmarkStart w:id="747" w:name="_Toc51971315"/>
      <w:bookmarkStart w:id="748" w:name="_Toc52551298"/>
      <w:bookmarkStart w:id="749" w:name="_Toc219280793"/>
      <w:r w:rsidRPr="00F92F6B">
        <w:t>6.10</w:t>
      </w:r>
      <w:r w:rsidRPr="00F92F6B">
        <w:tab/>
        <w:t>Bandwidth Adaptation</w:t>
      </w:r>
      <w:bookmarkEnd w:id="743"/>
      <w:bookmarkEnd w:id="744"/>
      <w:bookmarkEnd w:id="745"/>
      <w:bookmarkEnd w:id="746"/>
      <w:bookmarkEnd w:id="747"/>
      <w:bookmarkEnd w:id="748"/>
      <w:bookmarkEnd w:id="749"/>
    </w:p>
    <w:p w14:paraId="73260F7F" w14:textId="77777777" w:rsidR="0077187B" w:rsidRPr="00F92F6B" w:rsidRDefault="0077187B" w:rsidP="0077187B">
      <w:r w:rsidRPr="00F92F6B">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F92F6B">
        <w:t>WPs is currently the active one.</w:t>
      </w:r>
    </w:p>
    <w:p w14:paraId="162D62C4" w14:textId="77777777" w:rsidR="0077187B" w:rsidRPr="00F92F6B" w:rsidRDefault="0077187B" w:rsidP="0077187B">
      <w:r w:rsidRPr="00F92F6B">
        <w:t>Figure 6.10-1 below describes a scenario where 3 different BWPs are configured:</w:t>
      </w:r>
    </w:p>
    <w:p w14:paraId="6632B4C5" w14:textId="77777777" w:rsidR="0077187B" w:rsidRPr="00F92F6B" w:rsidRDefault="0077187B" w:rsidP="0065306B">
      <w:pPr>
        <w:pStyle w:val="B1"/>
      </w:pPr>
      <w:r w:rsidRPr="00F92F6B">
        <w:t>-</w:t>
      </w:r>
      <w:r w:rsidRPr="00F92F6B">
        <w:tab/>
        <w:t>BWP</w:t>
      </w:r>
      <w:r w:rsidRPr="00F92F6B">
        <w:rPr>
          <w:vertAlign w:val="subscript"/>
        </w:rPr>
        <w:t>1</w:t>
      </w:r>
      <w:r w:rsidR="007B5F5C" w:rsidRPr="00F92F6B">
        <w:t xml:space="preserve"> with a width of 4</w:t>
      </w:r>
      <w:r w:rsidRPr="00F92F6B">
        <w:t>0 MHz and subcarrier spacing of 15 kHz;</w:t>
      </w:r>
    </w:p>
    <w:p w14:paraId="424DD2EA" w14:textId="77777777" w:rsidR="0077187B" w:rsidRPr="00F92F6B" w:rsidRDefault="0077187B" w:rsidP="0077187B">
      <w:pPr>
        <w:pStyle w:val="B1"/>
      </w:pPr>
      <w:r w:rsidRPr="00F92F6B">
        <w:t>-</w:t>
      </w:r>
      <w:r w:rsidRPr="00F92F6B">
        <w:tab/>
        <w:t>BWP</w:t>
      </w:r>
      <w:r w:rsidRPr="00F92F6B">
        <w:rPr>
          <w:vertAlign w:val="subscript"/>
        </w:rPr>
        <w:t>2</w:t>
      </w:r>
      <w:r w:rsidRPr="00F92F6B">
        <w:t xml:space="preserve"> with a width of </w:t>
      </w:r>
      <w:r w:rsidR="007B5F5C" w:rsidRPr="00F92F6B">
        <w:t>10</w:t>
      </w:r>
      <w:r w:rsidRPr="00F92F6B">
        <w:t xml:space="preserve"> MHz and subcarrier spacing of </w:t>
      </w:r>
      <w:r w:rsidR="0079389B" w:rsidRPr="00F92F6B">
        <w:t>15</w:t>
      </w:r>
      <w:r w:rsidRPr="00F92F6B">
        <w:t xml:space="preserve"> kHz;</w:t>
      </w:r>
    </w:p>
    <w:p w14:paraId="3EA143AF" w14:textId="77777777" w:rsidR="0077187B" w:rsidRPr="00F92F6B" w:rsidRDefault="0077187B" w:rsidP="0065306B">
      <w:pPr>
        <w:pStyle w:val="B1"/>
      </w:pPr>
      <w:r w:rsidRPr="00F92F6B">
        <w:t>-</w:t>
      </w:r>
      <w:r w:rsidRPr="00F92F6B">
        <w:tab/>
        <w:t>BWP</w:t>
      </w:r>
      <w:r w:rsidRPr="00F92F6B">
        <w:rPr>
          <w:vertAlign w:val="subscript"/>
        </w:rPr>
        <w:t>3</w:t>
      </w:r>
      <w:r w:rsidRPr="00F92F6B">
        <w:t xml:space="preserve"> with a width of </w:t>
      </w:r>
      <w:r w:rsidR="007B5F5C" w:rsidRPr="00F92F6B">
        <w:t>20 MHz and subcarrier spacing of 6</w:t>
      </w:r>
      <w:r w:rsidRPr="00F92F6B">
        <w:t>0 kHz.</w:t>
      </w:r>
    </w:p>
    <w:p w14:paraId="4BAE60E6" w14:textId="77777777" w:rsidR="0077187B" w:rsidRPr="00F92F6B" w:rsidRDefault="00DF39D6" w:rsidP="0065306B">
      <w:pPr>
        <w:pStyle w:val="TH"/>
      </w:pPr>
      <w:r w:rsidRPr="00F92F6B">
        <w:rPr>
          <w:noProof/>
        </w:rPr>
        <w:object w:dxaOrig="6720" w:dyaOrig="4695" w14:anchorId="0C17DD4B">
          <v:shape id="_x0000_i1057" type="#_x0000_t75" style="width:334.65pt;height:234.75pt" o:ole="">
            <v:imagedata r:id="rId79" o:title=""/>
          </v:shape>
          <o:OLEObject Type="Embed" ProgID="Visio.Drawing.11" ShapeID="_x0000_i1057" DrawAspect="Content" ObjectID="_1829898648" r:id="rId80"/>
        </w:object>
      </w:r>
    </w:p>
    <w:p w14:paraId="7BC8269A" w14:textId="77777777" w:rsidR="00B15361" w:rsidRPr="00F92F6B" w:rsidRDefault="0077187B" w:rsidP="00014F30">
      <w:pPr>
        <w:pStyle w:val="TF"/>
      </w:pPr>
      <w:r w:rsidRPr="00F92F6B">
        <w:t>Figure 6.10-1: BA Example</w:t>
      </w:r>
    </w:p>
    <w:p w14:paraId="487DD3FC" w14:textId="77777777" w:rsidR="003B0F0F" w:rsidRPr="00F92F6B" w:rsidRDefault="003B0F0F" w:rsidP="003B0F0F">
      <w:pPr>
        <w:pStyle w:val="Heading2"/>
      </w:pPr>
      <w:bookmarkStart w:id="750" w:name="_Toc37231913"/>
      <w:bookmarkStart w:id="751" w:name="_Toc46501968"/>
      <w:bookmarkStart w:id="752" w:name="_Toc51971316"/>
      <w:bookmarkStart w:id="753" w:name="_Toc52551299"/>
      <w:bookmarkStart w:id="754" w:name="_Toc219280794"/>
      <w:bookmarkStart w:id="755" w:name="_Toc20387949"/>
      <w:bookmarkStart w:id="756" w:name="_Toc29376028"/>
      <w:r w:rsidRPr="00F92F6B">
        <w:t>6.11</w:t>
      </w:r>
      <w:r w:rsidRPr="00F92F6B">
        <w:tab/>
        <w:t>Backhaul Adaptation Protocol Sublayer</w:t>
      </w:r>
      <w:bookmarkEnd w:id="750"/>
      <w:bookmarkEnd w:id="751"/>
      <w:bookmarkEnd w:id="752"/>
      <w:bookmarkEnd w:id="753"/>
      <w:bookmarkEnd w:id="754"/>
    </w:p>
    <w:p w14:paraId="1E3A5612" w14:textId="77777777" w:rsidR="003B0F0F" w:rsidRPr="00F92F6B" w:rsidRDefault="003B0F0F" w:rsidP="00692033">
      <w:pPr>
        <w:pStyle w:val="Heading3"/>
      </w:pPr>
      <w:bookmarkStart w:id="757" w:name="_Toc37231914"/>
      <w:bookmarkStart w:id="758" w:name="_Toc46501969"/>
      <w:bookmarkStart w:id="759" w:name="_Toc51971317"/>
      <w:bookmarkStart w:id="760" w:name="_Toc52551300"/>
      <w:bookmarkStart w:id="761" w:name="_Toc219280795"/>
      <w:r w:rsidRPr="00F92F6B">
        <w:t>6.11.1</w:t>
      </w:r>
      <w:r w:rsidRPr="00F92F6B">
        <w:tab/>
        <w:t>Services and Functions</w:t>
      </w:r>
      <w:bookmarkEnd w:id="757"/>
      <w:bookmarkEnd w:id="758"/>
      <w:bookmarkEnd w:id="759"/>
      <w:bookmarkEnd w:id="760"/>
      <w:bookmarkEnd w:id="761"/>
    </w:p>
    <w:p w14:paraId="3F04BD1E" w14:textId="77777777" w:rsidR="003B0F0F" w:rsidRPr="00F92F6B" w:rsidRDefault="003B0F0F" w:rsidP="003B0F0F">
      <w:pPr>
        <w:rPr>
          <w:lang w:eastAsia="x-none"/>
        </w:rPr>
      </w:pPr>
      <w:r w:rsidRPr="00F92F6B">
        <w:rPr>
          <w:lang w:eastAsia="x-none"/>
        </w:rPr>
        <w:t>The main service and functions of the BAP sublayer include:</w:t>
      </w:r>
    </w:p>
    <w:p w14:paraId="33D7F3CD" w14:textId="77777777" w:rsidR="003B0F0F" w:rsidRPr="00F92F6B" w:rsidRDefault="003B0F0F" w:rsidP="003B0F0F">
      <w:pPr>
        <w:pStyle w:val="B1"/>
      </w:pPr>
      <w:r w:rsidRPr="00F92F6B">
        <w:t>-</w:t>
      </w:r>
      <w:r w:rsidRPr="00F92F6B">
        <w:tab/>
        <w:t>Transfer of data;</w:t>
      </w:r>
    </w:p>
    <w:p w14:paraId="7EB0D962" w14:textId="77777777" w:rsidR="003B0F0F" w:rsidRPr="00F92F6B" w:rsidRDefault="003B0F0F" w:rsidP="003B0F0F">
      <w:pPr>
        <w:pStyle w:val="B1"/>
        <w:rPr>
          <w:lang w:eastAsia="ko-KR"/>
        </w:rPr>
      </w:pPr>
      <w:r w:rsidRPr="00F92F6B">
        <w:rPr>
          <w:lang w:eastAsia="ko-KR"/>
        </w:rPr>
        <w:t>-</w:t>
      </w:r>
      <w:r w:rsidRPr="00F92F6B">
        <w:rPr>
          <w:lang w:eastAsia="ko-KR"/>
        </w:rPr>
        <w:tab/>
        <w:t>Routing of packets to next hop;</w:t>
      </w:r>
    </w:p>
    <w:p w14:paraId="6190839A" w14:textId="77777777" w:rsidR="003B0F0F" w:rsidRPr="00F92F6B" w:rsidRDefault="003B0F0F" w:rsidP="003B0F0F">
      <w:pPr>
        <w:pStyle w:val="B1"/>
        <w:rPr>
          <w:lang w:eastAsia="ko-KR"/>
        </w:rPr>
      </w:pPr>
      <w:r w:rsidRPr="00F92F6B">
        <w:rPr>
          <w:lang w:eastAsia="ko-KR"/>
        </w:rPr>
        <w:t>-</w:t>
      </w:r>
      <w:r w:rsidRPr="00F92F6B">
        <w:rPr>
          <w:lang w:eastAsia="ko-KR"/>
        </w:rPr>
        <w:tab/>
        <w:t xml:space="preserve">Determination of BAP destination and </w:t>
      </w:r>
      <w:r w:rsidR="00111D31" w:rsidRPr="00F92F6B">
        <w:rPr>
          <w:lang w:eastAsia="ko-KR"/>
        </w:rPr>
        <w:t xml:space="preserve">BAP </w:t>
      </w:r>
      <w:r w:rsidRPr="00F92F6B">
        <w:rPr>
          <w:lang w:eastAsia="ko-KR"/>
        </w:rPr>
        <w:t>path for packets from upper layers;</w:t>
      </w:r>
    </w:p>
    <w:p w14:paraId="0015A6A8" w14:textId="77777777" w:rsidR="003B0F0F" w:rsidRPr="00F92F6B" w:rsidRDefault="003B0F0F" w:rsidP="003B0F0F">
      <w:pPr>
        <w:pStyle w:val="B1"/>
        <w:rPr>
          <w:lang w:eastAsia="ko-KR"/>
        </w:rPr>
      </w:pPr>
      <w:r w:rsidRPr="00F92F6B">
        <w:rPr>
          <w:lang w:eastAsia="ko-KR"/>
        </w:rPr>
        <w:t>-</w:t>
      </w:r>
      <w:r w:rsidRPr="00F92F6B">
        <w:rPr>
          <w:lang w:eastAsia="ko-KR"/>
        </w:rPr>
        <w:tab/>
        <w:t xml:space="preserve">Determination of egress </w:t>
      </w:r>
      <w:r w:rsidR="00111D31" w:rsidRPr="00F92F6B">
        <w:rPr>
          <w:lang w:eastAsia="ko-KR"/>
        </w:rPr>
        <w:t xml:space="preserve">BH </w:t>
      </w:r>
      <w:r w:rsidRPr="00F92F6B">
        <w:rPr>
          <w:lang w:eastAsia="ko-KR"/>
        </w:rPr>
        <w:t>RLC channels for packets routed to next hop;</w:t>
      </w:r>
    </w:p>
    <w:p w14:paraId="59A72A3C" w14:textId="77777777" w:rsidR="003B0F0F" w:rsidRPr="00F92F6B" w:rsidRDefault="003B0F0F" w:rsidP="003B0F0F">
      <w:pPr>
        <w:pStyle w:val="B1"/>
        <w:rPr>
          <w:lang w:eastAsia="ko-KR"/>
        </w:rPr>
      </w:pPr>
      <w:r w:rsidRPr="00F92F6B">
        <w:rPr>
          <w:lang w:eastAsia="ko-KR"/>
        </w:rPr>
        <w:t>-</w:t>
      </w:r>
      <w:r w:rsidRPr="00F92F6B">
        <w:rPr>
          <w:lang w:eastAsia="ko-KR"/>
        </w:rPr>
        <w:tab/>
        <w:t>Differentiating traffic to be delivered to upper layers from traffic to be delivered to egress link;</w:t>
      </w:r>
    </w:p>
    <w:p w14:paraId="7D0C2A45" w14:textId="42FBAC1C" w:rsidR="003B0F0F" w:rsidRPr="00F92F6B" w:rsidRDefault="003B0F0F" w:rsidP="003B0F0F">
      <w:pPr>
        <w:pStyle w:val="B1"/>
      </w:pPr>
      <w:r w:rsidRPr="00F92F6B">
        <w:t>-</w:t>
      </w:r>
      <w:r w:rsidRPr="00F92F6B">
        <w:tab/>
        <w:t xml:space="preserve">Flow control feedback </w:t>
      </w:r>
      <w:r w:rsidR="00184582" w:rsidRPr="00F92F6B">
        <w:rPr>
          <w:rFonts w:eastAsia="DengXian"/>
        </w:rPr>
        <w:t>and polling</w:t>
      </w:r>
      <w:r w:rsidR="00184582" w:rsidRPr="00F92F6B">
        <w:t xml:space="preserve"> </w:t>
      </w:r>
      <w:r w:rsidRPr="00F92F6B">
        <w:t>signalling;</w:t>
      </w:r>
    </w:p>
    <w:p w14:paraId="56BE84D0" w14:textId="1F3B6B34" w:rsidR="003B0F0F" w:rsidRPr="00F92F6B" w:rsidRDefault="003B0F0F" w:rsidP="003B0F0F">
      <w:pPr>
        <w:pStyle w:val="B1"/>
      </w:pPr>
      <w:r w:rsidRPr="00F92F6B">
        <w:t>-</w:t>
      </w:r>
      <w:r w:rsidRPr="00F92F6B">
        <w:tab/>
      </w:r>
      <w:r w:rsidR="002B0EC7" w:rsidRPr="00F92F6B">
        <w:t xml:space="preserve">BH RLF detection indication, BH RLF recovery indication, and </w:t>
      </w:r>
      <w:r w:rsidRPr="00F92F6B">
        <w:t xml:space="preserve">BH RLF </w:t>
      </w:r>
      <w:r w:rsidR="00111D31" w:rsidRPr="00F92F6B">
        <w:t>indication</w:t>
      </w:r>
      <w:r w:rsidR="00274666" w:rsidRPr="00F92F6B">
        <w:t>;</w:t>
      </w:r>
    </w:p>
    <w:p w14:paraId="40913D21" w14:textId="1E4EFB91" w:rsidR="00274666" w:rsidRPr="00F92F6B" w:rsidRDefault="00274666" w:rsidP="003B0F0F">
      <w:pPr>
        <w:pStyle w:val="B1"/>
      </w:pPr>
      <w:r w:rsidRPr="00F92F6B">
        <w:t>-</w:t>
      </w:r>
      <w:r w:rsidRPr="00F92F6B">
        <w:tab/>
        <w:t>BAP header rewriting.</w:t>
      </w:r>
    </w:p>
    <w:p w14:paraId="65FA0131" w14:textId="77777777" w:rsidR="003B0F0F" w:rsidRPr="00F92F6B" w:rsidRDefault="003B0F0F" w:rsidP="003B0F0F">
      <w:pPr>
        <w:pStyle w:val="Heading3"/>
      </w:pPr>
      <w:bookmarkStart w:id="762" w:name="_Toc37231915"/>
      <w:bookmarkStart w:id="763" w:name="_Toc46501970"/>
      <w:bookmarkStart w:id="764" w:name="_Toc51971318"/>
      <w:bookmarkStart w:id="765" w:name="_Toc52551301"/>
      <w:bookmarkStart w:id="766" w:name="_Toc219280796"/>
      <w:r w:rsidRPr="00F92F6B">
        <w:t>6.11.2</w:t>
      </w:r>
      <w:r w:rsidRPr="00F92F6B">
        <w:tab/>
        <w:t>Traffic Mapping from Upper Layers to Layer-2</w:t>
      </w:r>
      <w:bookmarkEnd w:id="762"/>
      <w:bookmarkEnd w:id="763"/>
      <w:bookmarkEnd w:id="764"/>
      <w:bookmarkEnd w:id="765"/>
      <w:bookmarkEnd w:id="766"/>
    </w:p>
    <w:p w14:paraId="430CA8A4" w14:textId="77777777" w:rsidR="003B0F0F" w:rsidRPr="00F92F6B" w:rsidRDefault="003B0F0F" w:rsidP="003B0F0F">
      <w:r w:rsidRPr="00F92F6B">
        <w:t>In upstream direction, the IAB-donor</w:t>
      </w:r>
      <w:r w:rsidR="00111D31" w:rsidRPr="00F92F6B">
        <w:t>-</w:t>
      </w:r>
      <w:r w:rsidRPr="00F92F6B">
        <w:t>CU configures the IAB-node with mappings between upstream F1 and non-F1</w:t>
      </w:r>
      <w:r w:rsidR="00111D31" w:rsidRPr="00F92F6B">
        <w:t xml:space="preserve"> </w:t>
      </w:r>
      <w:r w:rsidRPr="00F92F6B">
        <w:t>traffic originated at the IAB-node, and the appropriate BAP routing ID</w:t>
      </w:r>
      <w:r w:rsidR="00111D31" w:rsidRPr="00F92F6B">
        <w:t>, next-hop BAP address</w:t>
      </w:r>
      <w:r w:rsidRPr="00F92F6B">
        <w:t xml:space="preserve"> and </w:t>
      </w:r>
      <w:r w:rsidR="00111D31" w:rsidRPr="00F92F6B">
        <w:t xml:space="preserve">BH </w:t>
      </w:r>
      <w:r w:rsidRPr="00F92F6B">
        <w:t>RLC channel. A specific mapping is configured:</w:t>
      </w:r>
    </w:p>
    <w:p w14:paraId="57AE6E5F" w14:textId="77777777" w:rsidR="003B0F0F" w:rsidRPr="00F92F6B" w:rsidRDefault="003B0F0F" w:rsidP="005B6959">
      <w:pPr>
        <w:pStyle w:val="B1"/>
        <w:rPr>
          <w:lang w:eastAsia="en-GB"/>
        </w:rPr>
      </w:pPr>
      <w:bookmarkStart w:id="767" w:name="_MCCTEMPBM_CRPT83880006___2"/>
      <w:r w:rsidRPr="00F92F6B">
        <w:rPr>
          <w:lang w:eastAsia="en-GB"/>
        </w:rPr>
        <w:t>-</w:t>
      </w:r>
      <w:r w:rsidRPr="00F92F6B">
        <w:rPr>
          <w:lang w:eastAsia="en-GB"/>
        </w:rPr>
        <w:tab/>
        <w:t>for each F1-U GTP-U tunnel</w:t>
      </w:r>
      <w:r w:rsidR="00C62375" w:rsidRPr="00F92F6B">
        <w:rPr>
          <w:lang w:eastAsia="en-GB"/>
        </w:rPr>
        <w:t>;</w:t>
      </w:r>
    </w:p>
    <w:p w14:paraId="59CD27B3" w14:textId="77777777" w:rsidR="003B0F0F" w:rsidRPr="00F92F6B" w:rsidRDefault="003B0F0F" w:rsidP="005B6959">
      <w:pPr>
        <w:pStyle w:val="B1"/>
        <w:rPr>
          <w:lang w:eastAsia="en-GB"/>
        </w:rPr>
      </w:pPr>
      <w:r w:rsidRPr="00F92F6B">
        <w:rPr>
          <w:lang w:eastAsia="en-GB"/>
        </w:rPr>
        <w:t>-</w:t>
      </w:r>
      <w:r w:rsidRPr="00F92F6B">
        <w:rPr>
          <w:lang w:eastAsia="en-GB"/>
        </w:rPr>
        <w:tab/>
        <w:t>for non-UE associated F1AP messages</w:t>
      </w:r>
      <w:r w:rsidR="00C62375" w:rsidRPr="00F92F6B">
        <w:rPr>
          <w:lang w:eastAsia="en-GB"/>
        </w:rPr>
        <w:t>;</w:t>
      </w:r>
    </w:p>
    <w:p w14:paraId="2E78DB2A" w14:textId="77777777" w:rsidR="003B0F0F" w:rsidRPr="00F92F6B" w:rsidRDefault="003B0F0F" w:rsidP="005B6959">
      <w:pPr>
        <w:pStyle w:val="B1"/>
        <w:rPr>
          <w:lang w:eastAsia="en-GB"/>
        </w:rPr>
      </w:pPr>
      <w:r w:rsidRPr="00F92F6B">
        <w:rPr>
          <w:lang w:eastAsia="en-GB"/>
        </w:rPr>
        <w:t>-</w:t>
      </w:r>
      <w:r w:rsidRPr="00F92F6B">
        <w:rPr>
          <w:lang w:eastAsia="en-GB"/>
        </w:rPr>
        <w:tab/>
        <w:t>for UE-associated F1AP messages</w:t>
      </w:r>
      <w:r w:rsidR="00C62375" w:rsidRPr="00F92F6B">
        <w:rPr>
          <w:lang w:eastAsia="en-GB"/>
        </w:rPr>
        <w:t>;</w:t>
      </w:r>
    </w:p>
    <w:p w14:paraId="6D7CABA1" w14:textId="77777777" w:rsidR="003B0F0F" w:rsidRPr="00F92F6B" w:rsidRDefault="003B0F0F" w:rsidP="005B6959">
      <w:pPr>
        <w:pStyle w:val="B1"/>
        <w:rPr>
          <w:lang w:eastAsia="en-GB"/>
        </w:rPr>
      </w:pPr>
      <w:r w:rsidRPr="00F92F6B">
        <w:rPr>
          <w:lang w:eastAsia="en-GB"/>
        </w:rPr>
        <w:t>-</w:t>
      </w:r>
      <w:r w:rsidRPr="00F92F6B">
        <w:rPr>
          <w:lang w:eastAsia="en-GB"/>
        </w:rPr>
        <w:tab/>
        <w:t>for non-F1 traffic.</w:t>
      </w:r>
    </w:p>
    <w:bookmarkEnd w:id="767"/>
    <w:p w14:paraId="62D1235E" w14:textId="507B8D4B" w:rsidR="00111D31" w:rsidRPr="00F92F6B" w:rsidRDefault="003B0F0F" w:rsidP="00111D31">
      <w:r w:rsidRPr="00F92F6B">
        <w:t xml:space="preserve">Multiple mappings can contain the same </w:t>
      </w:r>
      <w:r w:rsidR="00111D31" w:rsidRPr="00F92F6B">
        <w:t xml:space="preserve">BH </w:t>
      </w:r>
      <w:r w:rsidRPr="00F92F6B">
        <w:t xml:space="preserve">RLC channel </w:t>
      </w:r>
      <w:r w:rsidR="00111D31" w:rsidRPr="00F92F6B">
        <w:t xml:space="preserve">and/or next-hop BAP address </w:t>
      </w:r>
      <w:r w:rsidRPr="00F92F6B">
        <w:t>and/or BAP routing ID.</w:t>
      </w:r>
      <w:r w:rsidR="00111D31" w:rsidRPr="00F92F6B">
        <w:t xml:space="preserve"> In case the IAB-MT is NR-dual-connected (SA</w:t>
      </w:r>
      <w:r w:rsidR="00452ECF" w:rsidRPr="00F92F6B">
        <w:t xml:space="preserve"> </w:t>
      </w:r>
      <w:r w:rsidR="00111D31" w:rsidRPr="00F92F6B">
        <w:t xml:space="preserve">mode only), the mapping may include two separate BH RLC channels, where the two BH RLC channels are established toward different parent </w:t>
      </w:r>
      <w:r w:rsidR="00385EF6" w:rsidRPr="00F92F6B">
        <w:t>nodes</w:t>
      </w:r>
      <w:r w:rsidR="00111D31" w:rsidRPr="00F92F6B">
        <w:t>.</w:t>
      </w:r>
    </w:p>
    <w:p w14:paraId="0C46ABF0" w14:textId="2BDA539E" w:rsidR="003B0F0F" w:rsidRPr="00F92F6B" w:rsidRDefault="00111D31" w:rsidP="003B0F0F">
      <w:r w:rsidRPr="00F92F6B">
        <w:t>In case the IAB-node is configured with multiple IP addresses for F1-C on the NR leg, multiple mappings can be configured for non-UE-associated F1AP messages or UE-associated F1AP messages. The appropriate mapping is selected based on the IAB</w:t>
      </w:r>
      <w:r w:rsidR="00274666" w:rsidRPr="00F92F6B">
        <w:t>-</w:t>
      </w:r>
      <w:r w:rsidRPr="00F92F6B">
        <w:t>node</w:t>
      </w:r>
      <w:r w:rsidR="00240746" w:rsidRPr="00F92F6B">
        <w:t>'</w:t>
      </w:r>
      <w:r w:rsidRPr="00F92F6B">
        <w:t>s implementation.</w:t>
      </w:r>
    </w:p>
    <w:p w14:paraId="4CA8BFD5" w14:textId="77777777" w:rsidR="002B0EC7" w:rsidRPr="00F92F6B" w:rsidRDefault="003B0F0F" w:rsidP="003B0F0F">
      <w:r w:rsidRPr="00F92F6B">
        <w:t xml:space="preserve">These </w:t>
      </w:r>
      <w:r w:rsidR="00111D31" w:rsidRPr="00F92F6B">
        <w:t xml:space="preserve">traffic mapping </w:t>
      </w:r>
      <w:r w:rsidRPr="00F92F6B">
        <w:t xml:space="preserve">configurations are </w:t>
      </w:r>
      <w:r w:rsidR="00111D31" w:rsidRPr="00F92F6B">
        <w:t xml:space="preserve">performed </w:t>
      </w:r>
      <w:r w:rsidRPr="00F92F6B">
        <w:t xml:space="preserve">via F1AP. </w:t>
      </w:r>
      <w:r w:rsidR="002B0EC7" w:rsidRPr="00F92F6B">
        <w:t>For a boundary IAB-node, the traffic mapping configuration includes information that allows the boundary IAB-node to determine t</w:t>
      </w:r>
      <w:r w:rsidR="002B0EC7" w:rsidRPr="00F92F6B">
        <w:rPr>
          <w:rFonts w:eastAsia="SimSun"/>
        </w:rPr>
        <w:t>he</w:t>
      </w:r>
      <w:r w:rsidR="002B0EC7" w:rsidRPr="00F92F6B">
        <w:t xml:space="preserve"> IAB topology the mapping applies to.</w:t>
      </w:r>
    </w:p>
    <w:p w14:paraId="0E3EC10D" w14:textId="31275305" w:rsidR="003B0F0F" w:rsidRPr="00F92F6B" w:rsidRDefault="003B0F0F" w:rsidP="003B0F0F">
      <w:r w:rsidRPr="00F92F6B">
        <w:t xml:space="preserve">During IAB-node integration, a default BH RLC channel and a default BAP routing ID </w:t>
      </w:r>
      <w:r w:rsidR="00111D31" w:rsidRPr="00F92F6B">
        <w:t xml:space="preserve">may be </w:t>
      </w:r>
      <w:r w:rsidRPr="00F92F6B">
        <w:t xml:space="preserve">configured via RRC, which </w:t>
      </w:r>
      <w:r w:rsidR="00111D31" w:rsidRPr="00F92F6B">
        <w:t>can be</w:t>
      </w:r>
      <w:r w:rsidR="00452ECF" w:rsidRPr="00F92F6B">
        <w:t xml:space="preserve"> </w:t>
      </w:r>
      <w:r w:rsidRPr="00F92F6B">
        <w:t xml:space="preserve">used for </w:t>
      </w:r>
      <w:r w:rsidR="00452ECF" w:rsidRPr="00F92F6B">
        <w:t>non-F1-U traffic</w:t>
      </w:r>
      <w:r w:rsidRPr="00F92F6B">
        <w:t>.</w:t>
      </w:r>
      <w:r w:rsidR="00111D31" w:rsidRPr="00F92F6B">
        <w:t xml:space="preserve"> These default configurations may be updated during topology adaptation scenarios as discussed in </w:t>
      </w:r>
      <w:r w:rsidR="00452ECF" w:rsidRPr="00F92F6B">
        <w:t xml:space="preserve">TS 38.401 </w:t>
      </w:r>
      <w:r w:rsidR="00111D31" w:rsidRPr="00F92F6B">
        <w:t>[4].</w:t>
      </w:r>
    </w:p>
    <w:p w14:paraId="1880BF4E" w14:textId="77777777" w:rsidR="003B0F0F" w:rsidRPr="00F92F6B" w:rsidRDefault="003B0F0F" w:rsidP="00653C72">
      <w:r w:rsidRPr="00F92F6B">
        <w:t>In downstream direction, traffic mapping occurs internal to the IAB-donor. Transport for IAB-donors that use split-</w:t>
      </w:r>
      <w:proofErr w:type="spellStart"/>
      <w:r w:rsidRPr="00F92F6B">
        <w:t>gNB</w:t>
      </w:r>
      <w:proofErr w:type="spellEnd"/>
      <w:r w:rsidRPr="00F92F6B">
        <w:t xml:space="preserve"> architecture is handled in TS 38.401 [4].</w:t>
      </w:r>
    </w:p>
    <w:p w14:paraId="04B9990E" w14:textId="49C1FFD8" w:rsidR="003B0F0F" w:rsidRPr="00F92F6B" w:rsidRDefault="003B0F0F" w:rsidP="003B0F0F">
      <w:pPr>
        <w:pStyle w:val="Heading3"/>
      </w:pPr>
      <w:bookmarkStart w:id="768" w:name="_Toc37231916"/>
      <w:bookmarkStart w:id="769" w:name="_Toc46501971"/>
      <w:bookmarkStart w:id="770" w:name="_Toc51971319"/>
      <w:bookmarkStart w:id="771" w:name="_Toc52551302"/>
      <w:bookmarkStart w:id="772" w:name="_Toc219280797"/>
      <w:r w:rsidRPr="00F92F6B">
        <w:t>6.11.3</w:t>
      </w:r>
      <w:r w:rsidRPr="00F92F6B">
        <w:tab/>
        <w:t>Routing</w:t>
      </w:r>
      <w:r w:rsidR="002B0EC7" w:rsidRPr="00F92F6B">
        <w:t>, BAP Header Rewriting</w:t>
      </w:r>
      <w:r w:rsidRPr="00F92F6B">
        <w:t xml:space="preserve"> and </w:t>
      </w:r>
      <w:r w:rsidR="00111D31" w:rsidRPr="00F92F6B">
        <w:t>BH-</w:t>
      </w:r>
      <w:r w:rsidRPr="00F92F6B">
        <w:t xml:space="preserve">RLC-channel </w:t>
      </w:r>
      <w:r w:rsidR="002B0EC7" w:rsidRPr="00F92F6B">
        <w:t>M</w:t>
      </w:r>
      <w:r w:rsidRPr="00F92F6B">
        <w:t>apping on BAP sublayer</w:t>
      </w:r>
      <w:bookmarkEnd w:id="768"/>
      <w:bookmarkEnd w:id="769"/>
      <w:bookmarkEnd w:id="770"/>
      <w:bookmarkEnd w:id="771"/>
      <w:bookmarkEnd w:id="772"/>
    </w:p>
    <w:p w14:paraId="5F317125" w14:textId="77777777" w:rsidR="003B0F0F" w:rsidRPr="00F92F6B" w:rsidRDefault="003B0F0F" w:rsidP="00653C72">
      <w:pPr>
        <w:pStyle w:val="TH"/>
      </w:pPr>
      <w:r w:rsidRPr="00F92F6B">
        <w:object w:dxaOrig="9616" w:dyaOrig="7097" w14:anchorId="0A913694">
          <v:shape id="_x0000_i1058" type="#_x0000_t75" style="width:255.8pt;height:188.45pt" o:ole="">
            <v:imagedata r:id="rId81" o:title=""/>
          </v:shape>
          <o:OLEObject Type="Embed" ProgID="Visio.Drawing.11" ShapeID="_x0000_i1058" DrawAspect="Content" ObjectID="_1829898649" r:id="rId82"/>
        </w:object>
      </w:r>
    </w:p>
    <w:p w14:paraId="06CE8817" w14:textId="77777777" w:rsidR="003B0F0F" w:rsidRPr="00F92F6B" w:rsidRDefault="003B0F0F" w:rsidP="00653C72">
      <w:pPr>
        <w:pStyle w:val="TF"/>
      </w:pPr>
      <w:r w:rsidRPr="00F92F6B">
        <w:t>Figure 6.11.3-1: Routing and BH RLC channel selection on BAP sublayer</w:t>
      </w:r>
    </w:p>
    <w:p w14:paraId="3C478032" w14:textId="77777777" w:rsidR="003B0F0F" w:rsidRPr="00F92F6B" w:rsidRDefault="003B0F0F" w:rsidP="003B0F0F">
      <w:pPr>
        <w:rPr>
          <w:lang w:eastAsia="x-none"/>
        </w:rPr>
      </w:pPr>
      <w:r w:rsidRPr="00F92F6B">
        <w:rPr>
          <w:lang w:eastAsia="x-none"/>
        </w:rPr>
        <w:t>Routing on BAP sublayer uses the BAP routing ID, which is configured by the IAB-donor</w:t>
      </w:r>
      <w:r w:rsidR="00111D31" w:rsidRPr="00F92F6B">
        <w:t>-CU</w:t>
      </w:r>
      <w:r w:rsidRPr="00F92F6B">
        <w:rPr>
          <w:lang w:eastAsia="x-none"/>
        </w:rPr>
        <w:t>. The BAP routing ID consists of BAP address and BAP path ID. The BAP address is used for the following purposes:</w:t>
      </w:r>
    </w:p>
    <w:p w14:paraId="1E0DCD97" w14:textId="5FE788AE" w:rsidR="003B0F0F" w:rsidRPr="00F92F6B" w:rsidRDefault="003B0F0F" w:rsidP="005B6959">
      <w:pPr>
        <w:pStyle w:val="B1"/>
        <w:rPr>
          <w:lang w:eastAsia="en-GB"/>
        </w:rPr>
      </w:pPr>
      <w:bookmarkStart w:id="773" w:name="_MCCTEMPBM_CRPT83880007___2"/>
      <w:r w:rsidRPr="00F92F6B">
        <w:rPr>
          <w:lang w:eastAsia="en-GB"/>
        </w:rPr>
        <w:t>1.</w:t>
      </w:r>
      <w:r w:rsidRPr="00F92F6B">
        <w:rPr>
          <w:lang w:eastAsia="en-GB"/>
        </w:rPr>
        <w:tab/>
        <w:t>Determination if a packet has reached the destination node, i.e. IAB-node or IAB-donor</w:t>
      </w:r>
      <w:r w:rsidR="00111D31" w:rsidRPr="00F92F6B">
        <w:rPr>
          <w:lang w:eastAsia="en-GB"/>
        </w:rPr>
        <w:t>-</w:t>
      </w:r>
      <w:r w:rsidRPr="00F92F6B">
        <w:rPr>
          <w:lang w:eastAsia="en-GB"/>
        </w:rPr>
        <w:t>DU, on BAP sublayer. This is the case if the BAP address in the packet</w:t>
      </w:r>
      <w:r w:rsidR="00240746" w:rsidRPr="00F92F6B">
        <w:rPr>
          <w:lang w:eastAsia="en-GB"/>
        </w:rPr>
        <w:t>'</w:t>
      </w:r>
      <w:r w:rsidRPr="00F92F6B">
        <w:rPr>
          <w:lang w:eastAsia="en-GB"/>
        </w:rPr>
        <w:t>s BAP header matches the BAP address configured via RRC on the IAB-node, or via F1AP on the IAB-donor</w:t>
      </w:r>
      <w:r w:rsidR="00111D31" w:rsidRPr="00F92F6B">
        <w:rPr>
          <w:lang w:eastAsia="en-GB"/>
        </w:rPr>
        <w:t>-</w:t>
      </w:r>
      <w:r w:rsidRPr="00F92F6B">
        <w:rPr>
          <w:lang w:eastAsia="en-GB"/>
        </w:rPr>
        <w:t>DU.</w:t>
      </w:r>
      <w:r w:rsidR="002B0EC7" w:rsidRPr="00F92F6B">
        <w:rPr>
          <w:lang w:eastAsia="en-GB"/>
        </w:rPr>
        <w:t xml:space="preserve"> For a dual-connected boundary IAB-node that is configured with two BAP addresses, the BAP address in the packet</w:t>
      </w:r>
      <w:r w:rsidR="00240746" w:rsidRPr="00F92F6B">
        <w:rPr>
          <w:lang w:eastAsia="en-GB"/>
        </w:rPr>
        <w:t>'</w:t>
      </w:r>
      <w:r w:rsidR="002B0EC7" w:rsidRPr="00F92F6B">
        <w:rPr>
          <w:lang w:eastAsia="en-GB"/>
        </w:rPr>
        <w:t>s BAP header is matched with the BAP address configured by the CU of the IAB topology, where the packet has been received.</w:t>
      </w:r>
    </w:p>
    <w:p w14:paraId="1294E204" w14:textId="77777777" w:rsidR="003B0F0F" w:rsidRPr="00F92F6B" w:rsidRDefault="003B0F0F" w:rsidP="005B6959">
      <w:pPr>
        <w:pStyle w:val="B1"/>
        <w:rPr>
          <w:lang w:eastAsia="en-GB"/>
        </w:rPr>
      </w:pPr>
      <w:r w:rsidRPr="00F92F6B">
        <w:rPr>
          <w:lang w:eastAsia="en-GB"/>
        </w:rPr>
        <w:t>2.</w:t>
      </w:r>
      <w:r w:rsidRPr="00F92F6B">
        <w:rPr>
          <w:lang w:eastAsia="en-GB"/>
        </w:rPr>
        <w:tab/>
        <w:t>Determination of the next-hop node for packets that have not reached their destination. This applies to packets arriving from a prior hop on BAP sublayer or that have been received from IP layer.</w:t>
      </w:r>
    </w:p>
    <w:bookmarkEnd w:id="773"/>
    <w:p w14:paraId="74AF63DB" w14:textId="10A6719C" w:rsidR="003B0F0F" w:rsidRPr="00F92F6B" w:rsidRDefault="003B0F0F" w:rsidP="003B0F0F">
      <w:pPr>
        <w:rPr>
          <w:lang w:eastAsia="x-none"/>
        </w:rPr>
      </w:pPr>
      <w:r w:rsidRPr="00F92F6B">
        <w:rPr>
          <w:lang w:eastAsia="x-none"/>
        </w:rPr>
        <w:t>For packets arriving from a prior hop</w:t>
      </w:r>
      <w:r w:rsidR="00111D31" w:rsidRPr="00F92F6B">
        <w:t xml:space="preserve"> or from upper layers</w:t>
      </w:r>
      <w:r w:rsidRPr="00F92F6B">
        <w:rPr>
          <w:lang w:eastAsia="x-none"/>
        </w:rPr>
        <w:t>, the determination of the next-hop node is based on a routing configuration provided by the IAB-donor</w:t>
      </w:r>
      <w:r w:rsidR="00111D31" w:rsidRPr="00F92F6B">
        <w:rPr>
          <w:lang w:eastAsia="x-none"/>
        </w:rPr>
        <w:t>-</w:t>
      </w:r>
      <w:r w:rsidRPr="00F92F6B">
        <w:rPr>
          <w:lang w:eastAsia="x-none"/>
        </w:rPr>
        <w:t>CU via F1AP signalling</w:t>
      </w:r>
      <w:r w:rsidR="00184582" w:rsidRPr="00F92F6B">
        <w:t xml:space="preserve"> or a default configuration provided by the IAB-donor-CU via RRC signalling</w:t>
      </w:r>
      <w:r w:rsidRPr="00F92F6B">
        <w:rPr>
          <w:lang w:eastAsia="x-none"/>
        </w:rPr>
        <w:t>. This</w:t>
      </w:r>
      <w:r w:rsidR="00184582" w:rsidRPr="00F92F6B">
        <w:t xml:space="preserve"> F1AP</w:t>
      </w:r>
      <w:r w:rsidRPr="00F92F6B">
        <w:rPr>
          <w:lang w:eastAsia="x-none"/>
        </w:rPr>
        <w:t xml:space="preserve"> configuration contains the mapping between the BAP routing ID carried in the packet</w:t>
      </w:r>
      <w:r w:rsidR="00240746" w:rsidRPr="00F92F6B">
        <w:rPr>
          <w:lang w:eastAsia="x-none"/>
        </w:rPr>
        <w:t>'</w:t>
      </w:r>
      <w:r w:rsidRPr="00F92F6B">
        <w:rPr>
          <w:lang w:eastAsia="x-none"/>
        </w:rPr>
        <w:t>s BAP header and the next-hop node</w:t>
      </w:r>
      <w:r w:rsidR="00240746" w:rsidRPr="00F92F6B">
        <w:rPr>
          <w:lang w:eastAsia="x-none"/>
        </w:rPr>
        <w:t>'</w:t>
      </w:r>
      <w:r w:rsidRPr="00F92F6B">
        <w:rPr>
          <w:lang w:eastAsia="x-none"/>
        </w:rPr>
        <w:t>s BAP address.</w:t>
      </w:r>
    </w:p>
    <w:p w14:paraId="0796AF70" w14:textId="77777777" w:rsidR="003B0F0F" w:rsidRPr="00F92F6B" w:rsidRDefault="003B0F0F" w:rsidP="00653C72">
      <w:pPr>
        <w:pStyle w:val="TH"/>
      </w:pPr>
      <w:r w:rsidRPr="00F92F6B">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6C004A" w:rsidRPr="00F92F6B" w14:paraId="793504C3" w14:textId="77777777" w:rsidTr="00653C72">
        <w:tc>
          <w:tcPr>
            <w:tcW w:w="3780" w:type="dxa"/>
            <w:shd w:val="clear" w:color="auto" w:fill="D9D9D9" w:themeFill="background1" w:themeFillShade="D9"/>
          </w:tcPr>
          <w:p w14:paraId="3AD51E4D" w14:textId="77777777" w:rsidR="003B0F0F" w:rsidRPr="00F92F6B" w:rsidRDefault="003B0F0F" w:rsidP="00653C72">
            <w:pPr>
              <w:pStyle w:val="TAH"/>
            </w:pPr>
            <w:r w:rsidRPr="00F92F6B">
              <w:t>BAP routing ID</w:t>
            </w:r>
          </w:p>
        </w:tc>
        <w:tc>
          <w:tcPr>
            <w:tcW w:w="3420" w:type="dxa"/>
            <w:shd w:val="clear" w:color="auto" w:fill="FFFFFF" w:themeFill="background1"/>
          </w:tcPr>
          <w:p w14:paraId="1CF835CF" w14:textId="77777777" w:rsidR="003B0F0F" w:rsidRPr="00F92F6B" w:rsidRDefault="003B0F0F" w:rsidP="00653C72">
            <w:pPr>
              <w:pStyle w:val="TAH"/>
            </w:pPr>
            <w:r w:rsidRPr="00F92F6B">
              <w:t>Next-hop BAP address</w:t>
            </w:r>
          </w:p>
        </w:tc>
      </w:tr>
      <w:tr w:rsidR="004F4425" w:rsidRPr="00F92F6B" w14:paraId="650061BB" w14:textId="77777777" w:rsidTr="00653C72">
        <w:tc>
          <w:tcPr>
            <w:tcW w:w="3780" w:type="dxa"/>
            <w:shd w:val="clear" w:color="auto" w:fill="D9D9D9" w:themeFill="background1" w:themeFillShade="D9"/>
          </w:tcPr>
          <w:p w14:paraId="0204A062" w14:textId="42E3161A" w:rsidR="003B0F0F" w:rsidRPr="00F92F6B" w:rsidRDefault="003B0F0F" w:rsidP="00653C72">
            <w:pPr>
              <w:pStyle w:val="TAC"/>
            </w:pPr>
            <w:r w:rsidRPr="00F92F6B">
              <w:t>Derived from BAP packet</w:t>
            </w:r>
            <w:r w:rsidR="00240746" w:rsidRPr="00F92F6B">
              <w:t>'</w:t>
            </w:r>
            <w:r w:rsidRPr="00F92F6B">
              <w:t>s BAP header</w:t>
            </w:r>
          </w:p>
        </w:tc>
        <w:tc>
          <w:tcPr>
            <w:tcW w:w="3420" w:type="dxa"/>
            <w:shd w:val="clear" w:color="auto" w:fill="FFFFFF" w:themeFill="background1"/>
          </w:tcPr>
          <w:p w14:paraId="068986AD" w14:textId="65D78EE1" w:rsidR="003B0F0F" w:rsidRPr="00F92F6B" w:rsidRDefault="00111D31" w:rsidP="00653C72">
            <w:pPr>
              <w:pStyle w:val="TAC"/>
            </w:pPr>
            <w:r w:rsidRPr="00F92F6B">
              <w:t xml:space="preserve">Egress </w:t>
            </w:r>
            <w:r w:rsidR="00274666" w:rsidRPr="00F92F6B">
              <w:t xml:space="preserve">BH </w:t>
            </w:r>
            <w:r w:rsidRPr="00F92F6B">
              <w:t>link</w:t>
            </w:r>
            <w:r w:rsidR="003B0F0F" w:rsidRPr="00F92F6B">
              <w:t xml:space="preserve"> to forward packet</w:t>
            </w:r>
          </w:p>
        </w:tc>
      </w:tr>
    </w:tbl>
    <w:p w14:paraId="5AB22D52" w14:textId="77777777" w:rsidR="003B0F0F" w:rsidRPr="00F92F6B" w:rsidRDefault="003B0F0F" w:rsidP="003B0F0F">
      <w:pPr>
        <w:rPr>
          <w:lang w:eastAsia="x-none"/>
        </w:rPr>
      </w:pPr>
    </w:p>
    <w:p w14:paraId="00819103" w14:textId="4B54AACF" w:rsidR="003B0F0F" w:rsidRPr="00F92F6B" w:rsidRDefault="003B0F0F" w:rsidP="003B0F0F">
      <w:pPr>
        <w:rPr>
          <w:lang w:eastAsia="x-none"/>
        </w:rPr>
      </w:pPr>
      <w:r w:rsidRPr="00F92F6B">
        <w:rPr>
          <w:lang w:eastAsia="x-none"/>
        </w:rPr>
        <w:t xml:space="preserve">The IAB-node resolves the next-hop BAP address to a physical backhaul link. For this purpose, </w:t>
      </w:r>
      <w:r w:rsidR="00111D31" w:rsidRPr="00F92F6B">
        <w:t xml:space="preserve">the </w:t>
      </w:r>
      <w:r w:rsidRPr="00F92F6B">
        <w:rPr>
          <w:lang w:eastAsia="x-none"/>
        </w:rPr>
        <w:t>IAB-donor</w:t>
      </w:r>
      <w:r w:rsidR="00111D31" w:rsidRPr="00F92F6B">
        <w:rPr>
          <w:lang w:eastAsia="x-none"/>
        </w:rPr>
        <w:t>-</w:t>
      </w:r>
      <w:r w:rsidRPr="00F92F6B">
        <w:rPr>
          <w:lang w:eastAsia="x-none"/>
        </w:rPr>
        <w:t xml:space="preserve">CU provides </w:t>
      </w:r>
      <w:r w:rsidR="00111D31" w:rsidRPr="00F92F6B">
        <w:t xml:space="preserve">the </w:t>
      </w:r>
      <w:r w:rsidRPr="00F92F6B">
        <w:rPr>
          <w:lang w:eastAsia="x-none"/>
        </w:rPr>
        <w:t>IAB-node</w:t>
      </w:r>
      <w:r w:rsidR="00184582" w:rsidRPr="00F92F6B">
        <w:t>/IAB-donor-DU</w:t>
      </w:r>
      <w:r w:rsidRPr="00F92F6B">
        <w:rPr>
          <w:lang w:eastAsia="x-none"/>
        </w:rPr>
        <w:t xml:space="preserve"> with its child-node</w:t>
      </w:r>
      <w:r w:rsidR="00240746" w:rsidRPr="00F92F6B">
        <w:rPr>
          <w:lang w:eastAsia="x-none"/>
        </w:rPr>
        <w:t>'</w:t>
      </w:r>
      <w:r w:rsidRPr="00F92F6B">
        <w:rPr>
          <w:lang w:eastAsia="x-none"/>
        </w:rPr>
        <w:t xml:space="preserve">s BAP address </w:t>
      </w:r>
      <w:r w:rsidR="00111D31" w:rsidRPr="00F92F6B">
        <w:t>via</w:t>
      </w:r>
      <w:r w:rsidRPr="00F92F6B">
        <w:rPr>
          <w:lang w:eastAsia="x-none"/>
        </w:rPr>
        <w:t xml:space="preserve"> F1AP</w:t>
      </w:r>
      <w:r w:rsidR="00184582" w:rsidRPr="00F92F6B">
        <w:rPr>
          <w:lang w:eastAsia="x-none"/>
        </w:rPr>
        <w:t>,</w:t>
      </w:r>
      <w:r w:rsidRPr="00F92F6B">
        <w:rPr>
          <w:lang w:eastAsia="x-none"/>
        </w:rPr>
        <w:t xml:space="preserve"> and </w:t>
      </w:r>
      <w:r w:rsidR="00184582" w:rsidRPr="00F92F6B">
        <w:t>it provides the IAB-node with</w:t>
      </w:r>
      <w:r w:rsidR="00184582" w:rsidRPr="00F92F6B">
        <w:rPr>
          <w:lang w:eastAsia="x-none"/>
        </w:rPr>
        <w:t xml:space="preserve"> </w:t>
      </w:r>
      <w:r w:rsidRPr="00F92F6B">
        <w:rPr>
          <w:lang w:eastAsia="x-none"/>
        </w:rPr>
        <w:t>its parent-node</w:t>
      </w:r>
      <w:r w:rsidR="00240746" w:rsidRPr="00F92F6B">
        <w:rPr>
          <w:lang w:eastAsia="x-none"/>
        </w:rPr>
        <w:t>'</w:t>
      </w:r>
      <w:r w:rsidRPr="00F92F6B">
        <w:rPr>
          <w:lang w:eastAsia="x-none"/>
        </w:rPr>
        <w:t xml:space="preserve">s BAP address </w:t>
      </w:r>
      <w:r w:rsidR="00111D31" w:rsidRPr="00F92F6B">
        <w:t xml:space="preserve">via </w:t>
      </w:r>
      <w:r w:rsidRPr="00F92F6B">
        <w:rPr>
          <w:lang w:eastAsia="x-none"/>
        </w:rPr>
        <w:t>RRC.</w:t>
      </w:r>
      <w:r w:rsidR="002B0EC7" w:rsidRPr="00F92F6B">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F92F6B" w:rsidRDefault="003B0F0F" w:rsidP="003B0F0F">
      <w:pPr>
        <w:rPr>
          <w:lang w:eastAsia="x-none"/>
        </w:rPr>
      </w:pPr>
      <w:r w:rsidRPr="00F92F6B">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F92F6B" w:rsidRDefault="003B0F0F" w:rsidP="003B0F0F">
      <w:pPr>
        <w:rPr>
          <w:lang w:eastAsia="x-none"/>
        </w:rPr>
      </w:pPr>
      <w:r w:rsidRPr="00F92F6B">
        <w:rPr>
          <w:lang w:eastAsia="x-none"/>
        </w:rPr>
        <w:t xml:space="preserve">In case the BH link </w:t>
      </w:r>
      <w:r w:rsidR="002B0EC7" w:rsidRPr="00F92F6B">
        <w:t xml:space="preserve">resolved from the routing entry is considered </w:t>
      </w:r>
      <w:r w:rsidR="002B0EC7" w:rsidRPr="00F92F6B">
        <w:rPr>
          <w:i/>
          <w:iCs/>
        </w:rPr>
        <w:t>unavailable</w:t>
      </w:r>
      <w:r w:rsidR="002B0EC7" w:rsidRPr="00F92F6B">
        <w:t xml:space="preserve"> for this packet</w:t>
      </w:r>
      <w:r w:rsidRPr="00F92F6B">
        <w:rPr>
          <w:lang w:eastAsia="x-none"/>
        </w:rPr>
        <w:t xml:space="preserve">, the IAB-node may </w:t>
      </w:r>
      <w:r w:rsidR="002B0EC7" w:rsidRPr="00F92F6B">
        <w:t>perform local rerouting as defined in TS</w:t>
      </w:r>
      <w:r w:rsidR="00FC7DAC" w:rsidRPr="00F92F6B">
        <w:t xml:space="preserve"> </w:t>
      </w:r>
      <w:r w:rsidR="002B0EC7" w:rsidRPr="00F92F6B">
        <w:t xml:space="preserve">38.340 [31], i.e., </w:t>
      </w:r>
      <w:r w:rsidRPr="00F92F6B">
        <w:rPr>
          <w:lang w:eastAsia="x-none"/>
        </w:rPr>
        <w:t xml:space="preserve">select another BH link </w:t>
      </w:r>
      <w:r w:rsidR="002B0EC7" w:rsidRPr="00F92F6B">
        <w:t>by considering only the packet</w:t>
      </w:r>
      <w:r w:rsidR="00240746" w:rsidRPr="00F92F6B">
        <w:t>'</w:t>
      </w:r>
      <w:r w:rsidR="002B0EC7" w:rsidRPr="00F92F6B">
        <w:t>s</w:t>
      </w:r>
      <w:r w:rsidRPr="00F92F6B">
        <w:rPr>
          <w:lang w:eastAsia="x-none"/>
        </w:rPr>
        <w:t xml:space="preserve"> BAP address</w:t>
      </w:r>
      <w:r w:rsidR="002B0EC7" w:rsidRPr="00F92F6B">
        <w:rPr>
          <w:lang w:eastAsia="x-none"/>
        </w:rPr>
        <w:t xml:space="preserve"> </w:t>
      </w:r>
      <w:r w:rsidR="00274666" w:rsidRPr="00F92F6B">
        <w:rPr>
          <w:rFonts w:eastAsia="CG Times (WN)"/>
          <w:shd w:val="clear" w:color="auto" w:fill="FFFFFF"/>
        </w:rPr>
        <w:t>or, in some cases, by header rewriting</w:t>
      </w:r>
      <w:r w:rsidRPr="00F92F6B">
        <w:rPr>
          <w:lang w:eastAsia="x-none"/>
        </w:rPr>
        <w:t xml:space="preserve">. In this manner, </w:t>
      </w:r>
      <w:r w:rsidR="002B0EC7" w:rsidRPr="00F92F6B">
        <w:rPr>
          <w:lang w:eastAsia="x-none"/>
        </w:rPr>
        <w:t xml:space="preserve">the </w:t>
      </w:r>
      <w:r w:rsidRPr="00F92F6B">
        <w:rPr>
          <w:lang w:eastAsia="x-none"/>
        </w:rPr>
        <w:t xml:space="preserve">packet can be delivered via an alternative path </w:t>
      </w:r>
      <w:r w:rsidR="002B0EC7" w:rsidRPr="00F92F6B">
        <w:t>as defined in TS 38.340 [31]</w:t>
      </w:r>
      <w:r w:rsidRPr="00F92F6B">
        <w:rPr>
          <w:lang w:eastAsia="x-none"/>
        </w:rPr>
        <w:t>.</w:t>
      </w:r>
    </w:p>
    <w:p w14:paraId="7A50E8BA" w14:textId="64BC9AB3" w:rsidR="002B0EC7" w:rsidRPr="00F92F6B" w:rsidRDefault="002B0EC7" w:rsidP="002B0EC7">
      <w:r w:rsidRPr="00F92F6B">
        <w:t xml:space="preserve">A BH link may be considered </w:t>
      </w:r>
      <w:r w:rsidRPr="00F92F6B">
        <w:rPr>
          <w:i/>
          <w:iCs/>
        </w:rPr>
        <w:t>unavailable</w:t>
      </w:r>
      <w:r w:rsidRPr="00F92F6B">
        <w:t xml:space="preserve"> in case the BH link has RLF. A parent link may be considered </w:t>
      </w:r>
      <w:r w:rsidRPr="00F92F6B">
        <w:rPr>
          <w:i/>
          <w:iCs/>
        </w:rPr>
        <w:t>unavailable</w:t>
      </w:r>
      <w:r w:rsidRPr="00F92F6B">
        <w:t xml:space="preserve"> after a BH RLF detection indication has been received on this parent link and before a subsequent BH RLF recovery indication has been received on the same parent link. For DL traffic, a BH link may be considered </w:t>
      </w:r>
      <w:r w:rsidRPr="00F92F6B">
        <w:rPr>
          <w:i/>
          <w:iCs/>
        </w:rPr>
        <w:t>unavailable</w:t>
      </w:r>
      <w:r w:rsidRPr="00F92F6B">
        <w:t xml:space="preserve"> </w:t>
      </w:r>
      <w:r w:rsidR="00274666" w:rsidRPr="00F92F6B">
        <w:t xml:space="preserve">for BAP PDUs carrying a certain BAP routing ID </w:t>
      </w:r>
      <w:r w:rsidRPr="00F92F6B">
        <w:t>due to congestion derived from flow-control feedback information</w:t>
      </w:r>
      <w:r w:rsidR="00274666" w:rsidRPr="00F92F6B">
        <w:t xml:space="preserve"> related to this BAP routing ID</w:t>
      </w:r>
      <w:r w:rsidRPr="00F92F6B">
        <w:t>, as defined in TS 38.340 [31].</w:t>
      </w:r>
    </w:p>
    <w:p w14:paraId="0CFD2B39" w14:textId="77777777" w:rsidR="002B0EC7" w:rsidRPr="00F92F6B" w:rsidRDefault="002B0EC7" w:rsidP="002B0EC7">
      <w:r w:rsidRPr="00F92F6B">
        <w:t>For a boundary IAB-node, the routing configuration may carry information on the IAB topology the configuration applies to.</w:t>
      </w:r>
    </w:p>
    <w:p w14:paraId="676FE2BA" w14:textId="16D4B800" w:rsidR="002B0EC7" w:rsidRPr="00F92F6B" w:rsidRDefault="002B0EC7" w:rsidP="002B0EC7">
      <w:r w:rsidRPr="00F92F6B">
        <w:t>The IAB-node may rewrite the BAP routing ID in the packet</w:t>
      </w:r>
      <w:r w:rsidR="00240746" w:rsidRPr="00F92F6B">
        <w:t>'</w:t>
      </w:r>
      <w:r w:rsidRPr="00F92F6B">
        <w:t>s BAP header under the following circumstances:</w:t>
      </w:r>
    </w:p>
    <w:p w14:paraId="4A59DC2D" w14:textId="01D38BCD" w:rsidR="002B0EC7" w:rsidRPr="00F92F6B" w:rsidRDefault="002B0EC7" w:rsidP="002B0EC7">
      <w:pPr>
        <w:pStyle w:val="B1"/>
      </w:pPr>
      <w:r w:rsidRPr="00F92F6B">
        <w:t>-</w:t>
      </w:r>
      <w:r w:rsidRPr="00F92F6B">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F92F6B" w:rsidRDefault="002B0EC7" w:rsidP="002B0EC7">
      <w:pPr>
        <w:pStyle w:val="B1"/>
      </w:pPr>
      <w:r w:rsidRPr="00F92F6B">
        <w:t>-</w:t>
      </w:r>
      <w:r w:rsidRPr="00F92F6B">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F92F6B">
        <w:t xml:space="preserve">egress </w:t>
      </w:r>
      <w:r w:rsidRPr="00F92F6B">
        <w:t>BH link.</w:t>
      </w:r>
    </w:p>
    <w:p w14:paraId="35F57486" w14:textId="77777777" w:rsidR="002B0EC7" w:rsidRPr="00F92F6B" w:rsidRDefault="002B0EC7" w:rsidP="002B0EC7">
      <w:r w:rsidRPr="00F92F6B">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F92F6B" w:rsidRDefault="002B0EC7" w:rsidP="002B0EC7">
      <w:pPr>
        <w:pStyle w:val="TH"/>
      </w:pPr>
      <w:r w:rsidRPr="00F92F6B">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6C004A" w:rsidRPr="00F92F6B" w14:paraId="0C7A82B6" w14:textId="77777777" w:rsidTr="00A76193">
        <w:tc>
          <w:tcPr>
            <w:tcW w:w="3133" w:type="dxa"/>
            <w:shd w:val="clear" w:color="auto" w:fill="D9D9D9" w:themeFill="background1" w:themeFillShade="D9"/>
          </w:tcPr>
          <w:p w14:paraId="78E15455" w14:textId="77777777" w:rsidR="002B0EC7" w:rsidRPr="00F92F6B" w:rsidRDefault="002B0EC7" w:rsidP="00A76193">
            <w:pPr>
              <w:pStyle w:val="TAH"/>
            </w:pPr>
            <w:r w:rsidRPr="00F92F6B">
              <w:t>Ingress BAP routing ID</w:t>
            </w:r>
          </w:p>
        </w:tc>
        <w:tc>
          <w:tcPr>
            <w:tcW w:w="2900" w:type="dxa"/>
            <w:shd w:val="clear" w:color="auto" w:fill="FFFFFF" w:themeFill="background1"/>
          </w:tcPr>
          <w:p w14:paraId="776D310B" w14:textId="77777777" w:rsidR="002B0EC7" w:rsidRPr="00F92F6B" w:rsidRDefault="002B0EC7" w:rsidP="00A76193">
            <w:pPr>
              <w:pStyle w:val="TAH"/>
            </w:pPr>
            <w:r w:rsidRPr="00F92F6B">
              <w:t>Egress BAP routing ID</w:t>
            </w:r>
          </w:p>
        </w:tc>
        <w:tc>
          <w:tcPr>
            <w:tcW w:w="2701" w:type="dxa"/>
            <w:shd w:val="clear" w:color="auto" w:fill="FFFFFF" w:themeFill="background1"/>
          </w:tcPr>
          <w:p w14:paraId="32FF700D" w14:textId="77777777" w:rsidR="002B0EC7" w:rsidRPr="00F92F6B" w:rsidRDefault="002B0EC7" w:rsidP="00A76193">
            <w:pPr>
              <w:pStyle w:val="TAH"/>
            </w:pPr>
            <w:r w:rsidRPr="00F92F6B">
              <w:t>Egress topology indicator</w:t>
            </w:r>
          </w:p>
        </w:tc>
      </w:tr>
      <w:tr w:rsidR="004F4425" w:rsidRPr="00F92F6B" w14:paraId="11F6EC85" w14:textId="77777777" w:rsidTr="00A76193">
        <w:tc>
          <w:tcPr>
            <w:tcW w:w="3133" w:type="dxa"/>
            <w:shd w:val="clear" w:color="auto" w:fill="D9D9D9" w:themeFill="background1" w:themeFillShade="D9"/>
          </w:tcPr>
          <w:p w14:paraId="52F52761" w14:textId="1C55E2FC" w:rsidR="002B0EC7" w:rsidRPr="00F92F6B" w:rsidRDefault="002B0EC7" w:rsidP="00A76193">
            <w:pPr>
              <w:pStyle w:val="TAC"/>
            </w:pPr>
            <w:r w:rsidRPr="00F92F6B">
              <w:t xml:space="preserve">BAP routing ID carried in the BAP header of </w:t>
            </w:r>
            <w:r w:rsidR="00274666" w:rsidRPr="00F92F6B">
              <w:t xml:space="preserve">the </w:t>
            </w:r>
            <w:r w:rsidRPr="00F92F6B">
              <w:t>received BAP PDU</w:t>
            </w:r>
          </w:p>
        </w:tc>
        <w:tc>
          <w:tcPr>
            <w:tcW w:w="2900" w:type="dxa"/>
            <w:shd w:val="clear" w:color="auto" w:fill="FFFFFF" w:themeFill="background1"/>
          </w:tcPr>
          <w:p w14:paraId="21F494F9" w14:textId="4B42418A" w:rsidR="002B0EC7" w:rsidRPr="00F92F6B" w:rsidRDefault="002B0EC7" w:rsidP="00A76193">
            <w:pPr>
              <w:pStyle w:val="TAC"/>
            </w:pPr>
            <w:r w:rsidRPr="00F92F6B">
              <w:t xml:space="preserve">BAP routing ID carried in the BAP header of </w:t>
            </w:r>
            <w:r w:rsidR="00274666" w:rsidRPr="00F92F6B">
              <w:t xml:space="preserve">the </w:t>
            </w:r>
            <w:r w:rsidRPr="00F92F6B">
              <w:t>transmitted BAP PDU</w:t>
            </w:r>
          </w:p>
        </w:tc>
        <w:tc>
          <w:tcPr>
            <w:tcW w:w="2701" w:type="dxa"/>
            <w:shd w:val="clear" w:color="auto" w:fill="FFFFFF" w:themeFill="background1"/>
          </w:tcPr>
          <w:p w14:paraId="3F03DB0A" w14:textId="77777777" w:rsidR="002B0EC7" w:rsidRPr="00F92F6B" w:rsidRDefault="002B0EC7" w:rsidP="00A76193">
            <w:pPr>
              <w:pStyle w:val="TAC"/>
            </w:pPr>
            <w:r w:rsidRPr="00F92F6B">
              <w:t>Indicates the egress IAB topology.</w:t>
            </w:r>
          </w:p>
        </w:tc>
      </w:tr>
    </w:tbl>
    <w:p w14:paraId="48DC74A5" w14:textId="77777777" w:rsidR="002B0EC7" w:rsidRPr="00F92F6B" w:rsidRDefault="002B0EC7" w:rsidP="002B0EC7"/>
    <w:p w14:paraId="4C73BEF9" w14:textId="67147C01" w:rsidR="002B0EC7" w:rsidRPr="00F92F6B" w:rsidRDefault="002B0EC7" w:rsidP="002B0EC7">
      <w:r w:rsidRPr="00F92F6B">
        <w:t>For upstream packets that are locally re-routed to a different IAB-donor-DU, the BAP header is rewritten with a BAP routing ID contained in the routing entry that was selected for re-routing.</w:t>
      </w:r>
    </w:p>
    <w:p w14:paraId="0F7238EB" w14:textId="660205E1" w:rsidR="002B0EC7" w:rsidRPr="00F92F6B" w:rsidRDefault="002B0EC7" w:rsidP="002B0EC7">
      <w:r w:rsidRPr="00F92F6B">
        <w:t>Details of BAP header rewriting are defined in TS 38.340 [31].</w:t>
      </w:r>
    </w:p>
    <w:p w14:paraId="2071C68C" w14:textId="77777777" w:rsidR="003B0F0F" w:rsidRPr="00F92F6B" w:rsidRDefault="003B0F0F" w:rsidP="003B0F0F">
      <w:pPr>
        <w:rPr>
          <w:lang w:eastAsia="x-none"/>
        </w:rPr>
      </w:pPr>
      <w:r w:rsidRPr="00F92F6B">
        <w:rPr>
          <w:lang w:eastAsia="x-none"/>
        </w:rPr>
        <w:t xml:space="preserve">When routing a packet from an ingress to an egress BH link, the IAB-node derives the egress </w:t>
      </w:r>
      <w:r w:rsidR="00111D31" w:rsidRPr="00F92F6B">
        <w:t xml:space="preserve">BH </w:t>
      </w:r>
      <w:r w:rsidRPr="00F92F6B">
        <w:rPr>
          <w:lang w:eastAsia="x-none"/>
        </w:rPr>
        <w:t>RLC</w:t>
      </w:r>
      <w:r w:rsidR="00111D31" w:rsidRPr="00F92F6B">
        <w:rPr>
          <w:lang w:eastAsia="x-none"/>
        </w:rPr>
        <w:t xml:space="preserve"> </w:t>
      </w:r>
      <w:r w:rsidRPr="00F92F6B">
        <w:rPr>
          <w:lang w:eastAsia="x-none"/>
        </w:rPr>
        <w:t xml:space="preserve">channel on the egress BH link through an F1AP-configured mapping from the </w:t>
      </w:r>
      <w:r w:rsidR="00111D31" w:rsidRPr="00F92F6B">
        <w:t xml:space="preserve">BH </w:t>
      </w:r>
      <w:r w:rsidRPr="00F92F6B">
        <w:rPr>
          <w:lang w:eastAsia="x-none"/>
        </w:rPr>
        <w:t xml:space="preserve">RLC channel used on the ingress BH link. The </w:t>
      </w:r>
      <w:r w:rsidR="00111D31" w:rsidRPr="00F92F6B">
        <w:t xml:space="preserve">BH </w:t>
      </w:r>
      <w:r w:rsidRPr="00F92F6B">
        <w:rPr>
          <w:lang w:eastAsia="x-none"/>
        </w:rPr>
        <w:t>RLC channel IDs used for ingress and egress BH RLC channels are generated by the IAB-donor</w:t>
      </w:r>
      <w:r w:rsidR="00111D31" w:rsidRPr="00F92F6B">
        <w:rPr>
          <w:lang w:eastAsia="x-none"/>
        </w:rPr>
        <w:t>-</w:t>
      </w:r>
      <w:r w:rsidRPr="00F92F6B">
        <w:rPr>
          <w:lang w:eastAsia="x-none"/>
        </w:rPr>
        <w:t xml:space="preserve">CU. Since the </w:t>
      </w:r>
      <w:r w:rsidR="00111D31" w:rsidRPr="00F92F6B">
        <w:t xml:space="preserve">BH </w:t>
      </w:r>
      <w:r w:rsidRPr="00F92F6B">
        <w:rPr>
          <w:lang w:eastAsia="x-none"/>
        </w:rPr>
        <w:t>RLC channel ID only has link-local scope, the mapping configurations also include the BAP addresses of prior and next hop:</w:t>
      </w:r>
    </w:p>
    <w:p w14:paraId="47DAB565" w14:textId="77777777" w:rsidR="003B0F0F" w:rsidRPr="00F92F6B" w:rsidRDefault="003B0F0F" w:rsidP="00653C72">
      <w:pPr>
        <w:pStyle w:val="TH"/>
      </w:pPr>
      <w:r w:rsidRPr="00F92F6B">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6C004A" w:rsidRPr="00F92F6B" w14:paraId="7B81E05C" w14:textId="77777777" w:rsidTr="00653C72">
        <w:tc>
          <w:tcPr>
            <w:tcW w:w="2250" w:type="dxa"/>
            <w:shd w:val="clear" w:color="auto" w:fill="D9D9D9" w:themeFill="background1" w:themeFillShade="D9"/>
          </w:tcPr>
          <w:p w14:paraId="2C6DB7A6" w14:textId="77777777" w:rsidR="003B0F0F" w:rsidRPr="00F92F6B" w:rsidRDefault="003B0F0F" w:rsidP="00653C72">
            <w:pPr>
              <w:pStyle w:val="TAH"/>
            </w:pPr>
            <w:r w:rsidRPr="00F92F6B">
              <w:t>Next-hop BAP address</w:t>
            </w:r>
          </w:p>
        </w:tc>
        <w:tc>
          <w:tcPr>
            <w:tcW w:w="2340" w:type="dxa"/>
            <w:shd w:val="clear" w:color="auto" w:fill="D9D9D9" w:themeFill="background1" w:themeFillShade="D9"/>
          </w:tcPr>
          <w:p w14:paraId="082B3645" w14:textId="77777777" w:rsidR="003B0F0F" w:rsidRPr="00F92F6B" w:rsidRDefault="003B0F0F" w:rsidP="00653C72">
            <w:pPr>
              <w:pStyle w:val="TAH"/>
            </w:pPr>
            <w:r w:rsidRPr="00F92F6B">
              <w:t>Prior-hop BAP address</w:t>
            </w:r>
          </w:p>
        </w:tc>
        <w:tc>
          <w:tcPr>
            <w:tcW w:w="2340" w:type="dxa"/>
            <w:shd w:val="clear" w:color="auto" w:fill="D9D9D9" w:themeFill="background1" w:themeFillShade="D9"/>
          </w:tcPr>
          <w:p w14:paraId="7CCDBC2C" w14:textId="77777777" w:rsidR="003B0F0F" w:rsidRPr="00F92F6B" w:rsidRDefault="003B0F0F" w:rsidP="00653C72">
            <w:pPr>
              <w:pStyle w:val="TAH"/>
            </w:pPr>
            <w:r w:rsidRPr="00F92F6B">
              <w:t>Ingress RLC channel ID</w:t>
            </w:r>
          </w:p>
        </w:tc>
        <w:tc>
          <w:tcPr>
            <w:tcW w:w="2250" w:type="dxa"/>
            <w:shd w:val="clear" w:color="auto" w:fill="FFFFFF" w:themeFill="background1"/>
          </w:tcPr>
          <w:p w14:paraId="7BB8CC48" w14:textId="77777777" w:rsidR="003B0F0F" w:rsidRPr="00F92F6B" w:rsidRDefault="003B0F0F" w:rsidP="00653C72">
            <w:pPr>
              <w:pStyle w:val="TAH"/>
            </w:pPr>
            <w:r w:rsidRPr="00F92F6B">
              <w:t>Egress RLC channel ID</w:t>
            </w:r>
          </w:p>
        </w:tc>
      </w:tr>
      <w:tr w:rsidR="004F4425" w:rsidRPr="00F92F6B" w14:paraId="724A073B" w14:textId="77777777" w:rsidTr="00653C72">
        <w:tc>
          <w:tcPr>
            <w:tcW w:w="2250" w:type="dxa"/>
            <w:shd w:val="clear" w:color="auto" w:fill="D9D9D9" w:themeFill="background1" w:themeFillShade="D9"/>
          </w:tcPr>
          <w:p w14:paraId="40893384" w14:textId="77777777" w:rsidR="003B0F0F" w:rsidRPr="00F92F6B" w:rsidRDefault="003B0F0F" w:rsidP="00653C72">
            <w:pPr>
              <w:pStyle w:val="TAC"/>
            </w:pPr>
            <w:r w:rsidRPr="00F92F6B">
              <w:t>Derived from routing configuration</w:t>
            </w:r>
          </w:p>
        </w:tc>
        <w:tc>
          <w:tcPr>
            <w:tcW w:w="2340" w:type="dxa"/>
            <w:shd w:val="clear" w:color="auto" w:fill="D9D9D9" w:themeFill="background1" w:themeFillShade="D9"/>
          </w:tcPr>
          <w:p w14:paraId="6A8A1FCC" w14:textId="06E08F18" w:rsidR="003B0F0F" w:rsidRPr="00F92F6B" w:rsidRDefault="003B0F0F" w:rsidP="00653C72">
            <w:pPr>
              <w:pStyle w:val="TAC"/>
            </w:pPr>
            <w:r w:rsidRPr="00F92F6B">
              <w:t>Derived from packet</w:t>
            </w:r>
            <w:r w:rsidR="00240746" w:rsidRPr="00F92F6B">
              <w:t>'</w:t>
            </w:r>
            <w:r w:rsidRPr="00F92F6B">
              <w:t xml:space="preserve">s ingress </w:t>
            </w:r>
            <w:r w:rsidR="00274666" w:rsidRPr="00F92F6B">
              <w:t xml:space="preserve">BH </w:t>
            </w:r>
            <w:r w:rsidRPr="00F92F6B">
              <w:t>link</w:t>
            </w:r>
          </w:p>
        </w:tc>
        <w:tc>
          <w:tcPr>
            <w:tcW w:w="2340" w:type="dxa"/>
            <w:shd w:val="clear" w:color="auto" w:fill="D9D9D9" w:themeFill="background1" w:themeFillShade="D9"/>
          </w:tcPr>
          <w:p w14:paraId="4FF2D4F0" w14:textId="59FAE77D" w:rsidR="003B0F0F" w:rsidRPr="00F92F6B" w:rsidRDefault="003B0F0F" w:rsidP="00653C72">
            <w:pPr>
              <w:pStyle w:val="TAC"/>
            </w:pPr>
            <w:r w:rsidRPr="00F92F6B">
              <w:t>Derived from packet</w:t>
            </w:r>
            <w:r w:rsidR="00240746" w:rsidRPr="00F92F6B">
              <w:t>'</w:t>
            </w:r>
            <w:r w:rsidRPr="00F92F6B">
              <w:t xml:space="preserve">s ingress </w:t>
            </w:r>
            <w:r w:rsidR="00111D31" w:rsidRPr="00F92F6B">
              <w:t>BH RLC channel</w:t>
            </w:r>
          </w:p>
        </w:tc>
        <w:tc>
          <w:tcPr>
            <w:tcW w:w="2250" w:type="dxa"/>
            <w:shd w:val="clear" w:color="auto" w:fill="FFFFFF" w:themeFill="background1"/>
          </w:tcPr>
          <w:p w14:paraId="31DFD062" w14:textId="7667A89A" w:rsidR="003B0F0F" w:rsidRPr="00F92F6B" w:rsidRDefault="00111D31" w:rsidP="00653C72">
            <w:pPr>
              <w:pStyle w:val="TAC"/>
            </w:pPr>
            <w:r w:rsidRPr="00F92F6B">
              <w:t>BH RLC channel</w:t>
            </w:r>
            <w:r w:rsidR="003B0F0F" w:rsidRPr="00F92F6B">
              <w:t xml:space="preserve"> on egress </w:t>
            </w:r>
            <w:r w:rsidR="00274666" w:rsidRPr="00F92F6B">
              <w:t xml:space="preserve">BH </w:t>
            </w:r>
            <w:r w:rsidR="003B0F0F" w:rsidRPr="00F92F6B">
              <w:t>link to forward packet</w:t>
            </w:r>
          </w:p>
        </w:tc>
      </w:tr>
    </w:tbl>
    <w:p w14:paraId="1D045527" w14:textId="2966108A" w:rsidR="003B0F0F" w:rsidRPr="00F92F6B" w:rsidRDefault="003B0F0F" w:rsidP="003B0F0F">
      <w:pPr>
        <w:rPr>
          <w:lang w:eastAsia="x-none"/>
        </w:rPr>
      </w:pPr>
    </w:p>
    <w:p w14:paraId="4B9552BA" w14:textId="0A30930F" w:rsidR="002B0EC7" w:rsidRPr="00F92F6B" w:rsidRDefault="002B0EC7" w:rsidP="003B0F0F">
      <w:r w:rsidRPr="00F92F6B">
        <w:rPr>
          <w:lang w:eastAsia="en-GB"/>
        </w:rPr>
        <w:t>For a boundary IAB-node, the BH RLC channel mapping configuration may also include indicators for the IAB topology of the ingress and of the egress</w:t>
      </w:r>
      <w:r w:rsidR="00274666" w:rsidRPr="00F92F6B">
        <w:t xml:space="preserve"> BH</w:t>
      </w:r>
      <w:r w:rsidRPr="00F92F6B">
        <w:rPr>
          <w:lang w:eastAsia="en-GB"/>
        </w:rPr>
        <w:t xml:space="preserve"> link.</w:t>
      </w:r>
    </w:p>
    <w:p w14:paraId="4A43703D" w14:textId="77777777" w:rsidR="003B0F0F" w:rsidRPr="00F92F6B" w:rsidRDefault="003B0F0F" w:rsidP="00653C72">
      <w:pPr>
        <w:rPr>
          <w:lang w:eastAsia="x-none"/>
        </w:rPr>
      </w:pPr>
      <w:r w:rsidRPr="00F92F6B">
        <w:rPr>
          <w:lang w:eastAsia="x-none"/>
        </w:rPr>
        <w:t>The IAB-node resolves the BH RLC channel IDs from logical channel IDs based on the configuration by the IAB-donor</w:t>
      </w:r>
      <w:r w:rsidR="00111D31" w:rsidRPr="00F92F6B">
        <w:t>-CU</w:t>
      </w:r>
      <w:r w:rsidRPr="00F92F6B">
        <w:rPr>
          <w:lang w:eastAsia="x-none"/>
        </w:rPr>
        <w:t xml:space="preserve">. </w:t>
      </w:r>
      <w:r w:rsidR="00452ECF" w:rsidRPr="00F92F6B">
        <w:t>The IAB-MT obtains the BH RLC channel ID in the RRC configuration of the corresponding logical channel. The IAB-DU obtains the BH RLC channel ID in the F1AP configuration of the BH RLC channel.</w:t>
      </w:r>
    </w:p>
    <w:p w14:paraId="1835C169" w14:textId="77777777" w:rsidR="00FE12B3" w:rsidRPr="00F92F6B" w:rsidRDefault="00FE12B3" w:rsidP="00FE12B3">
      <w:pPr>
        <w:pStyle w:val="Heading2"/>
      </w:pPr>
      <w:bookmarkStart w:id="774" w:name="_Toc219280798"/>
      <w:bookmarkStart w:id="775" w:name="_Toc37231917"/>
      <w:bookmarkStart w:id="776" w:name="_Toc46501972"/>
      <w:bookmarkStart w:id="777" w:name="_Toc51971320"/>
      <w:bookmarkStart w:id="778" w:name="_Toc52551303"/>
      <w:r w:rsidRPr="00F92F6B">
        <w:t>6.12</w:t>
      </w:r>
      <w:r w:rsidRPr="00F92F6B">
        <w:tab/>
        <w:t>Multiple Transmit/Receive Point Operation</w:t>
      </w:r>
      <w:bookmarkEnd w:id="774"/>
    </w:p>
    <w:p w14:paraId="0C9DE239" w14:textId="5EE311F1" w:rsidR="00493596" w:rsidRPr="00F92F6B" w:rsidRDefault="00493596" w:rsidP="00DA6E71">
      <w:pPr>
        <w:pStyle w:val="Heading3"/>
      </w:pPr>
      <w:bookmarkStart w:id="779" w:name="_Toc219280799"/>
      <w:r w:rsidRPr="00F92F6B">
        <w:t>6.12.0</w:t>
      </w:r>
      <w:r w:rsidRPr="00F92F6B">
        <w:tab/>
        <w:t>Overview</w:t>
      </w:r>
      <w:bookmarkEnd w:id="779"/>
    </w:p>
    <w:p w14:paraId="6149862D" w14:textId="1D29940B" w:rsidR="00FE12B3" w:rsidRPr="00F92F6B" w:rsidRDefault="00FE12B3" w:rsidP="00FE12B3">
      <w:r w:rsidRPr="00F92F6B">
        <w:t xml:space="preserve">In Multiple Transmit/Receive Point (multi-TRP) operation, a serving cell can schedule </w:t>
      </w:r>
      <w:r w:rsidR="00ED69BB" w:rsidRPr="00F92F6B">
        <w:t xml:space="preserve">the </w:t>
      </w:r>
      <w:r w:rsidRPr="00F92F6B">
        <w:t>UE from two TRPs, providing better coverage, reliability and/or data rates</w:t>
      </w:r>
      <w:r w:rsidR="00ED69BB" w:rsidRPr="00F92F6B">
        <w:t xml:space="preserve"> for PDSCH, PDCCH, PUSCH, PUCCH</w:t>
      </w:r>
      <w:r w:rsidR="00FC5E97" w:rsidRPr="00F92F6B">
        <w:t>, and SRS</w:t>
      </w:r>
      <w:r w:rsidRPr="00F92F6B">
        <w:t>.</w:t>
      </w:r>
    </w:p>
    <w:p w14:paraId="5CAD4C8E" w14:textId="350874F3" w:rsidR="00FE12B3" w:rsidRPr="00F92F6B" w:rsidRDefault="00FE12B3" w:rsidP="00FE12B3">
      <w:r w:rsidRPr="00F92F6B">
        <w:t xml:space="preserve">There are two different operation modes </w:t>
      </w:r>
      <w:r w:rsidR="00ED69BB" w:rsidRPr="00F92F6B">
        <w:t xml:space="preserve">to schedule </w:t>
      </w:r>
      <w:r w:rsidRPr="00F92F6B">
        <w:t>multi-TRP</w:t>
      </w:r>
      <w:r w:rsidR="00ED69BB" w:rsidRPr="00F92F6B">
        <w:t xml:space="preserve"> PDSCH transmissions</w:t>
      </w:r>
      <w:r w:rsidRPr="00F92F6B">
        <w:t xml:space="preserve">: single-DCI and multi-DCI. For both modes, control of uplink and downlink operation </w:t>
      </w:r>
      <w:r w:rsidR="005373A1" w:rsidRPr="00F92F6B">
        <w:t xml:space="preserve">can be </w:t>
      </w:r>
      <w:r w:rsidRPr="00F92F6B">
        <w:t>done by physical layer and MAC</w:t>
      </w:r>
      <w:r w:rsidR="005373A1" w:rsidRPr="00F92F6B">
        <w:t xml:space="preserve"> layer, within the configuration provided by the RRC layer</w:t>
      </w:r>
      <w:r w:rsidRPr="00F92F6B">
        <w:t xml:space="preserve">. In single-DCI mode, </w:t>
      </w:r>
      <w:r w:rsidR="00EE1774" w:rsidRPr="00F92F6B">
        <w:t xml:space="preserve">the </w:t>
      </w:r>
      <w:r w:rsidRPr="00F92F6B">
        <w:t xml:space="preserve">UE is scheduled by the same DCI for both TRPs and in multi-DCI mode, </w:t>
      </w:r>
      <w:r w:rsidR="00EE1774" w:rsidRPr="00F92F6B">
        <w:t xml:space="preserve">the </w:t>
      </w:r>
      <w:r w:rsidRPr="00F92F6B">
        <w:t>UE is scheduled by independent DCIs from each TRP.</w:t>
      </w:r>
    </w:p>
    <w:p w14:paraId="24E3B68B" w14:textId="74BFF1E5" w:rsidR="00EE1774" w:rsidRPr="00F92F6B" w:rsidRDefault="00EE1774" w:rsidP="00EE1774">
      <w:r w:rsidRPr="00F92F6B">
        <w:t xml:space="preserve">There are two different operation modes for multi-TRP PDCCH: PDCCH repetition as in Clause 5.2.3 and </w:t>
      </w:r>
      <w:r w:rsidR="00A51876" w:rsidRPr="00F92F6B">
        <w:t>Single Frequency Network (</w:t>
      </w:r>
      <w:r w:rsidRPr="00F92F6B">
        <w:t>SFN</w:t>
      </w:r>
      <w:r w:rsidR="00A51876" w:rsidRPr="00F92F6B">
        <w:t>)</w:t>
      </w:r>
      <w:r w:rsidRPr="00F92F6B">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F92F6B" w:rsidRDefault="00EE1774" w:rsidP="00EE1774">
      <w:r w:rsidRPr="00F92F6B">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F92F6B" w:rsidRDefault="00EE1774" w:rsidP="00FE12B3">
      <w:r w:rsidRPr="00F92F6B">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5769EFC6" w:rsidR="00A51876" w:rsidRPr="00F92F6B" w:rsidRDefault="00A51876" w:rsidP="00A51876">
      <w:pPr>
        <w:rPr>
          <w:rFonts w:eastAsia="MS Mincho"/>
        </w:rPr>
      </w:pPr>
      <w:r w:rsidRPr="00F92F6B">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r w:rsidR="00FC5E97" w:rsidRPr="00F92F6B">
        <w:rPr>
          <w:rFonts w:hint="eastAsia"/>
        </w:rPr>
        <w:t xml:space="preserve"> For inter-cell without multi-DCI multi-TRP operation and intra-cell without multi-DCI multi-TRP operation, up to two TAGs can be configured in the serving cell, and each UL/Joint TCI state for PUSCH, PUCCH, and SRS transmission can be associated with any one of the two TAGs.</w:t>
      </w:r>
    </w:p>
    <w:p w14:paraId="00153F2F" w14:textId="13FAD822" w:rsidR="00A51876" w:rsidRPr="00F92F6B" w:rsidRDefault="00A51876" w:rsidP="00FE12B3">
      <w:r w:rsidRPr="00F92F6B">
        <w:t>For single-DCI multi-TRP Simultaneous Transmission with Multi-Panel (</w:t>
      </w:r>
      <w:proofErr w:type="spellStart"/>
      <w:r w:rsidRPr="00F92F6B">
        <w:t>STxMP</w:t>
      </w:r>
      <w:proofErr w:type="spellEnd"/>
      <w:r w:rsidRPr="00F92F6B">
        <w:t xml:space="preserve">) Spatial Domain Multiplexing (SDM) PUSCH transmission, different layers of one PUSCH are separately transmitted towards two TRPs. For single-DCI multi-TRP </w:t>
      </w:r>
      <w:proofErr w:type="spellStart"/>
      <w:r w:rsidRPr="00F92F6B">
        <w:t>STxMP</w:t>
      </w:r>
      <w:proofErr w:type="spellEnd"/>
      <w:r w:rsidRPr="00F92F6B">
        <w:t xml:space="preserve"> SFN PUSCH transmission, same layers of one PUSCH are transmitted towards two TRPs. For multi-DCI based multi-TRP </w:t>
      </w:r>
      <w:proofErr w:type="spellStart"/>
      <w:r w:rsidRPr="00F92F6B">
        <w:t>STxMP</w:t>
      </w:r>
      <w:proofErr w:type="spellEnd"/>
      <w:r w:rsidRPr="00F92F6B">
        <w:t xml:space="preserve"> PUSCH+PUSCH transmission, two PUSCHs are transmitted towards two TRPs. For single-DCI multi-TRP </w:t>
      </w:r>
      <w:proofErr w:type="spellStart"/>
      <w:r w:rsidRPr="00F92F6B">
        <w:t>STxMP</w:t>
      </w:r>
      <w:proofErr w:type="spellEnd"/>
      <w:r w:rsidRPr="00F92F6B">
        <w:t xml:space="preserve"> SFN PUCCH transmission, one PUCCH is transmitted towards two TRPs.</w:t>
      </w:r>
    </w:p>
    <w:p w14:paraId="6CFD1DE2" w14:textId="14ACB028" w:rsidR="00FC5E97" w:rsidRPr="00F92F6B" w:rsidRDefault="00FC5E97" w:rsidP="00FE12B3">
      <w:r w:rsidRPr="00F92F6B">
        <w:t>For inter-TRP delay, frequency, and phase calibration for coherent joint transmission (CJT), CSI-RS per TRP is transmitted and the UE measures the CSI-RS(s) and estimates the reporting quantity including inter-TRP delay offset(s), frequency offset(s), and phase offset(s). A CSI report associated with the reporting quantity is carried on a PUSCH.</w:t>
      </w:r>
    </w:p>
    <w:p w14:paraId="11DF4E88" w14:textId="77777777" w:rsidR="00FC5E97" w:rsidRPr="00F92F6B" w:rsidRDefault="00FC5E97" w:rsidP="00FC5E97">
      <w:pPr>
        <w:pStyle w:val="Heading3"/>
      </w:pPr>
      <w:bookmarkStart w:id="780" w:name="_Toc219280800"/>
      <w:bookmarkStart w:id="781" w:name="_Toc185530378"/>
      <w:r w:rsidRPr="00F92F6B">
        <w:t>6.1</w:t>
      </w:r>
      <w:r w:rsidRPr="00F92F6B">
        <w:rPr>
          <w:rFonts w:hint="eastAsia"/>
        </w:rPr>
        <w:t>2</w:t>
      </w:r>
      <w:r w:rsidRPr="00F92F6B">
        <w:t>.1</w:t>
      </w:r>
      <w:r w:rsidRPr="00F92F6B">
        <w:tab/>
        <w:t>Asymmetric DL single-TRP and UL multi-TRP</w:t>
      </w:r>
      <w:bookmarkEnd w:id="780"/>
    </w:p>
    <w:p w14:paraId="7A7A2CBA" w14:textId="6C7D91DF" w:rsidR="005D00EB" w:rsidRPr="00F92F6B" w:rsidRDefault="005D00EB" w:rsidP="00DA6E71">
      <w:r w:rsidRPr="00F92F6B">
        <w:t xml:space="preserve">For asymmetric DL single-TRP and UL multi-TRP operation, the UL TRP may reduce or even disable DL transmission. Pathloss offsets between two TRPs can be configured by RRC and dynamically updated by Pathloss Offset Update MAC CE, which </w:t>
      </w:r>
      <w:r w:rsidR="0047237D" w:rsidRPr="00F92F6B">
        <w:t xml:space="preserve">is </w:t>
      </w:r>
      <w:r w:rsidRPr="00F92F6B">
        <w:t>defined in TS 38.321[6]. Each pathloss offset is explicitly indicated for the corresponding UL/Joint TCI state for PUSCH, PUCCH, and SRS transmission toward the UL TRP. The pathloss offset can also be indicated by a PDCCH order for a PDCCH order triggered PRACH toward the UL TRP, thereby facilitating pathloss calculation. In addition, up to two closed loop power control adjustment states</w:t>
      </w:r>
      <w:r w:rsidR="0047237D" w:rsidRPr="00F92F6B">
        <w:rPr>
          <w:rFonts w:eastAsia="DengXian"/>
        </w:rPr>
        <w:t>, one for the DL TRP and the other for UL TRP,</w:t>
      </w:r>
      <w:r w:rsidRPr="00F92F6B">
        <w:t xml:space="preserve"> can be supported for SRS separated from those used for PUSCH.</w:t>
      </w:r>
    </w:p>
    <w:p w14:paraId="7F5EC61D" w14:textId="77777777" w:rsidR="00D1127D" w:rsidRPr="00F92F6B" w:rsidRDefault="00703C9B" w:rsidP="009A0512">
      <w:pPr>
        <w:pStyle w:val="Heading1"/>
      </w:pPr>
      <w:bookmarkStart w:id="782" w:name="_Toc219280801"/>
      <w:bookmarkEnd w:id="781"/>
      <w:r w:rsidRPr="00F92F6B">
        <w:t>7</w:t>
      </w:r>
      <w:r w:rsidR="00D1127D" w:rsidRPr="00F92F6B">
        <w:tab/>
        <w:t>RRC</w:t>
      </w:r>
      <w:bookmarkEnd w:id="755"/>
      <w:bookmarkEnd w:id="756"/>
      <w:bookmarkEnd w:id="775"/>
      <w:bookmarkEnd w:id="776"/>
      <w:bookmarkEnd w:id="777"/>
      <w:bookmarkEnd w:id="778"/>
      <w:bookmarkEnd w:id="782"/>
    </w:p>
    <w:p w14:paraId="71E34144" w14:textId="77777777" w:rsidR="00D1127D" w:rsidRPr="00F92F6B" w:rsidRDefault="00703C9B" w:rsidP="009A0512">
      <w:pPr>
        <w:pStyle w:val="Heading2"/>
      </w:pPr>
      <w:bookmarkStart w:id="783" w:name="_Toc20387950"/>
      <w:bookmarkStart w:id="784" w:name="_Toc29376029"/>
      <w:bookmarkStart w:id="785" w:name="_Toc37231918"/>
      <w:bookmarkStart w:id="786" w:name="_Toc46501973"/>
      <w:bookmarkStart w:id="787" w:name="_Toc51971321"/>
      <w:bookmarkStart w:id="788" w:name="_Toc52551304"/>
      <w:bookmarkStart w:id="789" w:name="_Toc219280802"/>
      <w:r w:rsidRPr="00F92F6B">
        <w:t>7</w:t>
      </w:r>
      <w:r w:rsidR="00D1127D" w:rsidRPr="00F92F6B">
        <w:t>.1</w:t>
      </w:r>
      <w:r w:rsidR="00D1127D" w:rsidRPr="00F92F6B">
        <w:tab/>
        <w:t>Services and Functions</w:t>
      </w:r>
      <w:bookmarkEnd w:id="783"/>
      <w:bookmarkEnd w:id="784"/>
      <w:bookmarkEnd w:id="785"/>
      <w:bookmarkEnd w:id="786"/>
      <w:bookmarkEnd w:id="787"/>
      <w:bookmarkEnd w:id="788"/>
      <w:bookmarkEnd w:id="789"/>
    </w:p>
    <w:p w14:paraId="364BBBEC" w14:textId="77777777" w:rsidR="00D1127D" w:rsidRPr="00F92F6B" w:rsidRDefault="00D1127D" w:rsidP="00D1127D">
      <w:r w:rsidRPr="00F92F6B">
        <w:t xml:space="preserve">The main services and functions of the RRC sublayer </w:t>
      </w:r>
      <w:r w:rsidR="00CA2ECE" w:rsidRPr="00F92F6B">
        <w:t xml:space="preserve">over the </w:t>
      </w:r>
      <w:proofErr w:type="spellStart"/>
      <w:r w:rsidR="00CA2ECE" w:rsidRPr="00F92F6B">
        <w:t>Uu</w:t>
      </w:r>
      <w:proofErr w:type="spellEnd"/>
      <w:r w:rsidR="00CA2ECE" w:rsidRPr="00F92F6B">
        <w:t xml:space="preserve"> interface </w:t>
      </w:r>
      <w:r w:rsidRPr="00F92F6B">
        <w:t>include:</w:t>
      </w:r>
    </w:p>
    <w:p w14:paraId="12752E12" w14:textId="77777777" w:rsidR="00D1127D" w:rsidRPr="00F92F6B" w:rsidRDefault="00D1127D" w:rsidP="00D1127D">
      <w:pPr>
        <w:pStyle w:val="B1"/>
      </w:pPr>
      <w:r w:rsidRPr="00F92F6B">
        <w:t>-</w:t>
      </w:r>
      <w:r w:rsidRPr="00F92F6B">
        <w:tab/>
        <w:t>Broadcast of System Information related to AS and NAS;</w:t>
      </w:r>
    </w:p>
    <w:p w14:paraId="34751A25" w14:textId="77777777" w:rsidR="00D1127D" w:rsidRPr="00F92F6B" w:rsidRDefault="00D1127D" w:rsidP="00D1127D">
      <w:pPr>
        <w:pStyle w:val="B1"/>
      </w:pPr>
      <w:r w:rsidRPr="00F92F6B">
        <w:t>-</w:t>
      </w:r>
      <w:r w:rsidRPr="00F92F6B">
        <w:tab/>
        <w:t xml:space="preserve">Paging initiated by </w:t>
      </w:r>
      <w:r w:rsidR="004D2A4C" w:rsidRPr="00F92F6B">
        <w:t>5GC</w:t>
      </w:r>
      <w:r w:rsidRPr="00F92F6B">
        <w:t xml:space="preserve"> or </w:t>
      </w:r>
      <w:r w:rsidR="00895380" w:rsidRPr="00F92F6B">
        <w:t>NG-</w:t>
      </w:r>
      <w:r w:rsidRPr="00F92F6B">
        <w:t>RAN;</w:t>
      </w:r>
    </w:p>
    <w:p w14:paraId="0B78BA5D" w14:textId="77777777" w:rsidR="00D1127D" w:rsidRPr="00F92F6B" w:rsidRDefault="00D1127D" w:rsidP="00D1127D">
      <w:pPr>
        <w:pStyle w:val="B1"/>
      </w:pPr>
      <w:r w:rsidRPr="00F92F6B">
        <w:t>-</w:t>
      </w:r>
      <w:r w:rsidRPr="00F92F6B">
        <w:tab/>
        <w:t xml:space="preserve">Establishment, maintenance and release of an RRC connection between the UE and </w:t>
      </w:r>
      <w:r w:rsidR="00895380" w:rsidRPr="00F92F6B">
        <w:t>NG-</w:t>
      </w:r>
      <w:r w:rsidRPr="00F92F6B">
        <w:t>RAN including:</w:t>
      </w:r>
    </w:p>
    <w:p w14:paraId="319228C0" w14:textId="77777777" w:rsidR="00D1127D" w:rsidRPr="00F92F6B" w:rsidRDefault="00D1127D" w:rsidP="00D1127D">
      <w:pPr>
        <w:pStyle w:val="B2"/>
      </w:pPr>
      <w:r w:rsidRPr="00F92F6B">
        <w:t>-</w:t>
      </w:r>
      <w:r w:rsidRPr="00F92F6B">
        <w:tab/>
        <w:t>Addition, modification and release of carrier aggregation;</w:t>
      </w:r>
    </w:p>
    <w:p w14:paraId="4F32129C" w14:textId="77777777" w:rsidR="00D1127D" w:rsidRPr="00F92F6B" w:rsidRDefault="00D1127D" w:rsidP="00D1127D">
      <w:pPr>
        <w:pStyle w:val="B2"/>
      </w:pPr>
      <w:r w:rsidRPr="00F92F6B">
        <w:t>-</w:t>
      </w:r>
      <w:r w:rsidRPr="00F92F6B">
        <w:tab/>
        <w:t xml:space="preserve">Addition, modification and release of Dual Connectivity in </w:t>
      </w:r>
      <w:r w:rsidR="007E46DC" w:rsidRPr="00F92F6B">
        <w:t>NR</w:t>
      </w:r>
      <w:r w:rsidRPr="00F92F6B">
        <w:t xml:space="preserve"> or between </w:t>
      </w:r>
      <w:r w:rsidR="00E8671B" w:rsidRPr="00F92F6B">
        <w:t xml:space="preserve">E-UTRA </w:t>
      </w:r>
      <w:r w:rsidRPr="00F92F6B">
        <w:t xml:space="preserve">and </w:t>
      </w:r>
      <w:r w:rsidR="007E46DC" w:rsidRPr="00F92F6B">
        <w:t>NR</w:t>
      </w:r>
      <w:r w:rsidR="004D2A4C" w:rsidRPr="00F92F6B">
        <w:t>.</w:t>
      </w:r>
    </w:p>
    <w:p w14:paraId="4F00C1BD" w14:textId="77777777" w:rsidR="00D1127D" w:rsidRPr="00F92F6B" w:rsidRDefault="00D1127D" w:rsidP="00D1127D">
      <w:pPr>
        <w:pStyle w:val="B1"/>
      </w:pPr>
      <w:r w:rsidRPr="00F92F6B">
        <w:t>-</w:t>
      </w:r>
      <w:r w:rsidRPr="00F92F6B">
        <w:tab/>
        <w:t>Security functions including key management;</w:t>
      </w:r>
    </w:p>
    <w:p w14:paraId="6B154C0B" w14:textId="77777777" w:rsidR="00D1127D" w:rsidRPr="00F92F6B" w:rsidRDefault="00D1127D" w:rsidP="00D1127D">
      <w:pPr>
        <w:pStyle w:val="B1"/>
      </w:pPr>
      <w:r w:rsidRPr="00F92F6B">
        <w:t>-</w:t>
      </w:r>
      <w:r w:rsidRPr="00F92F6B">
        <w:tab/>
        <w:t>Establishment, configurati</w:t>
      </w:r>
      <w:r w:rsidR="004D2A4C" w:rsidRPr="00F92F6B">
        <w:t>on, maintenance and release of Signalling Radio B</w:t>
      </w:r>
      <w:r w:rsidRPr="00F92F6B">
        <w:t xml:space="preserve">earers </w:t>
      </w:r>
      <w:r w:rsidR="004D2A4C" w:rsidRPr="00F92F6B">
        <w:t>(SRBs) and Data Radio B</w:t>
      </w:r>
      <w:r w:rsidRPr="00F92F6B">
        <w:t>earers</w:t>
      </w:r>
      <w:r w:rsidR="004D2A4C" w:rsidRPr="00F92F6B">
        <w:t xml:space="preserve"> (DRBs)</w:t>
      </w:r>
      <w:r w:rsidRPr="00F92F6B">
        <w:t>;</w:t>
      </w:r>
    </w:p>
    <w:p w14:paraId="2B1340C7" w14:textId="77777777" w:rsidR="00D1127D" w:rsidRPr="00F92F6B" w:rsidRDefault="00D1127D" w:rsidP="00D1127D">
      <w:pPr>
        <w:pStyle w:val="B1"/>
      </w:pPr>
      <w:r w:rsidRPr="00F92F6B">
        <w:t>-</w:t>
      </w:r>
      <w:r w:rsidRPr="00F92F6B">
        <w:tab/>
        <w:t>Mobility functions including:</w:t>
      </w:r>
    </w:p>
    <w:p w14:paraId="1CA8D2A9" w14:textId="77777777" w:rsidR="00D1127D" w:rsidRPr="00F92F6B" w:rsidRDefault="00D1127D" w:rsidP="00D1127D">
      <w:pPr>
        <w:pStyle w:val="B2"/>
      </w:pPr>
      <w:r w:rsidRPr="00F92F6B">
        <w:t>-</w:t>
      </w:r>
      <w:r w:rsidRPr="00F92F6B">
        <w:tab/>
        <w:t>Handover</w:t>
      </w:r>
      <w:r w:rsidR="00D05E99" w:rsidRPr="00F92F6B">
        <w:t xml:space="preserve"> and context transfer</w:t>
      </w:r>
      <w:r w:rsidRPr="00F92F6B">
        <w:t>;</w:t>
      </w:r>
    </w:p>
    <w:p w14:paraId="13A651FF" w14:textId="77777777" w:rsidR="00D1127D" w:rsidRPr="00F92F6B" w:rsidRDefault="00D1127D" w:rsidP="00D1127D">
      <w:pPr>
        <w:pStyle w:val="B2"/>
      </w:pPr>
      <w:r w:rsidRPr="00F92F6B">
        <w:t>-</w:t>
      </w:r>
      <w:r w:rsidRPr="00F92F6B">
        <w:tab/>
        <w:t>UE cell selection and reselection and control of cell selection and reselection;</w:t>
      </w:r>
    </w:p>
    <w:p w14:paraId="6EA46ABE" w14:textId="77777777" w:rsidR="00D1127D" w:rsidRPr="00F92F6B" w:rsidRDefault="00D1127D" w:rsidP="00D1127D">
      <w:pPr>
        <w:pStyle w:val="B2"/>
      </w:pPr>
      <w:r w:rsidRPr="00F92F6B">
        <w:t>-</w:t>
      </w:r>
      <w:r w:rsidRPr="00F92F6B">
        <w:tab/>
      </w:r>
      <w:r w:rsidR="00D05E99" w:rsidRPr="00F92F6B">
        <w:t>Inter-RAT mobility</w:t>
      </w:r>
      <w:r w:rsidRPr="00F92F6B">
        <w:t>.</w:t>
      </w:r>
    </w:p>
    <w:p w14:paraId="349FE353" w14:textId="77777777" w:rsidR="00D1127D" w:rsidRPr="00F92F6B" w:rsidRDefault="00D1127D" w:rsidP="00D1127D">
      <w:pPr>
        <w:pStyle w:val="B1"/>
      </w:pPr>
      <w:r w:rsidRPr="00F92F6B">
        <w:t>-</w:t>
      </w:r>
      <w:r w:rsidRPr="00F92F6B">
        <w:tab/>
        <w:t>QoS management functions;</w:t>
      </w:r>
    </w:p>
    <w:p w14:paraId="74E0BAFF" w14:textId="77777777" w:rsidR="00D1127D" w:rsidRPr="00F92F6B" w:rsidRDefault="00D1127D" w:rsidP="00D1127D">
      <w:pPr>
        <w:pStyle w:val="B1"/>
      </w:pPr>
      <w:r w:rsidRPr="00F92F6B">
        <w:t>-</w:t>
      </w:r>
      <w:r w:rsidRPr="00F92F6B">
        <w:tab/>
        <w:t>UE measurement reporting and control of the reporting;</w:t>
      </w:r>
    </w:p>
    <w:p w14:paraId="6C72AC4A" w14:textId="77777777" w:rsidR="00D05E99" w:rsidRPr="00F92F6B" w:rsidRDefault="00D05E99" w:rsidP="00D1127D">
      <w:pPr>
        <w:pStyle w:val="B1"/>
      </w:pPr>
      <w:r w:rsidRPr="00F92F6B">
        <w:t>-</w:t>
      </w:r>
      <w:r w:rsidRPr="00F92F6B">
        <w:tab/>
        <w:t>Detection of and recovery from radio link failure;</w:t>
      </w:r>
    </w:p>
    <w:p w14:paraId="06488334" w14:textId="77777777" w:rsidR="00D1127D" w:rsidRPr="00F92F6B" w:rsidRDefault="00D1127D" w:rsidP="00D1127D">
      <w:pPr>
        <w:pStyle w:val="B1"/>
      </w:pPr>
      <w:r w:rsidRPr="00F92F6B">
        <w:t>-</w:t>
      </w:r>
      <w:r w:rsidRPr="00F92F6B">
        <w:tab/>
        <w:t>NAS message transfer to/from NAS from/to UE.</w:t>
      </w:r>
    </w:p>
    <w:p w14:paraId="26DE2028" w14:textId="77777777" w:rsidR="00CA2ECE" w:rsidRPr="00F92F6B" w:rsidRDefault="00CA2ECE" w:rsidP="00CA2ECE">
      <w:bookmarkStart w:id="790" w:name="_Toc20387951"/>
      <w:bookmarkStart w:id="791" w:name="_Toc29376030"/>
      <w:r w:rsidRPr="00F92F6B">
        <w:t xml:space="preserve">The </w:t>
      </w:r>
      <w:proofErr w:type="spellStart"/>
      <w:r w:rsidRPr="00F92F6B">
        <w:t>sidelink</w:t>
      </w:r>
      <w:proofErr w:type="spellEnd"/>
      <w:r w:rsidRPr="00F92F6B">
        <w:t xml:space="preserve"> specific services and functions of the RRC sublayer over the </w:t>
      </w:r>
      <w:proofErr w:type="spellStart"/>
      <w:r w:rsidRPr="00F92F6B">
        <w:t>Uu</w:t>
      </w:r>
      <w:proofErr w:type="spellEnd"/>
      <w:r w:rsidRPr="00F92F6B">
        <w:t xml:space="preserve"> interface include:</w:t>
      </w:r>
    </w:p>
    <w:p w14:paraId="32847633" w14:textId="77777777" w:rsidR="00CA2ECE" w:rsidRPr="00F92F6B" w:rsidRDefault="00CA2ECE" w:rsidP="00CA2ECE">
      <w:pPr>
        <w:pStyle w:val="B1"/>
      </w:pPr>
      <w:r w:rsidRPr="00F92F6B">
        <w:t>-</w:t>
      </w:r>
      <w:r w:rsidRPr="00F92F6B">
        <w:tab/>
        <w:t xml:space="preserve">Configuration of </w:t>
      </w:r>
      <w:proofErr w:type="spellStart"/>
      <w:r w:rsidRPr="00F92F6B">
        <w:t>sidelink</w:t>
      </w:r>
      <w:proofErr w:type="spellEnd"/>
      <w:r w:rsidRPr="00F92F6B">
        <w:t xml:space="preserve"> resource allocation via system information or dedicated signalling;</w:t>
      </w:r>
    </w:p>
    <w:p w14:paraId="1EB749F0" w14:textId="77777777" w:rsidR="00CA2ECE" w:rsidRPr="00F92F6B" w:rsidRDefault="00CA2ECE" w:rsidP="00CA2ECE">
      <w:pPr>
        <w:pStyle w:val="B1"/>
      </w:pPr>
      <w:r w:rsidRPr="00F92F6B">
        <w:t>-</w:t>
      </w:r>
      <w:r w:rsidRPr="00F92F6B">
        <w:tab/>
        <w:t xml:space="preserve">Reporting of UE </w:t>
      </w:r>
      <w:proofErr w:type="spellStart"/>
      <w:r w:rsidRPr="00F92F6B">
        <w:t>sidelink</w:t>
      </w:r>
      <w:proofErr w:type="spellEnd"/>
      <w:r w:rsidRPr="00F92F6B">
        <w:t xml:space="preserve"> information;</w:t>
      </w:r>
    </w:p>
    <w:p w14:paraId="789C33A2" w14:textId="77777777" w:rsidR="00CA2ECE" w:rsidRPr="00F92F6B" w:rsidRDefault="00CA2ECE" w:rsidP="00CA2ECE">
      <w:pPr>
        <w:pStyle w:val="B1"/>
      </w:pPr>
      <w:r w:rsidRPr="00F92F6B">
        <w:t>-</w:t>
      </w:r>
      <w:r w:rsidRPr="00F92F6B">
        <w:tab/>
        <w:t xml:space="preserve">Measurement configuration and reporting related to </w:t>
      </w:r>
      <w:proofErr w:type="spellStart"/>
      <w:r w:rsidRPr="00F92F6B">
        <w:t>sidelink</w:t>
      </w:r>
      <w:proofErr w:type="spellEnd"/>
      <w:r w:rsidR="00C62375" w:rsidRPr="00F92F6B">
        <w:t>;</w:t>
      </w:r>
    </w:p>
    <w:p w14:paraId="1B75B794" w14:textId="77777777" w:rsidR="00CA2ECE" w:rsidRPr="00F92F6B" w:rsidRDefault="00CA2ECE" w:rsidP="00653C72">
      <w:pPr>
        <w:pStyle w:val="B1"/>
      </w:pPr>
      <w:r w:rsidRPr="00F92F6B">
        <w:t>-</w:t>
      </w:r>
      <w:r w:rsidRPr="00F92F6B">
        <w:tab/>
        <w:t>Reporting of UE assistance information for SL traffic pattern(s).</w:t>
      </w:r>
    </w:p>
    <w:p w14:paraId="0E1067A2" w14:textId="77777777" w:rsidR="00D1127D" w:rsidRPr="00F92F6B" w:rsidRDefault="00703C9B" w:rsidP="00CA2ECE">
      <w:pPr>
        <w:pStyle w:val="Heading2"/>
      </w:pPr>
      <w:bookmarkStart w:id="792" w:name="_Toc37231919"/>
      <w:bookmarkStart w:id="793" w:name="_Toc46501974"/>
      <w:bookmarkStart w:id="794" w:name="_Toc51971322"/>
      <w:bookmarkStart w:id="795" w:name="_Toc52551305"/>
      <w:bookmarkStart w:id="796" w:name="_Toc219280803"/>
      <w:r w:rsidRPr="00F92F6B">
        <w:t>7</w:t>
      </w:r>
      <w:r w:rsidR="00156AA0" w:rsidRPr="00F92F6B">
        <w:t>.2</w:t>
      </w:r>
      <w:r w:rsidR="00D1127D" w:rsidRPr="00F92F6B">
        <w:tab/>
      </w:r>
      <w:r w:rsidR="00310E99" w:rsidRPr="00F92F6B">
        <w:t>Protocol States</w:t>
      </w:r>
      <w:bookmarkEnd w:id="790"/>
      <w:bookmarkEnd w:id="791"/>
      <w:bookmarkEnd w:id="792"/>
      <w:bookmarkEnd w:id="793"/>
      <w:bookmarkEnd w:id="794"/>
      <w:bookmarkEnd w:id="795"/>
      <w:bookmarkEnd w:id="796"/>
    </w:p>
    <w:p w14:paraId="2664748A" w14:textId="77777777" w:rsidR="00D1127D" w:rsidRPr="00F92F6B" w:rsidRDefault="00D1127D" w:rsidP="00D1127D">
      <w:r w:rsidRPr="00F92F6B">
        <w:t>RRC supports the following states which can be characterised as follows:</w:t>
      </w:r>
    </w:p>
    <w:p w14:paraId="76D79EEE" w14:textId="77777777" w:rsidR="00222BC8" w:rsidRPr="00F92F6B" w:rsidRDefault="00222BC8" w:rsidP="00222BC8">
      <w:pPr>
        <w:pStyle w:val="B1"/>
      </w:pPr>
      <w:r w:rsidRPr="00F92F6B">
        <w:rPr>
          <w:b/>
        </w:rPr>
        <w:t>-</w:t>
      </w:r>
      <w:r w:rsidRPr="00F92F6B">
        <w:rPr>
          <w:b/>
        </w:rPr>
        <w:tab/>
        <w:t>RRC_IDLE</w:t>
      </w:r>
      <w:r w:rsidRPr="00F92F6B">
        <w:t>:</w:t>
      </w:r>
    </w:p>
    <w:p w14:paraId="48F917A2" w14:textId="77777777" w:rsidR="00222BC8" w:rsidRPr="00F92F6B" w:rsidRDefault="00222BC8" w:rsidP="00222BC8">
      <w:pPr>
        <w:pStyle w:val="B2"/>
      </w:pPr>
      <w:r w:rsidRPr="00F92F6B">
        <w:t>-</w:t>
      </w:r>
      <w:r w:rsidRPr="00F92F6B">
        <w:tab/>
        <w:t>PLMN selection;</w:t>
      </w:r>
    </w:p>
    <w:p w14:paraId="170C6F68" w14:textId="77777777" w:rsidR="00222BC8" w:rsidRPr="00F92F6B" w:rsidRDefault="00222BC8" w:rsidP="00222BC8">
      <w:pPr>
        <w:pStyle w:val="B2"/>
      </w:pPr>
      <w:r w:rsidRPr="00F92F6B">
        <w:t>-</w:t>
      </w:r>
      <w:r w:rsidRPr="00F92F6B">
        <w:tab/>
        <w:t>Broadcast of system information;</w:t>
      </w:r>
    </w:p>
    <w:p w14:paraId="531A9C2E" w14:textId="77777777" w:rsidR="00222BC8" w:rsidRPr="00F92F6B" w:rsidRDefault="00222BC8" w:rsidP="00222BC8">
      <w:pPr>
        <w:pStyle w:val="B2"/>
      </w:pPr>
      <w:r w:rsidRPr="00F92F6B">
        <w:t>-</w:t>
      </w:r>
      <w:r w:rsidRPr="00F92F6B">
        <w:tab/>
        <w:t>Cell re-selection mobility;</w:t>
      </w:r>
    </w:p>
    <w:p w14:paraId="3EE681C7" w14:textId="77777777" w:rsidR="00222BC8" w:rsidRPr="00F92F6B" w:rsidRDefault="00222BC8" w:rsidP="00222BC8">
      <w:pPr>
        <w:pStyle w:val="B2"/>
        <w:rPr>
          <w:rFonts w:eastAsia="Malgun Gothic"/>
          <w:lang w:eastAsia="ko-KR"/>
        </w:rPr>
      </w:pPr>
      <w:r w:rsidRPr="00F92F6B">
        <w:t>-</w:t>
      </w:r>
      <w:r w:rsidRPr="00F92F6B">
        <w:tab/>
        <w:t xml:space="preserve">Paging </w:t>
      </w:r>
      <w:r w:rsidR="00643487" w:rsidRPr="00F92F6B">
        <w:t xml:space="preserve">for </w:t>
      </w:r>
      <w:r w:rsidR="00473CEA" w:rsidRPr="00F92F6B">
        <w:t>mobile terminated data</w:t>
      </w:r>
      <w:r w:rsidR="00643487" w:rsidRPr="00F92F6B">
        <w:t xml:space="preserve"> </w:t>
      </w:r>
      <w:r w:rsidRPr="00F92F6B">
        <w:rPr>
          <w:rFonts w:eastAsia="Malgun Gothic"/>
          <w:lang w:eastAsia="ko-KR"/>
        </w:rPr>
        <w:t xml:space="preserve">is </w:t>
      </w:r>
      <w:r w:rsidRPr="00F92F6B">
        <w:t>initiated by 5GC;</w:t>
      </w:r>
    </w:p>
    <w:p w14:paraId="14D5ABC9" w14:textId="77777777" w:rsidR="000233E6" w:rsidRPr="00F92F6B" w:rsidRDefault="000233E6" w:rsidP="000233E6">
      <w:pPr>
        <w:pStyle w:val="B2"/>
      </w:pPr>
      <w:r w:rsidRPr="00F92F6B">
        <w:t>-</w:t>
      </w:r>
      <w:r w:rsidRPr="00F92F6B">
        <w:tab/>
        <w:t>Transfer of MBS broadcast data to the UE over MRB(s);</w:t>
      </w:r>
    </w:p>
    <w:p w14:paraId="2C0D8CCE" w14:textId="0E51DD44" w:rsidR="00222BC8" w:rsidRPr="00F92F6B" w:rsidRDefault="00222BC8" w:rsidP="00222BC8">
      <w:pPr>
        <w:pStyle w:val="B2"/>
      </w:pPr>
      <w:r w:rsidRPr="00F92F6B">
        <w:t>-</w:t>
      </w:r>
      <w:r w:rsidRPr="00F92F6B">
        <w:tab/>
        <w:t>DRX for CN paging configured by NAS.</w:t>
      </w:r>
    </w:p>
    <w:p w14:paraId="1EDF88B0" w14:textId="77777777" w:rsidR="00222BC8" w:rsidRPr="00F92F6B" w:rsidRDefault="00222BC8" w:rsidP="00222BC8">
      <w:pPr>
        <w:pStyle w:val="B1"/>
      </w:pPr>
      <w:r w:rsidRPr="00F92F6B">
        <w:t>-</w:t>
      </w:r>
      <w:r w:rsidRPr="00F92F6B">
        <w:tab/>
      </w:r>
      <w:r w:rsidRPr="00F92F6B">
        <w:rPr>
          <w:b/>
        </w:rPr>
        <w:t>RRC_INACTIVE</w:t>
      </w:r>
      <w:r w:rsidRPr="00F92F6B">
        <w:t>:</w:t>
      </w:r>
    </w:p>
    <w:p w14:paraId="008B9737" w14:textId="77777777" w:rsidR="000F4ED2" w:rsidRPr="00F92F6B" w:rsidRDefault="000F4ED2" w:rsidP="00222BC8">
      <w:pPr>
        <w:pStyle w:val="B2"/>
      </w:pPr>
      <w:r w:rsidRPr="00F92F6B">
        <w:t>-</w:t>
      </w:r>
      <w:r w:rsidRPr="00F92F6B">
        <w:tab/>
        <w:t>PLMN selection;</w:t>
      </w:r>
    </w:p>
    <w:p w14:paraId="0634D334" w14:textId="77777777" w:rsidR="00222BC8" w:rsidRPr="00F92F6B" w:rsidRDefault="00222BC8" w:rsidP="00222BC8">
      <w:pPr>
        <w:pStyle w:val="B2"/>
      </w:pPr>
      <w:r w:rsidRPr="00F92F6B">
        <w:t>-</w:t>
      </w:r>
      <w:r w:rsidRPr="00F92F6B">
        <w:tab/>
        <w:t>Broadcast of system information;</w:t>
      </w:r>
    </w:p>
    <w:p w14:paraId="33972A8A" w14:textId="77777777" w:rsidR="00222BC8" w:rsidRPr="00F92F6B" w:rsidRDefault="00222BC8" w:rsidP="00222BC8">
      <w:pPr>
        <w:pStyle w:val="B2"/>
        <w:rPr>
          <w:rFonts w:eastAsia="Malgun Gothic"/>
          <w:lang w:eastAsia="ko-KR"/>
        </w:rPr>
      </w:pPr>
      <w:r w:rsidRPr="00F92F6B">
        <w:t>-</w:t>
      </w:r>
      <w:r w:rsidRPr="00F92F6B">
        <w:tab/>
        <w:t>Cell re-selection mobility;</w:t>
      </w:r>
    </w:p>
    <w:p w14:paraId="4947BB65" w14:textId="77777777" w:rsidR="00222BC8" w:rsidRPr="00F92F6B" w:rsidRDefault="00222BC8" w:rsidP="00222BC8">
      <w:pPr>
        <w:pStyle w:val="B2"/>
        <w:rPr>
          <w:rFonts w:eastAsia="Malgun Gothic"/>
          <w:lang w:eastAsia="ko-KR"/>
        </w:rPr>
      </w:pPr>
      <w:r w:rsidRPr="00F92F6B">
        <w:t>-</w:t>
      </w:r>
      <w:r w:rsidRPr="00F92F6B">
        <w:tab/>
        <w:t>Paging is initiated by NG-RAN</w:t>
      </w:r>
      <w:r w:rsidR="00587232" w:rsidRPr="00F92F6B">
        <w:t xml:space="preserve"> (RAN paging)</w:t>
      </w:r>
      <w:r w:rsidRPr="00F92F6B">
        <w:t>;</w:t>
      </w:r>
    </w:p>
    <w:p w14:paraId="5FECE246" w14:textId="77777777" w:rsidR="00222BC8" w:rsidRPr="00F92F6B" w:rsidRDefault="00222BC8" w:rsidP="00222BC8">
      <w:pPr>
        <w:pStyle w:val="B2"/>
      </w:pPr>
      <w:r w:rsidRPr="00F92F6B">
        <w:t>-</w:t>
      </w:r>
      <w:r w:rsidRPr="00F92F6B">
        <w:tab/>
        <w:t>RAN-based notification area (RNA) is managed by NG- RAN;</w:t>
      </w:r>
    </w:p>
    <w:p w14:paraId="1DB19204" w14:textId="77777777" w:rsidR="00222BC8" w:rsidRPr="00F92F6B" w:rsidRDefault="00222BC8" w:rsidP="00222BC8">
      <w:pPr>
        <w:pStyle w:val="B2"/>
        <w:rPr>
          <w:rFonts w:eastAsia="Malgun Gothic"/>
          <w:lang w:eastAsia="ko-KR"/>
        </w:rPr>
      </w:pPr>
      <w:r w:rsidRPr="00F92F6B">
        <w:t>-</w:t>
      </w:r>
      <w:r w:rsidRPr="00F92F6B">
        <w:tab/>
        <w:t>DRX for RAN paging configured by NG-RAN;</w:t>
      </w:r>
    </w:p>
    <w:p w14:paraId="403B5D39" w14:textId="77777777" w:rsidR="00222BC8" w:rsidRPr="00F92F6B" w:rsidRDefault="00222BC8" w:rsidP="00222BC8">
      <w:pPr>
        <w:pStyle w:val="B2"/>
      </w:pPr>
      <w:r w:rsidRPr="00F92F6B">
        <w:t>-</w:t>
      </w:r>
      <w:r w:rsidRPr="00F92F6B">
        <w:tab/>
        <w:t>5GC - NG-RAN connection (both C/U-planes) is established for UE;</w:t>
      </w:r>
    </w:p>
    <w:p w14:paraId="40742F45" w14:textId="1E0ACF01" w:rsidR="00D0700B" w:rsidRPr="00F92F6B" w:rsidRDefault="00D0700B" w:rsidP="00D0700B">
      <w:pPr>
        <w:pStyle w:val="B2"/>
      </w:pPr>
      <w:r w:rsidRPr="00F92F6B">
        <w:t>-</w:t>
      </w:r>
      <w:r w:rsidRPr="00F92F6B">
        <w:tab/>
        <w:t>The UE</w:t>
      </w:r>
      <w:r w:rsidR="00385EF6" w:rsidRPr="00F92F6B">
        <w:t xml:space="preserve"> Inactive</w:t>
      </w:r>
      <w:r w:rsidRPr="00F92F6B">
        <w:t xml:space="preserve"> AS context is stored in </w:t>
      </w:r>
      <w:r w:rsidRPr="00F92F6B">
        <w:rPr>
          <w:rFonts w:eastAsia="Malgun Gothic"/>
          <w:lang w:eastAsia="ko-KR"/>
        </w:rPr>
        <w:t>NG-RAN</w:t>
      </w:r>
      <w:r w:rsidRPr="00F92F6B">
        <w:t xml:space="preserve"> and the UE;</w:t>
      </w:r>
    </w:p>
    <w:p w14:paraId="4137DF4D" w14:textId="77777777" w:rsidR="009E7956" w:rsidRPr="00F92F6B" w:rsidRDefault="00222BC8" w:rsidP="00A93042">
      <w:pPr>
        <w:pStyle w:val="B2"/>
      </w:pPr>
      <w:r w:rsidRPr="00F92F6B">
        <w:t>-</w:t>
      </w:r>
      <w:r w:rsidRPr="00F92F6B">
        <w:tab/>
        <w:t>NG-RAN knows the RNA which the UE belongs to</w:t>
      </w:r>
      <w:r w:rsidR="009E7956" w:rsidRPr="00F92F6B">
        <w:t>;</w:t>
      </w:r>
    </w:p>
    <w:p w14:paraId="0F1F8386" w14:textId="443A588F" w:rsidR="000233E6" w:rsidRPr="00F92F6B" w:rsidRDefault="000233E6" w:rsidP="000233E6">
      <w:pPr>
        <w:pStyle w:val="B2"/>
      </w:pPr>
      <w:r w:rsidRPr="00F92F6B">
        <w:t>-</w:t>
      </w:r>
      <w:r w:rsidRPr="00F92F6B">
        <w:tab/>
        <w:t xml:space="preserve">Transfer of MBS </w:t>
      </w:r>
      <w:r w:rsidR="00E21499" w:rsidRPr="00F92F6B">
        <w:t>multicast/</w:t>
      </w:r>
      <w:r w:rsidRPr="00F92F6B">
        <w:t>broadcast data to the UE over MRB(s);</w:t>
      </w:r>
    </w:p>
    <w:p w14:paraId="4446428F" w14:textId="26BAFE87" w:rsidR="00222BC8" w:rsidRPr="00F92F6B" w:rsidRDefault="009E7956" w:rsidP="009E7956">
      <w:pPr>
        <w:pStyle w:val="B2"/>
      </w:pPr>
      <w:r w:rsidRPr="00F92F6B">
        <w:t>-</w:t>
      </w:r>
      <w:r w:rsidRPr="00F92F6B">
        <w:tab/>
        <w:t>Transfer of unicast data and/or signalling to/from the UE over radio bearers configured for SDT</w:t>
      </w:r>
      <w:r w:rsidR="00222BC8" w:rsidRPr="00F92F6B">
        <w:t>.</w:t>
      </w:r>
    </w:p>
    <w:p w14:paraId="56742F48" w14:textId="77777777" w:rsidR="00D0700B" w:rsidRPr="00F92F6B" w:rsidRDefault="00222BC8" w:rsidP="000B6FBC">
      <w:pPr>
        <w:pStyle w:val="B1"/>
      </w:pPr>
      <w:r w:rsidRPr="00F92F6B">
        <w:t>-</w:t>
      </w:r>
      <w:r w:rsidRPr="00F92F6B">
        <w:tab/>
      </w:r>
      <w:r w:rsidRPr="00F92F6B">
        <w:rPr>
          <w:b/>
        </w:rPr>
        <w:t>RRC_CONNECTED</w:t>
      </w:r>
      <w:r w:rsidRPr="00F92F6B">
        <w:t>:</w:t>
      </w:r>
    </w:p>
    <w:p w14:paraId="4246B400" w14:textId="77777777" w:rsidR="00D0700B" w:rsidRPr="00F92F6B" w:rsidRDefault="00D0700B" w:rsidP="00D0700B">
      <w:pPr>
        <w:pStyle w:val="B2"/>
        <w:rPr>
          <w:rFonts w:eastAsia="Malgun Gothic"/>
          <w:lang w:eastAsia="ko-KR"/>
        </w:rPr>
      </w:pPr>
      <w:r w:rsidRPr="00F92F6B">
        <w:rPr>
          <w:rFonts w:eastAsia="Malgun Gothic"/>
          <w:lang w:eastAsia="ko-KR"/>
        </w:rPr>
        <w:t>-</w:t>
      </w:r>
      <w:r w:rsidRPr="00F92F6B">
        <w:rPr>
          <w:rFonts w:eastAsia="Malgun Gothic"/>
          <w:lang w:eastAsia="ko-KR"/>
        </w:rPr>
        <w:tab/>
      </w:r>
      <w:r w:rsidRPr="00F92F6B">
        <w:t>5GC - NG-RAN connection (both C/U-planes) is established for UE;</w:t>
      </w:r>
    </w:p>
    <w:p w14:paraId="2D742B7C" w14:textId="77777777" w:rsidR="00D0700B" w:rsidRPr="00F92F6B" w:rsidRDefault="00D0700B" w:rsidP="00D0700B">
      <w:pPr>
        <w:pStyle w:val="B2"/>
      </w:pPr>
      <w:r w:rsidRPr="00F92F6B">
        <w:t>-</w:t>
      </w:r>
      <w:r w:rsidRPr="00F92F6B">
        <w:tab/>
        <w:t xml:space="preserve">The UE AS context </w:t>
      </w:r>
      <w:r w:rsidRPr="00F92F6B">
        <w:rPr>
          <w:rFonts w:eastAsia="Malgun Gothic"/>
          <w:lang w:eastAsia="ko-KR"/>
        </w:rPr>
        <w:t xml:space="preserve">is stored </w:t>
      </w:r>
      <w:r w:rsidRPr="00F92F6B">
        <w:t>in NG-RAN</w:t>
      </w:r>
      <w:r w:rsidRPr="00F92F6B">
        <w:rPr>
          <w:rFonts w:eastAsia="Malgun Gothic"/>
          <w:lang w:eastAsia="ko-KR"/>
        </w:rPr>
        <w:t xml:space="preserve"> and the UE</w:t>
      </w:r>
      <w:r w:rsidRPr="00F92F6B">
        <w:t>;</w:t>
      </w:r>
    </w:p>
    <w:p w14:paraId="5CB4F276" w14:textId="77777777" w:rsidR="00D0700B" w:rsidRPr="00F92F6B" w:rsidRDefault="00D0700B" w:rsidP="00D0700B">
      <w:pPr>
        <w:pStyle w:val="B2"/>
      </w:pPr>
      <w:r w:rsidRPr="00F92F6B">
        <w:t>-</w:t>
      </w:r>
      <w:r w:rsidRPr="00F92F6B">
        <w:tab/>
        <w:t>NG-RAN knows the cell which the UE belongs to;</w:t>
      </w:r>
    </w:p>
    <w:p w14:paraId="24C67E79" w14:textId="77777777" w:rsidR="00D0700B" w:rsidRPr="00F92F6B" w:rsidRDefault="00D0700B" w:rsidP="00D0700B">
      <w:pPr>
        <w:pStyle w:val="B2"/>
      </w:pPr>
      <w:r w:rsidRPr="00F92F6B">
        <w:t>-</w:t>
      </w:r>
      <w:r w:rsidRPr="00F92F6B">
        <w:tab/>
        <w:t>Transfer of unicast data to/from the UE;</w:t>
      </w:r>
    </w:p>
    <w:p w14:paraId="04F914B3" w14:textId="77777777" w:rsidR="000233E6" w:rsidRPr="00F92F6B" w:rsidRDefault="000233E6" w:rsidP="000233E6">
      <w:pPr>
        <w:pStyle w:val="B2"/>
      </w:pPr>
      <w:r w:rsidRPr="00F92F6B">
        <w:t>-</w:t>
      </w:r>
      <w:r w:rsidRPr="00F92F6B">
        <w:tab/>
        <w:t>Transfer of MBS multicast/broadcast data to the UE over MRB(s);</w:t>
      </w:r>
    </w:p>
    <w:p w14:paraId="6DEEA71E" w14:textId="49D60005" w:rsidR="00D0700B" w:rsidRPr="00F92F6B" w:rsidRDefault="00D0700B" w:rsidP="00D0700B">
      <w:pPr>
        <w:pStyle w:val="B2"/>
      </w:pPr>
      <w:r w:rsidRPr="00F92F6B">
        <w:t>-</w:t>
      </w:r>
      <w:r w:rsidRPr="00F92F6B">
        <w:tab/>
        <w:t>Network controlled mobility including measurements.</w:t>
      </w:r>
    </w:p>
    <w:p w14:paraId="778E2ED1" w14:textId="77777777" w:rsidR="00156AA0" w:rsidRPr="00F92F6B" w:rsidRDefault="00703C9B" w:rsidP="009A0512">
      <w:pPr>
        <w:pStyle w:val="Heading2"/>
      </w:pPr>
      <w:bookmarkStart w:id="797" w:name="_Toc20387952"/>
      <w:bookmarkStart w:id="798" w:name="_Toc29376031"/>
      <w:bookmarkStart w:id="799" w:name="_Toc37231920"/>
      <w:bookmarkStart w:id="800" w:name="_Toc46501975"/>
      <w:bookmarkStart w:id="801" w:name="_Toc51971323"/>
      <w:bookmarkStart w:id="802" w:name="_Toc52551306"/>
      <w:bookmarkStart w:id="803" w:name="_Toc219280804"/>
      <w:r w:rsidRPr="00F92F6B">
        <w:t>7</w:t>
      </w:r>
      <w:r w:rsidR="00156AA0" w:rsidRPr="00F92F6B">
        <w:t>.3</w:t>
      </w:r>
      <w:r w:rsidR="00156AA0" w:rsidRPr="00F92F6B">
        <w:tab/>
        <w:t>System Information Handling</w:t>
      </w:r>
      <w:bookmarkEnd w:id="797"/>
      <w:bookmarkEnd w:id="798"/>
      <w:bookmarkEnd w:id="799"/>
      <w:bookmarkEnd w:id="800"/>
      <w:bookmarkEnd w:id="801"/>
      <w:bookmarkEnd w:id="802"/>
      <w:bookmarkEnd w:id="803"/>
    </w:p>
    <w:p w14:paraId="24A7111F" w14:textId="77777777" w:rsidR="000F4ED2" w:rsidRPr="00F92F6B" w:rsidRDefault="000F4ED2" w:rsidP="000F4ED2">
      <w:pPr>
        <w:pStyle w:val="Heading3"/>
      </w:pPr>
      <w:bookmarkStart w:id="804" w:name="_Toc20387953"/>
      <w:bookmarkStart w:id="805" w:name="_Toc29376032"/>
      <w:bookmarkStart w:id="806" w:name="_Toc37231921"/>
      <w:bookmarkStart w:id="807" w:name="_Toc46501976"/>
      <w:bookmarkStart w:id="808" w:name="_Toc51971324"/>
      <w:bookmarkStart w:id="809" w:name="_Toc52551307"/>
      <w:bookmarkStart w:id="810" w:name="_Toc219280805"/>
      <w:r w:rsidRPr="00F92F6B">
        <w:t>7.3.1</w:t>
      </w:r>
      <w:r w:rsidRPr="00F92F6B">
        <w:tab/>
        <w:t>Overview</w:t>
      </w:r>
      <w:bookmarkEnd w:id="804"/>
      <w:bookmarkEnd w:id="805"/>
      <w:bookmarkEnd w:id="806"/>
      <w:bookmarkEnd w:id="807"/>
      <w:bookmarkEnd w:id="808"/>
      <w:bookmarkEnd w:id="809"/>
      <w:bookmarkEnd w:id="810"/>
    </w:p>
    <w:p w14:paraId="38489C37" w14:textId="77777777" w:rsidR="00AE4EF6" w:rsidRPr="00F92F6B" w:rsidRDefault="004908C7" w:rsidP="00AE4EF6">
      <w:r w:rsidRPr="00F92F6B">
        <w:t xml:space="preserve">System </w:t>
      </w:r>
      <w:r w:rsidR="00303B7F" w:rsidRPr="00F92F6B">
        <w:t xml:space="preserve">Information (SI) </w:t>
      </w:r>
      <w:r w:rsidR="00DA7E1A" w:rsidRPr="00F92F6B">
        <w:t>consists of a MIB and a number of SIBs, which are</w:t>
      </w:r>
      <w:r w:rsidRPr="00F92F6B">
        <w:t xml:space="preserve"> divided into Minimum SI and Other SI</w:t>
      </w:r>
      <w:r w:rsidR="00AE4EF6" w:rsidRPr="00F92F6B">
        <w:t>:</w:t>
      </w:r>
    </w:p>
    <w:p w14:paraId="549DCE89" w14:textId="77777777" w:rsidR="00A77B1F" w:rsidRPr="00F92F6B" w:rsidRDefault="00A77B1F" w:rsidP="00A77B1F">
      <w:pPr>
        <w:pStyle w:val="B1"/>
        <w:rPr>
          <w:b/>
        </w:rPr>
      </w:pPr>
      <w:r w:rsidRPr="00F92F6B">
        <w:t>-</w:t>
      </w:r>
      <w:r w:rsidRPr="00F92F6B">
        <w:tab/>
      </w:r>
      <w:r w:rsidRPr="00F92F6B">
        <w:rPr>
          <w:b/>
        </w:rPr>
        <w:t>Minimum SI</w:t>
      </w:r>
      <w:r w:rsidRPr="00F92F6B">
        <w:t xml:space="preserve"> comprises basic information required for initial access and information for acquiring any other SI. Minimum SI consists of:</w:t>
      </w:r>
    </w:p>
    <w:p w14:paraId="45092E78" w14:textId="77777777" w:rsidR="00AE4EF6" w:rsidRPr="00F92F6B" w:rsidRDefault="00AE4EF6" w:rsidP="00A77B1F">
      <w:pPr>
        <w:pStyle w:val="B2"/>
      </w:pPr>
      <w:r w:rsidRPr="00F92F6B">
        <w:t>-</w:t>
      </w:r>
      <w:r w:rsidRPr="00F92F6B">
        <w:tab/>
      </w:r>
      <w:r w:rsidRPr="00F92F6B">
        <w:rPr>
          <w:i/>
        </w:rPr>
        <w:t>MIB</w:t>
      </w:r>
      <w:r w:rsidRPr="00F92F6B">
        <w:t xml:space="preserve"> contains cell barred status information and essential physical layer information of the cell required to receive further system information</w:t>
      </w:r>
      <w:r w:rsidR="005D1B9C" w:rsidRPr="00F92F6B">
        <w:t>, e.g. CORESET#0 configuration</w:t>
      </w:r>
      <w:r w:rsidR="00A77B1F" w:rsidRPr="00F92F6B">
        <w:t xml:space="preserve">. </w:t>
      </w:r>
      <w:r w:rsidR="00A77B1F" w:rsidRPr="00F92F6B">
        <w:rPr>
          <w:i/>
        </w:rPr>
        <w:t>MIB</w:t>
      </w:r>
      <w:r w:rsidR="00A77B1F" w:rsidRPr="00F92F6B">
        <w:t xml:space="preserve"> is periodically broadcast on BCH.</w:t>
      </w:r>
    </w:p>
    <w:p w14:paraId="0C487D20" w14:textId="1D74F131" w:rsidR="00AE4EF6" w:rsidRPr="00F92F6B" w:rsidRDefault="00AE4EF6" w:rsidP="00A77B1F">
      <w:pPr>
        <w:pStyle w:val="B2"/>
      </w:pPr>
      <w:r w:rsidRPr="00F92F6B">
        <w:t>-</w:t>
      </w:r>
      <w:r w:rsidRPr="00F92F6B">
        <w:tab/>
      </w:r>
      <w:r w:rsidRPr="00F92F6B">
        <w:rPr>
          <w:i/>
        </w:rPr>
        <w:t>SIB1</w:t>
      </w:r>
      <w:r w:rsidRPr="00F92F6B">
        <w:t xml:space="preserve"> defines the scheduling of other system information blocks and contains information required for initial access</w:t>
      </w:r>
      <w:r w:rsidR="00A77B1F" w:rsidRPr="00F92F6B">
        <w:t xml:space="preserve">. SIB1 is also referred to as Remaining Minimum SI (RMSI) and </w:t>
      </w:r>
      <w:r w:rsidR="00F876C1" w:rsidRPr="00F92F6B">
        <w:t>can either be</w:t>
      </w:r>
      <w:r w:rsidR="00A77B1F" w:rsidRPr="00F92F6B">
        <w:t xml:space="preserve"> periodically broadcast on DL-SCH</w:t>
      </w:r>
      <w:r w:rsidR="00F876C1" w:rsidRPr="00F92F6B">
        <w:t>,</w:t>
      </w:r>
      <w:r w:rsidR="00A77B1F" w:rsidRPr="00F92F6B">
        <w:rPr>
          <w:rFonts w:eastAsia="SimSun"/>
        </w:rPr>
        <w:t xml:space="preserve"> sent in a dedicated manner on DL-SCH to UEs in RRC_CONNECTED</w:t>
      </w:r>
      <w:r w:rsidR="00F876C1" w:rsidRPr="00F92F6B">
        <w:rPr>
          <w:rFonts w:eastAsia="SimSun"/>
        </w:rPr>
        <w:t>, or</w:t>
      </w:r>
      <w:r w:rsidR="00F876C1" w:rsidRPr="00F92F6B">
        <w:t xml:space="preserve"> broadcast on-demand upon OD-SIB1 request from UEs in RRC_IDLE, RRC_INACTIVE or RRC_CONNECTED state when T311 is running if a UE and cell support OD-SIB1 as described in 15.4.2.9</w:t>
      </w:r>
      <w:r w:rsidR="00A77B1F" w:rsidRPr="00F92F6B">
        <w:t>.</w:t>
      </w:r>
    </w:p>
    <w:p w14:paraId="53F4EBB2" w14:textId="026E37D0" w:rsidR="00A77B1F" w:rsidRPr="00F92F6B" w:rsidRDefault="00A77B1F" w:rsidP="00A77B1F">
      <w:pPr>
        <w:pStyle w:val="B1"/>
      </w:pPr>
      <w:r w:rsidRPr="00F92F6B">
        <w:t>-</w:t>
      </w:r>
      <w:r w:rsidRPr="00F92F6B">
        <w:tab/>
      </w:r>
      <w:r w:rsidRPr="00F92F6B">
        <w:rPr>
          <w:b/>
        </w:rPr>
        <w:t>Other SI</w:t>
      </w:r>
      <w:r w:rsidRPr="00F92F6B">
        <w:t xml:space="preserve"> encompasses all SIBs not broadcast in the Minimum SI. Those SIBs can either be periodically broadcast on DL-SCH, broadcast on-demand on DL-SCH (i.e. upon request from UEs in RRC_IDLE</w:t>
      </w:r>
      <w:r w:rsidR="001C4754" w:rsidRPr="00F92F6B">
        <w:t>,</w:t>
      </w:r>
      <w:r w:rsidRPr="00F92F6B">
        <w:t xml:space="preserve"> RRC_INACTIVE</w:t>
      </w:r>
      <w:r w:rsidR="000B38DB" w:rsidRPr="00F92F6B">
        <w:t>, or RRC_CONNECTED</w:t>
      </w:r>
      <w:r w:rsidR="001C4754" w:rsidRPr="00F92F6B">
        <w:t>)</w:t>
      </w:r>
      <w:r w:rsidRPr="00F92F6B">
        <w:t>, or sent in a dedicated manner on DL-SCH to UEs in RRC_CONNECTED</w:t>
      </w:r>
      <w:r w:rsidR="000B38DB" w:rsidRPr="00F92F6B">
        <w:t xml:space="preserve"> (i.e., upon request</w:t>
      </w:r>
      <w:r w:rsidR="001C4754" w:rsidRPr="00F92F6B">
        <w:t>, if configured by the network,</w:t>
      </w:r>
      <w:r w:rsidR="000B38DB" w:rsidRPr="00F92F6B">
        <w:t xml:space="preserve"> from UEs in RRC_CONNECTED or when the UE has an active BWP with no common search space configured</w:t>
      </w:r>
      <w:r w:rsidR="00EE1774" w:rsidRPr="00F92F6B">
        <w:t xml:space="preserve"> or when the UE configured with inter cell beam management is receiving DL-SCH from a TRP with PCI different from serving cell</w:t>
      </w:r>
      <w:r w:rsidR="00240746" w:rsidRPr="00F92F6B">
        <w:t>'</w:t>
      </w:r>
      <w:r w:rsidR="00EE1774" w:rsidRPr="00F92F6B">
        <w:t>s PCI</w:t>
      </w:r>
      <w:r w:rsidR="000B38DB" w:rsidRPr="00F92F6B">
        <w:t>)</w:t>
      </w:r>
      <w:r w:rsidRPr="00F92F6B">
        <w:t xml:space="preserve">. </w:t>
      </w:r>
      <w:r w:rsidR="000B572D" w:rsidRPr="00F92F6B">
        <w:t xml:space="preserve">For on-demand SIB requests made in RRC_CONNECTED, the UE may also request the start or stop of </w:t>
      </w:r>
      <w:proofErr w:type="spellStart"/>
      <w:r w:rsidR="000B572D" w:rsidRPr="00F92F6B">
        <w:t>posSIB</w:t>
      </w:r>
      <w:proofErr w:type="spellEnd"/>
      <w:r w:rsidR="000B572D" w:rsidRPr="00F92F6B">
        <w:t xml:space="preserve"> deliveries in a dedicated manner on DL-SCH, if configured by the network. </w:t>
      </w:r>
      <w:r w:rsidRPr="00F92F6B">
        <w:t>Other SI consists of:</w:t>
      </w:r>
    </w:p>
    <w:p w14:paraId="7602F8E8" w14:textId="77777777" w:rsidR="00AE4EF6" w:rsidRPr="00F92F6B" w:rsidRDefault="00AE4EF6" w:rsidP="00A77B1F">
      <w:pPr>
        <w:pStyle w:val="B2"/>
      </w:pPr>
      <w:r w:rsidRPr="00F92F6B">
        <w:t>-</w:t>
      </w:r>
      <w:r w:rsidRPr="00F92F6B">
        <w:tab/>
      </w:r>
      <w:r w:rsidRPr="00F92F6B">
        <w:rPr>
          <w:i/>
        </w:rPr>
        <w:t>SIB2</w:t>
      </w:r>
      <w:r w:rsidRPr="00F92F6B">
        <w:t xml:space="preserve"> contains cell re-selection information, mainly related to the serving cell;</w:t>
      </w:r>
    </w:p>
    <w:p w14:paraId="6B13D60A" w14:textId="77777777" w:rsidR="00AE4EF6" w:rsidRPr="00F92F6B" w:rsidRDefault="00AE4EF6" w:rsidP="00A77B1F">
      <w:pPr>
        <w:pStyle w:val="B2"/>
      </w:pPr>
      <w:r w:rsidRPr="00F92F6B">
        <w:t>-</w:t>
      </w:r>
      <w:r w:rsidRPr="00F92F6B">
        <w:tab/>
      </w:r>
      <w:r w:rsidRPr="00F92F6B">
        <w:rPr>
          <w:i/>
        </w:rPr>
        <w:t>SIB3</w:t>
      </w:r>
      <w:r w:rsidRPr="00F92F6B">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F92F6B" w:rsidRDefault="00AE4EF6" w:rsidP="00A77B1F">
      <w:pPr>
        <w:pStyle w:val="B2"/>
      </w:pPr>
      <w:r w:rsidRPr="00F92F6B">
        <w:t>-</w:t>
      </w:r>
      <w:r w:rsidRPr="00F92F6B">
        <w:tab/>
      </w:r>
      <w:r w:rsidRPr="00F92F6B">
        <w:rPr>
          <w:i/>
        </w:rPr>
        <w:t>SIB4</w:t>
      </w:r>
      <w:r w:rsidRPr="00F92F6B">
        <w:t xml:space="preserve"> contains information about other NR frequencies and inter-frequency neighbouring cells relevant for cell re-selection (including cell re-selection parameters common for a frequency as well as cell specific re-selection parameters)</w:t>
      </w:r>
      <w:r w:rsidR="004C7643" w:rsidRPr="00F92F6B">
        <w:t>, which can also be used for NR idle/inactive measurements</w:t>
      </w:r>
      <w:r w:rsidRPr="00F92F6B">
        <w:t>;</w:t>
      </w:r>
    </w:p>
    <w:p w14:paraId="73138394" w14:textId="77777777" w:rsidR="00AE4EF6" w:rsidRPr="00F92F6B" w:rsidRDefault="00AE4EF6" w:rsidP="00A77B1F">
      <w:pPr>
        <w:pStyle w:val="B2"/>
      </w:pPr>
      <w:r w:rsidRPr="00F92F6B">
        <w:t>-</w:t>
      </w:r>
      <w:r w:rsidRPr="00F92F6B">
        <w:tab/>
      </w:r>
      <w:r w:rsidRPr="00F92F6B">
        <w:rPr>
          <w:i/>
        </w:rPr>
        <w:t>SIB5</w:t>
      </w:r>
      <w:r w:rsidRPr="00F92F6B">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F92F6B" w:rsidRDefault="00AE4EF6" w:rsidP="00A77B1F">
      <w:pPr>
        <w:pStyle w:val="B2"/>
      </w:pPr>
      <w:r w:rsidRPr="00F92F6B">
        <w:t>-</w:t>
      </w:r>
      <w:r w:rsidRPr="00F92F6B">
        <w:tab/>
      </w:r>
      <w:r w:rsidRPr="00F92F6B">
        <w:rPr>
          <w:i/>
        </w:rPr>
        <w:t>SIB6</w:t>
      </w:r>
      <w:r w:rsidRPr="00F92F6B">
        <w:t xml:space="preserve"> contains an ETWS primary notification;</w:t>
      </w:r>
    </w:p>
    <w:p w14:paraId="2E4E743D" w14:textId="77777777" w:rsidR="00AE4EF6" w:rsidRPr="00F92F6B" w:rsidRDefault="00AE4EF6" w:rsidP="00A77B1F">
      <w:pPr>
        <w:pStyle w:val="B2"/>
      </w:pPr>
      <w:r w:rsidRPr="00F92F6B">
        <w:t>-</w:t>
      </w:r>
      <w:r w:rsidRPr="00F92F6B">
        <w:tab/>
      </w:r>
      <w:r w:rsidRPr="00F92F6B">
        <w:rPr>
          <w:i/>
        </w:rPr>
        <w:t>SIB7</w:t>
      </w:r>
      <w:r w:rsidRPr="00F92F6B">
        <w:t xml:space="preserve"> contains an ETWS secondary notification;</w:t>
      </w:r>
    </w:p>
    <w:p w14:paraId="12CE1B2F" w14:textId="77777777" w:rsidR="00AE4EF6" w:rsidRPr="00F92F6B" w:rsidRDefault="00AE4EF6" w:rsidP="00A77B1F">
      <w:pPr>
        <w:pStyle w:val="B2"/>
      </w:pPr>
      <w:r w:rsidRPr="00F92F6B">
        <w:t>-</w:t>
      </w:r>
      <w:r w:rsidRPr="00F92F6B">
        <w:tab/>
      </w:r>
      <w:r w:rsidRPr="00F92F6B">
        <w:rPr>
          <w:i/>
        </w:rPr>
        <w:t>SIB8</w:t>
      </w:r>
      <w:r w:rsidRPr="00F92F6B">
        <w:t xml:space="preserve"> contains a CMAS warning notification;</w:t>
      </w:r>
    </w:p>
    <w:p w14:paraId="07F59772" w14:textId="77777777" w:rsidR="00AE4EF6" w:rsidRPr="00F92F6B" w:rsidRDefault="00AE4EF6" w:rsidP="00A77B1F">
      <w:pPr>
        <w:pStyle w:val="B2"/>
      </w:pPr>
      <w:r w:rsidRPr="00F92F6B">
        <w:t>-</w:t>
      </w:r>
      <w:r w:rsidRPr="00F92F6B">
        <w:tab/>
      </w:r>
      <w:r w:rsidRPr="00F92F6B">
        <w:rPr>
          <w:i/>
        </w:rPr>
        <w:t>SIB9</w:t>
      </w:r>
      <w:r w:rsidRPr="00F92F6B">
        <w:t xml:space="preserve"> contains information related to GPS time and Coordinated Universal Time (UTC)</w:t>
      </w:r>
      <w:r w:rsidR="00111D31" w:rsidRPr="00F92F6B">
        <w:t>;</w:t>
      </w:r>
    </w:p>
    <w:p w14:paraId="73BF9AD2" w14:textId="77777777" w:rsidR="00111D31" w:rsidRPr="00F92F6B" w:rsidRDefault="00111D31" w:rsidP="00692033">
      <w:pPr>
        <w:pStyle w:val="B2"/>
        <w:rPr>
          <w:rFonts w:eastAsia="Malgun Gothic"/>
          <w:lang w:eastAsia="ko-KR"/>
        </w:rPr>
      </w:pPr>
      <w:r w:rsidRPr="00F92F6B">
        <w:rPr>
          <w:rFonts w:eastAsia="Malgun Gothic"/>
          <w:lang w:eastAsia="ko-KR"/>
        </w:rPr>
        <w:t>-</w:t>
      </w:r>
      <w:r w:rsidRPr="00F92F6B">
        <w:rPr>
          <w:rFonts w:eastAsia="Malgun Gothic"/>
          <w:lang w:eastAsia="ko-KR"/>
        </w:rPr>
        <w:tab/>
      </w:r>
      <w:r w:rsidRPr="00F92F6B">
        <w:rPr>
          <w:rFonts w:eastAsia="Malgun Gothic"/>
          <w:i/>
          <w:iCs/>
          <w:lang w:eastAsia="ko-KR"/>
        </w:rPr>
        <w:t>SIB10</w:t>
      </w:r>
      <w:r w:rsidRPr="00F92F6B">
        <w:rPr>
          <w:rFonts w:eastAsia="Malgun Gothic"/>
          <w:lang w:eastAsia="ko-KR"/>
        </w:rPr>
        <w:t xml:space="preserve"> contains the Human-Readable Network Names (HRNN) of the NPNs listed in SIB1</w:t>
      </w:r>
      <w:r w:rsidR="00FB7AB0" w:rsidRPr="00F92F6B">
        <w:rPr>
          <w:rFonts w:eastAsia="Malgun Gothic"/>
          <w:lang w:eastAsia="ko-KR"/>
        </w:rPr>
        <w:t>;</w:t>
      </w:r>
    </w:p>
    <w:p w14:paraId="18A36327" w14:textId="77777777" w:rsidR="004C7643" w:rsidRPr="00F92F6B" w:rsidRDefault="004C7643" w:rsidP="004C7643">
      <w:pPr>
        <w:pStyle w:val="B2"/>
        <w:rPr>
          <w:rFonts w:eastAsia="Malgun Gothic"/>
          <w:lang w:eastAsia="ko-KR"/>
        </w:rPr>
      </w:pPr>
      <w:r w:rsidRPr="00F92F6B">
        <w:rPr>
          <w:rFonts w:eastAsia="Malgun Gothic"/>
          <w:lang w:eastAsia="ko-KR"/>
        </w:rPr>
        <w:t>-</w:t>
      </w:r>
      <w:r w:rsidRPr="00F92F6B">
        <w:rPr>
          <w:rFonts w:eastAsia="Malgun Gothic"/>
          <w:lang w:eastAsia="ko-KR"/>
        </w:rPr>
        <w:tab/>
      </w:r>
      <w:r w:rsidRPr="00F92F6B">
        <w:rPr>
          <w:rFonts w:eastAsia="Malgun Gothic"/>
          <w:i/>
          <w:iCs/>
          <w:lang w:eastAsia="ko-KR"/>
        </w:rPr>
        <w:t>SIB11</w:t>
      </w:r>
      <w:r w:rsidRPr="00F92F6B">
        <w:rPr>
          <w:rFonts w:eastAsia="Malgun Gothic"/>
          <w:lang w:eastAsia="ko-KR"/>
        </w:rPr>
        <w:t xml:space="preserve"> contains information related to idle/inactive measurements;</w:t>
      </w:r>
    </w:p>
    <w:p w14:paraId="410244DB" w14:textId="208A5E70" w:rsidR="00B24FFB" w:rsidRPr="00F92F6B" w:rsidRDefault="00B24FFB" w:rsidP="00B24FFB">
      <w:pPr>
        <w:pStyle w:val="B2"/>
        <w:rPr>
          <w:rFonts w:eastAsia="Malgun Gothic"/>
          <w:lang w:eastAsia="ko-KR"/>
        </w:rPr>
      </w:pPr>
      <w:r w:rsidRPr="00F92F6B">
        <w:rPr>
          <w:rFonts w:eastAsia="Malgun Gothic"/>
          <w:lang w:eastAsia="ko-KR"/>
        </w:rPr>
        <w:t>-</w:t>
      </w:r>
      <w:r w:rsidRPr="00F92F6B">
        <w:rPr>
          <w:rFonts w:eastAsia="Malgun Gothic"/>
          <w:lang w:eastAsia="ko-KR"/>
        </w:rPr>
        <w:tab/>
      </w:r>
      <w:r w:rsidRPr="00F92F6B">
        <w:rPr>
          <w:rFonts w:eastAsia="Malgun Gothic"/>
          <w:i/>
          <w:iCs/>
          <w:lang w:eastAsia="ko-KR"/>
        </w:rPr>
        <w:t>SIB</w:t>
      </w:r>
      <w:r w:rsidR="00450634" w:rsidRPr="00F92F6B">
        <w:rPr>
          <w:rFonts w:eastAsia="Malgun Gothic"/>
          <w:i/>
          <w:iCs/>
          <w:lang w:eastAsia="ko-KR"/>
        </w:rPr>
        <w:t>15</w:t>
      </w:r>
      <w:r w:rsidRPr="00F92F6B">
        <w:rPr>
          <w:rFonts w:eastAsia="Malgun Gothic"/>
          <w:lang w:eastAsia="ko-KR"/>
        </w:rPr>
        <w:t xml:space="preserve"> contains information related to disaster roaming;</w:t>
      </w:r>
    </w:p>
    <w:p w14:paraId="4A88466A" w14:textId="4B362E88" w:rsidR="00D4492B" w:rsidRPr="00F92F6B" w:rsidRDefault="00D4492B" w:rsidP="00D4492B">
      <w:pPr>
        <w:pStyle w:val="B2"/>
        <w:rPr>
          <w:rFonts w:eastAsia="Malgun Gothic"/>
          <w:lang w:eastAsia="ko-KR"/>
        </w:rPr>
      </w:pPr>
      <w:r w:rsidRPr="00F92F6B">
        <w:rPr>
          <w:rFonts w:eastAsia="Malgun Gothic"/>
          <w:i/>
          <w:iCs/>
          <w:lang w:eastAsia="ko-KR"/>
        </w:rPr>
        <w:t>-</w:t>
      </w:r>
      <w:r w:rsidRPr="00F92F6B">
        <w:rPr>
          <w:rFonts w:eastAsia="Malgun Gothic"/>
          <w:i/>
          <w:iCs/>
          <w:lang w:eastAsia="ko-KR"/>
        </w:rPr>
        <w:tab/>
        <w:t>SIB16</w:t>
      </w:r>
      <w:r w:rsidRPr="00F92F6B">
        <w:rPr>
          <w:rFonts w:eastAsia="Malgun Gothic"/>
          <w:lang w:eastAsia="ko-KR"/>
        </w:rPr>
        <w:t xml:space="preserve"> contains slice</w:t>
      </w:r>
      <w:r w:rsidR="00655E93" w:rsidRPr="00F92F6B">
        <w:rPr>
          <w:rFonts w:eastAsia="Malgun Gothic"/>
          <w:lang w:eastAsia="ko-KR"/>
        </w:rPr>
        <w:t>-based</w:t>
      </w:r>
      <w:r w:rsidRPr="00F92F6B">
        <w:t xml:space="preserve"> cell reselection information</w:t>
      </w:r>
      <w:r w:rsidRPr="00F92F6B">
        <w:rPr>
          <w:rFonts w:eastAsia="Malgun Gothic"/>
          <w:lang w:eastAsia="ko-KR"/>
        </w:rPr>
        <w:t>;</w:t>
      </w:r>
    </w:p>
    <w:p w14:paraId="20FB1962" w14:textId="332D94B3" w:rsidR="005B016D" w:rsidRPr="00F92F6B" w:rsidRDefault="005B016D" w:rsidP="005B016D">
      <w:pPr>
        <w:pStyle w:val="B2"/>
        <w:rPr>
          <w:lang w:eastAsia="ko-KR"/>
        </w:rPr>
      </w:pPr>
      <w:r w:rsidRPr="00F92F6B">
        <w:rPr>
          <w:lang w:eastAsia="ko-KR"/>
        </w:rPr>
        <w:t>-</w:t>
      </w:r>
      <w:r w:rsidRPr="00F92F6B">
        <w:rPr>
          <w:lang w:eastAsia="ko-KR"/>
        </w:rPr>
        <w:tab/>
      </w:r>
      <w:r w:rsidRPr="00F92F6B">
        <w:rPr>
          <w:i/>
          <w:iCs/>
          <w:lang w:eastAsia="ko-KR"/>
        </w:rPr>
        <w:t>SIB17</w:t>
      </w:r>
      <w:r w:rsidRPr="00F92F6B">
        <w:rPr>
          <w:lang w:eastAsia="ko-KR"/>
        </w:rPr>
        <w:t xml:space="preserve"> </w:t>
      </w:r>
      <w:r w:rsidR="00585E0D" w:rsidRPr="00F92F6B">
        <w:rPr>
          <w:rFonts w:eastAsiaTheme="minorEastAsia"/>
        </w:rPr>
        <w:t xml:space="preserve">and </w:t>
      </w:r>
      <w:r w:rsidR="00585E0D" w:rsidRPr="00F92F6B">
        <w:rPr>
          <w:rFonts w:eastAsiaTheme="minorEastAsia"/>
          <w:i/>
        </w:rPr>
        <w:t>SIB</w:t>
      </w:r>
      <w:r w:rsidR="008D6BFF" w:rsidRPr="00F92F6B">
        <w:rPr>
          <w:rFonts w:eastAsia="SimSun"/>
          <w:i/>
        </w:rPr>
        <w:t>17bis</w:t>
      </w:r>
      <w:r w:rsidR="00585E0D" w:rsidRPr="00F92F6B">
        <w:rPr>
          <w:rFonts w:eastAsiaTheme="minorEastAsia"/>
          <w:i/>
        </w:rPr>
        <w:t xml:space="preserve"> </w:t>
      </w:r>
      <w:r w:rsidRPr="00F92F6B">
        <w:rPr>
          <w:lang w:eastAsia="ko-KR"/>
        </w:rPr>
        <w:t>contain information related to</w:t>
      </w:r>
      <w:r w:rsidRPr="00F92F6B">
        <w:t xml:space="preserve"> TRS configuration for UEs in RRC_IDLE/RRC_INACTIVE</w:t>
      </w:r>
      <w:r w:rsidRPr="00F92F6B">
        <w:rPr>
          <w:lang w:eastAsia="ko-KR"/>
        </w:rPr>
        <w:t>;</w:t>
      </w:r>
    </w:p>
    <w:p w14:paraId="4F1F8232" w14:textId="02B2D183" w:rsidR="00FB7AB0" w:rsidRPr="00F92F6B" w:rsidRDefault="00FB7AB0" w:rsidP="00FB7AB0">
      <w:pPr>
        <w:pStyle w:val="B2"/>
      </w:pPr>
      <w:r w:rsidRPr="00F92F6B">
        <w:t>-</w:t>
      </w:r>
      <w:r w:rsidRPr="00F92F6B">
        <w:tab/>
      </w:r>
      <w:proofErr w:type="spellStart"/>
      <w:r w:rsidRPr="00F92F6B">
        <w:rPr>
          <w:i/>
          <w:iCs/>
        </w:rPr>
        <w:t>SIBpos</w:t>
      </w:r>
      <w:proofErr w:type="spellEnd"/>
      <w:r w:rsidRPr="00F92F6B">
        <w:rPr>
          <w:i/>
          <w:iCs/>
        </w:rPr>
        <w:t xml:space="preserve"> </w:t>
      </w:r>
      <w:r w:rsidRPr="00F92F6B">
        <w:t>contains positioning assistance data as defined in TS 37.355 [4</w:t>
      </w:r>
      <w:r w:rsidR="00880BD4" w:rsidRPr="00F92F6B">
        <w:t>3</w:t>
      </w:r>
      <w:r w:rsidRPr="00F92F6B">
        <w:t>] and TS 38.331 [12]</w:t>
      </w:r>
      <w:r w:rsidR="00E16FF9" w:rsidRPr="00F92F6B">
        <w:t>;</w:t>
      </w:r>
    </w:p>
    <w:p w14:paraId="7190112D" w14:textId="77777777" w:rsidR="00FD5DFA" w:rsidRPr="00F92F6B" w:rsidRDefault="00E16FF9" w:rsidP="00FD5DFA">
      <w:pPr>
        <w:pStyle w:val="B2"/>
      </w:pPr>
      <w:r w:rsidRPr="00F92F6B">
        <w:rPr>
          <w:rFonts w:eastAsia="Malgun Gothic"/>
          <w:lang w:eastAsia="ko-KR"/>
        </w:rPr>
        <w:t>-</w:t>
      </w:r>
      <w:r w:rsidRPr="00F92F6B">
        <w:rPr>
          <w:rFonts w:eastAsia="Malgun Gothic"/>
          <w:lang w:eastAsia="ko-KR"/>
        </w:rPr>
        <w:tab/>
      </w:r>
      <w:r w:rsidRPr="00F92F6B">
        <w:rPr>
          <w:rFonts w:eastAsia="Malgun Gothic"/>
          <w:i/>
          <w:iCs/>
          <w:lang w:eastAsia="ko-KR"/>
        </w:rPr>
        <w:t>SIB</w:t>
      </w:r>
      <w:r w:rsidR="00B71F51" w:rsidRPr="00F92F6B">
        <w:rPr>
          <w:rFonts w:eastAsia="Malgun Gothic"/>
          <w:i/>
          <w:iCs/>
          <w:lang w:eastAsia="ko-KR"/>
        </w:rPr>
        <w:t>18</w:t>
      </w:r>
      <w:r w:rsidRPr="00F92F6B">
        <w:rPr>
          <w:rFonts w:eastAsia="Malgun Gothic"/>
          <w:lang w:eastAsia="ko-KR"/>
        </w:rPr>
        <w:t xml:space="preserve"> contains information related to the Group IDs for Network selection (GINs) associated with SNPNs listed in SIB1</w:t>
      </w:r>
      <w:r w:rsidR="00312E0B" w:rsidRPr="00F92F6B">
        <w:t>.</w:t>
      </w:r>
    </w:p>
    <w:p w14:paraId="55D33AB1" w14:textId="77777777" w:rsidR="00F876C1" w:rsidRPr="00F92F6B" w:rsidRDefault="00FD5DFA" w:rsidP="00F876C1">
      <w:pPr>
        <w:pStyle w:val="B2"/>
      </w:pPr>
      <w:r w:rsidRPr="00F92F6B">
        <w:rPr>
          <w:i/>
        </w:rPr>
        <w:t>-</w:t>
      </w:r>
      <w:r w:rsidRPr="00F92F6B">
        <w:rPr>
          <w:i/>
        </w:rPr>
        <w:tab/>
        <w:t>SIB19</w:t>
      </w:r>
      <w:r w:rsidRPr="00F92F6B">
        <w:t xml:space="preserve"> in TN contains NTN-specific parameters for NTN neighbour cells as defined in TS 38.331 [12].</w:t>
      </w:r>
    </w:p>
    <w:p w14:paraId="24E6481F" w14:textId="77490AAF" w:rsidR="00E16FF9" w:rsidRPr="00F92F6B" w:rsidRDefault="00F876C1" w:rsidP="00F876C1">
      <w:pPr>
        <w:pStyle w:val="B2"/>
        <w:rPr>
          <w:rFonts w:eastAsia="Malgun Gothic"/>
          <w:lang w:eastAsia="ko-KR"/>
        </w:rPr>
      </w:pPr>
      <w:r w:rsidRPr="00F92F6B">
        <w:rPr>
          <w:i/>
        </w:rPr>
        <w:t>-</w:t>
      </w:r>
      <w:r w:rsidRPr="00F92F6B">
        <w:rPr>
          <w:i/>
        </w:rPr>
        <w:tab/>
        <w:t>SIB</w:t>
      </w:r>
      <w:r w:rsidR="00537833" w:rsidRPr="00F92F6B">
        <w:rPr>
          <w:i/>
        </w:rPr>
        <w:t>26</w:t>
      </w:r>
      <w:r w:rsidRPr="00F92F6B">
        <w:t xml:space="preserve"> contains OD-SIB1 request configurations of serving and neighbour cells which support</w:t>
      </w:r>
      <w:r w:rsidRPr="00F92F6B" w:rsidDel="005E21AF">
        <w:t xml:space="preserve"> </w:t>
      </w:r>
      <w:r w:rsidRPr="00F92F6B">
        <w:t>OD-SIB1 as defined in TS 38.331 [12].</w:t>
      </w:r>
    </w:p>
    <w:p w14:paraId="06D28665" w14:textId="77777777" w:rsidR="00CA2ECE" w:rsidRPr="00F92F6B" w:rsidRDefault="00CA2ECE" w:rsidP="00CA2ECE">
      <w:pPr>
        <w:rPr>
          <w:rFonts w:eastAsia="Malgun Gothic"/>
          <w:lang w:eastAsia="ko-KR"/>
        </w:rPr>
      </w:pPr>
      <w:r w:rsidRPr="00F92F6B">
        <w:rPr>
          <w:rFonts w:eastAsia="Malgun Gothic"/>
          <w:lang w:eastAsia="ko-KR"/>
        </w:rPr>
        <w:t xml:space="preserve">For </w:t>
      </w:r>
      <w:proofErr w:type="spellStart"/>
      <w:r w:rsidRPr="00F92F6B">
        <w:rPr>
          <w:rFonts w:eastAsia="Malgun Gothic"/>
          <w:lang w:eastAsia="ko-KR"/>
        </w:rPr>
        <w:t>sidelink</w:t>
      </w:r>
      <w:proofErr w:type="spellEnd"/>
      <w:r w:rsidRPr="00F92F6B">
        <w:rPr>
          <w:rFonts w:eastAsia="Malgun Gothic"/>
          <w:lang w:eastAsia="ko-KR"/>
        </w:rPr>
        <w:t xml:space="preserve">, </w:t>
      </w:r>
      <w:r w:rsidRPr="00F92F6B">
        <w:t>Other SI also includes:</w:t>
      </w:r>
    </w:p>
    <w:p w14:paraId="557A7614" w14:textId="36BFBAE8" w:rsidR="00CA2ECE" w:rsidRPr="00F92F6B" w:rsidRDefault="00CA2ECE" w:rsidP="00CA2ECE">
      <w:pPr>
        <w:pStyle w:val="B2"/>
      </w:pPr>
      <w:r w:rsidRPr="00F92F6B">
        <w:t>-</w:t>
      </w:r>
      <w:r w:rsidRPr="00F92F6B">
        <w:tab/>
      </w:r>
      <w:r w:rsidRPr="00F92F6B">
        <w:rPr>
          <w:i/>
        </w:rPr>
        <w:t>SIB</w:t>
      </w:r>
      <w:r w:rsidR="00C62375" w:rsidRPr="00F92F6B">
        <w:rPr>
          <w:i/>
        </w:rPr>
        <w:t>12</w:t>
      </w:r>
      <w:r w:rsidRPr="00F92F6B">
        <w:t xml:space="preserve"> contains information related to NR </w:t>
      </w:r>
      <w:proofErr w:type="spellStart"/>
      <w:r w:rsidRPr="00F92F6B">
        <w:t>sidelink</w:t>
      </w:r>
      <w:proofErr w:type="spellEnd"/>
      <w:r w:rsidRPr="00F92F6B">
        <w:t xml:space="preserve"> communication</w:t>
      </w:r>
      <w:r w:rsidR="003250ED" w:rsidRPr="00F92F6B">
        <w:t xml:space="preserve">, ranging and </w:t>
      </w:r>
      <w:proofErr w:type="spellStart"/>
      <w:r w:rsidR="003250ED" w:rsidRPr="00F92F6B">
        <w:t>sidelink</w:t>
      </w:r>
      <w:proofErr w:type="spellEnd"/>
      <w:r w:rsidR="003250ED" w:rsidRPr="00F92F6B">
        <w:t xml:space="preserve"> positioning</w:t>
      </w:r>
      <w:r w:rsidRPr="00F92F6B">
        <w:t>;</w:t>
      </w:r>
    </w:p>
    <w:p w14:paraId="5610CF9B" w14:textId="77777777" w:rsidR="00CA2ECE" w:rsidRPr="00F92F6B" w:rsidRDefault="00CA2ECE" w:rsidP="00CA2ECE">
      <w:pPr>
        <w:pStyle w:val="B2"/>
      </w:pPr>
      <w:r w:rsidRPr="00F92F6B">
        <w:t>-</w:t>
      </w:r>
      <w:r w:rsidRPr="00F92F6B">
        <w:tab/>
      </w:r>
      <w:r w:rsidRPr="00F92F6B">
        <w:rPr>
          <w:i/>
        </w:rPr>
        <w:t>SIB</w:t>
      </w:r>
      <w:r w:rsidR="00C62375" w:rsidRPr="00F92F6B">
        <w:rPr>
          <w:i/>
        </w:rPr>
        <w:t>13</w:t>
      </w:r>
      <w:r w:rsidRPr="00F92F6B">
        <w:t xml:space="preserve"> contains information related to </w:t>
      </w:r>
      <w:r w:rsidRPr="00F92F6B">
        <w:rPr>
          <w:i/>
        </w:rPr>
        <w:t xml:space="preserve">SystemInformationBlockType21 </w:t>
      </w:r>
      <w:r w:rsidRPr="00F92F6B">
        <w:t xml:space="preserve">for V2X </w:t>
      </w:r>
      <w:proofErr w:type="spellStart"/>
      <w:r w:rsidRPr="00F92F6B">
        <w:t>sidelink</w:t>
      </w:r>
      <w:proofErr w:type="spellEnd"/>
      <w:r w:rsidRPr="00F92F6B">
        <w:t xml:space="preserve"> communication as specified in TS 36.331 clause 5.2.2.28 [29];</w:t>
      </w:r>
    </w:p>
    <w:p w14:paraId="5DF94E30" w14:textId="519364EA" w:rsidR="00CA2ECE" w:rsidRPr="00F92F6B" w:rsidRDefault="00CA2ECE" w:rsidP="00653C72">
      <w:pPr>
        <w:pStyle w:val="B2"/>
      </w:pPr>
      <w:r w:rsidRPr="00F92F6B">
        <w:t>-</w:t>
      </w:r>
      <w:r w:rsidRPr="00F92F6B">
        <w:tab/>
      </w:r>
      <w:r w:rsidRPr="00F92F6B">
        <w:rPr>
          <w:i/>
        </w:rPr>
        <w:t>SIB</w:t>
      </w:r>
      <w:r w:rsidR="00C62375" w:rsidRPr="00F92F6B">
        <w:rPr>
          <w:i/>
        </w:rPr>
        <w:t>14</w:t>
      </w:r>
      <w:r w:rsidRPr="00F92F6B">
        <w:t xml:space="preserve"> contains information related to </w:t>
      </w:r>
      <w:r w:rsidRPr="00F92F6B">
        <w:rPr>
          <w:i/>
        </w:rPr>
        <w:t xml:space="preserve">SystemInformationBlockType26 </w:t>
      </w:r>
      <w:r w:rsidRPr="00F92F6B">
        <w:t xml:space="preserve">for V2X </w:t>
      </w:r>
      <w:proofErr w:type="spellStart"/>
      <w:r w:rsidRPr="00F92F6B">
        <w:t>sidelink</w:t>
      </w:r>
      <w:proofErr w:type="spellEnd"/>
      <w:r w:rsidRPr="00F92F6B">
        <w:t xml:space="preserve"> communication as specified in TS 36.331 clause 5.2.2.33 [29]</w:t>
      </w:r>
      <w:r w:rsidR="007677BA" w:rsidRPr="00F92F6B">
        <w:t>;</w:t>
      </w:r>
    </w:p>
    <w:p w14:paraId="64885D1F" w14:textId="6A832858" w:rsidR="007677BA" w:rsidRPr="00F92F6B" w:rsidRDefault="007677BA" w:rsidP="007677BA">
      <w:pPr>
        <w:pStyle w:val="B2"/>
      </w:pPr>
      <w:r w:rsidRPr="00F92F6B">
        <w:t>-</w:t>
      </w:r>
      <w:r w:rsidRPr="00F92F6B">
        <w:tab/>
      </w:r>
      <w:r w:rsidRPr="00F92F6B">
        <w:rPr>
          <w:i/>
          <w:iCs/>
        </w:rPr>
        <w:t>SIB23</w:t>
      </w:r>
      <w:r w:rsidRPr="00F92F6B">
        <w:t xml:space="preserve"> contains information related to ranging and </w:t>
      </w:r>
      <w:proofErr w:type="spellStart"/>
      <w:r w:rsidRPr="00F92F6B">
        <w:t>sidelink</w:t>
      </w:r>
      <w:proofErr w:type="spellEnd"/>
      <w:r w:rsidRPr="00F92F6B">
        <w:t xml:space="preserve"> positioning.</w:t>
      </w:r>
    </w:p>
    <w:p w14:paraId="179E77D6" w14:textId="4BBFA694" w:rsidR="00312E0B" w:rsidRPr="00F92F6B" w:rsidRDefault="00312E0B" w:rsidP="00312E0B">
      <w:pPr>
        <w:rPr>
          <w:rFonts w:eastAsia="Malgun Gothic"/>
          <w:lang w:eastAsia="ko-KR"/>
        </w:rPr>
      </w:pPr>
      <w:r w:rsidRPr="00F92F6B">
        <w:rPr>
          <w:rFonts w:eastAsia="Malgun Gothic"/>
          <w:lang w:eastAsia="ko-KR"/>
        </w:rPr>
        <w:t xml:space="preserve">For non-terrestrial network, </w:t>
      </w:r>
      <w:r w:rsidRPr="00F92F6B">
        <w:t>Other SI also includes:</w:t>
      </w:r>
    </w:p>
    <w:p w14:paraId="356816FF" w14:textId="1E381C2B" w:rsidR="00312E0B" w:rsidRPr="00F92F6B" w:rsidRDefault="00312E0B" w:rsidP="00312E0B">
      <w:pPr>
        <w:pStyle w:val="B2"/>
      </w:pPr>
      <w:r w:rsidRPr="00F92F6B">
        <w:t>-</w:t>
      </w:r>
      <w:r w:rsidRPr="00F92F6B">
        <w:tab/>
      </w:r>
      <w:r w:rsidRPr="00F92F6B">
        <w:rPr>
          <w:i/>
        </w:rPr>
        <w:t>SIB19</w:t>
      </w:r>
      <w:r w:rsidRPr="00F92F6B">
        <w:t xml:space="preserve"> contains NTN-specific parameters for serving cell and</w:t>
      </w:r>
      <w:r w:rsidR="000D6DC4" w:rsidRPr="00F92F6B">
        <w:t xml:space="preserve"> optionally NTN-specific parameters for</w:t>
      </w:r>
      <w:r w:rsidRPr="00F92F6B">
        <w:t xml:space="preserve"> neighbour cells as defined in TS 38.331 [</w:t>
      </w:r>
      <w:r w:rsidR="000760EF" w:rsidRPr="00F92F6B">
        <w:t>12</w:t>
      </w:r>
      <w:r w:rsidRPr="00F92F6B">
        <w:t>].</w:t>
      </w:r>
    </w:p>
    <w:p w14:paraId="2F7EDFFB" w14:textId="77777777" w:rsidR="00E73B7A" w:rsidRPr="00F92F6B" w:rsidRDefault="00FD5DFA" w:rsidP="00E73B7A">
      <w:pPr>
        <w:pStyle w:val="B2"/>
      </w:pPr>
      <w:r w:rsidRPr="00F92F6B">
        <w:t>-</w:t>
      </w:r>
      <w:r w:rsidRPr="00F92F6B">
        <w:tab/>
      </w:r>
      <w:r w:rsidRPr="00F92F6B">
        <w:rPr>
          <w:i/>
          <w:iCs/>
        </w:rPr>
        <w:t>SIB</w:t>
      </w:r>
      <w:r w:rsidR="00434C5D" w:rsidRPr="00F92F6B">
        <w:rPr>
          <w:i/>
          <w:iCs/>
        </w:rPr>
        <w:t>25</w:t>
      </w:r>
      <w:r w:rsidRPr="00F92F6B">
        <w:t xml:space="preserve"> contains TN coverage information as defined in TS 38.331 [12].</w:t>
      </w:r>
    </w:p>
    <w:p w14:paraId="7C8955B7" w14:textId="7B1503E5" w:rsidR="00FD5DFA" w:rsidRPr="00F92F6B" w:rsidRDefault="00E73B7A" w:rsidP="00E73B7A">
      <w:pPr>
        <w:pStyle w:val="B2"/>
      </w:pPr>
      <w:r w:rsidRPr="00F92F6B">
        <w:rPr>
          <w:i/>
        </w:rPr>
        <w:t>-</w:t>
      </w:r>
      <w:r w:rsidRPr="00F92F6B">
        <w:rPr>
          <w:i/>
        </w:rPr>
        <w:tab/>
        <w:t>SIB28</w:t>
      </w:r>
      <w:r w:rsidRPr="00F92F6B">
        <w:t xml:space="preserve"> contains assistance information for cell selection to IoT NTN neighbour cells as defined in TS 38.331 [12].</w:t>
      </w:r>
    </w:p>
    <w:p w14:paraId="41A8A855" w14:textId="77777777" w:rsidR="002661BA" w:rsidRPr="00F92F6B" w:rsidRDefault="002661BA" w:rsidP="00A93042">
      <w:pPr>
        <w:rPr>
          <w:rFonts w:eastAsia="Malgun Gothic"/>
          <w:lang w:eastAsia="ko-KR"/>
        </w:rPr>
      </w:pPr>
      <w:r w:rsidRPr="00F92F6B">
        <w:rPr>
          <w:rFonts w:eastAsia="Malgun Gothic"/>
          <w:lang w:eastAsia="ko-KR"/>
        </w:rPr>
        <w:t>For MBS broadcast, Other SI also includes:</w:t>
      </w:r>
    </w:p>
    <w:p w14:paraId="7E4E9785" w14:textId="468BE809" w:rsidR="002661BA" w:rsidRPr="00F92F6B" w:rsidRDefault="002661BA" w:rsidP="002661BA">
      <w:pPr>
        <w:pStyle w:val="B2"/>
        <w:rPr>
          <w:rFonts w:eastAsiaTheme="minorEastAsia"/>
        </w:rPr>
      </w:pPr>
      <w:r w:rsidRPr="00F92F6B">
        <w:rPr>
          <w:rFonts w:eastAsiaTheme="minorEastAsia"/>
        </w:rPr>
        <w:t>-</w:t>
      </w:r>
      <w:r w:rsidRPr="00F92F6B">
        <w:rPr>
          <w:rFonts w:eastAsiaTheme="minorEastAsia"/>
        </w:rPr>
        <w:tab/>
      </w:r>
      <w:r w:rsidR="00B96DE9" w:rsidRPr="00F92F6B">
        <w:rPr>
          <w:rFonts w:eastAsiaTheme="minorEastAsia"/>
          <w:i/>
          <w:iCs/>
        </w:rPr>
        <w:t>SIB20</w:t>
      </w:r>
      <w:r w:rsidRPr="00F92F6B">
        <w:rPr>
          <w:rFonts w:eastAsiaTheme="minorEastAsia"/>
        </w:rPr>
        <w:t xml:space="preserve"> contains MCCH configuration;</w:t>
      </w:r>
    </w:p>
    <w:p w14:paraId="322F7CF8" w14:textId="32295280" w:rsidR="00974F65" w:rsidRPr="00F92F6B" w:rsidRDefault="002661BA" w:rsidP="00974F65">
      <w:pPr>
        <w:pStyle w:val="B2"/>
        <w:rPr>
          <w:rFonts w:eastAsiaTheme="minorEastAsia"/>
        </w:rPr>
      </w:pPr>
      <w:r w:rsidRPr="00F92F6B">
        <w:rPr>
          <w:rFonts w:eastAsiaTheme="minorEastAsia"/>
        </w:rPr>
        <w:t>-</w:t>
      </w:r>
      <w:r w:rsidRPr="00F92F6B">
        <w:rPr>
          <w:rFonts w:eastAsiaTheme="minorEastAsia"/>
        </w:rPr>
        <w:tab/>
      </w:r>
      <w:r w:rsidR="00B96DE9" w:rsidRPr="00F92F6B">
        <w:rPr>
          <w:rFonts w:eastAsiaTheme="minorEastAsia"/>
          <w:i/>
          <w:iCs/>
        </w:rPr>
        <w:t>SIB21</w:t>
      </w:r>
      <w:r w:rsidRPr="00F92F6B">
        <w:rPr>
          <w:rFonts w:eastAsiaTheme="minorEastAsia"/>
        </w:rPr>
        <w:t xml:space="preserve"> contains information related to service continuity for MBS broadcast reception</w:t>
      </w:r>
      <w:r w:rsidR="00974F65" w:rsidRPr="00F92F6B">
        <w:rPr>
          <w:rFonts w:eastAsiaTheme="minorEastAsia"/>
        </w:rPr>
        <w:t>;</w:t>
      </w:r>
    </w:p>
    <w:p w14:paraId="27244114" w14:textId="7D48186E" w:rsidR="00BB4EFC" w:rsidRPr="00F92F6B" w:rsidRDefault="00974F65" w:rsidP="00974F65">
      <w:pPr>
        <w:pStyle w:val="B2"/>
        <w:rPr>
          <w:rFonts w:eastAsia="Yu Mincho"/>
        </w:rPr>
      </w:pPr>
      <w:r w:rsidRPr="00F92F6B">
        <w:t>-</w:t>
      </w:r>
      <w:r w:rsidRPr="00F92F6B">
        <w:tab/>
      </w:r>
      <w:r w:rsidRPr="00F92F6B">
        <w:rPr>
          <w:i/>
        </w:rPr>
        <w:t>SIB27</w:t>
      </w:r>
      <w:r w:rsidRPr="00F92F6B">
        <w:t xml:space="preserve"> contains the information of the ISA(s) of MBS broadcast service(s) in an NTN cell</w:t>
      </w:r>
      <w:r w:rsidR="002661BA" w:rsidRPr="00F92F6B">
        <w:rPr>
          <w:rFonts w:eastAsiaTheme="minorEastAsia"/>
        </w:rPr>
        <w:t>.</w:t>
      </w:r>
    </w:p>
    <w:p w14:paraId="625A256D" w14:textId="77777777" w:rsidR="00E21499" w:rsidRPr="00F92F6B" w:rsidRDefault="00E21499" w:rsidP="00E21499">
      <w:r w:rsidRPr="00F92F6B">
        <w:t>For MBS multicast reception in RRC_INACTIVE state, Other SI also includes:</w:t>
      </w:r>
    </w:p>
    <w:p w14:paraId="3BCBF9E6" w14:textId="77777777" w:rsidR="00E21499" w:rsidRPr="00F92F6B" w:rsidRDefault="00E21499" w:rsidP="00C57EBD">
      <w:pPr>
        <w:pStyle w:val="B2"/>
      </w:pPr>
      <w:r w:rsidRPr="00F92F6B">
        <w:t>-</w:t>
      </w:r>
      <w:r w:rsidRPr="00F92F6B">
        <w:tab/>
      </w:r>
      <w:r w:rsidRPr="00F92F6B">
        <w:rPr>
          <w:i/>
        </w:rPr>
        <w:t>SIB24</w:t>
      </w:r>
      <w:r w:rsidRPr="00F92F6B">
        <w:t xml:space="preserve"> contains the information required to acquire the multicast MCCH/MTCH configuration </w:t>
      </w:r>
      <w:r w:rsidRPr="00F92F6B">
        <w:rPr>
          <w:rFonts w:eastAsia="Yu Mincho"/>
        </w:rPr>
        <w:t>as defined in TS 38.331 [12]</w:t>
      </w:r>
      <w:r w:rsidRPr="00F92F6B">
        <w:t>.</w:t>
      </w:r>
    </w:p>
    <w:p w14:paraId="34E1518A" w14:textId="1EDDBDED" w:rsidR="00BB4EFC" w:rsidRPr="00F92F6B" w:rsidRDefault="00BB4EFC" w:rsidP="00E21499">
      <w:pPr>
        <w:rPr>
          <w:rFonts w:eastAsia="Malgun Gothic"/>
          <w:lang w:eastAsia="ko-KR"/>
        </w:rPr>
      </w:pPr>
      <w:r w:rsidRPr="00F92F6B">
        <w:rPr>
          <w:rFonts w:eastAsia="Malgun Gothic"/>
          <w:lang w:eastAsia="ko-KR"/>
        </w:rPr>
        <w:t xml:space="preserve">For </w:t>
      </w:r>
      <w:r w:rsidRPr="00F92F6B">
        <w:rPr>
          <w:rFonts w:eastAsia="SimSun"/>
        </w:rPr>
        <w:t>ATG</w:t>
      </w:r>
      <w:r w:rsidRPr="00F92F6B">
        <w:rPr>
          <w:rFonts w:eastAsia="Malgun Gothic"/>
          <w:lang w:eastAsia="ko-KR"/>
        </w:rPr>
        <w:t xml:space="preserve"> network, </w:t>
      </w:r>
      <w:r w:rsidRPr="00F92F6B">
        <w:t>Other SI also includes:</w:t>
      </w:r>
    </w:p>
    <w:p w14:paraId="2817D6EF" w14:textId="319898EB" w:rsidR="002661BA" w:rsidRPr="00F92F6B" w:rsidRDefault="00BB4EFC" w:rsidP="00BB4EFC">
      <w:pPr>
        <w:pStyle w:val="B2"/>
        <w:rPr>
          <w:rFonts w:eastAsiaTheme="minorEastAsia"/>
        </w:rPr>
      </w:pPr>
      <w:r w:rsidRPr="00F92F6B">
        <w:t>-</w:t>
      </w:r>
      <w:r w:rsidRPr="00F92F6B">
        <w:tab/>
      </w:r>
      <w:r w:rsidRPr="00F92F6B">
        <w:rPr>
          <w:rFonts w:eastAsia="Yu Mincho"/>
          <w:i/>
          <w:iCs/>
        </w:rPr>
        <w:t>SIB</w:t>
      </w:r>
      <w:r w:rsidR="00C47F14" w:rsidRPr="00F92F6B">
        <w:rPr>
          <w:rFonts w:eastAsia="Yu Mincho"/>
          <w:i/>
          <w:iCs/>
        </w:rPr>
        <w:t>22</w:t>
      </w:r>
      <w:r w:rsidRPr="00F92F6B">
        <w:rPr>
          <w:rFonts w:eastAsia="Yu Mincho"/>
          <w:i/>
          <w:iCs/>
        </w:rPr>
        <w:t xml:space="preserve"> </w:t>
      </w:r>
      <w:r w:rsidRPr="00F92F6B">
        <w:rPr>
          <w:rFonts w:eastAsia="Yu Mincho"/>
        </w:rPr>
        <w:t>contains ATG-specific parameters for serving cell and optionally ATG-specific parameters for neighbour cells as defined in TS 38.331 [12].</w:t>
      </w:r>
    </w:p>
    <w:p w14:paraId="40398252" w14:textId="4A6B910A" w:rsidR="004908C7" w:rsidRPr="00F92F6B" w:rsidRDefault="004908C7" w:rsidP="00CA2ECE">
      <w:r w:rsidRPr="00F92F6B">
        <w:t>Figure 7.3</w:t>
      </w:r>
      <w:r w:rsidR="00EE1774" w:rsidRPr="00F92F6B">
        <w:t>.1</w:t>
      </w:r>
      <w:r w:rsidRPr="00F92F6B">
        <w:t>-1 below</w:t>
      </w:r>
      <w:r w:rsidR="00A77B1F" w:rsidRPr="00F92F6B">
        <w:t xml:space="preserve"> summarises System Information provisioning</w:t>
      </w:r>
      <w:r w:rsidRPr="00F92F6B">
        <w:t>.</w:t>
      </w:r>
    </w:p>
    <w:p w14:paraId="7949596E" w14:textId="2A559AE7" w:rsidR="00A77B1F" w:rsidRPr="00F92F6B" w:rsidRDefault="00F876C1" w:rsidP="00A77B1F">
      <w:pPr>
        <w:pStyle w:val="TH"/>
      </w:pPr>
      <w:r w:rsidRPr="00F92F6B">
        <w:rPr>
          <w:noProof/>
        </w:rPr>
        <w:object w:dxaOrig="4485" w:dyaOrig="6345" w14:anchorId="7C1E5EDA">
          <v:shape id="_x0000_i1059" type="#_x0000_t75" style="width:169.55pt;height:211.6pt" o:ole="">
            <v:fill o:detectmouseclick="t"/>
            <v:imagedata r:id="rId83" o:title=""/>
            <o:lock v:ext="edit" aspectratio="f"/>
          </v:shape>
          <o:OLEObject Type="Embed" ProgID="Mscgen.Chart" ShapeID="_x0000_i1059" DrawAspect="Content" ObjectID="_1829898650" r:id="rId84">
            <o:FieldCodes>\* MERGEFORMAT</o:FieldCodes>
          </o:OLEObject>
        </w:object>
      </w:r>
    </w:p>
    <w:p w14:paraId="0DF8C268" w14:textId="6D6ED210" w:rsidR="00156AA0" w:rsidRPr="00F92F6B" w:rsidRDefault="00156AA0" w:rsidP="004A573D">
      <w:pPr>
        <w:pStyle w:val="TF"/>
        <w:rPr>
          <w:i/>
        </w:rPr>
      </w:pPr>
      <w:r w:rsidRPr="00F92F6B">
        <w:t xml:space="preserve">Figure </w:t>
      </w:r>
      <w:r w:rsidR="00703C9B" w:rsidRPr="00F92F6B">
        <w:t>7</w:t>
      </w:r>
      <w:r w:rsidR="00D32C58" w:rsidRPr="00F92F6B">
        <w:t>.3</w:t>
      </w:r>
      <w:r w:rsidR="00EE1774" w:rsidRPr="00F92F6B">
        <w:t>.1</w:t>
      </w:r>
      <w:r w:rsidR="00D32C58" w:rsidRPr="00F92F6B">
        <w:t>-</w:t>
      </w:r>
      <w:r w:rsidRPr="00F92F6B">
        <w:t>1: System Information Provisioning</w:t>
      </w:r>
    </w:p>
    <w:p w14:paraId="1B46C38F" w14:textId="541CB1B9" w:rsidR="000F4ED2" w:rsidRPr="00F92F6B" w:rsidRDefault="000F4ED2" w:rsidP="000F4ED2">
      <w:r w:rsidRPr="00F92F6B">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F92F6B" w:rsidRDefault="000F4ED2" w:rsidP="000F4ED2">
      <w:r w:rsidRPr="00F92F6B">
        <w:t>If the UE cannot determine the full contents of the minimum SI of a cell by receiving from that cell, the UE shall consider that cell as barred.</w:t>
      </w:r>
    </w:p>
    <w:p w14:paraId="2FE33D42" w14:textId="632C8696" w:rsidR="000F4ED2" w:rsidRPr="00F92F6B" w:rsidRDefault="000F4ED2" w:rsidP="000F4ED2">
      <w:r w:rsidRPr="00F92F6B">
        <w:t>In case of BA, the UE only acquires SI on the active BWP.</w:t>
      </w:r>
    </w:p>
    <w:p w14:paraId="5E7A4015" w14:textId="77777777" w:rsidR="00EE1774" w:rsidRPr="00F92F6B" w:rsidRDefault="00EE1774" w:rsidP="00EE1774">
      <w:r w:rsidRPr="00F92F6B">
        <w:t>If the UE is configured with inter cell beam management:</w:t>
      </w:r>
    </w:p>
    <w:p w14:paraId="3E341C68" w14:textId="235AD77A" w:rsidR="00EE1774" w:rsidRPr="00F92F6B" w:rsidRDefault="00EE1774" w:rsidP="00D62AC1">
      <w:pPr>
        <w:pStyle w:val="B1"/>
      </w:pPr>
      <w:r w:rsidRPr="00F92F6B">
        <w:t>-</w:t>
      </w:r>
      <w:r w:rsidRPr="00F92F6B">
        <w:tab/>
        <w:t>the UE is not required to acquire the SI from the serving cell while it is receiving DL-SCH from a TRP with PCI different from serving cell</w:t>
      </w:r>
      <w:r w:rsidR="00240746" w:rsidRPr="00F92F6B">
        <w:t>'</w:t>
      </w:r>
      <w:r w:rsidRPr="00F92F6B">
        <w:t>s PCI.</w:t>
      </w:r>
    </w:p>
    <w:p w14:paraId="3BB1DCB3" w14:textId="77777777" w:rsidR="000F4ED2" w:rsidRPr="00F92F6B" w:rsidRDefault="000F4ED2" w:rsidP="000F4ED2">
      <w:pPr>
        <w:pStyle w:val="Heading3"/>
      </w:pPr>
      <w:bookmarkStart w:id="811" w:name="_Toc20387954"/>
      <w:bookmarkStart w:id="812" w:name="_Toc29376033"/>
      <w:bookmarkStart w:id="813" w:name="_Toc37231922"/>
      <w:bookmarkStart w:id="814" w:name="_Toc46501977"/>
      <w:bookmarkStart w:id="815" w:name="_Toc51971325"/>
      <w:bookmarkStart w:id="816" w:name="_Toc52551308"/>
      <w:bookmarkStart w:id="817" w:name="_Toc219280806"/>
      <w:r w:rsidRPr="00F92F6B">
        <w:t>7.3.2</w:t>
      </w:r>
      <w:r w:rsidRPr="00F92F6B">
        <w:tab/>
        <w:t>Scheduling</w:t>
      </w:r>
      <w:bookmarkEnd w:id="811"/>
      <w:bookmarkEnd w:id="812"/>
      <w:bookmarkEnd w:id="813"/>
      <w:bookmarkEnd w:id="814"/>
      <w:bookmarkEnd w:id="815"/>
      <w:bookmarkEnd w:id="816"/>
      <w:bookmarkEnd w:id="817"/>
    </w:p>
    <w:p w14:paraId="316CA30F" w14:textId="77777777" w:rsidR="005C0302" w:rsidRPr="00F92F6B" w:rsidRDefault="00AE4EF6" w:rsidP="000F4ED2">
      <w:r w:rsidRPr="00F92F6B">
        <w:t xml:space="preserve">The MIB is mapped on the BCCH and carried on BCH while all other SI messages are mapped on the BCCH, where they are dynamically carried on DL-SCH. The scheduling of SI messages part of Other SI is indicated by </w:t>
      </w:r>
      <w:r w:rsidRPr="00F92F6B">
        <w:rPr>
          <w:i/>
        </w:rPr>
        <w:t>SIB1</w:t>
      </w:r>
      <w:r w:rsidRPr="00F92F6B">
        <w:t>.</w:t>
      </w:r>
    </w:p>
    <w:p w14:paraId="2FB83CBC" w14:textId="3AF8B39E" w:rsidR="000B38DB" w:rsidRPr="00F92F6B" w:rsidRDefault="00861F7D" w:rsidP="000B38DB">
      <w:r w:rsidRPr="00F92F6B">
        <w:t>For UEs in RRC_IDLE and RRC_INACTIVE</w:t>
      </w:r>
      <w:r w:rsidR="009E7956" w:rsidRPr="00F92F6B">
        <w:t xml:space="preserve"> while SDT procedure is not ongoing (see clause 18)</w:t>
      </w:r>
      <w:r w:rsidRPr="00F92F6B">
        <w:t xml:space="preserve">, </w:t>
      </w:r>
      <w:r w:rsidR="00AE4EF6" w:rsidRPr="00F92F6B">
        <w:t xml:space="preserve">a </w:t>
      </w:r>
      <w:r w:rsidR="00266CF5" w:rsidRPr="00F92F6B">
        <w:t xml:space="preserve">request </w:t>
      </w:r>
      <w:r w:rsidR="00AE4EF6" w:rsidRPr="00F92F6B">
        <w:t xml:space="preserve">for Other SI </w:t>
      </w:r>
      <w:r w:rsidR="00B35780" w:rsidRPr="00F92F6B">
        <w:t>triggers a</w:t>
      </w:r>
      <w:r w:rsidR="003F1E0E" w:rsidRPr="00F92F6B">
        <w:t xml:space="preserve"> random access procedure (see clause 9.2.6) </w:t>
      </w:r>
      <w:r w:rsidR="00AE4EF6" w:rsidRPr="00F92F6B">
        <w:t>where</w:t>
      </w:r>
      <w:r w:rsidR="003F1E0E" w:rsidRPr="00F92F6B">
        <w:t xml:space="preserve"> MSG3 </w:t>
      </w:r>
      <w:r w:rsidR="00AE4EF6" w:rsidRPr="00F92F6B">
        <w:t xml:space="preserve">includes the SI request message </w:t>
      </w:r>
      <w:r w:rsidR="003F1E0E" w:rsidRPr="00F92F6B">
        <w:t xml:space="preserve">unless the requested SI is associated to a subset of the PRACH resources, in which case MSG1 </w:t>
      </w:r>
      <w:r w:rsidR="00AE4EF6" w:rsidRPr="00F92F6B">
        <w:t>is</w:t>
      </w:r>
      <w:r w:rsidR="003F1E0E" w:rsidRPr="00F92F6B">
        <w:t xml:space="preserve"> used</w:t>
      </w:r>
      <w:r w:rsidR="00AE4EF6" w:rsidRPr="00F92F6B">
        <w:t xml:space="preserve"> for indication of the requested Other SI</w:t>
      </w:r>
      <w:r w:rsidR="003F1E0E" w:rsidRPr="00F92F6B">
        <w:t xml:space="preserve">. </w:t>
      </w:r>
      <w:r w:rsidR="00303B7F" w:rsidRPr="00F92F6B">
        <w:t>When MSG1 is used, the minimum granularity of the request is one SI message (i.e. a set of SIBs)</w:t>
      </w:r>
      <w:r w:rsidR="00115212" w:rsidRPr="00F92F6B">
        <w:t>,</w:t>
      </w:r>
      <w:r w:rsidR="00303B7F" w:rsidRPr="00F92F6B">
        <w:t xml:space="preserve"> one RACH preamble </w:t>
      </w:r>
      <w:r w:rsidR="000F4ED2" w:rsidRPr="00F92F6B">
        <w:t xml:space="preserve">and/or PRACH resource </w:t>
      </w:r>
      <w:r w:rsidR="00303B7F" w:rsidRPr="00F92F6B">
        <w:t>can be used to request multiple SI messages</w:t>
      </w:r>
      <w:r w:rsidR="00115212" w:rsidRPr="00F92F6B">
        <w:t xml:space="preserve"> and</w:t>
      </w:r>
      <w:r w:rsidR="00303B7F" w:rsidRPr="00F92F6B">
        <w:t xml:space="preserve"> </w:t>
      </w:r>
      <w:r w:rsidR="00115212" w:rsidRPr="00F92F6B">
        <w:t>t</w:t>
      </w:r>
      <w:r w:rsidR="00303B7F" w:rsidRPr="00F92F6B">
        <w:t xml:space="preserve">he </w:t>
      </w:r>
      <w:proofErr w:type="spellStart"/>
      <w:r w:rsidR="00303B7F" w:rsidRPr="00F92F6B">
        <w:t>gNB</w:t>
      </w:r>
      <w:proofErr w:type="spellEnd"/>
      <w:r w:rsidR="00303B7F" w:rsidRPr="00F92F6B">
        <w:t xml:space="preserve"> acknowledges the request in MSG2.</w:t>
      </w:r>
      <w:r w:rsidR="00115212" w:rsidRPr="00F92F6B">
        <w:t xml:space="preserve"> When MSG 3 is used, the </w:t>
      </w:r>
      <w:proofErr w:type="spellStart"/>
      <w:r w:rsidR="00115212" w:rsidRPr="00F92F6B">
        <w:t>gNB</w:t>
      </w:r>
      <w:proofErr w:type="spellEnd"/>
      <w:r w:rsidR="00115212" w:rsidRPr="00F92F6B">
        <w:t xml:space="preserve"> acknowledges the request in MSG4.</w:t>
      </w:r>
      <w:r w:rsidR="00F876C1" w:rsidRPr="00F92F6B">
        <w:t xml:space="preserve"> For UEs in RRC_IDLE, RRC_INACTIVE and RRC_CONNECTED when T311 is running, a request for OD-SIB1 triggers a random access procedure, in which case MSG1 is used for indicating OD-SIB1 request and the </w:t>
      </w:r>
      <w:proofErr w:type="spellStart"/>
      <w:r w:rsidR="00F876C1" w:rsidRPr="00F92F6B">
        <w:t>gNB</w:t>
      </w:r>
      <w:proofErr w:type="spellEnd"/>
      <w:r w:rsidR="00F876C1" w:rsidRPr="00F92F6B">
        <w:t xml:space="preserve"> acknowledges the request in MSG2.</w:t>
      </w:r>
    </w:p>
    <w:p w14:paraId="49FEBA4F" w14:textId="77777777" w:rsidR="00303B7F" w:rsidRPr="00F92F6B" w:rsidRDefault="000B38DB" w:rsidP="000B38DB">
      <w:r w:rsidRPr="00F92F6B">
        <w:t>For UEs in RRC_CONNECTED, a request for Other SI may be sent to the network</w:t>
      </w:r>
      <w:r w:rsidR="001C4754" w:rsidRPr="00F92F6B">
        <w:t>, if configured by the network,</w:t>
      </w:r>
      <w:r w:rsidRPr="00F92F6B">
        <w:t xml:space="preserve"> in a dedicated manner (i.e., via UL-DCCH) and the granularity of the request is one SIB. The </w:t>
      </w:r>
      <w:proofErr w:type="spellStart"/>
      <w:r w:rsidRPr="00F92F6B">
        <w:t>gNB</w:t>
      </w:r>
      <w:proofErr w:type="spellEnd"/>
      <w:r w:rsidRPr="00F92F6B">
        <w:t xml:space="preserve"> may respond with an </w:t>
      </w:r>
      <w:proofErr w:type="spellStart"/>
      <w:r w:rsidRPr="00F92F6B">
        <w:rPr>
          <w:i/>
          <w:iCs/>
        </w:rPr>
        <w:t>RRCReconfiguration</w:t>
      </w:r>
      <w:proofErr w:type="spellEnd"/>
      <w:r w:rsidRPr="00F92F6B">
        <w:rPr>
          <w:i/>
          <w:iCs/>
        </w:rPr>
        <w:t xml:space="preserve"> </w:t>
      </w:r>
      <w:r w:rsidRPr="00F92F6B">
        <w:t>including the requested SIB(s). It is a network choice to decide which requested SIBs are delivered in a dedicated or broadcasted manner.</w:t>
      </w:r>
    </w:p>
    <w:p w14:paraId="4C3E4383" w14:textId="77777777" w:rsidR="00156AA0" w:rsidRPr="00F92F6B" w:rsidRDefault="00D32C58" w:rsidP="00156AA0">
      <w:r w:rsidRPr="00F92F6B">
        <w:t>The O</w:t>
      </w:r>
      <w:r w:rsidR="00156AA0" w:rsidRPr="00F92F6B">
        <w:t xml:space="preserve">ther SI may be broadcast at </w:t>
      </w:r>
      <w:r w:rsidRPr="00F92F6B">
        <w:t xml:space="preserve">a </w:t>
      </w:r>
      <w:r w:rsidR="00156AA0" w:rsidRPr="00F92F6B">
        <w:t>configurable periodicity and for</w:t>
      </w:r>
      <w:r w:rsidRPr="00F92F6B">
        <w:t xml:space="preserve"> a</w:t>
      </w:r>
      <w:r w:rsidR="00156AA0" w:rsidRPr="00F92F6B">
        <w:t xml:space="preserve"> certain duration. </w:t>
      </w:r>
      <w:r w:rsidR="000F4ED2" w:rsidRPr="00F92F6B">
        <w:t>T</w:t>
      </w:r>
      <w:r w:rsidR="00156AA0" w:rsidRPr="00F92F6B">
        <w:t xml:space="preserve">he </w:t>
      </w:r>
      <w:r w:rsidR="000F4ED2" w:rsidRPr="00F92F6B">
        <w:t>O</w:t>
      </w:r>
      <w:r w:rsidR="00156AA0" w:rsidRPr="00F92F6B">
        <w:t xml:space="preserve">ther SI </w:t>
      </w:r>
      <w:r w:rsidR="000F4ED2" w:rsidRPr="00F92F6B">
        <w:t xml:space="preserve">may also be </w:t>
      </w:r>
      <w:r w:rsidR="00156AA0" w:rsidRPr="00F92F6B">
        <w:t xml:space="preserve">broadcast </w:t>
      </w:r>
      <w:r w:rsidR="000F4ED2" w:rsidRPr="00F92F6B">
        <w:t>when it is requested by UE in RRC_IDLE/RRC_INACTIVE</w:t>
      </w:r>
      <w:r w:rsidR="001C4754" w:rsidRPr="00F92F6B">
        <w:t>/RRC_CONNECTED</w:t>
      </w:r>
      <w:r w:rsidR="00156AA0" w:rsidRPr="00F92F6B">
        <w:t>.</w:t>
      </w:r>
    </w:p>
    <w:p w14:paraId="0BB0D820" w14:textId="77777777" w:rsidR="00D375DE" w:rsidRPr="00F92F6B" w:rsidRDefault="00AE4EF6" w:rsidP="00156AA0">
      <w:r w:rsidRPr="00F92F6B">
        <w:t>For a</w:t>
      </w:r>
      <w:r w:rsidR="00156AA0" w:rsidRPr="00F92F6B">
        <w:t xml:space="preserve"> UE </w:t>
      </w:r>
      <w:r w:rsidRPr="00F92F6B">
        <w:t>to be</w:t>
      </w:r>
      <w:r w:rsidR="00156AA0" w:rsidRPr="00F92F6B">
        <w:t xml:space="preserve"> allowed to camp </w:t>
      </w:r>
      <w:r w:rsidRPr="00F92F6B">
        <w:t xml:space="preserve">on a cell it must have acquired the </w:t>
      </w:r>
      <w:r w:rsidR="00156AA0" w:rsidRPr="00F92F6B">
        <w:t xml:space="preserve">contents of the </w:t>
      </w:r>
      <w:r w:rsidR="00D32C58" w:rsidRPr="00F92F6B">
        <w:t>M</w:t>
      </w:r>
      <w:r w:rsidR="00156AA0" w:rsidRPr="00F92F6B">
        <w:t>inimum SI</w:t>
      </w:r>
      <w:r w:rsidRPr="00F92F6B">
        <w:t xml:space="preserve"> from that cell.</w:t>
      </w:r>
      <w:r w:rsidR="00156AA0" w:rsidRPr="00F92F6B">
        <w:t xml:space="preserve"> </w:t>
      </w:r>
      <w:r w:rsidRPr="00F92F6B">
        <w:t>T</w:t>
      </w:r>
      <w:r w:rsidR="00156AA0" w:rsidRPr="00F92F6B">
        <w:t xml:space="preserve">here may be cells in the system </w:t>
      </w:r>
      <w:r w:rsidRPr="00F92F6B">
        <w:t xml:space="preserve">that do not broadcast the Minimum SI and where </w:t>
      </w:r>
      <w:r w:rsidR="00156AA0" w:rsidRPr="00F92F6B">
        <w:t xml:space="preserve">the UE </w:t>
      </w:r>
      <w:r w:rsidRPr="00F92F6B">
        <w:t xml:space="preserve">therefore </w:t>
      </w:r>
      <w:r w:rsidR="00156AA0" w:rsidRPr="00F92F6B">
        <w:t>cannot</w:t>
      </w:r>
      <w:r w:rsidR="00D32C58" w:rsidRPr="00F92F6B">
        <w:t xml:space="preserve"> camp</w:t>
      </w:r>
      <w:r w:rsidR="00156AA0" w:rsidRPr="00F92F6B">
        <w:t>.</w:t>
      </w:r>
    </w:p>
    <w:p w14:paraId="1A600DCE" w14:textId="77777777" w:rsidR="000F4ED2" w:rsidRPr="00F92F6B" w:rsidRDefault="000F4ED2" w:rsidP="000F4ED2">
      <w:pPr>
        <w:pStyle w:val="Heading3"/>
      </w:pPr>
      <w:bookmarkStart w:id="818" w:name="_Toc20387955"/>
      <w:bookmarkStart w:id="819" w:name="_Toc29376034"/>
      <w:bookmarkStart w:id="820" w:name="_Toc37231923"/>
      <w:bookmarkStart w:id="821" w:name="_Toc46501978"/>
      <w:bookmarkStart w:id="822" w:name="_Toc51971326"/>
      <w:bookmarkStart w:id="823" w:name="_Toc52551309"/>
      <w:bookmarkStart w:id="824" w:name="_Toc219280807"/>
      <w:r w:rsidRPr="00F92F6B">
        <w:t>7.3.3</w:t>
      </w:r>
      <w:r w:rsidRPr="00F92F6B">
        <w:tab/>
        <w:t>SI Modification</w:t>
      </w:r>
      <w:bookmarkEnd w:id="818"/>
      <w:bookmarkEnd w:id="819"/>
      <w:bookmarkEnd w:id="820"/>
      <w:bookmarkEnd w:id="821"/>
      <w:bookmarkEnd w:id="822"/>
      <w:bookmarkEnd w:id="823"/>
      <w:bookmarkEnd w:id="824"/>
    </w:p>
    <w:p w14:paraId="71FE6AEE" w14:textId="77777777" w:rsidR="000F4ED2" w:rsidRPr="00F92F6B" w:rsidRDefault="000F4ED2" w:rsidP="000F4ED2">
      <w:r w:rsidRPr="00F92F6B">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F92F6B" w:rsidRDefault="000F4ED2" w:rsidP="000F4ED2">
      <w:r w:rsidRPr="00F92F6B">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F92F6B" w:rsidRDefault="00703C9B" w:rsidP="009A0512">
      <w:pPr>
        <w:pStyle w:val="Heading2"/>
      </w:pPr>
      <w:bookmarkStart w:id="825" w:name="_Toc20387956"/>
      <w:bookmarkStart w:id="826" w:name="_Toc29376035"/>
      <w:bookmarkStart w:id="827" w:name="_Toc37231924"/>
      <w:bookmarkStart w:id="828" w:name="_Toc46501979"/>
      <w:bookmarkStart w:id="829" w:name="_Toc51971327"/>
      <w:bookmarkStart w:id="830" w:name="_Toc52551310"/>
      <w:bookmarkStart w:id="831" w:name="_Toc219280808"/>
      <w:r w:rsidRPr="00F92F6B">
        <w:t>7</w:t>
      </w:r>
      <w:r w:rsidR="0023761E" w:rsidRPr="00F92F6B">
        <w:t>.4</w:t>
      </w:r>
      <w:r w:rsidR="0023761E" w:rsidRPr="00F92F6B">
        <w:tab/>
        <w:t>Access Control</w:t>
      </w:r>
      <w:bookmarkEnd w:id="825"/>
      <w:bookmarkEnd w:id="826"/>
      <w:bookmarkEnd w:id="827"/>
      <w:bookmarkEnd w:id="828"/>
      <w:bookmarkEnd w:id="829"/>
      <w:bookmarkEnd w:id="830"/>
      <w:bookmarkEnd w:id="831"/>
    </w:p>
    <w:p w14:paraId="7DB769BA" w14:textId="77777777" w:rsidR="00B85525" w:rsidRPr="00F92F6B" w:rsidRDefault="0056283F" w:rsidP="00B85525">
      <w:r w:rsidRPr="00F92F6B">
        <w:t>NG-RAN</w:t>
      </w:r>
      <w:r w:rsidR="00B85525" w:rsidRPr="00F92F6B">
        <w:t xml:space="preserve"> support</w:t>
      </w:r>
      <w:r w:rsidR="00822A64" w:rsidRPr="00F92F6B">
        <w:t>s</w:t>
      </w:r>
      <w:r w:rsidR="00B85525" w:rsidRPr="00F92F6B">
        <w:t xml:space="preserve"> overload and access control functionality such as RACH </w:t>
      </w:r>
      <w:r w:rsidR="00586E27" w:rsidRPr="00F92F6B">
        <w:t>back off</w:t>
      </w:r>
      <w:r w:rsidR="00B85525" w:rsidRPr="00F92F6B">
        <w:t>, RRC Connection Reject, RRC Connection Release and UE based access barring mechanisms.</w:t>
      </w:r>
    </w:p>
    <w:p w14:paraId="006000BB" w14:textId="77777777" w:rsidR="0057631B" w:rsidRPr="00F92F6B" w:rsidRDefault="00B85525" w:rsidP="0057631B">
      <w:r w:rsidRPr="00F92F6B">
        <w:t xml:space="preserve">One unified access </w:t>
      </w:r>
      <w:r w:rsidR="000F4ED2" w:rsidRPr="00F92F6B">
        <w:t xml:space="preserve">control framework as specified in TS 22.261 [19] </w:t>
      </w:r>
      <w:r w:rsidR="00E1549D" w:rsidRPr="00F92F6B">
        <w:t>applies to all UE states (RRC_IDLE, RRC_INACTIVE and RRC_CONNECTED)</w:t>
      </w:r>
      <w:r w:rsidRPr="00F92F6B">
        <w:t xml:space="preserve"> for NR</w:t>
      </w:r>
      <w:r w:rsidR="000F4ED2" w:rsidRPr="00F92F6B">
        <w:t>.</w:t>
      </w:r>
      <w:r w:rsidRPr="00F92F6B">
        <w:t xml:space="preserve"> </w:t>
      </w:r>
      <w:r w:rsidR="0057631B" w:rsidRPr="00F92F6B">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F92F6B">
        <w:t>ies</w:t>
      </w:r>
      <w:proofErr w:type="spellEnd"/>
      <w:r w:rsidR="0057631B" w:rsidRPr="00F92F6B">
        <w:t>) for the access attempt:</w:t>
      </w:r>
    </w:p>
    <w:p w14:paraId="7E08B8A8" w14:textId="77777777" w:rsidR="0057631B" w:rsidRPr="00F92F6B" w:rsidRDefault="0057631B" w:rsidP="0057631B">
      <w:pPr>
        <w:pStyle w:val="B1"/>
      </w:pPr>
      <w:r w:rsidRPr="00F92F6B">
        <w:t>-</w:t>
      </w:r>
      <w:r w:rsidRPr="00F92F6B">
        <w:tab/>
        <w:t>For NAS triggered requests, NAS determines the Access Category and Access Identity(</w:t>
      </w:r>
      <w:proofErr w:type="spellStart"/>
      <w:r w:rsidRPr="00F92F6B">
        <w:t>ies</w:t>
      </w:r>
      <w:proofErr w:type="spellEnd"/>
      <w:r w:rsidRPr="00F92F6B">
        <w:t>);</w:t>
      </w:r>
    </w:p>
    <w:p w14:paraId="2FA1041D" w14:textId="77777777" w:rsidR="0057631B" w:rsidRPr="00F92F6B" w:rsidRDefault="0057631B" w:rsidP="0057631B">
      <w:pPr>
        <w:pStyle w:val="B1"/>
      </w:pPr>
      <w:r w:rsidRPr="00F92F6B">
        <w:t>-</w:t>
      </w:r>
      <w:r w:rsidRPr="00F92F6B">
        <w:tab/>
        <w:t>For AS triggered requests, RRC determines the Access Category while NAS determines the Access Identity(</w:t>
      </w:r>
      <w:proofErr w:type="spellStart"/>
      <w:r w:rsidRPr="00F92F6B">
        <w:t>ies</w:t>
      </w:r>
      <w:proofErr w:type="spellEnd"/>
      <w:r w:rsidRPr="00F92F6B">
        <w:t>).</w:t>
      </w:r>
    </w:p>
    <w:p w14:paraId="4F2790CB" w14:textId="319C48A7" w:rsidR="009A6B0C" w:rsidRPr="00F92F6B" w:rsidRDefault="009A6B0C" w:rsidP="00676795">
      <w:r w:rsidRPr="00F92F6B">
        <w:t xml:space="preserve">The </w:t>
      </w:r>
      <w:proofErr w:type="spellStart"/>
      <w:r w:rsidRPr="00F92F6B">
        <w:t>gNB</w:t>
      </w:r>
      <w:proofErr w:type="spellEnd"/>
      <w:r w:rsidRPr="00F92F6B">
        <w:t xml:space="preserve"> handles access attempts with establishment </w:t>
      </w:r>
      <w:r w:rsidR="008C4F4B" w:rsidRPr="00F92F6B">
        <w:t xml:space="preserve">or resume </w:t>
      </w:r>
      <w:r w:rsidRPr="00F92F6B">
        <w:t xml:space="preserve">causes </w:t>
      </w:r>
      <w:r w:rsidR="00F7776E" w:rsidRPr="00F92F6B">
        <w:t>"</w:t>
      </w:r>
      <w:r w:rsidRPr="00F92F6B">
        <w:t>emergency</w:t>
      </w:r>
      <w:r w:rsidR="00F7776E" w:rsidRPr="00F92F6B">
        <w:t>"</w:t>
      </w:r>
      <w:r w:rsidRPr="00F92F6B">
        <w:t xml:space="preserve">, </w:t>
      </w:r>
      <w:r w:rsidR="00F7776E" w:rsidRPr="00F92F6B">
        <w:t>"</w:t>
      </w:r>
      <w:proofErr w:type="spellStart"/>
      <w:r w:rsidRPr="00F92F6B">
        <w:t>mps-PriorityAccess</w:t>
      </w:r>
      <w:proofErr w:type="spellEnd"/>
      <w:r w:rsidR="00F7776E" w:rsidRPr="00F92F6B">
        <w:t>"</w:t>
      </w:r>
      <w:r w:rsidRPr="00F92F6B">
        <w:t xml:space="preserve"> and </w:t>
      </w:r>
      <w:r w:rsidR="00F7776E" w:rsidRPr="00F92F6B">
        <w:t>"</w:t>
      </w:r>
      <w:proofErr w:type="spellStart"/>
      <w:r w:rsidRPr="00F92F6B">
        <w:t>mcs-PriorityAccess</w:t>
      </w:r>
      <w:proofErr w:type="spellEnd"/>
      <w:r w:rsidR="00F7776E" w:rsidRPr="00F92F6B">
        <w:t>"</w:t>
      </w:r>
      <w:r w:rsidRPr="00F92F6B">
        <w:t xml:space="preserve"> (i.e. Emergency calls, MPS, MCS subscribers) with high priority and responds with RRC Reject to these access attempts only in extreme network load conditions that may threaten the </w:t>
      </w:r>
      <w:proofErr w:type="spellStart"/>
      <w:r w:rsidRPr="00F92F6B">
        <w:t>gNB</w:t>
      </w:r>
      <w:proofErr w:type="spellEnd"/>
      <w:r w:rsidRPr="00F92F6B">
        <w:t xml:space="preserve"> stability.</w:t>
      </w:r>
    </w:p>
    <w:p w14:paraId="3BEAA7CB" w14:textId="24B5DCE4" w:rsidR="00111D31" w:rsidRPr="00F92F6B" w:rsidRDefault="00111D31" w:rsidP="00676795">
      <w:r w:rsidRPr="00F92F6B">
        <w:t>Unified access control does not apply to IAB-MTs</w:t>
      </w:r>
      <w:r w:rsidR="00883AC7" w:rsidRPr="00F92F6B">
        <w:t xml:space="preserve"> or NCR-MTs</w:t>
      </w:r>
      <w:r w:rsidRPr="00F92F6B">
        <w:t>.</w:t>
      </w:r>
    </w:p>
    <w:p w14:paraId="3433EDBD" w14:textId="77777777" w:rsidR="0023761E" w:rsidRPr="00F92F6B" w:rsidRDefault="00703C9B" w:rsidP="009A0512">
      <w:pPr>
        <w:pStyle w:val="Heading2"/>
      </w:pPr>
      <w:bookmarkStart w:id="832" w:name="_Toc20387957"/>
      <w:bookmarkStart w:id="833" w:name="_Toc29376036"/>
      <w:bookmarkStart w:id="834" w:name="_Toc37231925"/>
      <w:bookmarkStart w:id="835" w:name="_Toc46501980"/>
      <w:bookmarkStart w:id="836" w:name="_Toc51971328"/>
      <w:bookmarkStart w:id="837" w:name="_Toc52551311"/>
      <w:bookmarkStart w:id="838" w:name="_Toc219280809"/>
      <w:r w:rsidRPr="00F92F6B">
        <w:t>7</w:t>
      </w:r>
      <w:r w:rsidR="0023761E" w:rsidRPr="00F92F6B">
        <w:t>.5</w:t>
      </w:r>
      <w:r w:rsidR="0023761E" w:rsidRPr="00F92F6B">
        <w:tab/>
        <w:t>UE Capability Retrieval framework</w:t>
      </w:r>
      <w:bookmarkEnd w:id="832"/>
      <w:bookmarkEnd w:id="833"/>
      <w:bookmarkEnd w:id="834"/>
      <w:bookmarkEnd w:id="835"/>
      <w:bookmarkEnd w:id="836"/>
      <w:bookmarkEnd w:id="837"/>
      <w:bookmarkEnd w:id="838"/>
    </w:p>
    <w:p w14:paraId="47344114" w14:textId="77777777" w:rsidR="00A025F2" w:rsidRPr="00F92F6B" w:rsidRDefault="0023761E" w:rsidP="0023761E">
      <w:r w:rsidRPr="00F92F6B">
        <w:t xml:space="preserve">The UE reports its UE radio access capabilities which are static at least when the network requests. The </w:t>
      </w:r>
      <w:proofErr w:type="spellStart"/>
      <w:r w:rsidRPr="00F92F6B">
        <w:t>gNB</w:t>
      </w:r>
      <w:proofErr w:type="spellEnd"/>
      <w:r w:rsidRPr="00F92F6B">
        <w:t xml:space="preserve"> can request what capabilities for the UE to report </w:t>
      </w:r>
      <w:r w:rsidR="00525948" w:rsidRPr="00F92F6B">
        <w:t>based on band information</w:t>
      </w:r>
      <w:r w:rsidR="002B49A4" w:rsidRPr="00F92F6B">
        <w:t>.</w:t>
      </w:r>
      <w:r w:rsidR="00AA0ECC" w:rsidRPr="00F92F6B">
        <w:t xml:space="preserve"> The UE capability can be represented by a capability ID, which may be exchanged in NAS signalling over the air and in network signalling instead of the UE capability structure.</w:t>
      </w:r>
    </w:p>
    <w:p w14:paraId="3AB178CD" w14:textId="77777777" w:rsidR="00452ECF" w:rsidRPr="00F92F6B" w:rsidRDefault="00452ECF" w:rsidP="00452ECF">
      <w:bookmarkStart w:id="839" w:name="_Toc20387958"/>
      <w:bookmarkStart w:id="840" w:name="_Toc29376037"/>
      <w:bookmarkStart w:id="841" w:name="_Toc37231926"/>
      <w:bookmarkStart w:id="842" w:name="_Toc46501981"/>
      <w:bookmarkStart w:id="843" w:name="_Toc51971329"/>
      <w:r w:rsidRPr="00F92F6B">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F92F6B" w:rsidRDefault="00703C9B" w:rsidP="009A0512">
      <w:pPr>
        <w:pStyle w:val="Heading2"/>
      </w:pPr>
      <w:bookmarkStart w:id="844" w:name="_Toc52551312"/>
      <w:bookmarkStart w:id="845" w:name="_Toc219280810"/>
      <w:r w:rsidRPr="00F92F6B">
        <w:t>7</w:t>
      </w:r>
      <w:r w:rsidR="00CE499A" w:rsidRPr="00F92F6B">
        <w:t>.6</w:t>
      </w:r>
      <w:r w:rsidR="00D735B5" w:rsidRPr="00F92F6B">
        <w:tab/>
      </w:r>
      <w:r w:rsidR="00CE499A" w:rsidRPr="00F92F6B">
        <w:t>Transport of NAS Messages</w:t>
      </w:r>
      <w:bookmarkEnd w:id="839"/>
      <w:bookmarkEnd w:id="840"/>
      <w:bookmarkEnd w:id="841"/>
      <w:bookmarkEnd w:id="842"/>
      <w:bookmarkEnd w:id="843"/>
      <w:bookmarkEnd w:id="844"/>
      <w:bookmarkEnd w:id="845"/>
    </w:p>
    <w:p w14:paraId="16681B24" w14:textId="77777777" w:rsidR="00837A42" w:rsidRPr="00F92F6B" w:rsidRDefault="00837A42" w:rsidP="00837A42">
      <w:r w:rsidRPr="00F92F6B">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F92F6B" w:rsidRDefault="00837A42" w:rsidP="00837A42">
      <w:pPr>
        <w:pStyle w:val="B1"/>
      </w:pPr>
      <w:r w:rsidRPr="00F92F6B">
        <w:rPr>
          <w:noProof/>
        </w:rPr>
        <w:t>-</w:t>
      </w:r>
      <w:r w:rsidRPr="00F92F6B">
        <w:rPr>
          <w:noProof/>
        </w:rPr>
        <w:tab/>
        <w:t xml:space="preserve">At </w:t>
      </w:r>
      <w:r w:rsidRPr="00F92F6B">
        <w:t>bearer establishment/modification/release in the DL;</w:t>
      </w:r>
    </w:p>
    <w:p w14:paraId="3938E106" w14:textId="77777777" w:rsidR="00837A42" w:rsidRPr="00F92F6B" w:rsidRDefault="00837A42" w:rsidP="00837A42">
      <w:pPr>
        <w:pStyle w:val="B1"/>
      </w:pPr>
      <w:r w:rsidRPr="00F92F6B">
        <w:t>-</w:t>
      </w:r>
      <w:r w:rsidRPr="00F92F6B">
        <w:tab/>
        <w:t>For transferring the initial NAS message during connection setup and connection resume in the UL.</w:t>
      </w:r>
    </w:p>
    <w:p w14:paraId="561D88A2" w14:textId="77777777" w:rsidR="00323DC9" w:rsidRPr="00F92F6B" w:rsidRDefault="00837A42" w:rsidP="009014E0">
      <w:pPr>
        <w:pStyle w:val="NO"/>
      </w:pPr>
      <w:r w:rsidRPr="00F92F6B">
        <w:t>NOTE:</w:t>
      </w:r>
      <w:r w:rsidRPr="00F92F6B">
        <w:tab/>
      </w:r>
      <w:r w:rsidR="00AD667C" w:rsidRPr="00F92F6B">
        <w:t>I</w:t>
      </w:r>
      <w:r w:rsidRPr="00F92F6B">
        <w:t>n addition to the integrity protection and ciphering performed by NAS, NAS messages can also be integrity protected and ciphered by PDCP.</w:t>
      </w:r>
    </w:p>
    <w:p w14:paraId="460F8671" w14:textId="77777777" w:rsidR="00837A42" w:rsidRPr="00F92F6B" w:rsidRDefault="00323DC9" w:rsidP="009014E0">
      <w:r w:rsidRPr="00F92F6B">
        <w:t xml:space="preserve">Multiple NAS messages can be sent in a single downlink RRC message during </w:t>
      </w:r>
      <w:r w:rsidRPr="00F92F6B">
        <w:rPr>
          <w:noProof/>
        </w:rPr>
        <w:t>PDU Session Resource establishment or modification</w:t>
      </w:r>
      <w:r w:rsidRPr="00F92F6B">
        <w:t>. In this case, the order of the NAS messages contained in the RRC message shall be in the same order as that in the corresponding NG-AP message in order to ensure the in-sequence delivery of NAS messages.</w:t>
      </w:r>
    </w:p>
    <w:p w14:paraId="23B78C5E" w14:textId="29966204" w:rsidR="00F27077" w:rsidRPr="00F92F6B" w:rsidRDefault="00F27077" w:rsidP="00F27077">
      <w:bookmarkStart w:id="846" w:name="_Toc20387959"/>
      <w:bookmarkStart w:id="847" w:name="_Toc29376038"/>
      <w:bookmarkStart w:id="848" w:name="_Toc37231927"/>
      <w:bookmarkStart w:id="849" w:name="_Toc46501982"/>
      <w:bookmarkStart w:id="850" w:name="_Toc51971330"/>
      <w:bookmarkStart w:id="851" w:name="_Toc52551313"/>
      <w:r w:rsidRPr="00F92F6B">
        <w:t>NG-RAN node may trigger the NAS Non Delivery Indication procedure to report the non-delivery of the non PDU Session related NAS PDU received from the AMF as specified in TS 38.413 [26].</w:t>
      </w:r>
    </w:p>
    <w:p w14:paraId="5CA583DA" w14:textId="77777777" w:rsidR="00E61EF7" w:rsidRPr="00F92F6B" w:rsidRDefault="00E61EF7" w:rsidP="009A0512">
      <w:pPr>
        <w:pStyle w:val="Heading2"/>
      </w:pPr>
      <w:bookmarkStart w:id="852" w:name="_Toc219280811"/>
      <w:r w:rsidRPr="00F92F6B">
        <w:t>7.</w:t>
      </w:r>
      <w:r w:rsidR="003F6129" w:rsidRPr="00F92F6B">
        <w:t>7</w:t>
      </w:r>
      <w:r w:rsidRPr="00F92F6B">
        <w:tab/>
        <w:t>Carrier Aggregation</w:t>
      </w:r>
      <w:bookmarkEnd w:id="846"/>
      <w:bookmarkEnd w:id="847"/>
      <w:bookmarkEnd w:id="848"/>
      <w:bookmarkEnd w:id="849"/>
      <w:bookmarkEnd w:id="850"/>
      <w:bookmarkEnd w:id="851"/>
      <w:bookmarkEnd w:id="852"/>
    </w:p>
    <w:p w14:paraId="54C02420" w14:textId="7663AF3A" w:rsidR="00E61EF7" w:rsidRPr="00F92F6B" w:rsidRDefault="00E61EF7" w:rsidP="00206835">
      <w:r w:rsidRPr="00F92F6B">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w:t>
      </w:r>
      <w:proofErr w:type="spellStart"/>
      <w:r w:rsidRPr="00F92F6B">
        <w:t>PCell</w:t>
      </w:r>
      <w:proofErr w:type="spellEnd"/>
      <w:r w:rsidRPr="00F92F6B">
        <w:t>). Depending on UE capabilities, Secondary Cells (</w:t>
      </w:r>
      <w:proofErr w:type="spellStart"/>
      <w:r w:rsidRPr="00F92F6B">
        <w:t>SCells</w:t>
      </w:r>
      <w:proofErr w:type="spellEnd"/>
      <w:r w:rsidRPr="00F92F6B">
        <w:t xml:space="preserve">) can be configured to form together with the </w:t>
      </w:r>
      <w:proofErr w:type="spellStart"/>
      <w:r w:rsidRPr="00F92F6B">
        <w:t>PCell</w:t>
      </w:r>
      <w:proofErr w:type="spellEnd"/>
      <w:r w:rsidRPr="00F92F6B">
        <w:t xml:space="preserve"> a set of serving cells. The configured set of serving cells for a UE </w:t>
      </w:r>
      <w:r w:rsidR="00471AE7" w:rsidRPr="00F92F6B">
        <w:t>in a cell group</w:t>
      </w:r>
      <w:r w:rsidRPr="00F92F6B">
        <w:t xml:space="preserve"> always consists of one </w:t>
      </w:r>
      <w:proofErr w:type="spellStart"/>
      <w:r w:rsidR="00471AE7" w:rsidRPr="00F92F6B">
        <w:t>SpCell</w:t>
      </w:r>
      <w:proofErr w:type="spellEnd"/>
      <w:r w:rsidRPr="00F92F6B">
        <w:t xml:space="preserve"> and one or more </w:t>
      </w:r>
      <w:proofErr w:type="spellStart"/>
      <w:r w:rsidRPr="00F92F6B">
        <w:t>SCells</w:t>
      </w:r>
      <w:proofErr w:type="spellEnd"/>
      <w:r w:rsidRPr="00F92F6B">
        <w:t>.</w:t>
      </w:r>
    </w:p>
    <w:p w14:paraId="6A36C8F9" w14:textId="77777777" w:rsidR="00E61EF7" w:rsidRPr="00F92F6B" w:rsidRDefault="00E61EF7" w:rsidP="00E61EF7">
      <w:r w:rsidRPr="00F92F6B">
        <w:t xml:space="preserve">The reconfiguration, addition and removal of </w:t>
      </w:r>
      <w:proofErr w:type="spellStart"/>
      <w:r w:rsidRPr="00F92F6B">
        <w:t>SCells</w:t>
      </w:r>
      <w:proofErr w:type="spellEnd"/>
      <w:r w:rsidRPr="00F92F6B">
        <w:t xml:space="preserve"> can be performed by</w:t>
      </w:r>
      <w:r w:rsidRPr="00F92F6B">
        <w:rPr>
          <w:i/>
        </w:rPr>
        <w:t xml:space="preserve"> </w:t>
      </w:r>
      <w:r w:rsidRPr="00F92F6B">
        <w:t>RRC. At intra-NR handover</w:t>
      </w:r>
      <w:r w:rsidR="000D6882" w:rsidRPr="00F92F6B">
        <w:t xml:space="preserve"> and during connection resume from RRC_INACTIVE</w:t>
      </w:r>
      <w:r w:rsidRPr="00F92F6B">
        <w:t xml:space="preserve">, </w:t>
      </w:r>
      <w:r w:rsidR="000D6882" w:rsidRPr="00F92F6B">
        <w:t>the network</w:t>
      </w:r>
      <w:r w:rsidRPr="00F92F6B">
        <w:t xml:space="preserve"> can also add, remove, </w:t>
      </w:r>
      <w:r w:rsidR="000D6882" w:rsidRPr="00F92F6B">
        <w:t xml:space="preserve">keep, </w:t>
      </w:r>
      <w:r w:rsidRPr="00F92F6B">
        <w:t xml:space="preserve">or reconfigure </w:t>
      </w:r>
      <w:proofErr w:type="spellStart"/>
      <w:r w:rsidRPr="00F92F6B">
        <w:t>SCells</w:t>
      </w:r>
      <w:proofErr w:type="spellEnd"/>
      <w:r w:rsidRPr="00F92F6B">
        <w:t xml:space="preserve"> for usage with the target </w:t>
      </w:r>
      <w:proofErr w:type="spellStart"/>
      <w:r w:rsidRPr="00F92F6B">
        <w:t>PCell</w:t>
      </w:r>
      <w:proofErr w:type="spellEnd"/>
      <w:r w:rsidRPr="00F92F6B">
        <w:t xml:space="preserve">. When adding a new </w:t>
      </w:r>
      <w:proofErr w:type="spellStart"/>
      <w:r w:rsidRPr="00F92F6B">
        <w:t>SCell</w:t>
      </w:r>
      <w:proofErr w:type="spellEnd"/>
      <w:r w:rsidRPr="00F92F6B">
        <w:t xml:space="preserve">, dedicated RRC signalling is used for sending all required system information of the </w:t>
      </w:r>
      <w:proofErr w:type="spellStart"/>
      <w:r w:rsidRPr="00F92F6B">
        <w:t>SCell</w:t>
      </w:r>
      <w:proofErr w:type="spellEnd"/>
      <w:r w:rsidRPr="00F92F6B">
        <w:t xml:space="preserve"> i.e. while in connected mode, UEs need not acquire broadcast system information directly from the </w:t>
      </w:r>
      <w:proofErr w:type="spellStart"/>
      <w:r w:rsidRPr="00F92F6B">
        <w:t>SCells</w:t>
      </w:r>
      <w:proofErr w:type="spellEnd"/>
      <w:r w:rsidRPr="00F92F6B">
        <w:t>.</w:t>
      </w:r>
    </w:p>
    <w:p w14:paraId="52C8E122" w14:textId="77777777" w:rsidR="0077187B" w:rsidRPr="00F92F6B" w:rsidRDefault="0077187B" w:rsidP="0065306B">
      <w:pPr>
        <w:pStyle w:val="Heading2"/>
      </w:pPr>
      <w:bookmarkStart w:id="853" w:name="_Toc20387960"/>
      <w:bookmarkStart w:id="854" w:name="_Toc29376039"/>
      <w:bookmarkStart w:id="855" w:name="_Toc37231928"/>
      <w:bookmarkStart w:id="856" w:name="_Toc46501983"/>
      <w:bookmarkStart w:id="857" w:name="_Toc51971331"/>
      <w:bookmarkStart w:id="858" w:name="_Toc52551314"/>
      <w:bookmarkStart w:id="859" w:name="_Toc219280812"/>
      <w:r w:rsidRPr="00F92F6B">
        <w:t>7.8</w:t>
      </w:r>
      <w:r w:rsidRPr="00F92F6B">
        <w:tab/>
        <w:t>Bandwidth Adaptation</w:t>
      </w:r>
      <w:bookmarkEnd w:id="853"/>
      <w:bookmarkEnd w:id="854"/>
      <w:bookmarkEnd w:id="855"/>
      <w:bookmarkEnd w:id="856"/>
      <w:bookmarkEnd w:id="857"/>
      <w:bookmarkEnd w:id="858"/>
      <w:bookmarkEnd w:id="859"/>
    </w:p>
    <w:p w14:paraId="7F71A5AC" w14:textId="6946331D" w:rsidR="000F4ED2" w:rsidRPr="00F92F6B" w:rsidRDefault="0077187B" w:rsidP="000F4ED2">
      <w:r w:rsidRPr="00F92F6B">
        <w:t xml:space="preserve">To enable BA on the </w:t>
      </w:r>
      <w:proofErr w:type="spellStart"/>
      <w:r w:rsidR="00471AE7" w:rsidRPr="00F92F6B">
        <w:t>SpCell</w:t>
      </w:r>
      <w:proofErr w:type="spellEnd"/>
      <w:r w:rsidRPr="00F92F6B">
        <w:t xml:space="preserve">, the </w:t>
      </w:r>
      <w:proofErr w:type="spellStart"/>
      <w:r w:rsidRPr="00F92F6B">
        <w:t>gNB</w:t>
      </w:r>
      <w:proofErr w:type="spellEnd"/>
      <w:r w:rsidRPr="00F92F6B">
        <w:t xml:space="preserve"> configures the UE with UL and DL BWP(s). To enable BA on </w:t>
      </w:r>
      <w:proofErr w:type="spellStart"/>
      <w:r w:rsidRPr="00F92F6B">
        <w:t>SCells</w:t>
      </w:r>
      <w:proofErr w:type="spellEnd"/>
      <w:r w:rsidRPr="00F92F6B">
        <w:t xml:space="preserve"> in case of CA, the </w:t>
      </w:r>
      <w:proofErr w:type="spellStart"/>
      <w:r w:rsidRPr="00F92F6B">
        <w:t>gNB</w:t>
      </w:r>
      <w:proofErr w:type="spellEnd"/>
      <w:r w:rsidRPr="00F92F6B">
        <w:t xml:space="preserve"> configures the UE with DL BWP(s) at least (i.e. there may be none in the UL).</w:t>
      </w:r>
      <w:r w:rsidR="000F4ED2" w:rsidRPr="00F92F6B">
        <w:t xml:space="preserve"> For the </w:t>
      </w:r>
      <w:proofErr w:type="spellStart"/>
      <w:r w:rsidR="000F4ED2" w:rsidRPr="00F92F6B">
        <w:t>PCell</w:t>
      </w:r>
      <w:proofErr w:type="spellEnd"/>
      <w:r w:rsidR="000F4ED2" w:rsidRPr="00F92F6B">
        <w:t>, the BWP used for initial access</w:t>
      </w:r>
      <w:r w:rsidR="00111D31" w:rsidRPr="00F92F6B">
        <w:t xml:space="preserve"> is configured via system information</w:t>
      </w:r>
      <w:r w:rsidR="000F4ED2" w:rsidRPr="00F92F6B">
        <w:t xml:space="preserve">. For the </w:t>
      </w:r>
      <w:proofErr w:type="spellStart"/>
      <w:r w:rsidR="000F4ED2" w:rsidRPr="00F92F6B">
        <w:t>SCell</w:t>
      </w:r>
      <w:proofErr w:type="spellEnd"/>
      <w:r w:rsidR="000F4ED2" w:rsidRPr="00F92F6B">
        <w:t xml:space="preserve">(s), the BWP </w:t>
      </w:r>
      <w:r w:rsidR="00111D31" w:rsidRPr="00F92F6B">
        <w:t xml:space="preserve">used after initial </w:t>
      </w:r>
      <w:r w:rsidR="000F4ED2" w:rsidRPr="00F92F6B">
        <w:t>activation</w:t>
      </w:r>
      <w:r w:rsidR="00111D31" w:rsidRPr="00F92F6B">
        <w:t xml:space="preserve"> is configured via dedicated RRC </w:t>
      </w:r>
      <w:r w:rsidR="00AD7840" w:rsidRPr="00F92F6B">
        <w:t>signalling</w:t>
      </w:r>
      <w:r w:rsidR="000F4ED2" w:rsidRPr="00F92F6B">
        <w:t>.</w:t>
      </w:r>
    </w:p>
    <w:p w14:paraId="45EDACE6" w14:textId="77777777" w:rsidR="0077187B" w:rsidRPr="00F92F6B" w:rsidRDefault="000F4ED2" w:rsidP="000F4ED2">
      <w:r w:rsidRPr="00F92F6B">
        <w:t xml:space="preserve">In paired spectrum, DL and UL can switch BWP independently. In unpaired spectrum, DL and UL switch BWP simultaneously. Switching between configured BWPs happens by means of </w:t>
      </w:r>
      <w:r w:rsidR="00024C93" w:rsidRPr="00F92F6B">
        <w:t xml:space="preserve">RRC signalling, </w:t>
      </w:r>
      <w:r w:rsidRPr="00F92F6B">
        <w:t>DCI</w:t>
      </w:r>
      <w:r w:rsidR="00C729FB" w:rsidRPr="00F92F6B">
        <w:t>,</w:t>
      </w:r>
      <w:r w:rsidRPr="00F92F6B">
        <w:t xml:space="preserve"> inactivity timer</w:t>
      </w:r>
      <w:r w:rsidR="00C729FB" w:rsidRPr="00F92F6B">
        <w:t xml:space="preserve"> or upon initiation of random access</w:t>
      </w:r>
      <w:r w:rsidRPr="00F92F6B">
        <w:t>. When an inactivity timer is configured for a serving cell, the expiry of the inactivity timer associated to that cell switches the active BWP to a default BWP configured by the network.</w:t>
      </w:r>
      <w:r w:rsidR="00024C93" w:rsidRPr="00F92F6B">
        <w:t xml:space="preserve"> There can be at most one active BWP per cell</w:t>
      </w:r>
      <w:r w:rsidR="00962812" w:rsidRPr="00F92F6B">
        <w:t>, except when the serving cell is configured with SUL, in which case there can be at most one on each UL carrier</w:t>
      </w:r>
      <w:r w:rsidR="00024C93" w:rsidRPr="00F92F6B">
        <w:t>.</w:t>
      </w:r>
    </w:p>
    <w:p w14:paraId="4A0EBF4F" w14:textId="77777777" w:rsidR="0057631B" w:rsidRPr="00F92F6B" w:rsidRDefault="0057631B" w:rsidP="0057631B">
      <w:pPr>
        <w:pStyle w:val="Heading2"/>
      </w:pPr>
      <w:bookmarkStart w:id="860" w:name="_Toc20387961"/>
      <w:bookmarkStart w:id="861" w:name="_Toc29376040"/>
      <w:bookmarkStart w:id="862" w:name="_Toc37231929"/>
      <w:bookmarkStart w:id="863" w:name="_Toc46501984"/>
      <w:bookmarkStart w:id="864" w:name="_Toc51971332"/>
      <w:bookmarkStart w:id="865" w:name="_Toc52551315"/>
      <w:bookmarkStart w:id="866" w:name="_Toc219280813"/>
      <w:r w:rsidRPr="00F92F6B">
        <w:t>7.9</w:t>
      </w:r>
      <w:r w:rsidRPr="00F92F6B">
        <w:tab/>
        <w:t>UE Assistance Information</w:t>
      </w:r>
      <w:bookmarkEnd w:id="860"/>
      <w:bookmarkEnd w:id="861"/>
      <w:bookmarkEnd w:id="862"/>
      <w:bookmarkEnd w:id="863"/>
      <w:bookmarkEnd w:id="864"/>
      <w:bookmarkEnd w:id="865"/>
      <w:bookmarkEnd w:id="866"/>
    </w:p>
    <w:p w14:paraId="32CE05AD" w14:textId="77777777" w:rsidR="00802881" w:rsidRPr="00F92F6B" w:rsidRDefault="0057631B" w:rsidP="000F4ED2">
      <w:pPr>
        <w:rPr>
          <w:i/>
        </w:rPr>
      </w:pPr>
      <w:r w:rsidRPr="00F92F6B">
        <w:t xml:space="preserve">When configured to do so, the UE can signal the network through </w:t>
      </w:r>
      <w:proofErr w:type="spellStart"/>
      <w:r w:rsidRPr="00F92F6B">
        <w:rPr>
          <w:i/>
        </w:rPr>
        <w:t>UEAssistanceInformation</w:t>
      </w:r>
      <w:proofErr w:type="spellEnd"/>
      <w:r w:rsidR="00802881" w:rsidRPr="00F92F6B">
        <w:rPr>
          <w:iCs/>
        </w:rPr>
        <w:t>:</w:t>
      </w:r>
    </w:p>
    <w:p w14:paraId="24BC9EBB" w14:textId="77777777" w:rsidR="00802881" w:rsidRPr="00F92F6B" w:rsidRDefault="00AB7F80" w:rsidP="00653C72">
      <w:pPr>
        <w:pStyle w:val="B1"/>
      </w:pPr>
      <w:r w:rsidRPr="00F92F6B">
        <w:rPr>
          <w:iCs/>
        </w:rPr>
        <w:t>-</w:t>
      </w:r>
      <w:r w:rsidR="00802881" w:rsidRPr="00F92F6B">
        <w:rPr>
          <w:iCs/>
        </w:rPr>
        <w:tab/>
      </w:r>
      <w:r w:rsidR="00802881" w:rsidRPr="00F92F6B">
        <w:t>I</w:t>
      </w:r>
      <w:r w:rsidR="0057631B" w:rsidRPr="00F92F6B">
        <w:t>f it prefers an adjustment in the connected mode DRX cycle length</w:t>
      </w:r>
      <w:r w:rsidR="002B4761" w:rsidRPr="00F92F6B">
        <w:t>, for the purpose of delay budget reporting</w:t>
      </w:r>
      <w:r w:rsidR="00802881" w:rsidRPr="00F92F6B">
        <w:t>;</w:t>
      </w:r>
    </w:p>
    <w:p w14:paraId="73224073" w14:textId="77777777" w:rsidR="00802881" w:rsidRPr="00F92F6B" w:rsidRDefault="00802881" w:rsidP="00653C72">
      <w:pPr>
        <w:pStyle w:val="B1"/>
      </w:pPr>
      <w:r w:rsidRPr="00F92F6B">
        <w:t>-</w:t>
      </w:r>
      <w:r w:rsidRPr="00F92F6B">
        <w:tab/>
        <w:t>I</w:t>
      </w:r>
      <w:r w:rsidR="0057631B" w:rsidRPr="00F92F6B">
        <w:t>f it is experiencing internal overheating</w:t>
      </w:r>
      <w:r w:rsidRPr="00F92F6B">
        <w:t>;</w:t>
      </w:r>
    </w:p>
    <w:p w14:paraId="040F77CA" w14:textId="77777777" w:rsidR="002B4761" w:rsidRPr="00F92F6B" w:rsidRDefault="002B4761" w:rsidP="002B4761">
      <w:pPr>
        <w:pStyle w:val="B1"/>
      </w:pPr>
      <w:r w:rsidRPr="00F92F6B">
        <w:t>-</w:t>
      </w:r>
      <w:r w:rsidRPr="00F92F6B">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F92F6B" w:rsidRDefault="002B4761" w:rsidP="002B4761">
      <w:pPr>
        <w:pStyle w:val="B1"/>
      </w:pPr>
      <w:r w:rsidRPr="00F92F6B">
        <w:t>-</w:t>
      </w:r>
      <w:r w:rsidRPr="00F92F6B">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F92F6B" w:rsidRDefault="00AB7F80" w:rsidP="00AB7F80">
      <w:pPr>
        <w:pStyle w:val="B1"/>
        <w:rPr>
          <w:rFonts w:eastAsia="MS Mincho"/>
        </w:rPr>
      </w:pPr>
      <w:r w:rsidRPr="00F92F6B">
        <w:t>-</w:t>
      </w:r>
      <w:r w:rsidRPr="00F92F6B">
        <w:tab/>
      </w:r>
      <w:r w:rsidRPr="00F92F6B">
        <w:rPr>
          <w:rFonts w:eastAsia="MS Mincho"/>
        </w:rPr>
        <w:t xml:space="preserve">If it </w:t>
      </w:r>
      <w:r w:rsidRPr="00F92F6B">
        <w:t>prefers (not) to be provisioned with reference time information</w:t>
      </w:r>
      <w:r w:rsidRPr="00F92F6B">
        <w:rPr>
          <w:rFonts w:eastAsia="MS Mincho"/>
        </w:rPr>
        <w:t>;</w:t>
      </w:r>
    </w:p>
    <w:p w14:paraId="3330B934" w14:textId="533E4276" w:rsidR="000F7204" w:rsidRPr="00F92F6B" w:rsidRDefault="000F7204" w:rsidP="000F7204">
      <w:pPr>
        <w:pStyle w:val="B1"/>
      </w:pPr>
      <w:r w:rsidRPr="00F92F6B">
        <w:t>-</w:t>
      </w:r>
      <w:r w:rsidRPr="00F92F6B">
        <w:tab/>
        <w:t>If it prefers to transition out of RRC_CONNECTED state for MUSIM operation</w:t>
      </w:r>
      <w:r w:rsidR="00F352AF" w:rsidRPr="00F92F6B">
        <w:t xml:space="preserve"> and its preferred RRC state after transition</w:t>
      </w:r>
      <w:r w:rsidRPr="00F92F6B">
        <w:t>;</w:t>
      </w:r>
    </w:p>
    <w:p w14:paraId="2734CC4C" w14:textId="203C32F0" w:rsidR="000F7204" w:rsidRPr="00F92F6B" w:rsidRDefault="000F7204" w:rsidP="000F7204">
      <w:pPr>
        <w:pStyle w:val="B1"/>
      </w:pPr>
      <w:r w:rsidRPr="00F92F6B">
        <w:t>-</w:t>
      </w:r>
      <w:r w:rsidRPr="00F92F6B">
        <w:tab/>
        <w:t>If it wants to include assistance information for setup or release of</w:t>
      </w:r>
      <w:r w:rsidR="009407ED" w:rsidRPr="00F92F6B">
        <w:rPr>
          <w:rFonts w:eastAsia="SimSun"/>
        </w:rPr>
        <w:t xml:space="preserve"> MUSIM</w:t>
      </w:r>
      <w:r w:rsidRPr="00F92F6B">
        <w:t xml:space="preserve"> gaps</w:t>
      </w:r>
      <w:r w:rsidR="009407ED" w:rsidRPr="00F92F6B">
        <w:t xml:space="preserve">, and/or for setup the priority of periodic </w:t>
      </w:r>
      <w:r w:rsidR="009407ED" w:rsidRPr="00F92F6B">
        <w:rPr>
          <w:rFonts w:eastAsia="SimSun"/>
        </w:rPr>
        <w:t xml:space="preserve">MUSIM </w:t>
      </w:r>
      <w:r w:rsidR="009407ED" w:rsidRPr="00F92F6B">
        <w:t xml:space="preserve">gaps, and/or for keeping the </w:t>
      </w:r>
      <w:r w:rsidR="00DA0F0F" w:rsidRPr="00F92F6B">
        <w:t xml:space="preserve">colliding </w:t>
      </w:r>
      <w:r w:rsidR="009407ED" w:rsidRPr="00F92F6B">
        <w:rPr>
          <w:rFonts w:eastAsia="SimSun"/>
        </w:rPr>
        <w:t>MUSIM</w:t>
      </w:r>
      <w:r w:rsidR="009407ED" w:rsidRPr="00F92F6B">
        <w:t xml:space="preserve"> gaps</w:t>
      </w:r>
      <w:r w:rsidRPr="00F92F6B">
        <w:t>;</w:t>
      </w:r>
    </w:p>
    <w:p w14:paraId="3E5A2267" w14:textId="77777777" w:rsidR="009407ED" w:rsidRPr="00F92F6B" w:rsidRDefault="009407ED" w:rsidP="009407ED">
      <w:pPr>
        <w:pStyle w:val="B1"/>
        <w:rPr>
          <w:rFonts w:eastAsiaTheme="minorEastAsia"/>
        </w:rPr>
      </w:pPr>
      <w:r w:rsidRPr="00F92F6B">
        <w:t>-</w:t>
      </w:r>
      <w:r w:rsidRPr="00F92F6B">
        <w:tab/>
        <w:t>If it prefers to restrict UE capability temporarily or remove the restriction for MUSIM operation;</w:t>
      </w:r>
    </w:p>
    <w:p w14:paraId="209A3030" w14:textId="3FBF8537" w:rsidR="00DC5940" w:rsidRPr="00F92F6B" w:rsidRDefault="00DC5940" w:rsidP="000F7204">
      <w:pPr>
        <w:pStyle w:val="B1"/>
      </w:pPr>
      <w:r w:rsidRPr="00F92F6B">
        <w:t>-</w:t>
      </w:r>
      <w:r w:rsidRPr="00F92F6B">
        <w:tab/>
        <w:t>When affected by IDC problems that it cannot solve by itself:</w:t>
      </w:r>
    </w:p>
    <w:p w14:paraId="2CCC9E0A" w14:textId="5ADAE5C0" w:rsidR="00802881" w:rsidRPr="00F92F6B" w:rsidRDefault="00802881" w:rsidP="00E96F07">
      <w:pPr>
        <w:pStyle w:val="B2"/>
      </w:pPr>
      <w:r w:rsidRPr="00F92F6B">
        <w:t>-</w:t>
      </w:r>
      <w:r w:rsidRPr="00F92F6B">
        <w:tab/>
        <w:t>The list of frequencies affected by IDC problems (see clause 23.4 of TS 36.300 [2])</w:t>
      </w:r>
      <w:r w:rsidR="005C04EF" w:rsidRPr="00F92F6B">
        <w:t>;</w:t>
      </w:r>
    </w:p>
    <w:p w14:paraId="413784D5" w14:textId="6C4B3EA1" w:rsidR="00DC5940" w:rsidRPr="00F92F6B" w:rsidRDefault="00DC5940" w:rsidP="00DC5940">
      <w:pPr>
        <w:pStyle w:val="B2"/>
      </w:pPr>
      <w:r w:rsidRPr="00F92F6B">
        <w:t>-</w:t>
      </w:r>
      <w:r w:rsidRPr="00F92F6B">
        <w:tab/>
        <w:t>The list of frequency ranges/frequency range combinations affected by the IDC problems;</w:t>
      </w:r>
    </w:p>
    <w:p w14:paraId="09EFB181" w14:textId="77777777" w:rsidR="00DC5940" w:rsidRPr="00F92F6B" w:rsidRDefault="00DC5940" w:rsidP="00DC5940">
      <w:pPr>
        <w:pStyle w:val="B2"/>
      </w:pPr>
      <w:r w:rsidRPr="00F92F6B">
        <w:t>-</w:t>
      </w:r>
      <w:r w:rsidRPr="00F92F6B">
        <w:tab/>
        <w:t>DRX based TDM assistance information (see clause 23.4.2 of TS 36.300 [2]);</w:t>
      </w:r>
    </w:p>
    <w:p w14:paraId="466E1EFA" w14:textId="1761C0B3" w:rsidR="005C04EF" w:rsidRPr="00F92F6B" w:rsidRDefault="005C04EF" w:rsidP="005C04EF">
      <w:pPr>
        <w:pStyle w:val="B1"/>
      </w:pPr>
      <w:r w:rsidRPr="00F92F6B">
        <w:t>-</w:t>
      </w:r>
      <w:r w:rsidRPr="00F92F6B">
        <w:tab/>
        <w:t xml:space="preserve">Its RRM measurement relaxation status indicating whether RRM measurement relaxation criteria </w:t>
      </w:r>
      <w:r w:rsidR="00CF2DC8" w:rsidRPr="00F92F6B">
        <w:t>are</w:t>
      </w:r>
      <w:r w:rsidRPr="00F92F6B">
        <w:t xml:space="preserve"> met or not</w:t>
      </w:r>
      <w:r w:rsidR="000A1A71" w:rsidRPr="00F92F6B">
        <w:t>;</w:t>
      </w:r>
    </w:p>
    <w:p w14:paraId="723E0911" w14:textId="77777777" w:rsidR="000A1A71" w:rsidRPr="00F92F6B" w:rsidRDefault="000A1A71" w:rsidP="000A1A71">
      <w:pPr>
        <w:pStyle w:val="B1"/>
      </w:pPr>
      <w:r w:rsidRPr="00F92F6B">
        <w:t>-</w:t>
      </w:r>
      <w:r w:rsidRPr="00F92F6B">
        <w:tab/>
        <w:t>Its RLM measurement relaxation status indicating whether the UE is applying RLM measurements relaxation;</w:t>
      </w:r>
    </w:p>
    <w:p w14:paraId="50EED786" w14:textId="1E93516E" w:rsidR="000A1A71" w:rsidRPr="00F92F6B" w:rsidRDefault="000A1A71" w:rsidP="000A1A71">
      <w:pPr>
        <w:pStyle w:val="B1"/>
      </w:pPr>
      <w:r w:rsidRPr="00F92F6B">
        <w:t>-</w:t>
      </w:r>
      <w:r w:rsidRPr="00F92F6B">
        <w:tab/>
        <w:t>Its BFD measurement relaxation status indicating whether the UE is applying BFD measurements relaxation</w:t>
      </w:r>
      <w:r w:rsidR="007265FF" w:rsidRPr="00F92F6B">
        <w:t>;</w:t>
      </w:r>
    </w:p>
    <w:p w14:paraId="7E0E7BD4" w14:textId="312448F1" w:rsidR="007265FF" w:rsidRPr="00F92F6B" w:rsidRDefault="007265FF" w:rsidP="007265FF">
      <w:pPr>
        <w:pStyle w:val="B1"/>
      </w:pPr>
      <w:r w:rsidRPr="00F92F6B">
        <w:t>-</w:t>
      </w:r>
      <w:r w:rsidRPr="00F92F6B">
        <w:tab/>
        <w:t xml:space="preserve">If it prefers not operating on multi-Rx (i.e. not supporting </w:t>
      </w:r>
      <w:r w:rsidRPr="00F92F6B">
        <w:rPr>
          <w:noProof/>
        </w:rPr>
        <w:t>simultaneous reception with different QCL-typeD</w:t>
      </w:r>
      <w:r w:rsidRPr="00F92F6B">
        <w:rPr>
          <w:rFonts w:eastAsia="MS Mincho"/>
        </w:rPr>
        <w:t>) for FR2</w:t>
      </w:r>
      <w:r w:rsidR="002C3C4C" w:rsidRPr="00F92F6B">
        <w:rPr>
          <w:rFonts w:eastAsia="MS Mincho"/>
        </w:rPr>
        <w:t>;</w:t>
      </w:r>
    </w:p>
    <w:p w14:paraId="591953D9" w14:textId="47A8E539" w:rsidR="002C3C4C" w:rsidRPr="00F92F6B" w:rsidRDefault="002C3C4C" w:rsidP="002C3C4C">
      <w:pPr>
        <w:pStyle w:val="B1"/>
      </w:pPr>
      <w:r w:rsidRPr="00F92F6B">
        <w:t>-</w:t>
      </w:r>
      <w:r w:rsidRPr="00F92F6B">
        <w:tab/>
        <w:t xml:space="preserve">If it is in low power state </w:t>
      </w:r>
      <w:r w:rsidRPr="00F92F6B">
        <w:rPr>
          <w:rFonts w:eastAsia="DengXian"/>
        </w:rPr>
        <w:t xml:space="preserve">while performing data logging for </w:t>
      </w:r>
      <w:r w:rsidR="003741C5" w:rsidRPr="00F92F6B">
        <w:rPr>
          <w:rFonts w:eastAsia="DengXian"/>
        </w:rPr>
        <w:t>Network</w:t>
      </w:r>
      <w:r w:rsidRPr="00F92F6B">
        <w:rPr>
          <w:rFonts w:eastAsia="DengXian"/>
        </w:rPr>
        <w:t>-side data collection</w:t>
      </w:r>
      <w:r w:rsidRPr="00F92F6B">
        <w:t>;</w:t>
      </w:r>
    </w:p>
    <w:p w14:paraId="3BB29D0D" w14:textId="1DA0B57E" w:rsidR="002C3C4C" w:rsidRPr="00F92F6B" w:rsidRDefault="002C3C4C" w:rsidP="002C3C4C">
      <w:pPr>
        <w:pStyle w:val="B1"/>
      </w:pPr>
      <w:r w:rsidRPr="00F92F6B">
        <w:t>-</w:t>
      </w:r>
      <w:r w:rsidRPr="00F92F6B">
        <w:tab/>
        <w:t xml:space="preserve">If its AS </w:t>
      </w:r>
      <w:r w:rsidR="003741C5" w:rsidRPr="00F92F6B">
        <w:t xml:space="preserve">layer memory </w:t>
      </w:r>
      <w:r w:rsidRPr="00F92F6B">
        <w:t xml:space="preserve">to log data for </w:t>
      </w:r>
      <w:r w:rsidR="003741C5" w:rsidRPr="00F92F6B">
        <w:rPr>
          <w:rFonts w:eastAsia="DengXian"/>
        </w:rPr>
        <w:t>Network</w:t>
      </w:r>
      <w:r w:rsidR="003741C5" w:rsidRPr="00F92F6B" w:rsidDel="003741C5">
        <w:t xml:space="preserve"> </w:t>
      </w:r>
      <w:r w:rsidRPr="00F92F6B">
        <w:t>-side data collection becomes full;</w:t>
      </w:r>
    </w:p>
    <w:p w14:paraId="1355C54C" w14:textId="77777777" w:rsidR="003741C5" w:rsidRPr="00F92F6B" w:rsidRDefault="003741C5" w:rsidP="003741C5">
      <w:pPr>
        <w:pStyle w:val="B1"/>
      </w:pPr>
      <w:r w:rsidRPr="00F92F6B">
        <w:t>-</w:t>
      </w:r>
      <w:r w:rsidRPr="00F92F6B">
        <w:tab/>
        <w:t xml:space="preserve">If its AS layer memory to log data for </w:t>
      </w:r>
      <w:r w:rsidRPr="00F92F6B">
        <w:rPr>
          <w:rFonts w:eastAsia="DengXian"/>
        </w:rPr>
        <w:t>Network</w:t>
      </w:r>
      <w:r w:rsidRPr="00F92F6B">
        <w:t>-side data collection reaches a threshold configured by the network;</w:t>
      </w:r>
    </w:p>
    <w:p w14:paraId="4E3FC0CE" w14:textId="77777777" w:rsidR="002C3C4C" w:rsidRPr="00F92F6B" w:rsidRDefault="002C3C4C" w:rsidP="002C3C4C">
      <w:pPr>
        <w:pStyle w:val="B1"/>
      </w:pPr>
      <w:r w:rsidRPr="00F92F6B">
        <w:t>-</w:t>
      </w:r>
      <w:r w:rsidRPr="00F92F6B">
        <w:tab/>
        <w:t>If it prefers to start, or stop UE-side data collection for UE-side model;</w:t>
      </w:r>
    </w:p>
    <w:p w14:paraId="7ED48ACE" w14:textId="395F70C6" w:rsidR="002C3C4C" w:rsidRPr="00F92F6B" w:rsidRDefault="002C3C4C" w:rsidP="002C3C4C">
      <w:pPr>
        <w:pStyle w:val="B1"/>
      </w:pPr>
      <w:r w:rsidRPr="00F92F6B">
        <w:t>-</w:t>
      </w:r>
      <w:r w:rsidRPr="00F92F6B">
        <w:tab/>
        <w:t xml:space="preserve">Its preference for UE-side data collection configuration(s) from a list of candidate configurations provided by the </w:t>
      </w:r>
      <w:r w:rsidR="003741C5" w:rsidRPr="00F92F6B">
        <w:rPr>
          <w:rFonts w:eastAsia="DengXian"/>
        </w:rPr>
        <w:t xml:space="preserve">network </w:t>
      </w:r>
      <w:r w:rsidRPr="00F92F6B">
        <w:t>for the training of UE-side model(s);</w:t>
      </w:r>
    </w:p>
    <w:p w14:paraId="06C79A94" w14:textId="16B2D2A2" w:rsidR="00AE2E76" w:rsidRPr="00F92F6B" w:rsidRDefault="002C3C4C" w:rsidP="00AE2E76">
      <w:pPr>
        <w:pStyle w:val="B1"/>
        <w:rPr>
          <w:rFonts w:eastAsia="MS Mincho"/>
        </w:rPr>
      </w:pPr>
      <w:r w:rsidRPr="00F92F6B">
        <w:t>-</w:t>
      </w:r>
      <w:r w:rsidRPr="00F92F6B">
        <w:tab/>
        <w:t>Its AI/ML functionality applicability status</w:t>
      </w:r>
      <w:r w:rsidR="003741C5" w:rsidRPr="00F92F6B">
        <w:t>;</w:t>
      </w:r>
    </w:p>
    <w:p w14:paraId="3ADDF739" w14:textId="580F01CB" w:rsidR="002C3C4C" w:rsidRPr="00F92F6B" w:rsidRDefault="00AE2E76" w:rsidP="00AE2E76">
      <w:pPr>
        <w:pStyle w:val="B1"/>
        <w:rPr>
          <w:rFonts w:eastAsia="DengXian"/>
        </w:rPr>
      </w:pPr>
      <w:r w:rsidRPr="00F92F6B">
        <w:t>-</w:t>
      </w:r>
      <w:r w:rsidRPr="00F92F6B">
        <w:tab/>
        <w:t>If it prefers to be configured with a specific time offset for LP-WUS monitoring in RRC_CONNECTED</w:t>
      </w:r>
      <w:r w:rsidR="00852351" w:rsidRPr="00F92F6B">
        <w:t>;</w:t>
      </w:r>
    </w:p>
    <w:p w14:paraId="40D7B728" w14:textId="14A7BC6F" w:rsidR="00802881" w:rsidRPr="00F92F6B" w:rsidRDefault="00802881" w:rsidP="00653C72">
      <w:pPr>
        <w:pStyle w:val="NO"/>
      </w:pPr>
      <w:r w:rsidRPr="00F92F6B">
        <w:t>NOTE:</w:t>
      </w:r>
      <w:r w:rsidRPr="00F92F6B">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F92F6B" w:rsidRDefault="0057631B" w:rsidP="000F4ED2">
      <w:r w:rsidRPr="00F92F6B">
        <w:t xml:space="preserve">In the </w:t>
      </w:r>
      <w:r w:rsidR="00802881" w:rsidRPr="00F92F6B">
        <w:t xml:space="preserve">second </w:t>
      </w:r>
      <w:r w:rsidRPr="00F92F6B">
        <w:t xml:space="preserve">case, the UE can express a preference for </w:t>
      </w:r>
      <w:r w:rsidRPr="00F92F6B">
        <w:rPr>
          <w:iCs/>
        </w:rPr>
        <w:t xml:space="preserve">temporarily reducing the number of maximum secondary component carriers, the maximum aggregated bandwidth and the number of maximum MIMO layers. In </w:t>
      </w:r>
      <w:r w:rsidR="00802881" w:rsidRPr="00F92F6B">
        <w:t xml:space="preserve">all </w:t>
      </w:r>
      <w:r w:rsidRPr="00F92F6B">
        <w:rPr>
          <w:iCs/>
        </w:rPr>
        <w:t xml:space="preserve">cases, </w:t>
      </w:r>
      <w:r w:rsidRPr="00F92F6B">
        <w:t xml:space="preserve">it is up to the </w:t>
      </w:r>
      <w:proofErr w:type="spellStart"/>
      <w:r w:rsidRPr="00F92F6B">
        <w:t>gNB</w:t>
      </w:r>
      <w:proofErr w:type="spellEnd"/>
      <w:r w:rsidRPr="00F92F6B">
        <w:t xml:space="preserve"> whether to accommodate the request.</w:t>
      </w:r>
    </w:p>
    <w:p w14:paraId="6F554E03" w14:textId="77777777" w:rsidR="00CA2ECE" w:rsidRPr="00F92F6B" w:rsidRDefault="00CA2ECE" w:rsidP="000F4ED2">
      <w:r w:rsidRPr="00F92F6B">
        <w:t xml:space="preserve">For </w:t>
      </w:r>
      <w:proofErr w:type="spellStart"/>
      <w:r w:rsidRPr="00F92F6B">
        <w:t>sidelink</w:t>
      </w:r>
      <w:proofErr w:type="spellEnd"/>
      <w:r w:rsidRPr="00F92F6B">
        <w:t>, the UE can report SL traffic pattern(s) to NG-RAN, for periodic traffic.</w:t>
      </w:r>
    </w:p>
    <w:p w14:paraId="369EBA75" w14:textId="77777777" w:rsidR="00AA0ECC" w:rsidRPr="00F92F6B" w:rsidRDefault="00AA0ECC" w:rsidP="00AA0ECC">
      <w:pPr>
        <w:pStyle w:val="Heading2"/>
      </w:pPr>
      <w:bookmarkStart w:id="867" w:name="_Toc12642591"/>
      <w:bookmarkStart w:id="868" w:name="_Toc37231930"/>
      <w:bookmarkStart w:id="869" w:name="_Toc46501985"/>
      <w:bookmarkStart w:id="870" w:name="_Toc51971333"/>
      <w:bookmarkStart w:id="871" w:name="_Toc52551316"/>
      <w:bookmarkStart w:id="872" w:name="_Toc219280814"/>
      <w:r w:rsidRPr="00F92F6B">
        <w:t>7.10</w:t>
      </w:r>
      <w:r w:rsidRPr="00F92F6B">
        <w:tab/>
        <w:t>Segmentation of RRC messages</w:t>
      </w:r>
      <w:bookmarkEnd w:id="867"/>
      <w:bookmarkEnd w:id="868"/>
      <w:bookmarkEnd w:id="869"/>
      <w:bookmarkEnd w:id="870"/>
      <w:bookmarkEnd w:id="871"/>
      <w:bookmarkEnd w:id="872"/>
    </w:p>
    <w:p w14:paraId="0263ED9A" w14:textId="16388D8A" w:rsidR="00AA0ECC" w:rsidRPr="00F92F6B" w:rsidRDefault="00AA0ECC" w:rsidP="00AA0ECC">
      <w:r w:rsidRPr="00F92F6B">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F92F6B">
        <w:t xml:space="preserve"> as specified in TS 38.331 [12]</w:t>
      </w:r>
      <w:r w:rsidRPr="00F92F6B">
        <w:t>.</w:t>
      </w:r>
    </w:p>
    <w:p w14:paraId="429B23CF" w14:textId="77777777" w:rsidR="0023761E" w:rsidRPr="00F92F6B" w:rsidRDefault="00703C9B" w:rsidP="009A0512">
      <w:pPr>
        <w:pStyle w:val="Heading1"/>
      </w:pPr>
      <w:bookmarkStart w:id="873" w:name="_Toc20387962"/>
      <w:bookmarkStart w:id="874" w:name="_Toc29376041"/>
      <w:bookmarkStart w:id="875" w:name="_Toc37231931"/>
      <w:bookmarkStart w:id="876" w:name="_Toc46501986"/>
      <w:bookmarkStart w:id="877" w:name="_Toc51971334"/>
      <w:bookmarkStart w:id="878" w:name="_Toc52551317"/>
      <w:bookmarkStart w:id="879" w:name="_Toc219280815"/>
      <w:r w:rsidRPr="00F92F6B">
        <w:t>8</w:t>
      </w:r>
      <w:r w:rsidR="007F0F7C" w:rsidRPr="00F92F6B">
        <w:tab/>
        <w:t>NG</w:t>
      </w:r>
      <w:r w:rsidR="0023761E" w:rsidRPr="00F92F6B">
        <w:t xml:space="preserve"> Identities</w:t>
      </w:r>
      <w:bookmarkEnd w:id="873"/>
      <w:bookmarkEnd w:id="874"/>
      <w:bookmarkEnd w:id="875"/>
      <w:bookmarkEnd w:id="876"/>
      <w:bookmarkEnd w:id="877"/>
      <w:bookmarkEnd w:id="878"/>
      <w:bookmarkEnd w:id="879"/>
    </w:p>
    <w:p w14:paraId="54B9A612" w14:textId="77777777" w:rsidR="00D6289E" w:rsidRPr="00F92F6B" w:rsidRDefault="00D6289E" w:rsidP="007E3A34">
      <w:pPr>
        <w:pStyle w:val="Heading2"/>
      </w:pPr>
      <w:bookmarkStart w:id="880" w:name="_Toc20387963"/>
      <w:bookmarkStart w:id="881" w:name="_Toc29376042"/>
      <w:bookmarkStart w:id="882" w:name="_Toc37231932"/>
      <w:bookmarkStart w:id="883" w:name="_Toc46501987"/>
      <w:bookmarkStart w:id="884" w:name="_Toc51971335"/>
      <w:bookmarkStart w:id="885" w:name="_Toc52551318"/>
      <w:bookmarkStart w:id="886" w:name="_Toc219280816"/>
      <w:r w:rsidRPr="00F92F6B">
        <w:t>8.1</w:t>
      </w:r>
      <w:r w:rsidRPr="00F92F6B">
        <w:tab/>
        <w:t>UE Identities</w:t>
      </w:r>
      <w:bookmarkEnd w:id="880"/>
      <w:bookmarkEnd w:id="881"/>
      <w:bookmarkEnd w:id="882"/>
      <w:bookmarkEnd w:id="883"/>
      <w:bookmarkEnd w:id="884"/>
      <w:bookmarkEnd w:id="885"/>
      <w:bookmarkEnd w:id="886"/>
    </w:p>
    <w:p w14:paraId="7124F3A0" w14:textId="77777777" w:rsidR="00D6289E" w:rsidRPr="00F92F6B" w:rsidRDefault="00A45B25" w:rsidP="00D6289E">
      <w:r w:rsidRPr="00F92F6B">
        <w:t>In this clause, the identities used by NR connected to 5GC are listed. For scheduling at cell level, the following identities are used:</w:t>
      </w:r>
    </w:p>
    <w:p w14:paraId="31A34154" w14:textId="77777777" w:rsidR="00A45B25" w:rsidRPr="00F92F6B" w:rsidRDefault="00D6289E" w:rsidP="00A45B25">
      <w:pPr>
        <w:pStyle w:val="B1"/>
      </w:pPr>
      <w:r w:rsidRPr="00F92F6B">
        <w:t>-</w:t>
      </w:r>
      <w:r w:rsidRPr="00F92F6B">
        <w:tab/>
        <w:t xml:space="preserve">C-RNTI: unique </w:t>
      </w:r>
      <w:r w:rsidR="00A45B25" w:rsidRPr="00F92F6B">
        <w:t xml:space="preserve">UE </w:t>
      </w:r>
      <w:r w:rsidRPr="00F92F6B">
        <w:t>identification used as an identifier of the RRC Connection and for scheduling;</w:t>
      </w:r>
    </w:p>
    <w:p w14:paraId="209AFC02" w14:textId="77777777" w:rsidR="001F7CB1" w:rsidRPr="00F92F6B" w:rsidRDefault="001F7CB1" w:rsidP="001F7CB1">
      <w:pPr>
        <w:pStyle w:val="B1"/>
      </w:pPr>
      <w:r w:rsidRPr="00F92F6B">
        <w:t>-</w:t>
      </w:r>
      <w:r w:rsidRPr="00F92F6B">
        <w:tab/>
      </w:r>
      <w:r w:rsidRPr="00F92F6B">
        <w:rPr>
          <w:noProof/>
        </w:rPr>
        <w:t xml:space="preserve">CG-SDT-CS-RNTI: unique UE identification used for </w:t>
      </w:r>
      <w:r w:rsidRPr="00F92F6B">
        <w:t>Configured Grant-based SDT in the uplink;</w:t>
      </w:r>
    </w:p>
    <w:p w14:paraId="5F0E0543" w14:textId="77777777" w:rsidR="001B0931" w:rsidRPr="00F92F6B" w:rsidRDefault="001B0931" w:rsidP="001B0931">
      <w:pPr>
        <w:pStyle w:val="B1"/>
      </w:pPr>
      <w:r w:rsidRPr="00F92F6B">
        <w:t>-</w:t>
      </w:r>
      <w:r w:rsidRPr="00F92F6B">
        <w:tab/>
        <w:t>CI-RNTI: identification of cancellation in the uplink;</w:t>
      </w:r>
    </w:p>
    <w:p w14:paraId="37ECBBB3" w14:textId="77777777" w:rsidR="00A45B25" w:rsidRPr="00F92F6B" w:rsidRDefault="00A45B25" w:rsidP="00A45B25">
      <w:pPr>
        <w:pStyle w:val="B1"/>
      </w:pPr>
      <w:r w:rsidRPr="00F92F6B">
        <w:t>-</w:t>
      </w:r>
      <w:r w:rsidRPr="00F92F6B">
        <w:tab/>
        <w:t>CS-RNTI: unique UE identification used for Semi-Persistent Scheduling in the downlink</w:t>
      </w:r>
      <w:r w:rsidR="00300540" w:rsidRPr="00F92F6B">
        <w:t xml:space="preserve"> or configured grant in the uplink</w:t>
      </w:r>
      <w:r w:rsidRPr="00F92F6B">
        <w:t>;</w:t>
      </w:r>
    </w:p>
    <w:p w14:paraId="0FE98C22" w14:textId="77777777" w:rsidR="0057631B" w:rsidRPr="00F92F6B" w:rsidRDefault="00A45B25" w:rsidP="0057631B">
      <w:pPr>
        <w:pStyle w:val="B1"/>
      </w:pPr>
      <w:r w:rsidRPr="00F92F6B">
        <w:t>-</w:t>
      </w:r>
      <w:r w:rsidRPr="00F92F6B">
        <w:tab/>
        <w:t>INT-RNTI: identification of pre-emption in the downlink;</w:t>
      </w:r>
    </w:p>
    <w:p w14:paraId="0DB1C07B" w14:textId="77777777" w:rsidR="00A45B25" w:rsidRPr="00F92F6B" w:rsidRDefault="0057631B" w:rsidP="0057631B">
      <w:pPr>
        <w:pStyle w:val="B1"/>
      </w:pPr>
      <w:r w:rsidRPr="00F92F6B">
        <w:t>-</w:t>
      </w:r>
      <w:r w:rsidRPr="00F92F6B">
        <w:tab/>
        <w:t>MCS-C-RNTI: unique UE identification used for indicating an alternative MCS table for PDSCH and PUSCH;</w:t>
      </w:r>
    </w:p>
    <w:p w14:paraId="7731F723" w14:textId="77777777" w:rsidR="00A45B25" w:rsidRPr="00F92F6B" w:rsidRDefault="00A45B25" w:rsidP="00A45B25">
      <w:pPr>
        <w:pStyle w:val="B1"/>
      </w:pPr>
      <w:r w:rsidRPr="00F92F6B">
        <w:t>-</w:t>
      </w:r>
      <w:r w:rsidRPr="00F92F6B">
        <w:tab/>
        <w:t>P-RNTI: identification of Paging and System Information change notification in the downlink;</w:t>
      </w:r>
    </w:p>
    <w:p w14:paraId="52E2EC5B" w14:textId="77777777" w:rsidR="00A45B25" w:rsidRPr="00F92F6B" w:rsidRDefault="00A45B25" w:rsidP="00A45B25">
      <w:pPr>
        <w:pStyle w:val="B1"/>
      </w:pPr>
      <w:r w:rsidRPr="00F92F6B">
        <w:t>-</w:t>
      </w:r>
      <w:r w:rsidRPr="00F92F6B">
        <w:tab/>
        <w:t>SI-RNTI: identification of Broadcast and System Information in the downlink;</w:t>
      </w:r>
    </w:p>
    <w:p w14:paraId="66923599" w14:textId="77777777" w:rsidR="00A45B25" w:rsidRPr="00F92F6B" w:rsidRDefault="00A45B25" w:rsidP="00A45B25">
      <w:pPr>
        <w:pStyle w:val="B1"/>
      </w:pPr>
      <w:r w:rsidRPr="00F92F6B">
        <w:t>-</w:t>
      </w:r>
      <w:r w:rsidRPr="00F92F6B">
        <w:tab/>
        <w:t>SP-CSI-RNTI: unique UE identification used for semi-persistent CSI reporting on PUSCH</w:t>
      </w:r>
      <w:r w:rsidR="0057631B" w:rsidRPr="00F92F6B">
        <w:t>.</w:t>
      </w:r>
    </w:p>
    <w:p w14:paraId="121F26EC" w14:textId="77777777" w:rsidR="00A45B25" w:rsidRPr="00F92F6B" w:rsidRDefault="00A45B25" w:rsidP="00A45B25">
      <w:r w:rsidRPr="00F92F6B">
        <w:t>For power and slot format control, the following identities are used:</w:t>
      </w:r>
    </w:p>
    <w:p w14:paraId="5024D445" w14:textId="77777777" w:rsidR="00A45B25" w:rsidRPr="00F92F6B" w:rsidRDefault="00A45B25" w:rsidP="00A45B25">
      <w:pPr>
        <w:pStyle w:val="B1"/>
      </w:pPr>
      <w:r w:rsidRPr="00F92F6B">
        <w:t>-</w:t>
      </w:r>
      <w:r w:rsidRPr="00F92F6B">
        <w:tab/>
        <w:t>SFI-RNTI: identification of slot format;</w:t>
      </w:r>
    </w:p>
    <w:p w14:paraId="2FF03F2C" w14:textId="77777777" w:rsidR="00A45B25" w:rsidRPr="00F92F6B" w:rsidRDefault="00A45B25" w:rsidP="00A45B25">
      <w:pPr>
        <w:pStyle w:val="B1"/>
      </w:pPr>
      <w:r w:rsidRPr="00F92F6B">
        <w:t>-</w:t>
      </w:r>
      <w:r w:rsidRPr="00F92F6B">
        <w:tab/>
        <w:t>TPC-PUCCH-RNTI: unique UE identification to control the power of PUCCH;</w:t>
      </w:r>
    </w:p>
    <w:p w14:paraId="2EB4483D" w14:textId="77777777" w:rsidR="00A45B25" w:rsidRPr="00F92F6B" w:rsidRDefault="00A45B25" w:rsidP="00A45B25">
      <w:pPr>
        <w:pStyle w:val="B1"/>
      </w:pPr>
      <w:r w:rsidRPr="00F92F6B">
        <w:t>-</w:t>
      </w:r>
      <w:r w:rsidRPr="00F92F6B">
        <w:tab/>
        <w:t>TPC-PUSCH-RNTI: unique UE identification to control the power of PUSCH;</w:t>
      </w:r>
    </w:p>
    <w:p w14:paraId="55440A0D" w14:textId="77777777" w:rsidR="00A45B25" w:rsidRPr="00F92F6B" w:rsidRDefault="00A45B25" w:rsidP="00A45B25">
      <w:pPr>
        <w:pStyle w:val="B1"/>
      </w:pPr>
      <w:r w:rsidRPr="00F92F6B">
        <w:t>-</w:t>
      </w:r>
      <w:r w:rsidRPr="00F92F6B">
        <w:tab/>
        <w:t>TPC-SRS-RNTI: unique UE identification to control the power of SRS</w:t>
      </w:r>
      <w:r w:rsidR="0057631B" w:rsidRPr="00F92F6B">
        <w:t>.</w:t>
      </w:r>
    </w:p>
    <w:p w14:paraId="2E426FE9" w14:textId="77777777" w:rsidR="00A45B25" w:rsidRPr="00F92F6B" w:rsidRDefault="00A45B25" w:rsidP="00A45B25">
      <w:r w:rsidRPr="00F92F6B">
        <w:t>During the random access procedure, the following identities are also used:</w:t>
      </w:r>
    </w:p>
    <w:p w14:paraId="45CC19A8" w14:textId="77777777" w:rsidR="00D6289E" w:rsidRPr="00F92F6B" w:rsidRDefault="00A45B25" w:rsidP="00A45B25">
      <w:pPr>
        <w:pStyle w:val="B1"/>
      </w:pPr>
      <w:r w:rsidRPr="00F92F6B">
        <w:t>-</w:t>
      </w:r>
      <w:r w:rsidRPr="00F92F6B">
        <w:tab/>
        <w:t>RA-RNTI: identification of the Random Access Response in the downlink;</w:t>
      </w:r>
    </w:p>
    <w:p w14:paraId="1DD3FE7F" w14:textId="77777777" w:rsidR="001F7CB1" w:rsidRPr="00F92F6B" w:rsidRDefault="001F7CB1" w:rsidP="001F7CB1">
      <w:pPr>
        <w:pStyle w:val="B1"/>
      </w:pPr>
      <w:r w:rsidRPr="00F92F6B">
        <w:t>-</w:t>
      </w:r>
      <w:r w:rsidRPr="00F92F6B">
        <w:tab/>
      </w:r>
      <w:r w:rsidRPr="00F92F6B">
        <w:rPr>
          <w:noProof/>
          <w:lang w:eastAsia="ko-KR"/>
        </w:rPr>
        <w:t xml:space="preserve">MSGB-RNTI: </w:t>
      </w:r>
      <w:r w:rsidRPr="00F92F6B">
        <w:t xml:space="preserve">identification of the Random Access Response </w:t>
      </w:r>
      <w:r w:rsidRPr="00F92F6B">
        <w:rPr>
          <w:noProof/>
          <w:lang w:eastAsia="ko-KR"/>
        </w:rPr>
        <w:t>for 2-step RA type</w:t>
      </w:r>
      <w:r w:rsidRPr="00F92F6B">
        <w:t xml:space="preserve"> in the downlink;</w:t>
      </w:r>
    </w:p>
    <w:p w14:paraId="42011DF8" w14:textId="77777777" w:rsidR="00D6289E" w:rsidRPr="00F92F6B" w:rsidRDefault="00D6289E" w:rsidP="00727F3F">
      <w:pPr>
        <w:pStyle w:val="B1"/>
      </w:pPr>
      <w:r w:rsidRPr="00F92F6B">
        <w:t>-</w:t>
      </w:r>
      <w:r w:rsidRPr="00F92F6B">
        <w:tab/>
        <w:t xml:space="preserve">Temporary C-RNTI: </w:t>
      </w:r>
      <w:r w:rsidR="00A45B25" w:rsidRPr="00F92F6B">
        <w:t xml:space="preserve">UE </w:t>
      </w:r>
      <w:r w:rsidRPr="00F92F6B">
        <w:t xml:space="preserve">identification </w:t>
      </w:r>
      <w:r w:rsidR="00A45B25" w:rsidRPr="00F92F6B">
        <w:t xml:space="preserve">temporarily </w:t>
      </w:r>
      <w:r w:rsidRPr="00F92F6B">
        <w:t xml:space="preserve">used for </w:t>
      </w:r>
      <w:r w:rsidR="00A45B25" w:rsidRPr="00F92F6B">
        <w:t xml:space="preserve">scheduling during </w:t>
      </w:r>
      <w:r w:rsidRPr="00F92F6B">
        <w:t>the random access procedure;</w:t>
      </w:r>
    </w:p>
    <w:p w14:paraId="3FE78810" w14:textId="77777777" w:rsidR="00D6289E" w:rsidRPr="00F92F6B" w:rsidRDefault="00D6289E" w:rsidP="00727F3F">
      <w:pPr>
        <w:pStyle w:val="B1"/>
      </w:pPr>
      <w:r w:rsidRPr="00F92F6B">
        <w:t>-</w:t>
      </w:r>
      <w:r w:rsidRPr="00F92F6B">
        <w:tab/>
        <w:t xml:space="preserve">Random value for contention resolution: </w:t>
      </w:r>
      <w:r w:rsidR="00A45B25" w:rsidRPr="00F92F6B">
        <w:t xml:space="preserve">UE identification temporarily used </w:t>
      </w:r>
      <w:r w:rsidRPr="00F92F6B">
        <w:t>for contention resolution purposes</w:t>
      </w:r>
      <w:r w:rsidR="00A45B25" w:rsidRPr="00F92F6B">
        <w:t xml:space="preserve"> during the random access procedure</w:t>
      </w:r>
      <w:r w:rsidRPr="00F92F6B">
        <w:t>.</w:t>
      </w:r>
    </w:p>
    <w:p w14:paraId="305BA6E7" w14:textId="699D5763" w:rsidR="00D6289E" w:rsidRPr="00F92F6B" w:rsidRDefault="00D6289E" w:rsidP="00D6289E">
      <w:r w:rsidRPr="00F92F6B">
        <w:t>For NR connected to 5GC, the following UE identit</w:t>
      </w:r>
      <w:r w:rsidR="006B699B" w:rsidRPr="00F92F6B">
        <w:t>y is</w:t>
      </w:r>
      <w:r w:rsidRPr="00F92F6B">
        <w:t xml:space="preserve"> used at NG-RAN level:</w:t>
      </w:r>
    </w:p>
    <w:p w14:paraId="471EC4A2" w14:textId="77777777" w:rsidR="002B4761" w:rsidRPr="00F92F6B" w:rsidRDefault="00D6289E" w:rsidP="002B4761">
      <w:pPr>
        <w:pStyle w:val="B1"/>
      </w:pPr>
      <w:r w:rsidRPr="00F92F6B">
        <w:t>-</w:t>
      </w:r>
      <w:r w:rsidRPr="00F92F6B">
        <w:tab/>
      </w:r>
      <w:r w:rsidR="00E1295C" w:rsidRPr="00F92F6B">
        <w:t>I</w:t>
      </w:r>
      <w:r w:rsidRPr="00F92F6B">
        <w:t xml:space="preserve">-RNTI: used to identify the UE context </w:t>
      </w:r>
      <w:r w:rsidR="00A45B25" w:rsidRPr="00F92F6B">
        <w:t xml:space="preserve">in </w:t>
      </w:r>
      <w:r w:rsidRPr="00F92F6B">
        <w:t>RRC_INACTIVE</w:t>
      </w:r>
      <w:r w:rsidR="00727F3F" w:rsidRPr="00F92F6B">
        <w:t>.</w:t>
      </w:r>
    </w:p>
    <w:p w14:paraId="026A5718" w14:textId="12984F1A" w:rsidR="002B4761" w:rsidRPr="00F92F6B" w:rsidRDefault="002B4761" w:rsidP="00653C72">
      <w:r w:rsidRPr="00F92F6B">
        <w:t>For UE power saving purpose, the following identit</w:t>
      </w:r>
      <w:r w:rsidR="00AB46B8" w:rsidRPr="00F92F6B">
        <w:t>ies</w:t>
      </w:r>
      <w:r w:rsidRPr="00F92F6B">
        <w:t xml:space="preserve"> </w:t>
      </w:r>
      <w:r w:rsidR="00AB46B8" w:rsidRPr="00F92F6B">
        <w:t>are</w:t>
      </w:r>
      <w:r w:rsidRPr="00F92F6B">
        <w:t xml:space="preserve"> used:</w:t>
      </w:r>
    </w:p>
    <w:p w14:paraId="449BD7D6" w14:textId="22B30AE2" w:rsidR="00D6289E" w:rsidRPr="00F92F6B" w:rsidRDefault="002B4761" w:rsidP="002B4761">
      <w:pPr>
        <w:pStyle w:val="B1"/>
      </w:pPr>
      <w:r w:rsidRPr="00F92F6B">
        <w:t>-</w:t>
      </w:r>
      <w:r w:rsidRPr="00F92F6B">
        <w:tab/>
        <w:t>PS-RNTI: used to determine if the UE needs to monitor PDCCH on the next occurrence of the connected mode DRX on-duration</w:t>
      </w:r>
      <w:r w:rsidR="001F7CB1" w:rsidRPr="00F92F6B">
        <w:t>;</w:t>
      </w:r>
    </w:p>
    <w:p w14:paraId="5234653F" w14:textId="77777777" w:rsidR="001F7CB1" w:rsidRPr="00F92F6B" w:rsidRDefault="001F7CB1" w:rsidP="00253D75">
      <w:pPr>
        <w:pStyle w:val="B1"/>
        <w:rPr>
          <w:rFonts w:eastAsia="SimSun"/>
          <w:lang w:eastAsia="en-GB"/>
        </w:rPr>
      </w:pPr>
      <w:bookmarkStart w:id="887" w:name="_Toc20387964"/>
      <w:bookmarkStart w:id="888" w:name="_Toc29376043"/>
      <w:bookmarkStart w:id="889" w:name="_Toc37231933"/>
      <w:r w:rsidRPr="00F92F6B">
        <w:t>-</w:t>
      </w:r>
      <w:r w:rsidRPr="00F92F6B">
        <w:tab/>
      </w:r>
      <w:r w:rsidRPr="00F92F6B">
        <w:rPr>
          <w:noProof/>
          <w:lang w:eastAsia="ko-KR"/>
        </w:rPr>
        <w:t xml:space="preserve">PEI-RNTI: used to </w:t>
      </w:r>
      <w:r w:rsidRPr="00F92F6B">
        <w:t>determine i</w:t>
      </w:r>
      <w:r w:rsidRPr="00F92F6B">
        <w:rPr>
          <w:rFonts w:eastAsia="SimSun"/>
          <w:noProof/>
        </w:rPr>
        <w:t>f the UE needs to</w:t>
      </w:r>
      <w:r w:rsidRPr="00F92F6B">
        <w:rPr>
          <w:rFonts w:eastAsia="SimSun"/>
          <w:lang w:eastAsia="en-GB"/>
        </w:rPr>
        <w:t xml:space="preserve"> monitor the associated PO.</w:t>
      </w:r>
    </w:p>
    <w:p w14:paraId="29B3F55A" w14:textId="6FA96FD6" w:rsidR="00111D31" w:rsidRPr="00F92F6B" w:rsidRDefault="00111D31" w:rsidP="00111D31">
      <w:r w:rsidRPr="00F92F6B">
        <w:t>For IAB the following identity is used:</w:t>
      </w:r>
    </w:p>
    <w:p w14:paraId="45F2F18D" w14:textId="77777777" w:rsidR="00883AC7" w:rsidRPr="00F92F6B" w:rsidRDefault="00111D31" w:rsidP="00883AC7">
      <w:pPr>
        <w:pStyle w:val="B1"/>
      </w:pPr>
      <w:r w:rsidRPr="00F92F6B">
        <w:t>-</w:t>
      </w:r>
      <w:r w:rsidRPr="00F92F6B">
        <w:tab/>
        <w:t>AI-RNTI: identification of the DCI carrying availability indication for soft symbols of an IAB-DU.</w:t>
      </w:r>
    </w:p>
    <w:p w14:paraId="142993C1" w14:textId="77777777" w:rsidR="00883AC7" w:rsidRPr="00F92F6B" w:rsidRDefault="00883AC7" w:rsidP="00883AC7">
      <w:r w:rsidRPr="00F92F6B">
        <w:t>For Network-Controlled Repeater the following identity is used:</w:t>
      </w:r>
    </w:p>
    <w:p w14:paraId="77D8488C" w14:textId="1A160B50" w:rsidR="00111D31" w:rsidRPr="00F92F6B" w:rsidRDefault="00883AC7" w:rsidP="00883AC7">
      <w:pPr>
        <w:pStyle w:val="B1"/>
      </w:pPr>
      <w:r w:rsidRPr="00F92F6B">
        <w:t>-</w:t>
      </w:r>
      <w:r w:rsidRPr="00F92F6B">
        <w:tab/>
        <w:t>NCR-RNTI: identification of the DCI carrying side control information.</w:t>
      </w:r>
    </w:p>
    <w:p w14:paraId="5D03F3E0" w14:textId="77777777" w:rsidR="002661BA" w:rsidRPr="00F92F6B" w:rsidRDefault="002661BA" w:rsidP="002661BA">
      <w:bookmarkStart w:id="890" w:name="_Toc46501988"/>
      <w:bookmarkStart w:id="891" w:name="_Toc51971336"/>
      <w:bookmarkStart w:id="892" w:name="_Toc52551319"/>
      <w:r w:rsidRPr="00F92F6B">
        <w:t xml:space="preserve">For </w:t>
      </w:r>
      <w:r w:rsidRPr="00F92F6B">
        <w:rPr>
          <w:rFonts w:eastAsiaTheme="minorEastAsia"/>
        </w:rPr>
        <w:t>MBS</w:t>
      </w:r>
      <w:r w:rsidRPr="00F92F6B">
        <w:t>, the following identities are used:</w:t>
      </w:r>
    </w:p>
    <w:p w14:paraId="7BAFBAAD" w14:textId="6E906CAC" w:rsidR="002661BA" w:rsidRPr="00F92F6B" w:rsidRDefault="002661BA" w:rsidP="002661BA">
      <w:pPr>
        <w:pStyle w:val="B1"/>
        <w:rPr>
          <w:rFonts w:eastAsiaTheme="minorEastAsia"/>
        </w:rPr>
      </w:pPr>
      <w:r w:rsidRPr="00F92F6B">
        <w:t>-</w:t>
      </w:r>
      <w:r w:rsidRPr="00F92F6B">
        <w:rPr>
          <w:rFonts w:eastAsiaTheme="minorEastAsia"/>
        </w:rPr>
        <w:tab/>
      </w:r>
      <w:r w:rsidRPr="00F92F6B">
        <w:t>G-RNTI: Identifies</w:t>
      </w:r>
      <w:r w:rsidRPr="00F92F6B">
        <w:rPr>
          <w:rFonts w:eastAsiaTheme="minorEastAsia"/>
        </w:rPr>
        <w:t xml:space="preserve"> dynamically scheduled</w:t>
      </w:r>
      <w:r w:rsidRPr="00F92F6B">
        <w:t xml:space="preserve"> </w:t>
      </w:r>
      <w:r w:rsidR="000C291F" w:rsidRPr="00F92F6B">
        <w:t xml:space="preserve">PTM </w:t>
      </w:r>
      <w:r w:rsidRPr="00F92F6B">
        <w:t>transmissions of MTCH</w:t>
      </w:r>
      <w:r w:rsidRPr="00F92F6B">
        <w:rPr>
          <w:rFonts w:eastAsiaTheme="minorEastAsia"/>
        </w:rPr>
        <w:t>(s);</w:t>
      </w:r>
    </w:p>
    <w:p w14:paraId="1F998B0A" w14:textId="243C56DE" w:rsidR="002661BA" w:rsidRPr="00F92F6B" w:rsidRDefault="002661BA" w:rsidP="002661BA">
      <w:pPr>
        <w:pStyle w:val="B1"/>
        <w:rPr>
          <w:rFonts w:eastAsiaTheme="minorEastAsia"/>
        </w:rPr>
      </w:pPr>
      <w:r w:rsidRPr="00F92F6B">
        <w:rPr>
          <w:rFonts w:eastAsiaTheme="minorEastAsia"/>
        </w:rPr>
        <w:t>-</w:t>
      </w:r>
      <w:r w:rsidRPr="00F92F6B">
        <w:rPr>
          <w:rFonts w:eastAsiaTheme="minorEastAsia"/>
        </w:rPr>
        <w:tab/>
      </w:r>
      <w:r w:rsidRPr="00F92F6B">
        <w:t>G-CS-RNTI</w:t>
      </w:r>
      <w:r w:rsidRPr="00F92F6B">
        <w:rPr>
          <w:rFonts w:eastAsiaTheme="minorEastAsia"/>
        </w:rPr>
        <w:t xml:space="preserve">: </w:t>
      </w:r>
      <w:r w:rsidRPr="00F92F6B">
        <w:t xml:space="preserve">Identifies </w:t>
      </w:r>
      <w:r w:rsidRPr="00F92F6B">
        <w:rPr>
          <w:rFonts w:eastAsiaTheme="minorEastAsia"/>
        </w:rPr>
        <w:t>configured scheduled</w:t>
      </w:r>
      <w:r w:rsidR="000C291F" w:rsidRPr="00F92F6B">
        <w:t xml:space="preserve"> PTM</w:t>
      </w:r>
      <w:r w:rsidRPr="00F92F6B">
        <w:rPr>
          <w:rFonts w:eastAsiaTheme="minorEastAsia"/>
        </w:rPr>
        <w:t xml:space="preserve"> </w:t>
      </w:r>
      <w:r w:rsidRPr="00F92F6B">
        <w:t>transmissions of MTCH</w:t>
      </w:r>
      <w:r w:rsidRPr="00F92F6B">
        <w:rPr>
          <w:rFonts w:eastAsiaTheme="minorEastAsia"/>
        </w:rPr>
        <w:t>(s)</w:t>
      </w:r>
      <w:r w:rsidR="000233E6" w:rsidRPr="00F92F6B">
        <w:t xml:space="preserve"> scheduled with configured grant</w:t>
      </w:r>
      <w:r w:rsidRPr="00F92F6B">
        <w:rPr>
          <w:rFonts w:eastAsiaTheme="minorEastAsia"/>
        </w:rPr>
        <w:t>;</w:t>
      </w:r>
    </w:p>
    <w:p w14:paraId="5BD5C021" w14:textId="77777777" w:rsidR="00E21499" w:rsidRPr="00F92F6B" w:rsidRDefault="002661BA" w:rsidP="00E21499">
      <w:pPr>
        <w:pStyle w:val="B1"/>
        <w:rPr>
          <w:rFonts w:eastAsia="Yu Mincho"/>
        </w:rPr>
      </w:pPr>
      <w:r w:rsidRPr="00F92F6B">
        <w:t>-</w:t>
      </w:r>
      <w:r w:rsidRPr="00F92F6B">
        <w:tab/>
      </w:r>
      <w:r w:rsidRPr="00F92F6B">
        <w:rPr>
          <w:rFonts w:eastAsiaTheme="minorEastAsia"/>
        </w:rPr>
        <w:t>MCCH</w:t>
      </w:r>
      <w:r w:rsidRPr="00F92F6B">
        <w:t>-RNTI: Identifies transmissions of MCCH</w:t>
      </w:r>
      <w:r w:rsidRPr="00F92F6B">
        <w:rPr>
          <w:rFonts w:eastAsiaTheme="minorEastAsia"/>
        </w:rPr>
        <w:t xml:space="preserve"> </w:t>
      </w:r>
      <w:r w:rsidRPr="00F92F6B">
        <w:rPr>
          <w:lang w:eastAsia="ko-KR"/>
        </w:rPr>
        <w:t>and MCCH change notification</w:t>
      </w:r>
      <w:r w:rsidR="00E21499" w:rsidRPr="00F92F6B">
        <w:rPr>
          <w:lang w:eastAsia="ko-KR"/>
        </w:rPr>
        <w:t xml:space="preserve"> for broadcast reception</w:t>
      </w:r>
      <w:r w:rsidRPr="00F92F6B">
        <w:rPr>
          <w:rFonts w:eastAsiaTheme="minorEastAsia"/>
        </w:rPr>
        <w:t>.</w:t>
      </w:r>
    </w:p>
    <w:p w14:paraId="6077D2C7" w14:textId="323890B3" w:rsidR="002661BA" w:rsidRPr="00F92F6B" w:rsidRDefault="00E21499" w:rsidP="00E21499">
      <w:pPr>
        <w:pStyle w:val="B1"/>
        <w:rPr>
          <w:rFonts w:eastAsiaTheme="minorEastAsia"/>
        </w:rPr>
      </w:pPr>
      <w:r w:rsidRPr="00F92F6B">
        <w:t>-</w:t>
      </w:r>
      <w:r w:rsidRPr="00F92F6B">
        <w:tab/>
        <w:t xml:space="preserve">Multicast </w:t>
      </w:r>
      <w:r w:rsidRPr="00F92F6B">
        <w:rPr>
          <w:rFonts w:eastAsia="Yu Mincho"/>
        </w:rPr>
        <w:t>MCCH</w:t>
      </w:r>
      <w:r w:rsidRPr="00F92F6B">
        <w:t>-RNTI: Identifies transmissions of MCCH</w:t>
      </w:r>
      <w:r w:rsidRPr="00F92F6B">
        <w:rPr>
          <w:rFonts w:eastAsia="Yu Mincho"/>
        </w:rPr>
        <w:t xml:space="preserve"> </w:t>
      </w:r>
      <w:r w:rsidRPr="00F92F6B">
        <w:rPr>
          <w:lang w:eastAsia="ko-KR"/>
        </w:rPr>
        <w:t>and MCCH change notification for multicast reception in RRC_INACTIVE state</w:t>
      </w:r>
      <w:r w:rsidRPr="00F92F6B">
        <w:rPr>
          <w:rFonts w:eastAsia="Yu Mincho"/>
        </w:rPr>
        <w:t>.</w:t>
      </w:r>
    </w:p>
    <w:p w14:paraId="6DD0A9BA" w14:textId="77777777" w:rsidR="001F7CB1" w:rsidRPr="00F92F6B" w:rsidRDefault="001F7CB1" w:rsidP="001F7CB1">
      <w:r w:rsidRPr="00F92F6B">
        <w:t xml:space="preserve">For </w:t>
      </w:r>
      <w:proofErr w:type="spellStart"/>
      <w:r w:rsidRPr="00F92F6B">
        <w:t>sidelink</w:t>
      </w:r>
      <w:proofErr w:type="spellEnd"/>
      <w:r w:rsidRPr="00F92F6B">
        <w:t>, the following identities are used:</w:t>
      </w:r>
    </w:p>
    <w:p w14:paraId="790C45D2" w14:textId="77777777" w:rsidR="001F7CB1" w:rsidRPr="00F92F6B" w:rsidRDefault="001F7CB1" w:rsidP="001F7CB1">
      <w:pPr>
        <w:pStyle w:val="B1"/>
        <w:rPr>
          <w:noProof/>
          <w:lang w:eastAsia="ko-KR"/>
        </w:rPr>
      </w:pPr>
      <w:r w:rsidRPr="00F92F6B">
        <w:t>-</w:t>
      </w:r>
      <w:r w:rsidRPr="00F92F6B">
        <w:tab/>
      </w:r>
      <w:r w:rsidRPr="00F92F6B">
        <w:rPr>
          <w:noProof/>
          <w:lang w:eastAsia="ko-KR"/>
        </w:rPr>
        <w:t xml:space="preserve">SL-RNTI: </w:t>
      </w:r>
      <w:r w:rsidRPr="00F92F6B">
        <w:t xml:space="preserve">unique UE identification used for NR </w:t>
      </w:r>
      <w:proofErr w:type="spellStart"/>
      <w:r w:rsidRPr="00F92F6B">
        <w:t>sidelink</w:t>
      </w:r>
      <w:proofErr w:type="spellEnd"/>
      <w:r w:rsidRPr="00F92F6B">
        <w:t xml:space="preserve"> communication scheduling;</w:t>
      </w:r>
    </w:p>
    <w:p w14:paraId="66DF6FDD" w14:textId="7BC29A9F" w:rsidR="001F7CB1" w:rsidRPr="00F92F6B" w:rsidRDefault="001F7CB1" w:rsidP="001F7CB1">
      <w:pPr>
        <w:pStyle w:val="B1"/>
        <w:rPr>
          <w:noProof/>
          <w:lang w:eastAsia="ko-KR"/>
        </w:rPr>
      </w:pPr>
      <w:r w:rsidRPr="00F92F6B">
        <w:t>-</w:t>
      </w:r>
      <w:r w:rsidRPr="00F92F6B">
        <w:tab/>
      </w:r>
      <w:r w:rsidRPr="00F92F6B">
        <w:rPr>
          <w:noProof/>
          <w:lang w:eastAsia="ko-KR"/>
        </w:rPr>
        <w:t>SL</w:t>
      </w:r>
      <w:r w:rsidR="00AB46B8" w:rsidRPr="00F92F6B">
        <w:rPr>
          <w:noProof/>
          <w:lang w:eastAsia="ko-KR"/>
        </w:rPr>
        <w:t>-</w:t>
      </w:r>
      <w:r w:rsidRPr="00F92F6B">
        <w:rPr>
          <w:noProof/>
          <w:lang w:eastAsia="ko-KR"/>
        </w:rPr>
        <w:t xml:space="preserve">CS-RNTI: </w:t>
      </w:r>
      <w:r w:rsidRPr="00F92F6B">
        <w:t xml:space="preserve">unique UE identification used for configured </w:t>
      </w:r>
      <w:proofErr w:type="spellStart"/>
      <w:r w:rsidRPr="00F92F6B">
        <w:t>sidelink</w:t>
      </w:r>
      <w:proofErr w:type="spellEnd"/>
      <w:r w:rsidRPr="00F92F6B">
        <w:t xml:space="preserve"> grant for NR </w:t>
      </w:r>
      <w:proofErr w:type="spellStart"/>
      <w:r w:rsidRPr="00F92F6B">
        <w:t>sidelink</w:t>
      </w:r>
      <w:proofErr w:type="spellEnd"/>
      <w:r w:rsidRPr="00F92F6B">
        <w:t xml:space="preserve"> communication;</w:t>
      </w:r>
    </w:p>
    <w:p w14:paraId="2CD1278C" w14:textId="01F4AF24" w:rsidR="001F7CB1" w:rsidRPr="00F92F6B" w:rsidRDefault="001F7CB1" w:rsidP="001F7CB1">
      <w:pPr>
        <w:pStyle w:val="B1"/>
      </w:pPr>
      <w:r w:rsidRPr="00F92F6B">
        <w:t>-</w:t>
      </w:r>
      <w:r w:rsidRPr="00F92F6B">
        <w:tab/>
        <w:t xml:space="preserve">SL </w:t>
      </w:r>
      <w:r w:rsidRPr="00F92F6B">
        <w:rPr>
          <w:lang w:eastAsia="ko-KR"/>
        </w:rPr>
        <w:t xml:space="preserve">Semi-Persistent Scheduling V-RNTI: </w:t>
      </w:r>
      <w:r w:rsidRPr="00F92F6B">
        <w:t xml:space="preserve">unique UE identification used for semi-persistent scheduling for V2X </w:t>
      </w:r>
      <w:proofErr w:type="spellStart"/>
      <w:r w:rsidRPr="00F92F6B">
        <w:t>sidelink</w:t>
      </w:r>
      <w:proofErr w:type="spellEnd"/>
      <w:r w:rsidRPr="00F92F6B">
        <w:t xml:space="preserve"> communication</w:t>
      </w:r>
      <w:r w:rsidR="007677BA" w:rsidRPr="00F92F6B">
        <w:t>;</w:t>
      </w:r>
    </w:p>
    <w:p w14:paraId="5D7B826B" w14:textId="77777777" w:rsidR="007677BA" w:rsidRPr="00F92F6B" w:rsidRDefault="007677BA" w:rsidP="00E96F07">
      <w:pPr>
        <w:pStyle w:val="B1"/>
        <w:rPr>
          <w:noProof/>
          <w:lang w:eastAsia="ko-KR"/>
        </w:rPr>
      </w:pPr>
      <w:r w:rsidRPr="00F92F6B">
        <w:rPr>
          <w:lang w:eastAsia="fr-FR"/>
        </w:rPr>
        <w:t>-</w:t>
      </w:r>
      <w:r w:rsidRPr="00F92F6B">
        <w:rPr>
          <w:lang w:eastAsia="fr-FR"/>
        </w:rPr>
        <w:tab/>
      </w:r>
      <w:r w:rsidRPr="00F92F6B">
        <w:rPr>
          <w:noProof/>
          <w:lang w:eastAsia="ko-KR"/>
        </w:rPr>
        <w:t xml:space="preserve">SL-PRS-RNTI: </w:t>
      </w:r>
      <w:r w:rsidRPr="00F92F6B">
        <w:rPr>
          <w:lang w:eastAsia="fr-FR"/>
        </w:rPr>
        <w:t xml:space="preserve">unique UE identification used for </w:t>
      </w:r>
      <w:r w:rsidRPr="00F92F6B">
        <w:t>SL-PRS transmission</w:t>
      </w:r>
      <w:r w:rsidRPr="00F92F6B">
        <w:rPr>
          <w:lang w:eastAsia="fr-FR"/>
        </w:rPr>
        <w:t xml:space="preserve"> scheduling on dedicated SL-PRS resource pool;</w:t>
      </w:r>
    </w:p>
    <w:p w14:paraId="01EAA5FC" w14:textId="77777777" w:rsidR="00A67822" w:rsidRPr="00F92F6B" w:rsidRDefault="007677BA" w:rsidP="00A67822">
      <w:pPr>
        <w:pStyle w:val="B1"/>
        <w:rPr>
          <w:lang w:eastAsia="fr-FR"/>
        </w:rPr>
      </w:pPr>
      <w:r w:rsidRPr="00F92F6B">
        <w:rPr>
          <w:lang w:eastAsia="fr-FR"/>
        </w:rPr>
        <w:t>-</w:t>
      </w:r>
      <w:r w:rsidRPr="00F92F6B">
        <w:rPr>
          <w:lang w:eastAsia="fr-FR"/>
        </w:rPr>
        <w:tab/>
      </w:r>
      <w:r w:rsidRPr="00F92F6B">
        <w:rPr>
          <w:noProof/>
          <w:lang w:eastAsia="ko-KR"/>
        </w:rPr>
        <w:t xml:space="preserve">SL-PRS-CS-RNTI: </w:t>
      </w:r>
      <w:r w:rsidRPr="00F92F6B">
        <w:rPr>
          <w:lang w:eastAsia="fr-FR"/>
        </w:rPr>
        <w:t xml:space="preserve">unique UE identification used for configured </w:t>
      </w:r>
      <w:proofErr w:type="spellStart"/>
      <w:r w:rsidRPr="00F92F6B">
        <w:rPr>
          <w:lang w:eastAsia="fr-FR"/>
        </w:rPr>
        <w:t>sidelink</w:t>
      </w:r>
      <w:proofErr w:type="spellEnd"/>
      <w:r w:rsidRPr="00F92F6B">
        <w:rPr>
          <w:lang w:eastAsia="fr-FR"/>
        </w:rPr>
        <w:t xml:space="preserve"> grant for SL-PRS transmission on dedicated SL-PRS resource pool.</w:t>
      </w:r>
    </w:p>
    <w:p w14:paraId="21EE58D0" w14:textId="77777777" w:rsidR="00A67822" w:rsidRPr="00F92F6B" w:rsidRDefault="00A67822" w:rsidP="00A67822">
      <w:r w:rsidRPr="00F92F6B">
        <w:t>For network energy saving purpose, the following identity is used:</w:t>
      </w:r>
    </w:p>
    <w:p w14:paraId="7336DCBF" w14:textId="4FD1FA1B" w:rsidR="007677BA" w:rsidRPr="00F92F6B" w:rsidRDefault="00A67822" w:rsidP="00A67822">
      <w:pPr>
        <w:pStyle w:val="B1"/>
        <w:rPr>
          <w:lang w:eastAsia="fr-FR"/>
        </w:rPr>
      </w:pPr>
      <w:r w:rsidRPr="00F92F6B">
        <w:t>-</w:t>
      </w:r>
      <w:r w:rsidRPr="00F92F6B">
        <w:tab/>
      </w:r>
      <w:proofErr w:type="spellStart"/>
      <w:r w:rsidRPr="00F92F6B">
        <w:t>cellDTRX</w:t>
      </w:r>
      <w:proofErr w:type="spellEnd"/>
      <w:r w:rsidRPr="00F92F6B">
        <w:t>-RNTI: identification used for network energy saving indication.</w:t>
      </w:r>
    </w:p>
    <w:p w14:paraId="3F640E4F" w14:textId="77777777" w:rsidR="00D6289E" w:rsidRPr="00F92F6B" w:rsidRDefault="00D6289E" w:rsidP="007E3A34">
      <w:pPr>
        <w:pStyle w:val="Heading2"/>
      </w:pPr>
      <w:bookmarkStart w:id="893" w:name="_Toc219280817"/>
      <w:r w:rsidRPr="00F92F6B">
        <w:t>8.2</w:t>
      </w:r>
      <w:r w:rsidRPr="00F92F6B">
        <w:tab/>
        <w:t>Network Identities</w:t>
      </w:r>
      <w:bookmarkEnd w:id="887"/>
      <w:bookmarkEnd w:id="888"/>
      <w:bookmarkEnd w:id="889"/>
      <w:bookmarkEnd w:id="890"/>
      <w:bookmarkEnd w:id="891"/>
      <w:bookmarkEnd w:id="892"/>
      <w:bookmarkEnd w:id="893"/>
    </w:p>
    <w:p w14:paraId="7C85B274" w14:textId="77777777" w:rsidR="008618A5" w:rsidRPr="00F92F6B" w:rsidRDefault="008618A5" w:rsidP="008618A5">
      <w:r w:rsidRPr="00F92F6B">
        <w:t>The following identities are used in NG-RAN for identifying a specific network entity:</w:t>
      </w:r>
    </w:p>
    <w:p w14:paraId="301C1077" w14:textId="77777777" w:rsidR="008618A5" w:rsidRPr="00F92F6B" w:rsidRDefault="008618A5" w:rsidP="008618A5">
      <w:pPr>
        <w:pStyle w:val="B1"/>
      </w:pPr>
      <w:r w:rsidRPr="00F92F6B">
        <w:t>-</w:t>
      </w:r>
      <w:r w:rsidRPr="00F92F6B">
        <w:tab/>
        <w:t xml:space="preserve">AMF </w:t>
      </w:r>
      <w:r w:rsidR="00692506" w:rsidRPr="00F92F6B">
        <w:t>Name</w:t>
      </w:r>
      <w:r w:rsidRPr="00F92F6B">
        <w:t>: used to identify an AMF.</w:t>
      </w:r>
    </w:p>
    <w:p w14:paraId="3FB076AE" w14:textId="77777777" w:rsidR="00B1095E" w:rsidRPr="00F92F6B" w:rsidRDefault="008618A5" w:rsidP="00B1095E">
      <w:pPr>
        <w:pStyle w:val="B1"/>
      </w:pPr>
      <w:r w:rsidRPr="00F92F6B">
        <w:t>-</w:t>
      </w:r>
      <w:r w:rsidRPr="00F92F6B">
        <w:tab/>
        <w:t>NR Cell Global Identifier (NCGI): used to identify NR cells globally. The NCGI is constructed from the PLMN identity the cell belongs to and the NR Cell Identity (NCI) of the cell.</w:t>
      </w:r>
      <w:r w:rsidR="00B1095E" w:rsidRPr="00F92F6B">
        <w:t xml:space="preserve"> The PLMN ID included in the NCGI should be the first PLMN ID within the set of PLMN IDs associated to the NR Cell Identity in SIB1, following the order of broadcast.</w:t>
      </w:r>
    </w:p>
    <w:p w14:paraId="6FC5B5B1" w14:textId="77777777" w:rsidR="008618A5" w:rsidRPr="00F92F6B" w:rsidRDefault="00B1095E" w:rsidP="00692033">
      <w:pPr>
        <w:pStyle w:val="NO"/>
      </w:pPr>
      <w:r w:rsidRPr="00F92F6B">
        <w:t>NOTE 1:</w:t>
      </w:r>
      <w:r w:rsidRPr="00F92F6B">
        <w:tab/>
        <w:t>How to manage the scenario where a different PLMN ID has been allocated by the operator for an NCGI is left to OAM and/or implementation.</w:t>
      </w:r>
    </w:p>
    <w:p w14:paraId="0ED84841" w14:textId="77777777" w:rsidR="008618A5" w:rsidRPr="00F92F6B" w:rsidRDefault="008618A5" w:rsidP="008618A5">
      <w:pPr>
        <w:pStyle w:val="B1"/>
      </w:pPr>
      <w:r w:rsidRPr="00F92F6B">
        <w:t>-</w:t>
      </w:r>
      <w:r w:rsidRPr="00F92F6B">
        <w:tab/>
      </w:r>
      <w:proofErr w:type="spellStart"/>
      <w:r w:rsidRPr="00F92F6B">
        <w:t>gNB</w:t>
      </w:r>
      <w:proofErr w:type="spellEnd"/>
      <w:r w:rsidRPr="00F92F6B">
        <w:t xml:space="preserve"> Identifier (</w:t>
      </w:r>
      <w:proofErr w:type="spellStart"/>
      <w:r w:rsidRPr="00F92F6B">
        <w:t>gNB</w:t>
      </w:r>
      <w:proofErr w:type="spellEnd"/>
      <w:r w:rsidRPr="00F92F6B">
        <w:t xml:space="preserve"> ID): used to identify </w:t>
      </w:r>
      <w:proofErr w:type="spellStart"/>
      <w:r w:rsidRPr="00F92F6B">
        <w:t>gNBs</w:t>
      </w:r>
      <w:proofErr w:type="spellEnd"/>
      <w:r w:rsidRPr="00F92F6B">
        <w:t xml:space="preserve"> within a PLMN. The </w:t>
      </w:r>
      <w:proofErr w:type="spellStart"/>
      <w:r w:rsidRPr="00F92F6B">
        <w:t>gNB</w:t>
      </w:r>
      <w:proofErr w:type="spellEnd"/>
      <w:r w:rsidRPr="00F92F6B">
        <w:t xml:space="preserve"> ID is contained within the NCI of its cells.</w:t>
      </w:r>
    </w:p>
    <w:p w14:paraId="1A58B052" w14:textId="77777777" w:rsidR="008618A5" w:rsidRPr="00F92F6B" w:rsidRDefault="008618A5" w:rsidP="008618A5">
      <w:pPr>
        <w:pStyle w:val="B1"/>
      </w:pPr>
      <w:r w:rsidRPr="00F92F6B">
        <w:t>-</w:t>
      </w:r>
      <w:r w:rsidRPr="00F92F6B">
        <w:tab/>
        <w:t xml:space="preserve">Global </w:t>
      </w:r>
      <w:proofErr w:type="spellStart"/>
      <w:r w:rsidRPr="00F92F6B">
        <w:t>gNB</w:t>
      </w:r>
      <w:proofErr w:type="spellEnd"/>
      <w:r w:rsidRPr="00F92F6B">
        <w:t xml:space="preserve"> ID: used to identify </w:t>
      </w:r>
      <w:proofErr w:type="spellStart"/>
      <w:r w:rsidRPr="00F92F6B">
        <w:t>gNBs</w:t>
      </w:r>
      <w:proofErr w:type="spellEnd"/>
      <w:r w:rsidRPr="00F92F6B">
        <w:t xml:space="preserve"> globally. The Global </w:t>
      </w:r>
      <w:proofErr w:type="spellStart"/>
      <w:r w:rsidRPr="00F92F6B">
        <w:t>gNB</w:t>
      </w:r>
      <w:proofErr w:type="spellEnd"/>
      <w:r w:rsidRPr="00F92F6B">
        <w:t xml:space="preserve"> ID is constructed from the PLMN identity the </w:t>
      </w:r>
      <w:proofErr w:type="spellStart"/>
      <w:r w:rsidRPr="00F92F6B">
        <w:t>gNB</w:t>
      </w:r>
      <w:proofErr w:type="spellEnd"/>
      <w:r w:rsidRPr="00F92F6B">
        <w:t xml:space="preserve"> belongs to and the </w:t>
      </w:r>
      <w:proofErr w:type="spellStart"/>
      <w:r w:rsidRPr="00F92F6B">
        <w:t>gNB</w:t>
      </w:r>
      <w:proofErr w:type="spellEnd"/>
      <w:r w:rsidRPr="00F92F6B">
        <w:t xml:space="preserve"> ID. The MCC and MNC are the same as included in the NCGI.</w:t>
      </w:r>
    </w:p>
    <w:p w14:paraId="5770F0EF" w14:textId="77777777" w:rsidR="00B1095E" w:rsidRPr="00F92F6B" w:rsidRDefault="00B1095E" w:rsidP="00692033">
      <w:pPr>
        <w:pStyle w:val="NO"/>
      </w:pPr>
      <w:r w:rsidRPr="00F92F6B">
        <w:t>NOTE 2:</w:t>
      </w:r>
      <w:r w:rsidRPr="00F92F6B">
        <w:tab/>
        <w:t xml:space="preserve">It is not precluded that a cell served by a </w:t>
      </w:r>
      <w:proofErr w:type="spellStart"/>
      <w:r w:rsidRPr="00F92F6B">
        <w:t>gNB</w:t>
      </w:r>
      <w:proofErr w:type="spellEnd"/>
      <w:r w:rsidRPr="00F92F6B">
        <w:t xml:space="preserve"> does not broadcast the PLMN ID included in the Global </w:t>
      </w:r>
      <w:proofErr w:type="spellStart"/>
      <w:r w:rsidRPr="00F92F6B">
        <w:t>gNB</w:t>
      </w:r>
      <w:proofErr w:type="spellEnd"/>
      <w:r w:rsidRPr="00F92F6B">
        <w:t xml:space="preserve"> ID.</w:t>
      </w:r>
    </w:p>
    <w:p w14:paraId="22D7F50A" w14:textId="77777777" w:rsidR="008618A5" w:rsidRPr="00F92F6B" w:rsidRDefault="008618A5" w:rsidP="00B1095E">
      <w:pPr>
        <w:pStyle w:val="B1"/>
      </w:pPr>
      <w:r w:rsidRPr="00F92F6B">
        <w:t>-</w:t>
      </w:r>
      <w:r w:rsidRPr="00F92F6B">
        <w:tab/>
        <w:t>Tracking Area identity (TAI): used to identify tracking areas. The TAI is constructed from the PLMN identity the tracking area belongs to and the TAC (Tracking Area Code) of the Tracking Area.</w:t>
      </w:r>
    </w:p>
    <w:p w14:paraId="51E04FE8" w14:textId="77777777" w:rsidR="008618A5" w:rsidRPr="00F92F6B" w:rsidRDefault="008618A5" w:rsidP="008618A5">
      <w:pPr>
        <w:pStyle w:val="B1"/>
      </w:pPr>
      <w:r w:rsidRPr="00F92F6B">
        <w:t>-</w:t>
      </w:r>
      <w:r w:rsidRPr="00F92F6B">
        <w:tab/>
        <w:t>Single Network Slice Selection Assistance information (S-NSSAI): identifies a network slice.</w:t>
      </w:r>
    </w:p>
    <w:p w14:paraId="031ED8B1" w14:textId="6F68F12F" w:rsidR="00D4492B" w:rsidRPr="00F92F6B" w:rsidRDefault="00D4492B" w:rsidP="00D4492B">
      <w:pPr>
        <w:pStyle w:val="B1"/>
      </w:pPr>
      <w:bookmarkStart w:id="894" w:name="_Toc29376044"/>
      <w:r w:rsidRPr="00F92F6B">
        <w:t>-</w:t>
      </w:r>
      <w:r w:rsidRPr="00F92F6B">
        <w:tab/>
        <w:t>Network Slice AS Group (NSAG): identifies a</w:t>
      </w:r>
      <w:r w:rsidR="00AF1C45" w:rsidRPr="00F92F6B">
        <w:t>n association to a</w:t>
      </w:r>
      <w:r w:rsidRPr="00F92F6B">
        <w:t xml:space="preserve"> slice or a set of slices. An NSAG is defined within a TA, used for slice</w:t>
      </w:r>
      <w:r w:rsidR="00655E93" w:rsidRPr="00F92F6B">
        <w:t>-based</w:t>
      </w:r>
      <w:r w:rsidRPr="00F92F6B">
        <w:t xml:space="preserve"> cell reselection and/or slice</w:t>
      </w:r>
      <w:r w:rsidR="00655E93" w:rsidRPr="00F92F6B">
        <w:t>-based</w:t>
      </w:r>
      <w:r w:rsidRPr="00F92F6B">
        <w:t xml:space="preserve"> RACH configuration.</w:t>
      </w:r>
      <w:r w:rsidR="00AF1C45" w:rsidRPr="00F92F6B">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F92F6B" w:rsidRDefault="00D30E19" w:rsidP="00D30E19">
      <w:pPr>
        <w:pStyle w:val="B1"/>
      </w:pPr>
      <w:r w:rsidRPr="00F92F6B">
        <w:t>-</w:t>
      </w:r>
      <w:r w:rsidRPr="00F92F6B">
        <w:tab/>
        <w:t>Network Identifier (NID): identifies an SNPN in combination with a PLMN ID.</w:t>
      </w:r>
    </w:p>
    <w:p w14:paraId="6245984B" w14:textId="7D99AF98" w:rsidR="00D30E19" w:rsidRPr="00F92F6B" w:rsidRDefault="00D30E19" w:rsidP="00653C72">
      <w:pPr>
        <w:pStyle w:val="B1"/>
      </w:pPr>
      <w:r w:rsidRPr="00F92F6B">
        <w:t>-</w:t>
      </w:r>
      <w:r w:rsidRPr="00F92F6B">
        <w:tab/>
        <w:t>Closed Access Group Identifier: identifies a CAG within a PLMN.</w:t>
      </w:r>
    </w:p>
    <w:p w14:paraId="0BF25122" w14:textId="76DDA232" w:rsidR="00BD4B36" w:rsidRPr="00F92F6B" w:rsidRDefault="00BD4B36" w:rsidP="00653C72">
      <w:pPr>
        <w:pStyle w:val="B1"/>
      </w:pPr>
      <w:r w:rsidRPr="00F92F6B">
        <w:t>-</w:t>
      </w:r>
      <w:r w:rsidRPr="00F92F6B">
        <w:tab/>
        <w:t>Local NG-RAN Node Identifier: used as reference to the NG-RAN node in the I-RNTI.</w:t>
      </w:r>
    </w:p>
    <w:p w14:paraId="22F05B60" w14:textId="77777777" w:rsidR="00863D2B" w:rsidRPr="00F92F6B" w:rsidRDefault="00863D2B" w:rsidP="00863D2B">
      <w:pPr>
        <w:pStyle w:val="Heading2"/>
      </w:pPr>
      <w:bookmarkStart w:id="895" w:name="_Toc37231934"/>
      <w:bookmarkStart w:id="896" w:name="_Toc46501989"/>
      <w:bookmarkStart w:id="897" w:name="_Toc51971337"/>
      <w:bookmarkStart w:id="898" w:name="_Toc52551320"/>
      <w:bookmarkStart w:id="899" w:name="_Toc219280818"/>
      <w:r w:rsidRPr="00F92F6B">
        <w:t>8.3</w:t>
      </w:r>
      <w:r w:rsidRPr="00F92F6B">
        <w:tab/>
        <w:t>User Data Transport on the CN-RAN Interface</w:t>
      </w:r>
      <w:bookmarkEnd w:id="894"/>
      <w:bookmarkEnd w:id="895"/>
      <w:bookmarkEnd w:id="896"/>
      <w:bookmarkEnd w:id="897"/>
      <w:bookmarkEnd w:id="898"/>
      <w:bookmarkEnd w:id="899"/>
    </w:p>
    <w:p w14:paraId="79EE3B74" w14:textId="77777777" w:rsidR="00863D2B" w:rsidRPr="00F92F6B" w:rsidRDefault="00863D2B" w:rsidP="00A02186">
      <w:r w:rsidRPr="00F92F6B">
        <w:t>The core network may provide two transport layer addresses of different versions to enable that a NG-RAN node can select either IPv4 or IPv6.</w:t>
      </w:r>
    </w:p>
    <w:p w14:paraId="436BB937" w14:textId="171CCD0A" w:rsidR="00CA2ECE" w:rsidRPr="00F92F6B" w:rsidRDefault="00CA2ECE" w:rsidP="00CA2ECE">
      <w:pPr>
        <w:pStyle w:val="Heading2"/>
        <w:rPr>
          <w:rFonts w:eastAsia="Batang"/>
        </w:rPr>
      </w:pPr>
      <w:bookmarkStart w:id="900" w:name="_Toc37231935"/>
      <w:bookmarkStart w:id="901" w:name="_Toc46501990"/>
      <w:bookmarkStart w:id="902" w:name="_Toc51971338"/>
      <w:bookmarkStart w:id="903" w:name="_Toc52551321"/>
      <w:bookmarkStart w:id="904" w:name="_Toc219280819"/>
      <w:bookmarkStart w:id="905" w:name="_Toc20387965"/>
      <w:bookmarkStart w:id="906" w:name="_Toc29376045"/>
      <w:r w:rsidRPr="00F92F6B">
        <w:rPr>
          <w:rFonts w:eastAsia="Batang"/>
        </w:rPr>
        <w:t>8.4</w:t>
      </w:r>
      <w:r w:rsidRPr="00F92F6B">
        <w:rPr>
          <w:rFonts w:eastAsia="Batang"/>
        </w:rPr>
        <w:tab/>
        <w:t xml:space="preserve">NR </w:t>
      </w:r>
      <w:proofErr w:type="spellStart"/>
      <w:r w:rsidRPr="00F92F6B">
        <w:rPr>
          <w:rFonts w:eastAsia="Batang"/>
        </w:rPr>
        <w:t>sidelink</w:t>
      </w:r>
      <w:proofErr w:type="spellEnd"/>
      <w:r w:rsidRPr="00F92F6B">
        <w:rPr>
          <w:rFonts w:eastAsia="Batang"/>
        </w:rPr>
        <w:t xml:space="preserve"> communication</w:t>
      </w:r>
      <w:r w:rsidR="008817C3" w:rsidRPr="00F92F6B">
        <w:rPr>
          <w:rFonts w:eastAsia="Batang"/>
        </w:rPr>
        <w:t>,</w:t>
      </w:r>
      <w:r w:rsidRPr="00F92F6B">
        <w:rPr>
          <w:rFonts w:eastAsia="Batang"/>
        </w:rPr>
        <w:t xml:space="preserve"> V2X </w:t>
      </w:r>
      <w:proofErr w:type="spellStart"/>
      <w:r w:rsidRPr="00F92F6B">
        <w:rPr>
          <w:rFonts w:eastAsia="Batang"/>
        </w:rPr>
        <w:t>sidelink</w:t>
      </w:r>
      <w:proofErr w:type="spellEnd"/>
      <w:r w:rsidRPr="00F92F6B">
        <w:rPr>
          <w:rFonts w:eastAsia="Batang"/>
        </w:rPr>
        <w:t xml:space="preserve"> communication </w:t>
      </w:r>
      <w:r w:rsidR="008817C3" w:rsidRPr="00F92F6B">
        <w:rPr>
          <w:rFonts w:eastAsia="Batang"/>
        </w:rPr>
        <w:t>and Ranging/</w:t>
      </w:r>
      <w:proofErr w:type="spellStart"/>
      <w:r w:rsidR="008817C3" w:rsidRPr="00F92F6B">
        <w:rPr>
          <w:rFonts w:eastAsia="Batang"/>
        </w:rPr>
        <w:t>Sidelink</w:t>
      </w:r>
      <w:proofErr w:type="spellEnd"/>
      <w:r w:rsidR="008817C3" w:rsidRPr="00F92F6B">
        <w:rPr>
          <w:rFonts w:eastAsia="Batang"/>
        </w:rPr>
        <w:t xml:space="preserve"> positioning </w:t>
      </w:r>
      <w:r w:rsidRPr="00F92F6B">
        <w:rPr>
          <w:rFonts w:eastAsia="Batang"/>
        </w:rPr>
        <w:t>related identities</w:t>
      </w:r>
      <w:bookmarkEnd w:id="900"/>
      <w:bookmarkEnd w:id="901"/>
      <w:bookmarkEnd w:id="902"/>
      <w:bookmarkEnd w:id="903"/>
      <w:bookmarkEnd w:id="904"/>
    </w:p>
    <w:p w14:paraId="16AD585C" w14:textId="3FF11173" w:rsidR="00CA2ECE" w:rsidRPr="00F92F6B" w:rsidRDefault="00CA2ECE" w:rsidP="00CA2ECE">
      <w:r w:rsidRPr="00F92F6B">
        <w:t xml:space="preserve">The following identities are used for NR </w:t>
      </w:r>
      <w:proofErr w:type="spellStart"/>
      <w:r w:rsidRPr="00F92F6B">
        <w:t>sidelink</w:t>
      </w:r>
      <w:proofErr w:type="spellEnd"/>
      <w:r w:rsidRPr="00F92F6B">
        <w:t xml:space="preserve"> communication</w:t>
      </w:r>
      <w:r w:rsidR="008817C3" w:rsidRPr="00F92F6B">
        <w:t xml:space="preserve"> and SL-PRS transmission on shared SL-PRS resource pool</w:t>
      </w:r>
      <w:r w:rsidRPr="00F92F6B">
        <w:t>:</w:t>
      </w:r>
    </w:p>
    <w:p w14:paraId="1323920C" w14:textId="67D97790" w:rsidR="00CA2ECE" w:rsidRPr="00F92F6B" w:rsidRDefault="00CA2ECE" w:rsidP="00CA2ECE">
      <w:pPr>
        <w:pStyle w:val="B1"/>
      </w:pPr>
      <w:r w:rsidRPr="00F92F6B">
        <w:t>-</w:t>
      </w:r>
      <w:r w:rsidRPr="00F92F6B">
        <w:tab/>
        <w:t xml:space="preserve">Source Layer-2 ID: Identifies the sender of the data in NR </w:t>
      </w:r>
      <w:proofErr w:type="spellStart"/>
      <w:r w:rsidRPr="00F92F6B">
        <w:t>sidelink</w:t>
      </w:r>
      <w:proofErr w:type="spellEnd"/>
      <w:r w:rsidRPr="00F92F6B">
        <w:t xml:space="preserve"> communication</w:t>
      </w:r>
      <w:r w:rsidR="008817C3" w:rsidRPr="00F92F6B">
        <w:t xml:space="preserve"> and/or SL-PRS transmission</w:t>
      </w:r>
      <w:r w:rsidRPr="00F92F6B">
        <w:t>. The Source Layer-2 ID is 24 bits long and is split in the MAC layer into two bit strings</w:t>
      </w:r>
      <w:r w:rsidR="00C62375" w:rsidRPr="00F92F6B">
        <w:t>:</w:t>
      </w:r>
    </w:p>
    <w:p w14:paraId="56A69AEB" w14:textId="29472D40" w:rsidR="00CA2ECE" w:rsidRPr="00F92F6B" w:rsidRDefault="00CA2ECE" w:rsidP="00CA2ECE">
      <w:pPr>
        <w:pStyle w:val="B2"/>
      </w:pPr>
      <w:r w:rsidRPr="00F92F6B">
        <w:t>-</w:t>
      </w:r>
      <w:r w:rsidRPr="00F92F6B">
        <w:tab/>
        <w:t xml:space="preserve">One bit string is the LSB part (8 bits) of Source Layer-2 ID and forwarded to physical layer of the sender. This identifies the source of the intended data </w:t>
      </w:r>
      <w:r w:rsidR="008817C3" w:rsidRPr="00F92F6B">
        <w:t xml:space="preserve">and/or SL-PRS </w:t>
      </w:r>
      <w:r w:rsidRPr="00F92F6B">
        <w:t xml:space="preserve">in </w:t>
      </w:r>
      <w:proofErr w:type="spellStart"/>
      <w:r w:rsidRPr="00F92F6B">
        <w:t>sidelink</w:t>
      </w:r>
      <w:proofErr w:type="spellEnd"/>
      <w:r w:rsidRPr="00F92F6B">
        <w:t xml:space="preserve"> control information and is used for filtering of packets at the physical layer of the receiver;</w:t>
      </w:r>
    </w:p>
    <w:p w14:paraId="50920AED" w14:textId="77777777" w:rsidR="00CA2ECE" w:rsidRPr="00F92F6B" w:rsidRDefault="00CA2ECE" w:rsidP="00CA2ECE">
      <w:pPr>
        <w:pStyle w:val="B2"/>
      </w:pPr>
      <w:r w:rsidRPr="00F92F6B">
        <w:t>-</w:t>
      </w:r>
      <w:r w:rsidRPr="00F92F6B">
        <w:tab/>
        <w:t>Second bit string is the MSB part (16 bits) of the Source Layer-2 ID and is carried within the MAC header. This is used for filtering of packets at the MAC layer of the receiver.</w:t>
      </w:r>
    </w:p>
    <w:p w14:paraId="0DBA12F9" w14:textId="40509E0E" w:rsidR="00CA2ECE" w:rsidRPr="00F92F6B" w:rsidRDefault="00CA2ECE" w:rsidP="00CA2ECE">
      <w:pPr>
        <w:pStyle w:val="B1"/>
      </w:pPr>
      <w:r w:rsidRPr="00F92F6B">
        <w:t>-</w:t>
      </w:r>
      <w:r w:rsidRPr="00F92F6B">
        <w:tab/>
        <w:t xml:space="preserve">Destination Layer-2 ID: Identifies the target of the data in NR </w:t>
      </w:r>
      <w:proofErr w:type="spellStart"/>
      <w:r w:rsidRPr="00F92F6B">
        <w:t>sidelink</w:t>
      </w:r>
      <w:proofErr w:type="spellEnd"/>
      <w:r w:rsidRPr="00F92F6B">
        <w:t xml:space="preserve"> communication</w:t>
      </w:r>
      <w:r w:rsidR="008817C3" w:rsidRPr="00F92F6B">
        <w:t xml:space="preserve"> and/or SL-PRS transmission</w:t>
      </w:r>
      <w:r w:rsidRPr="00F92F6B">
        <w:t xml:space="preserve">. For NR </w:t>
      </w:r>
      <w:proofErr w:type="spellStart"/>
      <w:r w:rsidRPr="00F92F6B">
        <w:t>sidelink</w:t>
      </w:r>
      <w:proofErr w:type="spellEnd"/>
      <w:r w:rsidRPr="00F92F6B">
        <w:t xml:space="preserve"> communication</w:t>
      </w:r>
      <w:r w:rsidR="008817C3" w:rsidRPr="00F92F6B">
        <w:t xml:space="preserve"> and SL-PRS transmission on shared SL-PRS resource pool</w:t>
      </w:r>
      <w:r w:rsidRPr="00F92F6B">
        <w:t>, the Destination Layer-2 ID is 24 bits long and is split in the MAC layer into two bit strings:</w:t>
      </w:r>
    </w:p>
    <w:p w14:paraId="36768B03" w14:textId="53D2814E" w:rsidR="00CA2ECE" w:rsidRPr="00F92F6B" w:rsidRDefault="00CA2ECE" w:rsidP="00CA2ECE">
      <w:pPr>
        <w:pStyle w:val="B2"/>
      </w:pPr>
      <w:r w:rsidRPr="00F92F6B">
        <w:t>-</w:t>
      </w:r>
      <w:r w:rsidRPr="00F92F6B">
        <w:tab/>
        <w:t>One bit string is the LSB part (16 bits) of Destination Layer-2 ID and forwarded to physical layer of the sender. This identifies the target of the intended data</w:t>
      </w:r>
      <w:r w:rsidR="008817C3" w:rsidRPr="00F92F6B">
        <w:t xml:space="preserve"> and/or SL-PRS</w:t>
      </w:r>
      <w:r w:rsidRPr="00F92F6B">
        <w:t xml:space="preserve"> in </w:t>
      </w:r>
      <w:proofErr w:type="spellStart"/>
      <w:r w:rsidRPr="00F92F6B">
        <w:t>sidelink</w:t>
      </w:r>
      <w:proofErr w:type="spellEnd"/>
      <w:r w:rsidRPr="00F92F6B">
        <w:t xml:space="preserve"> control information and is used for filtering of packets at the physical layer of the receiver;</w:t>
      </w:r>
    </w:p>
    <w:p w14:paraId="7CBFC089" w14:textId="77777777" w:rsidR="00CA2ECE" w:rsidRPr="00F92F6B" w:rsidRDefault="00CA2ECE" w:rsidP="00CA2ECE">
      <w:pPr>
        <w:pStyle w:val="B2"/>
      </w:pPr>
      <w:r w:rsidRPr="00F92F6B">
        <w:t>-</w:t>
      </w:r>
      <w:r w:rsidRPr="00F92F6B">
        <w:tab/>
        <w:t>Second bit string is the MSB part (8 bits) of the Destination Layer-2 ID and is carried within the MAC header. This is used for filtering of packets at the MAC layer of the receiver.</w:t>
      </w:r>
    </w:p>
    <w:p w14:paraId="634A4ECA" w14:textId="77777777" w:rsidR="00CA2ECE" w:rsidRPr="00F92F6B" w:rsidRDefault="00CA2ECE" w:rsidP="00CA2ECE">
      <w:pPr>
        <w:pStyle w:val="B1"/>
        <w:rPr>
          <w:lang w:eastAsia="x-none"/>
        </w:rPr>
      </w:pPr>
      <w:r w:rsidRPr="00F92F6B">
        <w:t>-</w:t>
      </w:r>
      <w:r w:rsidRPr="00F92F6B">
        <w:tab/>
        <w:t>PC5 Link Identifier: U</w:t>
      </w:r>
      <w:r w:rsidRPr="00F92F6B">
        <w:rPr>
          <w:lang w:eastAsia="x-none"/>
        </w:rPr>
        <w:t xml:space="preserve">niquely </w:t>
      </w:r>
      <w:r w:rsidRPr="00F92F6B">
        <w:t>identifies the PC5 unicast link in a UE for the lifetime of the PC5 unicast link as specified in TS 23.287 [40]. The PC5 Link Identifier is used to indicate</w:t>
      </w:r>
      <w:r w:rsidR="00A96FFC" w:rsidRPr="00F92F6B">
        <w:t xml:space="preserve"> to upper layers</w:t>
      </w:r>
      <w:r w:rsidRPr="00F92F6B">
        <w:t xml:space="preserve"> the PC5 unicast link </w:t>
      </w:r>
      <w:r w:rsidR="00A96FFC" w:rsidRPr="00F92F6B">
        <w:t>in which</w:t>
      </w:r>
      <w:r w:rsidR="00A96FFC" w:rsidRPr="00F92F6B" w:rsidDel="00A96FFC">
        <w:t xml:space="preserve"> </w:t>
      </w:r>
      <w:proofErr w:type="spellStart"/>
      <w:r w:rsidRPr="00F92F6B">
        <w:t>sidelink</w:t>
      </w:r>
      <w:proofErr w:type="spellEnd"/>
      <w:r w:rsidRPr="00F92F6B">
        <w:t xml:space="preserve"> RLF </w:t>
      </w:r>
      <w:r w:rsidR="00A96FFC" w:rsidRPr="00F92F6B">
        <w:t xml:space="preserve">was </w:t>
      </w:r>
      <w:r w:rsidRPr="00F92F6B">
        <w:t>declar</w:t>
      </w:r>
      <w:r w:rsidR="00A96FFC" w:rsidRPr="00F92F6B">
        <w:t>ed</w:t>
      </w:r>
      <w:r w:rsidRPr="00F92F6B">
        <w:t xml:space="preserve"> and </w:t>
      </w:r>
      <w:r w:rsidR="00A96FFC" w:rsidRPr="00F92F6B">
        <w:t xml:space="preserve">corresponding </w:t>
      </w:r>
      <w:r w:rsidRPr="00F92F6B">
        <w:t>PC5-RRC connection was released.</w:t>
      </w:r>
    </w:p>
    <w:p w14:paraId="34BD8183" w14:textId="77777777" w:rsidR="00CA2ECE" w:rsidRPr="00F92F6B" w:rsidRDefault="00CA2ECE" w:rsidP="00CA2ECE">
      <w:r w:rsidRPr="00F92F6B">
        <w:t xml:space="preserve">V2X </w:t>
      </w:r>
      <w:proofErr w:type="spellStart"/>
      <w:r w:rsidRPr="00F92F6B">
        <w:t>sidelink</w:t>
      </w:r>
      <w:proofErr w:type="spellEnd"/>
      <w:r w:rsidRPr="00F92F6B">
        <w:t xml:space="preserve"> communication related identities are specified in clause 8.3 of TS 36.300 [2].</w:t>
      </w:r>
    </w:p>
    <w:p w14:paraId="4F6039BF" w14:textId="77777777" w:rsidR="008817C3" w:rsidRPr="00F92F6B" w:rsidRDefault="008817C3" w:rsidP="008817C3">
      <w:pPr>
        <w:rPr>
          <w:rFonts w:eastAsia="Yu Mincho"/>
        </w:rPr>
      </w:pPr>
      <w:r w:rsidRPr="00F92F6B">
        <w:rPr>
          <w:rFonts w:eastAsia="Yu Mincho"/>
        </w:rPr>
        <w:t>The following identities are used for SL-PRS transmission on dedicated SL-PRS resource pool:</w:t>
      </w:r>
    </w:p>
    <w:p w14:paraId="3994320C" w14:textId="77777777" w:rsidR="008817C3" w:rsidRPr="00F92F6B" w:rsidRDefault="008817C3" w:rsidP="008817C3">
      <w:pPr>
        <w:pStyle w:val="B1"/>
      </w:pPr>
      <w:r w:rsidRPr="00F92F6B">
        <w:t>-</w:t>
      </w:r>
      <w:r w:rsidRPr="00F92F6B">
        <w:tab/>
        <w:t xml:space="preserve">Source ID: Identifies the sender of the SL-PRS transmission. The length of the identifier is either 12 or 24 bits, which is indicated in the RRC configuration. The source ID identifies the source of the intended SL-PRS in </w:t>
      </w:r>
      <w:proofErr w:type="spellStart"/>
      <w:r w:rsidRPr="00F92F6B">
        <w:t>sidelink</w:t>
      </w:r>
      <w:proofErr w:type="spellEnd"/>
      <w:r w:rsidRPr="00F92F6B">
        <w:t xml:space="preserve"> control information and is used for filtering at the MAC layer of the receiver;</w:t>
      </w:r>
    </w:p>
    <w:p w14:paraId="260529C9" w14:textId="0550D227" w:rsidR="008817C3" w:rsidRPr="00F92F6B" w:rsidRDefault="008817C3" w:rsidP="00296CF8">
      <w:pPr>
        <w:pStyle w:val="B1"/>
        <w:rPr>
          <w:rFonts w:eastAsia="Yu Mincho"/>
        </w:rPr>
      </w:pPr>
      <w:r w:rsidRPr="00F92F6B">
        <w:t>-</w:t>
      </w:r>
      <w:r w:rsidRPr="00F92F6B">
        <w:tab/>
        <w:t xml:space="preserve">Destination ID: Identifies the target of the SL-PRS transmission. The length of the identifier is 24 bits. The Destination ID identifies the target of the intended SL-PRS in </w:t>
      </w:r>
      <w:proofErr w:type="spellStart"/>
      <w:r w:rsidRPr="00F92F6B">
        <w:t>sidelink</w:t>
      </w:r>
      <w:proofErr w:type="spellEnd"/>
      <w:r w:rsidRPr="00F92F6B">
        <w:t xml:space="preserve"> control information and is used for filtering at the MAC layer of the receiver.</w:t>
      </w:r>
    </w:p>
    <w:p w14:paraId="651E482B" w14:textId="77777777" w:rsidR="0023761E" w:rsidRPr="00F92F6B" w:rsidRDefault="00703C9B" w:rsidP="009A0512">
      <w:pPr>
        <w:pStyle w:val="Heading1"/>
      </w:pPr>
      <w:bookmarkStart w:id="907" w:name="_Toc37231936"/>
      <w:bookmarkStart w:id="908" w:name="_Toc46501991"/>
      <w:bookmarkStart w:id="909" w:name="_Toc51971339"/>
      <w:bookmarkStart w:id="910" w:name="_Toc52551322"/>
      <w:bookmarkStart w:id="911" w:name="_Toc219280820"/>
      <w:r w:rsidRPr="00F92F6B">
        <w:t>9</w:t>
      </w:r>
      <w:r w:rsidR="00AB75E5" w:rsidRPr="00F92F6B">
        <w:tab/>
        <w:t>Mobility</w:t>
      </w:r>
      <w:r w:rsidR="00D263D9" w:rsidRPr="00F92F6B">
        <w:t xml:space="preserve"> and State Transitions</w:t>
      </w:r>
      <w:bookmarkEnd w:id="905"/>
      <w:bookmarkEnd w:id="906"/>
      <w:bookmarkEnd w:id="907"/>
      <w:bookmarkEnd w:id="908"/>
      <w:bookmarkEnd w:id="909"/>
      <w:bookmarkEnd w:id="910"/>
      <w:bookmarkEnd w:id="911"/>
    </w:p>
    <w:p w14:paraId="55C381B2" w14:textId="77777777" w:rsidR="004A1C35" w:rsidRPr="00F92F6B" w:rsidRDefault="00703C9B" w:rsidP="009A0512">
      <w:pPr>
        <w:pStyle w:val="Heading2"/>
      </w:pPr>
      <w:bookmarkStart w:id="912" w:name="_Toc20387966"/>
      <w:bookmarkStart w:id="913" w:name="_Toc29376046"/>
      <w:bookmarkStart w:id="914" w:name="_Toc37231937"/>
      <w:bookmarkStart w:id="915" w:name="_Toc46501992"/>
      <w:bookmarkStart w:id="916" w:name="_Toc51971340"/>
      <w:bookmarkStart w:id="917" w:name="_Toc52551323"/>
      <w:bookmarkStart w:id="918" w:name="_Toc219280821"/>
      <w:r w:rsidRPr="00F92F6B">
        <w:t>9</w:t>
      </w:r>
      <w:r w:rsidR="004A1C35" w:rsidRPr="00F92F6B">
        <w:t>.1</w:t>
      </w:r>
      <w:r w:rsidR="004A1C35" w:rsidRPr="00F92F6B">
        <w:tab/>
        <w:t>Overview</w:t>
      </w:r>
      <w:bookmarkEnd w:id="912"/>
      <w:bookmarkEnd w:id="913"/>
      <w:bookmarkEnd w:id="914"/>
      <w:bookmarkEnd w:id="915"/>
      <w:bookmarkEnd w:id="916"/>
      <w:bookmarkEnd w:id="917"/>
      <w:bookmarkEnd w:id="918"/>
    </w:p>
    <w:p w14:paraId="48536EF8" w14:textId="77777777" w:rsidR="004908C7" w:rsidRPr="00F92F6B" w:rsidRDefault="004908C7" w:rsidP="004908C7">
      <w:pPr>
        <w:rPr>
          <w:rFonts w:eastAsia="SimSun"/>
          <w:kern w:val="2"/>
        </w:rPr>
      </w:pPr>
      <w:r w:rsidRPr="00F92F6B">
        <w:rPr>
          <w:rFonts w:eastAsia="SimSun"/>
          <w:kern w:val="2"/>
        </w:rPr>
        <w:t xml:space="preserve">Load balancing is achieved in NR with </w:t>
      </w:r>
      <w:r w:rsidRPr="00F92F6B">
        <w:rPr>
          <w:kern w:val="2"/>
        </w:rPr>
        <w:t>handover,</w:t>
      </w:r>
      <w:r w:rsidRPr="00F92F6B">
        <w:rPr>
          <w:rFonts w:eastAsia="SimSun"/>
          <w:kern w:val="2"/>
        </w:rPr>
        <w:t xml:space="preserve"> redirection mechanisms upon RRC release and through the usage of inter-frequency and inter-RAT absolute priorities and inter-frequency </w:t>
      </w:r>
      <w:proofErr w:type="spellStart"/>
      <w:r w:rsidRPr="00F92F6B">
        <w:rPr>
          <w:rFonts w:eastAsia="SimSun"/>
          <w:kern w:val="2"/>
        </w:rPr>
        <w:t>Qoffset</w:t>
      </w:r>
      <w:proofErr w:type="spellEnd"/>
      <w:r w:rsidRPr="00F92F6B">
        <w:rPr>
          <w:rFonts w:eastAsia="SimSun"/>
          <w:kern w:val="2"/>
        </w:rPr>
        <w:t xml:space="preserve"> parameters.</w:t>
      </w:r>
    </w:p>
    <w:p w14:paraId="43D4E9C0" w14:textId="77777777" w:rsidR="004908C7" w:rsidRPr="00F92F6B" w:rsidRDefault="004908C7" w:rsidP="004908C7">
      <w:pPr>
        <w:rPr>
          <w:rFonts w:eastAsia="SimSun"/>
          <w:kern w:val="2"/>
        </w:rPr>
      </w:pPr>
      <w:r w:rsidRPr="00F92F6B">
        <w:t xml:space="preserve">Measurements to be performed by a UE for connected mode mobility are classified in at least </w:t>
      </w:r>
      <w:r w:rsidR="00AC6221" w:rsidRPr="00F92F6B">
        <w:t>four</w:t>
      </w:r>
      <w:r w:rsidRPr="00F92F6B">
        <w:t xml:space="preserve"> measurement types:</w:t>
      </w:r>
    </w:p>
    <w:p w14:paraId="5A18336E" w14:textId="77777777" w:rsidR="004908C7" w:rsidRPr="00F92F6B" w:rsidRDefault="004908C7" w:rsidP="004908C7">
      <w:pPr>
        <w:pStyle w:val="B1"/>
        <w:rPr>
          <w:rFonts w:eastAsia="SimSun"/>
          <w:kern w:val="2"/>
        </w:rPr>
      </w:pPr>
      <w:r w:rsidRPr="00F92F6B">
        <w:rPr>
          <w:rFonts w:eastAsia="SimSun"/>
          <w:kern w:val="2"/>
        </w:rPr>
        <w:t>-</w:t>
      </w:r>
      <w:r w:rsidRPr="00F92F6B">
        <w:rPr>
          <w:rFonts w:eastAsia="SimSun"/>
          <w:kern w:val="2"/>
        </w:rPr>
        <w:tab/>
        <w:t xml:space="preserve">Intra-frequency </w:t>
      </w:r>
      <w:r w:rsidR="000F4ED2" w:rsidRPr="00F92F6B">
        <w:rPr>
          <w:rFonts w:eastAsia="SimSun"/>
          <w:kern w:val="2"/>
        </w:rPr>
        <w:t xml:space="preserve">NR </w:t>
      </w:r>
      <w:r w:rsidRPr="00F92F6B">
        <w:rPr>
          <w:rFonts w:eastAsia="SimSun"/>
          <w:kern w:val="2"/>
        </w:rPr>
        <w:t>measurements;</w:t>
      </w:r>
    </w:p>
    <w:p w14:paraId="6D79E424" w14:textId="77777777" w:rsidR="004908C7" w:rsidRPr="00F92F6B" w:rsidRDefault="004908C7" w:rsidP="004908C7">
      <w:pPr>
        <w:pStyle w:val="B1"/>
        <w:rPr>
          <w:rFonts w:eastAsia="SimSun"/>
          <w:kern w:val="2"/>
        </w:rPr>
      </w:pPr>
      <w:r w:rsidRPr="00F92F6B">
        <w:rPr>
          <w:rFonts w:eastAsia="SimSun"/>
          <w:kern w:val="2"/>
        </w:rPr>
        <w:t>-</w:t>
      </w:r>
      <w:r w:rsidRPr="00F92F6B">
        <w:rPr>
          <w:rFonts w:eastAsia="SimSun"/>
          <w:kern w:val="2"/>
        </w:rPr>
        <w:tab/>
        <w:t xml:space="preserve">Inter-frequency </w:t>
      </w:r>
      <w:r w:rsidR="000F4ED2" w:rsidRPr="00F92F6B">
        <w:rPr>
          <w:rFonts w:eastAsia="SimSun"/>
          <w:kern w:val="2"/>
        </w:rPr>
        <w:t xml:space="preserve">NR </w:t>
      </w:r>
      <w:r w:rsidRPr="00F92F6B">
        <w:rPr>
          <w:rFonts w:eastAsia="SimSun"/>
          <w:kern w:val="2"/>
        </w:rPr>
        <w:t>measurements;</w:t>
      </w:r>
    </w:p>
    <w:p w14:paraId="78322978" w14:textId="77777777" w:rsidR="00AC6221" w:rsidRPr="00F92F6B" w:rsidRDefault="002B49A4" w:rsidP="00AC6221">
      <w:pPr>
        <w:pStyle w:val="B1"/>
        <w:rPr>
          <w:rFonts w:eastAsia="SimSun"/>
          <w:kern w:val="2"/>
        </w:rPr>
      </w:pPr>
      <w:r w:rsidRPr="00F92F6B">
        <w:rPr>
          <w:rFonts w:eastAsia="SimSun"/>
          <w:kern w:val="2"/>
        </w:rPr>
        <w:t>-</w:t>
      </w:r>
      <w:r w:rsidRPr="00F92F6B">
        <w:rPr>
          <w:rFonts w:eastAsia="SimSun"/>
          <w:kern w:val="2"/>
        </w:rPr>
        <w:tab/>
        <w:t>Inter-RAT measurements</w:t>
      </w:r>
      <w:r w:rsidR="000F4ED2" w:rsidRPr="00F92F6B">
        <w:rPr>
          <w:rFonts w:eastAsia="SimSun"/>
          <w:kern w:val="2"/>
        </w:rPr>
        <w:t xml:space="preserve"> for E-UTRA</w:t>
      </w:r>
      <w:r w:rsidR="00AC6221" w:rsidRPr="00F92F6B">
        <w:rPr>
          <w:rFonts w:eastAsia="SimSun"/>
          <w:kern w:val="2"/>
        </w:rPr>
        <w:t>;</w:t>
      </w:r>
    </w:p>
    <w:p w14:paraId="376DCC1E" w14:textId="77777777" w:rsidR="004908C7" w:rsidRPr="00F92F6B" w:rsidRDefault="00AC6221" w:rsidP="00AC6221">
      <w:pPr>
        <w:pStyle w:val="B1"/>
        <w:rPr>
          <w:rFonts w:eastAsia="SimSun"/>
          <w:kern w:val="2"/>
        </w:rPr>
      </w:pPr>
      <w:r w:rsidRPr="00F92F6B">
        <w:rPr>
          <w:rFonts w:eastAsia="SimSun"/>
          <w:kern w:val="2"/>
        </w:rPr>
        <w:t>-</w:t>
      </w:r>
      <w:r w:rsidRPr="00F92F6B">
        <w:rPr>
          <w:rFonts w:eastAsia="SimSun"/>
          <w:kern w:val="2"/>
        </w:rPr>
        <w:tab/>
        <w:t>Inter-RAT measurements for UTRA</w:t>
      </w:r>
      <w:r w:rsidR="002B49A4" w:rsidRPr="00F92F6B">
        <w:rPr>
          <w:rFonts w:eastAsia="SimSun"/>
          <w:kern w:val="2"/>
        </w:rPr>
        <w:t>.</w:t>
      </w:r>
    </w:p>
    <w:p w14:paraId="0A3C678E" w14:textId="77777777" w:rsidR="004908C7" w:rsidRPr="00F92F6B" w:rsidRDefault="004908C7" w:rsidP="004908C7">
      <w:r w:rsidRPr="00F92F6B">
        <w:t>For each measurement type one or several measurement objects can be defined (a measurement object defines e.g. the carrier frequency to be mon</w:t>
      </w:r>
      <w:r w:rsidR="002B49A4" w:rsidRPr="00F92F6B">
        <w:t>itored).</w:t>
      </w:r>
    </w:p>
    <w:p w14:paraId="4A5D5F18" w14:textId="77777777" w:rsidR="004908C7" w:rsidRPr="00F92F6B" w:rsidRDefault="004908C7" w:rsidP="004908C7">
      <w:r w:rsidRPr="00F92F6B">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F92F6B" w:rsidRDefault="004A1C35" w:rsidP="004A1C35">
      <w:r w:rsidRPr="00F92F6B">
        <w:t xml:space="preserve">The association between a measurement object and a reporting configuration is created by a measurement identity (a measurement identity links together one measurement object and one reporting configuration of </w:t>
      </w:r>
      <w:r w:rsidR="00C9416B" w:rsidRPr="00F92F6B">
        <w:t xml:space="preserve">the </w:t>
      </w:r>
      <w:r w:rsidRPr="00F92F6B">
        <w:t xml:space="preserve">same RAT). By using several measurement identities (one for each measurement object, reporting configuration pair) it is </w:t>
      </w:r>
      <w:r w:rsidR="00C9416B" w:rsidRPr="00F92F6B">
        <w:t xml:space="preserve">then </w:t>
      </w:r>
      <w:r w:rsidRPr="00F92F6B">
        <w:t>possible</w:t>
      </w:r>
      <w:r w:rsidR="00C9416B" w:rsidRPr="00F92F6B">
        <w:t xml:space="preserve"> to</w:t>
      </w:r>
      <w:r w:rsidRPr="00F92F6B">
        <w:t>:</w:t>
      </w:r>
    </w:p>
    <w:p w14:paraId="13DF079C" w14:textId="77777777" w:rsidR="004A1C35" w:rsidRPr="00F92F6B" w:rsidRDefault="004A1C35" w:rsidP="001D62FF">
      <w:pPr>
        <w:pStyle w:val="B1"/>
      </w:pPr>
      <w:r w:rsidRPr="00F92F6B">
        <w:t>-</w:t>
      </w:r>
      <w:r w:rsidRPr="00F92F6B">
        <w:tab/>
      </w:r>
      <w:r w:rsidR="0057631B" w:rsidRPr="00F92F6B">
        <w:t>A</w:t>
      </w:r>
      <w:r w:rsidRPr="00F92F6B">
        <w:t>ssociate several reporting configurations to one measurement object and;</w:t>
      </w:r>
    </w:p>
    <w:p w14:paraId="6E33970E" w14:textId="77777777" w:rsidR="004A1C35" w:rsidRPr="00F92F6B" w:rsidRDefault="004A1C35" w:rsidP="001D62FF">
      <w:pPr>
        <w:pStyle w:val="B1"/>
      </w:pPr>
      <w:r w:rsidRPr="00F92F6B">
        <w:t>-</w:t>
      </w:r>
      <w:r w:rsidRPr="00F92F6B">
        <w:tab/>
      </w:r>
      <w:r w:rsidR="0057631B" w:rsidRPr="00F92F6B">
        <w:t>A</w:t>
      </w:r>
      <w:r w:rsidRPr="00F92F6B">
        <w:t>ssociate one reporting configuration to several measurement objects.</w:t>
      </w:r>
    </w:p>
    <w:p w14:paraId="4C36D471" w14:textId="77777777" w:rsidR="004A1C35" w:rsidRPr="00F92F6B" w:rsidRDefault="004A1C35" w:rsidP="004A1C35">
      <w:r w:rsidRPr="00F92F6B">
        <w:t xml:space="preserve">The measurements identity is </w:t>
      </w:r>
      <w:r w:rsidR="0057631B" w:rsidRPr="00F92F6B">
        <w:t xml:space="preserve">used </w:t>
      </w:r>
      <w:r w:rsidRPr="00F92F6B">
        <w:t>as well when reporting results of the</w:t>
      </w:r>
      <w:r w:rsidR="001D62FF" w:rsidRPr="00F92F6B">
        <w:t xml:space="preserve"> measurements.</w:t>
      </w:r>
    </w:p>
    <w:p w14:paraId="6E80E3AA" w14:textId="77777777" w:rsidR="004A1C35" w:rsidRPr="00F92F6B" w:rsidRDefault="004A1C35" w:rsidP="004A1C35">
      <w:r w:rsidRPr="00F92F6B">
        <w:t>Measurement quantities are cons</w:t>
      </w:r>
      <w:r w:rsidR="001D62FF" w:rsidRPr="00F92F6B">
        <w:t>idered separately for each RAT.</w:t>
      </w:r>
    </w:p>
    <w:p w14:paraId="61AAF12F" w14:textId="77777777" w:rsidR="004A1C35" w:rsidRPr="00F92F6B" w:rsidRDefault="004A1C35" w:rsidP="004A1C35">
      <w:r w:rsidRPr="00F92F6B">
        <w:t>Measurement commands are used by NG-RAN to order the UE to start, modify or stop measurements.</w:t>
      </w:r>
    </w:p>
    <w:p w14:paraId="75F37ECC" w14:textId="77777777" w:rsidR="00574E32" w:rsidRPr="00F92F6B" w:rsidRDefault="00574E32" w:rsidP="004A1C35">
      <w:r w:rsidRPr="00F92F6B">
        <w:t>Handover can be performed within the same RAT and/or CN, or it can involve a change of the RAT and/or CN.</w:t>
      </w:r>
    </w:p>
    <w:p w14:paraId="19545970" w14:textId="77777777" w:rsidR="009A6862" w:rsidRPr="00F92F6B" w:rsidRDefault="009A6862" w:rsidP="009A6862">
      <w:r w:rsidRPr="00F92F6B">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F92F6B">
        <w:t>RRC_</w:t>
      </w:r>
      <w:r w:rsidRPr="00F92F6B">
        <w:t xml:space="preserve">CONNECTED state mobility (handover procedure) or </w:t>
      </w:r>
      <w:r w:rsidR="00117743" w:rsidRPr="00F92F6B">
        <w:t>RRC_</w:t>
      </w:r>
      <w:r w:rsidRPr="00F92F6B">
        <w:t>IDLE state mobility (redirection)</w:t>
      </w:r>
      <w:r w:rsidR="00117743" w:rsidRPr="00F92F6B">
        <w:t>,</w:t>
      </w:r>
      <w:r w:rsidRPr="00F92F6B">
        <w:t xml:space="preserve"> see TS 23.501 [</w:t>
      </w:r>
      <w:r w:rsidR="006379B7" w:rsidRPr="00F92F6B">
        <w:t>3</w:t>
      </w:r>
      <w:r w:rsidRPr="00F92F6B">
        <w:t>] and TS 38.331 [12].</w:t>
      </w:r>
    </w:p>
    <w:p w14:paraId="53F7E4F2" w14:textId="77777777" w:rsidR="00AC6221" w:rsidRPr="00F92F6B" w:rsidRDefault="00AC6221" w:rsidP="00AC6221">
      <w:r w:rsidRPr="00F92F6B">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F92F6B" w:rsidRDefault="009A6862" w:rsidP="004A1C35">
      <w:r w:rsidRPr="00F92F6B">
        <w:t xml:space="preserve">In the </w:t>
      </w:r>
      <w:r w:rsidR="0057631B" w:rsidRPr="00F92F6B">
        <w:t xml:space="preserve">NG-C </w:t>
      </w:r>
      <w:r w:rsidRPr="00F92F6B">
        <w:t xml:space="preserve">signalling procedure, the AMF based on support for emergency services, voice service, any other services or for load balancing etc, may indicate the target CN type as EPC or 5GC to the </w:t>
      </w:r>
      <w:proofErr w:type="spellStart"/>
      <w:r w:rsidRPr="00F92F6B">
        <w:t>gNB</w:t>
      </w:r>
      <w:proofErr w:type="spellEnd"/>
      <w:r w:rsidRPr="00F92F6B">
        <w:t xml:space="preserve"> node. When the target CN type is received by </w:t>
      </w:r>
      <w:proofErr w:type="spellStart"/>
      <w:r w:rsidRPr="00F92F6B">
        <w:t>gNB</w:t>
      </w:r>
      <w:proofErr w:type="spellEnd"/>
      <w:r w:rsidRPr="00F92F6B">
        <w:t xml:space="preserve">, the target CN type is also conveyed to the UE in </w:t>
      </w:r>
      <w:proofErr w:type="spellStart"/>
      <w:r w:rsidRPr="00F92F6B">
        <w:rPr>
          <w:i/>
        </w:rPr>
        <w:t>RRCRelease</w:t>
      </w:r>
      <w:proofErr w:type="spellEnd"/>
      <w:r w:rsidRPr="00F92F6B">
        <w:t xml:space="preserve"> Message.</w:t>
      </w:r>
    </w:p>
    <w:p w14:paraId="51C6FBFC" w14:textId="77777777" w:rsidR="007D4E4A" w:rsidRPr="00F92F6B" w:rsidRDefault="007D4E4A" w:rsidP="007D4E4A">
      <w:bookmarkStart w:id="919" w:name="_Toc20387967"/>
      <w:bookmarkStart w:id="920" w:name="_Toc29376047"/>
      <w:bookmarkStart w:id="921" w:name="_Toc37231938"/>
      <w:r w:rsidRPr="00F92F6B">
        <w:t>Inter-</w:t>
      </w:r>
      <w:proofErr w:type="spellStart"/>
      <w:r w:rsidRPr="00F92F6B">
        <w:t>gNB</w:t>
      </w:r>
      <w:proofErr w:type="spellEnd"/>
      <w:r w:rsidRPr="00F92F6B">
        <w:t xml:space="preserve"> CSI-RS based mobility, i.e. handover, is supported between two neighbour </w:t>
      </w:r>
      <w:proofErr w:type="spellStart"/>
      <w:r w:rsidRPr="00F92F6B">
        <w:t>gNBs</w:t>
      </w:r>
      <w:proofErr w:type="spellEnd"/>
      <w:r w:rsidRPr="00F92F6B">
        <w:t xml:space="preserve"> by enabling that neighbour </w:t>
      </w:r>
      <w:proofErr w:type="spellStart"/>
      <w:r w:rsidRPr="00F92F6B">
        <w:t>gNBs</w:t>
      </w:r>
      <w:proofErr w:type="spellEnd"/>
      <w:r w:rsidRPr="00F92F6B">
        <w:t xml:space="preserve"> can exchange and forward their own CSI-RS configurations and on/off status.</w:t>
      </w:r>
    </w:p>
    <w:p w14:paraId="59BDD6F3" w14:textId="77777777" w:rsidR="004A1C35" w:rsidRPr="00F92F6B" w:rsidRDefault="00703C9B" w:rsidP="009A0512">
      <w:pPr>
        <w:pStyle w:val="Heading2"/>
      </w:pPr>
      <w:bookmarkStart w:id="922" w:name="_Toc46501993"/>
      <w:bookmarkStart w:id="923" w:name="_Toc51971341"/>
      <w:bookmarkStart w:id="924" w:name="_Toc52551324"/>
      <w:bookmarkStart w:id="925" w:name="_Toc219280822"/>
      <w:r w:rsidRPr="00F92F6B">
        <w:t>9</w:t>
      </w:r>
      <w:r w:rsidR="004A1C35" w:rsidRPr="00F92F6B">
        <w:t>.2</w:t>
      </w:r>
      <w:r w:rsidR="004A1C35" w:rsidRPr="00F92F6B">
        <w:tab/>
        <w:t>Intra-</w:t>
      </w:r>
      <w:r w:rsidR="00B333A2" w:rsidRPr="00F92F6B">
        <w:t>NR</w:t>
      </w:r>
      <w:bookmarkEnd w:id="919"/>
      <w:bookmarkEnd w:id="920"/>
      <w:bookmarkEnd w:id="921"/>
      <w:bookmarkEnd w:id="922"/>
      <w:bookmarkEnd w:id="923"/>
      <w:bookmarkEnd w:id="924"/>
      <w:bookmarkEnd w:id="925"/>
    </w:p>
    <w:p w14:paraId="62EC1166" w14:textId="77777777" w:rsidR="007317FC" w:rsidRPr="00F92F6B" w:rsidRDefault="00703C9B" w:rsidP="009A0512">
      <w:pPr>
        <w:pStyle w:val="Heading3"/>
      </w:pPr>
      <w:bookmarkStart w:id="926" w:name="_Toc20387968"/>
      <w:bookmarkStart w:id="927" w:name="_Toc29376048"/>
      <w:bookmarkStart w:id="928" w:name="_Toc37231939"/>
      <w:bookmarkStart w:id="929" w:name="_Toc46501994"/>
      <w:bookmarkStart w:id="930" w:name="_Toc51971342"/>
      <w:bookmarkStart w:id="931" w:name="_Toc52551325"/>
      <w:bookmarkStart w:id="932" w:name="_Toc219280823"/>
      <w:r w:rsidRPr="00F92F6B">
        <w:t>9</w:t>
      </w:r>
      <w:r w:rsidR="007317FC" w:rsidRPr="00F92F6B">
        <w:t>.2.1</w:t>
      </w:r>
      <w:r w:rsidR="007317FC" w:rsidRPr="00F92F6B">
        <w:tab/>
        <w:t xml:space="preserve">Mobility in </w:t>
      </w:r>
      <w:r w:rsidR="003C361E" w:rsidRPr="00F92F6B">
        <w:t>RRC</w:t>
      </w:r>
      <w:r w:rsidR="00DD3206" w:rsidRPr="00F92F6B">
        <w:t>_</w:t>
      </w:r>
      <w:r w:rsidR="003C361E" w:rsidRPr="00F92F6B">
        <w:t>IDLE</w:t>
      </w:r>
      <w:bookmarkEnd w:id="926"/>
      <w:bookmarkEnd w:id="927"/>
      <w:bookmarkEnd w:id="928"/>
      <w:bookmarkEnd w:id="929"/>
      <w:bookmarkEnd w:id="930"/>
      <w:bookmarkEnd w:id="931"/>
      <w:bookmarkEnd w:id="932"/>
    </w:p>
    <w:p w14:paraId="15647031" w14:textId="77777777" w:rsidR="007317FC" w:rsidRPr="00F92F6B" w:rsidRDefault="00703C9B" w:rsidP="009A0512">
      <w:pPr>
        <w:pStyle w:val="Heading4"/>
      </w:pPr>
      <w:bookmarkStart w:id="933" w:name="_Toc20387969"/>
      <w:bookmarkStart w:id="934" w:name="_Toc29376049"/>
      <w:bookmarkStart w:id="935" w:name="_Toc37231940"/>
      <w:bookmarkStart w:id="936" w:name="_Toc46501995"/>
      <w:bookmarkStart w:id="937" w:name="_Toc51971343"/>
      <w:bookmarkStart w:id="938" w:name="_Toc52551326"/>
      <w:bookmarkStart w:id="939" w:name="_Toc219280824"/>
      <w:r w:rsidRPr="00F92F6B">
        <w:t>9</w:t>
      </w:r>
      <w:r w:rsidR="007317FC" w:rsidRPr="00F92F6B">
        <w:t>.2.1.1</w:t>
      </w:r>
      <w:r w:rsidR="007317FC" w:rsidRPr="00F92F6B">
        <w:tab/>
        <w:t>Cell Selection</w:t>
      </w:r>
      <w:bookmarkEnd w:id="933"/>
      <w:bookmarkEnd w:id="934"/>
      <w:bookmarkEnd w:id="935"/>
      <w:bookmarkEnd w:id="936"/>
      <w:bookmarkEnd w:id="937"/>
      <w:bookmarkEnd w:id="938"/>
      <w:bookmarkEnd w:id="939"/>
    </w:p>
    <w:p w14:paraId="4930BE20" w14:textId="77777777" w:rsidR="007317FC" w:rsidRPr="00F92F6B" w:rsidRDefault="007317FC" w:rsidP="007509E8">
      <w:r w:rsidRPr="00F92F6B">
        <w:t xml:space="preserve">The principles of PLMN selection in </w:t>
      </w:r>
      <w:r w:rsidR="007E46DC" w:rsidRPr="00F92F6B">
        <w:t>NR</w:t>
      </w:r>
      <w:r w:rsidRPr="00F92F6B">
        <w:t xml:space="preserve"> are based on the 3GPP PLMN selection principles. Cell selection is required on transition from RM-DEREGISTERED to RM-REGISTERED</w:t>
      </w:r>
      <w:r w:rsidR="0023411F" w:rsidRPr="00F92F6B">
        <w:t xml:space="preserve">, </w:t>
      </w:r>
      <w:r w:rsidRPr="00F92F6B">
        <w:t xml:space="preserve">from CM-IDLE </w:t>
      </w:r>
      <w:r w:rsidR="003C361E" w:rsidRPr="00F92F6B">
        <w:t>to</w:t>
      </w:r>
      <w:r w:rsidRPr="00F92F6B">
        <w:t xml:space="preserve"> CM-CONNECTED</w:t>
      </w:r>
      <w:r w:rsidR="007509E8" w:rsidRPr="00F92F6B">
        <w:t xml:space="preserve"> </w:t>
      </w:r>
      <w:r w:rsidR="0023411F" w:rsidRPr="00F92F6B">
        <w:t xml:space="preserve">and from CM-CONNECTED to CM-IDLE </w:t>
      </w:r>
      <w:r w:rsidR="007509E8" w:rsidRPr="00F92F6B">
        <w:t>and is based on the following principles:</w:t>
      </w:r>
    </w:p>
    <w:p w14:paraId="6DFA9F8C" w14:textId="77777777" w:rsidR="004A1502" w:rsidRPr="00F92F6B" w:rsidRDefault="007317FC" w:rsidP="004A1502">
      <w:pPr>
        <w:pStyle w:val="B1"/>
      </w:pPr>
      <w:r w:rsidRPr="00F92F6B">
        <w:t>-</w:t>
      </w:r>
      <w:r w:rsidRPr="00F92F6B">
        <w:tab/>
        <w:t>The UE NAS layer identifies a selected PLMN and equivalent PLMNs;</w:t>
      </w:r>
    </w:p>
    <w:p w14:paraId="42C7BA77" w14:textId="77777777" w:rsidR="007317FC" w:rsidRPr="00F92F6B" w:rsidRDefault="004A1502" w:rsidP="004A1502">
      <w:pPr>
        <w:pStyle w:val="B1"/>
      </w:pPr>
      <w:r w:rsidRPr="00F92F6B">
        <w:t>-</w:t>
      </w:r>
      <w:r w:rsidRPr="00F92F6B">
        <w:tab/>
        <w:t>Cell selection is always based on CD-SSBs located on the synchronization raster (see clause 5.2.4):</w:t>
      </w:r>
    </w:p>
    <w:p w14:paraId="034943C5" w14:textId="77777777" w:rsidR="007317FC" w:rsidRPr="00F92F6B" w:rsidRDefault="007317FC" w:rsidP="004A1502">
      <w:pPr>
        <w:pStyle w:val="B2"/>
      </w:pPr>
      <w:r w:rsidRPr="00F92F6B">
        <w:t>-</w:t>
      </w:r>
      <w:r w:rsidRPr="00F92F6B">
        <w:tab/>
        <w:t xml:space="preserve">The UE searches the </w:t>
      </w:r>
      <w:r w:rsidR="007E46DC" w:rsidRPr="00F92F6B">
        <w:t>NR</w:t>
      </w:r>
      <w:r w:rsidRPr="00F92F6B">
        <w:t xml:space="preserve"> frequency bands and for each carrier frequency identifies the strongest cell</w:t>
      </w:r>
      <w:r w:rsidR="004A1502" w:rsidRPr="00F92F6B">
        <w:t xml:space="preserve"> as per the CD-SSB</w:t>
      </w:r>
      <w:r w:rsidRPr="00F92F6B">
        <w:t>. It</w:t>
      </w:r>
      <w:r w:rsidR="004A1502" w:rsidRPr="00F92F6B">
        <w:t xml:space="preserve"> then</w:t>
      </w:r>
      <w:r w:rsidRPr="00F92F6B">
        <w:t xml:space="preserve"> reads cell system information broadcast to identify its PLMN(s):</w:t>
      </w:r>
    </w:p>
    <w:p w14:paraId="2CB99C8F" w14:textId="77777777" w:rsidR="007317FC" w:rsidRPr="00F92F6B" w:rsidRDefault="007317FC" w:rsidP="004A1502">
      <w:pPr>
        <w:pStyle w:val="B3"/>
      </w:pPr>
      <w:r w:rsidRPr="00F92F6B">
        <w:t>-</w:t>
      </w:r>
      <w:r w:rsidRPr="00F92F6B">
        <w:tab/>
        <w:t>The UE may search each carrier in turn ("initial cell selection") or make use of stored information to shorten the search ("stored information cell selection").</w:t>
      </w:r>
    </w:p>
    <w:p w14:paraId="67B7D212" w14:textId="77777777" w:rsidR="007317FC" w:rsidRPr="00F92F6B" w:rsidRDefault="007317FC" w:rsidP="007317FC">
      <w:pPr>
        <w:pStyle w:val="B1"/>
      </w:pPr>
      <w:r w:rsidRPr="00F92F6B">
        <w:t>-</w:t>
      </w:r>
      <w:r w:rsidRPr="00F92F6B">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52C4A415" w:rsidR="007317FC" w:rsidRPr="00F92F6B" w:rsidRDefault="007317FC" w:rsidP="007317FC">
      <w:pPr>
        <w:pStyle w:val="B2"/>
      </w:pPr>
      <w:r w:rsidRPr="00F92F6B">
        <w:t>-</w:t>
      </w:r>
      <w:r w:rsidRPr="00F92F6B">
        <w:tab/>
        <w:t>A suitable cell is one for which the measured cell attributes satisfy the cell selection criteria; the cell PLMN is the selected PLMN, registered or an equivalent PLMN; the cell is not barred or reserved</w:t>
      </w:r>
      <w:r w:rsidR="00417B0E" w:rsidRPr="00F92F6B">
        <w:t>,</w:t>
      </w:r>
      <w:r w:rsidRPr="00F92F6B">
        <w:t xml:space="preserve"> the cell is not part of a tracking area which is in the list of "forbidden tracking areas for roaming"</w:t>
      </w:r>
      <w:r w:rsidR="00417B0E" w:rsidRPr="00F92F6B">
        <w:t>, and the access technology (as defined in TS 23.122 [47]) of the cell is not marked as restricted by the UE NAS layer</w:t>
      </w:r>
      <w:r w:rsidRPr="00F92F6B">
        <w:t>;</w:t>
      </w:r>
    </w:p>
    <w:p w14:paraId="15A16DFA" w14:textId="77777777" w:rsidR="007317FC" w:rsidRPr="00F92F6B" w:rsidRDefault="007317FC" w:rsidP="007317FC">
      <w:pPr>
        <w:pStyle w:val="B2"/>
      </w:pPr>
      <w:r w:rsidRPr="00F92F6B">
        <w:t>-</w:t>
      </w:r>
      <w:r w:rsidRPr="00F92F6B">
        <w:tab/>
        <w:t>An acceptable cell is one for which the measured cell attributes satisfy the cell selection criteria and the cell is not barred.</w:t>
      </w:r>
    </w:p>
    <w:p w14:paraId="6D04CFBB" w14:textId="6F89CD91" w:rsidR="00111D31" w:rsidRPr="00F92F6B" w:rsidRDefault="00111D31" w:rsidP="00692033">
      <w:pPr>
        <w:pStyle w:val="B1"/>
      </w:pPr>
      <w:r w:rsidRPr="00F92F6B">
        <w:t>-</w:t>
      </w:r>
      <w:r w:rsidRPr="00F92F6B">
        <w:tab/>
        <w:t xml:space="preserve">The IAB-MT </w:t>
      </w:r>
      <w:r w:rsidR="00F132E7" w:rsidRPr="00F92F6B">
        <w:t>and NCR-MT apply</w:t>
      </w:r>
      <w:r w:rsidRPr="00F92F6B">
        <w:t xml:space="preserve"> the cell selection procedure as described for the UE with the following differences:</w:t>
      </w:r>
    </w:p>
    <w:p w14:paraId="6CA236D0" w14:textId="14A02F03" w:rsidR="00111D31" w:rsidRPr="00F92F6B" w:rsidRDefault="00111D31" w:rsidP="005B6959">
      <w:pPr>
        <w:pStyle w:val="B2"/>
      </w:pPr>
      <w:bookmarkStart w:id="940" w:name="_MCCTEMPBM_CRPT83880008___2"/>
      <w:r w:rsidRPr="00F92F6B">
        <w:t>-</w:t>
      </w:r>
      <w:r w:rsidRPr="00F92F6B">
        <w:tab/>
        <w:t>The IAB-MT</w:t>
      </w:r>
      <w:r w:rsidR="00F132E7" w:rsidRPr="00F92F6B">
        <w:t xml:space="preserve"> and NCR-MT</w:t>
      </w:r>
      <w:r w:rsidRPr="00F92F6B">
        <w:t xml:space="preserve"> ignore cell-barring or cell-reservation indications contained in cell system information broadcast;</w:t>
      </w:r>
    </w:p>
    <w:p w14:paraId="261DA966" w14:textId="18813342" w:rsidR="00111D31" w:rsidRPr="00F92F6B" w:rsidRDefault="00111D31" w:rsidP="005B6959">
      <w:pPr>
        <w:pStyle w:val="B2"/>
      </w:pPr>
      <w:r w:rsidRPr="00F92F6B">
        <w:t>-</w:t>
      </w:r>
      <w:r w:rsidRPr="00F92F6B">
        <w:tab/>
        <w:t>The IAB-MT only considers a cell as a candidate for cell selection if the cell system information broadcast indicates IAB support for the selected PLMN or the selected SNPN</w:t>
      </w:r>
      <w:r w:rsidR="00F132E7" w:rsidRPr="00F92F6B">
        <w:t>, and the NCR-MT only considers a cell as a candidate for cell selection if the cell system information broadcast indicates Network-Controlled Repeater support</w:t>
      </w:r>
      <w:r w:rsidRPr="00F92F6B">
        <w:t>.</w:t>
      </w:r>
    </w:p>
    <w:bookmarkEnd w:id="940"/>
    <w:p w14:paraId="1601AB08" w14:textId="77777777" w:rsidR="005B134A" w:rsidRPr="00F92F6B" w:rsidRDefault="005B134A" w:rsidP="005B134A">
      <w:pPr>
        <w:pStyle w:val="B1"/>
      </w:pPr>
      <w:r w:rsidRPr="00F92F6B">
        <w:t>-</w:t>
      </w:r>
      <w:r w:rsidRPr="00F92F6B">
        <w:tab/>
        <w:t>The mobile IAB-MT applies the cell selection procedure as described for the IAB-MT with the following differences:</w:t>
      </w:r>
    </w:p>
    <w:p w14:paraId="590B2214" w14:textId="77777777" w:rsidR="005B134A" w:rsidRPr="00F92F6B" w:rsidRDefault="005B134A" w:rsidP="00E96F07">
      <w:pPr>
        <w:pStyle w:val="B2"/>
      </w:pPr>
      <w:r w:rsidRPr="00F92F6B">
        <w:t>-</w:t>
      </w:r>
      <w:r w:rsidRPr="00F92F6B">
        <w:tab/>
        <w:t>The mobile IAB-MT only considers a cell as a candidate cell for cell selection if the cell system information broadcast indicates mobile IAB support.</w:t>
      </w:r>
    </w:p>
    <w:p w14:paraId="5AF86DD1" w14:textId="77777777" w:rsidR="007317FC" w:rsidRPr="00F92F6B" w:rsidRDefault="007317FC" w:rsidP="007317FC">
      <w:r w:rsidRPr="00F92F6B">
        <w:t>Transition to RRC_IDLE:</w:t>
      </w:r>
    </w:p>
    <w:p w14:paraId="0799DADF" w14:textId="77777777" w:rsidR="007317FC" w:rsidRPr="00F92F6B" w:rsidRDefault="007317FC" w:rsidP="007317FC">
      <w:pPr>
        <w:pStyle w:val="B1"/>
      </w:pPr>
      <w:r w:rsidRPr="00F92F6B">
        <w:tab/>
        <w:t xml:space="preserve">On transition from RRC_CONNECTED </w:t>
      </w:r>
      <w:r w:rsidR="00ED4296" w:rsidRPr="00F92F6B">
        <w:t xml:space="preserve">or RRC_INACTIVE </w:t>
      </w:r>
      <w:r w:rsidRPr="00F92F6B">
        <w:t xml:space="preserve">to RRC_IDLE, a UE should camp on </w:t>
      </w:r>
      <w:r w:rsidR="00ED4296" w:rsidRPr="00F92F6B">
        <w:t xml:space="preserve">a cell as result of cell selection according to the </w:t>
      </w:r>
      <w:r w:rsidRPr="00F92F6B">
        <w:t>frequency be assigned by RRC in the state transition message</w:t>
      </w:r>
      <w:r w:rsidR="00ED4296" w:rsidRPr="00F92F6B">
        <w:t xml:space="preserve"> if any</w:t>
      </w:r>
      <w:r w:rsidRPr="00F92F6B">
        <w:t>.</w:t>
      </w:r>
    </w:p>
    <w:p w14:paraId="346E5EBA" w14:textId="77777777" w:rsidR="007317FC" w:rsidRPr="00F92F6B" w:rsidRDefault="007317FC" w:rsidP="007317FC">
      <w:r w:rsidRPr="00F92F6B">
        <w:t>Recovery from out of coverage:</w:t>
      </w:r>
    </w:p>
    <w:p w14:paraId="0934C484" w14:textId="77777777" w:rsidR="007317FC" w:rsidRPr="00F92F6B" w:rsidRDefault="007317FC" w:rsidP="007317FC">
      <w:pPr>
        <w:pStyle w:val="B1"/>
      </w:pPr>
      <w:r w:rsidRPr="00F92F6B">
        <w:tab/>
        <w:t xml:space="preserve">The UE should attempt to find a suitable cell in the manner described for stored information or initial cell selection above. If no suitable cell is found on any frequency or </w:t>
      </w:r>
      <w:r w:rsidR="00586E27" w:rsidRPr="00F92F6B">
        <w:t>RAT,</w:t>
      </w:r>
      <w:r w:rsidRPr="00F92F6B">
        <w:t xml:space="preserve"> the UE should attempt to find an acceptable cell.</w:t>
      </w:r>
    </w:p>
    <w:p w14:paraId="48639F3F" w14:textId="77777777" w:rsidR="006528A1" w:rsidRPr="00F92F6B" w:rsidRDefault="003C361E" w:rsidP="003C361E">
      <w:r w:rsidRPr="00F92F6B">
        <w:t xml:space="preserve">In multi-beam operations, </w:t>
      </w:r>
      <w:r w:rsidR="0039252A" w:rsidRPr="00F92F6B">
        <w:t xml:space="preserve">the </w:t>
      </w:r>
      <w:r w:rsidRPr="00F92F6B">
        <w:t xml:space="preserve">cell </w:t>
      </w:r>
      <w:r w:rsidR="00EA6794" w:rsidRPr="00F92F6B">
        <w:t xml:space="preserve">quality </w:t>
      </w:r>
      <w:r w:rsidRPr="00F92F6B">
        <w:t xml:space="preserve">is derived amongst the beams corresponding to </w:t>
      </w:r>
      <w:r w:rsidR="003C3946" w:rsidRPr="00F92F6B">
        <w:t xml:space="preserve">the same </w:t>
      </w:r>
      <w:r w:rsidRPr="00F92F6B">
        <w:t>cell</w:t>
      </w:r>
      <w:r w:rsidR="002461ED" w:rsidRPr="00F92F6B">
        <w:t xml:space="preserve"> (see clause 9.2.4)</w:t>
      </w:r>
      <w:r w:rsidRPr="00F92F6B">
        <w:t>.</w:t>
      </w:r>
    </w:p>
    <w:p w14:paraId="30E0FC92" w14:textId="77777777" w:rsidR="007317FC" w:rsidRPr="00F92F6B" w:rsidRDefault="00703C9B" w:rsidP="009A0512">
      <w:pPr>
        <w:pStyle w:val="Heading4"/>
      </w:pPr>
      <w:bookmarkStart w:id="941" w:name="_Toc20387970"/>
      <w:bookmarkStart w:id="942" w:name="_Toc29376050"/>
      <w:bookmarkStart w:id="943" w:name="_Toc37231941"/>
      <w:bookmarkStart w:id="944" w:name="_Toc46501996"/>
      <w:bookmarkStart w:id="945" w:name="_Toc51971344"/>
      <w:bookmarkStart w:id="946" w:name="_Toc52551327"/>
      <w:bookmarkStart w:id="947" w:name="_Toc219280825"/>
      <w:r w:rsidRPr="00F92F6B">
        <w:t>9</w:t>
      </w:r>
      <w:r w:rsidR="007317FC" w:rsidRPr="00F92F6B">
        <w:t>.2.</w:t>
      </w:r>
      <w:r w:rsidR="005F410C" w:rsidRPr="00F92F6B">
        <w:t>1</w:t>
      </w:r>
      <w:r w:rsidR="007317FC" w:rsidRPr="00F92F6B">
        <w:t>.2</w:t>
      </w:r>
      <w:r w:rsidR="007317FC" w:rsidRPr="00F92F6B">
        <w:tab/>
        <w:t>Cell Reselection</w:t>
      </w:r>
      <w:bookmarkEnd w:id="941"/>
      <w:bookmarkEnd w:id="942"/>
      <w:bookmarkEnd w:id="943"/>
      <w:bookmarkEnd w:id="944"/>
      <w:bookmarkEnd w:id="945"/>
      <w:bookmarkEnd w:id="946"/>
      <w:bookmarkEnd w:id="947"/>
    </w:p>
    <w:p w14:paraId="424627DC" w14:textId="77777777" w:rsidR="004A1502" w:rsidRPr="00F92F6B" w:rsidRDefault="007509E8" w:rsidP="004A1502">
      <w:r w:rsidRPr="00F92F6B">
        <w:t>A UE in RRC_IDLE performs cell reselection. The principles of the procedure are the following:</w:t>
      </w:r>
    </w:p>
    <w:p w14:paraId="1873ECF4" w14:textId="77777777" w:rsidR="007509E8" w:rsidRPr="00F92F6B" w:rsidRDefault="004A1502" w:rsidP="004A1502">
      <w:pPr>
        <w:pStyle w:val="B1"/>
      </w:pPr>
      <w:r w:rsidRPr="00F92F6B">
        <w:t>-</w:t>
      </w:r>
      <w:r w:rsidRPr="00F92F6B">
        <w:tab/>
        <w:t>Cell reselection is always based on CD-SSBs located on the synchronization raster (see clause 5.2.4).</w:t>
      </w:r>
    </w:p>
    <w:p w14:paraId="325611CD" w14:textId="77777777" w:rsidR="007509E8" w:rsidRPr="00F92F6B" w:rsidRDefault="007509E8" w:rsidP="007509E8">
      <w:pPr>
        <w:pStyle w:val="B1"/>
      </w:pPr>
      <w:r w:rsidRPr="00F92F6B">
        <w:t>-</w:t>
      </w:r>
      <w:r w:rsidRPr="00F92F6B">
        <w:tab/>
        <w:t>The UE makes measurements of attributes of the serving and neighbour cells to enable the reselection process:</w:t>
      </w:r>
    </w:p>
    <w:p w14:paraId="2AF5B20D" w14:textId="77777777" w:rsidR="007509E8" w:rsidRPr="00F92F6B" w:rsidRDefault="007509E8" w:rsidP="007509E8">
      <w:pPr>
        <w:pStyle w:val="B2"/>
      </w:pPr>
      <w:r w:rsidRPr="00F92F6B">
        <w:t>-</w:t>
      </w:r>
      <w:r w:rsidRPr="00F92F6B">
        <w:tab/>
        <w:t>For the search and measurement of inter-frequency neighbouring cells, only the carrier frequencies need to be indicated</w:t>
      </w:r>
      <w:r w:rsidR="00025661" w:rsidRPr="00F92F6B">
        <w:t>.</w:t>
      </w:r>
    </w:p>
    <w:p w14:paraId="2EBC68A0" w14:textId="77777777" w:rsidR="007509E8" w:rsidRPr="00F92F6B" w:rsidRDefault="007509E8" w:rsidP="007509E8">
      <w:pPr>
        <w:pStyle w:val="B1"/>
      </w:pPr>
      <w:r w:rsidRPr="00F92F6B">
        <w:t>-</w:t>
      </w:r>
      <w:r w:rsidRPr="00F92F6B">
        <w:tab/>
        <w:t>Cell reselection identifies the cell that the UE should camp on. It is based on cell reselection criteria which involves measurements of the serving and neighbour cells:</w:t>
      </w:r>
    </w:p>
    <w:p w14:paraId="0D069C0B" w14:textId="77777777" w:rsidR="007509E8" w:rsidRPr="00F92F6B" w:rsidRDefault="007509E8" w:rsidP="007509E8">
      <w:pPr>
        <w:pStyle w:val="B2"/>
      </w:pPr>
      <w:r w:rsidRPr="00F92F6B">
        <w:t>-</w:t>
      </w:r>
      <w:r w:rsidRPr="00F92F6B">
        <w:tab/>
        <w:t>Intra-frequency reselection is based on ranking of cells;</w:t>
      </w:r>
    </w:p>
    <w:p w14:paraId="519D0446" w14:textId="77777777" w:rsidR="007509E8" w:rsidRPr="00F92F6B" w:rsidRDefault="007509E8" w:rsidP="007509E8">
      <w:pPr>
        <w:pStyle w:val="B2"/>
      </w:pPr>
      <w:r w:rsidRPr="00F92F6B">
        <w:t>-</w:t>
      </w:r>
      <w:r w:rsidRPr="00F92F6B">
        <w:tab/>
        <w:t>Inter-frequency reselection is based on absolute priorities where a UE tries to camp on the highest priority frequency available</w:t>
      </w:r>
      <w:r w:rsidR="00025661" w:rsidRPr="00F92F6B">
        <w:t>;</w:t>
      </w:r>
    </w:p>
    <w:p w14:paraId="0FB9C6B4" w14:textId="5533077C" w:rsidR="007509E8" w:rsidRPr="00F92F6B" w:rsidRDefault="007509E8" w:rsidP="007509E8">
      <w:pPr>
        <w:pStyle w:val="B2"/>
      </w:pPr>
      <w:r w:rsidRPr="00F92F6B">
        <w:t>-</w:t>
      </w:r>
      <w:r w:rsidRPr="00F92F6B">
        <w:tab/>
        <w:t xml:space="preserve">A </w:t>
      </w:r>
      <w:r w:rsidR="00761FA8" w:rsidRPr="00F92F6B">
        <w:t>Neighbour Cell List (</w:t>
      </w:r>
      <w:r w:rsidRPr="00F92F6B">
        <w:t>NCL</w:t>
      </w:r>
      <w:r w:rsidR="00761FA8" w:rsidRPr="00F92F6B">
        <w:t>)</w:t>
      </w:r>
      <w:r w:rsidRPr="00F92F6B">
        <w:t xml:space="preserve"> can be provided by the serving cell to handle specific cases for intra- and inter-frequency neighbouring cells</w:t>
      </w:r>
      <w:r w:rsidR="00025661" w:rsidRPr="00F92F6B">
        <w:t>;</w:t>
      </w:r>
    </w:p>
    <w:p w14:paraId="65088FA0" w14:textId="186B1850" w:rsidR="007509E8" w:rsidRPr="00F92F6B" w:rsidRDefault="007509E8" w:rsidP="007509E8">
      <w:pPr>
        <w:pStyle w:val="B2"/>
      </w:pPr>
      <w:r w:rsidRPr="00F92F6B">
        <w:t>-</w:t>
      </w:r>
      <w:r w:rsidRPr="00F92F6B">
        <w:tab/>
      </w:r>
      <w:r w:rsidR="005D558C" w:rsidRPr="00F92F6B">
        <w:t>Exclude-</w:t>
      </w:r>
      <w:r w:rsidRPr="00F92F6B">
        <w:t>lists can be provided to prevent the UE from reselecting to specific intra- and inter-frequency neighbouring cells;</w:t>
      </w:r>
    </w:p>
    <w:p w14:paraId="147ADBB9" w14:textId="7403A4A5" w:rsidR="004C03F1" w:rsidRPr="00F92F6B" w:rsidRDefault="004C03F1" w:rsidP="004C03F1">
      <w:pPr>
        <w:pStyle w:val="B2"/>
      </w:pPr>
      <w:r w:rsidRPr="00F92F6B">
        <w:t>-</w:t>
      </w:r>
      <w:r w:rsidRPr="00F92F6B">
        <w:tab/>
      </w:r>
      <w:r w:rsidR="005D558C" w:rsidRPr="00F92F6B">
        <w:t>Allow-</w:t>
      </w:r>
      <w:r w:rsidRPr="00F92F6B">
        <w:t>lists can be provided to request the UE to reselect to only specific intra- and inter-frequency neighbouring cells;</w:t>
      </w:r>
    </w:p>
    <w:p w14:paraId="484BFF94" w14:textId="77777777" w:rsidR="00E8671B" w:rsidRPr="00F92F6B" w:rsidRDefault="007509E8" w:rsidP="004F7E6D">
      <w:pPr>
        <w:pStyle w:val="B2"/>
      </w:pPr>
      <w:r w:rsidRPr="00F92F6B">
        <w:t>-</w:t>
      </w:r>
      <w:r w:rsidRPr="00F92F6B">
        <w:tab/>
        <w:t>Cell rese</w:t>
      </w:r>
      <w:r w:rsidR="00395BA3" w:rsidRPr="00F92F6B">
        <w:t>lection can be speed dependent</w:t>
      </w:r>
      <w:r w:rsidRPr="00F92F6B">
        <w:t>;</w:t>
      </w:r>
    </w:p>
    <w:p w14:paraId="2698B386" w14:textId="05EA2F35" w:rsidR="00395BA3" w:rsidRPr="00F92F6B" w:rsidRDefault="00395BA3" w:rsidP="00395BA3">
      <w:pPr>
        <w:pStyle w:val="B2"/>
      </w:pPr>
      <w:r w:rsidRPr="00F92F6B">
        <w:t>-</w:t>
      </w:r>
      <w:r w:rsidRPr="00F92F6B">
        <w:tab/>
        <w:t>Service specific prioritisation</w:t>
      </w:r>
      <w:r w:rsidR="003256D2" w:rsidRPr="00F92F6B">
        <w:t>;</w:t>
      </w:r>
    </w:p>
    <w:p w14:paraId="41E0CE93" w14:textId="76242F06" w:rsidR="00A572E4" w:rsidRPr="00F92F6B" w:rsidRDefault="00A572E4" w:rsidP="00395BA3">
      <w:pPr>
        <w:pStyle w:val="B2"/>
      </w:pPr>
      <w:r w:rsidRPr="00F92F6B">
        <w:t>-</w:t>
      </w:r>
      <w:r w:rsidRPr="00F92F6B">
        <w:tab/>
        <w:t>Cell-type-specific prioritisation, e.g., HSDN cell and mobile IAB cell;</w:t>
      </w:r>
    </w:p>
    <w:p w14:paraId="092CE3AB" w14:textId="7D71C00D" w:rsidR="003256D2" w:rsidRPr="00F92F6B" w:rsidRDefault="003256D2" w:rsidP="003256D2">
      <w:pPr>
        <w:pStyle w:val="B2"/>
      </w:pPr>
      <w:r w:rsidRPr="00F92F6B">
        <w:t>-</w:t>
      </w:r>
      <w:r w:rsidRPr="00F92F6B">
        <w:tab/>
        <w:t>Slic</w:t>
      </w:r>
      <w:r w:rsidR="00CB27B0" w:rsidRPr="00F92F6B">
        <w:t>e</w:t>
      </w:r>
      <w:r w:rsidR="00655E93" w:rsidRPr="00F92F6B">
        <w:t>-based</w:t>
      </w:r>
      <w:r w:rsidRPr="00F92F6B">
        <w:t xml:space="preserve"> cell reselection information can be provided to facilitate the UE to reselect a cell that supports specific slices.</w:t>
      </w:r>
    </w:p>
    <w:p w14:paraId="4B2BDE97" w14:textId="77777777" w:rsidR="007509E8" w:rsidRPr="00F92F6B" w:rsidRDefault="00DC652E" w:rsidP="007E3A34">
      <w:r w:rsidRPr="00F92F6B">
        <w:t>In multi-beam operations, the cell quality is derived amongst the beams corresponding to the s</w:t>
      </w:r>
      <w:r w:rsidR="007E3A34" w:rsidRPr="00F92F6B">
        <w:t>ame cell (see clause 9.2.4).</w:t>
      </w:r>
    </w:p>
    <w:p w14:paraId="6D07288F" w14:textId="77777777" w:rsidR="009974B3" w:rsidRPr="00F92F6B" w:rsidRDefault="009974B3" w:rsidP="009974B3">
      <w:pPr>
        <w:pStyle w:val="Heading4"/>
      </w:pPr>
      <w:bookmarkStart w:id="948" w:name="_Toc20387971"/>
      <w:bookmarkStart w:id="949" w:name="_Toc29376051"/>
      <w:bookmarkStart w:id="950" w:name="_Toc37231942"/>
      <w:bookmarkStart w:id="951" w:name="_Toc46501997"/>
      <w:bookmarkStart w:id="952" w:name="_Toc51971345"/>
      <w:bookmarkStart w:id="953" w:name="_Toc52551328"/>
      <w:bookmarkStart w:id="954" w:name="_Toc219280826"/>
      <w:r w:rsidRPr="00F92F6B">
        <w:t>9.2.1.3</w:t>
      </w:r>
      <w:r w:rsidRPr="00F92F6B">
        <w:tab/>
        <w:t>State Transitions</w:t>
      </w:r>
      <w:bookmarkEnd w:id="948"/>
      <w:bookmarkEnd w:id="949"/>
      <w:bookmarkEnd w:id="950"/>
      <w:bookmarkEnd w:id="951"/>
      <w:bookmarkEnd w:id="952"/>
      <w:bookmarkEnd w:id="953"/>
      <w:bookmarkEnd w:id="954"/>
    </w:p>
    <w:p w14:paraId="46ABF0C2" w14:textId="77777777" w:rsidR="009974B3" w:rsidRPr="00F92F6B" w:rsidRDefault="009974B3" w:rsidP="009974B3">
      <w:r w:rsidRPr="00F92F6B">
        <w:t>The following figure describes the UE triggered transition from RRC_IDLE to RRC_CONNECTED (for the NAS part, see TS 23.502 [22]):</w:t>
      </w:r>
    </w:p>
    <w:p w14:paraId="4D40113A" w14:textId="0600211C" w:rsidR="009974B3" w:rsidRPr="00F92F6B" w:rsidRDefault="009974B3" w:rsidP="009974B3">
      <w:pPr>
        <w:pStyle w:val="TH"/>
      </w:pPr>
      <w:r w:rsidRPr="00F92F6B">
        <w:rPr>
          <w:rFonts w:eastAsia="Yu Mincho"/>
          <w:noProof/>
        </w:rPr>
        <w:object w:dxaOrig="9750" w:dyaOrig="10395" w14:anchorId="6FF214B8">
          <v:shape id="_x0000_i1060" type="#_x0000_t75" style="width:365.15pt;height:389.8pt" o:ole="">
            <v:imagedata r:id="rId85" o:title=""/>
          </v:shape>
          <o:OLEObject Type="Embed" ProgID="Mscgen.Chart" ShapeID="_x0000_i1060" DrawAspect="Content" ObjectID="_1829898651" r:id="rId86"/>
        </w:object>
      </w:r>
    </w:p>
    <w:p w14:paraId="2DE1B43D" w14:textId="77777777" w:rsidR="009974B3" w:rsidRPr="00F92F6B" w:rsidRDefault="009974B3" w:rsidP="009974B3">
      <w:pPr>
        <w:pStyle w:val="TF"/>
      </w:pPr>
      <w:r w:rsidRPr="00F92F6B">
        <w:t>Figure 9.2.1.3-1: UE triggered transition from RRC_IDLE to RRC_CONNECTED</w:t>
      </w:r>
    </w:p>
    <w:p w14:paraId="46CC5DA7" w14:textId="77777777" w:rsidR="009974B3" w:rsidRPr="00F92F6B" w:rsidRDefault="009974B3" w:rsidP="00E92C78">
      <w:pPr>
        <w:pStyle w:val="B1"/>
      </w:pPr>
      <w:r w:rsidRPr="00F92F6B">
        <w:t>1.</w:t>
      </w:r>
      <w:r w:rsidRPr="00F92F6B">
        <w:tab/>
        <w:t>The UE requests to setup a new connection from RRC_IDLE.</w:t>
      </w:r>
    </w:p>
    <w:p w14:paraId="2931B32D" w14:textId="77777777" w:rsidR="009974B3" w:rsidRPr="00F92F6B" w:rsidRDefault="009974B3" w:rsidP="00E92C78">
      <w:pPr>
        <w:pStyle w:val="B1"/>
      </w:pPr>
      <w:r w:rsidRPr="00F92F6B">
        <w:t xml:space="preserve">2/2a. The </w:t>
      </w:r>
      <w:proofErr w:type="spellStart"/>
      <w:r w:rsidRPr="00F92F6B">
        <w:t>gNB</w:t>
      </w:r>
      <w:proofErr w:type="spellEnd"/>
      <w:r w:rsidRPr="00F92F6B">
        <w:t xml:space="preserve"> completes the RRC setup procedure.</w:t>
      </w:r>
    </w:p>
    <w:p w14:paraId="72B38136" w14:textId="6D3F62F5" w:rsidR="009974B3" w:rsidRPr="00F92F6B" w:rsidRDefault="009974B3" w:rsidP="00E92C78">
      <w:pPr>
        <w:pStyle w:val="NO"/>
      </w:pPr>
      <w:r w:rsidRPr="00F92F6B">
        <w:t>NOTE</w:t>
      </w:r>
      <w:r w:rsidR="00FC5E97" w:rsidRPr="00F92F6B">
        <w:t xml:space="preserve"> 0</w:t>
      </w:r>
      <w:r w:rsidRPr="00F92F6B">
        <w:t>:</w:t>
      </w:r>
      <w:r w:rsidRPr="00F92F6B">
        <w:tab/>
        <w:t xml:space="preserve">The scenario where the </w:t>
      </w:r>
      <w:proofErr w:type="spellStart"/>
      <w:r w:rsidRPr="00F92F6B">
        <w:t>gNB</w:t>
      </w:r>
      <w:proofErr w:type="spellEnd"/>
      <w:r w:rsidRPr="00F92F6B">
        <w:t xml:space="preserve"> rejects the request is described below.</w:t>
      </w:r>
    </w:p>
    <w:p w14:paraId="6B70F9D6" w14:textId="77777777" w:rsidR="009974B3" w:rsidRPr="00F92F6B" w:rsidRDefault="009974B3" w:rsidP="00E92C78">
      <w:pPr>
        <w:pStyle w:val="B1"/>
      </w:pPr>
      <w:r w:rsidRPr="00F92F6B">
        <w:t>3.</w:t>
      </w:r>
      <w:r w:rsidRPr="00F92F6B">
        <w:tab/>
        <w:t xml:space="preserve">The first NAS message from the UE, piggybacked in </w:t>
      </w:r>
      <w:proofErr w:type="spellStart"/>
      <w:r w:rsidRPr="00F92F6B">
        <w:rPr>
          <w:i/>
        </w:rPr>
        <w:t>RRCSetupComplete</w:t>
      </w:r>
      <w:proofErr w:type="spellEnd"/>
      <w:r w:rsidRPr="00F92F6B">
        <w:t>, is sent to AMF.</w:t>
      </w:r>
    </w:p>
    <w:p w14:paraId="682D8572" w14:textId="77777777" w:rsidR="009974B3" w:rsidRPr="00F92F6B" w:rsidRDefault="009974B3" w:rsidP="00E92C78">
      <w:pPr>
        <w:pStyle w:val="B1"/>
      </w:pPr>
      <w:r w:rsidRPr="00F92F6B">
        <w:t>4/4a/5/5a. Additional NAS messages may be exchanged between UE and AMF</w:t>
      </w:r>
      <w:r w:rsidR="007027F7" w:rsidRPr="00F92F6B">
        <w:t>, see</w:t>
      </w:r>
      <w:r w:rsidRPr="00F92F6B">
        <w:t xml:space="preserve"> </w:t>
      </w:r>
      <w:r w:rsidR="007027F7" w:rsidRPr="00F92F6B">
        <w:t xml:space="preserve">TS 23.502 </w:t>
      </w:r>
      <w:r w:rsidRPr="00F92F6B">
        <w:t>[22].</w:t>
      </w:r>
    </w:p>
    <w:p w14:paraId="35654640" w14:textId="77777777" w:rsidR="009974B3" w:rsidRPr="00F92F6B" w:rsidRDefault="009974B3" w:rsidP="00E92C78">
      <w:pPr>
        <w:pStyle w:val="B1"/>
      </w:pPr>
      <w:r w:rsidRPr="00F92F6B">
        <w:t>6.</w:t>
      </w:r>
      <w:r w:rsidRPr="00F92F6B">
        <w:tab/>
        <w:t xml:space="preserve">The AMF prepares the UE context data (including PDU session context, the Security Key, UE Radio Capability and UE Security Capabilities, etc.) and sends it to the </w:t>
      </w:r>
      <w:proofErr w:type="spellStart"/>
      <w:r w:rsidRPr="00F92F6B">
        <w:t>gNB</w:t>
      </w:r>
      <w:proofErr w:type="spellEnd"/>
      <w:r w:rsidRPr="00F92F6B">
        <w:t>.</w:t>
      </w:r>
    </w:p>
    <w:p w14:paraId="0944C4F1" w14:textId="77777777" w:rsidR="009974B3" w:rsidRPr="00F92F6B" w:rsidRDefault="009974B3" w:rsidP="00E92C78">
      <w:pPr>
        <w:pStyle w:val="B1"/>
      </w:pPr>
      <w:r w:rsidRPr="00F92F6B">
        <w:t xml:space="preserve">7/7a. The </w:t>
      </w:r>
      <w:proofErr w:type="spellStart"/>
      <w:r w:rsidRPr="00F92F6B">
        <w:t>gNB</w:t>
      </w:r>
      <w:proofErr w:type="spellEnd"/>
      <w:r w:rsidRPr="00F92F6B">
        <w:t xml:space="preserve"> activates the AS security with the UE.</w:t>
      </w:r>
    </w:p>
    <w:p w14:paraId="2E44142A" w14:textId="77777777" w:rsidR="009974B3" w:rsidRPr="00F92F6B" w:rsidRDefault="009974B3" w:rsidP="00E92C78">
      <w:pPr>
        <w:pStyle w:val="B1"/>
      </w:pPr>
      <w:r w:rsidRPr="00F92F6B">
        <w:t xml:space="preserve">8/8a. The </w:t>
      </w:r>
      <w:proofErr w:type="spellStart"/>
      <w:r w:rsidRPr="00F92F6B">
        <w:t>gNB</w:t>
      </w:r>
      <w:proofErr w:type="spellEnd"/>
      <w:r w:rsidRPr="00F92F6B">
        <w:t xml:space="preserve"> performs the reconfiguration to setup SRB2 and DRBs</w:t>
      </w:r>
      <w:r w:rsidR="0032689B" w:rsidRPr="00F92F6B">
        <w:t xml:space="preserve"> for UE, or SRB2 and optionally DRBs for IAB-MT</w:t>
      </w:r>
      <w:r w:rsidRPr="00F92F6B">
        <w:t>.</w:t>
      </w:r>
    </w:p>
    <w:p w14:paraId="04C65518" w14:textId="77777777" w:rsidR="009974B3" w:rsidRPr="00F92F6B" w:rsidRDefault="009974B3" w:rsidP="00E92C78">
      <w:pPr>
        <w:pStyle w:val="B1"/>
      </w:pPr>
      <w:r w:rsidRPr="00F92F6B">
        <w:t>9.</w:t>
      </w:r>
      <w:r w:rsidRPr="00F92F6B">
        <w:tab/>
        <w:t xml:space="preserve">The </w:t>
      </w:r>
      <w:proofErr w:type="spellStart"/>
      <w:r w:rsidRPr="00F92F6B">
        <w:t>gNB</w:t>
      </w:r>
      <w:proofErr w:type="spellEnd"/>
      <w:r w:rsidRPr="00F92F6B">
        <w:t xml:space="preserve"> informs the </w:t>
      </w:r>
      <w:r w:rsidR="0057631B" w:rsidRPr="00F92F6B">
        <w:t xml:space="preserve">AMF </w:t>
      </w:r>
      <w:r w:rsidRPr="00F92F6B">
        <w:t>that the setup procedure is completed.</w:t>
      </w:r>
    </w:p>
    <w:p w14:paraId="47BB3849" w14:textId="77777777" w:rsidR="0057631B" w:rsidRPr="00F92F6B" w:rsidRDefault="00E92C78" w:rsidP="0057631B">
      <w:pPr>
        <w:pStyle w:val="NO"/>
      </w:pPr>
      <w:r w:rsidRPr="00F92F6B">
        <w:t>NOTE</w:t>
      </w:r>
      <w:r w:rsidR="0057631B" w:rsidRPr="00F92F6B">
        <w:t xml:space="preserve"> 1</w:t>
      </w:r>
      <w:r w:rsidRPr="00F92F6B">
        <w:t>:</w:t>
      </w:r>
      <w:r w:rsidR="009974B3" w:rsidRPr="00F92F6B">
        <w:tab/>
        <w:t>RRC messages in step 1 and 2 use SRB0, all the subsequent messages use SRB1. Messages in step</w:t>
      </w:r>
      <w:r w:rsidR="0057631B" w:rsidRPr="00F92F6B">
        <w:t>s</w:t>
      </w:r>
      <w:r w:rsidR="009974B3" w:rsidRPr="00F92F6B">
        <w:t xml:space="preserve"> </w:t>
      </w:r>
      <w:r w:rsidR="0057631B" w:rsidRPr="00F92F6B">
        <w:t>7/7a</w:t>
      </w:r>
      <w:r w:rsidR="009974B3" w:rsidRPr="00F92F6B">
        <w:t xml:space="preserve"> are integrity protected. From step </w:t>
      </w:r>
      <w:r w:rsidR="0057631B" w:rsidRPr="00F92F6B">
        <w:t>8</w:t>
      </w:r>
      <w:r w:rsidR="009974B3" w:rsidRPr="00F92F6B">
        <w:t xml:space="preserve"> on, all the messages are integrity protected and ciphered.</w:t>
      </w:r>
    </w:p>
    <w:p w14:paraId="746B15B1" w14:textId="77777777" w:rsidR="009974B3" w:rsidRPr="00F92F6B" w:rsidRDefault="0057631B" w:rsidP="0057631B">
      <w:pPr>
        <w:pStyle w:val="NO"/>
      </w:pPr>
      <w:r w:rsidRPr="00F92F6B">
        <w:t>NOTE 2:</w:t>
      </w:r>
      <w:r w:rsidRPr="00F92F6B">
        <w:tab/>
        <w:t>For signalling only connection, step 8 is skipped since SRB2 and DRBs are not setup.</w:t>
      </w:r>
    </w:p>
    <w:p w14:paraId="4B2C2AF3" w14:textId="77777777" w:rsidR="009974B3" w:rsidRPr="00F92F6B" w:rsidRDefault="009974B3" w:rsidP="009974B3">
      <w:r w:rsidRPr="00F92F6B">
        <w:t>The following figure describes the rejection from the network when the UE attempts to setup a connection from RRC_IDLE:</w:t>
      </w:r>
    </w:p>
    <w:p w14:paraId="78788BA8" w14:textId="26E70534" w:rsidR="009974B3" w:rsidRPr="00F92F6B" w:rsidRDefault="009974B3" w:rsidP="00E92C78">
      <w:pPr>
        <w:pStyle w:val="TH"/>
      </w:pPr>
      <w:r w:rsidRPr="00F92F6B">
        <w:rPr>
          <w:rFonts w:eastAsia="Yu Mincho"/>
          <w:noProof/>
        </w:rPr>
        <w:object w:dxaOrig="4185" w:dyaOrig="2700" w14:anchorId="3511BBC6">
          <v:shape id="_x0000_i1061" type="#_x0000_t75" style="width:209.25pt;height:135.8pt" o:ole="">
            <v:imagedata r:id="rId87" o:title=""/>
          </v:shape>
          <o:OLEObject Type="Embed" ProgID="Mscgen.Chart" ShapeID="_x0000_i1061" DrawAspect="Content" ObjectID="_1829898652" r:id="rId88"/>
        </w:object>
      </w:r>
    </w:p>
    <w:p w14:paraId="4392B500" w14:textId="77777777" w:rsidR="009974B3" w:rsidRPr="00F92F6B" w:rsidRDefault="00E92C78" w:rsidP="00E92C78">
      <w:pPr>
        <w:pStyle w:val="TF"/>
      </w:pPr>
      <w:r w:rsidRPr="00F92F6B">
        <w:t>Figure 9.2.1.3</w:t>
      </w:r>
      <w:r w:rsidR="009974B3" w:rsidRPr="00F92F6B">
        <w:t>-2: Rejection of UE triggered transition from RRC_IDLE</w:t>
      </w:r>
    </w:p>
    <w:p w14:paraId="6E369C56" w14:textId="77777777" w:rsidR="009974B3" w:rsidRPr="00F92F6B" w:rsidRDefault="009974B3" w:rsidP="00E92C78">
      <w:pPr>
        <w:pStyle w:val="B1"/>
      </w:pPr>
      <w:r w:rsidRPr="00F92F6B">
        <w:t>1.</w:t>
      </w:r>
      <w:r w:rsidRPr="00F92F6B">
        <w:tab/>
        <w:t>UE attempts to setup a new connection from RRC_IDLE.</w:t>
      </w:r>
    </w:p>
    <w:p w14:paraId="40187931" w14:textId="77777777" w:rsidR="009974B3" w:rsidRPr="00F92F6B" w:rsidRDefault="009974B3" w:rsidP="00E92C78">
      <w:pPr>
        <w:pStyle w:val="B1"/>
      </w:pPr>
      <w:r w:rsidRPr="00F92F6B">
        <w:t>2.</w:t>
      </w:r>
      <w:r w:rsidRPr="00F92F6B">
        <w:tab/>
        <w:t xml:space="preserve">The </w:t>
      </w:r>
      <w:proofErr w:type="spellStart"/>
      <w:r w:rsidRPr="00F92F6B">
        <w:t>gNB</w:t>
      </w:r>
      <w:proofErr w:type="spellEnd"/>
      <w:r w:rsidRPr="00F92F6B">
        <w:t xml:space="preserve"> is not able to handle the procedure, for instance due to congestion.</w:t>
      </w:r>
    </w:p>
    <w:p w14:paraId="05EE20A6" w14:textId="77777777" w:rsidR="009974B3" w:rsidRPr="00F92F6B" w:rsidRDefault="009974B3" w:rsidP="00E92C78">
      <w:pPr>
        <w:pStyle w:val="B1"/>
      </w:pPr>
      <w:r w:rsidRPr="00F92F6B">
        <w:t>3.</w:t>
      </w:r>
      <w:r w:rsidRPr="00F92F6B">
        <w:tab/>
        <w:t xml:space="preserve">The </w:t>
      </w:r>
      <w:proofErr w:type="spellStart"/>
      <w:r w:rsidRPr="00F92F6B">
        <w:t>gNB</w:t>
      </w:r>
      <w:proofErr w:type="spellEnd"/>
      <w:r w:rsidRPr="00F92F6B">
        <w:t xml:space="preserve"> sends </w:t>
      </w:r>
      <w:proofErr w:type="spellStart"/>
      <w:r w:rsidRPr="00F92F6B">
        <w:rPr>
          <w:i/>
        </w:rPr>
        <w:t>RRCReject</w:t>
      </w:r>
      <w:proofErr w:type="spellEnd"/>
      <w:r w:rsidRPr="00F92F6B">
        <w:t xml:space="preserve"> (with a wait time) to keep the UE in RRC_IDLE.</w:t>
      </w:r>
    </w:p>
    <w:p w14:paraId="1B673D99" w14:textId="77777777" w:rsidR="00C824E1" w:rsidRPr="00F92F6B" w:rsidRDefault="00703C9B" w:rsidP="009A0512">
      <w:pPr>
        <w:pStyle w:val="Heading3"/>
      </w:pPr>
      <w:bookmarkStart w:id="955" w:name="_Toc20387972"/>
      <w:bookmarkStart w:id="956" w:name="_Toc29376052"/>
      <w:bookmarkStart w:id="957" w:name="_Toc37231943"/>
      <w:bookmarkStart w:id="958" w:name="_Toc46501998"/>
      <w:bookmarkStart w:id="959" w:name="_Toc51971346"/>
      <w:bookmarkStart w:id="960" w:name="_Toc52551329"/>
      <w:bookmarkStart w:id="961" w:name="_Toc219280827"/>
      <w:r w:rsidRPr="00F92F6B">
        <w:t>9</w:t>
      </w:r>
      <w:r w:rsidR="00C824E1" w:rsidRPr="00F92F6B">
        <w:t>.2.</w:t>
      </w:r>
      <w:r w:rsidR="00DB7613" w:rsidRPr="00F92F6B">
        <w:t>2</w:t>
      </w:r>
      <w:r w:rsidR="00C824E1" w:rsidRPr="00F92F6B">
        <w:tab/>
        <w:t>Mobility in RRC</w:t>
      </w:r>
      <w:r w:rsidR="00DD3206" w:rsidRPr="00F92F6B">
        <w:t>_</w:t>
      </w:r>
      <w:r w:rsidR="00C824E1" w:rsidRPr="00F92F6B">
        <w:t>INACTIVE</w:t>
      </w:r>
      <w:bookmarkEnd w:id="955"/>
      <w:bookmarkEnd w:id="956"/>
      <w:bookmarkEnd w:id="957"/>
      <w:bookmarkEnd w:id="958"/>
      <w:bookmarkEnd w:id="959"/>
      <w:bookmarkEnd w:id="960"/>
      <w:bookmarkEnd w:id="961"/>
    </w:p>
    <w:p w14:paraId="62B2E062" w14:textId="77777777" w:rsidR="002936A2" w:rsidRPr="00F92F6B" w:rsidRDefault="002936A2" w:rsidP="009A0512">
      <w:pPr>
        <w:pStyle w:val="Heading4"/>
      </w:pPr>
      <w:bookmarkStart w:id="962" w:name="_Toc20387973"/>
      <w:bookmarkStart w:id="963" w:name="_Toc29376053"/>
      <w:bookmarkStart w:id="964" w:name="_Toc37231944"/>
      <w:bookmarkStart w:id="965" w:name="_Toc46501999"/>
      <w:bookmarkStart w:id="966" w:name="_Toc51971347"/>
      <w:bookmarkStart w:id="967" w:name="_Toc52551330"/>
      <w:bookmarkStart w:id="968" w:name="_Toc219280828"/>
      <w:r w:rsidRPr="00F92F6B">
        <w:t>9.2.2.1</w:t>
      </w:r>
      <w:r w:rsidRPr="00F92F6B">
        <w:tab/>
        <w:t>Overview</w:t>
      </w:r>
      <w:bookmarkEnd w:id="962"/>
      <w:bookmarkEnd w:id="963"/>
      <w:bookmarkEnd w:id="964"/>
      <w:bookmarkEnd w:id="965"/>
      <w:bookmarkEnd w:id="966"/>
      <w:bookmarkEnd w:id="967"/>
      <w:bookmarkEnd w:id="968"/>
    </w:p>
    <w:p w14:paraId="03570C96" w14:textId="77777777" w:rsidR="002936A2" w:rsidRPr="00F92F6B" w:rsidRDefault="002936A2" w:rsidP="002936A2">
      <w:r w:rsidRPr="00F92F6B">
        <w:t xml:space="preserve">RRC_INACTIVE is a state where a UE remains in CM-CONNECTED and can move within an area configured by NG-RAN (the RNA) without notifying NG-RAN. In RRC_INACTIVE, the last serving </w:t>
      </w:r>
      <w:proofErr w:type="spellStart"/>
      <w:r w:rsidR="00EB0277" w:rsidRPr="00F92F6B">
        <w:t>gNB</w:t>
      </w:r>
      <w:proofErr w:type="spellEnd"/>
      <w:r w:rsidRPr="00F92F6B">
        <w:t xml:space="preserve"> node keeps the UE context and the UE-associated NG connection with the serving AMF and UPF.</w:t>
      </w:r>
    </w:p>
    <w:p w14:paraId="5CA8320D" w14:textId="57C0102B" w:rsidR="00FB1807" w:rsidRPr="00F92F6B" w:rsidRDefault="00FB1807" w:rsidP="002C29F0">
      <w:r w:rsidRPr="00F92F6B">
        <w:t xml:space="preserve">For a UE in RRC_INACTIVE with </w:t>
      </w:r>
      <w:proofErr w:type="spellStart"/>
      <w:r w:rsidRPr="00F92F6B">
        <w:t>eDRX</w:t>
      </w:r>
      <w:proofErr w:type="spellEnd"/>
      <w:r w:rsidRPr="00F92F6B">
        <w:t xml:space="preserve"> cycle longer than 10.24 seconds, the NG-RAN node may, based on implementation, send a request to the AMF to perform MT Communication Handling as described in TS 23.501 [3].</w:t>
      </w:r>
      <w:r w:rsidR="00401EF6" w:rsidRPr="00F92F6B">
        <w:t xml:space="preserve"> If the UE accesses a </w:t>
      </w:r>
      <w:proofErr w:type="spellStart"/>
      <w:r w:rsidR="00401EF6" w:rsidRPr="00F92F6B">
        <w:t>gNB</w:t>
      </w:r>
      <w:proofErr w:type="spellEnd"/>
      <w:r w:rsidR="00401EF6" w:rsidRPr="00F92F6B">
        <w:t xml:space="preserve"> other than the last serving </w:t>
      </w:r>
      <w:proofErr w:type="spellStart"/>
      <w:r w:rsidR="00401EF6" w:rsidRPr="00F92F6B">
        <w:t>gNB</w:t>
      </w:r>
      <w:proofErr w:type="spellEnd"/>
      <w:r w:rsidR="00401EF6" w:rsidRPr="00F92F6B">
        <w:t xml:space="preserve">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F92F6B" w:rsidRDefault="00C32D1F" w:rsidP="002C29F0">
      <w:r w:rsidRPr="00F92F6B">
        <w:t xml:space="preserve">If the last serving </w:t>
      </w:r>
      <w:proofErr w:type="spellStart"/>
      <w:r w:rsidRPr="00F92F6B">
        <w:t>gNB</w:t>
      </w:r>
      <w:proofErr w:type="spellEnd"/>
      <w:r w:rsidRPr="00F92F6B">
        <w:t xml:space="preserve"> receives DL data from the UPF or DL</w:t>
      </w:r>
      <w:r w:rsidR="002C29F0" w:rsidRPr="00F92F6B">
        <w:t xml:space="preserve"> UE-associated</w:t>
      </w:r>
      <w:r w:rsidRPr="00F92F6B">
        <w:t xml:space="preserve"> signalling from the AMF </w:t>
      </w:r>
      <w:r w:rsidR="00692506" w:rsidRPr="00F92F6B">
        <w:t xml:space="preserve">(except the UE </w:t>
      </w:r>
      <w:r w:rsidR="002C29F0" w:rsidRPr="00F92F6B">
        <w:t xml:space="preserve">Context </w:t>
      </w:r>
      <w:r w:rsidR="00692506" w:rsidRPr="00F92F6B">
        <w:t xml:space="preserve">Release Command message) </w:t>
      </w:r>
      <w:r w:rsidRPr="00F92F6B">
        <w:t xml:space="preserve">while the UE is in RRC_INACTIVE, it pages in the cells corresponding to the RNA and may send </w:t>
      </w:r>
      <w:proofErr w:type="spellStart"/>
      <w:r w:rsidRPr="00F92F6B">
        <w:t>XnAP</w:t>
      </w:r>
      <w:proofErr w:type="spellEnd"/>
      <w:r w:rsidRPr="00F92F6B">
        <w:t xml:space="preserve"> RAN Paging to neighbour </w:t>
      </w:r>
      <w:proofErr w:type="spellStart"/>
      <w:r w:rsidRPr="00F92F6B">
        <w:t>gNB</w:t>
      </w:r>
      <w:proofErr w:type="spellEnd"/>
      <w:r w:rsidRPr="00F92F6B">
        <w:t xml:space="preserve">(s) if the RNA includes cells of neighbour </w:t>
      </w:r>
      <w:proofErr w:type="spellStart"/>
      <w:r w:rsidRPr="00F92F6B">
        <w:t>gNB</w:t>
      </w:r>
      <w:proofErr w:type="spellEnd"/>
      <w:r w:rsidRPr="00F92F6B">
        <w:t>(s).</w:t>
      </w:r>
    </w:p>
    <w:p w14:paraId="301924CE" w14:textId="0B680408" w:rsidR="00FB1807" w:rsidRPr="00F92F6B" w:rsidRDefault="00FB1807" w:rsidP="002C29F0">
      <w:r w:rsidRPr="00F92F6B">
        <w:t xml:space="preserve">Upon receiving the RAN Paging Request message from the AMF while the UE is in RRC_INACTIVE with </w:t>
      </w:r>
      <w:proofErr w:type="spellStart"/>
      <w:r w:rsidRPr="00F92F6B">
        <w:t>eDRX</w:t>
      </w:r>
      <w:proofErr w:type="spellEnd"/>
      <w:r w:rsidRPr="00F92F6B">
        <w:t xml:space="preserve"> beyond 10.24 seconds, the last serving </w:t>
      </w:r>
      <w:proofErr w:type="spellStart"/>
      <w:r w:rsidRPr="00F92F6B">
        <w:t>gNB</w:t>
      </w:r>
      <w:proofErr w:type="spellEnd"/>
      <w:r w:rsidRPr="00F92F6B">
        <w:t xml:space="preserve"> may page in its cells comprised in the RNA and may send </w:t>
      </w:r>
      <w:proofErr w:type="spellStart"/>
      <w:r w:rsidRPr="00F92F6B">
        <w:t>XnAP</w:t>
      </w:r>
      <w:proofErr w:type="spellEnd"/>
      <w:r w:rsidRPr="00F92F6B">
        <w:t xml:space="preserve"> RAN Paging to neighbour </w:t>
      </w:r>
      <w:proofErr w:type="spellStart"/>
      <w:r w:rsidRPr="00F92F6B">
        <w:t>gNB</w:t>
      </w:r>
      <w:proofErr w:type="spellEnd"/>
      <w:r w:rsidRPr="00F92F6B">
        <w:t xml:space="preserve">(s) if the RNA includes cells of neighbour </w:t>
      </w:r>
      <w:proofErr w:type="spellStart"/>
      <w:r w:rsidRPr="00F92F6B">
        <w:t>gNB</w:t>
      </w:r>
      <w:proofErr w:type="spellEnd"/>
      <w:r w:rsidRPr="00F92F6B">
        <w:t>(s), in order to trigger the UE to resume connection in RRC_CONNECTED state</w:t>
      </w:r>
      <w:r w:rsidR="008A40C3" w:rsidRPr="00F92F6B">
        <w:t>,</w:t>
      </w:r>
      <w:r w:rsidRPr="00F92F6B">
        <w:t xml:space="preserve"> or </w:t>
      </w:r>
      <w:r w:rsidR="008A40C3" w:rsidRPr="00F92F6B">
        <w:t xml:space="preserve">in </w:t>
      </w:r>
      <w:r w:rsidRPr="00F92F6B">
        <w:t>RRC_INACTIVE state</w:t>
      </w:r>
      <w:r w:rsidR="008A40C3" w:rsidRPr="00F92F6B">
        <w:t xml:space="preserve"> for DL SDT, based on the DL data size if included in the NGAP RAN Paging Request message</w:t>
      </w:r>
      <w:r w:rsidRPr="00F92F6B">
        <w:t>.</w:t>
      </w:r>
    </w:p>
    <w:p w14:paraId="06B94252" w14:textId="04259030" w:rsidR="00C32D1F" w:rsidRPr="00F92F6B" w:rsidRDefault="002C29F0" w:rsidP="002C29F0">
      <w:r w:rsidRPr="00F92F6B">
        <w:t xml:space="preserve">Upon receiving the UE Context Release Command message while the UE is in RRC_INACTIVE, the last serving </w:t>
      </w:r>
      <w:proofErr w:type="spellStart"/>
      <w:r w:rsidRPr="00F92F6B">
        <w:t>gNB</w:t>
      </w:r>
      <w:proofErr w:type="spellEnd"/>
      <w:r w:rsidRPr="00F92F6B">
        <w:t xml:space="preserve"> may page in the cells corresponding to the RNA and may send </w:t>
      </w:r>
      <w:proofErr w:type="spellStart"/>
      <w:r w:rsidRPr="00F92F6B">
        <w:t>XnAP</w:t>
      </w:r>
      <w:proofErr w:type="spellEnd"/>
      <w:r w:rsidRPr="00F92F6B">
        <w:t xml:space="preserve"> RAN Paging to neighbour </w:t>
      </w:r>
      <w:proofErr w:type="spellStart"/>
      <w:r w:rsidRPr="00F92F6B">
        <w:t>gNB</w:t>
      </w:r>
      <w:proofErr w:type="spellEnd"/>
      <w:r w:rsidRPr="00F92F6B">
        <w:t xml:space="preserve">(s) if the RNA includes cells of neighbour </w:t>
      </w:r>
      <w:proofErr w:type="spellStart"/>
      <w:r w:rsidRPr="00F92F6B">
        <w:t>gNB</w:t>
      </w:r>
      <w:proofErr w:type="spellEnd"/>
      <w:r w:rsidRPr="00F92F6B">
        <w:t>(s), in order to release UE explicitly.</w:t>
      </w:r>
    </w:p>
    <w:p w14:paraId="0C3201E8" w14:textId="77777777" w:rsidR="00A277D1" w:rsidRPr="00F92F6B" w:rsidRDefault="00A277D1" w:rsidP="007C04B8">
      <w:r w:rsidRPr="00F92F6B">
        <w:t xml:space="preserve">Upon receiving the NG RESET message while the UE is in RRC_INACTIVE, the last serving </w:t>
      </w:r>
      <w:proofErr w:type="spellStart"/>
      <w:r w:rsidRPr="00F92F6B">
        <w:t>gNB</w:t>
      </w:r>
      <w:proofErr w:type="spellEnd"/>
      <w:r w:rsidRPr="00F92F6B">
        <w:t xml:space="preserve"> may page involved UEs in the cells corresponding to the RNA and may send </w:t>
      </w:r>
      <w:proofErr w:type="spellStart"/>
      <w:r w:rsidRPr="00F92F6B">
        <w:t>XnAP</w:t>
      </w:r>
      <w:proofErr w:type="spellEnd"/>
      <w:r w:rsidRPr="00F92F6B">
        <w:t xml:space="preserve"> RAN Paging to neighbour </w:t>
      </w:r>
      <w:proofErr w:type="spellStart"/>
      <w:r w:rsidRPr="00F92F6B">
        <w:t>gNB</w:t>
      </w:r>
      <w:proofErr w:type="spellEnd"/>
      <w:r w:rsidRPr="00F92F6B">
        <w:t xml:space="preserve">(s) if the RNA includes cells of neighbour </w:t>
      </w:r>
      <w:proofErr w:type="spellStart"/>
      <w:r w:rsidRPr="00F92F6B">
        <w:t>gNB</w:t>
      </w:r>
      <w:proofErr w:type="spellEnd"/>
      <w:r w:rsidRPr="00F92F6B">
        <w:t>(s) in order to explicitly release involved UEs.</w:t>
      </w:r>
    </w:p>
    <w:p w14:paraId="757FEB02" w14:textId="77777777" w:rsidR="007C04B8" w:rsidRPr="00F92F6B" w:rsidRDefault="007C04B8" w:rsidP="007C04B8">
      <w:r w:rsidRPr="00F92F6B">
        <w:t xml:space="preserve">Upon RAN paging failure, the </w:t>
      </w:r>
      <w:proofErr w:type="spellStart"/>
      <w:r w:rsidRPr="00F92F6B">
        <w:t>gNB</w:t>
      </w:r>
      <w:proofErr w:type="spellEnd"/>
      <w:r w:rsidRPr="00F92F6B">
        <w:t xml:space="preserve"> behave</w:t>
      </w:r>
      <w:r w:rsidR="00907E50" w:rsidRPr="00F92F6B">
        <w:t>s</w:t>
      </w:r>
      <w:r w:rsidRPr="00F92F6B">
        <w:t xml:space="preserve"> according to TS 23.501 [3].</w:t>
      </w:r>
    </w:p>
    <w:p w14:paraId="417F5E61" w14:textId="75EFBED7" w:rsidR="00284F02" w:rsidRPr="00F92F6B" w:rsidRDefault="00635EE3" w:rsidP="00635EE3">
      <w:pPr>
        <w:rPr>
          <w:rFonts w:eastAsia="SimSun"/>
        </w:rPr>
      </w:pPr>
      <w:r w:rsidRPr="00F92F6B">
        <w:rPr>
          <w:rFonts w:eastAsia="SimSun"/>
        </w:rPr>
        <w:t>The AMF provide</w:t>
      </w:r>
      <w:r w:rsidR="00907E50" w:rsidRPr="00F92F6B">
        <w:rPr>
          <w:rFonts w:eastAsia="SimSun"/>
        </w:rPr>
        <w:t>s</w:t>
      </w:r>
      <w:r w:rsidRPr="00F92F6B">
        <w:rPr>
          <w:rFonts w:eastAsia="SimSun"/>
        </w:rPr>
        <w:t xml:space="preserve"> to the </w:t>
      </w:r>
      <w:r w:rsidRPr="00F92F6B">
        <w:t>NG-RAN node</w:t>
      </w:r>
      <w:r w:rsidRPr="00F92F6B">
        <w:rPr>
          <w:rFonts w:eastAsia="SimSun"/>
        </w:rPr>
        <w:t xml:space="preserve"> the </w:t>
      </w:r>
      <w:r w:rsidR="00A277D1" w:rsidRPr="00F92F6B">
        <w:rPr>
          <w:rFonts w:eastAsia="SimSun"/>
        </w:rPr>
        <w:t>Core Network</w:t>
      </w:r>
      <w:r w:rsidRPr="00F92F6B">
        <w:rPr>
          <w:rFonts w:eastAsia="SimSun"/>
        </w:rPr>
        <w:t xml:space="preserve"> Assistan</w:t>
      </w:r>
      <w:r w:rsidR="002C29F0" w:rsidRPr="00F92F6B">
        <w:rPr>
          <w:rFonts w:eastAsia="SimSun"/>
        </w:rPr>
        <w:t>ce</w:t>
      </w:r>
      <w:r w:rsidRPr="00F92F6B">
        <w:rPr>
          <w:rFonts w:eastAsia="SimSun"/>
        </w:rPr>
        <w:t xml:space="preserve"> Information </w:t>
      </w:r>
      <w:r w:rsidRPr="00F92F6B">
        <w:t>to assist the NG-RAN node</w:t>
      </w:r>
      <w:r w:rsidR="00240746" w:rsidRPr="00F92F6B">
        <w:t>'</w:t>
      </w:r>
      <w:r w:rsidRPr="00F92F6B">
        <w:t>s decision whether the UE can be sent to RRC</w:t>
      </w:r>
      <w:r w:rsidRPr="00F92F6B">
        <w:rPr>
          <w:rFonts w:eastAsia="SimSun"/>
        </w:rPr>
        <w:t>_</w:t>
      </w:r>
      <w:r w:rsidRPr="00F92F6B">
        <w:t>INACTIVE</w:t>
      </w:r>
      <w:r w:rsidR="00896499" w:rsidRPr="00F92F6B">
        <w:t>, and to assist UE configuration and paging in RRC_INACTIVE</w:t>
      </w:r>
      <w:r w:rsidRPr="00F92F6B">
        <w:t>.</w:t>
      </w:r>
      <w:r w:rsidRPr="00F92F6B">
        <w:rPr>
          <w:rFonts w:eastAsia="SimSun"/>
        </w:rPr>
        <w:t xml:space="preserve"> The </w:t>
      </w:r>
      <w:r w:rsidR="00A277D1" w:rsidRPr="00F92F6B">
        <w:rPr>
          <w:rFonts w:eastAsia="SimSun"/>
        </w:rPr>
        <w:t>Core Network</w:t>
      </w:r>
      <w:r w:rsidRPr="00F92F6B">
        <w:rPr>
          <w:rFonts w:eastAsia="SimSun"/>
        </w:rPr>
        <w:t xml:space="preserve"> Assistan</w:t>
      </w:r>
      <w:r w:rsidR="002C29F0" w:rsidRPr="00F92F6B">
        <w:rPr>
          <w:rFonts w:eastAsia="SimSun"/>
        </w:rPr>
        <w:t>ce</w:t>
      </w:r>
      <w:r w:rsidRPr="00F92F6B">
        <w:rPr>
          <w:rFonts w:eastAsia="SimSun"/>
        </w:rPr>
        <w:t xml:space="preserve"> Information includes</w:t>
      </w:r>
      <w:r w:rsidR="00284F02" w:rsidRPr="00F92F6B">
        <w:rPr>
          <w:rFonts w:eastAsia="SimSun"/>
        </w:rPr>
        <w:t>:</w:t>
      </w:r>
    </w:p>
    <w:p w14:paraId="137E8D77" w14:textId="0C1305F8" w:rsidR="00284F02" w:rsidRPr="00F92F6B" w:rsidRDefault="00284F02" w:rsidP="006C004A">
      <w:pPr>
        <w:pStyle w:val="B1"/>
        <w:rPr>
          <w:rFonts w:eastAsia="SimSun"/>
        </w:rPr>
      </w:pPr>
      <w:r w:rsidRPr="00F92F6B">
        <w:rPr>
          <w:rFonts w:eastAsia="SimSun"/>
        </w:rPr>
        <w:t>-</w:t>
      </w:r>
      <w:r w:rsidRPr="00F92F6B">
        <w:rPr>
          <w:rFonts w:eastAsia="SimSun"/>
        </w:rPr>
        <w:tab/>
      </w:r>
      <w:r w:rsidR="00635EE3" w:rsidRPr="00F92F6B">
        <w:t>The UE registration area</w:t>
      </w:r>
      <w:r w:rsidRPr="00F92F6B">
        <w:t>, which</w:t>
      </w:r>
      <w:r w:rsidR="00635EE3" w:rsidRPr="00F92F6B">
        <w:t xml:space="preserve"> is taken into account by the NG-RAN node when configuring the </w:t>
      </w:r>
      <w:r w:rsidR="002C29F0" w:rsidRPr="00F92F6B">
        <w:t>RNA</w:t>
      </w:r>
      <w:r w:rsidR="00635EE3" w:rsidRPr="00F92F6B">
        <w:rPr>
          <w:rFonts w:eastAsia="SimSun"/>
        </w:rPr>
        <w:t>.</w:t>
      </w:r>
    </w:p>
    <w:p w14:paraId="55B67FB2" w14:textId="141C8FFF" w:rsidR="00284F02" w:rsidRPr="00F92F6B" w:rsidRDefault="00284F02" w:rsidP="006C004A">
      <w:pPr>
        <w:pStyle w:val="B1"/>
      </w:pPr>
      <w:r w:rsidRPr="00F92F6B">
        <w:rPr>
          <w:rFonts w:eastAsia="SimSun"/>
        </w:rPr>
        <w:t>-</w:t>
      </w:r>
      <w:r w:rsidRPr="00F92F6B">
        <w:rPr>
          <w:rFonts w:eastAsia="SimSun"/>
        </w:rPr>
        <w:tab/>
      </w:r>
      <w:r w:rsidR="00635EE3" w:rsidRPr="00F92F6B">
        <w:rPr>
          <w:rFonts w:eastAsia="SimSun"/>
        </w:rPr>
        <w:t xml:space="preserve">The UE specific DRX and </w:t>
      </w:r>
      <w:r w:rsidR="00635EE3" w:rsidRPr="00F92F6B">
        <w:rPr>
          <w:rFonts w:cs="Arial"/>
        </w:rPr>
        <w:t>UE Identity Index value</w:t>
      </w:r>
      <w:r w:rsidRPr="00F92F6B">
        <w:rPr>
          <w:rFonts w:cs="Arial"/>
        </w:rPr>
        <w:t>, which</w:t>
      </w:r>
      <w:r w:rsidR="00635EE3" w:rsidRPr="00F92F6B">
        <w:rPr>
          <w:rFonts w:eastAsia="SimSun"/>
        </w:rPr>
        <w:t xml:space="preserve"> are used by the </w:t>
      </w:r>
      <w:r w:rsidR="00635EE3" w:rsidRPr="00F92F6B">
        <w:t>NG-RAN node</w:t>
      </w:r>
      <w:r w:rsidR="00635EE3" w:rsidRPr="00F92F6B">
        <w:rPr>
          <w:rFonts w:eastAsia="SimSun"/>
        </w:rPr>
        <w:t xml:space="preserve"> for RAN paging.</w:t>
      </w:r>
    </w:p>
    <w:p w14:paraId="6172E44C" w14:textId="50D8AECB" w:rsidR="008E3733" w:rsidRPr="00F92F6B" w:rsidRDefault="00284F02" w:rsidP="008E3733">
      <w:pPr>
        <w:pStyle w:val="B1"/>
        <w:rPr>
          <w:rFonts w:eastAsia="SimSun"/>
        </w:rPr>
      </w:pPr>
      <w:r w:rsidRPr="00F92F6B">
        <w:t>-</w:t>
      </w:r>
      <w:r w:rsidRPr="00F92F6B">
        <w:tab/>
      </w:r>
      <w:r w:rsidR="00635EE3" w:rsidRPr="00F92F6B">
        <w:rPr>
          <w:rFonts w:eastAsia="SimSun"/>
        </w:rPr>
        <w:t xml:space="preserve">The </w:t>
      </w:r>
      <w:r w:rsidR="00635EE3" w:rsidRPr="00F92F6B">
        <w:t>Periodic Registration Update timer</w:t>
      </w:r>
      <w:r w:rsidR="008E3733" w:rsidRPr="00F92F6B">
        <w:rPr>
          <w:rFonts w:hint="eastAsia"/>
        </w:rPr>
        <w:t>, which</w:t>
      </w:r>
      <w:r w:rsidR="00635EE3" w:rsidRPr="00F92F6B">
        <w:rPr>
          <w:rFonts w:eastAsia="SimSun"/>
        </w:rPr>
        <w:t xml:space="preserve"> is taken into account by the </w:t>
      </w:r>
      <w:r w:rsidR="00635EE3" w:rsidRPr="00F92F6B">
        <w:t>NG-RAN node</w:t>
      </w:r>
      <w:r w:rsidR="00635EE3" w:rsidRPr="00F92F6B">
        <w:rPr>
          <w:rFonts w:eastAsia="SimSun"/>
        </w:rPr>
        <w:t xml:space="preserve"> to configure </w:t>
      </w:r>
      <w:r w:rsidR="00635EE3" w:rsidRPr="00F92F6B">
        <w:t xml:space="preserve">Periodic </w:t>
      </w:r>
      <w:r w:rsidR="002C29F0" w:rsidRPr="00F92F6B">
        <w:t>RNA</w:t>
      </w:r>
      <w:r w:rsidR="00635EE3" w:rsidRPr="00F92F6B">
        <w:t xml:space="preserve"> Update timer</w:t>
      </w:r>
      <w:r w:rsidR="00635EE3" w:rsidRPr="00F92F6B">
        <w:rPr>
          <w:rFonts w:eastAsia="SimSun"/>
        </w:rPr>
        <w:t>.</w:t>
      </w:r>
    </w:p>
    <w:p w14:paraId="656BE425" w14:textId="16844649" w:rsidR="008E3733" w:rsidRPr="00F92F6B" w:rsidRDefault="008E3733" w:rsidP="008E3733">
      <w:pPr>
        <w:pStyle w:val="B1"/>
      </w:pPr>
      <w:r w:rsidRPr="00F92F6B">
        <w:rPr>
          <w:rFonts w:hint="eastAsia"/>
        </w:rPr>
        <w:t>-</w:t>
      </w:r>
      <w:r w:rsidRPr="00F92F6B">
        <w:tab/>
      </w:r>
      <w:r w:rsidRPr="00F92F6B">
        <w:rPr>
          <w:rFonts w:eastAsia="Malgun Gothic"/>
        </w:rPr>
        <w:t xml:space="preserve">An </w:t>
      </w:r>
      <w:r w:rsidRPr="00F92F6B">
        <w:t>indication</w:t>
      </w:r>
      <w:r w:rsidRPr="00F92F6B">
        <w:rPr>
          <w:rFonts w:eastAsia="Malgun Gothic"/>
        </w:rPr>
        <w:t xml:space="preserve"> if the UE is configured with Mobile Initiated Connection Only (MICO) mode by the AMF</w:t>
      </w:r>
      <w:r w:rsidRPr="00F92F6B">
        <w:rPr>
          <w:rFonts w:hint="eastAsia"/>
        </w:rPr>
        <w:t>.</w:t>
      </w:r>
    </w:p>
    <w:p w14:paraId="768B92B6" w14:textId="2C98A52E" w:rsidR="008E3733" w:rsidRPr="00F92F6B" w:rsidRDefault="008E3733" w:rsidP="00284F02">
      <w:pPr>
        <w:pStyle w:val="B1"/>
      </w:pPr>
      <w:r w:rsidRPr="00F92F6B">
        <w:t>-</w:t>
      </w:r>
      <w:r w:rsidRPr="00F92F6B">
        <w:tab/>
      </w:r>
      <w:r w:rsidR="00E576C6" w:rsidRPr="00F92F6B">
        <w:t>The Expected UE Behaviour</w:t>
      </w:r>
      <w:r w:rsidRPr="00F92F6B">
        <w:rPr>
          <w:rFonts w:hint="eastAsia"/>
        </w:rPr>
        <w:t>, which is taken into account by the NG-RAN node</w:t>
      </w:r>
      <w:r w:rsidR="00E576C6" w:rsidRPr="00F92F6B">
        <w:t xml:space="preserve"> to assist the UE RRC state transition decision.</w:t>
      </w:r>
    </w:p>
    <w:p w14:paraId="33FAC886" w14:textId="2E9A1800" w:rsidR="008E3733" w:rsidRPr="00F92F6B" w:rsidRDefault="008E3733" w:rsidP="00284F02">
      <w:pPr>
        <w:pStyle w:val="B1"/>
      </w:pPr>
      <w:r w:rsidRPr="00F92F6B">
        <w:t>-</w:t>
      </w:r>
      <w:r w:rsidRPr="00F92F6B">
        <w:tab/>
      </w:r>
      <w:r w:rsidR="00896499" w:rsidRPr="00F92F6B">
        <w:t>The UE Radio Capability for Paging</w:t>
      </w:r>
      <w:r w:rsidRPr="00F92F6B">
        <w:rPr>
          <w:rFonts w:hint="eastAsia"/>
        </w:rPr>
        <w:t>, which may be used by the NG-RAN node</w:t>
      </w:r>
      <w:r w:rsidR="00896499" w:rsidRPr="00F92F6B">
        <w:t xml:space="preserve"> during RAN Paging.</w:t>
      </w:r>
    </w:p>
    <w:p w14:paraId="64A3F78B" w14:textId="19F0B4B6" w:rsidR="008E3733" w:rsidRPr="00F92F6B" w:rsidRDefault="008E3733" w:rsidP="00284F02">
      <w:pPr>
        <w:pStyle w:val="B1"/>
        <w:rPr>
          <w:rFonts w:cs="Arial"/>
        </w:rPr>
      </w:pPr>
      <w:r w:rsidRPr="00F92F6B">
        <w:t>-</w:t>
      </w:r>
      <w:r w:rsidRPr="00F92F6B">
        <w:tab/>
      </w:r>
      <w:r w:rsidR="005B016D" w:rsidRPr="00F92F6B">
        <w:t xml:space="preserve">The </w:t>
      </w:r>
      <w:r w:rsidR="005B016D" w:rsidRPr="00F92F6B">
        <w:rPr>
          <w:rFonts w:cs="Arial"/>
        </w:rPr>
        <w:t>PEI with Paging Subgrouping assistance information</w:t>
      </w:r>
      <w:r w:rsidRPr="00F92F6B">
        <w:rPr>
          <w:rFonts w:cs="Arial" w:hint="eastAsia"/>
        </w:rPr>
        <w:t>, which may be</w:t>
      </w:r>
      <w:r w:rsidR="005B016D" w:rsidRPr="00F92F6B">
        <w:rPr>
          <w:rFonts w:cs="Arial"/>
        </w:rPr>
        <w:t xml:space="preserve"> </w:t>
      </w:r>
      <w:r w:rsidRPr="00F92F6B">
        <w:rPr>
          <w:rFonts w:cs="Arial" w:hint="eastAsia"/>
        </w:rPr>
        <w:t xml:space="preserve">taken into account by the NG-RAN node </w:t>
      </w:r>
      <w:r w:rsidR="005B016D" w:rsidRPr="00F92F6B">
        <w:rPr>
          <w:rFonts w:cs="Arial"/>
        </w:rPr>
        <w:t xml:space="preserve">for subgroup paging in </w:t>
      </w:r>
      <w:r w:rsidR="005B016D" w:rsidRPr="00F92F6B">
        <w:t>RRC</w:t>
      </w:r>
      <w:r w:rsidR="005B016D" w:rsidRPr="00F92F6B">
        <w:rPr>
          <w:rFonts w:eastAsia="SimSun"/>
        </w:rPr>
        <w:t>_</w:t>
      </w:r>
      <w:r w:rsidR="005B016D" w:rsidRPr="00F92F6B">
        <w:t>INACTIVE</w:t>
      </w:r>
      <w:r w:rsidRPr="00F92F6B">
        <w:t>,</w:t>
      </w:r>
      <w:r w:rsidR="000F1A99" w:rsidRPr="00F92F6B">
        <w:t xml:space="preserve"> except when the UE context contains an emergency PDU session in which case the PEI with Paging Subgrouping assistance information shall not be used</w:t>
      </w:r>
      <w:r w:rsidR="000F1A99" w:rsidRPr="00F92F6B">
        <w:rPr>
          <w:rFonts w:cs="Arial"/>
        </w:rPr>
        <w:t xml:space="preserve"> according to TS 24.501 [28]</w:t>
      </w:r>
      <w:r w:rsidR="005B016D" w:rsidRPr="00F92F6B">
        <w:rPr>
          <w:rFonts w:cs="Arial"/>
        </w:rPr>
        <w:t>.</w:t>
      </w:r>
    </w:p>
    <w:p w14:paraId="7C64114F" w14:textId="3FDB4BD0" w:rsidR="008E3733" w:rsidRPr="00F92F6B" w:rsidRDefault="008E3733" w:rsidP="00284F02">
      <w:pPr>
        <w:pStyle w:val="B1"/>
      </w:pPr>
      <w:r w:rsidRPr="00F92F6B">
        <w:rPr>
          <w:rFonts w:cs="Arial"/>
        </w:rPr>
        <w:t>-</w:t>
      </w:r>
      <w:r w:rsidRPr="00F92F6B">
        <w:rPr>
          <w:rFonts w:cs="Arial"/>
        </w:rPr>
        <w:tab/>
      </w:r>
      <w:r w:rsidR="00AE2E76" w:rsidRPr="00F92F6B">
        <w:t xml:space="preserve">The </w:t>
      </w:r>
      <w:r w:rsidR="00AE2E76" w:rsidRPr="00F92F6B">
        <w:rPr>
          <w:rFonts w:cs="Arial"/>
        </w:rPr>
        <w:t>LP-WUS with Paging Subgrouping assistance information</w:t>
      </w:r>
      <w:r w:rsidRPr="00F92F6B">
        <w:rPr>
          <w:rFonts w:cs="Arial" w:hint="eastAsia"/>
        </w:rPr>
        <w:t>, which is taken into account by the NG-RAN node</w:t>
      </w:r>
      <w:r w:rsidR="00AE2E76" w:rsidRPr="00F92F6B">
        <w:rPr>
          <w:rFonts w:cs="Arial"/>
        </w:rPr>
        <w:t xml:space="preserve"> for subgroup paging in </w:t>
      </w:r>
      <w:r w:rsidR="00AE2E76" w:rsidRPr="00F92F6B">
        <w:t>RRC_INACTIVE.</w:t>
      </w:r>
    </w:p>
    <w:p w14:paraId="137BDCB3" w14:textId="77777777" w:rsidR="008E3733" w:rsidRPr="00F92F6B" w:rsidRDefault="008E3733" w:rsidP="008E3733">
      <w:pPr>
        <w:pStyle w:val="B1"/>
        <w:rPr>
          <w:rFonts w:cs="Arial"/>
        </w:rPr>
      </w:pPr>
      <w:r w:rsidRPr="00F92F6B">
        <w:rPr>
          <w:rFonts w:cs="Arial" w:hint="eastAsia"/>
        </w:rPr>
        <w:t>-</w:t>
      </w:r>
      <w:r w:rsidRPr="00F92F6B">
        <w:rPr>
          <w:rFonts w:cs="Arial"/>
        </w:rPr>
        <w:tab/>
      </w:r>
      <w:r w:rsidRPr="00F92F6B">
        <w:rPr>
          <w:rFonts w:cs="Arial" w:hint="eastAsia"/>
        </w:rPr>
        <w:t xml:space="preserve">The LP-WUS disable indication, </w:t>
      </w:r>
      <w:r w:rsidRPr="00F92F6B">
        <w:rPr>
          <w:rFonts w:hint="eastAsia"/>
        </w:rPr>
        <w:t>which</w:t>
      </w:r>
      <w:r w:rsidRPr="00F92F6B">
        <w:rPr>
          <w:rFonts w:cs="Arial" w:hint="eastAsia"/>
        </w:rPr>
        <w:t xml:space="preserve"> is taken into account by the NG-RAN node to disable LP-WUS to UE, including both CN based subgrouping and UE ID based subgrouping.</w:t>
      </w:r>
    </w:p>
    <w:p w14:paraId="11CE86A9" w14:textId="77777777" w:rsidR="008E3733" w:rsidRPr="00F92F6B" w:rsidRDefault="008E3733" w:rsidP="008E3733">
      <w:pPr>
        <w:pStyle w:val="B1"/>
        <w:rPr>
          <w:rFonts w:cs="Arial"/>
        </w:rPr>
      </w:pPr>
      <w:r w:rsidRPr="00F92F6B">
        <w:rPr>
          <w:rFonts w:cs="Arial" w:hint="eastAsia"/>
        </w:rPr>
        <w:t>-</w:t>
      </w:r>
      <w:r w:rsidRPr="00F92F6B">
        <w:rPr>
          <w:rFonts w:cs="Arial"/>
        </w:rPr>
        <w:tab/>
      </w:r>
      <w:r w:rsidRPr="00F92F6B">
        <w:rPr>
          <w:rFonts w:cs="Arial" w:hint="eastAsia"/>
        </w:rPr>
        <w:t>T</w:t>
      </w:r>
      <w:r w:rsidRPr="00F92F6B">
        <w:rPr>
          <w:rFonts w:cs="Arial"/>
        </w:rPr>
        <w:t xml:space="preserve">he Further Extended UE </w:t>
      </w:r>
      <w:r w:rsidRPr="00F92F6B">
        <w:t>Identity</w:t>
      </w:r>
      <w:r w:rsidRPr="00F92F6B">
        <w:rPr>
          <w:rFonts w:cs="Arial"/>
        </w:rPr>
        <w:t xml:space="preserve"> Index value</w:t>
      </w:r>
      <w:r w:rsidRPr="00F92F6B">
        <w:rPr>
          <w:rFonts w:cs="Arial" w:hint="eastAsia"/>
        </w:rPr>
        <w:t>, if LP-WUS is not disabled, which is taken into account by the NG-RAN node for LP-WUS subgroup paging in RRC_INACTIVE.</w:t>
      </w:r>
    </w:p>
    <w:p w14:paraId="785E2C88" w14:textId="065080C0" w:rsidR="008E3733" w:rsidRPr="00F92F6B" w:rsidRDefault="008E3733" w:rsidP="00284F02">
      <w:pPr>
        <w:pStyle w:val="B1"/>
      </w:pPr>
      <w:r w:rsidRPr="00F92F6B">
        <w:t>-</w:t>
      </w:r>
      <w:r w:rsidRPr="00F92F6B">
        <w:tab/>
      </w:r>
      <w:r w:rsidR="005C04EF" w:rsidRPr="00F92F6B">
        <w:t xml:space="preserve">The NR Paging </w:t>
      </w:r>
      <w:proofErr w:type="spellStart"/>
      <w:r w:rsidR="005C04EF" w:rsidRPr="00F92F6B">
        <w:t>eDRX</w:t>
      </w:r>
      <w:proofErr w:type="spellEnd"/>
      <w:r w:rsidR="005C04EF" w:rsidRPr="00F92F6B">
        <w:t xml:space="preserve"> Information</w:t>
      </w:r>
      <w:r w:rsidRPr="00F92F6B">
        <w:rPr>
          <w:rFonts w:hint="eastAsia"/>
        </w:rPr>
        <w:t>, which is taken into account by the NG-RAN node</w:t>
      </w:r>
      <w:r w:rsidR="005C04EF" w:rsidRPr="00F92F6B">
        <w:t xml:space="preserve"> to configure the RAN Paging when the NR UE is in RRC_INACTIVE.</w:t>
      </w:r>
    </w:p>
    <w:p w14:paraId="6C0F9515" w14:textId="01878FC9" w:rsidR="008E3733" w:rsidRPr="00F92F6B" w:rsidRDefault="008E3733" w:rsidP="00284F02">
      <w:pPr>
        <w:pStyle w:val="B1"/>
      </w:pPr>
      <w:r w:rsidRPr="00F92F6B">
        <w:t>-</w:t>
      </w:r>
      <w:r w:rsidRPr="00F92F6B">
        <w:tab/>
      </w:r>
      <w:r w:rsidR="000F7204" w:rsidRPr="00F92F6B">
        <w:t>The Paging Cause Indication for Voice Service</w:t>
      </w:r>
      <w:r w:rsidRPr="00F92F6B">
        <w:rPr>
          <w:rFonts w:hint="eastAsia"/>
        </w:rPr>
        <w:t>, which is taken into account by the NG-RAN node</w:t>
      </w:r>
      <w:r w:rsidR="000F7204" w:rsidRPr="00F92F6B">
        <w:t xml:space="preserve"> to include the Paging Cause in RAN Paging for a UE in RRC_INACTIVE state.</w:t>
      </w:r>
    </w:p>
    <w:p w14:paraId="5C6ABDA2" w14:textId="1D669E3F" w:rsidR="008E3733" w:rsidRPr="00F92F6B" w:rsidRDefault="008E3733" w:rsidP="00284F02">
      <w:pPr>
        <w:pStyle w:val="B1"/>
      </w:pPr>
      <w:r w:rsidRPr="00F92F6B">
        <w:t>-</w:t>
      </w:r>
      <w:r w:rsidRPr="00F92F6B">
        <w:tab/>
      </w:r>
      <w:r w:rsidRPr="00F92F6B">
        <w:rPr>
          <w:rFonts w:hint="eastAsia"/>
        </w:rPr>
        <w:t>The Hashed UE Identity Index Value, which is used by the NG-RAN node to determine the start point of PTW.</w:t>
      </w:r>
    </w:p>
    <w:p w14:paraId="4767A1BD" w14:textId="04D1A497" w:rsidR="00635EE3" w:rsidRPr="00F92F6B" w:rsidRDefault="008E3733" w:rsidP="006C004A">
      <w:pPr>
        <w:pStyle w:val="B1"/>
        <w:rPr>
          <w:rFonts w:eastAsia="SimSun"/>
        </w:rPr>
      </w:pPr>
      <w:r w:rsidRPr="00F92F6B">
        <w:t>-</w:t>
      </w:r>
      <w:r w:rsidRPr="00F92F6B">
        <w:tab/>
      </w:r>
      <w:r w:rsidR="00FB1807" w:rsidRPr="00F92F6B">
        <w:t>The CN support indication for MT Communication Handling</w:t>
      </w:r>
      <w:r w:rsidRPr="00F92F6B">
        <w:rPr>
          <w:rFonts w:hint="eastAsia"/>
        </w:rPr>
        <w:t>, which is taken into account by the NG-RAN node</w:t>
      </w:r>
      <w:r w:rsidR="00FB1807" w:rsidRPr="00F92F6B">
        <w:t xml:space="preserve"> when deciding to request the AMF for MT Communication Handling for a UE in RRC_INACTIVE state with long </w:t>
      </w:r>
      <w:proofErr w:type="spellStart"/>
      <w:r w:rsidR="00FB1807" w:rsidRPr="00F92F6B">
        <w:t>eDRX</w:t>
      </w:r>
      <w:proofErr w:type="spellEnd"/>
      <w:r w:rsidR="00FB1807" w:rsidRPr="00F92F6B">
        <w:t xml:space="preserve"> beyond 10.24 seconds as described in TS 23.501 [3].</w:t>
      </w:r>
    </w:p>
    <w:p w14:paraId="197464D0" w14:textId="77777777" w:rsidR="00284F02" w:rsidRPr="00F92F6B" w:rsidRDefault="00284F02" w:rsidP="00284F02">
      <w:pPr>
        <w:rPr>
          <w:rFonts w:cs="Arial"/>
        </w:rPr>
      </w:pPr>
      <w:r w:rsidRPr="00F92F6B">
        <w:rPr>
          <w:rFonts w:eastAsia="Malgun Gothic" w:cs="Arial"/>
        </w:rPr>
        <w:t xml:space="preserve">When sending the </w:t>
      </w:r>
      <w:proofErr w:type="spellStart"/>
      <w:r w:rsidRPr="00F92F6B">
        <w:rPr>
          <w:rFonts w:eastAsia="Malgun Gothic" w:cs="Arial"/>
        </w:rPr>
        <w:t>XnAP</w:t>
      </w:r>
      <w:proofErr w:type="spellEnd"/>
      <w:r w:rsidRPr="00F92F6B">
        <w:rPr>
          <w:rFonts w:eastAsia="Malgun Gothic" w:cs="Arial"/>
        </w:rPr>
        <w:t xml:space="preserve"> RAN Paging to neighbour NG-RAN node(s), the PEI with Paging Subgrouping assistance information</w:t>
      </w:r>
      <w:r w:rsidRPr="00F92F6B">
        <w:rPr>
          <w:rFonts w:eastAsia="SimSun" w:cs="Arial" w:hint="eastAsia"/>
        </w:rPr>
        <w:t xml:space="preserve">, </w:t>
      </w:r>
      <w:r w:rsidRPr="00F92F6B">
        <w:rPr>
          <w:rFonts w:cs="Arial"/>
        </w:rPr>
        <w:t>the LP-WUS with Paging Subgrouping assistance information</w:t>
      </w:r>
      <w:r w:rsidRPr="00F92F6B">
        <w:rPr>
          <w:rFonts w:cs="Arial" w:hint="eastAsia"/>
        </w:rPr>
        <w:t>,</w:t>
      </w:r>
      <w:r w:rsidRPr="00F92F6B">
        <w:rPr>
          <w:rFonts w:eastAsia="Malgun Gothic" w:cs="Arial"/>
        </w:rPr>
        <w:t xml:space="preserve"> </w:t>
      </w:r>
      <w:r w:rsidRPr="00F92F6B">
        <w:rPr>
          <w:rFonts w:eastAsia="SimSun" w:cs="Arial" w:hint="eastAsia"/>
        </w:rPr>
        <w:t xml:space="preserve">the LP-WUS disable indication, </w:t>
      </w:r>
      <w:r w:rsidRPr="00F92F6B">
        <w:rPr>
          <w:rFonts w:eastAsia="Malgun Gothic"/>
        </w:rPr>
        <w:t xml:space="preserve">the NR Paging </w:t>
      </w:r>
      <w:proofErr w:type="spellStart"/>
      <w:r w:rsidRPr="00F92F6B">
        <w:rPr>
          <w:rFonts w:eastAsia="Malgun Gothic"/>
        </w:rPr>
        <w:t>eDRX</w:t>
      </w:r>
      <w:proofErr w:type="spellEnd"/>
      <w:r w:rsidRPr="00F92F6B">
        <w:rPr>
          <w:rFonts w:eastAsia="Malgun Gothic"/>
        </w:rPr>
        <w:t xml:space="preserve"> Information </w:t>
      </w:r>
      <w:r w:rsidRPr="00F92F6B">
        <w:rPr>
          <w:rFonts w:eastAsia="SimSun"/>
        </w:rPr>
        <w:t>for RRC_IDLE and for RRC_INACTIVE</w:t>
      </w:r>
      <w:r w:rsidRPr="00F92F6B">
        <w:rPr>
          <w:rFonts w:eastAsia="SimSun" w:hint="eastAsia"/>
        </w:rPr>
        <w:t xml:space="preserve">, </w:t>
      </w:r>
      <w:r w:rsidRPr="00F92F6B">
        <w:rPr>
          <w:rFonts w:eastAsia="Malgun Gothic"/>
        </w:rPr>
        <w:t>the Paging Cause</w:t>
      </w:r>
      <w:r w:rsidRPr="00F92F6B">
        <w:rPr>
          <w:rFonts w:eastAsia="SimSun" w:hint="eastAsia"/>
        </w:rPr>
        <w:t>, the Has</w:t>
      </w:r>
      <w:r w:rsidRPr="00F92F6B">
        <w:rPr>
          <w:rFonts w:eastAsia="SimSun"/>
        </w:rPr>
        <w:t>h</w:t>
      </w:r>
      <w:r w:rsidRPr="00F92F6B">
        <w:rPr>
          <w:rFonts w:eastAsia="SimSun" w:hint="eastAsia"/>
        </w:rPr>
        <w:t>ed UE Identity Index Value and the</w:t>
      </w:r>
      <w:r w:rsidRPr="00F92F6B">
        <w:rPr>
          <w:rFonts w:eastAsia="SimSun"/>
        </w:rPr>
        <w:t xml:space="preserve"> Further Extended UE Identity </w:t>
      </w:r>
      <w:r w:rsidRPr="00F92F6B">
        <w:rPr>
          <w:rFonts w:eastAsia="SimSun" w:hint="eastAsia"/>
        </w:rPr>
        <w:t xml:space="preserve">Index Value </w:t>
      </w:r>
      <w:r w:rsidRPr="00F92F6B">
        <w:rPr>
          <w:rFonts w:eastAsia="SimSun"/>
        </w:rPr>
        <w:t>may be</w:t>
      </w:r>
      <w:r w:rsidRPr="00F92F6B">
        <w:rPr>
          <w:rFonts w:eastAsia="Malgun Gothic" w:cs="Arial"/>
        </w:rPr>
        <w:t xml:space="preserve"> included.</w:t>
      </w:r>
    </w:p>
    <w:p w14:paraId="6DB4ACCB" w14:textId="77777777" w:rsidR="00266891" w:rsidRPr="00F92F6B" w:rsidRDefault="00266891" w:rsidP="00266891">
      <w:r w:rsidRPr="00F92F6B">
        <w:t xml:space="preserve">At transition to RRC_INACTIVE the NG-RAN node may configure the UE with a periodic RNA Update timer value. At periodic RNA Update timer expiry without notification from the UE, the </w:t>
      </w:r>
      <w:proofErr w:type="spellStart"/>
      <w:r w:rsidRPr="00F92F6B">
        <w:t>gNB</w:t>
      </w:r>
      <w:proofErr w:type="spellEnd"/>
      <w:r w:rsidRPr="00F92F6B">
        <w:t xml:space="preserve"> behave</w:t>
      </w:r>
      <w:r w:rsidR="00907E50" w:rsidRPr="00F92F6B">
        <w:t>s</w:t>
      </w:r>
      <w:r w:rsidRPr="00F92F6B">
        <w:t xml:space="preserve"> as specified in TS 23.501 [3].</w:t>
      </w:r>
    </w:p>
    <w:p w14:paraId="4755DF7B" w14:textId="77777777" w:rsidR="00C32D1F" w:rsidRPr="00F92F6B" w:rsidRDefault="00C32D1F" w:rsidP="00C32D1F">
      <w:r w:rsidRPr="00F92F6B">
        <w:t xml:space="preserve">If the UE accesses a </w:t>
      </w:r>
      <w:proofErr w:type="spellStart"/>
      <w:r w:rsidRPr="00F92F6B">
        <w:t>gNB</w:t>
      </w:r>
      <w:proofErr w:type="spellEnd"/>
      <w:r w:rsidRPr="00F92F6B">
        <w:t xml:space="preserve"> other than the last serving </w:t>
      </w:r>
      <w:proofErr w:type="spellStart"/>
      <w:r w:rsidRPr="00F92F6B">
        <w:t>gNB</w:t>
      </w:r>
      <w:proofErr w:type="spellEnd"/>
      <w:r w:rsidRPr="00F92F6B">
        <w:t xml:space="preserve">, the receiving </w:t>
      </w:r>
      <w:proofErr w:type="spellStart"/>
      <w:r w:rsidRPr="00F92F6B">
        <w:t>gNB</w:t>
      </w:r>
      <w:proofErr w:type="spellEnd"/>
      <w:r w:rsidRPr="00F92F6B">
        <w:t xml:space="preserve"> triggers the </w:t>
      </w:r>
      <w:proofErr w:type="spellStart"/>
      <w:r w:rsidRPr="00F92F6B">
        <w:t>XnAP</w:t>
      </w:r>
      <w:proofErr w:type="spellEnd"/>
      <w:r w:rsidRPr="00F92F6B">
        <w:t xml:space="preserve"> Retrieve UE Context procedure to get the UE context from the last serving </w:t>
      </w:r>
      <w:proofErr w:type="spellStart"/>
      <w:r w:rsidRPr="00F92F6B">
        <w:t>gNB</w:t>
      </w:r>
      <w:proofErr w:type="spellEnd"/>
      <w:r w:rsidRPr="00F92F6B">
        <w:t xml:space="preserve"> and may also trigger a</w:t>
      </w:r>
      <w:r w:rsidR="00EC19F3" w:rsidRPr="00F92F6B">
        <w:t>n</w:t>
      </w:r>
      <w:r w:rsidRPr="00F92F6B">
        <w:t xml:space="preserve"> </w:t>
      </w:r>
      <w:proofErr w:type="spellStart"/>
      <w:r w:rsidR="00EC19F3" w:rsidRPr="00F92F6B">
        <w:rPr>
          <w:lang w:eastAsia="en-GB"/>
        </w:rPr>
        <w:t>Xn</w:t>
      </w:r>
      <w:proofErr w:type="spellEnd"/>
      <w:r w:rsidR="00EC19F3" w:rsidRPr="00F92F6B">
        <w:rPr>
          <w:lang w:eastAsia="en-GB"/>
        </w:rPr>
        <w:t>-U Address Indication</w:t>
      </w:r>
      <w:r w:rsidRPr="00F92F6B">
        <w:t xml:space="preserve"> procedure including tunnel information for potential recovery of data from the last serving </w:t>
      </w:r>
      <w:proofErr w:type="spellStart"/>
      <w:r w:rsidRPr="00F92F6B">
        <w:t>gNB</w:t>
      </w:r>
      <w:proofErr w:type="spellEnd"/>
      <w:r w:rsidRPr="00F92F6B">
        <w:t xml:space="preserve">. Upon successful </w:t>
      </w:r>
      <w:r w:rsidR="00692506" w:rsidRPr="00F92F6B">
        <w:t xml:space="preserve">UE </w:t>
      </w:r>
      <w:r w:rsidRPr="00F92F6B">
        <w:t xml:space="preserve">context retrieval, the receiving </w:t>
      </w:r>
      <w:proofErr w:type="spellStart"/>
      <w:r w:rsidRPr="00F92F6B">
        <w:t>gNB</w:t>
      </w:r>
      <w:proofErr w:type="spellEnd"/>
      <w:r w:rsidRPr="00F92F6B">
        <w:t xml:space="preserve"> </w:t>
      </w:r>
      <w:r w:rsidR="00692506" w:rsidRPr="00F92F6B">
        <w:t xml:space="preserve">shall perform the slice-aware admission control in case of receiving slice information and </w:t>
      </w:r>
      <w:r w:rsidRPr="00F92F6B">
        <w:t xml:space="preserve">becomes the serving </w:t>
      </w:r>
      <w:proofErr w:type="spellStart"/>
      <w:r w:rsidRPr="00F92F6B">
        <w:t>gNB</w:t>
      </w:r>
      <w:proofErr w:type="spellEnd"/>
      <w:r w:rsidRPr="00F92F6B">
        <w:t xml:space="preserve"> and it further triggers the NGAP Path Switch Request </w:t>
      </w:r>
      <w:r w:rsidR="002C29F0" w:rsidRPr="00F92F6B">
        <w:t xml:space="preserve">and </w:t>
      </w:r>
      <w:r w:rsidR="00E576C6" w:rsidRPr="00F92F6B">
        <w:t xml:space="preserve">applicable </w:t>
      </w:r>
      <w:r w:rsidR="002C29F0" w:rsidRPr="00F92F6B">
        <w:t xml:space="preserve">RRC </w:t>
      </w:r>
      <w:r w:rsidRPr="00F92F6B">
        <w:t>procedure</w:t>
      </w:r>
      <w:r w:rsidR="002C29F0" w:rsidRPr="00F92F6B">
        <w:t>s</w:t>
      </w:r>
      <w:r w:rsidRPr="00F92F6B">
        <w:t xml:space="preserve">. After the path switch procedure, the serving </w:t>
      </w:r>
      <w:proofErr w:type="spellStart"/>
      <w:r w:rsidRPr="00F92F6B">
        <w:t>gNB</w:t>
      </w:r>
      <w:proofErr w:type="spellEnd"/>
      <w:r w:rsidRPr="00F92F6B">
        <w:t xml:space="preserve"> triggers release of the UE context at the last serving </w:t>
      </w:r>
      <w:proofErr w:type="spellStart"/>
      <w:r w:rsidRPr="00F92F6B">
        <w:t>gNB</w:t>
      </w:r>
      <w:proofErr w:type="spellEnd"/>
      <w:r w:rsidRPr="00F92F6B">
        <w:t xml:space="preserve"> by means of the </w:t>
      </w:r>
      <w:proofErr w:type="spellStart"/>
      <w:r w:rsidRPr="00F92F6B">
        <w:t>XnAP</w:t>
      </w:r>
      <w:proofErr w:type="spellEnd"/>
      <w:r w:rsidRPr="00F92F6B">
        <w:t xml:space="preserve"> UE Context Release procedure.</w:t>
      </w:r>
    </w:p>
    <w:p w14:paraId="446B55B7" w14:textId="1DAF7B98" w:rsidR="00B1095E" w:rsidRPr="00F92F6B" w:rsidRDefault="00692506" w:rsidP="00C32D1F">
      <w:r w:rsidRPr="00F92F6B">
        <w:t xml:space="preserve">In case the UE is not reachable at the last serving </w:t>
      </w:r>
      <w:proofErr w:type="spellStart"/>
      <w:r w:rsidRPr="00F92F6B">
        <w:t>gNB</w:t>
      </w:r>
      <w:proofErr w:type="spellEnd"/>
      <w:r w:rsidRPr="00F92F6B">
        <w:t xml:space="preserve">, the </w:t>
      </w:r>
      <w:proofErr w:type="spellStart"/>
      <w:r w:rsidRPr="00F92F6B">
        <w:t>gNB</w:t>
      </w:r>
      <w:proofErr w:type="spellEnd"/>
      <w:r w:rsidRPr="00F92F6B">
        <w:t xml:space="preserve"> shall</w:t>
      </w:r>
      <w:r w:rsidR="00B1095E" w:rsidRPr="00F92F6B">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F92F6B">
        <w:t xml:space="preserve">non PDU Session related </w:t>
      </w:r>
      <w:r w:rsidR="00B1095E" w:rsidRPr="00F92F6B">
        <w:t>NAS PDU received from the AMF</w:t>
      </w:r>
      <w:r w:rsidR="00F27077" w:rsidRPr="00F92F6B">
        <w:t xml:space="preserve"> as specified in TS 38.413 [26]</w:t>
      </w:r>
      <w:r w:rsidR="00B1095E" w:rsidRPr="00F92F6B">
        <w:t>.</w:t>
      </w:r>
    </w:p>
    <w:p w14:paraId="64C413C3" w14:textId="77777777" w:rsidR="00883148" w:rsidRPr="00F92F6B" w:rsidRDefault="00883148" w:rsidP="00587232">
      <w:r w:rsidRPr="00F92F6B">
        <w:t xml:space="preserve">If the UE accesses a </w:t>
      </w:r>
      <w:proofErr w:type="spellStart"/>
      <w:r w:rsidRPr="00F92F6B">
        <w:t>gNB</w:t>
      </w:r>
      <w:proofErr w:type="spellEnd"/>
      <w:r w:rsidRPr="00F92F6B">
        <w:t xml:space="preserve"> other than the last serving </w:t>
      </w:r>
      <w:proofErr w:type="spellStart"/>
      <w:r w:rsidRPr="00F92F6B">
        <w:t>gNB</w:t>
      </w:r>
      <w:proofErr w:type="spellEnd"/>
      <w:r w:rsidRPr="00F92F6B">
        <w:t xml:space="preserve"> and the receiving </w:t>
      </w:r>
      <w:proofErr w:type="spellStart"/>
      <w:r w:rsidRPr="00F92F6B">
        <w:t>gNB</w:t>
      </w:r>
      <w:proofErr w:type="spellEnd"/>
      <w:r w:rsidRPr="00F92F6B">
        <w:t xml:space="preserve"> does not find a valid UE Context, </w:t>
      </w:r>
      <w:r w:rsidR="002C29F0" w:rsidRPr="00F92F6B">
        <w:t xml:space="preserve">the receiving </w:t>
      </w:r>
      <w:proofErr w:type="spellStart"/>
      <w:r w:rsidRPr="00F92F6B">
        <w:t>gNB</w:t>
      </w:r>
      <w:proofErr w:type="spellEnd"/>
      <w:r w:rsidRPr="00F92F6B">
        <w:t xml:space="preserve"> </w:t>
      </w:r>
      <w:r w:rsidR="00C77929" w:rsidRPr="00F92F6B">
        <w:t xml:space="preserve">can </w:t>
      </w:r>
      <w:r w:rsidRPr="00F92F6B">
        <w:t>perform establishment of a new RRC connection instead of resumption of the previous RRC connection.</w:t>
      </w:r>
      <w:r w:rsidR="00865B96" w:rsidRPr="00F92F6B">
        <w:t xml:space="preserve"> UE context retrieval will also fail and hence a new RRC connection needs to be established if the serving AMF changes.</w:t>
      </w:r>
    </w:p>
    <w:p w14:paraId="51370837" w14:textId="77777777" w:rsidR="008F0D50" w:rsidRPr="00F92F6B" w:rsidRDefault="008F0D50" w:rsidP="00587232">
      <w:r w:rsidRPr="00F92F6B">
        <w:t xml:space="preserve">A UE in the RRC_INACTIVE state is required to initiate RNA update procedure when it moves out of the configured RNA. When receiving RNA update request from the UE, the receiving </w:t>
      </w:r>
      <w:proofErr w:type="spellStart"/>
      <w:r w:rsidRPr="00F92F6B">
        <w:t>gNB</w:t>
      </w:r>
      <w:proofErr w:type="spellEnd"/>
      <w:r w:rsidRPr="00F92F6B">
        <w:t xml:space="preserve"> </w:t>
      </w:r>
      <w:r w:rsidR="00692506" w:rsidRPr="00F92F6B">
        <w:t xml:space="preserve">triggers the </w:t>
      </w:r>
      <w:proofErr w:type="spellStart"/>
      <w:r w:rsidR="00692506" w:rsidRPr="00F92F6B">
        <w:t>XnAP</w:t>
      </w:r>
      <w:proofErr w:type="spellEnd"/>
      <w:r w:rsidR="00692506" w:rsidRPr="00F92F6B">
        <w:t xml:space="preserve"> Retrieve UE Context procedure to get the UE context from the last serving </w:t>
      </w:r>
      <w:proofErr w:type="spellStart"/>
      <w:r w:rsidR="00692506" w:rsidRPr="00F92F6B">
        <w:t>gNB</w:t>
      </w:r>
      <w:proofErr w:type="spellEnd"/>
      <w:r w:rsidR="00692506" w:rsidRPr="00F92F6B">
        <w:t xml:space="preserve"> and </w:t>
      </w:r>
      <w:r w:rsidRPr="00F92F6B">
        <w:t>may decide to send the UE back to RRC_INACTIVE state, move the UE into RRC_CONNECTED state, or send the UE to RRC_IDLE.</w:t>
      </w:r>
      <w:r w:rsidR="00E576C6" w:rsidRPr="00F92F6B">
        <w:t xml:space="preserve"> In case of periodic RNA update, if the last serving </w:t>
      </w:r>
      <w:proofErr w:type="spellStart"/>
      <w:r w:rsidR="00E576C6" w:rsidRPr="00F92F6B">
        <w:t>gNB</w:t>
      </w:r>
      <w:proofErr w:type="spellEnd"/>
      <w:r w:rsidR="00E576C6" w:rsidRPr="00F92F6B">
        <w:t xml:space="preserve"> decides not to relocate the UE context, it fails the Retrieve UE Context procedure and sends the UE back to RRC_INACTIVE, or to RRC_IDLE directly by an encapsulated </w:t>
      </w:r>
      <w:proofErr w:type="spellStart"/>
      <w:r w:rsidR="00E576C6" w:rsidRPr="00F92F6B">
        <w:rPr>
          <w:i/>
        </w:rPr>
        <w:t>RRCRelease</w:t>
      </w:r>
      <w:proofErr w:type="spellEnd"/>
      <w:r w:rsidR="00E576C6" w:rsidRPr="00F92F6B">
        <w:t xml:space="preserve"> message.</w:t>
      </w:r>
    </w:p>
    <w:p w14:paraId="474300CB" w14:textId="77777777" w:rsidR="004275DE" w:rsidRPr="00F92F6B" w:rsidRDefault="00703C9B" w:rsidP="009A0512">
      <w:pPr>
        <w:pStyle w:val="Heading4"/>
      </w:pPr>
      <w:bookmarkStart w:id="969" w:name="_Toc20387974"/>
      <w:bookmarkStart w:id="970" w:name="_Toc29376054"/>
      <w:bookmarkStart w:id="971" w:name="_Toc37231945"/>
      <w:bookmarkStart w:id="972" w:name="_Toc46502000"/>
      <w:bookmarkStart w:id="973" w:name="_Toc51971348"/>
      <w:bookmarkStart w:id="974" w:name="_Toc52551331"/>
      <w:bookmarkStart w:id="975" w:name="_Toc219280829"/>
      <w:r w:rsidRPr="00F92F6B">
        <w:t>9</w:t>
      </w:r>
      <w:r w:rsidR="004275DE" w:rsidRPr="00F92F6B">
        <w:t>.2.2.</w:t>
      </w:r>
      <w:r w:rsidR="002936A2" w:rsidRPr="00F92F6B">
        <w:t>2</w:t>
      </w:r>
      <w:r w:rsidR="004275DE" w:rsidRPr="00F92F6B">
        <w:tab/>
        <w:t>Cell Reselection</w:t>
      </w:r>
      <w:bookmarkEnd w:id="969"/>
      <w:bookmarkEnd w:id="970"/>
      <w:bookmarkEnd w:id="971"/>
      <w:bookmarkEnd w:id="972"/>
      <w:bookmarkEnd w:id="973"/>
      <w:bookmarkEnd w:id="974"/>
      <w:bookmarkEnd w:id="975"/>
    </w:p>
    <w:p w14:paraId="70824B47" w14:textId="77777777" w:rsidR="009E00FB" w:rsidRPr="00F92F6B" w:rsidRDefault="009E00FB" w:rsidP="00E6302E">
      <w:r w:rsidRPr="00F92F6B">
        <w:t>A UE in RRC_INACTIVE performs cell reselection. The principles of the procedure are as for the RRC_IDLE state (see clause 9.2.1.2).</w:t>
      </w:r>
    </w:p>
    <w:p w14:paraId="518ED356" w14:textId="77777777" w:rsidR="004275DE" w:rsidRPr="00F92F6B" w:rsidRDefault="00703C9B" w:rsidP="009A0512">
      <w:pPr>
        <w:pStyle w:val="Heading4"/>
      </w:pPr>
      <w:bookmarkStart w:id="976" w:name="_Toc20387975"/>
      <w:bookmarkStart w:id="977" w:name="_Toc29376055"/>
      <w:bookmarkStart w:id="978" w:name="_Toc37231946"/>
      <w:bookmarkStart w:id="979" w:name="_Toc46502001"/>
      <w:bookmarkStart w:id="980" w:name="_Toc51971349"/>
      <w:bookmarkStart w:id="981" w:name="_Toc52551332"/>
      <w:bookmarkStart w:id="982" w:name="_Toc219280830"/>
      <w:r w:rsidRPr="00F92F6B">
        <w:t>9</w:t>
      </w:r>
      <w:r w:rsidR="004275DE" w:rsidRPr="00F92F6B">
        <w:t>.2.2.</w:t>
      </w:r>
      <w:r w:rsidR="002936A2" w:rsidRPr="00F92F6B">
        <w:t>3</w:t>
      </w:r>
      <w:r w:rsidR="004275DE" w:rsidRPr="00F92F6B">
        <w:tab/>
        <w:t>RAN-Based Notification Area</w:t>
      </w:r>
      <w:bookmarkEnd w:id="976"/>
      <w:bookmarkEnd w:id="977"/>
      <w:bookmarkEnd w:id="978"/>
      <w:bookmarkEnd w:id="979"/>
      <w:bookmarkEnd w:id="980"/>
      <w:bookmarkEnd w:id="981"/>
      <w:bookmarkEnd w:id="982"/>
    </w:p>
    <w:p w14:paraId="6F4E5D7C" w14:textId="77777777" w:rsidR="004275DE" w:rsidRPr="00F92F6B" w:rsidRDefault="004275DE" w:rsidP="004275DE">
      <w:r w:rsidRPr="00F92F6B">
        <w:t xml:space="preserve">A UE in the RRC_INACTIVE state can be configured </w:t>
      </w:r>
      <w:r w:rsidR="00692506" w:rsidRPr="00F92F6B">
        <w:t xml:space="preserve">by the last serving NG-RAN node </w:t>
      </w:r>
      <w:r w:rsidRPr="00F92F6B">
        <w:t xml:space="preserve">with </w:t>
      </w:r>
      <w:r w:rsidR="00303B7F" w:rsidRPr="00F92F6B">
        <w:t>an RNA</w:t>
      </w:r>
      <w:r w:rsidRPr="00F92F6B">
        <w:t>, where:</w:t>
      </w:r>
    </w:p>
    <w:p w14:paraId="2C6556AF" w14:textId="77777777" w:rsidR="004275DE" w:rsidRPr="00F92F6B" w:rsidRDefault="004275DE" w:rsidP="004275DE">
      <w:pPr>
        <w:pStyle w:val="B1"/>
      </w:pPr>
      <w:r w:rsidRPr="00F92F6B">
        <w:t>-</w:t>
      </w:r>
      <w:r w:rsidRPr="00F92F6B">
        <w:tab/>
      </w:r>
      <w:r w:rsidR="009E00FB" w:rsidRPr="00F92F6B">
        <w:t>the RNA can cover a single or multiple cells, and shall be contained within the CN registration area</w:t>
      </w:r>
      <w:r w:rsidRPr="00F92F6B">
        <w:t>;</w:t>
      </w:r>
      <w:r w:rsidR="00692506" w:rsidRPr="00F92F6B">
        <w:t xml:space="preserve"> in this release </w:t>
      </w:r>
      <w:proofErr w:type="spellStart"/>
      <w:r w:rsidR="00692506" w:rsidRPr="00F92F6B">
        <w:t>Xn</w:t>
      </w:r>
      <w:proofErr w:type="spellEnd"/>
      <w:r w:rsidR="00692506" w:rsidRPr="00F92F6B">
        <w:t xml:space="preserve"> connectivity should be available within the RNA;</w:t>
      </w:r>
    </w:p>
    <w:p w14:paraId="46BB3C22" w14:textId="77777777" w:rsidR="00587232" w:rsidRPr="00F92F6B" w:rsidRDefault="00587232" w:rsidP="001D62FF">
      <w:pPr>
        <w:pStyle w:val="B1"/>
      </w:pPr>
      <w:r w:rsidRPr="00F92F6B">
        <w:t>-</w:t>
      </w:r>
      <w:r w:rsidRPr="00F92F6B">
        <w:tab/>
        <w:t>a RAN-based notification area update (RNAU) is periodically sent by the UE and is also sent when the cell reselection procedure of the UE selects a cell that does not belong to the configured RNA.</w:t>
      </w:r>
    </w:p>
    <w:p w14:paraId="17FEC5E9" w14:textId="77777777" w:rsidR="00A763C4" w:rsidRPr="00F92F6B" w:rsidRDefault="00A763C4" w:rsidP="00A763C4">
      <w:r w:rsidRPr="00F92F6B">
        <w:t>There are several different alternatives on how the RNA can be configured:</w:t>
      </w:r>
    </w:p>
    <w:p w14:paraId="23FB4227" w14:textId="77777777" w:rsidR="00A763C4" w:rsidRPr="00F92F6B" w:rsidRDefault="00A763C4" w:rsidP="00A763C4">
      <w:pPr>
        <w:pStyle w:val="B1"/>
      </w:pPr>
      <w:r w:rsidRPr="00F92F6B">
        <w:t>-</w:t>
      </w:r>
      <w:r w:rsidRPr="00F92F6B">
        <w:tab/>
        <w:t>List of cells:</w:t>
      </w:r>
    </w:p>
    <w:p w14:paraId="7925A915" w14:textId="77777777" w:rsidR="00A763C4" w:rsidRPr="00F92F6B" w:rsidRDefault="00A763C4" w:rsidP="00A763C4">
      <w:pPr>
        <w:pStyle w:val="B2"/>
      </w:pPr>
      <w:r w:rsidRPr="00F92F6B">
        <w:t>-</w:t>
      </w:r>
      <w:r w:rsidRPr="00F92F6B">
        <w:tab/>
        <w:t>A UE is provided an explicit list of cells (one or more) that constitute the RNA.</w:t>
      </w:r>
    </w:p>
    <w:p w14:paraId="34D47F71" w14:textId="77777777" w:rsidR="00A763C4" w:rsidRPr="00F92F6B" w:rsidRDefault="00A763C4" w:rsidP="00A763C4">
      <w:pPr>
        <w:pStyle w:val="B1"/>
      </w:pPr>
      <w:r w:rsidRPr="00F92F6B">
        <w:t>-</w:t>
      </w:r>
      <w:r w:rsidRPr="00F92F6B">
        <w:tab/>
        <w:t>List of RAN areas:</w:t>
      </w:r>
    </w:p>
    <w:p w14:paraId="5729F2C8" w14:textId="77777777" w:rsidR="00A763C4" w:rsidRPr="00F92F6B" w:rsidRDefault="00A763C4" w:rsidP="00A763C4">
      <w:pPr>
        <w:pStyle w:val="B2"/>
      </w:pPr>
      <w:r w:rsidRPr="00F92F6B">
        <w:t>-</w:t>
      </w:r>
      <w:r w:rsidRPr="00F92F6B">
        <w:tab/>
        <w:t>A UE is provided (at least one) RAN area ID, where a RAN area is a subset of a CN Tracking Area</w:t>
      </w:r>
      <w:r w:rsidR="009E00FB" w:rsidRPr="00F92F6B">
        <w:t xml:space="preserve"> or equal to a CN Tracking Area. A RAN area is specified by one RAN area ID, which consists of a </w:t>
      </w:r>
      <w:r w:rsidR="00E576C6" w:rsidRPr="00F92F6B">
        <w:t xml:space="preserve">TAC </w:t>
      </w:r>
      <w:r w:rsidR="009E00FB" w:rsidRPr="00F92F6B">
        <w:t>and optionally a RAN area Code</w:t>
      </w:r>
      <w:r w:rsidRPr="00F92F6B">
        <w:t>;</w:t>
      </w:r>
    </w:p>
    <w:p w14:paraId="7F53CF99" w14:textId="4F8E21F6" w:rsidR="00A763C4" w:rsidRPr="00F92F6B" w:rsidRDefault="00A763C4" w:rsidP="00A763C4">
      <w:pPr>
        <w:pStyle w:val="B2"/>
      </w:pPr>
      <w:r w:rsidRPr="00F92F6B">
        <w:t>-</w:t>
      </w:r>
      <w:r w:rsidRPr="00F92F6B">
        <w:tab/>
        <w:t>A cell broadcasts</w:t>
      </w:r>
      <w:r w:rsidR="002C29F0" w:rsidRPr="00F92F6B">
        <w:t xml:space="preserve"> one or</w:t>
      </w:r>
      <w:r w:rsidR="00E5117A" w:rsidRPr="00F92F6B">
        <w:t>, in case of network sharing with multiple cell ID broadcast,</w:t>
      </w:r>
      <w:r w:rsidR="002C29F0" w:rsidRPr="00F92F6B">
        <w:t xml:space="preserve"> more</w:t>
      </w:r>
      <w:r w:rsidR="009E00FB" w:rsidRPr="00F92F6B">
        <w:t xml:space="preserve"> </w:t>
      </w:r>
      <w:r w:rsidRPr="00F92F6B">
        <w:t>RAN area ID</w:t>
      </w:r>
      <w:r w:rsidR="002C29F0" w:rsidRPr="00F92F6B">
        <w:t>s</w:t>
      </w:r>
      <w:r w:rsidRPr="00F92F6B">
        <w:t xml:space="preserve"> in the system information.</w:t>
      </w:r>
    </w:p>
    <w:p w14:paraId="4D5024D4" w14:textId="77777777" w:rsidR="009E00FB" w:rsidRPr="00F92F6B" w:rsidRDefault="009E00FB" w:rsidP="009E00FB">
      <w:r w:rsidRPr="00F92F6B">
        <w:t>NG</w:t>
      </w:r>
      <w:r w:rsidR="002C29F0" w:rsidRPr="00F92F6B">
        <w:t>-</w:t>
      </w:r>
      <w:r w:rsidRPr="00F92F6B">
        <w:t>RAN may provide different RNA definitions to different UEs but not mix different definitions to the same UE at the same time. UE shall support all RNA configuration options listed above.</w:t>
      </w:r>
    </w:p>
    <w:p w14:paraId="16A1C9C9" w14:textId="77777777" w:rsidR="00D263D9" w:rsidRPr="00F92F6B" w:rsidRDefault="00D263D9" w:rsidP="009A0512">
      <w:pPr>
        <w:pStyle w:val="Heading4"/>
      </w:pPr>
      <w:bookmarkStart w:id="983" w:name="_Toc20387976"/>
      <w:bookmarkStart w:id="984" w:name="_Toc29376056"/>
      <w:bookmarkStart w:id="985" w:name="_Toc37231947"/>
      <w:bookmarkStart w:id="986" w:name="_Toc46502002"/>
      <w:bookmarkStart w:id="987" w:name="_Toc51971350"/>
      <w:bookmarkStart w:id="988" w:name="_Toc52551333"/>
      <w:bookmarkStart w:id="989" w:name="_Toc219280831"/>
      <w:r w:rsidRPr="00F92F6B">
        <w:t>9.2.2.</w:t>
      </w:r>
      <w:r w:rsidR="002936A2" w:rsidRPr="00F92F6B">
        <w:t>4</w:t>
      </w:r>
      <w:r w:rsidRPr="00F92F6B">
        <w:tab/>
        <w:t>State Transitions</w:t>
      </w:r>
      <w:bookmarkEnd w:id="983"/>
      <w:bookmarkEnd w:id="984"/>
      <w:bookmarkEnd w:id="985"/>
      <w:bookmarkEnd w:id="986"/>
      <w:bookmarkEnd w:id="987"/>
      <w:bookmarkEnd w:id="988"/>
      <w:bookmarkEnd w:id="989"/>
    </w:p>
    <w:p w14:paraId="57C6E5A8" w14:textId="77777777" w:rsidR="00D263D9" w:rsidRPr="00F92F6B" w:rsidRDefault="00D263D9" w:rsidP="009A0512">
      <w:pPr>
        <w:pStyle w:val="Heading5"/>
      </w:pPr>
      <w:bookmarkStart w:id="990" w:name="_Toc20387977"/>
      <w:bookmarkStart w:id="991" w:name="_Toc29376057"/>
      <w:bookmarkStart w:id="992" w:name="_Toc37231948"/>
      <w:bookmarkStart w:id="993" w:name="_Toc46502003"/>
      <w:bookmarkStart w:id="994" w:name="_Toc51971351"/>
      <w:bookmarkStart w:id="995" w:name="_Toc52551334"/>
      <w:bookmarkStart w:id="996" w:name="_Toc219280832"/>
      <w:r w:rsidRPr="00F92F6B">
        <w:t>9.2.2.</w:t>
      </w:r>
      <w:r w:rsidR="002936A2" w:rsidRPr="00F92F6B">
        <w:t>4</w:t>
      </w:r>
      <w:r w:rsidRPr="00F92F6B">
        <w:t>.1</w:t>
      </w:r>
      <w:r w:rsidRPr="00F92F6B">
        <w:tab/>
        <w:t>UE triggered transition from RRC_INACTIVE to RRC_</w:t>
      </w:r>
      <w:r w:rsidR="00CA096C" w:rsidRPr="00F92F6B">
        <w:t>CONNECTED</w:t>
      </w:r>
      <w:bookmarkEnd w:id="990"/>
      <w:bookmarkEnd w:id="991"/>
      <w:bookmarkEnd w:id="992"/>
      <w:bookmarkEnd w:id="993"/>
      <w:bookmarkEnd w:id="994"/>
      <w:bookmarkEnd w:id="995"/>
      <w:bookmarkEnd w:id="996"/>
    </w:p>
    <w:p w14:paraId="04653C5F" w14:textId="77777777" w:rsidR="007118BB" w:rsidRPr="00F92F6B" w:rsidRDefault="007118BB" w:rsidP="007118BB">
      <w:r w:rsidRPr="00F92F6B">
        <w:t>The following figure describes the UE triggered transition from RRC_INACTIVE to RRC_CONNECTED</w:t>
      </w:r>
      <w:r w:rsidR="00E92C78" w:rsidRPr="00F92F6B">
        <w:t xml:space="preserve"> in case of UE context retrieval success</w:t>
      </w:r>
      <w:r w:rsidRPr="00F92F6B">
        <w:t>:</w:t>
      </w:r>
    </w:p>
    <w:p w14:paraId="3AC9AFED" w14:textId="77777777" w:rsidR="00D263D9" w:rsidRPr="00F92F6B" w:rsidRDefault="00EC19F3" w:rsidP="00D263D9">
      <w:pPr>
        <w:pStyle w:val="TH"/>
      </w:pPr>
      <w:r w:rsidRPr="00F92F6B">
        <w:rPr>
          <w:b w:val="0"/>
          <w:noProof/>
        </w:rPr>
        <w:object w:dxaOrig="10040" w:dyaOrig="7110" w14:anchorId="045D682F">
          <v:shape id="_x0000_i1062" type="#_x0000_t75" style="width:377pt;height:267.7pt" o:ole="">
            <v:imagedata r:id="rId89" o:title=""/>
          </v:shape>
          <o:OLEObject Type="Embed" ProgID="Mscgen.Chart" ShapeID="_x0000_i1062" DrawAspect="Content" ObjectID="_1829898653" r:id="rId90"/>
        </w:object>
      </w:r>
    </w:p>
    <w:p w14:paraId="666EDF67" w14:textId="77777777" w:rsidR="00D263D9" w:rsidRPr="00F92F6B" w:rsidRDefault="00D263D9" w:rsidP="00FD726A">
      <w:pPr>
        <w:pStyle w:val="TF"/>
      </w:pPr>
      <w:r w:rsidRPr="00F92F6B">
        <w:t>Figure 9.2.2.</w:t>
      </w:r>
      <w:r w:rsidR="002936A2" w:rsidRPr="00F92F6B">
        <w:t>4</w:t>
      </w:r>
      <w:r w:rsidRPr="00F92F6B">
        <w:t>.1-1: UE triggered transition from RRC_INACTIVE to RRC_</w:t>
      </w:r>
      <w:r w:rsidR="00CA096C" w:rsidRPr="00F92F6B">
        <w:t>CONNECTED</w:t>
      </w:r>
      <w:r w:rsidR="00E92C78" w:rsidRPr="00F92F6B">
        <w:br/>
        <w:t>(UE context retrieval success)</w:t>
      </w:r>
    </w:p>
    <w:p w14:paraId="467D571F" w14:textId="77777777" w:rsidR="00D263D9" w:rsidRPr="00F92F6B" w:rsidRDefault="00D263D9" w:rsidP="00D263D9">
      <w:pPr>
        <w:pStyle w:val="B1"/>
      </w:pPr>
      <w:r w:rsidRPr="00F92F6B">
        <w:t>1.</w:t>
      </w:r>
      <w:r w:rsidRPr="00F92F6B">
        <w:tab/>
        <w:t xml:space="preserve">The UE resumes from RRC_INACTIVE, providing the </w:t>
      </w:r>
      <w:r w:rsidR="00C70847" w:rsidRPr="00F92F6B">
        <w:t>I-RNTI</w:t>
      </w:r>
      <w:r w:rsidRPr="00F92F6B">
        <w:t xml:space="preserve">, allocated by the </w:t>
      </w:r>
      <w:r w:rsidR="00BF1F2D" w:rsidRPr="00F92F6B">
        <w:t xml:space="preserve">last serving </w:t>
      </w:r>
      <w:proofErr w:type="spellStart"/>
      <w:r w:rsidRPr="00F92F6B">
        <w:t>gNB</w:t>
      </w:r>
      <w:proofErr w:type="spellEnd"/>
      <w:r w:rsidRPr="00F92F6B">
        <w:t>.</w:t>
      </w:r>
    </w:p>
    <w:p w14:paraId="51841EE5" w14:textId="77777777" w:rsidR="00D263D9" w:rsidRPr="00F92F6B" w:rsidRDefault="00D263D9" w:rsidP="00D263D9">
      <w:pPr>
        <w:pStyle w:val="B1"/>
      </w:pPr>
      <w:r w:rsidRPr="00F92F6B">
        <w:t>2.</w:t>
      </w:r>
      <w:r w:rsidRPr="00F92F6B">
        <w:tab/>
        <w:t xml:space="preserve">The </w:t>
      </w:r>
      <w:proofErr w:type="spellStart"/>
      <w:r w:rsidRPr="00F92F6B">
        <w:t>gNB</w:t>
      </w:r>
      <w:proofErr w:type="spellEnd"/>
      <w:r w:rsidRPr="00F92F6B">
        <w:t xml:space="preserve">, if able to resolve the </w:t>
      </w:r>
      <w:proofErr w:type="spellStart"/>
      <w:r w:rsidRPr="00F92F6B">
        <w:t>gNB</w:t>
      </w:r>
      <w:proofErr w:type="spellEnd"/>
      <w:r w:rsidRPr="00F92F6B">
        <w:t xml:space="preserve"> identity contained in the </w:t>
      </w:r>
      <w:r w:rsidR="00C70847" w:rsidRPr="00F92F6B">
        <w:t>I-RNTI</w:t>
      </w:r>
      <w:r w:rsidRPr="00F92F6B">
        <w:t xml:space="preserve">, requests the </w:t>
      </w:r>
      <w:r w:rsidR="00BF1F2D" w:rsidRPr="00F92F6B">
        <w:t xml:space="preserve">last serving </w:t>
      </w:r>
      <w:proofErr w:type="spellStart"/>
      <w:r w:rsidRPr="00F92F6B">
        <w:t>gNB</w:t>
      </w:r>
      <w:proofErr w:type="spellEnd"/>
      <w:r w:rsidRPr="00F92F6B">
        <w:t xml:space="preserve"> to provide UE Context data.</w:t>
      </w:r>
    </w:p>
    <w:p w14:paraId="54A220D7" w14:textId="77777777" w:rsidR="00D263D9" w:rsidRPr="00F92F6B" w:rsidRDefault="00D263D9" w:rsidP="00D263D9">
      <w:pPr>
        <w:pStyle w:val="B1"/>
      </w:pPr>
      <w:r w:rsidRPr="00F92F6B">
        <w:t>3.</w:t>
      </w:r>
      <w:r w:rsidRPr="00F92F6B">
        <w:tab/>
        <w:t xml:space="preserve">The </w:t>
      </w:r>
      <w:r w:rsidR="00BF1F2D" w:rsidRPr="00F92F6B">
        <w:t xml:space="preserve">last serving </w:t>
      </w:r>
      <w:proofErr w:type="spellStart"/>
      <w:r w:rsidRPr="00F92F6B">
        <w:t>gNB</w:t>
      </w:r>
      <w:proofErr w:type="spellEnd"/>
      <w:r w:rsidRPr="00F92F6B">
        <w:t xml:space="preserve"> provides UE context data.</w:t>
      </w:r>
    </w:p>
    <w:p w14:paraId="6AD2B64A" w14:textId="77777777" w:rsidR="001C1C88" w:rsidRPr="00F92F6B" w:rsidRDefault="00D263D9" w:rsidP="001C1C88">
      <w:pPr>
        <w:pStyle w:val="B1"/>
      </w:pPr>
      <w:r w:rsidRPr="00F92F6B">
        <w:t>4</w:t>
      </w:r>
      <w:r w:rsidR="001C1C88" w:rsidRPr="00F92F6B">
        <w:t>/5</w:t>
      </w:r>
      <w:r w:rsidRPr="00F92F6B">
        <w:t>.</w:t>
      </w:r>
      <w:r w:rsidR="006379B7" w:rsidRPr="00F92F6B">
        <w:t xml:space="preserve"> </w:t>
      </w:r>
      <w:r w:rsidRPr="00F92F6B">
        <w:t xml:space="preserve">The </w:t>
      </w:r>
      <w:proofErr w:type="spellStart"/>
      <w:r w:rsidRPr="00F92F6B">
        <w:t>gNB</w:t>
      </w:r>
      <w:proofErr w:type="spellEnd"/>
      <w:r w:rsidRPr="00F92F6B">
        <w:t xml:space="preserve"> </w:t>
      </w:r>
      <w:r w:rsidR="001C1C88" w:rsidRPr="00F92F6B">
        <w:t xml:space="preserve">and UE </w:t>
      </w:r>
      <w:r w:rsidRPr="00F92F6B">
        <w:t>completes the resumption of the RRC connection.</w:t>
      </w:r>
    </w:p>
    <w:p w14:paraId="30A81B16" w14:textId="75A474FE" w:rsidR="00D263D9" w:rsidRPr="00F92F6B" w:rsidRDefault="001C1C88" w:rsidP="001C1C88">
      <w:pPr>
        <w:pStyle w:val="NO"/>
      </w:pPr>
      <w:r w:rsidRPr="00F92F6B">
        <w:t>NOTE</w:t>
      </w:r>
      <w:r w:rsidR="00FC5E97" w:rsidRPr="00F92F6B">
        <w:t xml:space="preserve"> 1</w:t>
      </w:r>
      <w:r w:rsidRPr="00F92F6B">
        <w:t>:</w:t>
      </w:r>
      <w:r w:rsidRPr="00F92F6B">
        <w:tab/>
        <w:t>User Data can also be sent in step 5 if the grant allows.</w:t>
      </w:r>
    </w:p>
    <w:p w14:paraId="3C23EB8A" w14:textId="77777777" w:rsidR="00D263D9" w:rsidRPr="00F92F6B" w:rsidRDefault="001C1C88" w:rsidP="00D263D9">
      <w:pPr>
        <w:pStyle w:val="B1"/>
      </w:pPr>
      <w:r w:rsidRPr="00F92F6B">
        <w:t>6</w:t>
      </w:r>
      <w:r w:rsidR="00D263D9" w:rsidRPr="00F92F6B">
        <w:t>.</w:t>
      </w:r>
      <w:r w:rsidR="00D263D9" w:rsidRPr="00F92F6B">
        <w:tab/>
        <w:t xml:space="preserve">If loss of DL user data buffered in the </w:t>
      </w:r>
      <w:r w:rsidR="00BF1F2D" w:rsidRPr="00F92F6B">
        <w:t xml:space="preserve">last </w:t>
      </w:r>
      <w:r w:rsidR="00D263D9" w:rsidRPr="00F92F6B">
        <w:t xml:space="preserve">serving </w:t>
      </w:r>
      <w:proofErr w:type="spellStart"/>
      <w:r w:rsidR="00D263D9" w:rsidRPr="00F92F6B">
        <w:t>gNB</w:t>
      </w:r>
      <w:proofErr w:type="spellEnd"/>
      <w:r w:rsidR="00D263D9" w:rsidRPr="00F92F6B">
        <w:t xml:space="preserve"> shall be prevented, the </w:t>
      </w:r>
      <w:proofErr w:type="spellStart"/>
      <w:r w:rsidR="00D263D9" w:rsidRPr="00F92F6B">
        <w:t>gNB</w:t>
      </w:r>
      <w:proofErr w:type="spellEnd"/>
      <w:r w:rsidR="00D263D9" w:rsidRPr="00F92F6B">
        <w:t xml:space="preserve"> provides forwarding addresses.</w:t>
      </w:r>
    </w:p>
    <w:p w14:paraId="490FF116" w14:textId="77777777" w:rsidR="00D263D9" w:rsidRPr="00F92F6B" w:rsidRDefault="001C1C88" w:rsidP="00D263D9">
      <w:pPr>
        <w:pStyle w:val="B1"/>
      </w:pPr>
      <w:r w:rsidRPr="00F92F6B">
        <w:t>7</w:t>
      </w:r>
      <w:r w:rsidR="00D263D9" w:rsidRPr="00F92F6B">
        <w:t>/</w:t>
      </w:r>
      <w:r w:rsidRPr="00F92F6B">
        <w:t>8</w:t>
      </w:r>
      <w:r w:rsidR="00D263D9" w:rsidRPr="00F92F6B">
        <w:t xml:space="preserve">. The </w:t>
      </w:r>
      <w:proofErr w:type="spellStart"/>
      <w:r w:rsidR="00D263D9" w:rsidRPr="00F92F6B">
        <w:t>gNB</w:t>
      </w:r>
      <w:proofErr w:type="spellEnd"/>
      <w:r w:rsidR="00D263D9" w:rsidRPr="00F92F6B">
        <w:t xml:space="preserve"> performs path switch.</w:t>
      </w:r>
    </w:p>
    <w:p w14:paraId="03A0BEAD" w14:textId="77777777" w:rsidR="00D263D9" w:rsidRPr="00F92F6B" w:rsidRDefault="001C1C88" w:rsidP="00D263D9">
      <w:pPr>
        <w:pStyle w:val="B1"/>
      </w:pPr>
      <w:r w:rsidRPr="00F92F6B">
        <w:t>9</w:t>
      </w:r>
      <w:r w:rsidR="001D62FF" w:rsidRPr="00F92F6B">
        <w:t>.</w:t>
      </w:r>
      <w:r w:rsidR="001D62FF" w:rsidRPr="00F92F6B">
        <w:tab/>
      </w:r>
      <w:r w:rsidR="00D263D9" w:rsidRPr="00F92F6B">
        <w:t xml:space="preserve">The </w:t>
      </w:r>
      <w:proofErr w:type="spellStart"/>
      <w:r w:rsidR="00D263D9" w:rsidRPr="00F92F6B">
        <w:t>gNB</w:t>
      </w:r>
      <w:proofErr w:type="spellEnd"/>
      <w:r w:rsidR="00D263D9" w:rsidRPr="00F92F6B">
        <w:t xml:space="preserve"> triggers the release of the UE resources at the </w:t>
      </w:r>
      <w:r w:rsidR="00BF1F2D" w:rsidRPr="00F92F6B">
        <w:t>last serving</w:t>
      </w:r>
      <w:r w:rsidR="00D263D9" w:rsidRPr="00F92F6B">
        <w:t xml:space="preserve"> </w:t>
      </w:r>
      <w:proofErr w:type="spellStart"/>
      <w:r w:rsidR="00D263D9" w:rsidRPr="00F92F6B">
        <w:t>gNB</w:t>
      </w:r>
      <w:proofErr w:type="spellEnd"/>
      <w:r w:rsidR="00D263D9" w:rsidRPr="00F92F6B">
        <w:t>.</w:t>
      </w:r>
    </w:p>
    <w:p w14:paraId="48BF929E" w14:textId="77777777" w:rsidR="00EF66CD" w:rsidRPr="00F92F6B" w:rsidRDefault="001B5889" w:rsidP="00FD726A">
      <w:r w:rsidRPr="00F92F6B">
        <w:t>After step 1 above, w</w:t>
      </w:r>
      <w:r w:rsidR="00EF66CD" w:rsidRPr="00F92F6B">
        <w:t xml:space="preserve">hen the </w:t>
      </w:r>
      <w:proofErr w:type="spellStart"/>
      <w:r w:rsidR="00EF66CD" w:rsidRPr="00F92F6B">
        <w:t>gNB</w:t>
      </w:r>
      <w:proofErr w:type="spellEnd"/>
      <w:r w:rsidR="00EF66CD" w:rsidRPr="00F92F6B">
        <w:t xml:space="preserve"> </w:t>
      </w:r>
      <w:r w:rsidR="000A45F7" w:rsidRPr="00F92F6B">
        <w:t>decides</w:t>
      </w:r>
      <w:r w:rsidR="00907E50" w:rsidRPr="00F92F6B">
        <w:t xml:space="preserve"> to</w:t>
      </w:r>
      <w:r w:rsidR="007B2929" w:rsidRPr="00F92F6B">
        <w:t xml:space="preserve"> use a single RRC message to</w:t>
      </w:r>
      <w:r w:rsidR="00907E50" w:rsidRPr="00F92F6B">
        <w:t xml:space="preserve"> reject the Resume Request </w:t>
      </w:r>
      <w:r w:rsidR="007B2929" w:rsidRPr="00F92F6B">
        <w:t xml:space="preserve">right away </w:t>
      </w:r>
      <w:r w:rsidR="00907E50" w:rsidRPr="00F92F6B">
        <w:t>and keep the UE in RRC_INACTIVE without any reconfiguration</w:t>
      </w:r>
      <w:r w:rsidR="00E92C78" w:rsidRPr="00F92F6B">
        <w:t xml:space="preserve"> (e.g. as described in the two examples below)</w:t>
      </w:r>
      <w:r w:rsidR="00907E50" w:rsidRPr="00F92F6B">
        <w:t>,</w:t>
      </w:r>
      <w:r w:rsidR="005C2FD0" w:rsidRPr="00F92F6B">
        <w:t xml:space="preserve"> or when the </w:t>
      </w:r>
      <w:proofErr w:type="spellStart"/>
      <w:r w:rsidR="005C2FD0" w:rsidRPr="00F92F6B">
        <w:t>gNB</w:t>
      </w:r>
      <w:proofErr w:type="spellEnd"/>
      <w:r w:rsidR="005C2FD0" w:rsidRPr="00F92F6B">
        <w:t xml:space="preserve"> decides to setup a new RRC connection,</w:t>
      </w:r>
      <w:r w:rsidR="00907E50" w:rsidRPr="00F92F6B">
        <w:t xml:space="preserve"> SRB0 (without security) </w:t>
      </w:r>
      <w:r w:rsidR="007B2929" w:rsidRPr="00F92F6B">
        <w:t>is</w:t>
      </w:r>
      <w:r w:rsidR="00907E50" w:rsidRPr="00F92F6B">
        <w:t xml:space="preserve"> used</w:t>
      </w:r>
      <w:r w:rsidRPr="00F92F6B">
        <w:t xml:space="preserve">. </w:t>
      </w:r>
      <w:r w:rsidR="007B2929" w:rsidRPr="00F92F6B">
        <w:t>Conversely, w</w:t>
      </w:r>
      <w:r w:rsidRPr="00F92F6B">
        <w:t xml:space="preserve">hen the </w:t>
      </w:r>
      <w:proofErr w:type="spellStart"/>
      <w:r w:rsidRPr="00F92F6B">
        <w:t>gNB</w:t>
      </w:r>
      <w:proofErr w:type="spellEnd"/>
      <w:r w:rsidRPr="00F92F6B">
        <w:t xml:space="preserve"> </w:t>
      </w:r>
      <w:r w:rsidR="000A45F7" w:rsidRPr="00F92F6B">
        <w:t>decides</w:t>
      </w:r>
      <w:r w:rsidRPr="00F92F6B">
        <w:t xml:space="preserve"> to </w:t>
      </w:r>
      <w:r w:rsidR="0093324B" w:rsidRPr="00F92F6B">
        <w:t xml:space="preserve">reconfigure the UE (e.g. with a new DRX cycle or RNA) or when the </w:t>
      </w:r>
      <w:proofErr w:type="spellStart"/>
      <w:r w:rsidR="0093324B" w:rsidRPr="00F92F6B">
        <w:t>gNB</w:t>
      </w:r>
      <w:proofErr w:type="spellEnd"/>
      <w:r w:rsidR="0093324B" w:rsidRPr="00F92F6B">
        <w:t xml:space="preserve"> </w:t>
      </w:r>
      <w:r w:rsidR="000A45F7" w:rsidRPr="00F92F6B">
        <w:t>decides</w:t>
      </w:r>
      <w:r w:rsidR="0093324B" w:rsidRPr="00F92F6B">
        <w:t xml:space="preserve"> to push the UE to RRC_IDLE, </w:t>
      </w:r>
      <w:r w:rsidRPr="00F92F6B">
        <w:t>SRB1 (with in</w:t>
      </w:r>
      <w:r w:rsidR="0093324B" w:rsidRPr="00F92F6B">
        <w:t>tegrity protection</w:t>
      </w:r>
      <w:r w:rsidR="007B2929" w:rsidRPr="00F92F6B">
        <w:t xml:space="preserve"> and ciphering as previously configured for that SRB</w:t>
      </w:r>
      <w:r w:rsidRPr="00F92F6B">
        <w:t xml:space="preserve">) </w:t>
      </w:r>
      <w:r w:rsidR="0093324B" w:rsidRPr="00F92F6B">
        <w:t>shall be used.</w:t>
      </w:r>
    </w:p>
    <w:p w14:paraId="786891D5" w14:textId="41470121" w:rsidR="00F346DD" w:rsidRPr="00F92F6B" w:rsidRDefault="00F346DD" w:rsidP="00FD726A">
      <w:pPr>
        <w:pStyle w:val="NO"/>
      </w:pPr>
      <w:r w:rsidRPr="00F92F6B">
        <w:t>NOTE</w:t>
      </w:r>
      <w:r w:rsidR="00FC5E97" w:rsidRPr="00F92F6B">
        <w:t xml:space="preserve"> 2</w:t>
      </w:r>
      <w:r w:rsidRPr="00F92F6B">
        <w:t>:</w:t>
      </w:r>
      <w:r w:rsidRPr="00F92F6B">
        <w:tab/>
        <w:t>SRB1 can only be used once the UE Context is retrieved i.e. after step 3.</w:t>
      </w:r>
    </w:p>
    <w:p w14:paraId="5EAFA1CC" w14:textId="77777777" w:rsidR="00E92C78" w:rsidRPr="00F92F6B" w:rsidRDefault="00E92C78" w:rsidP="00E92C78">
      <w:r w:rsidRPr="00F92F6B">
        <w:t>The following figure describes the UE triggered transition from RRC_INACTIVE to RRC_CONNECTED in case of UE context retrieval failure:</w:t>
      </w:r>
    </w:p>
    <w:p w14:paraId="12DEEE0C" w14:textId="77777777" w:rsidR="00E92C78" w:rsidRPr="00F92F6B" w:rsidRDefault="00E92C78" w:rsidP="00E92C78">
      <w:pPr>
        <w:pStyle w:val="TH"/>
        <w:rPr>
          <w:noProof/>
        </w:rPr>
      </w:pPr>
      <w:r w:rsidRPr="00F92F6B">
        <w:rPr>
          <w:noProof/>
        </w:rPr>
        <w:object w:dxaOrig="10545" w:dyaOrig="4890" w14:anchorId="0E7290F8">
          <v:shape id="_x0000_i1063" type="#_x0000_t75" style="width:396.5pt;height:184.6pt" o:ole="">
            <v:imagedata r:id="rId91" o:title=""/>
          </v:shape>
          <o:OLEObject Type="Embed" ProgID="Mscgen.Chart" ShapeID="_x0000_i1063" DrawAspect="Content" ObjectID="_1829898654" r:id="rId92"/>
        </w:object>
      </w:r>
    </w:p>
    <w:p w14:paraId="0D5EFB29" w14:textId="77777777" w:rsidR="00E92C78" w:rsidRPr="00F92F6B" w:rsidRDefault="00E92C78" w:rsidP="00E92C78">
      <w:pPr>
        <w:pStyle w:val="TF"/>
      </w:pPr>
      <w:r w:rsidRPr="00F92F6B">
        <w:t>Figure 9.2.2.4.1-2: UE triggered transition from RRC_INACTIVE to RRC_CONNECTED</w:t>
      </w:r>
      <w:r w:rsidRPr="00F92F6B">
        <w:br/>
        <w:t>(UE context retrieval failure)</w:t>
      </w:r>
    </w:p>
    <w:p w14:paraId="0FD5FB3C" w14:textId="77777777" w:rsidR="00E92C78" w:rsidRPr="00F92F6B" w:rsidRDefault="00E92C78" w:rsidP="00E92C78">
      <w:pPr>
        <w:pStyle w:val="B1"/>
      </w:pPr>
      <w:r w:rsidRPr="00F92F6B">
        <w:t>1.</w:t>
      </w:r>
      <w:r w:rsidRPr="00F92F6B">
        <w:tab/>
        <w:t xml:space="preserve">The UE resumes from RRC_INACTIVE, providing the I-RNTI, allocated by the last serving </w:t>
      </w:r>
      <w:proofErr w:type="spellStart"/>
      <w:r w:rsidRPr="00F92F6B">
        <w:t>gNB</w:t>
      </w:r>
      <w:proofErr w:type="spellEnd"/>
      <w:r w:rsidRPr="00F92F6B">
        <w:t>.</w:t>
      </w:r>
    </w:p>
    <w:p w14:paraId="1F13EE23" w14:textId="77777777" w:rsidR="00E92C78" w:rsidRPr="00F92F6B" w:rsidRDefault="00E92C78" w:rsidP="00E92C78">
      <w:pPr>
        <w:pStyle w:val="B1"/>
      </w:pPr>
      <w:r w:rsidRPr="00F92F6B">
        <w:t>2.</w:t>
      </w:r>
      <w:r w:rsidRPr="00F92F6B">
        <w:tab/>
        <w:t xml:space="preserve">The </w:t>
      </w:r>
      <w:proofErr w:type="spellStart"/>
      <w:r w:rsidRPr="00F92F6B">
        <w:t>gNB</w:t>
      </w:r>
      <w:proofErr w:type="spellEnd"/>
      <w:r w:rsidRPr="00F92F6B">
        <w:t xml:space="preserve">, if able to resolve the </w:t>
      </w:r>
      <w:proofErr w:type="spellStart"/>
      <w:r w:rsidRPr="00F92F6B">
        <w:t>gNB</w:t>
      </w:r>
      <w:proofErr w:type="spellEnd"/>
      <w:r w:rsidRPr="00F92F6B">
        <w:t xml:space="preserve"> identity contained in the I-RNTI, requests the last serving </w:t>
      </w:r>
      <w:proofErr w:type="spellStart"/>
      <w:r w:rsidRPr="00F92F6B">
        <w:t>gNB</w:t>
      </w:r>
      <w:proofErr w:type="spellEnd"/>
      <w:r w:rsidRPr="00F92F6B">
        <w:t xml:space="preserve"> to provide UE Context data.</w:t>
      </w:r>
    </w:p>
    <w:p w14:paraId="5AA3772D" w14:textId="77777777" w:rsidR="00E92C78" w:rsidRPr="00F92F6B" w:rsidRDefault="00E92C78" w:rsidP="00E92C78">
      <w:pPr>
        <w:pStyle w:val="B1"/>
      </w:pPr>
      <w:r w:rsidRPr="00F92F6B">
        <w:t>3.</w:t>
      </w:r>
      <w:r w:rsidRPr="00F92F6B">
        <w:tab/>
        <w:t xml:space="preserve">The last serving </w:t>
      </w:r>
      <w:proofErr w:type="spellStart"/>
      <w:r w:rsidRPr="00F92F6B">
        <w:t>gNB</w:t>
      </w:r>
      <w:proofErr w:type="spellEnd"/>
      <w:r w:rsidRPr="00F92F6B">
        <w:t xml:space="preserve"> cannot retrieve or verify the UE context data.</w:t>
      </w:r>
    </w:p>
    <w:p w14:paraId="4C1FD79B" w14:textId="77777777" w:rsidR="00E92C78" w:rsidRPr="00F92F6B" w:rsidRDefault="00E92C78" w:rsidP="00E92C78">
      <w:pPr>
        <w:pStyle w:val="B1"/>
      </w:pPr>
      <w:r w:rsidRPr="00F92F6B">
        <w:t>4.</w:t>
      </w:r>
      <w:r w:rsidRPr="00F92F6B">
        <w:tab/>
        <w:t xml:space="preserve">The last serving </w:t>
      </w:r>
      <w:proofErr w:type="spellStart"/>
      <w:r w:rsidRPr="00F92F6B">
        <w:t>gNB</w:t>
      </w:r>
      <w:proofErr w:type="spellEnd"/>
      <w:r w:rsidRPr="00F92F6B">
        <w:t xml:space="preserve"> indicates the failure to the </w:t>
      </w:r>
      <w:proofErr w:type="spellStart"/>
      <w:r w:rsidRPr="00F92F6B">
        <w:t>gNB</w:t>
      </w:r>
      <w:proofErr w:type="spellEnd"/>
      <w:r w:rsidRPr="00F92F6B">
        <w:t>.</w:t>
      </w:r>
    </w:p>
    <w:p w14:paraId="7C9F427A" w14:textId="77777777" w:rsidR="00E92C78" w:rsidRPr="00F92F6B" w:rsidRDefault="00E92C78" w:rsidP="00E92C78">
      <w:pPr>
        <w:pStyle w:val="B1"/>
      </w:pPr>
      <w:r w:rsidRPr="00F92F6B">
        <w:t>5.</w:t>
      </w:r>
      <w:r w:rsidRPr="00F92F6B">
        <w:tab/>
        <w:t xml:space="preserve">The </w:t>
      </w:r>
      <w:proofErr w:type="spellStart"/>
      <w:r w:rsidRPr="00F92F6B">
        <w:t>gNB</w:t>
      </w:r>
      <w:proofErr w:type="spellEnd"/>
      <w:r w:rsidRPr="00F92F6B">
        <w:t xml:space="preserve"> performs a fallback to establish a new RRC connection by sending </w:t>
      </w:r>
      <w:proofErr w:type="spellStart"/>
      <w:r w:rsidRPr="00F92F6B">
        <w:rPr>
          <w:i/>
        </w:rPr>
        <w:t>RRCSetup</w:t>
      </w:r>
      <w:proofErr w:type="spellEnd"/>
      <w:r w:rsidRPr="00F92F6B">
        <w:t>.</w:t>
      </w:r>
    </w:p>
    <w:p w14:paraId="04C6351D" w14:textId="1D2ACE67" w:rsidR="00E92C78" w:rsidRPr="00F92F6B" w:rsidRDefault="00E92C78" w:rsidP="00E92C78">
      <w:pPr>
        <w:pStyle w:val="B1"/>
      </w:pPr>
      <w:r w:rsidRPr="00F92F6B">
        <w:t>6.</w:t>
      </w:r>
      <w:r w:rsidRPr="00F92F6B">
        <w:tab/>
        <w:t>A new connection is setup as described in clause 9.2.1.3.</w:t>
      </w:r>
    </w:p>
    <w:p w14:paraId="42F05780" w14:textId="77777777" w:rsidR="00E92C78" w:rsidRPr="00F92F6B" w:rsidRDefault="00E92C78" w:rsidP="00E92C78">
      <w:r w:rsidRPr="00F92F6B">
        <w:t>The following figure describes the rejection form the network when the UE attempts to resume a connection from RRC_INACTIVE:</w:t>
      </w:r>
    </w:p>
    <w:p w14:paraId="1959ABA9" w14:textId="77777777" w:rsidR="00E92C78" w:rsidRPr="00F92F6B" w:rsidRDefault="00E92C78" w:rsidP="00E92C78">
      <w:pPr>
        <w:pStyle w:val="TH"/>
        <w:rPr>
          <w:rFonts w:eastAsia="Yu Mincho"/>
          <w:noProof/>
        </w:rPr>
      </w:pPr>
      <w:r w:rsidRPr="00F92F6B">
        <w:rPr>
          <w:rFonts w:eastAsia="Yu Mincho"/>
          <w:noProof/>
        </w:rPr>
        <w:object w:dxaOrig="4335" w:dyaOrig="2700" w14:anchorId="5C302EEB">
          <v:shape id="_x0000_i1064" type="#_x0000_t75" style="width:216.75pt;height:135.8pt" o:ole="">
            <v:imagedata r:id="rId93" o:title=""/>
          </v:shape>
          <o:OLEObject Type="Embed" ProgID="Mscgen.Chart" ShapeID="_x0000_i1064" DrawAspect="Content" ObjectID="_1829898655" r:id="rId94"/>
        </w:object>
      </w:r>
    </w:p>
    <w:p w14:paraId="201B23ED" w14:textId="77777777" w:rsidR="00E92C78" w:rsidRPr="00F92F6B" w:rsidRDefault="00E92C78" w:rsidP="00E92C78">
      <w:pPr>
        <w:pStyle w:val="TF"/>
      </w:pPr>
      <w:r w:rsidRPr="00F92F6B">
        <w:t>Figure 9.2.2</w:t>
      </w:r>
      <w:r w:rsidR="005129EE" w:rsidRPr="00F92F6B">
        <w:t>.</w:t>
      </w:r>
      <w:r w:rsidRPr="00F92F6B">
        <w:t>4.1-3: Reject from the network, UE attempts to resume a connection</w:t>
      </w:r>
    </w:p>
    <w:p w14:paraId="4C3DF10C" w14:textId="77777777" w:rsidR="00E92C78" w:rsidRPr="00F92F6B" w:rsidRDefault="00E92C78" w:rsidP="00E92C78">
      <w:pPr>
        <w:pStyle w:val="B1"/>
      </w:pPr>
      <w:r w:rsidRPr="00F92F6B">
        <w:t>1.</w:t>
      </w:r>
      <w:r w:rsidRPr="00F92F6B">
        <w:tab/>
        <w:t>UE attempts to resume the connection from RRC_INACTIVE.</w:t>
      </w:r>
    </w:p>
    <w:p w14:paraId="7F552ACE" w14:textId="77777777" w:rsidR="00E92C78" w:rsidRPr="00F92F6B" w:rsidRDefault="00E92C78" w:rsidP="00E92C78">
      <w:pPr>
        <w:pStyle w:val="B1"/>
      </w:pPr>
      <w:r w:rsidRPr="00F92F6B">
        <w:t>2.</w:t>
      </w:r>
      <w:r w:rsidRPr="00F92F6B">
        <w:tab/>
        <w:t xml:space="preserve">The </w:t>
      </w:r>
      <w:proofErr w:type="spellStart"/>
      <w:r w:rsidRPr="00F92F6B">
        <w:t>gNB</w:t>
      </w:r>
      <w:proofErr w:type="spellEnd"/>
      <w:r w:rsidRPr="00F92F6B">
        <w:t xml:space="preserve"> is not able to handle the procedure, for instance due to congestion.</w:t>
      </w:r>
    </w:p>
    <w:p w14:paraId="01580BB0" w14:textId="77777777" w:rsidR="00E92C78" w:rsidRPr="00F92F6B" w:rsidRDefault="00E92C78" w:rsidP="00E92C78">
      <w:pPr>
        <w:pStyle w:val="B1"/>
      </w:pPr>
      <w:r w:rsidRPr="00F92F6B">
        <w:t>3.</w:t>
      </w:r>
      <w:r w:rsidRPr="00F92F6B">
        <w:tab/>
        <w:t xml:space="preserve">The </w:t>
      </w:r>
      <w:proofErr w:type="spellStart"/>
      <w:r w:rsidRPr="00F92F6B">
        <w:t>gNB</w:t>
      </w:r>
      <w:proofErr w:type="spellEnd"/>
      <w:r w:rsidRPr="00F92F6B">
        <w:t xml:space="preserve"> sends </w:t>
      </w:r>
      <w:proofErr w:type="spellStart"/>
      <w:r w:rsidRPr="00F92F6B">
        <w:rPr>
          <w:i/>
        </w:rPr>
        <w:t>RRCReject</w:t>
      </w:r>
      <w:proofErr w:type="spellEnd"/>
      <w:r w:rsidRPr="00F92F6B">
        <w:t xml:space="preserve"> (with a wait time) to keep the UE in RRC_INACTIVE.</w:t>
      </w:r>
    </w:p>
    <w:p w14:paraId="29C51350" w14:textId="77777777" w:rsidR="00D263D9" w:rsidRPr="00F92F6B" w:rsidRDefault="00D263D9" w:rsidP="009A0512">
      <w:pPr>
        <w:pStyle w:val="Heading5"/>
      </w:pPr>
      <w:bookmarkStart w:id="997" w:name="_Toc20387978"/>
      <w:bookmarkStart w:id="998" w:name="_Toc29376058"/>
      <w:bookmarkStart w:id="999" w:name="_Toc37231949"/>
      <w:bookmarkStart w:id="1000" w:name="_Toc46502004"/>
      <w:bookmarkStart w:id="1001" w:name="_Toc51971352"/>
      <w:bookmarkStart w:id="1002" w:name="_Toc52551335"/>
      <w:bookmarkStart w:id="1003" w:name="_Toc219280833"/>
      <w:r w:rsidRPr="00F92F6B">
        <w:t>9.2.2.</w:t>
      </w:r>
      <w:r w:rsidR="002936A2" w:rsidRPr="00F92F6B">
        <w:t>4</w:t>
      </w:r>
      <w:r w:rsidRPr="00F92F6B">
        <w:t>.2</w:t>
      </w:r>
      <w:r w:rsidRPr="00F92F6B">
        <w:tab/>
        <w:t>Network triggered transition from RRC_INACTIVE to RRC_</w:t>
      </w:r>
      <w:r w:rsidR="001653CC" w:rsidRPr="00F92F6B">
        <w:t>CONNECTED</w:t>
      </w:r>
      <w:bookmarkEnd w:id="997"/>
      <w:bookmarkEnd w:id="998"/>
      <w:bookmarkEnd w:id="999"/>
      <w:bookmarkEnd w:id="1000"/>
      <w:bookmarkEnd w:id="1001"/>
      <w:bookmarkEnd w:id="1002"/>
      <w:bookmarkEnd w:id="1003"/>
    </w:p>
    <w:p w14:paraId="0882BCA2" w14:textId="77777777" w:rsidR="007118BB" w:rsidRPr="00F92F6B" w:rsidRDefault="007118BB" w:rsidP="007118BB">
      <w:r w:rsidRPr="00F92F6B">
        <w:t>The following figure describes the network triggered transition from RRC_INACTIVE to RRC_CONNECTED:</w:t>
      </w:r>
    </w:p>
    <w:p w14:paraId="1A8B464B" w14:textId="77777777" w:rsidR="00D263D9" w:rsidRPr="00F92F6B" w:rsidRDefault="001C1C88" w:rsidP="00D263D9">
      <w:pPr>
        <w:pStyle w:val="TH"/>
      </w:pPr>
      <w:r w:rsidRPr="00F92F6B">
        <w:rPr>
          <w:noProof/>
        </w:rPr>
        <w:object w:dxaOrig="7800" w:dyaOrig="3915" w14:anchorId="3F84C962">
          <v:shape id="_x0000_i1065" type="#_x0000_t75" style="width:291.7pt;height:146.25pt" o:ole="">
            <v:imagedata r:id="rId95" o:title=""/>
          </v:shape>
          <o:OLEObject Type="Embed" ProgID="Mscgen.Chart" ShapeID="_x0000_i1065" DrawAspect="Content" ObjectID="_1829898656" r:id="rId96"/>
        </w:object>
      </w:r>
    </w:p>
    <w:p w14:paraId="6C146640" w14:textId="77777777" w:rsidR="00D263D9" w:rsidRPr="00F92F6B" w:rsidRDefault="00D263D9" w:rsidP="00317C4F">
      <w:pPr>
        <w:pStyle w:val="TF"/>
      </w:pPr>
      <w:r w:rsidRPr="00F92F6B">
        <w:t>Figure 9.2.2.</w:t>
      </w:r>
      <w:r w:rsidR="002936A2" w:rsidRPr="00F92F6B">
        <w:t>4</w:t>
      </w:r>
      <w:r w:rsidRPr="00F92F6B">
        <w:t>.2-1: Network triggered transition from RRC_INACTIVE to RRC_</w:t>
      </w:r>
      <w:r w:rsidR="001653CC" w:rsidRPr="00F92F6B">
        <w:t>CONNECTED</w:t>
      </w:r>
    </w:p>
    <w:p w14:paraId="65A393E1" w14:textId="77777777" w:rsidR="00D263D9" w:rsidRPr="00F92F6B" w:rsidRDefault="00D263D9" w:rsidP="00D263D9">
      <w:pPr>
        <w:pStyle w:val="B1"/>
      </w:pPr>
      <w:r w:rsidRPr="00F92F6B">
        <w:t>1.</w:t>
      </w:r>
      <w:r w:rsidRPr="00F92F6B">
        <w:tab/>
        <w:t>A RAN paging trigger event occurs (incoming DL us</w:t>
      </w:r>
      <w:r w:rsidR="000762FA" w:rsidRPr="00F92F6B">
        <w:t>er plane, DL signalling from 5GC</w:t>
      </w:r>
      <w:r w:rsidRPr="00F92F6B">
        <w:t>, etc.)</w:t>
      </w:r>
      <w:r w:rsidR="004456C6" w:rsidRPr="00F92F6B">
        <w:t>.</w:t>
      </w:r>
    </w:p>
    <w:p w14:paraId="4F6D1340" w14:textId="77777777" w:rsidR="00D263D9" w:rsidRPr="00F92F6B" w:rsidRDefault="00D263D9" w:rsidP="00D263D9">
      <w:pPr>
        <w:pStyle w:val="B1"/>
      </w:pPr>
      <w:r w:rsidRPr="00F92F6B">
        <w:t>2.</w:t>
      </w:r>
      <w:r w:rsidRPr="00F92F6B">
        <w:tab/>
        <w:t xml:space="preserve">RAN paging is triggered; either only in the cells controlled by the </w:t>
      </w:r>
      <w:r w:rsidR="00464618" w:rsidRPr="00F92F6B">
        <w:t xml:space="preserve">last </w:t>
      </w:r>
      <w:r w:rsidRPr="00F92F6B">
        <w:t xml:space="preserve">serving </w:t>
      </w:r>
      <w:proofErr w:type="spellStart"/>
      <w:r w:rsidRPr="00F92F6B">
        <w:t>gNB</w:t>
      </w:r>
      <w:proofErr w:type="spellEnd"/>
      <w:r w:rsidRPr="00F92F6B">
        <w:t xml:space="preserve"> or also by means of </w:t>
      </w:r>
      <w:proofErr w:type="spellStart"/>
      <w:r w:rsidRPr="00F92F6B">
        <w:t>Xn</w:t>
      </w:r>
      <w:proofErr w:type="spellEnd"/>
      <w:r w:rsidRPr="00F92F6B">
        <w:t xml:space="preserve"> RAN Paging in </w:t>
      </w:r>
      <w:r w:rsidR="009E00FB" w:rsidRPr="00F92F6B">
        <w:t xml:space="preserve">cells controlled by </w:t>
      </w:r>
      <w:r w:rsidRPr="00F92F6B">
        <w:t xml:space="preserve">other </w:t>
      </w:r>
      <w:proofErr w:type="spellStart"/>
      <w:r w:rsidRPr="00F92F6B">
        <w:t>gNBs</w:t>
      </w:r>
      <w:proofErr w:type="spellEnd"/>
      <w:r w:rsidRPr="00F92F6B">
        <w:t xml:space="preserve">, </w:t>
      </w:r>
      <w:r w:rsidR="009E00FB" w:rsidRPr="00F92F6B">
        <w:t>configured to</w:t>
      </w:r>
      <w:r w:rsidRPr="00F92F6B">
        <w:t xml:space="preserve"> the UE </w:t>
      </w:r>
      <w:r w:rsidR="009E00FB" w:rsidRPr="00F92F6B">
        <w:t>in the RAN-based Notification Area (RNA)</w:t>
      </w:r>
      <w:r w:rsidRPr="00F92F6B">
        <w:t>.</w:t>
      </w:r>
    </w:p>
    <w:p w14:paraId="26886966" w14:textId="77777777" w:rsidR="00D263D9" w:rsidRPr="00F92F6B" w:rsidRDefault="00D263D9" w:rsidP="00D263D9">
      <w:pPr>
        <w:pStyle w:val="B1"/>
      </w:pPr>
      <w:r w:rsidRPr="00F92F6B">
        <w:t>3.</w:t>
      </w:r>
      <w:r w:rsidRPr="00F92F6B">
        <w:tab/>
        <w:t xml:space="preserve">The UE is paged with </w:t>
      </w:r>
      <w:r w:rsidR="009E00FB" w:rsidRPr="00F92F6B">
        <w:t>the I-RNTI</w:t>
      </w:r>
      <w:r w:rsidRPr="00F92F6B">
        <w:t>.</w:t>
      </w:r>
    </w:p>
    <w:p w14:paraId="5A403E27" w14:textId="77777777" w:rsidR="00D263D9" w:rsidRPr="00F92F6B" w:rsidRDefault="00D263D9" w:rsidP="00D263D9">
      <w:pPr>
        <w:pStyle w:val="B1"/>
      </w:pPr>
      <w:r w:rsidRPr="00F92F6B">
        <w:t>4.</w:t>
      </w:r>
      <w:r w:rsidRPr="00F92F6B">
        <w:tab/>
        <w:t xml:space="preserve">If the UE has been successfully reached, it attempts to resume from RRC_INACTIVE, as described in </w:t>
      </w:r>
      <w:r w:rsidR="009E00FB" w:rsidRPr="00F92F6B">
        <w:t>clause 9.2.2.4.1</w:t>
      </w:r>
      <w:r w:rsidRPr="00F92F6B">
        <w:t>.</w:t>
      </w:r>
    </w:p>
    <w:p w14:paraId="6D9D3EAC" w14:textId="77777777" w:rsidR="008F0D50" w:rsidRPr="00F92F6B" w:rsidRDefault="008F0D50" w:rsidP="0065306B">
      <w:pPr>
        <w:pStyle w:val="Heading4"/>
      </w:pPr>
      <w:bookmarkStart w:id="1004" w:name="_Toc20387979"/>
      <w:bookmarkStart w:id="1005" w:name="_Toc29376059"/>
      <w:bookmarkStart w:id="1006" w:name="_Toc37231950"/>
      <w:bookmarkStart w:id="1007" w:name="_Toc46502005"/>
      <w:bookmarkStart w:id="1008" w:name="_Toc51971353"/>
      <w:bookmarkStart w:id="1009" w:name="_Toc52551336"/>
      <w:bookmarkStart w:id="1010" w:name="_Toc219280834"/>
      <w:r w:rsidRPr="00F92F6B">
        <w:t>9.2.2.5</w:t>
      </w:r>
      <w:r w:rsidRPr="00F92F6B">
        <w:tab/>
        <w:t>RNA update</w:t>
      </w:r>
      <w:bookmarkEnd w:id="1004"/>
      <w:bookmarkEnd w:id="1005"/>
      <w:bookmarkEnd w:id="1006"/>
      <w:bookmarkEnd w:id="1007"/>
      <w:bookmarkEnd w:id="1008"/>
      <w:bookmarkEnd w:id="1009"/>
      <w:bookmarkEnd w:id="1010"/>
    </w:p>
    <w:p w14:paraId="447A4AE3" w14:textId="77777777" w:rsidR="008F0D50" w:rsidRPr="00F92F6B" w:rsidRDefault="008F0D50" w:rsidP="008F0D50">
      <w:r w:rsidRPr="00F92F6B">
        <w:t xml:space="preserve">The following figure describes the UE triggered RNA update procedure </w:t>
      </w:r>
      <w:r w:rsidR="002C29F0" w:rsidRPr="00F92F6B">
        <w:t xml:space="preserve">involving context retrieval over </w:t>
      </w:r>
      <w:proofErr w:type="spellStart"/>
      <w:r w:rsidR="002C29F0" w:rsidRPr="00F92F6B">
        <w:t>Xn</w:t>
      </w:r>
      <w:proofErr w:type="spellEnd"/>
      <w:r w:rsidR="002C29F0" w:rsidRPr="00F92F6B">
        <w:t xml:space="preserve">. The procedure may be triggered </w:t>
      </w:r>
      <w:r w:rsidRPr="00F92F6B">
        <w:t xml:space="preserve">when </w:t>
      </w:r>
      <w:r w:rsidR="002C29F0" w:rsidRPr="00F92F6B">
        <w:t xml:space="preserve">the UE </w:t>
      </w:r>
      <w:r w:rsidRPr="00F92F6B">
        <w:t>moves out of the configured RNA</w:t>
      </w:r>
      <w:r w:rsidR="002C29F0" w:rsidRPr="00F92F6B">
        <w:t>,</w:t>
      </w:r>
      <w:r w:rsidRPr="00F92F6B">
        <w:t xml:space="preserve"> </w:t>
      </w:r>
      <w:r w:rsidR="002C29F0" w:rsidRPr="00F92F6B">
        <w:t xml:space="preserve">or </w:t>
      </w:r>
      <w:r w:rsidR="00164EB7" w:rsidRPr="00F92F6B">
        <w:t>periodically</w:t>
      </w:r>
      <w:r w:rsidR="002C29F0" w:rsidRPr="00F92F6B">
        <w:t>.</w:t>
      </w:r>
    </w:p>
    <w:p w14:paraId="2297D0CA" w14:textId="77777777" w:rsidR="008F0D50" w:rsidRPr="00F92F6B" w:rsidRDefault="00EC19F3" w:rsidP="00552B6A">
      <w:pPr>
        <w:pStyle w:val="TH"/>
        <w:rPr>
          <w:rFonts w:cs="Arial"/>
        </w:rPr>
      </w:pPr>
      <w:r w:rsidRPr="00F92F6B">
        <w:rPr>
          <w:b w:val="0"/>
          <w:noProof/>
        </w:rPr>
        <w:object w:dxaOrig="9730" w:dyaOrig="6700" w14:anchorId="642E9089">
          <v:shape id="_x0000_i1066" type="#_x0000_t75" style="width:362.45pt;height:248.9pt" o:ole="">
            <v:imagedata r:id="rId97" o:title=""/>
          </v:shape>
          <o:OLEObject Type="Embed" ProgID="Mscgen.Chart" ShapeID="_x0000_i1066" DrawAspect="Content" ObjectID="_1829898657" r:id="rId98"/>
        </w:object>
      </w:r>
    </w:p>
    <w:p w14:paraId="3531A58F" w14:textId="77777777" w:rsidR="008F0D50" w:rsidRPr="00F92F6B" w:rsidRDefault="008F0D50" w:rsidP="00552B6A">
      <w:pPr>
        <w:pStyle w:val="TF"/>
      </w:pPr>
      <w:r w:rsidRPr="00F92F6B">
        <w:t>Figure 9.2.2.5-1: RNA update procedure</w:t>
      </w:r>
      <w:r w:rsidR="002C29F0" w:rsidRPr="00F92F6B">
        <w:t xml:space="preserve"> with UE context relocation</w:t>
      </w:r>
    </w:p>
    <w:p w14:paraId="4CA92010" w14:textId="77777777" w:rsidR="008F0D50" w:rsidRPr="00F92F6B" w:rsidRDefault="008F0D50" w:rsidP="00552B6A">
      <w:pPr>
        <w:pStyle w:val="B1"/>
        <w:rPr>
          <w:rFonts w:eastAsia="MS Mincho"/>
        </w:rPr>
      </w:pPr>
      <w:r w:rsidRPr="00F92F6B">
        <w:rPr>
          <w:rFonts w:eastAsia="MS Mincho"/>
        </w:rPr>
        <w:t>1.</w:t>
      </w:r>
      <w:r w:rsidRPr="00F92F6B">
        <w:rPr>
          <w:rFonts w:eastAsia="MS Mincho"/>
        </w:rPr>
        <w:tab/>
        <w:t xml:space="preserve">The UE resumes from RRC_INACTIVE, providing the I-RNTI allocated by the last serving </w:t>
      </w:r>
      <w:proofErr w:type="spellStart"/>
      <w:r w:rsidRPr="00F92F6B">
        <w:rPr>
          <w:rFonts w:eastAsia="MS Mincho"/>
        </w:rPr>
        <w:t>gNB</w:t>
      </w:r>
      <w:proofErr w:type="spellEnd"/>
      <w:r w:rsidRPr="00F92F6B">
        <w:rPr>
          <w:rFonts w:eastAsia="MS Mincho"/>
        </w:rPr>
        <w:t xml:space="preserve"> and appropriate cause value, e.g., RAN notification area update.</w:t>
      </w:r>
    </w:p>
    <w:p w14:paraId="0F3FD9BC" w14:textId="77777777" w:rsidR="008F0D50" w:rsidRPr="00F92F6B" w:rsidRDefault="008F0D50" w:rsidP="008F0D50">
      <w:pPr>
        <w:pStyle w:val="B1"/>
        <w:rPr>
          <w:rFonts w:eastAsia="SimSun"/>
        </w:rPr>
      </w:pPr>
      <w:r w:rsidRPr="00F92F6B">
        <w:t>2.</w:t>
      </w:r>
      <w:r w:rsidRPr="00F92F6B">
        <w:tab/>
        <w:t xml:space="preserve">The </w:t>
      </w:r>
      <w:proofErr w:type="spellStart"/>
      <w:r w:rsidRPr="00F92F6B">
        <w:t>gNB</w:t>
      </w:r>
      <w:proofErr w:type="spellEnd"/>
      <w:r w:rsidRPr="00F92F6B">
        <w:t xml:space="preserve">, if able to resolve the </w:t>
      </w:r>
      <w:proofErr w:type="spellStart"/>
      <w:r w:rsidRPr="00F92F6B">
        <w:t>gNB</w:t>
      </w:r>
      <w:proofErr w:type="spellEnd"/>
      <w:r w:rsidRPr="00F92F6B">
        <w:t xml:space="preserve"> identity contained in the I-RNTI, requests the last serving </w:t>
      </w:r>
      <w:proofErr w:type="spellStart"/>
      <w:r w:rsidRPr="00F92F6B">
        <w:t>gNB</w:t>
      </w:r>
      <w:proofErr w:type="spellEnd"/>
      <w:r w:rsidRPr="00F92F6B">
        <w:t xml:space="preserve"> to provide UE Context</w:t>
      </w:r>
      <w:r w:rsidR="002C29F0" w:rsidRPr="00F92F6B">
        <w:t>, providing the cause value received in step 1</w:t>
      </w:r>
      <w:r w:rsidRPr="00F92F6B">
        <w:t>.</w:t>
      </w:r>
    </w:p>
    <w:p w14:paraId="1F90C58F" w14:textId="77777777" w:rsidR="008F0D50" w:rsidRPr="00F92F6B" w:rsidRDefault="008F0D50" w:rsidP="008F0D50">
      <w:pPr>
        <w:pStyle w:val="B1"/>
      </w:pPr>
      <w:r w:rsidRPr="00F92F6B">
        <w:t>3.</w:t>
      </w:r>
      <w:r w:rsidRPr="00F92F6B">
        <w:tab/>
        <w:t xml:space="preserve">The last serving </w:t>
      </w:r>
      <w:proofErr w:type="spellStart"/>
      <w:r w:rsidRPr="00F92F6B">
        <w:t>gNB</w:t>
      </w:r>
      <w:proofErr w:type="spellEnd"/>
      <w:r w:rsidRPr="00F92F6B">
        <w:t xml:space="preserve"> </w:t>
      </w:r>
      <w:r w:rsidR="00164EB7" w:rsidRPr="00F92F6B">
        <w:t xml:space="preserve">may </w:t>
      </w:r>
      <w:r w:rsidRPr="00F92F6B">
        <w:t xml:space="preserve">provide </w:t>
      </w:r>
      <w:r w:rsidR="00164EB7" w:rsidRPr="00F92F6B">
        <w:t xml:space="preserve">the </w:t>
      </w:r>
      <w:r w:rsidRPr="00F92F6B">
        <w:t>UE context</w:t>
      </w:r>
      <w:r w:rsidR="00164EB7" w:rsidRPr="00F92F6B">
        <w:t xml:space="preserve"> (as assumed in the following). Alternatively, the last serving </w:t>
      </w:r>
      <w:proofErr w:type="spellStart"/>
      <w:r w:rsidR="00164EB7" w:rsidRPr="00F92F6B">
        <w:t>gNB</w:t>
      </w:r>
      <w:proofErr w:type="spellEnd"/>
      <w:r w:rsidR="00164EB7" w:rsidRPr="00F92F6B">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F92F6B">
        <w:t>gNB</w:t>
      </w:r>
      <w:proofErr w:type="spellEnd"/>
      <w:r w:rsidR="00164EB7" w:rsidRPr="00F92F6B">
        <w:t xml:space="preserve"> and to keep the UE in RRC_INACTIVE (and the procedure follows steps 3 and later of figure 9.2.2.5-2)</w:t>
      </w:r>
      <w:r w:rsidRPr="00F92F6B">
        <w:t>.</w:t>
      </w:r>
    </w:p>
    <w:p w14:paraId="0FF7C4A3" w14:textId="77777777" w:rsidR="008F0D50" w:rsidRPr="00F92F6B" w:rsidRDefault="008F0D50" w:rsidP="00552B6A">
      <w:pPr>
        <w:pStyle w:val="B1"/>
        <w:rPr>
          <w:rFonts w:eastAsia="MS Mincho"/>
        </w:rPr>
      </w:pPr>
      <w:r w:rsidRPr="00F92F6B">
        <w:rPr>
          <w:rFonts w:eastAsia="MS Mincho"/>
        </w:rPr>
        <w:t>4.</w:t>
      </w:r>
      <w:r w:rsidRPr="00F92F6B">
        <w:rPr>
          <w:rFonts w:eastAsia="MS Mincho"/>
        </w:rPr>
        <w:tab/>
        <w:t xml:space="preserve">The </w:t>
      </w:r>
      <w:proofErr w:type="spellStart"/>
      <w:r w:rsidRPr="00F92F6B">
        <w:rPr>
          <w:rFonts w:eastAsia="MS Mincho"/>
        </w:rPr>
        <w:t>gNB</w:t>
      </w:r>
      <w:proofErr w:type="spellEnd"/>
      <w:r w:rsidRPr="00F92F6B">
        <w:rPr>
          <w:rFonts w:eastAsia="MS Mincho"/>
        </w:rPr>
        <w:t xml:space="preserve"> may </w:t>
      </w:r>
      <w:r w:rsidR="00A57A66" w:rsidRPr="00F92F6B">
        <w:rPr>
          <w:rFonts w:eastAsia="MS Mincho"/>
        </w:rPr>
        <w:t>move the UE to RRC_CONNECTED</w:t>
      </w:r>
      <w:r w:rsidR="001C1C88" w:rsidRPr="00F92F6B">
        <w:rPr>
          <w:rFonts w:eastAsia="MS Mincho"/>
        </w:rPr>
        <w:t xml:space="preserve"> (and the procedure follows step 4 of Figure </w:t>
      </w:r>
      <w:r w:rsidR="001C1C88" w:rsidRPr="00F92F6B">
        <w:t>9.2.2.4.1-1)</w:t>
      </w:r>
      <w:r w:rsidRPr="00F92F6B">
        <w:rPr>
          <w:rFonts w:eastAsia="MS Mincho"/>
        </w:rPr>
        <w:t xml:space="preserve">, or send the UE back to </w:t>
      </w:r>
      <w:r w:rsidR="001C1C88" w:rsidRPr="00F92F6B">
        <w:rPr>
          <w:rFonts w:eastAsia="MS Mincho"/>
        </w:rPr>
        <w:t xml:space="preserve">RRC_IDLE (in which case an </w:t>
      </w:r>
      <w:proofErr w:type="spellStart"/>
      <w:r w:rsidR="001C1C88" w:rsidRPr="00F92F6B">
        <w:rPr>
          <w:rFonts w:eastAsia="MS Mincho"/>
          <w:i/>
        </w:rPr>
        <w:t>RRCRelease</w:t>
      </w:r>
      <w:proofErr w:type="spellEnd"/>
      <w:r w:rsidR="001C1C88" w:rsidRPr="00F92F6B">
        <w:rPr>
          <w:rFonts w:eastAsia="MS Mincho"/>
        </w:rPr>
        <w:t xml:space="preserve"> message is sent by the </w:t>
      </w:r>
      <w:proofErr w:type="spellStart"/>
      <w:r w:rsidR="001C1C88" w:rsidRPr="00F92F6B">
        <w:rPr>
          <w:rFonts w:eastAsia="MS Mincho"/>
        </w:rPr>
        <w:t>gNB</w:t>
      </w:r>
      <w:proofErr w:type="spellEnd"/>
      <w:r w:rsidR="001C1C88" w:rsidRPr="00F92F6B">
        <w:rPr>
          <w:rFonts w:eastAsia="MS Mincho"/>
        </w:rPr>
        <w:t xml:space="preserve">), or send the UE back to </w:t>
      </w:r>
      <w:r w:rsidRPr="00F92F6B">
        <w:rPr>
          <w:rFonts w:eastAsia="MS Mincho"/>
        </w:rPr>
        <w:t>RRC_INACTIVE</w:t>
      </w:r>
      <w:r w:rsidRPr="00F92F6B">
        <w:t xml:space="preserve"> </w:t>
      </w:r>
      <w:r w:rsidR="001C1C88" w:rsidRPr="00F92F6B">
        <w:t>as assumed in the following</w:t>
      </w:r>
      <w:r w:rsidR="004456C6" w:rsidRPr="00F92F6B">
        <w:rPr>
          <w:rFonts w:eastAsia="MS Mincho"/>
        </w:rPr>
        <w:t>.</w:t>
      </w:r>
    </w:p>
    <w:p w14:paraId="2F3F51D8" w14:textId="77777777" w:rsidR="008F0D50" w:rsidRPr="00F92F6B" w:rsidRDefault="008F0D50" w:rsidP="008F0D50">
      <w:pPr>
        <w:pStyle w:val="B1"/>
      </w:pPr>
      <w:r w:rsidRPr="00F92F6B">
        <w:t>5.</w:t>
      </w:r>
      <w:r w:rsidRPr="00F92F6B">
        <w:tab/>
        <w:t xml:space="preserve">If loss of DL user data buffered in the last serving </w:t>
      </w:r>
      <w:proofErr w:type="spellStart"/>
      <w:r w:rsidRPr="00F92F6B">
        <w:t>gNB</w:t>
      </w:r>
      <w:proofErr w:type="spellEnd"/>
      <w:r w:rsidRPr="00F92F6B">
        <w:t xml:space="preserve"> shall be prevented, the </w:t>
      </w:r>
      <w:proofErr w:type="spellStart"/>
      <w:r w:rsidRPr="00F92F6B">
        <w:t>gNB</w:t>
      </w:r>
      <w:proofErr w:type="spellEnd"/>
      <w:r w:rsidRPr="00F92F6B">
        <w:t xml:space="preserve"> provides forwarding addresses.</w:t>
      </w:r>
    </w:p>
    <w:p w14:paraId="2B33A0E3" w14:textId="77777777" w:rsidR="001C1C88" w:rsidRPr="00F92F6B" w:rsidRDefault="008F0D50" w:rsidP="001C1C88">
      <w:pPr>
        <w:pStyle w:val="B1"/>
      </w:pPr>
      <w:r w:rsidRPr="00F92F6B">
        <w:t xml:space="preserve">6./7. The </w:t>
      </w:r>
      <w:proofErr w:type="spellStart"/>
      <w:r w:rsidRPr="00F92F6B">
        <w:t>gNB</w:t>
      </w:r>
      <w:proofErr w:type="spellEnd"/>
      <w:r w:rsidRPr="00F92F6B">
        <w:t xml:space="preserve"> performs path switch.</w:t>
      </w:r>
    </w:p>
    <w:p w14:paraId="76B00100" w14:textId="77777777" w:rsidR="008F0D50" w:rsidRPr="00F92F6B" w:rsidRDefault="001C1C88" w:rsidP="001C1C88">
      <w:pPr>
        <w:pStyle w:val="B1"/>
      </w:pPr>
      <w:r w:rsidRPr="00F92F6B">
        <w:t>8.</w:t>
      </w:r>
      <w:r w:rsidRPr="00F92F6B">
        <w:tab/>
        <w:t xml:space="preserve">The </w:t>
      </w:r>
      <w:proofErr w:type="spellStart"/>
      <w:r w:rsidRPr="00F92F6B">
        <w:t>gNB</w:t>
      </w:r>
      <w:proofErr w:type="spellEnd"/>
      <w:r w:rsidRPr="00F92F6B">
        <w:t xml:space="preserve"> </w:t>
      </w:r>
      <w:r w:rsidR="00164EB7" w:rsidRPr="00F92F6B">
        <w:t>keeps</w:t>
      </w:r>
      <w:r w:rsidRPr="00F92F6B">
        <w:t xml:space="preserve"> the UE </w:t>
      </w:r>
      <w:r w:rsidR="00164EB7" w:rsidRPr="00F92F6B">
        <w:t>in</w:t>
      </w:r>
      <w:r w:rsidRPr="00F92F6B">
        <w:t xml:space="preserve"> RRC_INACTIVE state by sending </w:t>
      </w:r>
      <w:proofErr w:type="spellStart"/>
      <w:r w:rsidRPr="00F92F6B">
        <w:rPr>
          <w:i/>
        </w:rPr>
        <w:t>RRCRelease</w:t>
      </w:r>
      <w:proofErr w:type="spellEnd"/>
      <w:r w:rsidRPr="00F92F6B">
        <w:t xml:space="preserve"> with suspend indication.</w:t>
      </w:r>
    </w:p>
    <w:p w14:paraId="5923435A" w14:textId="77777777" w:rsidR="002C29F0" w:rsidRPr="00F92F6B" w:rsidRDefault="001C1C88" w:rsidP="002C29F0">
      <w:pPr>
        <w:pStyle w:val="B1"/>
      </w:pPr>
      <w:r w:rsidRPr="00F92F6B">
        <w:t>9</w:t>
      </w:r>
      <w:r w:rsidR="008F0D50" w:rsidRPr="00F92F6B">
        <w:t>.</w:t>
      </w:r>
      <w:r w:rsidR="008F0D50" w:rsidRPr="00F92F6B">
        <w:tab/>
        <w:t xml:space="preserve">The </w:t>
      </w:r>
      <w:proofErr w:type="spellStart"/>
      <w:r w:rsidR="008F0D50" w:rsidRPr="00F92F6B">
        <w:t>gNB</w:t>
      </w:r>
      <w:proofErr w:type="spellEnd"/>
      <w:r w:rsidR="008F0D50" w:rsidRPr="00F92F6B">
        <w:t xml:space="preserve"> triggers the release of the UE resources at the last serving </w:t>
      </w:r>
      <w:proofErr w:type="spellStart"/>
      <w:r w:rsidR="008F0D50" w:rsidRPr="00F92F6B">
        <w:t>gNB</w:t>
      </w:r>
      <w:proofErr w:type="spellEnd"/>
      <w:r w:rsidR="008F0D50" w:rsidRPr="00F92F6B">
        <w:t>.</w:t>
      </w:r>
    </w:p>
    <w:p w14:paraId="38DBB255" w14:textId="77777777" w:rsidR="002C29F0" w:rsidRPr="00F92F6B" w:rsidRDefault="002C29F0" w:rsidP="002C29F0">
      <w:r w:rsidRPr="00F92F6B">
        <w:t xml:space="preserve">The following figure describes the RNA update procedure for the case when the </w:t>
      </w:r>
      <w:r w:rsidR="00164EB7" w:rsidRPr="00F92F6B">
        <w:t xml:space="preserve">UE is still within the configured RNA and the </w:t>
      </w:r>
      <w:r w:rsidRPr="00F92F6B">
        <w:t xml:space="preserve">last serving </w:t>
      </w:r>
      <w:proofErr w:type="spellStart"/>
      <w:r w:rsidRPr="00F92F6B">
        <w:t>gNB</w:t>
      </w:r>
      <w:proofErr w:type="spellEnd"/>
      <w:r w:rsidRPr="00F92F6B">
        <w:t xml:space="preserve"> decides not to relocate the UE context</w:t>
      </w:r>
      <w:r w:rsidR="00164EB7" w:rsidRPr="00F92F6B">
        <w:t xml:space="preserve"> and to keep the UE in RRC_INACTIVE</w:t>
      </w:r>
      <w:r w:rsidRPr="00F92F6B">
        <w:t>:</w:t>
      </w:r>
    </w:p>
    <w:p w14:paraId="5F552A2A" w14:textId="258A833D" w:rsidR="002072AD" w:rsidRPr="00F92F6B" w:rsidRDefault="00CA3211" w:rsidP="002072AD">
      <w:pPr>
        <w:pStyle w:val="TH"/>
      </w:pPr>
      <w:r w:rsidRPr="00F92F6B">
        <w:rPr>
          <w:noProof/>
        </w:rPr>
        <w:object w:dxaOrig="9015" w:dyaOrig="4305" w14:anchorId="52FEACD8">
          <v:shape id="_x0000_i1067" type="#_x0000_t75" alt="" style="width:339.85pt;height:154.55pt;mso-width-percent:0;mso-height-percent:0;mso-width-percent:0;mso-height-percent:0" o:ole="">
            <v:imagedata r:id="rId99" o:title="" cropbottom="3003f"/>
          </v:shape>
          <o:OLEObject Type="Embed" ProgID="Mscgen.Chart" ShapeID="_x0000_i1067" DrawAspect="Content" ObjectID="_1829898658" r:id="rId100"/>
        </w:object>
      </w:r>
    </w:p>
    <w:p w14:paraId="613F6B71" w14:textId="77777777" w:rsidR="002C29F0" w:rsidRPr="00F92F6B" w:rsidRDefault="002C29F0" w:rsidP="002C29F0">
      <w:pPr>
        <w:pStyle w:val="TF"/>
      </w:pPr>
      <w:r w:rsidRPr="00F92F6B">
        <w:t>Figure 9.2.2.5-2: Periodic RNA update procedure without UE context relocation</w:t>
      </w:r>
    </w:p>
    <w:p w14:paraId="5909B440" w14:textId="77777777" w:rsidR="002C29F0" w:rsidRPr="00F92F6B" w:rsidRDefault="002C29F0" w:rsidP="002C29F0">
      <w:pPr>
        <w:pStyle w:val="B1"/>
      </w:pPr>
      <w:r w:rsidRPr="00F92F6B">
        <w:t>1.</w:t>
      </w:r>
      <w:r w:rsidRPr="00F92F6B">
        <w:tab/>
        <w:t xml:space="preserve">The UE resumes from RRC_INACTIVE, providing the I-RNTI allocated by the last serving </w:t>
      </w:r>
      <w:proofErr w:type="spellStart"/>
      <w:r w:rsidRPr="00F92F6B">
        <w:t>gNB</w:t>
      </w:r>
      <w:proofErr w:type="spellEnd"/>
      <w:r w:rsidRPr="00F92F6B">
        <w:t xml:space="preserve"> and appropriate cause value, e.g., RAN notification area update.</w:t>
      </w:r>
    </w:p>
    <w:p w14:paraId="6454F229" w14:textId="77777777" w:rsidR="002C29F0" w:rsidRPr="00F92F6B" w:rsidRDefault="002C29F0" w:rsidP="002C29F0">
      <w:pPr>
        <w:pStyle w:val="B1"/>
      </w:pPr>
      <w:r w:rsidRPr="00F92F6B">
        <w:t>2.</w:t>
      </w:r>
      <w:r w:rsidRPr="00F92F6B">
        <w:tab/>
        <w:t xml:space="preserve">The </w:t>
      </w:r>
      <w:proofErr w:type="spellStart"/>
      <w:r w:rsidRPr="00F92F6B">
        <w:t>gNB</w:t>
      </w:r>
      <w:proofErr w:type="spellEnd"/>
      <w:r w:rsidRPr="00F92F6B">
        <w:t xml:space="preserve">, if able to resolve the </w:t>
      </w:r>
      <w:proofErr w:type="spellStart"/>
      <w:r w:rsidRPr="00F92F6B">
        <w:t>gNB</w:t>
      </w:r>
      <w:proofErr w:type="spellEnd"/>
      <w:r w:rsidRPr="00F92F6B">
        <w:t xml:space="preserve"> identity contained in the I-RNTI, requests the last serving </w:t>
      </w:r>
      <w:proofErr w:type="spellStart"/>
      <w:r w:rsidRPr="00F92F6B">
        <w:t>gNB</w:t>
      </w:r>
      <w:proofErr w:type="spellEnd"/>
      <w:r w:rsidRPr="00F92F6B">
        <w:t xml:space="preserve"> to provide UE Context, providing the cause value received in step 1.</w:t>
      </w:r>
    </w:p>
    <w:p w14:paraId="29DAF2DA" w14:textId="77777777" w:rsidR="002C29F0" w:rsidRPr="00F92F6B" w:rsidRDefault="002C29F0" w:rsidP="002C29F0">
      <w:pPr>
        <w:pStyle w:val="B1"/>
      </w:pPr>
      <w:r w:rsidRPr="00F92F6B">
        <w:t>3.</w:t>
      </w:r>
      <w:r w:rsidRPr="00F92F6B">
        <w:tab/>
      </w:r>
      <w:r w:rsidR="00EC19F3" w:rsidRPr="00F92F6B">
        <w:t xml:space="preserve">The last serving </w:t>
      </w:r>
      <w:proofErr w:type="spellStart"/>
      <w:r w:rsidR="00EC19F3" w:rsidRPr="00F92F6B">
        <w:t>gNB</w:t>
      </w:r>
      <w:proofErr w:type="spellEnd"/>
      <w:r w:rsidR="00EC19F3" w:rsidRPr="00F92F6B">
        <w:t xml:space="preserve"> stores received information to be used in the next resume attempt (e.g. C-RNTI and PCI related to the resumption cell), and responds to the </w:t>
      </w:r>
      <w:proofErr w:type="spellStart"/>
      <w:r w:rsidR="00EC19F3" w:rsidRPr="00F92F6B">
        <w:t>gNB</w:t>
      </w:r>
      <w:proofErr w:type="spellEnd"/>
      <w:r w:rsidR="00EC19F3" w:rsidRPr="00F92F6B">
        <w:t xml:space="preserve"> with the RETRIEVE UE CONTEXT FAILURE message including an encapsulated </w:t>
      </w:r>
      <w:proofErr w:type="spellStart"/>
      <w:r w:rsidR="00EC19F3" w:rsidRPr="00F92F6B">
        <w:rPr>
          <w:i/>
        </w:rPr>
        <w:t>RRCRelease</w:t>
      </w:r>
      <w:proofErr w:type="spellEnd"/>
      <w:r w:rsidR="00EC19F3" w:rsidRPr="00F92F6B">
        <w:t xml:space="preserve"> message. The </w:t>
      </w:r>
      <w:proofErr w:type="spellStart"/>
      <w:r w:rsidR="00EC19F3" w:rsidRPr="00F92F6B">
        <w:rPr>
          <w:i/>
        </w:rPr>
        <w:t>RRCRelease</w:t>
      </w:r>
      <w:proofErr w:type="spellEnd"/>
      <w:r w:rsidR="00EC19F3" w:rsidRPr="00F92F6B">
        <w:t xml:space="preserve"> message includes Suspend Indication</w:t>
      </w:r>
      <w:r w:rsidRPr="00F92F6B">
        <w:t>.</w:t>
      </w:r>
    </w:p>
    <w:p w14:paraId="4FA35482" w14:textId="77777777" w:rsidR="008F0D50" w:rsidRPr="00F92F6B" w:rsidRDefault="002C29F0" w:rsidP="002C29F0">
      <w:pPr>
        <w:pStyle w:val="B1"/>
      </w:pPr>
      <w:r w:rsidRPr="00F92F6B">
        <w:t>4.</w:t>
      </w:r>
      <w:r w:rsidRPr="00F92F6B">
        <w:tab/>
        <w:t xml:space="preserve">The </w:t>
      </w:r>
      <w:proofErr w:type="spellStart"/>
      <w:r w:rsidRPr="00F92F6B">
        <w:t>gNB</w:t>
      </w:r>
      <w:proofErr w:type="spellEnd"/>
      <w:r w:rsidRPr="00F92F6B">
        <w:t xml:space="preserve"> forwards the </w:t>
      </w:r>
      <w:proofErr w:type="spellStart"/>
      <w:r w:rsidR="00FC1B2C" w:rsidRPr="00F92F6B">
        <w:rPr>
          <w:i/>
        </w:rPr>
        <w:t>RRCRelease</w:t>
      </w:r>
      <w:proofErr w:type="spellEnd"/>
      <w:r w:rsidRPr="00F92F6B">
        <w:t xml:space="preserve"> message to the UE.</w:t>
      </w:r>
    </w:p>
    <w:p w14:paraId="47EDEBB9" w14:textId="77777777" w:rsidR="00FC1B2C" w:rsidRPr="00F92F6B" w:rsidRDefault="00FC1B2C" w:rsidP="00FC1B2C">
      <w:r w:rsidRPr="00F92F6B">
        <w:t xml:space="preserve">The following figure describes the RNA update procedure for the case when the last serving </w:t>
      </w:r>
      <w:proofErr w:type="spellStart"/>
      <w:r w:rsidRPr="00F92F6B">
        <w:t>gNB</w:t>
      </w:r>
      <w:proofErr w:type="spellEnd"/>
      <w:r w:rsidRPr="00F92F6B">
        <w:t xml:space="preserve"> decides to move the UE to RRC_IDLE:</w:t>
      </w:r>
    </w:p>
    <w:p w14:paraId="0D78F2A6" w14:textId="77777777" w:rsidR="00FC1B2C" w:rsidRPr="00F92F6B" w:rsidRDefault="0057631B" w:rsidP="00FC1B2C">
      <w:pPr>
        <w:pStyle w:val="TH"/>
        <w:rPr>
          <w:noProof/>
        </w:rPr>
      </w:pPr>
      <w:r w:rsidRPr="00F92F6B">
        <w:rPr>
          <w:noProof/>
        </w:rPr>
        <w:object w:dxaOrig="9195" w:dyaOrig="5445" w14:anchorId="688E6588">
          <v:shape id="_x0000_i1068" type="#_x0000_t75" style="width:342.95pt;height:203.35pt" o:ole="">
            <v:imagedata r:id="rId101" o:title=""/>
          </v:shape>
          <o:OLEObject Type="Embed" ProgID="Mscgen.Chart" ShapeID="_x0000_i1068" DrawAspect="Content" ObjectID="_1829898659" r:id="rId102"/>
        </w:object>
      </w:r>
    </w:p>
    <w:p w14:paraId="740186FE" w14:textId="77777777" w:rsidR="00FC1B2C" w:rsidRPr="00F92F6B" w:rsidRDefault="00FC1B2C" w:rsidP="00FC1B2C">
      <w:pPr>
        <w:pStyle w:val="TF"/>
      </w:pPr>
      <w:r w:rsidRPr="00F92F6B">
        <w:t>Figure 9.2.2.5-3: RNA update procedure with transition to RRC_IDLE</w:t>
      </w:r>
    </w:p>
    <w:p w14:paraId="79A4C36B" w14:textId="77777777" w:rsidR="00FC1B2C" w:rsidRPr="00F92F6B" w:rsidRDefault="00FC1B2C" w:rsidP="00FC1B2C">
      <w:pPr>
        <w:pStyle w:val="B1"/>
      </w:pPr>
      <w:r w:rsidRPr="00F92F6B">
        <w:t>1.</w:t>
      </w:r>
      <w:r w:rsidRPr="00F92F6B">
        <w:tab/>
        <w:t xml:space="preserve">The UE resumes from RRC_INACTIVE, providing the I-RNTI allocated by the last serving </w:t>
      </w:r>
      <w:proofErr w:type="spellStart"/>
      <w:r w:rsidRPr="00F92F6B">
        <w:t>gNB</w:t>
      </w:r>
      <w:proofErr w:type="spellEnd"/>
      <w:r w:rsidRPr="00F92F6B">
        <w:t xml:space="preserve"> and appropriate cause value, e.g., RAN notification area update.</w:t>
      </w:r>
    </w:p>
    <w:p w14:paraId="40E9D788" w14:textId="77777777" w:rsidR="00FC1B2C" w:rsidRPr="00F92F6B" w:rsidRDefault="00FC1B2C" w:rsidP="00FC1B2C">
      <w:pPr>
        <w:pStyle w:val="B1"/>
      </w:pPr>
      <w:r w:rsidRPr="00F92F6B">
        <w:t>2.</w:t>
      </w:r>
      <w:r w:rsidRPr="00F92F6B">
        <w:tab/>
        <w:t xml:space="preserve">The </w:t>
      </w:r>
      <w:proofErr w:type="spellStart"/>
      <w:r w:rsidRPr="00F92F6B">
        <w:t>gNB</w:t>
      </w:r>
      <w:proofErr w:type="spellEnd"/>
      <w:r w:rsidRPr="00F92F6B">
        <w:t xml:space="preserve">, if able to resolve the </w:t>
      </w:r>
      <w:proofErr w:type="spellStart"/>
      <w:r w:rsidRPr="00F92F6B">
        <w:t>gNB</w:t>
      </w:r>
      <w:proofErr w:type="spellEnd"/>
      <w:r w:rsidRPr="00F92F6B">
        <w:t xml:space="preserve"> identity contained in the I-RNTI, requests the last serving </w:t>
      </w:r>
      <w:proofErr w:type="spellStart"/>
      <w:r w:rsidRPr="00F92F6B">
        <w:t>gNB</w:t>
      </w:r>
      <w:proofErr w:type="spellEnd"/>
      <w:r w:rsidRPr="00F92F6B">
        <w:t xml:space="preserve"> to provide UE Context, providing the cause value received in step 1.</w:t>
      </w:r>
    </w:p>
    <w:p w14:paraId="65FE5964" w14:textId="77777777" w:rsidR="00FC1B2C" w:rsidRPr="00F92F6B" w:rsidRDefault="00FC1B2C" w:rsidP="005B6959">
      <w:pPr>
        <w:pStyle w:val="B1"/>
        <w:rPr>
          <w:rFonts w:eastAsia="MS Mincho"/>
        </w:rPr>
      </w:pPr>
      <w:bookmarkStart w:id="1011" w:name="_MCCTEMPBM_CRPT83880010___2"/>
      <w:r w:rsidRPr="00F92F6B">
        <w:rPr>
          <w:rFonts w:eastAsia="MS Mincho"/>
        </w:rPr>
        <w:t>3.</w:t>
      </w:r>
      <w:r w:rsidRPr="00F92F6B">
        <w:rPr>
          <w:rFonts w:eastAsia="MS Mincho"/>
        </w:rPr>
        <w:tab/>
        <w:t xml:space="preserve">Instead of providing the UE context, the last serving </w:t>
      </w:r>
      <w:proofErr w:type="spellStart"/>
      <w:r w:rsidRPr="00F92F6B">
        <w:rPr>
          <w:rFonts w:eastAsia="MS Mincho"/>
        </w:rPr>
        <w:t>gNB</w:t>
      </w:r>
      <w:proofErr w:type="spellEnd"/>
      <w:r w:rsidRPr="00F92F6B">
        <w:rPr>
          <w:rFonts w:eastAsia="MS Mincho"/>
        </w:rPr>
        <w:t xml:space="preserve"> provides an </w:t>
      </w:r>
      <w:proofErr w:type="spellStart"/>
      <w:r w:rsidRPr="00F92F6B">
        <w:rPr>
          <w:rFonts w:eastAsia="MS Mincho"/>
          <w:i/>
        </w:rPr>
        <w:t>RRCRelease</w:t>
      </w:r>
      <w:proofErr w:type="spellEnd"/>
      <w:r w:rsidRPr="00F92F6B">
        <w:rPr>
          <w:rFonts w:eastAsia="MS Mincho"/>
        </w:rPr>
        <w:t xml:space="preserve"> message to move the UE to RRC_IDLE.</w:t>
      </w:r>
    </w:p>
    <w:p w14:paraId="69B83B20" w14:textId="77777777" w:rsidR="00FC1B2C" w:rsidRPr="00F92F6B" w:rsidRDefault="00FC1B2C" w:rsidP="005B6959">
      <w:pPr>
        <w:pStyle w:val="B1"/>
        <w:rPr>
          <w:rFonts w:eastAsia="MS Mincho"/>
        </w:rPr>
      </w:pPr>
      <w:r w:rsidRPr="00F92F6B">
        <w:rPr>
          <w:rFonts w:eastAsia="MS Mincho"/>
        </w:rPr>
        <w:t>4.</w:t>
      </w:r>
      <w:r w:rsidRPr="00F92F6B">
        <w:rPr>
          <w:rFonts w:eastAsia="MS Mincho"/>
        </w:rPr>
        <w:tab/>
        <w:t xml:space="preserve">The last serving </w:t>
      </w:r>
      <w:proofErr w:type="spellStart"/>
      <w:r w:rsidRPr="00F92F6B">
        <w:rPr>
          <w:rFonts w:eastAsia="MS Mincho"/>
        </w:rPr>
        <w:t>gNB</w:t>
      </w:r>
      <w:proofErr w:type="spellEnd"/>
      <w:r w:rsidRPr="00F92F6B">
        <w:rPr>
          <w:rFonts w:eastAsia="MS Mincho"/>
        </w:rPr>
        <w:t xml:space="preserve"> deletes the UE context.</w:t>
      </w:r>
    </w:p>
    <w:p w14:paraId="5BC126BF" w14:textId="77777777" w:rsidR="00FC1B2C" w:rsidRPr="00F92F6B" w:rsidRDefault="00FC1B2C" w:rsidP="005B6959">
      <w:pPr>
        <w:pStyle w:val="B1"/>
      </w:pPr>
      <w:r w:rsidRPr="00F92F6B">
        <w:t>5.</w:t>
      </w:r>
      <w:r w:rsidRPr="00F92F6B">
        <w:tab/>
        <w:t xml:space="preserve">The </w:t>
      </w:r>
      <w:proofErr w:type="spellStart"/>
      <w:r w:rsidRPr="00F92F6B">
        <w:t>gNB</w:t>
      </w:r>
      <w:proofErr w:type="spellEnd"/>
      <w:r w:rsidRPr="00F92F6B">
        <w:t xml:space="preserve"> sends the </w:t>
      </w:r>
      <w:proofErr w:type="spellStart"/>
      <w:r w:rsidRPr="00F92F6B">
        <w:rPr>
          <w:i/>
        </w:rPr>
        <w:t>RRCRelease</w:t>
      </w:r>
      <w:proofErr w:type="spellEnd"/>
      <w:r w:rsidRPr="00F92F6B">
        <w:t xml:space="preserve"> which triggers the UE to move to RRC_IDLE.</w:t>
      </w:r>
    </w:p>
    <w:p w14:paraId="125E9915" w14:textId="2BF1B0E4" w:rsidR="00F915C0" w:rsidRPr="00F92F6B" w:rsidRDefault="00F915C0" w:rsidP="003D4A98">
      <w:pPr>
        <w:pStyle w:val="Heading4"/>
      </w:pPr>
      <w:bookmarkStart w:id="1012" w:name="_Toc219280835"/>
      <w:bookmarkEnd w:id="1011"/>
      <w:r w:rsidRPr="00F92F6B">
        <w:t>9.2.2.6</w:t>
      </w:r>
      <w:r w:rsidRPr="00F92F6B">
        <w:tab/>
        <w:t>Resume request responded with Release with Redirect, with UE context relocation</w:t>
      </w:r>
      <w:bookmarkEnd w:id="1012"/>
    </w:p>
    <w:p w14:paraId="52238016" w14:textId="77777777" w:rsidR="00F915C0" w:rsidRPr="00F92F6B" w:rsidRDefault="00F915C0" w:rsidP="00F915C0">
      <w:r w:rsidRPr="00F92F6B">
        <w:t>The following figure describes a UE triggered NAS procedure responded by the network with a release with redirect, with UE context relocation.</w:t>
      </w:r>
    </w:p>
    <w:p w14:paraId="0B1834D6" w14:textId="77777777" w:rsidR="00F915C0" w:rsidRPr="00F92F6B" w:rsidRDefault="00F915C0" w:rsidP="003D4A98">
      <w:pPr>
        <w:pStyle w:val="TH"/>
      </w:pPr>
      <w:r w:rsidRPr="00F92F6B">
        <w:rPr>
          <w:noProof/>
        </w:rPr>
        <w:object w:dxaOrig="9735" w:dyaOrig="6690" w14:anchorId="0F1E242D">
          <v:shape id="_x0000_i1069" type="#_x0000_t75" style="width:363.1pt;height:248.85pt" o:ole="">
            <v:imagedata r:id="rId103" o:title=""/>
          </v:shape>
          <o:OLEObject Type="Embed" ProgID="Mscgen.Chart" ShapeID="_x0000_i1069" DrawAspect="Content" ObjectID="_1829898660" r:id="rId104"/>
        </w:object>
      </w:r>
    </w:p>
    <w:p w14:paraId="3AAFAACB" w14:textId="3EC4C2A7" w:rsidR="00F915C0" w:rsidRPr="00F92F6B" w:rsidRDefault="00F915C0" w:rsidP="003D4A98">
      <w:pPr>
        <w:pStyle w:val="TF"/>
      </w:pPr>
      <w:r w:rsidRPr="00F92F6B">
        <w:t>Figure 9.2.2.6-1: Resume request responded with Release with Redirect, with UE Context relocation</w:t>
      </w:r>
    </w:p>
    <w:p w14:paraId="0037F84E" w14:textId="77777777" w:rsidR="00F915C0" w:rsidRPr="00F92F6B" w:rsidRDefault="00F915C0" w:rsidP="00F915C0">
      <w:pPr>
        <w:pStyle w:val="B1"/>
      </w:pPr>
      <w:r w:rsidRPr="00F92F6B">
        <w:rPr>
          <w:rFonts w:eastAsia="MS Mincho"/>
        </w:rPr>
        <w:t>1.</w:t>
      </w:r>
      <w:r w:rsidRPr="00F92F6B">
        <w:rPr>
          <w:rFonts w:eastAsia="MS Mincho"/>
        </w:rPr>
        <w:tab/>
        <w:t xml:space="preserve">The UE resumes from RRC_INACTIVE, providing the I-RNTI allocated by the last serving </w:t>
      </w:r>
      <w:proofErr w:type="spellStart"/>
      <w:r w:rsidRPr="00F92F6B">
        <w:rPr>
          <w:rFonts w:eastAsia="MS Mincho"/>
        </w:rPr>
        <w:t>gNB</w:t>
      </w:r>
      <w:proofErr w:type="spellEnd"/>
      <w:r w:rsidRPr="00F92F6B">
        <w:rPr>
          <w:rFonts w:eastAsia="MS Mincho"/>
        </w:rPr>
        <w:t>.</w:t>
      </w:r>
    </w:p>
    <w:p w14:paraId="7E3D718B" w14:textId="77777777" w:rsidR="00F915C0" w:rsidRPr="00F92F6B" w:rsidRDefault="00F915C0" w:rsidP="003D4A98">
      <w:pPr>
        <w:pStyle w:val="B1"/>
        <w:rPr>
          <w:rFonts w:eastAsia="SimSun"/>
        </w:rPr>
      </w:pPr>
      <w:r w:rsidRPr="00F92F6B">
        <w:t>2.</w:t>
      </w:r>
      <w:r w:rsidRPr="00F92F6B">
        <w:tab/>
        <w:t xml:space="preserve">The </w:t>
      </w:r>
      <w:proofErr w:type="spellStart"/>
      <w:r w:rsidRPr="00F92F6B">
        <w:t>gNB</w:t>
      </w:r>
      <w:proofErr w:type="spellEnd"/>
      <w:r w:rsidRPr="00F92F6B">
        <w:t xml:space="preserve">, if able to resolve the </w:t>
      </w:r>
      <w:proofErr w:type="spellStart"/>
      <w:r w:rsidRPr="00F92F6B">
        <w:t>gNB</w:t>
      </w:r>
      <w:proofErr w:type="spellEnd"/>
      <w:r w:rsidRPr="00F92F6B">
        <w:t xml:space="preserve"> identity contained in the I-RNTI, requests the last serving </w:t>
      </w:r>
      <w:proofErr w:type="spellStart"/>
      <w:r w:rsidRPr="00F92F6B">
        <w:t>gNB</w:t>
      </w:r>
      <w:proofErr w:type="spellEnd"/>
      <w:r w:rsidRPr="00F92F6B">
        <w:t xml:space="preserve"> to provide UE Context data.</w:t>
      </w:r>
    </w:p>
    <w:p w14:paraId="1639DDF5" w14:textId="77777777" w:rsidR="00F915C0" w:rsidRPr="00F92F6B" w:rsidRDefault="00F915C0" w:rsidP="003D4A98">
      <w:pPr>
        <w:pStyle w:val="B1"/>
      </w:pPr>
      <w:r w:rsidRPr="00F92F6B">
        <w:t>3.</w:t>
      </w:r>
      <w:r w:rsidRPr="00F92F6B">
        <w:tab/>
        <w:t xml:space="preserve">The last serving </w:t>
      </w:r>
      <w:proofErr w:type="spellStart"/>
      <w:r w:rsidRPr="00F92F6B">
        <w:t>gNB</w:t>
      </w:r>
      <w:proofErr w:type="spellEnd"/>
      <w:r w:rsidRPr="00F92F6B">
        <w:t xml:space="preserve"> provides the UE context.</w:t>
      </w:r>
    </w:p>
    <w:p w14:paraId="4504B6A0" w14:textId="25A3F798" w:rsidR="00F915C0" w:rsidRPr="00F92F6B" w:rsidRDefault="00F915C0" w:rsidP="003D4A98">
      <w:pPr>
        <w:pStyle w:val="B1"/>
        <w:rPr>
          <w:rFonts w:eastAsia="MS Mincho"/>
        </w:rPr>
      </w:pPr>
      <w:r w:rsidRPr="00F92F6B">
        <w:rPr>
          <w:rFonts w:eastAsia="MS Mincho"/>
        </w:rPr>
        <w:t>4.</w:t>
      </w:r>
      <w:r w:rsidRPr="00F92F6B">
        <w:rPr>
          <w:rFonts w:eastAsia="MS Mincho"/>
        </w:rPr>
        <w:tab/>
        <w:t xml:space="preserve">The </w:t>
      </w:r>
      <w:proofErr w:type="spellStart"/>
      <w:r w:rsidRPr="00F92F6B">
        <w:rPr>
          <w:rFonts w:eastAsia="MS Mincho"/>
        </w:rPr>
        <w:t>gNB</w:t>
      </w:r>
      <w:proofErr w:type="spellEnd"/>
      <w:r w:rsidRPr="00F92F6B">
        <w:rPr>
          <w:rFonts w:eastAsia="MS Mincho"/>
        </w:rPr>
        <w:t xml:space="preserve"> may move the UE to RRC_CONNECTED (and the procedure follows step 4 of Figure </w:t>
      </w:r>
      <w:r w:rsidRPr="00F92F6B">
        <w:t>9.2.2.4.1-1)</w:t>
      </w:r>
      <w:r w:rsidRPr="00F92F6B">
        <w:rPr>
          <w:rFonts w:eastAsia="MS Mincho"/>
        </w:rPr>
        <w:t xml:space="preserve">, or send the UE back to RRC_IDLE (in which case an </w:t>
      </w:r>
      <w:proofErr w:type="spellStart"/>
      <w:r w:rsidRPr="00F92F6B">
        <w:rPr>
          <w:rFonts w:eastAsia="MS Mincho"/>
          <w:i/>
        </w:rPr>
        <w:t>RRCRelease</w:t>
      </w:r>
      <w:proofErr w:type="spellEnd"/>
      <w:r w:rsidRPr="00F92F6B">
        <w:rPr>
          <w:rFonts w:eastAsia="MS Mincho"/>
        </w:rPr>
        <w:t xml:space="preserve"> message is sent by the </w:t>
      </w:r>
      <w:proofErr w:type="spellStart"/>
      <w:r w:rsidRPr="00F92F6B">
        <w:rPr>
          <w:rFonts w:eastAsia="MS Mincho"/>
        </w:rPr>
        <w:t>gNB</w:t>
      </w:r>
      <w:proofErr w:type="spellEnd"/>
      <w:r w:rsidRPr="00F92F6B">
        <w:rPr>
          <w:rFonts w:eastAsia="MS Mincho"/>
        </w:rPr>
        <w:t xml:space="preserve">), or send the UE back to RRC_INACTIVE, including a release with redirect </w:t>
      </w:r>
      <w:r w:rsidRPr="00F92F6B">
        <w:t>indication (as assumed in the following)</w:t>
      </w:r>
      <w:r w:rsidRPr="00F92F6B">
        <w:rPr>
          <w:rFonts w:eastAsia="MS Mincho"/>
        </w:rPr>
        <w:t>.</w:t>
      </w:r>
    </w:p>
    <w:p w14:paraId="60DF01EC" w14:textId="77777777" w:rsidR="00F915C0" w:rsidRPr="00F92F6B" w:rsidRDefault="00F915C0" w:rsidP="003D4A98">
      <w:pPr>
        <w:pStyle w:val="B1"/>
      </w:pPr>
      <w:r w:rsidRPr="00F92F6B">
        <w:t>5.</w:t>
      </w:r>
      <w:r w:rsidRPr="00F92F6B">
        <w:tab/>
        <w:t xml:space="preserve">If loss of DL user data buffered in the last serving </w:t>
      </w:r>
      <w:proofErr w:type="spellStart"/>
      <w:r w:rsidRPr="00F92F6B">
        <w:t>gNB</w:t>
      </w:r>
      <w:proofErr w:type="spellEnd"/>
      <w:r w:rsidRPr="00F92F6B">
        <w:t xml:space="preserve"> shall be prevented, the </w:t>
      </w:r>
      <w:proofErr w:type="spellStart"/>
      <w:r w:rsidRPr="00F92F6B">
        <w:t>gNB</w:t>
      </w:r>
      <w:proofErr w:type="spellEnd"/>
      <w:r w:rsidRPr="00F92F6B">
        <w:t xml:space="preserve"> provides forwarding addresses.</w:t>
      </w:r>
    </w:p>
    <w:p w14:paraId="6659A6DB" w14:textId="77777777" w:rsidR="00F915C0" w:rsidRPr="00F92F6B" w:rsidRDefault="00F915C0" w:rsidP="003D4A98">
      <w:pPr>
        <w:pStyle w:val="B1"/>
      </w:pPr>
      <w:r w:rsidRPr="00F92F6B">
        <w:t xml:space="preserve">6./7. The </w:t>
      </w:r>
      <w:proofErr w:type="spellStart"/>
      <w:r w:rsidRPr="00F92F6B">
        <w:t>gNB</w:t>
      </w:r>
      <w:proofErr w:type="spellEnd"/>
      <w:r w:rsidRPr="00F92F6B">
        <w:t xml:space="preserve"> performs path switch.</w:t>
      </w:r>
    </w:p>
    <w:p w14:paraId="1862FD85" w14:textId="77777777" w:rsidR="00F915C0" w:rsidRPr="00F92F6B" w:rsidRDefault="00F915C0" w:rsidP="003D4A98">
      <w:pPr>
        <w:pStyle w:val="B1"/>
      </w:pPr>
      <w:r w:rsidRPr="00F92F6B">
        <w:t>8.</w:t>
      </w:r>
      <w:r w:rsidRPr="00F92F6B">
        <w:tab/>
        <w:t xml:space="preserve">The </w:t>
      </w:r>
      <w:proofErr w:type="spellStart"/>
      <w:r w:rsidRPr="00F92F6B">
        <w:t>gNB</w:t>
      </w:r>
      <w:proofErr w:type="spellEnd"/>
      <w:r w:rsidRPr="00F92F6B">
        <w:t xml:space="preserve"> keeps the UE in RRC_INACTIVE state by sending </w:t>
      </w:r>
      <w:proofErr w:type="spellStart"/>
      <w:r w:rsidRPr="00F92F6B">
        <w:rPr>
          <w:i/>
        </w:rPr>
        <w:t>RRCRelease</w:t>
      </w:r>
      <w:proofErr w:type="spellEnd"/>
      <w:r w:rsidRPr="00F92F6B">
        <w:t xml:space="preserve"> with suspend indication, including redirection information (frequency layer the UE performs cell selection upon entering RRC_INACTIVE).</w:t>
      </w:r>
    </w:p>
    <w:p w14:paraId="28A4A89E" w14:textId="77777777" w:rsidR="00F915C0" w:rsidRPr="00F92F6B" w:rsidRDefault="00F915C0" w:rsidP="003D4A98">
      <w:pPr>
        <w:pStyle w:val="B1"/>
      </w:pPr>
      <w:r w:rsidRPr="00F92F6B">
        <w:t>9.</w:t>
      </w:r>
      <w:r w:rsidRPr="00F92F6B">
        <w:tab/>
        <w:t xml:space="preserve">The </w:t>
      </w:r>
      <w:proofErr w:type="spellStart"/>
      <w:r w:rsidRPr="00F92F6B">
        <w:t>gNB</w:t>
      </w:r>
      <w:proofErr w:type="spellEnd"/>
      <w:r w:rsidRPr="00F92F6B">
        <w:t xml:space="preserve"> triggers the release of the UE resources at the last serving </w:t>
      </w:r>
      <w:proofErr w:type="spellStart"/>
      <w:r w:rsidRPr="00F92F6B">
        <w:t>gNB</w:t>
      </w:r>
      <w:proofErr w:type="spellEnd"/>
      <w:r w:rsidRPr="00F92F6B">
        <w:t>.</w:t>
      </w:r>
    </w:p>
    <w:p w14:paraId="1BF84B59" w14:textId="75651980" w:rsidR="00FC1B2C" w:rsidRPr="00F92F6B" w:rsidRDefault="00F915C0" w:rsidP="003D4A98">
      <w:pPr>
        <w:pStyle w:val="NO"/>
      </w:pPr>
      <w:r w:rsidRPr="00F92F6B">
        <w:t>NOTE</w:t>
      </w:r>
      <w:r w:rsidR="00FC5E97" w:rsidRPr="00F92F6B">
        <w:t xml:space="preserve"> </w:t>
      </w:r>
      <w:r w:rsidRPr="00F92F6B">
        <w:t>1:</w:t>
      </w:r>
      <w:r w:rsidRPr="00F92F6B">
        <w:tab/>
        <w:t>Upon receiving the release with redirect, the higher layers trigger a pending procedure so the UE tries to resume again after cell selection.</w:t>
      </w:r>
    </w:p>
    <w:p w14:paraId="1F6F66A2" w14:textId="77777777" w:rsidR="00C824E1" w:rsidRPr="00F92F6B" w:rsidRDefault="00703C9B" w:rsidP="009A0512">
      <w:pPr>
        <w:pStyle w:val="Heading3"/>
      </w:pPr>
      <w:bookmarkStart w:id="1013" w:name="_Toc20387980"/>
      <w:bookmarkStart w:id="1014" w:name="_Toc29376060"/>
      <w:bookmarkStart w:id="1015" w:name="_Toc37231951"/>
      <w:bookmarkStart w:id="1016" w:name="_Toc46502006"/>
      <w:bookmarkStart w:id="1017" w:name="_Toc51971354"/>
      <w:bookmarkStart w:id="1018" w:name="_Toc52551337"/>
      <w:bookmarkStart w:id="1019" w:name="_Toc219280836"/>
      <w:r w:rsidRPr="00F92F6B">
        <w:t>9</w:t>
      </w:r>
      <w:r w:rsidR="00DB7613" w:rsidRPr="00F92F6B">
        <w:t>.2.3</w:t>
      </w:r>
      <w:r w:rsidR="00C824E1" w:rsidRPr="00F92F6B">
        <w:tab/>
        <w:t>Mobility in RRC</w:t>
      </w:r>
      <w:r w:rsidR="00DD3206" w:rsidRPr="00F92F6B">
        <w:t>_</w:t>
      </w:r>
      <w:r w:rsidR="00C824E1" w:rsidRPr="00F92F6B">
        <w:t>CONNECTED</w:t>
      </w:r>
      <w:bookmarkEnd w:id="1013"/>
      <w:bookmarkEnd w:id="1014"/>
      <w:bookmarkEnd w:id="1015"/>
      <w:bookmarkEnd w:id="1016"/>
      <w:bookmarkEnd w:id="1017"/>
      <w:bookmarkEnd w:id="1018"/>
      <w:bookmarkEnd w:id="1019"/>
    </w:p>
    <w:p w14:paraId="0FC10B67" w14:textId="77777777" w:rsidR="00685F89" w:rsidRPr="00F92F6B" w:rsidRDefault="00685F89" w:rsidP="009A0512">
      <w:pPr>
        <w:pStyle w:val="Heading4"/>
      </w:pPr>
      <w:bookmarkStart w:id="1020" w:name="_Toc20387981"/>
      <w:bookmarkStart w:id="1021" w:name="_Toc29376061"/>
      <w:bookmarkStart w:id="1022" w:name="_Toc37231952"/>
      <w:bookmarkStart w:id="1023" w:name="_Toc46502007"/>
      <w:bookmarkStart w:id="1024" w:name="_Toc51971355"/>
      <w:bookmarkStart w:id="1025" w:name="_Toc52551338"/>
      <w:bookmarkStart w:id="1026" w:name="_Toc219280837"/>
      <w:r w:rsidRPr="00F92F6B">
        <w:t>9.2.3.1</w:t>
      </w:r>
      <w:r w:rsidRPr="00F92F6B">
        <w:tab/>
        <w:t>Overview</w:t>
      </w:r>
      <w:bookmarkEnd w:id="1020"/>
      <w:bookmarkEnd w:id="1021"/>
      <w:bookmarkEnd w:id="1022"/>
      <w:bookmarkEnd w:id="1023"/>
      <w:bookmarkEnd w:id="1024"/>
      <w:bookmarkEnd w:id="1025"/>
      <w:bookmarkEnd w:id="1026"/>
    </w:p>
    <w:p w14:paraId="7BDF2AE2" w14:textId="570B46E8" w:rsidR="0009473E" w:rsidRPr="00F92F6B" w:rsidRDefault="00060FFF" w:rsidP="00060FFF">
      <w:r w:rsidRPr="00F92F6B">
        <w:t xml:space="preserve">Network controlled mobility </w:t>
      </w:r>
      <w:r w:rsidR="0009473E" w:rsidRPr="00F92F6B">
        <w:t>applies to UEs</w:t>
      </w:r>
      <w:r w:rsidRPr="00F92F6B">
        <w:t xml:space="preserve"> in RRC_CONNECTED and </w:t>
      </w:r>
      <w:r w:rsidR="0009473E" w:rsidRPr="00F92F6B">
        <w:t>is categorized into two types of mobility: cell level mobility and beam level mobility.</w:t>
      </w:r>
      <w:r w:rsidR="00EE1774" w:rsidRPr="00F92F6B">
        <w:t xml:space="preserve"> Beam level mobility includes intra-cell beam level mobility and inter-cell beam level mobility.</w:t>
      </w:r>
    </w:p>
    <w:p w14:paraId="3B7D1058" w14:textId="77777777" w:rsidR="006771B2" w:rsidRPr="00F92F6B" w:rsidRDefault="006771B2" w:rsidP="006771B2">
      <w:r w:rsidRPr="00F92F6B">
        <w:rPr>
          <w:b/>
        </w:rPr>
        <w:t>Cell Level Mobility</w:t>
      </w:r>
      <w:r w:rsidRPr="00F92F6B">
        <w:t xml:space="preserve"> requires explicit RRC signalling to be triggered, i.e. handover. For inter-</w:t>
      </w:r>
      <w:proofErr w:type="spellStart"/>
      <w:r w:rsidRPr="00F92F6B">
        <w:t>gNB</w:t>
      </w:r>
      <w:proofErr w:type="spellEnd"/>
      <w:r w:rsidRPr="00F92F6B">
        <w:t xml:space="preserve"> handover, the signalling procedures consist of at least the following elemental components illustrated in Figure 9.2.3</w:t>
      </w:r>
      <w:r w:rsidR="00552B6A" w:rsidRPr="00F92F6B">
        <w:t>.1</w:t>
      </w:r>
      <w:r w:rsidRPr="00F92F6B">
        <w:t>-1:</w:t>
      </w:r>
    </w:p>
    <w:p w14:paraId="47E8DDB4" w14:textId="77777777" w:rsidR="00060FFF" w:rsidRPr="00F92F6B" w:rsidRDefault="001C1C88" w:rsidP="00060FFF">
      <w:pPr>
        <w:pStyle w:val="TH"/>
      </w:pPr>
      <w:r w:rsidRPr="00F92F6B">
        <w:rPr>
          <w:noProof/>
        </w:rPr>
        <w:object w:dxaOrig="9360" w:dyaOrig="4140" w14:anchorId="39DA117C">
          <v:shape id="_x0000_i1070" type="#_x0000_t75" style="width:351.95pt;height:155.25pt" o:ole="">
            <v:imagedata r:id="rId105" o:title=""/>
          </v:shape>
          <o:OLEObject Type="Embed" ProgID="Mscgen.Chart" ShapeID="_x0000_i1070" DrawAspect="Content" ObjectID="_1829898661" r:id="rId106"/>
        </w:object>
      </w:r>
    </w:p>
    <w:p w14:paraId="4B8E2525" w14:textId="77777777" w:rsidR="00060FFF" w:rsidRPr="00F92F6B" w:rsidRDefault="00060FFF" w:rsidP="00317C4F">
      <w:pPr>
        <w:pStyle w:val="TF"/>
      </w:pPr>
      <w:r w:rsidRPr="00F92F6B">
        <w:t xml:space="preserve">Figure </w:t>
      </w:r>
      <w:r w:rsidR="00703C9B" w:rsidRPr="00F92F6B">
        <w:t>9</w:t>
      </w:r>
      <w:r w:rsidRPr="00F92F6B">
        <w:t>.</w:t>
      </w:r>
      <w:r w:rsidR="00774752" w:rsidRPr="00F92F6B">
        <w:t>2</w:t>
      </w:r>
      <w:r w:rsidRPr="00F92F6B">
        <w:t>.</w:t>
      </w:r>
      <w:r w:rsidR="00774752" w:rsidRPr="00F92F6B">
        <w:t>3</w:t>
      </w:r>
      <w:r w:rsidR="00FB61C0" w:rsidRPr="00F92F6B">
        <w:t>.1</w:t>
      </w:r>
      <w:r w:rsidR="00774752" w:rsidRPr="00F92F6B">
        <w:t xml:space="preserve">-1: </w:t>
      </w:r>
      <w:r w:rsidRPr="00F92F6B">
        <w:t>Inter-</w:t>
      </w:r>
      <w:proofErr w:type="spellStart"/>
      <w:r w:rsidRPr="00F92F6B">
        <w:t>gNB</w:t>
      </w:r>
      <w:proofErr w:type="spellEnd"/>
      <w:r w:rsidRPr="00F92F6B">
        <w:t xml:space="preserve"> handover procedures</w:t>
      </w:r>
    </w:p>
    <w:p w14:paraId="2733E5B8" w14:textId="77777777" w:rsidR="00060FFF" w:rsidRPr="00F92F6B" w:rsidRDefault="00060FFF" w:rsidP="00060FFF">
      <w:pPr>
        <w:pStyle w:val="B1"/>
      </w:pPr>
      <w:r w:rsidRPr="00F92F6B">
        <w:t>1</w:t>
      </w:r>
      <w:r w:rsidR="00774752" w:rsidRPr="00F92F6B">
        <w:t>.</w:t>
      </w:r>
      <w:r w:rsidRPr="00F92F6B">
        <w:tab/>
        <w:t xml:space="preserve">The source </w:t>
      </w:r>
      <w:proofErr w:type="spellStart"/>
      <w:r w:rsidRPr="00F92F6B">
        <w:t>gNB</w:t>
      </w:r>
      <w:proofErr w:type="spellEnd"/>
      <w:r w:rsidRPr="00F92F6B">
        <w:t xml:space="preserve"> initiates handover and issues a </w:t>
      </w:r>
      <w:r w:rsidR="00117743" w:rsidRPr="00F92F6B">
        <w:t>HANDOVER REQUEST</w:t>
      </w:r>
      <w:r w:rsidRPr="00F92F6B">
        <w:t xml:space="preserve"> over the </w:t>
      </w:r>
      <w:proofErr w:type="spellStart"/>
      <w:r w:rsidRPr="00F92F6B">
        <w:t>Xn</w:t>
      </w:r>
      <w:proofErr w:type="spellEnd"/>
      <w:r w:rsidRPr="00F92F6B">
        <w:t xml:space="preserve"> interface.</w:t>
      </w:r>
    </w:p>
    <w:p w14:paraId="0D007F31" w14:textId="77777777" w:rsidR="00060FFF" w:rsidRPr="00F92F6B" w:rsidRDefault="00060FFF" w:rsidP="00060FFF">
      <w:pPr>
        <w:pStyle w:val="B1"/>
      </w:pPr>
      <w:r w:rsidRPr="00F92F6B">
        <w:t>2</w:t>
      </w:r>
      <w:r w:rsidR="00774752" w:rsidRPr="00F92F6B">
        <w:t>.</w:t>
      </w:r>
      <w:r w:rsidRPr="00F92F6B">
        <w:tab/>
        <w:t xml:space="preserve">The target </w:t>
      </w:r>
      <w:proofErr w:type="spellStart"/>
      <w:r w:rsidRPr="00F92F6B">
        <w:t>gNB</w:t>
      </w:r>
      <w:proofErr w:type="spellEnd"/>
      <w:r w:rsidRPr="00F92F6B">
        <w:t xml:space="preserve"> performs admission control and provides the </w:t>
      </w:r>
      <w:r w:rsidR="001F0FF7" w:rsidRPr="00F92F6B">
        <w:t xml:space="preserve">new </w:t>
      </w:r>
      <w:r w:rsidRPr="00F92F6B">
        <w:t xml:space="preserve">RRC configuration as part of the </w:t>
      </w:r>
      <w:r w:rsidR="001F0FF7" w:rsidRPr="00F92F6B">
        <w:t>HANDOVER REQUEST ACKNOWLEDGE</w:t>
      </w:r>
      <w:r w:rsidRPr="00F92F6B">
        <w:t>.</w:t>
      </w:r>
    </w:p>
    <w:p w14:paraId="671C28E1" w14:textId="77777777" w:rsidR="00060FFF" w:rsidRPr="00F92F6B" w:rsidRDefault="00060FFF" w:rsidP="00060FFF">
      <w:pPr>
        <w:pStyle w:val="B1"/>
      </w:pPr>
      <w:r w:rsidRPr="00F92F6B">
        <w:t>3</w:t>
      </w:r>
      <w:r w:rsidR="00774752" w:rsidRPr="00F92F6B">
        <w:t>.</w:t>
      </w:r>
      <w:r w:rsidRPr="00F92F6B">
        <w:tab/>
        <w:t xml:space="preserve">The source </w:t>
      </w:r>
      <w:proofErr w:type="spellStart"/>
      <w:r w:rsidRPr="00F92F6B">
        <w:t>gNB</w:t>
      </w:r>
      <w:proofErr w:type="spellEnd"/>
      <w:r w:rsidRPr="00F92F6B">
        <w:t xml:space="preserve"> provides the RRC configuration to the UE</w:t>
      </w:r>
      <w:r w:rsidR="001F0FF7" w:rsidRPr="00F92F6B">
        <w:t xml:space="preserve"> by forwarding the </w:t>
      </w:r>
      <w:proofErr w:type="spellStart"/>
      <w:r w:rsidR="001F0FF7" w:rsidRPr="00F92F6B">
        <w:rPr>
          <w:i/>
        </w:rPr>
        <w:t>RRCReconfiguration</w:t>
      </w:r>
      <w:proofErr w:type="spellEnd"/>
      <w:r w:rsidR="001F0FF7" w:rsidRPr="00F92F6B">
        <w:t xml:space="preserve"> message received in the HANDOVER REQUEST ACKNOWLEDGE</w:t>
      </w:r>
      <w:r w:rsidRPr="00F92F6B">
        <w:t xml:space="preserve">. The </w:t>
      </w:r>
      <w:proofErr w:type="spellStart"/>
      <w:r w:rsidR="001F0FF7" w:rsidRPr="00F92F6B">
        <w:rPr>
          <w:i/>
        </w:rPr>
        <w:t>RRCReconfiguration</w:t>
      </w:r>
      <w:proofErr w:type="spellEnd"/>
      <w:r w:rsidRPr="00F92F6B">
        <w:t xml:space="preserve"> message includes at least cell ID and all information required to access the target cell so that the UE can access the target cell without reading system information. For some cases, the information required for contention</w:t>
      </w:r>
      <w:r w:rsidR="009E00FB" w:rsidRPr="00F92F6B">
        <w:t>-</w:t>
      </w:r>
      <w:r w:rsidRPr="00F92F6B">
        <w:t>based and contention</w:t>
      </w:r>
      <w:r w:rsidR="009E00FB" w:rsidRPr="00F92F6B">
        <w:t>-</w:t>
      </w:r>
      <w:r w:rsidRPr="00F92F6B">
        <w:t xml:space="preserve">free random access can be included in the </w:t>
      </w:r>
      <w:proofErr w:type="spellStart"/>
      <w:r w:rsidR="001F0FF7" w:rsidRPr="00F92F6B">
        <w:rPr>
          <w:i/>
        </w:rPr>
        <w:t>RRCReconfiguration</w:t>
      </w:r>
      <w:proofErr w:type="spellEnd"/>
      <w:r w:rsidRPr="00F92F6B">
        <w:t xml:space="preserve"> message. The access information to the target cell may include beam specific information, if any.</w:t>
      </w:r>
    </w:p>
    <w:p w14:paraId="3E5934C7" w14:textId="77777777" w:rsidR="001C1C88" w:rsidRPr="00F92F6B" w:rsidRDefault="00060FFF" w:rsidP="001C1C88">
      <w:pPr>
        <w:pStyle w:val="B1"/>
      </w:pPr>
      <w:r w:rsidRPr="00F92F6B">
        <w:t>4</w:t>
      </w:r>
      <w:r w:rsidR="00774752" w:rsidRPr="00F92F6B">
        <w:t>.</w:t>
      </w:r>
      <w:r w:rsidRPr="00F92F6B">
        <w:tab/>
        <w:t xml:space="preserve">The UE moves the RRC connection to the target </w:t>
      </w:r>
      <w:proofErr w:type="spellStart"/>
      <w:r w:rsidRPr="00F92F6B">
        <w:t>gNB</w:t>
      </w:r>
      <w:proofErr w:type="spellEnd"/>
      <w:r w:rsidRPr="00F92F6B">
        <w:t xml:space="preserve"> and replies </w:t>
      </w:r>
      <w:r w:rsidR="001F0FF7" w:rsidRPr="00F92F6B">
        <w:t xml:space="preserve">with the </w:t>
      </w:r>
      <w:proofErr w:type="spellStart"/>
      <w:r w:rsidR="001F0FF7" w:rsidRPr="00F92F6B">
        <w:rPr>
          <w:i/>
        </w:rPr>
        <w:t>RRCReconfigurationComplete</w:t>
      </w:r>
      <w:proofErr w:type="spellEnd"/>
      <w:r w:rsidRPr="00F92F6B">
        <w:t>.</w:t>
      </w:r>
    </w:p>
    <w:p w14:paraId="7F4A857D" w14:textId="77777777" w:rsidR="00060FFF" w:rsidRPr="00F92F6B" w:rsidRDefault="001C1C88" w:rsidP="001C1C88">
      <w:pPr>
        <w:pStyle w:val="NO"/>
      </w:pPr>
      <w:r w:rsidRPr="00F92F6B">
        <w:t>NOTE</w:t>
      </w:r>
      <w:r w:rsidR="00036E1A" w:rsidRPr="00F92F6B">
        <w:t xml:space="preserve"> 1</w:t>
      </w:r>
      <w:r w:rsidRPr="00F92F6B">
        <w:t>:</w:t>
      </w:r>
      <w:r w:rsidRPr="00F92F6B">
        <w:tab/>
        <w:t>User Data can also be sent in step 4 if the grant allows.</w:t>
      </w:r>
    </w:p>
    <w:p w14:paraId="68F00C63" w14:textId="77777777" w:rsidR="00F17D4D" w:rsidRPr="00F92F6B" w:rsidRDefault="00036E1A" w:rsidP="00F17D4D">
      <w:r w:rsidRPr="00F92F6B">
        <w:t xml:space="preserve">In case of DAPS handover, the UE continues the downlink user data reception from the source </w:t>
      </w:r>
      <w:proofErr w:type="spellStart"/>
      <w:r w:rsidRPr="00F92F6B">
        <w:t>gNB</w:t>
      </w:r>
      <w:proofErr w:type="spellEnd"/>
      <w:r w:rsidRPr="00F92F6B">
        <w:t xml:space="preserve"> until releasing the source cell and continues the uplink user data transmission to the source </w:t>
      </w:r>
      <w:proofErr w:type="spellStart"/>
      <w:r w:rsidRPr="00F92F6B">
        <w:t>gNB</w:t>
      </w:r>
      <w:proofErr w:type="spellEnd"/>
      <w:r w:rsidRPr="00F92F6B">
        <w:t xml:space="preserve"> until successful random access procedure to the target </w:t>
      </w:r>
      <w:proofErr w:type="spellStart"/>
      <w:r w:rsidRPr="00F92F6B">
        <w:t>gNB</w:t>
      </w:r>
      <w:proofErr w:type="spellEnd"/>
      <w:r w:rsidRPr="00F92F6B">
        <w:t>.</w:t>
      </w:r>
    </w:p>
    <w:p w14:paraId="5C181518" w14:textId="2B347BBE" w:rsidR="00036E1A" w:rsidRPr="00F92F6B" w:rsidRDefault="00F17D4D" w:rsidP="00F17D4D">
      <w:r w:rsidRPr="00F92F6B">
        <w:t xml:space="preserve">Only </w:t>
      </w:r>
      <w:r w:rsidR="00957084" w:rsidRPr="00F92F6B">
        <w:rPr>
          <w:rFonts w:eastAsia="Yu Mincho"/>
        </w:rPr>
        <w:t xml:space="preserve">source and target </w:t>
      </w:r>
      <w:proofErr w:type="spellStart"/>
      <w:r w:rsidRPr="00F92F6B">
        <w:t>PCell</w:t>
      </w:r>
      <w:proofErr w:type="spellEnd"/>
      <w:r w:rsidRPr="00F92F6B">
        <w:t xml:space="preserve"> </w:t>
      </w:r>
      <w:r w:rsidR="00957084" w:rsidRPr="00F92F6B">
        <w:rPr>
          <w:rFonts w:eastAsia="Yu Mincho"/>
        </w:rPr>
        <w:t>are used</w:t>
      </w:r>
      <w:r w:rsidRPr="00F92F6B">
        <w:t xml:space="preserve"> during DAPS handover. </w:t>
      </w:r>
      <w:r w:rsidR="00957084" w:rsidRPr="00F92F6B">
        <w:t>CA, DC, SUL</w:t>
      </w:r>
      <w:r w:rsidR="004D31E4" w:rsidRPr="00F92F6B">
        <w:t>,</w:t>
      </w:r>
      <w:r w:rsidR="00957084" w:rsidRPr="00F92F6B">
        <w:t xml:space="preserve"> multi-TRP</w:t>
      </w:r>
      <w:r w:rsidR="004D31E4" w:rsidRPr="00F92F6B">
        <w:rPr>
          <w:rFonts w:eastAsia="SimSun"/>
        </w:rPr>
        <w:t xml:space="preserve">, </w:t>
      </w:r>
      <w:r w:rsidR="00146FD0" w:rsidRPr="00F92F6B">
        <w:rPr>
          <w:rFonts w:eastAsia="SimSun"/>
        </w:rPr>
        <w:t>EHC, CHO</w:t>
      </w:r>
      <w:r w:rsidR="006902F5" w:rsidRPr="00F92F6B">
        <w:t>, UDC</w:t>
      </w:r>
      <w:r w:rsidR="00146FD0" w:rsidRPr="00F92F6B">
        <w:rPr>
          <w:rFonts w:eastAsia="SimSun"/>
        </w:rPr>
        <w:t xml:space="preserve">, </w:t>
      </w:r>
      <w:r w:rsidR="00650059" w:rsidRPr="00F92F6B">
        <w:rPr>
          <w:rFonts w:eastAsia="SimSun"/>
        </w:rPr>
        <w:t xml:space="preserve">LTM, </w:t>
      </w:r>
      <w:r w:rsidR="004D31E4" w:rsidRPr="00F92F6B">
        <w:rPr>
          <w:rFonts w:eastAsia="SimSun"/>
        </w:rPr>
        <w:t xml:space="preserve">NR </w:t>
      </w:r>
      <w:proofErr w:type="spellStart"/>
      <w:r w:rsidR="004D31E4" w:rsidRPr="00F92F6B">
        <w:rPr>
          <w:rFonts w:eastAsia="SimSun"/>
        </w:rPr>
        <w:t>sidelink</w:t>
      </w:r>
      <w:proofErr w:type="spellEnd"/>
      <w:r w:rsidR="004D31E4" w:rsidRPr="00F92F6B">
        <w:rPr>
          <w:rFonts w:eastAsia="SimSun"/>
        </w:rPr>
        <w:t xml:space="preserve"> configurations and V2X </w:t>
      </w:r>
      <w:proofErr w:type="spellStart"/>
      <w:r w:rsidR="004D31E4" w:rsidRPr="00F92F6B">
        <w:rPr>
          <w:rFonts w:eastAsia="SimSun"/>
        </w:rPr>
        <w:t>sidelink</w:t>
      </w:r>
      <w:proofErr w:type="spellEnd"/>
      <w:r w:rsidR="004D31E4" w:rsidRPr="00F92F6B">
        <w:rPr>
          <w:rFonts w:eastAsia="SimSun"/>
        </w:rPr>
        <w:t xml:space="preserve"> configurations</w:t>
      </w:r>
      <w:r w:rsidR="00957084" w:rsidRPr="00F92F6B">
        <w:t xml:space="preserve"> are released by the source </w:t>
      </w:r>
      <w:proofErr w:type="spellStart"/>
      <w:r w:rsidR="00957084" w:rsidRPr="00F92F6B">
        <w:t>gNB</w:t>
      </w:r>
      <w:proofErr w:type="spellEnd"/>
      <w:r w:rsidR="00957084" w:rsidRPr="00F92F6B">
        <w:t xml:space="preserve"> before the handover command is sent to the UE and are not configured by the target </w:t>
      </w:r>
      <w:proofErr w:type="spellStart"/>
      <w:r w:rsidR="00957084" w:rsidRPr="00F92F6B">
        <w:t>gNB</w:t>
      </w:r>
      <w:proofErr w:type="spellEnd"/>
      <w:r w:rsidR="00957084" w:rsidRPr="00F92F6B">
        <w:t xml:space="preserve"> until the DAPS handover has completed (i.e. at </w:t>
      </w:r>
      <w:r w:rsidR="00146FD0" w:rsidRPr="00F92F6B">
        <w:t xml:space="preserve">earliest in the same message that releases the </w:t>
      </w:r>
      <w:r w:rsidR="00957084" w:rsidRPr="00F92F6B">
        <w:t xml:space="preserve">source </w:t>
      </w:r>
      <w:proofErr w:type="spellStart"/>
      <w:r w:rsidR="00146FD0" w:rsidRPr="00F92F6B">
        <w:t>PC</w:t>
      </w:r>
      <w:r w:rsidR="00957084" w:rsidRPr="00F92F6B">
        <w:t>ell</w:t>
      </w:r>
      <w:proofErr w:type="spellEnd"/>
      <w:r w:rsidR="00957084" w:rsidRPr="00F92F6B">
        <w:t>).</w:t>
      </w:r>
    </w:p>
    <w:p w14:paraId="22EE1F79" w14:textId="77777777" w:rsidR="00036E1A" w:rsidRPr="00F92F6B" w:rsidRDefault="00036E1A" w:rsidP="00036E1A">
      <w:r w:rsidRPr="00F92F6B">
        <w:t>The handover mechanism triggered by RRC requires the UE at least to reset the MAC entity and re-establish RLC, except for DAPS handover, where upon reception of the handover command, the UE:</w:t>
      </w:r>
    </w:p>
    <w:p w14:paraId="243A320F" w14:textId="77777777" w:rsidR="00036E1A" w:rsidRPr="00F92F6B" w:rsidRDefault="00036E1A" w:rsidP="00036E1A">
      <w:pPr>
        <w:pStyle w:val="B1"/>
      </w:pPr>
      <w:r w:rsidRPr="00F92F6B">
        <w:t>-</w:t>
      </w:r>
      <w:r w:rsidRPr="00F92F6B">
        <w:tab/>
        <w:t>Creates a MAC entity for target;</w:t>
      </w:r>
    </w:p>
    <w:p w14:paraId="679F3FC4" w14:textId="77777777" w:rsidR="00036E1A" w:rsidRPr="00F92F6B" w:rsidRDefault="00036E1A" w:rsidP="00036E1A">
      <w:pPr>
        <w:pStyle w:val="B1"/>
      </w:pPr>
      <w:r w:rsidRPr="00F92F6B">
        <w:t>-</w:t>
      </w:r>
      <w:r w:rsidRPr="00F92F6B">
        <w:tab/>
        <w:t xml:space="preserve">Establishes </w:t>
      </w:r>
      <w:r w:rsidR="00AB7F80" w:rsidRPr="00F92F6B">
        <w:t xml:space="preserve">the </w:t>
      </w:r>
      <w:r w:rsidRPr="00F92F6B">
        <w:t>RLC entity and an associated DTCH logical channel for target for each DRB configured with DAPS;</w:t>
      </w:r>
    </w:p>
    <w:p w14:paraId="635E25A2" w14:textId="77777777" w:rsidR="00036E1A" w:rsidRPr="00F92F6B" w:rsidRDefault="00036E1A" w:rsidP="00036E1A">
      <w:pPr>
        <w:pStyle w:val="B1"/>
      </w:pPr>
      <w:r w:rsidRPr="00F92F6B">
        <w:t>-</w:t>
      </w:r>
      <w:r w:rsidRPr="00F92F6B">
        <w:tab/>
        <w:t xml:space="preserve">For </w:t>
      </w:r>
      <w:r w:rsidR="00FE12B3" w:rsidRPr="00F92F6B">
        <w:t xml:space="preserve">each </w:t>
      </w:r>
      <w:r w:rsidRPr="00F92F6B">
        <w:t>DRB configured with DAPS, reconfigures the PDCP entity with separate security and ROHC functions for source and target and associates them with the RLC entities configured by source and target respectively;</w:t>
      </w:r>
    </w:p>
    <w:p w14:paraId="2DD6931E" w14:textId="77777777" w:rsidR="00036E1A" w:rsidRPr="00F92F6B" w:rsidRDefault="00036E1A" w:rsidP="00036E1A">
      <w:pPr>
        <w:pStyle w:val="B1"/>
      </w:pPr>
      <w:r w:rsidRPr="00F92F6B">
        <w:t>-</w:t>
      </w:r>
      <w:r w:rsidRPr="00F92F6B">
        <w:tab/>
        <w:t>Retains the rest of the source configurations until release of the source.</w:t>
      </w:r>
    </w:p>
    <w:p w14:paraId="605E95B6" w14:textId="367571E6" w:rsidR="00DB371D" w:rsidRPr="00F92F6B" w:rsidRDefault="00DB371D" w:rsidP="00E96F07">
      <w:r w:rsidRPr="00F92F6B">
        <w:t xml:space="preserve">The cell switch mechanism triggered by MAC, (i.e., LTM cell switch) requires the UE at least to reset the MAC entity. RLC </w:t>
      </w:r>
      <w:r w:rsidR="00650059" w:rsidRPr="00F92F6B">
        <w:t xml:space="preserve">and PDCP </w:t>
      </w:r>
      <w:r w:rsidRPr="00F92F6B">
        <w:t>handling depends on the network configuration.</w:t>
      </w:r>
    </w:p>
    <w:p w14:paraId="1BD6A285" w14:textId="2AB79868" w:rsidR="00036E1A" w:rsidRPr="00F92F6B" w:rsidRDefault="00036E1A" w:rsidP="00036E1A">
      <w:pPr>
        <w:pStyle w:val="NO"/>
      </w:pPr>
      <w:r w:rsidRPr="00F92F6B">
        <w:t>NOTE 2:</w:t>
      </w:r>
      <w:r w:rsidRPr="00F92F6B">
        <w:tab/>
      </w:r>
      <w:r w:rsidR="00146FD0" w:rsidRPr="00F92F6B">
        <w:t>Void</w:t>
      </w:r>
      <w:r w:rsidRPr="00F92F6B">
        <w:t>.</w:t>
      </w:r>
    </w:p>
    <w:p w14:paraId="142579C6" w14:textId="77777777" w:rsidR="00AB7F80" w:rsidRPr="00F92F6B" w:rsidRDefault="00AB7F80" w:rsidP="00692033">
      <w:pPr>
        <w:pStyle w:val="NO"/>
      </w:pPr>
      <w:r w:rsidRPr="00F92F6B">
        <w:t>NOTE 3:</w:t>
      </w:r>
      <w:r w:rsidRPr="00F92F6B">
        <w:tab/>
      </w:r>
      <w:r w:rsidR="00F17D4D" w:rsidRPr="00F92F6B">
        <w:t>Void</w:t>
      </w:r>
      <w:r w:rsidRPr="00F92F6B">
        <w:t>.</w:t>
      </w:r>
    </w:p>
    <w:p w14:paraId="7CBD4FE8" w14:textId="462695E3" w:rsidR="006771B2" w:rsidRPr="00F92F6B" w:rsidRDefault="006771B2" w:rsidP="006771B2">
      <w:r w:rsidRPr="00F92F6B">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F92F6B">
        <w:t xml:space="preserve"> For SRBs, PDCP can either remain as it is, discard its stored PDCP PDUs/SDUs without a key change or be re-established together with a security key change.</w:t>
      </w:r>
    </w:p>
    <w:p w14:paraId="05AF7337" w14:textId="77777777" w:rsidR="00545ECF" w:rsidRPr="00F92F6B" w:rsidRDefault="00E61CF1" w:rsidP="00060FFF">
      <w:r w:rsidRPr="00F92F6B">
        <w:t xml:space="preserve">Data forwarding, in-sequence delivery and duplication avoidance at handover can be guaranteed when the target </w:t>
      </w:r>
      <w:proofErr w:type="spellStart"/>
      <w:r w:rsidRPr="00F92F6B">
        <w:t>gNB</w:t>
      </w:r>
      <w:proofErr w:type="spellEnd"/>
      <w:r w:rsidRPr="00F92F6B">
        <w:t xml:space="preserve"> uses the same DRB configuration </w:t>
      </w:r>
      <w:r w:rsidR="004456C6" w:rsidRPr="00F92F6B">
        <w:t xml:space="preserve">as the source </w:t>
      </w:r>
      <w:proofErr w:type="spellStart"/>
      <w:r w:rsidR="004456C6" w:rsidRPr="00F92F6B">
        <w:t>gNB</w:t>
      </w:r>
      <w:proofErr w:type="spellEnd"/>
      <w:r w:rsidR="004456C6" w:rsidRPr="00F92F6B">
        <w:t>.</w:t>
      </w:r>
    </w:p>
    <w:p w14:paraId="36E3C93E" w14:textId="67EE4261" w:rsidR="006771B2" w:rsidRPr="00F92F6B" w:rsidRDefault="006771B2" w:rsidP="006771B2">
      <w:pPr>
        <w:rPr>
          <w:lang w:eastAsia="en-GB"/>
        </w:rPr>
      </w:pPr>
      <w:r w:rsidRPr="00F92F6B">
        <w:t>Timer based handover failure procedure is supported in NR. RRC connection re-establishment procedure is used for recovering from handover failure</w:t>
      </w:r>
      <w:r w:rsidR="00036E1A" w:rsidRPr="00F92F6B">
        <w:t xml:space="preserve"> except in certain CHO</w:t>
      </w:r>
      <w:r w:rsidR="00DB371D" w:rsidRPr="00F92F6B">
        <w:t>,</w:t>
      </w:r>
      <w:r w:rsidR="00036E1A" w:rsidRPr="00F92F6B">
        <w:t xml:space="preserve"> DAPS </w:t>
      </w:r>
      <w:r w:rsidR="00FE12B3" w:rsidRPr="00F92F6B">
        <w:t>handover</w:t>
      </w:r>
      <w:r w:rsidR="00DB371D" w:rsidRPr="00F92F6B">
        <w:t xml:space="preserve"> or LTM cell switch</w:t>
      </w:r>
      <w:r w:rsidR="00FE12B3" w:rsidRPr="00F92F6B">
        <w:t xml:space="preserve"> </w:t>
      </w:r>
      <w:r w:rsidR="00036E1A" w:rsidRPr="00F92F6B">
        <w:t>scenarios:</w:t>
      </w:r>
    </w:p>
    <w:p w14:paraId="5BAC1535" w14:textId="63B877A1" w:rsidR="00036E1A" w:rsidRPr="00F92F6B" w:rsidRDefault="00653C72" w:rsidP="00653C72">
      <w:pPr>
        <w:pStyle w:val="B1"/>
      </w:pPr>
      <w:r w:rsidRPr="00F92F6B">
        <w:t>-</w:t>
      </w:r>
      <w:r w:rsidRPr="00F92F6B">
        <w:tab/>
      </w:r>
      <w:r w:rsidR="00036E1A" w:rsidRPr="00F92F6B">
        <w:t xml:space="preserve">When DAPS </w:t>
      </w:r>
      <w:r w:rsidR="00FE12B3" w:rsidRPr="00F92F6B">
        <w:t xml:space="preserve">handover </w:t>
      </w:r>
      <w:r w:rsidR="00036E1A" w:rsidRPr="00F92F6B">
        <w:t xml:space="preserve">fails, the UE </w:t>
      </w:r>
      <w:r w:rsidR="001C4754" w:rsidRPr="00F92F6B">
        <w:t xml:space="preserve">falls back to </w:t>
      </w:r>
      <w:r w:rsidR="00FE12B3" w:rsidRPr="00F92F6B">
        <w:t xml:space="preserve">the </w:t>
      </w:r>
      <w:r w:rsidR="001C4754" w:rsidRPr="00F92F6B">
        <w:t xml:space="preserve">source cell configuration, resumes the connection with </w:t>
      </w:r>
      <w:r w:rsidR="00FE12B3" w:rsidRPr="00F92F6B">
        <w:t xml:space="preserve">the </w:t>
      </w:r>
      <w:r w:rsidR="001C4754" w:rsidRPr="00F92F6B">
        <w:t xml:space="preserve">source cell, and </w:t>
      </w:r>
      <w:r w:rsidR="00036E1A" w:rsidRPr="00F92F6B">
        <w:t xml:space="preserve">reports DAPS </w:t>
      </w:r>
      <w:r w:rsidR="00FE12B3" w:rsidRPr="00F92F6B">
        <w:t xml:space="preserve">handover </w:t>
      </w:r>
      <w:r w:rsidR="00036E1A" w:rsidRPr="00F92F6B">
        <w:t>failure via the source without triggering RRC connection re-establishment if the source link has not been released.</w:t>
      </w:r>
    </w:p>
    <w:p w14:paraId="73B6693E" w14:textId="77777777" w:rsidR="00036E1A" w:rsidRPr="00F92F6B" w:rsidRDefault="00653C72" w:rsidP="00653C72">
      <w:pPr>
        <w:pStyle w:val="B1"/>
      </w:pPr>
      <w:r w:rsidRPr="00F92F6B">
        <w:t>-</w:t>
      </w:r>
      <w:r w:rsidRPr="00F92F6B">
        <w:tab/>
      </w:r>
      <w:r w:rsidR="00036E1A" w:rsidRPr="00F92F6B">
        <w:t xml:space="preserve">When initial CHO execution attempt fails or HO fails, the UE performs cell selection, and if the selected cell is a CHO candidate and if network configured the UE to try CHO after </w:t>
      </w:r>
      <w:r w:rsidR="00FE12B3" w:rsidRPr="00F92F6B">
        <w:t>handover</w:t>
      </w:r>
      <w:r w:rsidR="00036E1A" w:rsidRPr="00F92F6B">
        <w:t>/CHO failure, then the UE attempts CHO execution once, otherwise re-establishment is performed.</w:t>
      </w:r>
    </w:p>
    <w:p w14:paraId="2A9ABD21" w14:textId="63287D00" w:rsidR="00AF71EA" w:rsidRPr="00F92F6B" w:rsidRDefault="00DB371D" w:rsidP="00AF71EA">
      <w:pPr>
        <w:pStyle w:val="B1"/>
      </w:pPr>
      <w:r w:rsidRPr="00F92F6B">
        <w:t>-</w:t>
      </w:r>
      <w:r w:rsidRPr="00F92F6B">
        <w:tab/>
        <w:t xml:space="preserve">When LTM execution attempt </w:t>
      </w:r>
      <w:r w:rsidR="00CF5868" w:rsidRPr="00F92F6B">
        <w:t xml:space="preserve">triggered by LTM cell switch command MAC CE </w:t>
      </w:r>
      <w:r w:rsidRPr="00F92F6B">
        <w:t>fails</w:t>
      </w:r>
      <w:r w:rsidR="000A29B3" w:rsidRPr="00F92F6B">
        <w:t xml:space="preserve"> or when the CLTM execution attempt by the UE fails</w:t>
      </w:r>
      <w:r w:rsidRPr="00F92F6B">
        <w:t xml:space="preserve">, the UE performs cell selection and if the selected cell is an LTM candidate cell and if network configured the UE to try LTM after LTM execution failure, then the UE attempts </w:t>
      </w:r>
      <w:r w:rsidR="00CF5868" w:rsidRPr="00F92F6B">
        <w:t xml:space="preserve">RACH-based </w:t>
      </w:r>
      <w:r w:rsidRPr="00F92F6B">
        <w:t>LTM execution once, otherwise re-establishment is performed.</w:t>
      </w:r>
    </w:p>
    <w:p w14:paraId="57027FB8" w14:textId="60386AD8" w:rsidR="00DB371D" w:rsidRPr="00F92F6B" w:rsidRDefault="00AF71EA" w:rsidP="00296CF8">
      <w:pPr>
        <w:pStyle w:val="NO"/>
      </w:pPr>
      <w:r w:rsidRPr="00F92F6B">
        <w:rPr>
          <w:rFonts w:eastAsia="DengXian"/>
        </w:rPr>
        <w:t>NOTE</w:t>
      </w:r>
      <w:r w:rsidR="00FC5E97" w:rsidRPr="00F92F6B">
        <w:rPr>
          <w:rFonts w:eastAsia="DengXian"/>
        </w:rPr>
        <w:t xml:space="preserve"> 4</w:t>
      </w:r>
      <w:r w:rsidRPr="00F92F6B">
        <w:rPr>
          <w:rFonts w:eastAsia="DengXian"/>
        </w:rPr>
        <w:t>:</w:t>
      </w:r>
      <w:r w:rsidRPr="00F92F6B">
        <w:rPr>
          <w:rFonts w:eastAsia="DengXian"/>
        </w:rPr>
        <w:tab/>
        <w:t>PDCP SN gap for SRB may exist upon LTM</w:t>
      </w:r>
      <w:r w:rsidR="0014040D" w:rsidRPr="00F92F6B">
        <w:rPr>
          <w:rFonts w:eastAsia="DengXian"/>
        </w:rPr>
        <w:t>/CLTM</w:t>
      </w:r>
      <w:r w:rsidRPr="00F92F6B">
        <w:rPr>
          <w:rFonts w:eastAsia="DengXian"/>
        </w:rPr>
        <w:t xml:space="preserve"> attempt toward the selected cell after LTM</w:t>
      </w:r>
      <w:r w:rsidR="0014040D" w:rsidRPr="00F92F6B">
        <w:rPr>
          <w:rFonts w:eastAsia="DengXian"/>
        </w:rPr>
        <w:t>/CLTM</w:t>
      </w:r>
      <w:r w:rsidRPr="00F92F6B">
        <w:rPr>
          <w:rFonts w:eastAsia="DengXian"/>
        </w:rPr>
        <w:t xml:space="preserve"> fails. It is up to network implementation to avoid the latency caused by the PDCP SN gap.</w:t>
      </w:r>
    </w:p>
    <w:p w14:paraId="37F06B4E" w14:textId="77777777" w:rsidR="00036E1A" w:rsidRPr="00F92F6B" w:rsidRDefault="00036E1A" w:rsidP="00036E1A">
      <w:r w:rsidRPr="00F92F6B">
        <w:t>DAPS handover for FR2 to FR2 case is not supported in this release of the specification.</w:t>
      </w:r>
    </w:p>
    <w:p w14:paraId="1D516BE0" w14:textId="08795771" w:rsidR="00111D31" w:rsidRPr="00F92F6B" w:rsidRDefault="00111D31" w:rsidP="00111D31">
      <w:r w:rsidRPr="00F92F6B">
        <w:t xml:space="preserve">The handover of the IAB-MT in SA mode follows the same procedure as described for the UE. After the backhaul has been established, the handover of the IAB-MT is part of the intra-CU </w:t>
      </w:r>
      <w:r w:rsidR="005B134A" w:rsidRPr="00F92F6B">
        <w:t xml:space="preserve">or inter-CU </w:t>
      </w:r>
      <w:r w:rsidRPr="00F92F6B">
        <w:t>topology adaptation procedure</w:t>
      </w:r>
      <w:r w:rsidR="005B134A" w:rsidRPr="00F92F6B">
        <w:t>s</w:t>
      </w:r>
      <w:r w:rsidRPr="00F92F6B">
        <w:t xml:space="preserve"> defined in TS 38.401 [4]. Modifications to the configuration of BAP sublayer and higher protocol layers above the BAP sublayer are described in TS 38.401 [4].</w:t>
      </w:r>
    </w:p>
    <w:p w14:paraId="4BA5F850" w14:textId="199ECA23" w:rsidR="005B134A" w:rsidRPr="00F92F6B" w:rsidRDefault="005B134A" w:rsidP="00111D31">
      <w:r w:rsidRPr="00F92F6B">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F92F6B" w:rsidRDefault="0009473E" w:rsidP="00060FFF">
      <w:r w:rsidRPr="00F92F6B">
        <w:rPr>
          <w:b/>
        </w:rPr>
        <w:t xml:space="preserve">Beam Level Mobility </w:t>
      </w:r>
      <w:r w:rsidRPr="00F92F6B">
        <w:t>does not require explicit RRC signalling to be triggered</w:t>
      </w:r>
      <w:r w:rsidR="00D01EE0" w:rsidRPr="00F92F6B">
        <w:t xml:space="preserve">. </w:t>
      </w:r>
      <w:r w:rsidR="00EE1774" w:rsidRPr="00F92F6B">
        <w:t xml:space="preserve">Beam level mobility can be within a cell, or between cells, the latter is referred to as </w:t>
      </w:r>
      <w:r w:rsidR="00EE1774" w:rsidRPr="00F92F6B">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F92F6B">
        <w:t xml:space="preserve"> </w:t>
      </w:r>
      <w:r w:rsidR="00D01EE0" w:rsidRPr="00F92F6B">
        <w:t xml:space="preserve">The </w:t>
      </w:r>
      <w:proofErr w:type="spellStart"/>
      <w:r w:rsidR="00D01EE0" w:rsidRPr="00F92F6B">
        <w:t>gNB</w:t>
      </w:r>
      <w:proofErr w:type="spellEnd"/>
      <w:r w:rsidR="00D01EE0" w:rsidRPr="00F92F6B">
        <w:t xml:space="preserve"> provides via RRC signalling the UE with measurement configuration containing configurations of SSB/CSI resources and resource sets, reports and trigger states for triggering channel and interference measurements and reports.</w:t>
      </w:r>
      <w:r w:rsidR="0034241B" w:rsidRPr="00F92F6B">
        <w:t xml:space="preserve"> </w:t>
      </w:r>
      <w:r w:rsidR="00EE1774" w:rsidRPr="00F92F6B">
        <w:t xml:space="preserve">In case of ICBM, a measurement configuration includes SSB resources associated with PCIs different from the PCI of a serving cell. </w:t>
      </w:r>
      <w:r w:rsidR="00D01EE0" w:rsidRPr="00F92F6B">
        <w:t xml:space="preserve">Beam Level Mobility is then </w:t>
      </w:r>
      <w:r w:rsidRPr="00F92F6B">
        <w:t xml:space="preserve">dealt with at </w:t>
      </w:r>
      <w:r w:rsidR="003D4E35" w:rsidRPr="00F92F6B">
        <w:t>lower layers</w:t>
      </w:r>
      <w:r w:rsidR="00D01EE0" w:rsidRPr="00F92F6B">
        <w:t xml:space="preserve"> by means of physical layer and MAC layer control signalling,</w:t>
      </w:r>
      <w:r w:rsidR="0034241B" w:rsidRPr="00F92F6B">
        <w:t xml:space="preserve"> and </w:t>
      </w:r>
      <w:r w:rsidRPr="00F92F6B">
        <w:t>RRC is not required to know which beam is being used</w:t>
      </w:r>
      <w:r w:rsidR="0034241B" w:rsidRPr="00F92F6B">
        <w:t xml:space="preserve"> at a given point in time</w:t>
      </w:r>
      <w:r w:rsidRPr="00F92F6B">
        <w:t>.</w:t>
      </w:r>
    </w:p>
    <w:p w14:paraId="50E03E45" w14:textId="41FD1CD8" w:rsidR="00E2139A" w:rsidRPr="00F92F6B" w:rsidRDefault="00B117F2" w:rsidP="00060FFF">
      <w:pPr>
        <w:rPr>
          <w:shd w:val="clear" w:color="auto" w:fill="FFFFFF"/>
        </w:rPr>
      </w:pPr>
      <w:r w:rsidRPr="00F92F6B">
        <w:rPr>
          <w:shd w:val="clear" w:color="auto" w:fill="FFFFFF"/>
        </w:rPr>
        <w:t>SSB-based Beam Level Mobility is based on</w:t>
      </w:r>
      <w:r w:rsidR="00667B91" w:rsidRPr="00F92F6B">
        <w:rPr>
          <w:shd w:val="clear" w:color="auto" w:fill="FFFFFF"/>
        </w:rPr>
        <w:t xml:space="preserve"> </w:t>
      </w:r>
      <w:r w:rsidRPr="00F92F6B">
        <w:rPr>
          <w:shd w:val="clear" w:color="auto" w:fill="FFFFFF"/>
        </w:rPr>
        <w:t xml:space="preserve">the </w:t>
      </w:r>
      <w:r w:rsidR="00667B91" w:rsidRPr="00F92F6B">
        <w:rPr>
          <w:shd w:val="clear" w:color="auto" w:fill="FFFFFF"/>
        </w:rPr>
        <w:t>CD-</w:t>
      </w:r>
      <w:r w:rsidRPr="00F92F6B">
        <w:rPr>
          <w:shd w:val="clear" w:color="auto" w:fill="FFFFFF"/>
        </w:rPr>
        <w:t>SSB associated to the initial DL BWP and can be</w:t>
      </w:r>
      <w:r w:rsidR="00667B91" w:rsidRPr="00F92F6B">
        <w:rPr>
          <w:shd w:val="clear" w:color="auto" w:fill="FFFFFF"/>
        </w:rPr>
        <w:t xml:space="preserve"> </w:t>
      </w:r>
      <w:r w:rsidRPr="00F92F6B">
        <w:rPr>
          <w:shd w:val="clear" w:color="auto" w:fill="FFFFFF"/>
        </w:rPr>
        <w:t>configured for</w:t>
      </w:r>
      <w:r w:rsidR="00667B91" w:rsidRPr="00F92F6B">
        <w:rPr>
          <w:shd w:val="clear" w:color="auto" w:fill="FFFFFF"/>
        </w:rPr>
        <w:t xml:space="preserve"> </w:t>
      </w:r>
      <w:r w:rsidRPr="00F92F6B">
        <w:rPr>
          <w:shd w:val="clear" w:color="auto" w:fill="FFFFFF"/>
        </w:rPr>
        <w:t>the initial DL BWPs</w:t>
      </w:r>
      <w:r w:rsidR="00667B91" w:rsidRPr="00F92F6B">
        <w:rPr>
          <w:shd w:val="clear" w:color="auto" w:fill="FFFFFF"/>
        </w:rPr>
        <w:t>,</w:t>
      </w:r>
      <w:r w:rsidRPr="00F92F6B">
        <w:rPr>
          <w:shd w:val="clear" w:color="auto" w:fill="FFFFFF"/>
        </w:rPr>
        <w:t xml:space="preserve"> for</w:t>
      </w:r>
      <w:r w:rsidR="00667B91" w:rsidRPr="00F92F6B">
        <w:rPr>
          <w:shd w:val="clear" w:color="auto" w:fill="FFFFFF"/>
        </w:rPr>
        <w:t xml:space="preserve"> </w:t>
      </w:r>
      <w:r w:rsidRPr="00F92F6B">
        <w:rPr>
          <w:shd w:val="clear" w:color="auto" w:fill="FFFFFF"/>
        </w:rPr>
        <w:t>DL BWPs</w:t>
      </w:r>
      <w:r w:rsidR="00667B91" w:rsidRPr="00F92F6B">
        <w:rPr>
          <w:shd w:val="clear" w:color="auto" w:fill="FFFFFF"/>
        </w:rPr>
        <w:t xml:space="preserve"> </w:t>
      </w:r>
      <w:r w:rsidRPr="00F92F6B">
        <w:rPr>
          <w:shd w:val="clear" w:color="auto" w:fill="FFFFFF"/>
        </w:rPr>
        <w:t xml:space="preserve">containing the </w:t>
      </w:r>
      <w:r w:rsidR="00667B91" w:rsidRPr="00F92F6B">
        <w:rPr>
          <w:shd w:val="clear" w:color="auto" w:fill="FFFFFF"/>
        </w:rPr>
        <w:t>CD-</w:t>
      </w:r>
      <w:r w:rsidRPr="00F92F6B">
        <w:rPr>
          <w:shd w:val="clear" w:color="auto" w:fill="FFFFFF"/>
        </w:rPr>
        <w:t>SSB associated to the initial DL BWP</w:t>
      </w:r>
      <w:r w:rsidR="00667B91" w:rsidRPr="00F92F6B">
        <w:rPr>
          <w:shd w:val="clear" w:color="auto" w:fill="FFFFFF"/>
        </w:rPr>
        <w:t>, and if supported, for DL BWPs not containing the CD-SSB associated to the initial DL BWP. SSB-based Beam Level Mobility can be also performed based on a</w:t>
      </w:r>
      <w:r w:rsidR="00083E58" w:rsidRPr="00F92F6B">
        <w:rPr>
          <w:shd w:val="clear" w:color="auto" w:fill="FFFFFF"/>
        </w:rPr>
        <w:t>n</w:t>
      </w:r>
      <w:r w:rsidR="00667B91" w:rsidRPr="00F92F6B">
        <w:rPr>
          <w:shd w:val="clear" w:color="auto" w:fill="FFFFFF"/>
        </w:rPr>
        <w:t xml:space="preserve"> NCD-SSB, if configured for the active DL BWP</w:t>
      </w:r>
      <w:r w:rsidRPr="00F92F6B">
        <w:rPr>
          <w:shd w:val="clear" w:color="auto" w:fill="FFFFFF"/>
        </w:rPr>
        <w:t xml:space="preserve">. Beam Level Mobility can be </w:t>
      </w:r>
      <w:r w:rsidR="00C17C8B" w:rsidRPr="00F92F6B">
        <w:rPr>
          <w:shd w:val="clear" w:color="auto" w:fill="FFFFFF"/>
        </w:rPr>
        <w:t xml:space="preserve">also </w:t>
      </w:r>
      <w:r w:rsidRPr="00F92F6B">
        <w:rPr>
          <w:shd w:val="clear" w:color="auto" w:fill="FFFFFF"/>
        </w:rPr>
        <w:t>performed based on CSI-RS</w:t>
      </w:r>
      <w:r w:rsidR="00667B91" w:rsidRPr="00F92F6B">
        <w:rPr>
          <w:shd w:val="clear" w:color="auto" w:fill="FFFFFF"/>
        </w:rPr>
        <w:t>, if configured for the active DL BWP</w:t>
      </w:r>
      <w:r w:rsidRPr="00F92F6B">
        <w:rPr>
          <w:shd w:val="clear" w:color="auto" w:fill="FFFFFF"/>
        </w:rPr>
        <w:t>.</w:t>
      </w:r>
    </w:p>
    <w:p w14:paraId="4A5B78F7" w14:textId="5118641D" w:rsidR="005D00EB" w:rsidRPr="00F92F6B" w:rsidRDefault="005D00EB" w:rsidP="00060FFF">
      <w:r w:rsidRPr="00F92F6B">
        <w:t>For UE-initiated beam reporting, Mode A and Mode B are supported, where upon detection of an event, UE transmits a UE Initiated Report Indicator (UEIRI) indication in a PUCCH resource to indicate transmission of a beam report. Corresponding to the UEIRI indication, in Mode A, the UE transmits the beam report on a PUSCH indicated by a DCI, while in Mode B, the UE transmits the beam report on a type1 CG PUSCH associated to the PUCCH resource.</w:t>
      </w:r>
    </w:p>
    <w:p w14:paraId="45C1B8C7" w14:textId="77777777" w:rsidR="006F6233" w:rsidRPr="00F92F6B" w:rsidRDefault="006F6233" w:rsidP="009A0512">
      <w:pPr>
        <w:pStyle w:val="Heading4"/>
      </w:pPr>
      <w:bookmarkStart w:id="1027" w:name="_Toc20387982"/>
      <w:bookmarkStart w:id="1028" w:name="_Toc29376062"/>
      <w:bookmarkStart w:id="1029" w:name="_Toc37231953"/>
      <w:bookmarkStart w:id="1030" w:name="_Toc46502008"/>
      <w:bookmarkStart w:id="1031" w:name="_Toc51971356"/>
      <w:bookmarkStart w:id="1032" w:name="_Toc52551339"/>
      <w:bookmarkStart w:id="1033" w:name="_Toc219280838"/>
      <w:r w:rsidRPr="00F92F6B">
        <w:t>9.2.3.2</w:t>
      </w:r>
      <w:r w:rsidRPr="00F92F6B">
        <w:tab/>
        <w:t>Handover</w:t>
      </w:r>
      <w:bookmarkEnd w:id="1027"/>
      <w:bookmarkEnd w:id="1028"/>
      <w:bookmarkEnd w:id="1029"/>
      <w:bookmarkEnd w:id="1030"/>
      <w:bookmarkEnd w:id="1031"/>
      <w:bookmarkEnd w:id="1032"/>
      <w:bookmarkEnd w:id="1033"/>
    </w:p>
    <w:p w14:paraId="33DA90B9" w14:textId="77777777" w:rsidR="006F6233" w:rsidRPr="00F92F6B" w:rsidRDefault="006F6233" w:rsidP="009A0512">
      <w:pPr>
        <w:pStyle w:val="Heading5"/>
      </w:pPr>
      <w:bookmarkStart w:id="1034" w:name="_Toc20387983"/>
      <w:bookmarkStart w:id="1035" w:name="_Toc29376063"/>
      <w:bookmarkStart w:id="1036" w:name="_Toc37231954"/>
      <w:bookmarkStart w:id="1037" w:name="_Toc46502009"/>
      <w:bookmarkStart w:id="1038" w:name="_Toc51971357"/>
      <w:bookmarkStart w:id="1039" w:name="_Toc52551340"/>
      <w:bookmarkStart w:id="1040" w:name="_Toc219280839"/>
      <w:r w:rsidRPr="00F92F6B">
        <w:t>9.2.3.2.1</w:t>
      </w:r>
      <w:r w:rsidRPr="00F92F6B">
        <w:tab/>
        <w:t>C-Plane Handling</w:t>
      </w:r>
      <w:bookmarkEnd w:id="1034"/>
      <w:bookmarkEnd w:id="1035"/>
      <w:bookmarkEnd w:id="1036"/>
      <w:bookmarkEnd w:id="1037"/>
      <w:bookmarkEnd w:id="1038"/>
      <w:bookmarkEnd w:id="1039"/>
      <w:bookmarkEnd w:id="1040"/>
    </w:p>
    <w:p w14:paraId="62EEC84B" w14:textId="77777777" w:rsidR="006F6233" w:rsidRPr="00F92F6B" w:rsidRDefault="006F6233" w:rsidP="006F6233">
      <w:r w:rsidRPr="00F92F6B">
        <w:t>The intra-NR RAN handover performs the preparation and execution phase of the handover procedure performed without involvement</w:t>
      </w:r>
      <w:r w:rsidR="00F87191" w:rsidRPr="00F92F6B">
        <w:t xml:space="preserve"> of the 5GC</w:t>
      </w:r>
      <w:r w:rsidRPr="00F92F6B">
        <w:t xml:space="preserve">, i.e. preparation messages are directly exchanged between the </w:t>
      </w:r>
      <w:proofErr w:type="spellStart"/>
      <w:r w:rsidRPr="00F92F6B">
        <w:t>gNBs</w:t>
      </w:r>
      <w:proofErr w:type="spellEnd"/>
      <w:r w:rsidRPr="00F92F6B">
        <w:t xml:space="preserve">. The release of the resources at the source </w:t>
      </w:r>
      <w:proofErr w:type="spellStart"/>
      <w:r w:rsidRPr="00F92F6B">
        <w:t>gNB</w:t>
      </w:r>
      <w:proofErr w:type="spellEnd"/>
      <w:r w:rsidRPr="00F92F6B">
        <w:t xml:space="preserve"> during the handover completion phase is triggered by the target </w:t>
      </w:r>
      <w:proofErr w:type="spellStart"/>
      <w:r w:rsidRPr="00F92F6B">
        <w:t>gNB</w:t>
      </w:r>
      <w:proofErr w:type="spellEnd"/>
      <w:r w:rsidRPr="00F92F6B">
        <w:t xml:space="preserve">. The figure below depicts the basic handover scenario where neither </w:t>
      </w:r>
      <w:r w:rsidR="00F87191" w:rsidRPr="00F92F6B">
        <w:t>the A</w:t>
      </w:r>
      <w:r w:rsidRPr="00F92F6B">
        <w:t xml:space="preserve">MF nor </w:t>
      </w:r>
      <w:r w:rsidR="00F87191" w:rsidRPr="00F92F6B">
        <w:t>the</w:t>
      </w:r>
      <w:r w:rsidRPr="00F92F6B">
        <w:t xml:space="preserve"> UPF changes:</w:t>
      </w:r>
    </w:p>
    <w:p w14:paraId="7D86E332" w14:textId="04CCBF54" w:rsidR="006F6233" w:rsidRPr="00F92F6B" w:rsidRDefault="00CA3211" w:rsidP="006F6233">
      <w:pPr>
        <w:pStyle w:val="TH"/>
      </w:pPr>
      <w:r w:rsidRPr="00F92F6B">
        <w:rPr>
          <w:noProof/>
        </w:rPr>
        <w:object w:dxaOrig="12705" w:dyaOrig="14925" w14:anchorId="25F4D57C">
          <v:shape id="_x0000_i1071" type="#_x0000_t75" alt="" style="width:480.9pt;height:565.65pt;mso-width-percent:0;mso-height-percent:0;mso-width-percent:0;mso-height-percent:0" o:ole="">
            <v:imagedata r:id="rId107" o:title=""/>
          </v:shape>
          <o:OLEObject Type="Embed" ProgID="Mscgen.Chart" ShapeID="_x0000_i1071" DrawAspect="Content" ObjectID="_1829898662" r:id="rId108"/>
        </w:object>
      </w:r>
    </w:p>
    <w:p w14:paraId="3AC70254" w14:textId="77777777" w:rsidR="006F6233" w:rsidRPr="00F92F6B" w:rsidRDefault="006F6233" w:rsidP="00317C4F">
      <w:pPr>
        <w:pStyle w:val="TF"/>
      </w:pPr>
      <w:r w:rsidRPr="00F92F6B">
        <w:t xml:space="preserve">Figure </w:t>
      </w:r>
      <w:r w:rsidR="00F87191" w:rsidRPr="00F92F6B">
        <w:t>9.2.3.2.1</w:t>
      </w:r>
      <w:r w:rsidRPr="00F92F6B">
        <w:t xml:space="preserve">-1: </w:t>
      </w:r>
      <w:r w:rsidR="00F87191" w:rsidRPr="00F92F6B">
        <w:t>Intra-AMF/UPF Handover</w:t>
      </w:r>
    </w:p>
    <w:p w14:paraId="7FB13271" w14:textId="77777777" w:rsidR="006F6233" w:rsidRPr="00F92F6B" w:rsidRDefault="006F6233" w:rsidP="006F6233">
      <w:pPr>
        <w:pStyle w:val="B1"/>
      </w:pPr>
      <w:r w:rsidRPr="00F92F6B">
        <w:t>0.</w:t>
      </w:r>
      <w:r w:rsidRPr="00F92F6B">
        <w:tab/>
        <w:t xml:space="preserve">The UE context within the source </w:t>
      </w:r>
      <w:proofErr w:type="spellStart"/>
      <w:r w:rsidRPr="00F92F6B">
        <w:t>gNB</w:t>
      </w:r>
      <w:proofErr w:type="spellEnd"/>
      <w:r w:rsidRPr="00F92F6B">
        <w:t xml:space="preserve"> contains information regarding roaming and access restrictions which were provided either at connection establishment or at the last TA update.</w:t>
      </w:r>
    </w:p>
    <w:p w14:paraId="4BE928C3" w14:textId="77777777" w:rsidR="006F6233" w:rsidRPr="00F92F6B" w:rsidRDefault="006F6233" w:rsidP="006F6233">
      <w:pPr>
        <w:pStyle w:val="B1"/>
      </w:pPr>
      <w:r w:rsidRPr="00F92F6B">
        <w:t>1.</w:t>
      </w:r>
      <w:r w:rsidRPr="00F92F6B">
        <w:tab/>
        <w:t xml:space="preserve">The source </w:t>
      </w:r>
      <w:proofErr w:type="spellStart"/>
      <w:r w:rsidRPr="00F92F6B">
        <w:t>gNB</w:t>
      </w:r>
      <w:proofErr w:type="spellEnd"/>
      <w:r w:rsidRPr="00F92F6B">
        <w:t xml:space="preserve"> configures the UE measurement procedures and the UE reports according to the measurement configuration.</w:t>
      </w:r>
    </w:p>
    <w:p w14:paraId="4ACDA9AA" w14:textId="77777777" w:rsidR="006F6233" w:rsidRPr="00F92F6B" w:rsidRDefault="006F6233" w:rsidP="006F6233">
      <w:pPr>
        <w:pStyle w:val="B1"/>
      </w:pPr>
      <w:r w:rsidRPr="00F92F6B">
        <w:t>2.</w:t>
      </w:r>
      <w:r w:rsidRPr="00F92F6B">
        <w:tab/>
        <w:t xml:space="preserve">The source </w:t>
      </w:r>
      <w:proofErr w:type="spellStart"/>
      <w:r w:rsidRPr="00F92F6B">
        <w:t>gNB</w:t>
      </w:r>
      <w:proofErr w:type="spellEnd"/>
      <w:r w:rsidRPr="00F92F6B">
        <w:t xml:space="preserve"> decides to handover the UE, based on </w:t>
      </w:r>
      <w:proofErr w:type="spellStart"/>
      <w:r w:rsidR="00A238F7" w:rsidRPr="00F92F6B">
        <w:rPr>
          <w:rFonts w:eastAsia="MS Mincho"/>
          <w:i/>
        </w:rPr>
        <w:t>MeasurementReport</w:t>
      </w:r>
      <w:proofErr w:type="spellEnd"/>
      <w:r w:rsidRPr="00F92F6B">
        <w:t xml:space="preserve"> and RRM information.</w:t>
      </w:r>
    </w:p>
    <w:p w14:paraId="4EF2BD04" w14:textId="52580DC3" w:rsidR="006771B2" w:rsidRPr="00F92F6B" w:rsidRDefault="006771B2" w:rsidP="006771B2">
      <w:pPr>
        <w:pStyle w:val="B1"/>
      </w:pPr>
      <w:r w:rsidRPr="00F92F6B">
        <w:t>3.</w:t>
      </w:r>
      <w:r w:rsidRPr="00F92F6B">
        <w:tab/>
        <w:t xml:space="preserve">The source </w:t>
      </w:r>
      <w:proofErr w:type="spellStart"/>
      <w:r w:rsidRPr="00F92F6B">
        <w:t>gNB</w:t>
      </w:r>
      <w:proofErr w:type="spellEnd"/>
      <w:r w:rsidRPr="00F92F6B">
        <w:t xml:space="preserve"> issues a </w:t>
      </w:r>
      <w:r w:rsidR="00A238F7" w:rsidRPr="00F92F6B">
        <w:t xml:space="preserve">Handover Request </w:t>
      </w:r>
      <w:r w:rsidRPr="00F92F6B">
        <w:t xml:space="preserve">message to the target </w:t>
      </w:r>
      <w:proofErr w:type="spellStart"/>
      <w:r w:rsidRPr="00F92F6B">
        <w:t>gNB</w:t>
      </w:r>
      <w:proofErr w:type="spellEnd"/>
      <w:r w:rsidRPr="00F92F6B">
        <w:t xml:space="preserve"> passing a transparent RRC container with necessary information to prepare the </w:t>
      </w:r>
      <w:r w:rsidR="00361130" w:rsidRPr="00F92F6B">
        <w:t xml:space="preserve">handover </w:t>
      </w:r>
      <w:r w:rsidRPr="00F92F6B">
        <w:t xml:space="preserve">at the target side. The information includes at least the target cell ID, </w:t>
      </w:r>
      <w:proofErr w:type="spellStart"/>
      <w:r w:rsidRPr="00F92F6B">
        <w:t>KgNB</w:t>
      </w:r>
      <w:proofErr w:type="spellEnd"/>
      <w:r w:rsidRPr="00F92F6B">
        <w:t xml:space="preserve">*, the C-RNTI of the UE in the source </w:t>
      </w:r>
      <w:proofErr w:type="spellStart"/>
      <w:r w:rsidRPr="00F92F6B">
        <w:t>gNB</w:t>
      </w:r>
      <w:proofErr w:type="spellEnd"/>
      <w:r w:rsidRPr="00F92F6B">
        <w:t xml:space="preserve">, RRM-configuration including UE inactive time, basic AS-configuration including </w:t>
      </w:r>
      <w:r w:rsidRPr="00F92F6B">
        <w:rPr>
          <w:i/>
        </w:rPr>
        <w:t>antenna Info and DL Carrier Frequency</w:t>
      </w:r>
      <w:r w:rsidRPr="00F92F6B">
        <w:t xml:space="preserve">, </w:t>
      </w:r>
      <w:r w:rsidR="001A33AB" w:rsidRPr="00F92F6B">
        <w:t xml:space="preserve">the current QoS flow to DRB mapping </w:t>
      </w:r>
      <w:r w:rsidR="00261CD5" w:rsidRPr="00F92F6B">
        <w:t xml:space="preserve">rules </w:t>
      </w:r>
      <w:r w:rsidR="001A33AB" w:rsidRPr="00F92F6B">
        <w:t xml:space="preserve">applied to the UE, the </w:t>
      </w:r>
      <w:r w:rsidR="00F5426F" w:rsidRPr="00F92F6B">
        <w:t xml:space="preserve">SIB1 </w:t>
      </w:r>
      <w:r w:rsidR="001D592A" w:rsidRPr="00F92F6B">
        <w:t xml:space="preserve">information </w:t>
      </w:r>
      <w:r w:rsidR="001A33AB" w:rsidRPr="00F92F6B">
        <w:t xml:space="preserve">from source </w:t>
      </w:r>
      <w:proofErr w:type="spellStart"/>
      <w:r w:rsidR="001A33AB" w:rsidRPr="00F92F6B">
        <w:t>gNB</w:t>
      </w:r>
      <w:proofErr w:type="spellEnd"/>
      <w:r w:rsidR="001A33AB" w:rsidRPr="00F92F6B">
        <w:t xml:space="preserve">, </w:t>
      </w:r>
      <w:r w:rsidRPr="00F92F6B">
        <w:t xml:space="preserve">the UE capabilities for different RATs, </w:t>
      </w:r>
      <w:r w:rsidR="00692506" w:rsidRPr="00F92F6B">
        <w:t xml:space="preserve">PDU session related information, </w:t>
      </w:r>
      <w:r w:rsidRPr="00F92F6B">
        <w:t>and can include the UE reported measurement information including beam-related information if available.</w:t>
      </w:r>
      <w:r w:rsidR="00692506" w:rsidRPr="00F92F6B">
        <w:t xml:space="preserve"> The PDU session related information includes the slice information and QoS flow level QoS profile(s).</w:t>
      </w:r>
      <w:r w:rsidR="00B1095E" w:rsidRPr="00F92F6B">
        <w:t xml:space="preserve"> The source </w:t>
      </w:r>
      <w:proofErr w:type="spellStart"/>
      <w:r w:rsidR="00B1095E" w:rsidRPr="00F92F6B">
        <w:t>gNB</w:t>
      </w:r>
      <w:proofErr w:type="spellEnd"/>
      <w:r w:rsidR="00B1095E" w:rsidRPr="00F92F6B">
        <w:t xml:space="preserve"> may also request a DAPS </w:t>
      </w:r>
      <w:r w:rsidR="00FE12B3" w:rsidRPr="00F92F6B">
        <w:t>h</w:t>
      </w:r>
      <w:r w:rsidR="00B1095E" w:rsidRPr="00F92F6B">
        <w:t xml:space="preserve">andover for </w:t>
      </w:r>
      <w:r w:rsidR="00FE12B3" w:rsidRPr="00F92F6B">
        <w:t xml:space="preserve">one or more </w:t>
      </w:r>
      <w:r w:rsidR="00B1095E" w:rsidRPr="00F92F6B">
        <w:t>DRBs.</w:t>
      </w:r>
    </w:p>
    <w:p w14:paraId="514A2F9F" w14:textId="77777777" w:rsidR="00BD03EB" w:rsidRPr="00F92F6B" w:rsidRDefault="00BD03EB" w:rsidP="00BD03EB">
      <w:pPr>
        <w:pStyle w:val="NO"/>
        <w:rPr>
          <w:lang w:eastAsia="en-US"/>
        </w:rPr>
      </w:pPr>
      <w:r w:rsidRPr="00F92F6B">
        <w:rPr>
          <w:lang w:eastAsia="en-US"/>
        </w:rPr>
        <w:t>NOTE</w:t>
      </w:r>
      <w:r w:rsidR="00265F81" w:rsidRPr="00F92F6B">
        <w:rPr>
          <w:lang w:eastAsia="en-US"/>
        </w:rPr>
        <w:t xml:space="preserve"> 1</w:t>
      </w:r>
      <w:r w:rsidRPr="00F92F6B">
        <w:rPr>
          <w:lang w:eastAsia="en-US"/>
        </w:rPr>
        <w:t>:</w:t>
      </w:r>
      <w:r w:rsidRPr="00F92F6B">
        <w:rPr>
          <w:lang w:eastAsia="en-US"/>
        </w:rPr>
        <w:tab/>
      </w:r>
      <w:r w:rsidRPr="00F92F6B">
        <w:t xml:space="preserve">After issuing a Handover Request, the source </w:t>
      </w:r>
      <w:proofErr w:type="spellStart"/>
      <w:r w:rsidRPr="00F92F6B">
        <w:t>gNB</w:t>
      </w:r>
      <w:proofErr w:type="spellEnd"/>
      <w:r w:rsidRPr="00F92F6B">
        <w:t xml:space="preserve"> should not reconfigure the UE, including performing </w:t>
      </w:r>
      <w:r w:rsidRPr="00F92F6B">
        <w:rPr>
          <w:rFonts w:eastAsia="Arial Unicode MS"/>
        </w:rPr>
        <w:t>Reflective QoS flow to DRB mapping.</w:t>
      </w:r>
    </w:p>
    <w:p w14:paraId="2611D98E" w14:textId="77777777" w:rsidR="006F6233" w:rsidRPr="00F92F6B" w:rsidRDefault="006F6233" w:rsidP="009D6085">
      <w:pPr>
        <w:pStyle w:val="B1"/>
      </w:pPr>
      <w:r w:rsidRPr="00F92F6B">
        <w:t>4.</w:t>
      </w:r>
      <w:r w:rsidRPr="00F92F6B">
        <w:tab/>
        <w:t xml:space="preserve">Admission Control may be performed by the target </w:t>
      </w:r>
      <w:proofErr w:type="spellStart"/>
      <w:r w:rsidRPr="00F92F6B">
        <w:t>gNB</w:t>
      </w:r>
      <w:proofErr w:type="spellEnd"/>
      <w:r w:rsidRPr="00F92F6B">
        <w:t>.</w:t>
      </w:r>
      <w:r w:rsidR="00692506" w:rsidRPr="00F92F6B">
        <w:t xml:space="preserve"> Slice-aware admission control shall be performed if the slice information is sent to the target </w:t>
      </w:r>
      <w:proofErr w:type="spellStart"/>
      <w:r w:rsidR="00692506" w:rsidRPr="00F92F6B">
        <w:t>gNB</w:t>
      </w:r>
      <w:proofErr w:type="spellEnd"/>
      <w:r w:rsidR="00692506" w:rsidRPr="00F92F6B">
        <w:t xml:space="preserve">. If the PDU sessions are associated with non-supported slices the target </w:t>
      </w:r>
      <w:proofErr w:type="spellStart"/>
      <w:r w:rsidR="00692506" w:rsidRPr="00F92F6B">
        <w:t>gNB</w:t>
      </w:r>
      <w:proofErr w:type="spellEnd"/>
      <w:r w:rsidR="00692506" w:rsidRPr="00F92F6B">
        <w:t xml:space="preserve"> shall reject such PDU Sessions.</w:t>
      </w:r>
    </w:p>
    <w:p w14:paraId="15D3DA8E" w14:textId="77777777" w:rsidR="001C5EF5" w:rsidRPr="00F92F6B" w:rsidRDefault="001C5EF5" w:rsidP="001C5EF5">
      <w:pPr>
        <w:pStyle w:val="B1"/>
      </w:pPr>
      <w:r w:rsidRPr="00F92F6B">
        <w:t>5.</w:t>
      </w:r>
      <w:r w:rsidRPr="00F92F6B">
        <w:tab/>
        <w:t xml:space="preserve">The target </w:t>
      </w:r>
      <w:proofErr w:type="spellStart"/>
      <w:r w:rsidRPr="00F92F6B">
        <w:t>gNB</w:t>
      </w:r>
      <w:proofErr w:type="spellEnd"/>
      <w:r w:rsidRPr="00F92F6B">
        <w:t xml:space="preserve"> prepares </w:t>
      </w:r>
      <w:r w:rsidR="00361130" w:rsidRPr="00F92F6B">
        <w:t xml:space="preserve">the handover </w:t>
      </w:r>
      <w:r w:rsidRPr="00F92F6B">
        <w:t xml:space="preserve">with L1/L2 and sends the </w:t>
      </w:r>
      <w:r w:rsidR="001C1C88" w:rsidRPr="00F92F6B">
        <w:t>HANDOVER REQUEST ACKNOWLEDGE</w:t>
      </w:r>
      <w:r w:rsidRPr="00F92F6B">
        <w:t xml:space="preserve"> to the source </w:t>
      </w:r>
      <w:proofErr w:type="spellStart"/>
      <w:r w:rsidRPr="00F92F6B">
        <w:t>gNB</w:t>
      </w:r>
      <w:proofErr w:type="spellEnd"/>
      <w:r w:rsidR="005B1BB9" w:rsidRPr="00F92F6B">
        <w:t>, which</w:t>
      </w:r>
      <w:r w:rsidRPr="00F92F6B">
        <w:t xml:space="preserve"> includes a transparent container to be sent to the UE</w:t>
      </w:r>
      <w:r w:rsidR="00237D65" w:rsidRPr="00F92F6B">
        <w:t xml:space="preserve"> as an RRC message to perform the handover</w:t>
      </w:r>
      <w:r w:rsidRPr="00F92F6B">
        <w:t>.</w:t>
      </w:r>
      <w:r w:rsidR="00B1095E" w:rsidRPr="00F92F6B">
        <w:t xml:space="preserve"> The target </w:t>
      </w:r>
      <w:proofErr w:type="spellStart"/>
      <w:r w:rsidR="00B1095E" w:rsidRPr="00F92F6B">
        <w:t>gNB</w:t>
      </w:r>
      <w:proofErr w:type="spellEnd"/>
      <w:r w:rsidR="00B1095E" w:rsidRPr="00F92F6B">
        <w:t xml:space="preserve"> also indicates if a DAPS </w:t>
      </w:r>
      <w:r w:rsidR="00FE12B3" w:rsidRPr="00F92F6B">
        <w:t>h</w:t>
      </w:r>
      <w:r w:rsidR="00B1095E" w:rsidRPr="00F92F6B">
        <w:t>andover is accepted.</w:t>
      </w:r>
    </w:p>
    <w:p w14:paraId="7B743560" w14:textId="77777777" w:rsidR="00B1095E" w:rsidRPr="00F92F6B" w:rsidRDefault="00B1095E" w:rsidP="00B1095E">
      <w:pPr>
        <w:pStyle w:val="NO"/>
      </w:pPr>
      <w:r w:rsidRPr="00F92F6B">
        <w:t xml:space="preserve">NOTE </w:t>
      </w:r>
      <w:r w:rsidR="00265F81" w:rsidRPr="00F92F6B">
        <w:t>2</w:t>
      </w:r>
      <w:r w:rsidRPr="00F92F6B">
        <w:t>:</w:t>
      </w:r>
      <w:r w:rsidRPr="00F92F6B">
        <w:tab/>
        <w:t xml:space="preserve">As soon as the source </w:t>
      </w:r>
      <w:proofErr w:type="spellStart"/>
      <w:r w:rsidRPr="00F92F6B">
        <w:t>gNB</w:t>
      </w:r>
      <w:proofErr w:type="spellEnd"/>
      <w:r w:rsidRPr="00F92F6B">
        <w:t xml:space="preserve"> receives the HANDOVER REQUEST ACKNOWLEDGE, or as soon as the transmission of the handover command is initiated in the downlink, data forwarding may be initiated.</w:t>
      </w:r>
    </w:p>
    <w:p w14:paraId="3430A221" w14:textId="77777777" w:rsidR="00B1095E" w:rsidRPr="00F92F6B" w:rsidRDefault="00B1095E" w:rsidP="005B6959">
      <w:pPr>
        <w:pStyle w:val="NO"/>
        <w:rPr>
          <w:rFonts w:eastAsia="Malgun Gothic"/>
        </w:rPr>
      </w:pPr>
      <w:bookmarkStart w:id="1041" w:name="_MCCTEMPBM_CRPT83880011___2"/>
      <w:r w:rsidRPr="00F92F6B">
        <w:rPr>
          <w:rFonts w:eastAsia="Malgun Gothic"/>
        </w:rPr>
        <w:t xml:space="preserve">NOTE </w:t>
      </w:r>
      <w:r w:rsidR="00265F81" w:rsidRPr="00F92F6B">
        <w:rPr>
          <w:rFonts w:eastAsia="Malgun Gothic"/>
        </w:rPr>
        <w:t>3</w:t>
      </w:r>
      <w:r w:rsidRPr="00F92F6B">
        <w:rPr>
          <w:rFonts w:eastAsia="Malgun Gothic"/>
        </w:rPr>
        <w:t>:</w:t>
      </w:r>
      <w:r w:rsidRPr="00F92F6B">
        <w:rPr>
          <w:rFonts w:eastAsia="Malgun Gothic"/>
        </w:rPr>
        <w:tab/>
        <w:t xml:space="preserve">For DRBs configured with DAPS, downlink PDCP SDUs are forwarded with SN assigned by the source </w:t>
      </w:r>
      <w:proofErr w:type="spellStart"/>
      <w:r w:rsidRPr="00F92F6B">
        <w:rPr>
          <w:rFonts w:eastAsia="Malgun Gothic"/>
        </w:rPr>
        <w:t>gNB</w:t>
      </w:r>
      <w:proofErr w:type="spellEnd"/>
      <w:r w:rsidRPr="00F92F6B">
        <w:rPr>
          <w:rFonts w:eastAsia="Malgun Gothic"/>
        </w:rPr>
        <w:t xml:space="preserve">, until SN assignment is handed over to the target </w:t>
      </w:r>
      <w:proofErr w:type="spellStart"/>
      <w:r w:rsidRPr="00F92F6B">
        <w:rPr>
          <w:rFonts w:eastAsia="Malgun Gothic"/>
        </w:rPr>
        <w:t>gNB</w:t>
      </w:r>
      <w:proofErr w:type="spellEnd"/>
      <w:r w:rsidRPr="00F92F6B">
        <w:rPr>
          <w:rFonts w:eastAsia="Malgun Gothic"/>
        </w:rPr>
        <w:t xml:space="preserve"> in step 8b, for which the normal data forwarding follows as defined in </w:t>
      </w:r>
      <w:r w:rsidRPr="00F92F6B">
        <w:t>9.2.3.2.3</w:t>
      </w:r>
      <w:r w:rsidRPr="00F92F6B">
        <w:rPr>
          <w:rFonts w:eastAsia="Malgun Gothic"/>
        </w:rPr>
        <w:t>.</w:t>
      </w:r>
    </w:p>
    <w:bookmarkEnd w:id="1041"/>
    <w:p w14:paraId="48C8A860" w14:textId="77777777" w:rsidR="00844F6D" w:rsidRPr="00F92F6B" w:rsidRDefault="00844F6D" w:rsidP="007E3A34">
      <w:pPr>
        <w:pStyle w:val="B1"/>
      </w:pPr>
      <w:r w:rsidRPr="00F92F6B">
        <w:t>6.</w:t>
      </w:r>
      <w:r w:rsidRPr="00F92F6B">
        <w:tab/>
      </w:r>
      <w:r w:rsidR="00680EDF" w:rsidRPr="00F92F6B">
        <w:t>T</w:t>
      </w:r>
      <w:r w:rsidRPr="00F92F6B">
        <w:t xml:space="preserve">he source </w:t>
      </w:r>
      <w:proofErr w:type="spellStart"/>
      <w:r w:rsidRPr="00F92F6B">
        <w:t>gNB</w:t>
      </w:r>
      <w:proofErr w:type="spellEnd"/>
      <w:r w:rsidRPr="00F92F6B">
        <w:t xml:space="preserve"> triggers the </w:t>
      </w:r>
      <w:proofErr w:type="spellStart"/>
      <w:r w:rsidRPr="00F92F6B">
        <w:t>Uu</w:t>
      </w:r>
      <w:proofErr w:type="spellEnd"/>
      <w:r w:rsidRPr="00F92F6B">
        <w:t xml:space="preserve"> handover </w:t>
      </w:r>
      <w:r w:rsidR="005B1BB9" w:rsidRPr="00F92F6B">
        <w:t xml:space="preserve">by sending an </w:t>
      </w:r>
      <w:proofErr w:type="spellStart"/>
      <w:r w:rsidR="005B1BB9" w:rsidRPr="00F92F6B">
        <w:rPr>
          <w:i/>
        </w:rPr>
        <w:t>RRCReconfiguration</w:t>
      </w:r>
      <w:proofErr w:type="spellEnd"/>
      <w:r w:rsidR="005B1BB9" w:rsidRPr="00F92F6B">
        <w:t xml:space="preserve"> message to the UE, containing </w:t>
      </w:r>
      <w:r w:rsidRPr="00F92F6B">
        <w:t>the information required to access the target cell</w:t>
      </w:r>
      <w:r w:rsidR="005B1BB9" w:rsidRPr="00F92F6B">
        <w:t>:</w:t>
      </w:r>
      <w:r w:rsidRPr="00F92F6B">
        <w:t xml:space="preserve"> at least the target cell ID, the new C-RNTI, the target </w:t>
      </w:r>
      <w:proofErr w:type="spellStart"/>
      <w:r w:rsidRPr="00F92F6B">
        <w:t>gNB</w:t>
      </w:r>
      <w:proofErr w:type="spellEnd"/>
      <w:r w:rsidRPr="00F92F6B">
        <w:t xml:space="preserve"> security algorithm identifiers for the selected security algorithms</w:t>
      </w:r>
      <w:r w:rsidR="005B1BB9" w:rsidRPr="00F92F6B">
        <w:t>. It can also</w:t>
      </w:r>
      <w:r w:rsidRPr="00F92F6B">
        <w:t xml:space="preserve"> include a set of dedicated RACH resources, the association between RACH resources and SS</w:t>
      </w:r>
      <w:r w:rsidR="00261CD5" w:rsidRPr="00F92F6B">
        <w:t>B(</w:t>
      </w:r>
      <w:r w:rsidRPr="00F92F6B">
        <w:t>s</w:t>
      </w:r>
      <w:r w:rsidR="00261CD5" w:rsidRPr="00F92F6B">
        <w:t>)</w:t>
      </w:r>
      <w:r w:rsidRPr="00F92F6B">
        <w:t xml:space="preserve">, the </w:t>
      </w:r>
      <w:r w:rsidRPr="00F92F6B">
        <w:rPr>
          <w:rFonts w:eastAsia="MS Mincho"/>
        </w:rPr>
        <w:t>association between RACH resources and UE-specific CSI-RS configuration(s),</w:t>
      </w:r>
      <w:r w:rsidRPr="00F92F6B">
        <w:t xml:space="preserve"> common RACH resources, and </w:t>
      </w:r>
      <w:r w:rsidR="00E438DD" w:rsidRPr="00F92F6B">
        <w:t xml:space="preserve">system information of the </w:t>
      </w:r>
      <w:r w:rsidRPr="00F92F6B">
        <w:t xml:space="preserve">target </w:t>
      </w:r>
      <w:r w:rsidR="001A33AB" w:rsidRPr="00F92F6B">
        <w:t>cell</w:t>
      </w:r>
      <w:r w:rsidRPr="00F92F6B">
        <w:t>, etc.</w:t>
      </w:r>
    </w:p>
    <w:p w14:paraId="54F0434A" w14:textId="77777777" w:rsidR="00B1095E" w:rsidRPr="00F92F6B" w:rsidRDefault="00B1095E" w:rsidP="00B1095E">
      <w:pPr>
        <w:pStyle w:val="NO"/>
      </w:pPr>
      <w:r w:rsidRPr="00F92F6B">
        <w:t xml:space="preserve">NOTE </w:t>
      </w:r>
      <w:r w:rsidR="00265F81" w:rsidRPr="00F92F6B">
        <w:t>4</w:t>
      </w:r>
      <w:r w:rsidRPr="00F92F6B">
        <w:t>:</w:t>
      </w:r>
      <w:r w:rsidRPr="00F92F6B">
        <w:tab/>
        <w:t>For</w:t>
      </w:r>
      <w:r w:rsidRPr="00F92F6B">
        <w:rPr>
          <w:rFonts w:eastAsia="Malgun Gothic"/>
        </w:rPr>
        <w:t xml:space="preserve"> DRBs configured with DAPS</w:t>
      </w:r>
      <w:r w:rsidRPr="00F92F6B">
        <w:t xml:space="preserve">, the source </w:t>
      </w:r>
      <w:proofErr w:type="spellStart"/>
      <w:r w:rsidRPr="00F92F6B">
        <w:t>gNB</w:t>
      </w:r>
      <w:proofErr w:type="spellEnd"/>
      <w:r w:rsidRPr="00F92F6B">
        <w:t xml:space="preserve"> does not stop transmitting downlink packets until it receives the HANDOVER SUCCESS message from the target </w:t>
      </w:r>
      <w:proofErr w:type="spellStart"/>
      <w:r w:rsidRPr="00F92F6B">
        <w:t>gNB</w:t>
      </w:r>
      <w:proofErr w:type="spellEnd"/>
      <w:r w:rsidRPr="00F92F6B">
        <w:t xml:space="preserve"> in step 8a.</w:t>
      </w:r>
    </w:p>
    <w:p w14:paraId="2052549D" w14:textId="77777777" w:rsidR="00542BF0" w:rsidRPr="00F92F6B" w:rsidRDefault="00542BF0" w:rsidP="00542BF0">
      <w:pPr>
        <w:pStyle w:val="NO"/>
      </w:pPr>
      <w:r w:rsidRPr="00F92F6B">
        <w:t>NOTE 4a:</w:t>
      </w:r>
      <w:r w:rsidRPr="00F92F6B">
        <w:tab/>
        <w:t xml:space="preserve">CHO cannot be configured simultaneously with DAPS </w:t>
      </w:r>
      <w:r w:rsidR="00FE12B3" w:rsidRPr="00F92F6B">
        <w:t>handover</w:t>
      </w:r>
      <w:r w:rsidRPr="00F92F6B">
        <w:t>.</w:t>
      </w:r>
    </w:p>
    <w:p w14:paraId="1184BFA3" w14:textId="77777777" w:rsidR="006F6233" w:rsidRPr="00F92F6B" w:rsidRDefault="006F6233" w:rsidP="006F6233">
      <w:pPr>
        <w:pStyle w:val="B1"/>
      </w:pPr>
      <w:r w:rsidRPr="00F92F6B">
        <w:t>7</w:t>
      </w:r>
      <w:r w:rsidR="00B1095E" w:rsidRPr="00F92F6B">
        <w:t>a</w:t>
      </w:r>
      <w:r w:rsidRPr="00F92F6B">
        <w:t>.</w:t>
      </w:r>
      <w:r w:rsidRPr="00F92F6B">
        <w:tab/>
      </w:r>
      <w:r w:rsidR="00B1095E" w:rsidRPr="00F92F6B">
        <w:t xml:space="preserve">For DRBs configured with DAPS, the </w:t>
      </w:r>
      <w:r w:rsidRPr="00F92F6B">
        <w:t xml:space="preserve">source </w:t>
      </w:r>
      <w:proofErr w:type="spellStart"/>
      <w:r w:rsidRPr="00F92F6B">
        <w:t>gNB</w:t>
      </w:r>
      <w:proofErr w:type="spellEnd"/>
      <w:r w:rsidRPr="00F92F6B">
        <w:t xml:space="preserve"> sends the </w:t>
      </w:r>
      <w:r w:rsidR="00B1095E" w:rsidRPr="00F92F6B">
        <w:t xml:space="preserve">EARLY STATUS TRANSFER message. The DL COUNT value conveyed in the EARLY STATUS TRANSFER message indicates PDCP SN and HFN of the first PDCP SDU that the source </w:t>
      </w:r>
      <w:proofErr w:type="spellStart"/>
      <w:r w:rsidR="00B1095E" w:rsidRPr="00F92F6B">
        <w:t>gNB</w:t>
      </w:r>
      <w:proofErr w:type="spellEnd"/>
      <w:r w:rsidR="00B1095E" w:rsidRPr="00F92F6B">
        <w:t xml:space="preserve"> forwards to the target </w:t>
      </w:r>
      <w:proofErr w:type="spellStart"/>
      <w:r w:rsidR="00B1095E" w:rsidRPr="00F92F6B">
        <w:t>gNB</w:t>
      </w:r>
      <w:proofErr w:type="spellEnd"/>
      <w:r w:rsidR="00B1095E" w:rsidRPr="00F92F6B">
        <w:t xml:space="preserve">. The source </w:t>
      </w:r>
      <w:proofErr w:type="spellStart"/>
      <w:r w:rsidR="00B1095E" w:rsidRPr="00F92F6B">
        <w:t>gNB</w:t>
      </w:r>
      <w:proofErr w:type="spellEnd"/>
      <w:r w:rsidR="00B1095E" w:rsidRPr="00F92F6B">
        <w:t xml:space="preserve"> does not stop assigning SNs to downlink PDCP SDUs until it sends the </w:t>
      </w:r>
      <w:r w:rsidRPr="00F92F6B">
        <w:t xml:space="preserve">SN STATUS TRANSFER message to the target </w:t>
      </w:r>
      <w:proofErr w:type="spellStart"/>
      <w:r w:rsidRPr="00F92F6B">
        <w:t>gNB</w:t>
      </w:r>
      <w:proofErr w:type="spellEnd"/>
      <w:r w:rsidR="00B1095E" w:rsidRPr="00F92F6B">
        <w:t xml:space="preserve"> in step 8b</w:t>
      </w:r>
      <w:r w:rsidRPr="00F92F6B">
        <w:t>.</w:t>
      </w:r>
    </w:p>
    <w:p w14:paraId="2CB89753" w14:textId="77777777" w:rsidR="00B1095E" w:rsidRPr="00F92F6B" w:rsidRDefault="00B1095E" w:rsidP="00B1095E">
      <w:pPr>
        <w:pStyle w:val="B1"/>
      </w:pPr>
      <w:r w:rsidRPr="00F92F6B">
        <w:t>7.</w:t>
      </w:r>
      <w:r w:rsidRPr="00F92F6B">
        <w:tab/>
        <w:t xml:space="preserve">For DRBs not configured with DAPS, the source </w:t>
      </w:r>
      <w:proofErr w:type="spellStart"/>
      <w:r w:rsidRPr="00F92F6B">
        <w:t>gNB</w:t>
      </w:r>
      <w:proofErr w:type="spellEnd"/>
      <w:r w:rsidRPr="00F92F6B">
        <w:t xml:space="preserve"> sends the SN STATUS TRANSFER message to the target </w:t>
      </w:r>
      <w:proofErr w:type="spellStart"/>
      <w:r w:rsidRPr="00F92F6B">
        <w:t>gNB</w:t>
      </w:r>
      <w:proofErr w:type="spellEnd"/>
      <w:r w:rsidRPr="00F92F6B">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F92F6B">
        <w:t>gNB</w:t>
      </w:r>
      <w:proofErr w:type="spellEnd"/>
      <w:r w:rsidRPr="00F92F6B">
        <w:t xml:space="preserve"> shall assign to new PDCP SDUs, not having a PDCP SN yet.</w:t>
      </w:r>
    </w:p>
    <w:p w14:paraId="40920D17" w14:textId="77777777" w:rsidR="00B1095E" w:rsidRPr="00F92F6B" w:rsidRDefault="00B1095E" w:rsidP="00B1095E">
      <w:pPr>
        <w:pStyle w:val="NO"/>
      </w:pPr>
      <w:r w:rsidRPr="00F92F6B">
        <w:t xml:space="preserve">NOTE </w:t>
      </w:r>
      <w:r w:rsidR="00265F81" w:rsidRPr="00F92F6B">
        <w:t>5</w:t>
      </w:r>
      <w:r w:rsidRPr="00F92F6B">
        <w:t>:</w:t>
      </w:r>
      <w:r w:rsidRPr="00F92F6B">
        <w:tab/>
      </w:r>
      <w:r w:rsidRPr="00F92F6B">
        <w:rPr>
          <w:rFonts w:eastAsia="Malgun Gothic"/>
        </w:rPr>
        <w:t xml:space="preserve">In case of DAPS </w:t>
      </w:r>
      <w:r w:rsidR="00FE12B3" w:rsidRPr="00F92F6B">
        <w:rPr>
          <w:rFonts w:eastAsia="Malgun Gothic"/>
        </w:rPr>
        <w:t>h</w:t>
      </w:r>
      <w:r w:rsidRPr="00F92F6B">
        <w:rPr>
          <w:rFonts w:eastAsia="Malgun Gothic"/>
        </w:rPr>
        <w:t xml:space="preserve">andover, </w:t>
      </w:r>
      <w:r w:rsidRPr="00F92F6B">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F92F6B" w:rsidRDefault="00B1095E" w:rsidP="00B1095E">
      <w:pPr>
        <w:pStyle w:val="NO"/>
      </w:pPr>
      <w:r w:rsidRPr="00F92F6B">
        <w:t xml:space="preserve">NOTE </w:t>
      </w:r>
      <w:r w:rsidR="00265F81" w:rsidRPr="00F92F6B">
        <w:t>6</w:t>
      </w:r>
      <w:r w:rsidRPr="00F92F6B">
        <w:t>:</w:t>
      </w:r>
      <w:r w:rsidRPr="00F92F6B">
        <w:tab/>
      </w:r>
      <w:r w:rsidRPr="00F92F6B">
        <w:rPr>
          <w:rFonts w:eastAsia="Malgun Gothic"/>
        </w:rPr>
        <w:t>For DRBs configured with DAPS</w:t>
      </w:r>
      <w:r w:rsidRPr="00F92F6B">
        <w:t xml:space="preserve">, the source </w:t>
      </w:r>
      <w:proofErr w:type="spellStart"/>
      <w:r w:rsidRPr="00F92F6B">
        <w:t>gNB</w:t>
      </w:r>
      <w:proofErr w:type="spellEnd"/>
      <w:r w:rsidRPr="00F92F6B">
        <w:t xml:space="preserve"> may additionally send the EARLY STATUS TRANSFER message(s) between step 7 and step 8b, to inform discarding of already forwarded PDCP SDUs. The target </w:t>
      </w:r>
      <w:proofErr w:type="spellStart"/>
      <w:r w:rsidRPr="00F92F6B">
        <w:t>gNB</w:t>
      </w:r>
      <w:proofErr w:type="spellEnd"/>
      <w:r w:rsidRPr="00F92F6B">
        <w:t xml:space="preserve"> does not transmit forwarded downlink PDCP SDUs to the UE, whose COUNT is less than the conveyed DL COUNT value and discards them if transmission has not been attempted already.</w:t>
      </w:r>
    </w:p>
    <w:p w14:paraId="13A72B2F" w14:textId="2AD88C35" w:rsidR="006F6233" w:rsidRPr="00F92F6B" w:rsidRDefault="006F6233" w:rsidP="006F6233">
      <w:pPr>
        <w:pStyle w:val="B1"/>
      </w:pPr>
      <w:r w:rsidRPr="00F92F6B">
        <w:t>8.</w:t>
      </w:r>
      <w:r w:rsidRPr="00F92F6B">
        <w:tab/>
        <w:t>The UE synchronises to the target cell and completes the RRC handover procedure</w:t>
      </w:r>
      <w:r w:rsidR="00A238F7" w:rsidRPr="00F92F6B">
        <w:t xml:space="preserve"> by sending </w:t>
      </w:r>
      <w:proofErr w:type="spellStart"/>
      <w:r w:rsidR="00A238F7" w:rsidRPr="00F92F6B">
        <w:rPr>
          <w:i/>
        </w:rPr>
        <w:t>RRCReconfigurationComplete</w:t>
      </w:r>
      <w:proofErr w:type="spellEnd"/>
      <w:r w:rsidR="00A238F7" w:rsidRPr="00F92F6B">
        <w:t xml:space="preserve"> message to target </w:t>
      </w:r>
      <w:proofErr w:type="spellStart"/>
      <w:r w:rsidR="00A238F7" w:rsidRPr="00F92F6B">
        <w:t>gNB</w:t>
      </w:r>
      <w:proofErr w:type="spellEnd"/>
      <w:r w:rsidRPr="00F92F6B">
        <w:t>.</w:t>
      </w:r>
      <w:r w:rsidR="00036E1A" w:rsidRPr="00F92F6B">
        <w:t xml:space="preserve"> In case of DAPS </w:t>
      </w:r>
      <w:r w:rsidR="00FE12B3" w:rsidRPr="00F92F6B">
        <w:t>handover</w:t>
      </w:r>
      <w:r w:rsidR="00036E1A" w:rsidRPr="00F92F6B">
        <w:t xml:space="preserve">, the UE does not detach from the source cell upon receiving the </w:t>
      </w:r>
      <w:proofErr w:type="spellStart"/>
      <w:r w:rsidR="00036E1A" w:rsidRPr="00F92F6B">
        <w:rPr>
          <w:i/>
        </w:rPr>
        <w:t>RRCReconfiguration</w:t>
      </w:r>
      <w:proofErr w:type="spellEnd"/>
      <w:r w:rsidR="00036E1A" w:rsidRPr="00F92F6B">
        <w:t xml:space="preserve"> message. The UE releases the source resources</w:t>
      </w:r>
      <w:r w:rsidR="00970D1F" w:rsidRPr="00F92F6B">
        <w:t xml:space="preserve"> and configurations</w:t>
      </w:r>
      <w:r w:rsidR="00036E1A" w:rsidRPr="00F92F6B">
        <w:t xml:space="preserve"> and stops DL/UL reception/transmission with the source upon receiving an explicit release from the target node</w:t>
      </w:r>
      <w:r w:rsidR="00036E1A" w:rsidRPr="00F92F6B">
        <w:rPr>
          <w:rFonts w:eastAsia="Arial Unicode MS"/>
        </w:rPr>
        <w:t>.</w:t>
      </w:r>
    </w:p>
    <w:p w14:paraId="0F3073E2" w14:textId="77777777" w:rsidR="00542BF0" w:rsidRPr="00F92F6B" w:rsidRDefault="00542BF0" w:rsidP="00542BF0">
      <w:pPr>
        <w:pStyle w:val="NO"/>
      </w:pPr>
      <w:r w:rsidRPr="00F92F6B">
        <w:t>NOTE 6a:</w:t>
      </w:r>
      <w:r w:rsidRPr="00F92F6B">
        <w:tab/>
        <w:t xml:space="preserve">From RAN point of view, the DAPS </w:t>
      </w:r>
      <w:r w:rsidR="00FE12B3" w:rsidRPr="00F92F6B">
        <w:t>handover</w:t>
      </w:r>
      <w:r w:rsidRPr="00F92F6B">
        <w:t xml:space="preserve"> is considered to only be completed after the UE has released the source cell as explicitly requested from the target node. RRC suspend, a subsequent handover or inter-RAT handover cannot be initiated until the source cell has been released.</w:t>
      </w:r>
    </w:p>
    <w:p w14:paraId="50DA555B" w14:textId="77777777" w:rsidR="00B1095E" w:rsidRPr="00F92F6B" w:rsidRDefault="00B1095E" w:rsidP="00B1095E">
      <w:pPr>
        <w:pStyle w:val="B1"/>
        <w:rPr>
          <w:rFonts w:eastAsia="Malgun Gothic"/>
        </w:rPr>
      </w:pPr>
      <w:r w:rsidRPr="00F92F6B">
        <w:t>8a/b</w:t>
      </w:r>
      <w:r w:rsidRPr="00F92F6B">
        <w:tab/>
        <w:t xml:space="preserve">In case of DAPS </w:t>
      </w:r>
      <w:r w:rsidR="00FE12B3" w:rsidRPr="00F92F6B">
        <w:t>h</w:t>
      </w:r>
      <w:r w:rsidRPr="00F92F6B">
        <w:t xml:space="preserve">andover, the target </w:t>
      </w:r>
      <w:proofErr w:type="spellStart"/>
      <w:r w:rsidRPr="00F92F6B">
        <w:t>gNB</w:t>
      </w:r>
      <w:proofErr w:type="spellEnd"/>
      <w:r w:rsidRPr="00F92F6B">
        <w:t xml:space="preserve"> sends the HANDOVER SUCCESS message to the source </w:t>
      </w:r>
      <w:proofErr w:type="spellStart"/>
      <w:r w:rsidRPr="00F92F6B">
        <w:t>gNB</w:t>
      </w:r>
      <w:proofErr w:type="spellEnd"/>
      <w:r w:rsidRPr="00F92F6B">
        <w:t xml:space="preserve"> to inform that the UE has successfully accessed the target cell. In return, the source </w:t>
      </w:r>
      <w:proofErr w:type="spellStart"/>
      <w:r w:rsidRPr="00F92F6B">
        <w:t>gNB</w:t>
      </w:r>
      <w:proofErr w:type="spellEnd"/>
      <w:r w:rsidRPr="00F92F6B">
        <w:t xml:space="preserve"> sends the SN STATUS TRANSFER message for DRBs configured with DAPS for which the description in step 7 applies, and </w:t>
      </w:r>
      <w:r w:rsidRPr="00F92F6B">
        <w:rPr>
          <w:rFonts w:eastAsia="Malgun Gothic"/>
        </w:rPr>
        <w:t>the normal data forwarding follows as defined in 9.2.3.2.3.</w:t>
      </w:r>
    </w:p>
    <w:p w14:paraId="63095CFF" w14:textId="77777777" w:rsidR="00B1095E" w:rsidRPr="00F92F6B" w:rsidRDefault="00B1095E" w:rsidP="00B1095E">
      <w:pPr>
        <w:pStyle w:val="NO"/>
        <w:rPr>
          <w:rFonts w:eastAsia="Malgun Gothic"/>
        </w:rPr>
      </w:pPr>
      <w:r w:rsidRPr="00F92F6B">
        <w:t xml:space="preserve">NOTE </w:t>
      </w:r>
      <w:r w:rsidR="00265F81" w:rsidRPr="00F92F6B">
        <w:t>7</w:t>
      </w:r>
      <w:r w:rsidRPr="00F92F6B">
        <w:t>:</w:t>
      </w:r>
      <w:r w:rsidRPr="00F92F6B">
        <w:tab/>
        <w:t>The uplink PDCP SN receiver status and the downlink PDCP SN transmitter status</w:t>
      </w:r>
      <w:r w:rsidRPr="00F92F6B">
        <w:rPr>
          <w:rFonts w:eastAsia="Malgun Gothic"/>
        </w:rPr>
        <w:t xml:space="preserve"> </w:t>
      </w:r>
      <w:r w:rsidRPr="00F92F6B">
        <w:t xml:space="preserve">are also conveyed </w:t>
      </w:r>
      <w:r w:rsidRPr="00F92F6B">
        <w:rPr>
          <w:rFonts w:eastAsia="Malgun Gothic"/>
        </w:rPr>
        <w:t>for DRBs with RLC-UM in the SN STATUS TRANSFER message in step 8b, if configured with DAPS.</w:t>
      </w:r>
    </w:p>
    <w:p w14:paraId="794193C6" w14:textId="77777777" w:rsidR="00B1095E" w:rsidRPr="00F92F6B" w:rsidRDefault="00B1095E" w:rsidP="00B1095E">
      <w:pPr>
        <w:pStyle w:val="NO"/>
      </w:pPr>
      <w:r w:rsidRPr="00F92F6B">
        <w:t xml:space="preserve">NOTE </w:t>
      </w:r>
      <w:r w:rsidR="00265F81" w:rsidRPr="00F92F6B">
        <w:t>8</w:t>
      </w:r>
      <w:r w:rsidRPr="00F92F6B">
        <w:t>:</w:t>
      </w:r>
      <w:r w:rsidRPr="00F92F6B">
        <w:tab/>
      </w:r>
      <w:r w:rsidRPr="00F92F6B">
        <w:rPr>
          <w:rFonts w:eastAsia="Malgun Gothic"/>
        </w:rPr>
        <w:t xml:space="preserve">For DRBs configured with DAPS, the source </w:t>
      </w:r>
      <w:proofErr w:type="spellStart"/>
      <w:r w:rsidRPr="00F92F6B">
        <w:rPr>
          <w:rFonts w:eastAsia="Malgun Gothic"/>
        </w:rPr>
        <w:t>gNB</w:t>
      </w:r>
      <w:proofErr w:type="spellEnd"/>
      <w:r w:rsidRPr="00F92F6B">
        <w:rPr>
          <w:rFonts w:eastAsia="Malgun Gothic"/>
        </w:rPr>
        <w:t xml:space="preserve"> does not stop delivering uplink QoS flows to the UPF until it sends the SN STATUS TRANSFER message in step 8b. T</w:t>
      </w:r>
      <w:r w:rsidRPr="00F92F6B">
        <w:t xml:space="preserve">he target </w:t>
      </w:r>
      <w:proofErr w:type="spellStart"/>
      <w:r w:rsidRPr="00F92F6B">
        <w:t>gNB</w:t>
      </w:r>
      <w:proofErr w:type="spellEnd"/>
      <w:r w:rsidRPr="00F92F6B">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F92F6B">
        <w:t>gNB</w:t>
      </w:r>
      <w:proofErr w:type="spellEnd"/>
      <w:r w:rsidRPr="00F92F6B">
        <w:t xml:space="preserve"> does not deliver any uplink PDCP SDUs which has an UL COUNT lower than the provided.</w:t>
      </w:r>
    </w:p>
    <w:p w14:paraId="63CF1DC5" w14:textId="77777777" w:rsidR="00B1095E" w:rsidRPr="00F92F6B" w:rsidRDefault="00B1095E" w:rsidP="00B1095E">
      <w:pPr>
        <w:pStyle w:val="NO"/>
      </w:pPr>
      <w:r w:rsidRPr="00F92F6B">
        <w:t xml:space="preserve">NOTE </w:t>
      </w:r>
      <w:r w:rsidR="00265F81" w:rsidRPr="00F92F6B">
        <w:t>9</w:t>
      </w:r>
      <w:r w:rsidRPr="00F92F6B">
        <w:t>:</w:t>
      </w:r>
      <w:r w:rsidRPr="00F92F6B">
        <w:tab/>
      </w:r>
      <w:r w:rsidR="00FE12B3" w:rsidRPr="00F92F6B">
        <w:t>Void</w:t>
      </w:r>
      <w:r w:rsidRPr="00F92F6B">
        <w:t>.</w:t>
      </w:r>
    </w:p>
    <w:p w14:paraId="1BB5FEBD" w14:textId="77777777" w:rsidR="006F6233" w:rsidRPr="00F92F6B" w:rsidRDefault="006F6233" w:rsidP="006F6233">
      <w:pPr>
        <w:pStyle w:val="B1"/>
      </w:pPr>
      <w:r w:rsidRPr="00F92F6B">
        <w:t>9.</w:t>
      </w:r>
      <w:r w:rsidRPr="00F92F6B">
        <w:tab/>
        <w:t xml:space="preserve">The target </w:t>
      </w:r>
      <w:proofErr w:type="spellStart"/>
      <w:r w:rsidRPr="00F92F6B">
        <w:t>gNB</w:t>
      </w:r>
      <w:proofErr w:type="spellEnd"/>
      <w:r w:rsidRPr="00F92F6B">
        <w:t xml:space="preserve"> sends a </w:t>
      </w:r>
      <w:r w:rsidR="005B1BB9" w:rsidRPr="00F92F6B">
        <w:t>PATH SWITCH REQUEST</w:t>
      </w:r>
      <w:r w:rsidRPr="00F92F6B">
        <w:t xml:space="preserve"> message to AMF to trigger </w:t>
      </w:r>
      <w:r w:rsidR="000762FA" w:rsidRPr="00F92F6B">
        <w:t>5GC</w:t>
      </w:r>
      <w:r w:rsidRPr="00F92F6B">
        <w:t xml:space="preserve"> to switch the DL data path towards the target </w:t>
      </w:r>
      <w:proofErr w:type="spellStart"/>
      <w:r w:rsidRPr="00F92F6B">
        <w:t>gNB</w:t>
      </w:r>
      <w:proofErr w:type="spellEnd"/>
      <w:r w:rsidRPr="00F92F6B">
        <w:t xml:space="preserve"> and to establish an NG-C interface instance towards the target </w:t>
      </w:r>
      <w:proofErr w:type="spellStart"/>
      <w:r w:rsidRPr="00F92F6B">
        <w:t>gNB</w:t>
      </w:r>
      <w:proofErr w:type="spellEnd"/>
      <w:r w:rsidRPr="00F92F6B">
        <w:t>.</w:t>
      </w:r>
    </w:p>
    <w:p w14:paraId="2FFA48EA" w14:textId="77777777" w:rsidR="006F6233" w:rsidRPr="00F92F6B" w:rsidRDefault="006F6233" w:rsidP="006F6233">
      <w:pPr>
        <w:pStyle w:val="B1"/>
      </w:pPr>
      <w:r w:rsidRPr="00F92F6B">
        <w:t>10.</w:t>
      </w:r>
      <w:r w:rsidRPr="00F92F6B">
        <w:tab/>
      </w:r>
      <w:r w:rsidR="000762FA" w:rsidRPr="00F92F6B">
        <w:t>5GC</w:t>
      </w:r>
      <w:r w:rsidRPr="00F92F6B">
        <w:t xml:space="preserve"> switches the DL data path towards the target </w:t>
      </w:r>
      <w:proofErr w:type="spellStart"/>
      <w:r w:rsidRPr="00F92F6B">
        <w:t>gNB</w:t>
      </w:r>
      <w:proofErr w:type="spellEnd"/>
      <w:r w:rsidR="004456C6" w:rsidRPr="00F92F6B">
        <w:t>.</w:t>
      </w:r>
      <w:r w:rsidR="00692506" w:rsidRPr="00F92F6B">
        <w:t xml:space="preserve"> The UPF sends one or more "end marker" packets on the old path to the source </w:t>
      </w:r>
      <w:proofErr w:type="spellStart"/>
      <w:r w:rsidR="00692506" w:rsidRPr="00F92F6B">
        <w:t>gNB</w:t>
      </w:r>
      <w:proofErr w:type="spellEnd"/>
      <w:r w:rsidR="00692506" w:rsidRPr="00F92F6B">
        <w:t xml:space="preserve"> per PDU session/tunnel and then can release any U-plane/TNL resources towards the source </w:t>
      </w:r>
      <w:proofErr w:type="spellStart"/>
      <w:r w:rsidR="00692506" w:rsidRPr="00F92F6B">
        <w:t>gNB</w:t>
      </w:r>
      <w:proofErr w:type="spellEnd"/>
      <w:r w:rsidR="00692506" w:rsidRPr="00F92F6B">
        <w:t>.</w:t>
      </w:r>
    </w:p>
    <w:p w14:paraId="2FCC11F3" w14:textId="77777777" w:rsidR="006F6233" w:rsidRPr="00F92F6B" w:rsidRDefault="006F6233" w:rsidP="006F6233">
      <w:pPr>
        <w:pStyle w:val="B1"/>
      </w:pPr>
      <w:r w:rsidRPr="00F92F6B">
        <w:t>11.</w:t>
      </w:r>
      <w:r w:rsidRPr="00F92F6B">
        <w:tab/>
        <w:t xml:space="preserve">The AMF confirms the </w:t>
      </w:r>
      <w:r w:rsidR="005B1BB9" w:rsidRPr="00F92F6B">
        <w:t>PATH SWITCH REQUEST</w:t>
      </w:r>
      <w:r w:rsidRPr="00F92F6B">
        <w:t xml:space="preserve"> message with the </w:t>
      </w:r>
      <w:r w:rsidR="005B1BB9" w:rsidRPr="00F92F6B">
        <w:t>PATH SWITCH REQUEST ACKNOWLEDGE</w:t>
      </w:r>
      <w:r w:rsidRPr="00F92F6B">
        <w:t xml:space="preserve"> message.</w:t>
      </w:r>
    </w:p>
    <w:p w14:paraId="42D9620E" w14:textId="77777777" w:rsidR="006F6233" w:rsidRPr="00F92F6B" w:rsidRDefault="006F6233" w:rsidP="009D6085">
      <w:pPr>
        <w:pStyle w:val="B1"/>
      </w:pPr>
      <w:r w:rsidRPr="00F92F6B">
        <w:t>12.</w:t>
      </w:r>
      <w:r w:rsidRPr="00F92F6B">
        <w:tab/>
        <w:t xml:space="preserve">Upon reception of the </w:t>
      </w:r>
      <w:r w:rsidR="005B1BB9" w:rsidRPr="00F92F6B">
        <w:t>PATH SWITCH REQUEST ACKNOWLEDGE</w:t>
      </w:r>
      <w:r w:rsidRPr="00F92F6B">
        <w:t xml:space="preserve"> message</w:t>
      </w:r>
      <w:r w:rsidR="005B1BB9" w:rsidRPr="00F92F6B">
        <w:t xml:space="preserve"> from the AMF</w:t>
      </w:r>
      <w:r w:rsidRPr="00F92F6B">
        <w:t xml:space="preserve">, </w:t>
      </w:r>
      <w:r w:rsidR="005B1BB9" w:rsidRPr="00F92F6B">
        <w:t xml:space="preserve">the target </w:t>
      </w:r>
      <w:proofErr w:type="spellStart"/>
      <w:r w:rsidR="005B1BB9" w:rsidRPr="00F92F6B">
        <w:t>gNB</w:t>
      </w:r>
      <w:proofErr w:type="spellEnd"/>
      <w:r w:rsidR="005B1BB9" w:rsidRPr="00F92F6B">
        <w:t xml:space="preserve"> sends the UE CONTEXT RELEASE to inform </w:t>
      </w:r>
      <w:r w:rsidRPr="00F92F6B">
        <w:t xml:space="preserve">the source </w:t>
      </w:r>
      <w:proofErr w:type="spellStart"/>
      <w:r w:rsidRPr="00F92F6B">
        <w:t>gNB</w:t>
      </w:r>
      <w:proofErr w:type="spellEnd"/>
      <w:r w:rsidRPr="00F92F6B">
        <w:t xml:space="preserve"> </w:t>
      </w:r>
      <w:r w:rsidR="005B1BB9" w:rsidRPr="00F92F6B">
        <w:t xml:space="preserve">about the success of the handover. The source </w:t>
      </w:r>
      <w:proofErr w:type="spellStart"/>
      <w:r w:rsidR="005B1BB9" w:rsidRPr="00F92F6B">
        <w:t>gNB</w:t>
      </w:r>
      <w:proofErr w:type="spellEnd"/>
      <w:r w:rsidR="005B1BB9" w:rsidRPr="00F92F6B">
        <w:t xml:space="preserve"> </w:t>
      </w:r>
      <w:r w:rsidRPr="00F92F6B">
        <w:t xml:space="preserve">can </w:t>
      </w:r>
      <w:r w:rsidR="005B1BB9" w:rsidRPr="00F92F6B">
        <w:t xml:space="preserve">then </w:t>
      </w:r>
      <w:r w:rsidRPr="00F92F6B">
        <w:t>release radio and C-plane related resources associated to the UE context. Any ongoing data forwarding may continue.</w:t>
      </w:r>
    </w:p>
    <w:p w14:paraId="28939791" w14:textId="77777777" w:rsidR="00F71CF6" w:rsidRPr="00F92F6B" w:rsidRDefault="00F71CF6" w:rsidP="001D62FF">
      <w:r w:rsidRPr="00F92F6B">
        <w:t>The RRM configuration can include both beam measurement information (for layer 3 mobility) associated to SSB(s) and CSI-RS(s) for the reported cell</w:t>
      </w:r>
      <w:r w:rsidR="00A238F7" w:rsidRPr="00F92F6B">
        <w:t>(s)</w:t>
      </w:r>
      <w:r w:rsidRPr="00F92F6B">
        <w:t xml:space="preserve"> if both types of measurements are available.</w:t>
      </w:r>
      <w:r w:rsidR="001A33AB" w:rsidRPr="00F92F6B">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F92F6B">
        <w:t>gNB</w:t>
      </w:r>
      <w:proofErr w:type="spellEnd"/>
      <w:r w:rsidR="001A33AB" w:rsidRPr="00F92F6B">
        <w:t>.</w:t>
      </w:r>
    </w:p>
    <w:p w14:paraId="412A5F68" w14:textId="77777777" w:rsidR="0054372F" w:rsidRPr="00F92F6B" w:rsidRDefault="00F71CF6" w:rsidP="001D62FF">
      <w:r w:rsidRPr="00F92F6B">
        <w:t>The common RACH configuration for beams in the target cell is only associated to the SSB(s).</w:t>
      </w:r>
      <w:r w:rsidR="000A37F5" w:rsidRPr="00F92F6B">
        <w:t xml:space="preserve"> </w:t>
      </w:r>
      <w:r w:rsidRPr="00F92F6B">
        <w:t>The network can have dedicated RACH configurations associated to the SSB(s) and/or have dedicated RACH configurations associated to CSI-RS(s) within a cell.</w:t>
      </w:r>
      <w:r w:rsidR="000A37F5" w:rsidRPr="00F92F6B">
        <w:t xml:space="preserve"> </w:t>
      </w:r>
      <w:r w:rsidRPr="00F92F6B">
        <w:t xml:space="preserve">The target </w:t>
      </w:r>
      <w:proofErr w:type="spellStart"/>
      <w:r w:rsidRPr="00F92F6B">
        <w:t>gNB</w:t>
      </w:r>
      <w:proofErr w:type="spellEnd"/>
      <w:r w:rsidRPr="00F92F6B">
        <w:t xml:space="preserve"> can only include one of the following RACH configurations in the Handover Command to enable the UE to access the target cell:</w:t>
      </w:r>
    </w:p>
    <w:p w14:paraId="119AE86F" w14:textId="77777777" w:rsidR="0054372F" w:rsidRPr="00F92F6B" w:rsidRDefault="00F71CF6" w:rsidP="00FD726A">
      <w:pPr>
        <w:pStyle w:val="B1"/>
      </w:pPr>
      <w:proofErr w:type="spellStart"/>
      <w:r w:rsidRPr="00F92F6B">
        <w:t>i</w:t>
      </w:r>
      <w:proofErr w:type="spellEnd"/>
      <w:r w:rsidR="0054372F" w:rsidRPr="00F92F6B">
        <w:t>)</w:t>
      </w:r>
      <w:r w:rsidR="0054372F" w:rsidRPr="00F92F6B">
        <w:tab/>
      </w:r>
      <w:r w:rsidRPr="00F92F6B">
        <w:t>Common RACH configuration</w:t>
      </w:r>
      <w:r w:rsidR="0054372F" w:rsidRPr="00F92F6B">
        <w:t>;</w:t>
      </w:r>
    </w:p>
    <w:p w14:paraId="7ED3A105" w14:textId="77777777" w:rsidR="0054372F" w:rsidRPr="00F92F6B" w:rsidRDefault="00F71CF6" w:rsidP="00FD726A">
      <w:pPr>
        <w:pStyle w:val="B1"/>
      </w:pPr>
      <w:r w:rsidRPr="00F92F6B">
        <w:t>ii</w:t>
      </w:r>
      <w:r w:rsidR="0054372F" w:rsidRPr="00F92F6B">
        <w:t>)</w:t>
      </w:r>
      <w:r w:rsidR="0054372F" w:rsidRPr="00F92F6B">
        <w:tab/>
      </w:r>
      <w:r w:rsidRPr="00F92F6B">
        <w:t>Common RACH configuration + Dedicated RACH configuration associated with SSB</w:t>
      </w:r>
      <w:r w:rsidR="0054372F" w:rsidRPr="00F92F6B">
        <w:t>;</w:t>
      </w:r>
    </w:p>
    <w:p w14:paraId="17D52D96" w14:textId="77777777" w:rsidR="00F71CF6" w:rsidRPr="00F92F6B" w:rsidRDefault="00F71CF6" w:rsidP="00FD726A">
      <w:pPr>
        <w:pStyle w:val="B1"/>
      </w:pPr>
      <w:r w:rsidRPr="00F92F6B">
        <w:t>iii</w:t>
      </w:r>
      <w:r w:rsidR="0054372F" w:rsidRPr="00F92F6B">
        <w:t>)</w:t>
      </w:r>
      <w:r w:rsidR="0054372F" w:rsidRPr="00F92F6B">
        <w:tab/>
      </w:r>
      <w:r w:rsidRPr="00F92F6B">
        <w:t>Common RACH configuration + Dedicated RACH configuration associated with CSI-RS.</w:t>
      </w:r>
    </w:p>
    <w:p w14:paraId="68429534" w14:textId="77777777" w:rsidR="00FE12B3" w:rsidRPr="00F92F6B" w:rsidRDefault="00D0254F" w:rsidP="00FE12B3">
      <w:r w:rsidRPr="00F92F6B">
        <w:t>The</w:t>
      </w:r>
      <w:r w:rsidR="00235478" w:rsidRPr="00F92F6B">
        <w:t xml:space="preserve"> dedicated RACH configuration allocates RACH resource(s) together with a quality threshold to use them. </w:t>
      </w:r>
      <w:r w:rsidR="0054372F" w:rsidRPr="00F92F6B">
        <w:t xml:space="preserve">When dedicated RACH resources are provided, they are prioritized by the UE and the UE shall not switch to contention-based RACH resources as long as the quality threshold of those dedicated resources </w:t>
      </w:r>
      <w:r w:rsidR="00086590" w:rsidRPr="00F92F6B">
        <w:t>is</w:t>
      </w:r>
      <w:r w:rsidR="0054372F" w:rsidRPr="00F92F6B">
        <w:t xml:space="preserve"> met. </w:t>
      </w:r>
      <w:r w:rsidR="00356428" w:rsidRPr="00F92F6B">
        <w:t>The order to access the dedicated RACH resources is up to UE implementation</w:t>
      </w:r>
      <w:r w:rsidR="00086590" w:rsidRPr="00F92F6B">
        <w:t>.</w:t>
      </w:r>
    </w:p>
    <w:p w14:paraId="5D62D131" w14:textId="77777777" w:rsidR="0054372F" w:rsidRPr="00F92F6B" w:rsidRDefault="00FE12B3" w:rsidP="00FE12B3">
      <w:r w:rsidRPr="00F92F6B">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F92F6B" w:rsidRDefault="006F6233" w:rsidP="009A0512">
      <w:pPr>
        <w:pStyle w:val="Heading5"/>
      </w:pPr>
      <w:bookmarkStart w:id="1042" w:name="_Toc20387984"/>
      <w:bookmarkStart w:id="1043" w:name="_Toc29376064"/>
      <w:bookmarkStart w:id="1044" w:name="_Toc37231955"/>
      <w:bookmarkStart w:id="1045" w:name="_Toc46502010"/>
      <w:bookmarkStart w:id="1046" w:name="_Toc51971358"/>
      <w:bookmarkStart w:id="1047" w:name="_Toc52551341"/>
      <w:bookmarkStart w:id="1048" w:name="_Toc219280840"/>
      <w:r w:rsidRPr="00F92F6B">
        <w:t>9.2.3.2.2</w:t>
      </w:r>
      <w:r w:rsidRPr="00F92F6B">
        <w:tab/>
        <w:t>U-Plane Handling</w:t>
      </w:r>
      <w:bookmarkEnd w:id="1042"/>
      <w:bookmarkEnd w:id="1043"/>
      <w:bookmarkEnd w:id="1044"/>
      <w:bookmarkEnd w:id="1045"/>
      <w:bookmarkEnd w:id="1046"/>
      <w:bookmarkEnd w:id="1047"/>
      <w:bookmarkEnd w:id="1048"/>
    </w:p>
    <w:p w14:paraId="29F724F9" w14:textId="77777777" w:rsidR="00642225" w:rsidRPr="00F92F6B" w:rsidRDefault="00642225" w:rsidP="00642225">
      <w:r w:rsidRPr="00F92F6B">
        <w:t>The U-plane handling during the Intra-NR-Access mobility activity for UEs in RRC_CONNECTED takes the following principles into account to avoid data loss during HO:</w:t>
      </w:r>
    </w:p>
    <w:p w14:paraId="09521F48" w14:textId="77777777" w:rsidR="00642225" w:rsidRPr="00F92F6B" w:rsidRDefault="00642225" w:rsidP="003D2B19">
      <w:pPr>
        <w:pStyle w:val="B1"/>
      </w:pPr>
      <w:r w:rsidRPr="00F92F6B">
        <w:t>-</w:t>
      </w:r>
      <w:r w:rsidRPr="00F92F6B">
        <w:tab/>
        <w:t>During HO preparation</w:t>
      </w:r>
      <w:r w:rsidR="0057631B" w:rsidRPr="00F92F6B">
        <w:t>,</w:t>
      </w:r>
      <w:r w:rsidRPr="00F92F6B">
        <w:t xml:space="preserve"> U-plane tunnels can be established between the source </w:t>
      </w:r>
      <w:proofErr w:type="spellStart"/>
      <w:r w:rsidRPr="00F92F6B">
        <w:t>gNB</w:t>
      </w:r>
      <w:proofErr w:type="spellEnd"/>
      <w:r w:rsidRPr="00F92F6B">
        <w:t xml:space="preserve"> and the target </w:t>
      </w:r>
      <w:proofErr w:type="spellStart"/>
      <w:r w:rsidRPr="00F92F6B">
        <w:t>gNB</w:t>
      </w:r>
      <w:proofErr w:type="spellEnd"/>
      <w:r w:rsidRPr="00F92F6B">
        <w:t>;</w:t>
      </w:r>
    </w:p>
    <w:p w14:paraId="2E86B0D3" w14:textId="77777777" w:rsidR="00642225" w:rsidRPr="00F92F6B" w:rsidRDefault="00642225" w:rsidP="003D2B19">
      <w:pPr>
        <w:pStyle w:val="B1"/>
      </w:pPr>
      <w:r w:rsidRPr="00F92F6B">
        <w:t>-</w:t>
      </w:r>
      <w:r w:rsidRPr="00F92F6B">
        <w:tab/>
        <w:t xml:space="preserve">During HO execution, user data can be forwarded from the source </w:t>
      </w:r>
      <w:proofErr w:type="spellStart"/>
      <w:r w:rsidRPr="00F92F6B">
        <w:t>gNB</w:t>
      </w:r>
      <w:proofErr w:type="spellEnd"/>
      <w:r w:rsidRPr="00F92F6B">
        <w:t xml:space="preserve"> to the target </w:t>
      </w:r>
      <w:proofErr w:type="spellStart"/>
      <w:r w:rsidRPr="00F92F6B">
        <w:t>gNB</w:t>
      </w:r>
      <w:proofErr w:type="spellEnd"/>
      <w:r w:rsidR="0057631B" w:rsidRPr="00F92F6B">
        <w:t>;</w:t>
      </w:r>
    </w:p>
    <w:p w14:paraId="003A53D1" w14:textId="77777777" w:rsidR="00642225" w:rsidRPr="00F92F6B" w:rsidRDefault="00642225" w:rsidP="003D2B19">
      <w:pPr>
        <w:pStyle w:val="B2"/>
      </w:pPr>
      <w:r w:rsidRPr="00F92F6B">
        <w:t>-</w:t>
      </w:r>
      <w:r w:rsidRPr="00F92F6B">
        <w:tab/>
        <w:t xml:space="preserve">Forwarding should take place in order as long as packets are received at the source </w:t>
      </w:r>
      <w:proofErr w:type="spellStart"/>
      <w:r w:rsidRPr="00F92F6B">
        <w:t>gNB</w:t>
      </w:r>
      <w:proofErr w:type="spellEnd"/>
      <w:r w:rsidRPr="00F92F6B">
        <w:t xml:space="preserve"> from the UPF or the source </w:t>
      </w:r>
      <w:proofErr w:type="spellStart"/>
      <w:r w:rsidRPr="00F92F6B">
        <w:t>gNB</w:t>
      </w:r>
      <w:proofErr w:type="spellEnd"/>
      <w:r w:rsidRPr="00F92F6B">
        <w:t xml:space="preserve"> buffer has not been emptied.</w:t>
      </w:r>
    </w:p>
    <w:p w14:paraId="58AE1F23" w14:textId="77777777" w:rsidR="00642225" w:rsidRPr="00F92F6B" w:rsidRDefault="00642225" w:rsidP="003D2B19">
      <w:pPr>
        <w:pStyle w:val="B1"/>
      </w:pPr>
      <w:r w:rsidRPr="00F92F6B">
        <w:t>-</w:t>
      </w:r>
      <w:r w:rsidRPr="00F92F6B">
        <w:tab/>
        <w:t>During HO completion:</w:t>
      </w:r>
    </w:p>
    <w:p w14:paraId="2AED73FC" w14:textId="77777777" w:rsidR="00642225" w:rsidRPr="00F92F6B" w:rsidRDefault="00642225" w:rsidP="003D2B19">
      <w:pPr>
        <w:pStyle w:val="B2"/>
      </w:pPr>
      <w:r w:rsidRPr="00F92F6B">
        <w:t>-</w:t>
      </w:r>
      <w:r w:rsidRPr="00F92F6B">
        <w:tab/>
        <w:t xml:space="preserve">The target </w:t>
      </w:r>
      <w:proofErr w:type="spellStart"/>
      <w:r w:rsidRPr="00F92F6B">
        <w:t>gNB</w:t>
      </w:r>
      <w:proofErr w:type="spellEnd"/>
      <w:r w:rsidRPr="00F92F6B">
        <w:t xml:space="preserve"> sends a path switch request message to the AMF to inform that the UE has gained access and the AMF then triggers path switch related 5GC internal signalling and actual path switch of the source </w:t>
      </w:r>
      <w:proofErr w:type="spellStart"/>
      <w:r w:rsidRPr="00F92F6B">
        <w:t>gNB</w:t>
      </w:r>
      <w:proofErr w:type="spellEnd"/>
      <w:r w:rsidRPr="00F92F6B">
        <w:t xml:space="preserve"> to the target </w:t>
      </w:r>
      <w:proofErr w:type="spellStart"/>
      <w:r w:rsidRPr="00F92F6B">
        <w:t>gNB</w:t>
      </w:r>
      <w:proofErr w:type="spellEnd"/>
      <w:r w:rsidRPr="00F92F6B">
        <w:t xml:space="preserve"> in UPF;</w:t>
      </w:r>
    </w:p>
    <w:p w14:paraId="72874C7B" w14:textId="77777777" w:rsidR="00642225" w:rsidRPr="00F92F6B" w:rsidRDefault="00642225" w:rsidP="003D2B19">
      <w:pPr>
        <w:pStyle w:val="B2"/>
      </w:pPr>
      <w:r w:rsidRPr="00F92F6B">
        <w:t>-</w:t>
      </w:r>
      <w:r w:rsidRPr="00F92F6B">
        <w:tab/>
        <w:t xml:space="preserve">The source </w:t>
      </w:r>
      <w:proofErr w:type="spellStart"/>
      <w:r w:rsidRPr="00F92F6B">
        <w:t>gNB</w:t>
      </w:r>
      <w:proofErr w:type="spellEnd"/>
      <w:r w:rsidRPr="00F92F6B">
        <w:t xml:space="preserve"> should continue forwarding data as long as packets are received at the source </w:t>
      </w:r>
      <w:proofErr w:type="spellStart"/>
      <w:r w:rsidRPr="00F92F6B">
        <w:t>gNB</w:t>
      </w:r>
      <w:proofErr w:type="spellEnd"/>
      <w:r w:rsidRPr="00F92F6B">
        <w:t xml:space="preserve"> from the UPF or the source </w:t>
      </w:r>
      <w:proofErr w:type="spellStart"/>
      <w:r w:rsidRPr="00F92F6B">
        <w:t>gNB</w:t>
      </w:r>
      <w:proofErr w:type="spellEnd"/>
      <w:r w:rsidRPr="00F92F6B">
        <w:t xml:space="preserve"> buffer has not been emptied.</w:t>
      </w:r>
    </w:p>
    <w:p w14:paraId="4B8E04E4" w14:textId="77777777" w:rsidR="00642225" w:rsidRPr="00F92F6B" w:rsidRDefault="00642225" w:rsidP="00642225">
      <w:pPr>
        <w:rPr>
          <w:b/>
        </w:rPr>
      </w:pPr>
      <w:r w:rsidRPr="00F92F6B">
        <w:rPr>
          <w:b/>
        </w:rPr>
        <w:t>For RLC-AM bearers</w:t>
      </w:r>
      <w:r w:rsidRPr="00F92F6B">
        <w:t>:</w:t>
      </w:r>
    </w:p>
    <w:p w14:paraId="225E828F" w14:textId="77777777" w:rsidR="00642225" w:rsidRPr="00F92F6B" w:rsidRDefault="00642225" w:rsidP="003D2B19">
      <w:pPr>
        <w:pStyle w:val="B1"/>
      </w:pPr>
      <w:r w:rsidRPr="00F92F6B">
        <w:t>-</w:t>
      </w:r>
      <w:r w:rsidRPr="00F92F6B">
        <w:tab/>
        <w:t xml:space="preserve">For in-sequence delivery and duplication avoidance, PDCP SN is maintained on a per DRB basis and the source </w:t>
      </w:r>
      <w:proofErr w:type="spellStart"/>
      <w:r w:rsidRPr="00F92F6B">
        <w:t>gNB</w:t>
      </w:r>
      <w:proofErr w:type="spellEnd"/>
      <w:r w:rsidRPr="00F92F6B">
        <w:t xml:space="preserve"> informs the target </w:t>
      </w:r>
      <w:proofErr w:type="spellStart"/>
      <w:r w:rsidRPr="00F92F6B">
        <w:t>gNB</w:t>
      </w:r>
      <w:proofErr w:type="spellEnd"/>
      <w:r w:rsidRPr="00F92F6B">
        <w:t xml:space="preserve"> about the next DL PDCP SN to allocate to a packet which does not have a PDCP sequence number yet (either from source </w:t>
      </w:r>
      <w:proofErr w:type="spellStart"/>
      <w:r w:rsidRPr="00F92F6B">
        <w:t>gNB</w:t>
      </w:r>
      <w:proofErr w:type="spellEnd"/>
      <w:r w:rsidRPr="00F92F6B">
        <w:t xml:space="preserve"> or from the UPF).</w:t>
      </w:r>
    </w:p>
    <w:p w14:paraId="1EC378B9" w14:textId="77777777" w:rsidR="00642225" w:rsidRPr="00F92F6B" w:rsidRDefault="00642225" w:rsidP="003D2B19">
      <w:pPr>
        <w:pStyle w:val="B1"/>
      </w:pPr>
      <w:r w:rsidRPr="00F92F6B">
        <w:t>-</w:t>
      </w:r>
      <w:r w:rsidRPr="00F92F6B">
        <w:tab/>
        <w:t xml:space="preserve">For security synchronisation, HFN is also maintained and the source </w:t>
      </w:r>
      <w:proofErr w:type="spellStart"/>
      <w:r w:rsidRPr="00F92F6B">
        <w:t>gNB</w:t>
      </w:r>
      <w:proofErr w:type="spellEnd"/>
      <w:r w:rsidRPr="00F92F6B">
        <w:t xml:space="preserve"> provides to the target one reference HFN for the UL and one for the DL i.e. HFN and corresponding SN.</w:t>
      </w:r>
    </w:p>
    <w:p w14:paraId="4BFB23B4" w14:textId="77777777" w:rsidR="00642225" w:rsidRPr="00F92F6B" w:rsidRDefault="00642225" w:rsidP="003D2B19">
      <w:pPr>
        <w:pStyle w:val="B1"/>
      </w:pPr>
      <w:r w:rsidRPr="00F92F6B">
        <w:t>-</w:t>
      </w:r>
      <w:r w:rsidRPr="00F92F6B">
        <w:tab/>
        <w:t xml:space="preserve">In both the UE and the target </w:t>
      </w:r>
      <w:proofErr w:type="spellStart"/>
      <w:r w:rsidRPr="00F92F6B">
        <w:t>gNB</w:t>
      </w:r>
      <w:proofErr w:type="spellEnd"/>
      <w:r w:rsidRPr="00F92F6B">
        <w:t>, a window-based mechanism is used for duplication detection and reordering.</w:t>
      </w:r>
    </w:p>
    <w:p w14:paraId="7C9589B4" w14:textId="77777777" w:rsidR="00642225" w:rsidRPr="00F92F6B" w:rsidRDefault="00642225" w:rsidP="003D2B19">
      <w:pPr>
        <w:pStyle w:val="B1"/>
      </w:pPr>
      <w:r w:rsidRPr="00F92F6B">
        <w:t>-</w:t>
      </w:r>
      <w:r w:rsidRPr="00F92F6B">
        <w:tab/>
        <w:t xml:space="preserve">The occurrence of duplicates over the air interface in the target </w:t>
      </w:r>
      <w:proofErr w:type="spellStart"/>
      <w:r w:rsidRPr="00F92F6B">
        <w:t>gNB</w:t>
      </w:r>
      <w:proofErr w:type="spellEnd"/>
      <w:r w:rsidRPr="00F92F6B">
        <w:t xml:space="preserve"> is minimised by means of PDCP SN based reporting at the target </w:t>
      </w:r>
      <w:proofErr w:type="spellStart"/>
      <w:r w:rsidRPr="00F92F6B">
        <w:t>gNB</w:t>
      </w:r>
      <w:proofErr w:type="spellEnd"/>
      <w:r w:rsidRPr="00F92F6B">
        <w:t xml:space="preserve"> by the UE. In uplink, the reporting is optionally configured on a per DRB basis by the </w:t>
      </w:r>
      <w:proofErr w:type="spellStart"/>
      <w:r w:rsidRPr="00F92F6B">
        <w:t>gNB</w:t>
      </w:r>
      <w:proofErr w:type="spellEnd"/>
      <w:r w:rsidRPr="00F92F6B">
        <w:t xml:space="preserve"> and the UE should first start by transmitting those reports when granted resources are in the target </w:t>
      </w:r>
      <w:proofErr w:type="spellStart"/>
      <w:r w:rsidRPr="00F92F6B">
        <w:t>gNB</w:t>
      </w:r>
      <w:proofErr w:type="spellEnd"/>
      <w:r w:rsidRPr="00F92F6B">
        <w:t xml:space="preserve">. In downlink, the </w:t>
      </w:r>
      <w:proofErr w:type="spellStart"/>
      <w:r w:rsidRPr="00F92F6B">
        <w:t>gNB</w:t>
      </w:r>
      <w:proofErr w:type="spellEnd"/>
      <w:r w:rsidRPr="00F92F6B">
        <w:t xml:space="preserve"> is free to decide when and for which bearers a report is sent and the UE does not wait for the report to resume uplink transmission.</w:t>
      </w:r>
    </w:p>
    <w:p w14:paraId="0FD0AC04" w14:textId="77777777" w:rsidR="00642225" w:rsidRPr="00F92F6B" w:rsidRDefault="00642225" w:rsidP="003D2B19">
      <w:pPr>
        <w:pStyle w:val="B1"/>
      </w:pPr>
      <w:r w:rsidRPr="00F92F6B">
        <w:t>-</w:t>
      </w:r>
      <w:r w:rsidRPr="00F92F6B">
        <w:tab/>
        <w:t xml:space="preserve">The target </w:t>
      </w:r>
      <w:proofErr w:type="spellStart"/>
      <w:r w:rsidRPr="00F92F6B">
        <w:t>gNB</w:t>
      </w:r>
      <w:proofErr w:type="spellEnd"/>
      <w:r w:rsidRPr="00F92F6B">
        <w:t xml:space="preserve"> re-transmits and prioritizes all downlink data forwarded by the source </w:t>
      </w:r>
      <w:proofErr w:type="spellStart"/>
      <w:r w:rsidRPr="00F92F6B">
        <w:t>gNB</w:t>
      </w:r>
      <w:proofErr w:type="spellEnd"/>
      <w:r w:rsidRPr="00F92F6B">
        <w:t xml:space="preserve"> (i.e. the target </w:t>
      </w:r>
      <w:proofErr w:type="spellStart"/>
      <w:r w:rsidRPr="00F92F6B">
        <w:t>gNB</w:t>
      </w:r>
      <w:proofErr w:type="spellEnd"/>
      <w:r w:rsidRPr="00F92F6B">
        <w:t xml:space="preserve"> should first send all forwarded PDCP SDUs with PDCP SNs, then all forwarded downlink </w:t>
      </w:r>
      <w:r w:rsidR="002072AD" w:rsidRPr="00F92F6B">
        <w:t>PDCP SDUs without SNs</w:t>
      </w:r>
      <w:r w:rsidRPr="00F92F6B">
        <w:t xml:space="preserve"> before sending new data from 5GC), excluding PDCP SDUs for which the reception was acknowledged through PDCP SN based reporting by the UE.</w:t>
      </w:r>
    </w:p>
    <w:p w14:paraId="5363BF0A" w14:textId="77777777" w:rsidR="00642DEF" w:rsidRPr="00F92F6B" w:rsidRDefault="00642DEF" w:rsidP="00642DEF">
      <w:pPr>
        <w:pStyle w:val="NO"/>
      </w:pPr>
      <w:r w:rsidRPr="00F92F6B">
        <w:t>NOTE</w:t>
      </w:r>
      <w:r w:rsidR="00FE12B3" w:rsidRPr="00F92F6B">
        <w:t xml:space="preserve"> 1</w:t>
      </w:r>
      <w:r w:rsidRPr="00F92F6B">
        <w:t>:</w:t>
      </w:r>
      <w:r w:rsidRPr="00F92F6B">
        <w:tab/>
        <w:t xml:space="preserve">Lossless delivery when a QoS flow is mapped to a different DRB at handover, requires the old DRB to be configured in the target cell. For in-order delivery in the DL, the target </w:t>
      </w:r>
      <w:proofErr w:type="spellStart"/>
      <w:r w:rsidRPr="00F92F6B">
        <w:t>gNB</w:t>
      </w:r>
      <w:proofErr w:type="spellEnd"/>
      <w:r w:rsidRPr="00F92F6B">
        <w:t xml:space="preserve"> should first transmit the forwarded PDCP SDUs on the old DRB before transmitting new data from 5GC on the new DRB. In the UL, the target </w:t>
      </w:r>
      <w:proofErr w:type="spellStart"/>
      <w:r w:rsidRPr="00F92F6B">
        <w:t>gNB</w:t>
      </w:r>
      <w:proofErr w:type="spellEnd"/>
      <w:r w:rsidRPr="00F92F6B">
        <w:t xml:space="preserve"> should not deliver data of the QoS flow from the new DRB to 5GC before receiving the end marker on the old DRB from the UE.</w:t>
      </w:r>
    </w:p>
    <w:p w14:paraId="34A4B534" w14:textId="77777777" w:rsidR="00642225" w:rsidRPr="00F92F6B" w:rsidRDefault="00642225" w:rsidP="003D2B19">
      <w:pPr>
        <w:pStyle w:val="B1"/>
      </w:pPr>
      <w:r w:rsidRPr="00F92F6B">
        <w:t>-</w:t>
      </w:r>
      <w:r w:rsidRPr="00F92F6B">
        <w:tab/>
        <w:t xml:space="preserve">The UE re-transmits in the target </w:t>
      </w:r>
      <w:proofErr w:type="spellStart"/>
      <w:r w:rsidRPr="00F92F6B">
        <w:t>gNB</w:t>
      </w:r>
      <w:proofErr w:type="spellEnd"/>
      <w:r w:rsidRPr="00F92F6B">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F92F6B" w:rsidRDefault="00845C1B" w:rsidP="003D4A98">
      <w:pPr>
        <w:pStyle w:val="B1"/>
      </w:pPr>
      <w:r w:rsidRPr="00F92F6B">
        <w:t>-</w:t>
      </w:r>
      <w:r w:rsidRPr="00F92F6B">
        <w:tab/>
        <w:t>In case of handovers involving Full Configuration, the following description below for RLC-UM bearers applies for RLC-AM bearers instead. Data loss may happen.</w:t>
      </w:r>
    </w:p>
    <w:p w14:paraId="2DC86C2D" w14:textId="77777777" w:rsidR="00642225" w:rsidRPr="00F92F6B" w:rsidRDefault="00642225" w:rsidP="00642225">
      <w:r w:rsidRPr="00F92F6B">
        <w:rPr>
          <w:b/>
        </w:rPr>
        <w:t>For RLC-UM bearers</w:t>
      </w:r>
      <w:r w:rsidRPr="00F92F6B">
        <w:t>:</w:t>
      </w:r>
    </w:p>
    <w:p w14:paraId="7CEABD7B" w14:textId="77777777" w:rsidR="00642225" w:rsidRPr="00F92F6B" w:rsidRDefault="00642225" w:rsidP="003D2B19">
      <w:pPr>
        <w:pStyle w:val="B1"/>
      </w:pPr>
      <w:r w:rsidRPr="00F92F6B">
        <w:t>-</w:t>
      </w:r>
      <w:r w:rsidRPr="00F92F6B">
        <w:tab/>
        <w:t xml:space="preserve">The PDCP SN and HFN are reset in the target </w:t>
      </w:r>
      <w:proofErr w:type="spellStart"/>
      <w:r w:rsidRPr="00F92F6B">
        <w:t>gNB</w:t>
      </w:r>
      <w:proofErr w:type="spellEnd"/>
      <w:r w:rsidR="00B1095E" w:rsidRPr="00F92F6B">
        <w:t xml:space="preserve">, unless the bearer is configured with DAPS </w:t>
      </w:r>
      <w:r w:rsidR="00FE12B3" w:rsidRPr="00F92F6B">
        <w:t>h</w:t>
      </w:r>
      <w:r w:rsidR="00B1095E" w:rsidRPr="00F92F6B">
        <w:t>andover</w:t>
      </w:r>
      <w:r w:rsidRPr="00F92F6B">
        <w:t>;</w:t>
      </w:r>
    </w:p>
    <w:p w14:paraId="54740E4B" w14:textId="77777777" w:rsidR="00642225" w:rsidRPr="00F92F6B" w:rsidRDefault="00642225" w:rsidP="003D2B19">
      <w:pPr>
        <w:pStyle w:val="B1"/>
      </w:pPr>
      <w:r w:rsidRPr="00F92F6B">
        <w:t>-</w:t>
      </w:r>
      <w:r w:rsidRPr="00F92F6B">
        <w:tab/>
        <w:t xml:space="preserve">No PDCP SDUs are retransmitted in the target </w:t>
      </w:r>
      <w:proofErr w:type="spellStart"/>
      <w:r w:rsidRPr="00F92F6B">
        <w:t>gNB</w:t>
      </w:r>
      <w:proofErr w:type="spellEnd"/>
      <w:r w:rsidRPr="00F92F6B">
        <w:t>;</w:t>
      </w:r>
    </w:p>
    <w:p w14:paraId="035541C5" w14:textId="77777777" w:rsidR="00642225" w:rsidRPr="00F92F6B" w:rsidRDefault="00642225" w:rsidP="003D2B19">
      <w:pPr>
        <w:pStyle w:val="B1"/>
      </w:pPr>
      <w:r w:rsidRPr="00F92F6B">
        <w:t>-</w:t>
      </w:r>
      <w:r w:rsidRPr="00F92F6B">
        <w:tab/>
        <w:t xml:space="preserve">The target </w:t>
      </w:r>
      <w:proofErr w:type="spellStart"/>
      <w:r w:rsidRPr="00F92F6B">
        <w:t>gNB</w:t>
      </w:r>
      <w:proofErr w:type="spellEnd"/>
      <w:r w:rsidRPr="00F92F6B">
        <w:t xml:space="preserve"> prioritises all downlink SDAP SDUs forwarded by the source </w:t>
      </w:r>
      <w:proofErr w:type="spellStart"/>
      <w:r w:rsidRPr="00F92F6B">
        <w:t>gNB</w:t>
      </w:r>
      <w:proofErr w:type="spellEnd"/>
      <w:r w:rsidRPr="00F92F6B">
        <w:t xml:space="preserve"> over </w:t>
      </w:r>
      <w:r w:rsidR="007F7990" w:rsidRPr="00F92F6B">
        <w:t>the data from the core network;</w:t>
      </w:r>
    </w:p>
    <w:p w14:paraId="78C8D2F8" w14:textId="77777777" w:rsidR="00642DEF" w:rsidRPr="00F92F6B" w:rsidRDefault="00642DEF" w:rsidP="00642DEF">
      <w:pPr>
        <w:pStyle w:val="NO"/>
      </w:pPr>
      <w:r w:rsidRPr="00F92F6B">
        <w:t>NOTE</w:t>
      </w:r>
      <w:r w:rsidR="00FE12B3" w:rsidRPr="00F92F6B">
        <w:t xml:space="preserve"> 2</w:t>
      </w:r>
      <w:r w:rsidRPr="00F92F6B">
        <w:t>:</w:t>
      </w:r>
      <w:r w:rsidRPr="00F92F6B">
        <w:tab/>
        <w:t xml:space="preserve">To minimise losses when a QoS flow is mapped to a different DRB at handover, the old DRB needs to be configured in the target cell. For in-order delivery in the DL, the target </w:t>
      </w:r>
      <w:proofErr w:type="spellStart"/>
      <w:r w:rsidRPr="00F92F6B">
        <w:t>gNB</w:t>
      </w:r>
      <w:proofErr w:type="spellEnd"/>
      <w:r w:rsidRPr="00F92F6B">
        <w:t xml:space="preserve"> should first transmit the forwarded PDCP SDUs on the old DRB before transmitting new data from 5GC on the new DRB. In the UL, the target </w:t>
      </w:r>
      <w:proofErr w:type="spellStart"/>
      <w:r w:rsidRPr="00F92F6B">
        <w:t>gNB</w:t>
      </w:r>
      <w:proofErr w:type="spellEnd"/>
      <w:r w:rsidRPr="00F92F6B">
        <w:t xml:space="preserve"> should not deliver data of the QoS flow from the new DRB to 5GC before receiving the end marker on the old DRB from the UE.</w:t>
      </w:r>
    </w:p>
    <w:p w14:paraId="4B525AF9" w14:textId="77777777" w:rsidR="00240ADE" w:rsidRPr="00F92F6B" w:rsidRDefault="00642225" w:rsidP="00D150C4">
      <w:pPr>
        <w:pStyle w:val="B1"/>
      </w:pPr>
      <w:r w:rsidRPr="00F92F6B">
        <w:t>-</w:t>
      </w:r>
      <w:r w:rsidRPr="00F92F6B">
        <w:tab/>
        <w:t>The UE does not retransmit any PDCP SDU in the target cell for which transmission had been completed in the source cell.</w:t>
      </w:r>
    </w:p>
    <w:p w14:paraId="3178DBFF" w14:textId="77777777" w:rsidR="00B1095E" w:rsidRPr="00F92F6B" w:rsidRDefault="00B1095E" w:rsidP="007A20CF">
      <w:pPr>
        <w:rPr>
          <w:b/>
          <w:bCs/>
        </w:rPr>
      </w:pPr>
      <w:bookmarkStart w:id="1049" w:name="_Toc20387985"/>
      <w:bookmarkStart w:id="1050" w:name="_Toc29376065"/>
      <w:bookmarkStart w:id="1051" w:name="_Toc37231956"/>
      <w:r w:rsidRPr="00F92F6B">
        <w:rPr>
          <w:b/>
          <w:bCs/>
        </w:rPr>
        <w:t>For DAPS handover:</w:t>
      </w:r>
    </w:p>
    <w:p w14:paraId="049CA1CD" w14:textId="77777777" w:rsidR="00B1095E" w:rsidRPr="00F92F6B" w:rsidRDefault="00B1095E" w:rsidP="00B1095E">
      <w:r w:rsidRPr="00F92F6B">
        <w:t xml:space="preserve">A DAPS </w:t>
      </w:r>
      <w:r w:rsidR="00FE12B3" w:rsidRPr="00F92F6B">
        <w:t>h</w:t>
      </w:r>
      <w:r w:rsidRPr="00F92F6B">
        <w:t>andover can be used for an RLC-AM or RLC-UM bearer. For a DRB configured with DAPS, the following principles are additionally applied.</w:t>
      </w:r>
    </w:p>
    <w:p w14:paraId="07F7F8FD" w14:textId="77777777" w:rsidR="00B1095E" w:rsidRPr="00F92F6B" w:rsidRDefault="00B1095E" w:rsidP="00B1095E">
      <w:pPr>
        <w:pStyle w:val="B1"/>
      </w:pPr>
      <w:r w:rsidRPr="00F92F6B">
        <w:t>Downlink:</w:t>
      </w:r>
    </w:p>
    <w:p w14:paraId="4F17A846" w14:textId="77777777" w:rsidR="00B1095E" w:rsidRPr="00F92F6B" w:rsidRDefault="00B1095E" w:rsidP="00B1095E">
      <w:pPr>
        <w:pStyle w:val="B1"/>
      </w:pPr>
      <w:r w:rsidRPr="00F92F6B">
        <w:t>-</w:t>
      </w:r>
      <w:r w:rsidRPr="00F92F6B">
        <w:tab/>
        <w:t>During HO preparation, a forwarding tunnel is always established.</w:t>
      </w:r>
    </w:p>
    <w:p w14:paraId="599F5F44" w14:textId="77777777" w:rsidR="00B1095E" w:rsidRPr="00F92F6B" w:rsidRDefault="00B1095E" w:rsidP="00B1095E">
      <w:pPr>
        <w:pStyle w:val="B1"/>
      </w:pPr>
      <w:r w:rsidRPr="00F92F6B">
        <w:t>-</w:t>
      </w:r>
      <w:r w:rsidRPr="00F92F6B">
        <w:tab/>
        <w:t xml:space="preserve">The source </w:t>
      </w:r>
      <w:proofErr w:type="spellStart"/>
      <w:r w:rsidRPr="00F92F6B">
        <w:t>gNB</w:t>
      </w:r>
      <w:proofErr w:type="spellEnd"/>
      <w:r w:rsidRPr="00F92F6B">
        <w:t xml:space="preserve"> is responsible for allocating downlink PDCP SNs until the SN assignment is handed over to the target </w:t>
      </w:r>
      <w:proofErr w:type="spellStart"/>
      <w:r w:rsidRPr="00F92F6B">
        <w:t>gNB</w:t>
      </w:r>
      <w:proofErr w:type="spellEnd"/>
      <w:r w:rsidRPr="00F92F6B">
        <w:t xml:space="preserve"> and data forwarding in 9.2.3.2.3 takes place. That is, the source </w:t>
      </w:r>
      <w:proofErr w:type="spellStart"/>
      <w:r w:rsidRPr="00F92F6B">
        <w:t>gNB</w:t>
      </w:r>
      <w:proofErr w:type="spellEnd"/>
      <w:r w:rsidRPr="00F92F6B">
        <w:t xml:space="preserve"> does not stop assigning PDCP SNs to downlink packets until it receives the HANDOVER SUCCESS message and sends the SN STATUS TRANSFER message to the target </w:t>
      </w:r>
      <w:proofErr w:type="spellStart"/>
      <w:r w:rsidRPr="00F92F6B">
        <w:t>gNB</w:t>
      </w:r>
      <w:proofErr w:type="spellEnd"/>
      <w:r w:rsidRPr="00F92F6B">
        <w:t>.</w:t>
      </w:r>
    </w:p>
    <w:p w14:paraId="5216ABBD" w14:textId="77777777" w:rsidR="00B1095E" w:rsidRPr="00F92F6B" w:rsidRDefault="00B1095E" w:rsidP="00B1095E">
      <w:pPr>
        <w:pStyle w:val="B1"/>
      </w:pPr>
      <w:r w:rsidRPr="00F92F6B">
        <w:t>-</w:t>
      </w:r>
      <w:r w:rsidRPr="00F92F6B">
        <w:tab/>
        <w:t xml:space="preserve">Upon allocation of downlink PDCP SNs by the source </w:t>
      </w:r>
      <w:proofErr w:type="spellStart"/>
      <w:r w:rsidRPr="00F92F6B">
        <w:t>gNB</w:t>
      </w:r>
      <w:proofErr w:type="spellEnd"/>
      <w:r w:rsidRPr="00F92F6B">
        <w:t xml:space="preserve">, it starts scheduling downlink data on the source radio link and also starts forwarding downlink PDCP SDUs along with assigned PDCP SNs to the target </w:t>
      </w:r>
      <w:proofErr w:type="spellStart"/>
      <w:r w:rsidRPr="00F92F6B">
        <w:t>gNB</w:t>
      </w:r>
      <w:proofErr w:type="spellEnd"/>
      <w:r w:rsidRPr="00F92F6B">
        <w:t>.</w:t>
      </w:r>
    </w:p>
    <w:p w14:paraId="4AC74B0D" w14:textId="77777777" w:rsidR="00B1095E" w:rsidRPr="00F92F6B" w:rsidRDefault="00B1095E" w:rsidP="00B1095E">
      <w:pPr>
        <w:pStyle w:val="B1"/>
      </w:pPr>
      <w:r w:rsidRPr="00F92F6B">
        <w:t>-</w:t>
      </w:r>
      <w:r w:rsidRPr="00F92F6B">
        <w:tab/>
        <w:t xml:space="preserve">For security synchronisation, HFN is maintained for the forwarded downlink SDUs with PDCP SNs assigned by the source </w:t>
      </w:r>
      <w:proofErr w:type="spellStart"/>
      <w:r w:rsidRPr="00F92F6B">
        <w:t>gNB</w:t>
      </w:r>
      <w:proofErr w:type="spellEnd"/>
      <w:r w:rsidRPr="00F92F6B">
        <w:t xml:space="preserve">. The source </w:t>
      </w:r>
      <w:proofErr w:type="spellStart"/>
      <w:r w:rsidRPr="00F92F6B">
        <w:t>gNB</w:t>
      </w:r>
      <w:proofErr w:type="spellEnd"/>
      <w:r w:rsidRPr="00F92F6B">
        <w:t xml:space="preserve"> sends the EARLY STATUS TRANSFER message to convey the DL COUNT value, indicating PDCP SN and HFN of the first PDCP SDU that the source </w:t>
      </w:r>
      <w:proofErr w:type="spellStart"/>
      <w:r w:rsidRPr="00F92F6B">
        <w:t>gNB</w:t>
      </w:r>
      <w:proofErr w:type="spellEnd"/>
      <w:r w:rsidRPr="00F92F6B">
        <w:t xml:space="preserve"> forwards to the target </w:t>
      </w:r>
      <w:proofErr w:type="spellStart"/>
      <w:r w:rsidRPr="00F92F6B">
        <w:t>gNB</w:t>
      </w:r>
      <w:proofErr w:type="spellEnd"/>
      <w:r w:rsidRPr="00F92F6B">
        <w:t>.</w:t>
      </w:r>
    </w:p>
    <w:p w14:paraId="5A96FFF2" w14:textId="77777777" w:rsidR="00B1095E" w:rsidRPr="00F92F6B" w:rsidRDefault="00B1095E" w:rsidP="00B1095E">
      <w:pPr>
        <w:pStyle w:val="B1"/>
      </w:pPr>
      <w:r w:rsidRPr="00F92F6B">
        <w:t>-</w:t>
      </w:r>
      <w:r w:rsidRPr="00F92F6B">
        <w:tab/>
        <w:t xml:space="preserve">HFN and PDCP SN are maintained after the SN assignment is handed over to the target </w:t>
      </w:r>
      <w:proofErr w:type="spellStart"/>
      <w:r w:rsidRPr="00F92F6B">
        <w:t>gNB</w:t>
      </w:r>
      <w:proofErr w:type="spellEnd"/>
      <w:r w:rsidRPr="00F92F6B">
        <w:t>. The SN STATUS TRANSFER message indicates the next DL PDCP SN to allocate to a packet which does not have a PDCP sequence number yet, even for RLC-UM.</w:t>
      </w:r>
    </w:p>
    <w:p w14:paraId="6DE5D907" w14:textId="77777777" w:rsidR="00B1095E" w:rsidRPr="00F92F6B" w:rsidRDefault="00B1095E" w:rsidP="00B1095E">
      <w:pPr>
        <w:pStyle w:val="B1"/>
      </w:pPr>
      <w:r w:rsidRPr="00F92F6B">
        <w:t>-</w:t>
      </w:r>
      <w:r w:rsidRPr="00F92F6B">
        <w:tab/>
        <w:t xml:space="preserve">During handover execution period, the </w:t>
      </w:r>
      <w:r w:rsidRPr="00F92F6B">
        <w:rPr>
          <w:iCs/>
        </w:rPr>
        <w:t>s</w:t>
      </w:r>
      <w:r w:rsidRPr="00F92F6B">
        <w:t xml:space="preserve">ource and target </w:t>
      </w:r>
      <w:proofErr w:type="spellStart"/>
      <w:r w:rsidRPr="00F92F6B">
        <w:t>gNBs</w:t>
      </w:r>
      <w:proofErr w:type="spellEnd"/>
      <w:r w:rsidRPr="00F92F6B">
        <w:t xml:space="preserve"> separately perform ROHC header compression, ciphering, and adding PDCP header.</w:t>
      </w:r>
    </w:p>
    <w:p w14:paraId="25C3D3E3" w14:textId="77777777" w:rsidR="00B1095E" w:rsidRPr="00F92F6B" w:rsidRDefault="00B1095E" w:rsidP="00B1095E">
      <w:pPr>
        <w:pStyle w:val="B1"/>
      </w:pPr>
      <w:r w:rsidRPr="00F92F6B">
        <w:t>-</w:t>
      </w:r>
      <w:r w:rsidRPr="00F92F6B">
        <w:tab/>
        <w:t xml:space="preserve">During handover execution period, the UE continues to receive downlink data from both source and target </w:t>
      </w:r>
      <w:proofErr w:type="spellStart"/>
      <w:r w:rsidRPr="00F92F6B">
        <w:t>gNBs</w:t>
      </w:r>
      <w:proofErr w:type="spellEnd"/>
      <w:r w:rsidRPr="00F92F6B">
        <w:t xml:space="preserve"> until the source </w:t>
      </w:r>
      <w:proofErr w:type="spellStart"/>
      <w:r w:rsidRPr="00F92F6B">
        <w:t>gNB</w:t>
      </w:r>
      <w:proofErr w:type="spellEnd"/>
      <w:r w:rsidRPr="00F92F6B">
        <w:t xml:space="preserve"> connection is released by an explicit release command from the target </w:t>
      </w:r>
      <w:proofErr w:type="spellStart"/>
      <w:r w:rsidRPr="00F92F6B">
        <w:t>gNB</w:t>
      </w:r>
      <w:proofErr w:type="spellEnd"/>
      <w:r w:rsidRPr="00F92F6B">
        <w:t>.</w:t>
      </w:r>
    </w:p>
    <w:p w14:paraId="64A46622" w14:textId="77777777" w:rsidR="00B1095E" w:rsidRPr="00F92F6B" w:rsidRDefault="00B1095E" w:rsidP="00B1095E">
      <w:pPr>
        <w:pStyle w:val="B1"/>
      </w:pPr>
      <w:r w:rsidRPr="00F92F6B">
        <w:t>-</w:t>
      </w:r>
      <w:r w:rsidRPr="00F92F6B">
        <w:tab/>
        <w:t xml:space="preserve">During handover execution period, the UE PDCP </w:t>
      </w:r>
      <w:r w:rsidR="00FE12B3" w:rsidRPr="00F92F6B">
        <w:t xml:space="preserve">entity configured with DAPS </w:t>
      </w:r>
      <w:r w:rsidRPr="00F92F6B">
        <w:t xml:space="preserve">maintains separate security and ROHC header decompression </w:t>
      </w:r>
      <w:r w:rsidR="00FE12B3" w:rsidRPr="00F92F6B">
        <w:t xml:space="preserve">functions </w:t>
      </w:r>
      <w:r w:rsidRPr="00F92F6B">
        <w:t xml:space="preserve">associated with each </w:t>
      </w:r>
      <w:proofErr w:type="spellStart"/>
      <w:r w:rsidRPr="00F92F6B">
        <w:t>gNB</w:t>
      </w:r>
      <w:proofErr w:type="spellEnd"/>
      <w:r w:rsidRPr="00F92F6B">
        <w:t xml:space="preserve">, while maintaining common </w:t>
      </w:r>
      <w:r w:rsidR="00FE12B3" w:rsidRPr="00F92F6B">
        <w:t xml:space="preserve">functions for </w:t>
      </w:r>
      <w:r w:rsidRPr="00F92F6B">
        <w:t>reordering, duplicate detection</w:t>
      </w:r>
      <w:r w:rsidR="00FE12B3" w:rsidRPr="00F92F6B">
        <w:t xml:space="preserve"> and</w:t>
      </w:r>
      <w:r w:rsidRPr="00F92F6B">
        <w:t xml:space="preserve"> discard, and PDCP SDUs in-sequence delivery to upper layers. PDCP SN continuity is supported for both RLC AM and UM DRBs configured with DAPS.</w:t>
      </w:r>
    </w:p>
    <w:p w14:paraId="11EF08CF" w14:textId="77777777" w:rsidR="00B1095E" w:rsidRPr="00F92F6B" w:rsidRDefault="00B1095E" w:rsidP="00B1095E">
      <w:pPr>
        <w:pStyle w:val="B1"/>
      </w:pPr>
      <w:r w:rsidRPr="00F92F6B">
        <w:t>Uplink:</w:t>
      </w:r>
    </w:p>
    <w:p w14:paraId="1A31BA9A" w14:textId="77777777" w:rsidR="00B1095E" w:rsidRPr="00F92F6B" w:rsidRDefault="00B1095E" w:rsidP="00B1095E">
      <w:pPr>
        <w:pStyle w:val="B1"/>
      </w:pPr>
      <w:r w:rsidRPr="00F92F6B">
        <w:t>-</w:t>
      </w:r>
      <w:r w:rsidRPr="00F92F6B">
        <w:tab/>
        <w:t xml:space="preserve">The UE transmits UL data to the source </w:t>
      </w:r>
      <w:proofErr w:type="spellStart"/>
      <w:r w:rsidRPr="00F92F6B">
        <w:t>gNB</w:t>
      </w:r>
      <w:proofErr w:type="spellEnd"/>
      <w:r w:rsidRPr="00F92F6B">
        <w:t xml:space="preserve"> until the random access procedure toward the target </w:t>
      </w:r>
      <w:proofErr w:type="spellStart"/>
      <w:r w:rsidRPr="00F92F6B">
        <w:t>gNB</w:t>
      </w:r>
      <w:proofErr w:type="spellEnd"/>
      <w:r w:rsidRPr="00F92F6B">
        <w:t xml:space="preserve"> has been successfully completed. Afterwards the UE switches its UL data transmission to the target </w:t>
      </w:r>
      <w:proofErr w:type="spellStart"/>
      <w:r w:rsidRPr="00F92F6B">
        <w:t>gNB</w:t>
      </w:r>
      <w:proofErr w:type="spellEnd"/>
      <w:r w:rsidRPr="00F92F6B">
        <w:t>.</w:t>
      </w:r>
    </w:p>
    <w:p w14:paraId="00D071C7" w14:textId="75BC7FAC" w:rsidR="00B1095E" w:rsidRPr="00F92F6B" w:rsidRDefault="00B1095E" w:rsidP="00B1095E">
      <w:pPr>
        <w:pStyle w:val="B1"/>
      </w:pPr>
      <w:r w:rsidRPr="00F92F6B">
        <w:t>-</w:t>
      </w:r>
      <w:r w:rsidRPr="00F92F6B">
        <w:tab/>
        <w:t>Even after switching its UL data transmissions</w:t>
      </w:r>
      <w:r w:rsidR="00FE12B3" w:rsidRPr="00F92F6B">
        <w:t xml:space="preserve"> towards the target </w:t>
      </w:r>
      <w:proofErr w:type="spellStart"/>
      <w:r w:rsidR="00FE12B3" w:rsidRPr="00F92F6B">
        <w:t>gNB</w:t>
      </w:r>
      <w:proofErr w:type="spellEnd"/>
      <w:r w:rsidRPr="00F92F6B">
        <w:t xml:space="preserve">, the UE continues to send UL layer 1 CSI feedback, HARQ feedback, layer 2 RLC feedback, ROHC feedback, HARQ data </w:t>
      </w:r>
      <w:r w:rsidR="00B0218A" w:rsidRPr="00F92F6B">
        <w:t>(</w:t>
      </w:r>
      <w:r w:rsidRPr="00F92F6B">
        <w:t>re-</w:t>
      </w:r>
      <w:r w:rsidR="00B0218A" w:rsidRPr="00F92F6B">
        <w:t>)</w:t>
      </w:r>
      <w:r w:rsidRPr="00F92F6B">
        <w:t xml:space="preserve">transmissions, and RLC data </w:t>
      </w:r>
      <w:r w:rsidR="00B0218A" w:rsidRPr="00F92F6B">
        <w:t>(</w:t>
      </w:r>
      <w:r w:rsidRPr="00F92F6B">
        <w:t>re-</w:t>
      </w:r>
      <w:r w:rsidR="00B0218A" w:rsidRPr="00F92F6B">
        <w:t>)</w:t>
      </w:r>
      <w:r w:rsidRPr="00F92F6B">
        <w:t>transmission</w:t>
      </w:r>
      <w:r w:rsidR="00B0218A" w:rsidRPr="00F92F6B">
        <w:t>s</w:t>
      </w:r>
      <w:r w:rsidRPr="00F92F6B">
        <w:t xml:space="preserve"> to the source </w:t>
      </w:r>
      <w:proofErr w:type="spellStart"/>
      <w:r w:rsidRPr="00F92F6B">
        <w:t>gNB</w:t>
      </w:r>
      <w:proofErr w:type="spellEnd"/>
      <w:r w:rsidRPr="00F92F6B">
        <w:t>.</w:t>
      </w:r>
    </w:p>
    <w:p w14:paraId="57A98BE0" w14:textId="77777777" w:rsidR="00B1095E" w:rsidRPr="00F92F6B" w:rsidRDefault="00B1095E" w:rsidP="00B1095E">
      <w:pPr>
        <w:pStyle w:val="B1"/>
      </w:pPr>
      <w:r w:rsidRPr="00F92F6B">
        <w:t>-</w:t>
      </w:r>
      <w:r w:rsidRPr="00F92F6B">
        <w:tab/>
        <w:t xml:space="preserve">During handover execution period, the UE maintains separate security context and ROHC header compressor context for uplink transmissions towards the source and target </w:t>
      </w:r>
      <w:proofErr w:type="spellStart"/>
      <w:r w:rsidRPr="00F92F6B">
        <w:t>gNBs</w:t>
      </w:r>
      <w:proofErr w:type="spellEnd"/>
      <w:r w:rsidRPr="00F92F6B">
        <w:t>. The UE maintains common UL PDCP SN allocation. PDCP SN continuity is supported for both RLC AM and UM DRBs configured with DAPS.</w:t>
      </w:r>
    </w:p>
    <w:p w14:paraId="1E67ED24" w14:textId="77777777" w:rsidR="00B1095E" w:rsidRPr="00F92F6B" w:rsidRDefault="00B1095E" w:rsidP="00B1095E">
      <w:pPr>
        <w:pStyle w:val="B1"/>
        <w:rPr>
          <w:rFonts w:eastAsia="SimSun"/>
        </w:rPr>
      </w:pPr>
      <w:r w:rsidRPr="00F92F6B">
        <w:t>-</w:t>
      </w:r>
      <w:r w:rsidRPr="00F92F6B">
        <w:tab/>
        <w:t xml:space="preserve">During handover execution period, the source and target </w:t>
      </w:r>
      <w:proofErr w:type="spellStart"/>
      <w:r w:rsidRPr="00F92F6B">
        <w:t>gNBs</w:t>
      </w:r>
      <w:proofErr w:type="spellEnd"/>
      <w:r w:rsidRPr="00F92F6B">
        <w:t xml:space="preserve"> maintain their own security and ROHC header decompressor contexts to </w:t>
      </w:r>
      <w:r w:rsidRPr="00F92F6B">
        <w:rPr>
          <w:rFonts w:eastAsia="SimSun"/>
        </w:rPr>
        <w:t>process UL data received from the UE.</w:t>
      </w:r>
    </w:p>
    <w:p w14:paraId="14013813" w14:textId="77777777" w:rsidR="00B1095E" w:rsidRPr="00F92F6B" w:rsidRDefault="00B1095E" w:rsidP="00B1095E">
      <w:pPr>
        <w:pStyle w:val="B1"/>
      </w:pPr>
      <w:r w:rsidRPr="00F92F6B">
        <w:t>-</w:t>
      </w:r>
      <w:r w:rsidRPr="00F92F6B">
        <w:tab/>
        <w:t>The establishment of a forwarding tunnel is optional.</w:t>
      </w:r>
    </w:p>
    <w:p w14:paraId="0DD0FB03" w14:textId="77777777" w:rsidR="00B1095E" w:rsidRPr="00F92F6B" w:rsidRDefault="00B1095E" w:rsidP="00B1095E">
      <w:pPr>
        <w:pStyle w:val="B1"/>
      </w:pPr>
      <w:r w:rsidRPr="00F92F6B">
        <w:t>-</w:t>
      </w:r>
      <w:r w:rsidRPr="00F92F6B">
        <w:tab/>
        <w:t xml:space="preserve">HFN and PDCP SN are maintained in the target </w:t>
      </w:r>
      <w:proofErr w:type="spellStart"/>
      <w:r w:rsidRPr="00F92F6B">
        <w:t>gNB</w:t>
      </w:r>
      <w:proofErr w:type="spellEnd"/>
      <w:r w:rsidRPr="00F92F6B">
        <w:t xml:space="preserve">. The SN STATUS TRANSFER message indicates the </w:t>
      </w:r>
      <w:r w:rsidR="00FE12B3" w:rsidRPr="00F92F6B">
        <w:t xml:space="preserve">COUNT of the </w:t>
      </w:r>
      <w:r w:rsidRPr="00F92F6B">
        <w:t xml:space="preserve">first missing </w:t>
      </w:r>
      <w:r w:rsidR="00FE12B3" w:rsidRPr="00F92F6B">
        <w:t>PDCP SDU</w:t>
      </w:r>
      <w:r w:rsidRPr="00F92F6B">
        <w:t xml:space="preserve"> that the target should start delivering to the 5GC, even for RLC-UM.</w:t>
      </w:r>
    </w:p>
    <w:p w14:paraId="253A47DB" w14:textId="77777777" w:rsidR="00A90421" w:rsidRPr="00F92F6B" w:rsidRDefault="00A90421" w:rsidP="00A90421">
      <w:pPr>
        <w:pStyle w:val="Heading5"/>
        <w:rPr>
          <w:lang w:eastAsia="en-US"/>
        </w:rPr>
      </w:pPr>
      <w:bookmarkStart w:id="1052" w:name="_Toc46502011"/>
      <w:bookmarkStart w:id="1053" w:name="_Toc51971359"/>
      <w:bookmarkStart w:id="1054" w:name="_Toc52551342"/>
      <w:bookmarkStart w:id="1055" w:name="_Toc219280841"/>
      <w:r w:rsidRPr="00F92F6B">
        <w:rPr>
          <w:lang w:eastAsia="en-US"/>
        </w:rPr>
        <w:t>9.2.3.2.3</w:t>
      </w:r>
      <w:r w:rsidRPr="00F92F6B">
        <w:rPr>
          <w:lang w:eastAsia="en-US"/>
        </w:rPr>
        <w:tab/>
        <w:t>Data Forwarding</w:t>
      </w:r>
      <w:bookmarkEnd w:id="1049"/>
      <w:bookmarkEnd w:id="1050"/>
      <w:bookmarkEnd w:id="1051"/>
      <w:bookmarkEnd w:id="1052"/>
      <w:bookmarkEnd w:id="1053"/>
      <w:bookmarkEnd w:id="1054"/>
      <w:bookmarkEnd w:id="1055"/>
    </w:p>
    <w:p w14:paraId="47E36504" w14:textId="77777777" w:rsidR="00A90421" w:rsidRPr="00F92F6B" w:rsidRDefault="00A90421" w:rsidP="00A90421">
      <w:r w:rsidRPr="00F92F6B">
        <w:t>The following description depicts the data forwarding principles for intra-system handover.</w:t>
      </w:r>
    </w:p>
    <w:p w14:paraId="79A716BA" w14:textId="77777777" w:rsidR="00A90421" w:rsidRPr="00F92F6B" w:rsidRDefault="00A90421" w:rsidP="00A90421">
      <w:r w:rsidRPr="00F92F6B">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F92F6B" w:rsidRDefault="00A90421" w:rsidP="00A90421">
      <w:r w:rsidRPr="00F92F6B">
        <w:t xml:space="preserve">If "lossless handover" is required and the </w:t>
      </w:r>
      <w:r w:rsidR="002072AD" w:rsidRPr="00F92F6B">
        <w:t xml:space="preserve">QoS flows to DRB mapping applied at the </w:t>
      </w:r>
      <w:r w:rsidRPr="00F92F6B">
        <w:t xml:space="preserve">target NG-RAN node </w:t>
      </w:r>
      <w:r w:rsidR="002072AD" w:rsidRPr="00F92F6B">
        <w:t>allows applying for data forwarding</w:t>
      </w:r>
      <w:r w:rsidRPr="00F92F6B">
        <w:t xml:space="preserve"> the same QoS flows to DRB mapping </w:t>
      </w:r>
      <w:r w:rsidR="002072AD" w:rsidRPr="00F92F6B">
        <w:t xml:space="preserve">as applied at the source NG-RAN node </w:t>
      </w:r>
      <w:r w:rsidRPr="00F92F6B">
        <w:t>for a DRB and if all QoS flows mapped to that DRB are accepted for data forwarding, the target NG-RAN node establishes a downlink forwarding tunnel for that DRB.</w:t>
      </w:r>
    </w:p>
    <w:p w14:paraId="53078CA0" w14:textId="77777777" w:rsidR="00A90421" w:rsidRPr="00F92F6B" w:rsidRDefault="00A90421" w:rsidP="00A90421">
      <w:r w:rsidRPr="00F92F6B">
        <w:t>For a DRB for which preservation of SN status applies, the target NG-RAN node may decide to establish an UL data forwarding tunnel.</w:t>
      </w:r>
    </w:p>
    <w:p w14:paraId="63AAB43C" w14:textId="77777777" w:rsidR="00A90421" w:rsidRPr="00F92F6B" w:rsidRDefault="00A90421" w:rsidP="00A90421">
      <w:r w:rsidRPr="00F92F6B">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F92F6B" w:rsidRDefault="00C25F94" w:rsidP="00323DC9">
      <w:r w:rsidRPr="00F92F6B">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F92F6B" w:rsidRDefault="00323DC9" w:rsidP="00C25F94">
      <w:r w:rsidRPr="00F92F6B">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F92F6B">
        <w:t>, and for which user data was received at the source NG-RAN node via the DRB to which the QoS flow was remapped</w:t>
      </w:r>
      <w:r w:rsidRPr="00F92F6B">
        <w:t>. If accepted the target NG-RAN node shall provide the corresponding UP TNL information for data forwarding tunnels to be established between the source NG-RAN node and the target NG-RAN node.</w:t>
      </w:r>
    </w:p>
    <w:p w14:paraId="7A8E7EFB" w14:textId="77777777" w:rsidR="00A90421" w:rsidRPr="00F92F6B" w:rsidRDefault="00A90421" w:rsidP="00A90421">
      <w:r w:rsidRPr="00F92F6B">
        <w:t>As long as data forwarding of DL user data packets takes place, the source NG-RAN node shall forward user data in the same forwarding tunnel, i.e.</w:t>
      </w:r>
    </w:p>
    <w:p w14:paraId="47AA4C62" w14:textId="77777777" w:rsidR="00A90421" w:rsidRPr="00F92F6B" w:rsidRDefault="00A90421" w:rsidP="00A90421">
      <w:pPr>
        <w:pStyle w:val="B1"/>
      </w:pPr>
      <w:r w:rsidRPr="00F92F6B">
        <w:rPr>
          <w:lang w:eastAsia="en-US"/>
        </w:rPr>
        <w:t>-</w:t>
      </w:r>
      <w:r w:rsidRPr="00F92F6B">
        <w:rPr>
          <w:lang w:eastAsia="en-US"/>
        </w:rPr>
        <w:tab/>
        <w:t>f</w:t>
      </w:r>
      <w:r w:rsidRPr="00F92F6B">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F92F6B" w:rsidRDefault="00A90421" w:rsidP="00A90421">
      <w:pPr>
        <w:pStyle w:val="B1"/>
        <w:rPr>
          <w:rFonts w:eastAsia="MS Mincho"/>
          <w:lang w:eastAsia="en-US"/>
        </w:rPr>
      </w:pPr>
      <w:r w:rsidRPr="00F92F6B">
        <w:t>-</w:t>
      </w:r>
      <w:r w:rsidRPr="00F92F6B">
        <w:tab/>
        <w:t>for DRBs for which preservation of SN status applies, t</w:t>
      </w:r>
      <w:r w:rsidRPr="00F92F6B">
        <w:rPr>
          <w:rFonts w:eastAsia="MS Mincho"/>
          <w:lang w:eastAsia="en-US"/>
        </w:rPr>
        <w:t xml:space="preserve">he source NG-RAN node may forward in order to the target NG-RAN node </w:t>
      </w:r>
      <w:r w:rsidRPr="00F92F6B">
        <w:t xml:space="preserve">via the DRB DL forwarding tunnel </w:t>
      </w:r>
      <w:r w:rsidRPr="00F92F6B">
        <w:rPr>
          <w:rFonts w:eastAsia="MS Mincho"/>
          <w:lang w:eastAsia="en-US"/>
        </w:rPr>
        <w:t xml:space="preserve">all downlink PDCP </w:t>
      </w:r>
      <w:r w:rsidRPr="00F92F6B">
        <w:t>S</w:t>
      </w:r>
      <w:r w:rsidRPr="00F92F6B">
        <w:rPr>
          <w:rFonts w:eastAsia="MS Mincho"/>
          <w:lang w:eastAsia="en-US"/>
        </w:rPr>
        <w:t xml:space="preserve">DUs with their SN </w:t>
      </w:r>
      <w:r w:rsidRPr="00F92F6B">
        <w:t>corresponding to PDCP PDUs which</w:t>
      </w:r>
      <w:r w:rsidRPr="00F92F6B">
        <w:rPr>
          <w:rFonts w:eastAsia="MS Mincho"/>
          <w:lang w:eastAsia="en-US"/>
        </w:rPr>
        <w:t xml:space="preserve"> have not been acknowledged by the UE.</w:t>
      </w:r>
    </w:p>
    <w:p w14:paraId="3D68B02C" w14:textId="77777777" w:rsidR="00343C5C" w:rsidRPr="00F92F6B" w:rsidRDefault="00343C5C" w:rsidP="00487B03">
      <w:pPr>
        <w:pStyle w:val="NO"/>
      </w:pPr>
      <w:r w:rsidRPr="00F92F6B">
        <w:t>NOTE:</w:t>
      </w:r>
      <w:r w:rsidRPr="00F92F6B">
        <w:tab/>
        <w:t>The SN of forwarded PDCP SDUs is carried in the "PDCP PDU number" field of the GTP-U extension header.</w:t>
      </w:r>
    </w:p>
    <w:p w14:paraId="743B566E" w14:textId="77777777" w:rsidR="002072AD" w:rsidRPr="00F92F6B" w:rsidRDefault="002072AD" w:rsidP="002072AD">
      <w:pPr>
        <w:pStyle w:val="B1"/>
        <w:rPr>
          <w:lang w:eastAsia="en-US"/>
        </w:rPr>
      </w:pPr>
      <w:r w:rsidRPr="00F92F6B">
        <w:rPr>
          <w:rFonts w:eastAsia="MS Mincho"/>
          <w:lang w:eastAsia="en-US"/>
        </w:rPr>
        <w:t>-</w:t>
      </w:r>
      <w:r w:rsidRPr="00F92F6B">
        <w:rPr>
          <w:rFonts w:eastAsia="MS Mincho"/>
          <w:lang w:eastAsia="en-US"/>
        </w:rPr>
        <w:tab/>
      </w:r>
      <w:r w:rsidRPr="00F92F6B">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F92F6B" w:rsidRDefault="00703F04" w:rsidP="00703F04">
      <w:pPr>
        <w:rPr>
          <w:rFonts w:eastAsia="SimSun"/>
        </w:rPr>
      </w:pPr>
      <w:r w:rsidRPr="00F92F6B">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F92F6B" w:rsidRDefault="00845C1B" w:rsidP="00845C1B">
      <w:pPr>
        <w:rPr>
          <w:rFonts w:eastAsia="SimSun"/>
        </w:rPr>
      </w:pPr>
      <w:r w:rsidRPr="00F92F6B">
        <w:rPr>
          <w:rFonts w:eastAsia="SimSun"/>
        </w:rPr>
        <w:t>For handovers involving Full Configuration, the source NG-RAN node behaviour is unchanged from the description above. In case a</w:t>
      </w:r>
      <w:r w:rsidR="00BE2194" w:rsidRPr="00F92F6B">
        <w:rPr>
          <w:rFonts w:eastAsia="SimSun"/>
        </w:rPr>
        <w:t xml:space="preserve"> </w:t>
      </w:r>
      <w:r w:rsidRPr="00F92F6B">
        <w:rPr>
          <w:rFonts w:eastAsia="SimSun"/>
        </w:rPr>
        <w:t xml:space="preserve">DRB DL forwarding tunnel was established, the target NG-RAN node may </w:t>
      </w:r>
      <w:r w:rsidR="00D3391B" w:rsidRPr="00F92F6B">
        <w:t>identify the</w:t>
      </w:r>
      <w:r w:rsidRPr="00F92F6B">
        <w:rPr>
          <w:rFonts w:eastAsia="SimSun"/>
        </w:rPr>
        <w:t xml:space="preserve"> PDCP SDUs for which delivery was attempted by the source NG-RAN node</w:t>
      </w:r>
      <w:r w:rsidR="00D3391B" w:rsidRPr="00F92F6B">
        <w:rPr>
          <w:rFonts w:eastAsia="SimSun"/>
        </w:rPr>
        <w:t>,</w:t>
      </w:r>
      <w:r w:rsidRPr="00F92F6B">
        <w:rPr>
          <w:rFonts w:eastAsia="SimSun"/>
        </w:rPr>
        <w:t xml:space="preserve"> by the presence of the PDCP SN in the forwarded GTP-U packet and </w:t>
      </w:r>
      <w:r w:rsidR="00D3391B" w:rsidRPr="00F92F6B">
        <w:t>may</w:t>
      </w:r>
      <w:r w:rsidR="00D3391B" w:rsidRPr="00F92F6B">
        <w:rPr>
          <w:rFonts w:eastAsia="SimSun"/>
        </w:rPr>
        <w:t xml:space="preserve"> </w:t>
      </w:r>
      <w:r w:rsidRPr="00F92F6B">
        <w:rPr>
          <w:rFonts w:eastAsia="SimSun"/>
        </w:rPr>
        <w:t>discard them.</w:t>
      </w:r>
    </w:p>
    <w:p w14:paraId="236FC0FC" w14:textId="77777777" w:rsidR="00507BCB" w:rsidRPr="00F92F6B" w:rsidRDefault="00507BCB" w:rsidP="00507BCB">
      <w:pPr>
        <w:rPr>
          <w:rFonts w:eastAsia="MS Mincho"/>
        </w:rPr>
      </w:pPr>
      <w:r w:rsidRPr="00F92F6B">
        <w:t>As long as data forwarding of UL user data packets takes place for DRBs for which preservation of SN status applies</w:t>
      </w:r>
      <w:r w:rsidRPr="00F92F6B">
        <w:rPr>
          <w:rFonts w:eastAsia="MS Mincho"/>
        </w:rPr>
        <w:t xml:space="preserve"> the source NG-RAN node either:</w:t>
      </w:r>
    </w:p>
    <w:p w14:paraId="114B4350" w14:textId="77777777" w:rsidR="00A90421" w:rsidRPr="00F92F6B" w:rsidRDefault="00A90421" w:rsidP="00507BCB">
      <w:pPr>
        <w:pStyle w:val="B1"/>
      </w:pPr>
      <w:r w:rsidRPr="00F92F6B">
        <w:t>-</w:t>
      </w:r>
      <w:r w:rsidRPr="00F92F6B">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F92F6B" w:rsidRDefault="00A90421" w:rsidP="00507BCB">
      <w:pPr>
        <w:pStyle w:val="B1"/>
      </w:pPr>
      <w:r w:rsidRPr="00F92F6B">
        <w:t>-</w:t>
      </w:r>
      <w:r w:rsidRPr="00F92F6B">
        <w:tab/>
        <w:t xml:space="preserve">forwards to the target NG-RAN node </w:t>
      </w:r>
      <w:r w:rsidR="00863D2B" w:rsidRPr="00F92F6B">
        <w:t xml:space="preserve">via the corresponding DRB UL forwarding tunnel, </w:t>
      </w:r>
      <w:r w:rsidRPr="00F92F6B">
        <w:t xml:space="preserve">the uplink </w:t>
      </w:r>
      <w:r w:rsidR="00507BCB" w:rsidRPr="00F92F6B">
        <w:t xml:space="preserve">PDCP SDUs with their SN corresponding to </w:t>
      </w:r>
      <w:r w:rsidRPr="00F92F6B">
        <w:t xml:space="preserve">PDCP PDUs received out of sequence if the source NG-RAN </w:t>
      </w:r>
      <w:r w:rsidRPr="00F92F6B">
        <w:rPr>
          <w:lang w:eastAsia="en-US"/>
        </w:rPr>
        <w:t xml:space="preserve">node </w:t>
      </w:r>
      <w:r w:rsidRPr="00F92F6B">
        <w:t>has accepted the request from the target NG-RAN node for uplink forwarding for the bearer during the Handover Preparation procedure</w:t>
      </w:r>
      <w:r w:rsidR="00863D2B" w:rsidRPr="00F92F6B">
        <w:t>, including PDCP SDUs corresponding to user data of those QoS flows, for which re-mapping happened for a QoS flow before the handover and the SDAP end marker has not yet been received at the source NG-RAN node</w:t>
      </w:r>
      <w:r w:rsidRPr="00F92F6B">
        <w:t>.</w:t>
      </w:r>
    </w:p>
    <w:p w14:paraId="421804A7" w14:textId="77777777" w:rsidR="00863D2B" w:rsidRPr="00F92F6B" w:rsidRDefault="00863D2B" w:rsidP="00A02186">
      <w:r w:rsidRPr="00F92F6B">
        <w:t xml:space="preserve">As long as data forwarding of UL user data packets takes place for a PDU session, </w:t>
      </w:r>
      <w:r w:rsidRPr="00F92F6B">
        <w:rPr>
          <w:rFonts w:eastAsia="MS Mincho"/>
        </w:rPr>
        <w:t xml:space="preserve">the source NG-RAN node forwards </w:t>
      </w:r>
      <w:r w:rsidRPr="00F92F6B">
        <w:t>via the corresponding PDU session UL forwarding tunnel</w:t>
      </w:r>
      <w:r w:rsidR="009121AC" w:rsidRPr="00F92F6B">
        <w:t>,</w:t>
      </w:r>
      <w:r w:rsidRPr="00F92F6B">
        <w:t xml:space="preserve"> the uplink SDAP SDUs corresponding to QoS flows for which flow re-mapping happened before the handover and the SDAP end marker has not yet been received at the source NG-RAN node</w:t>
      </w:r>
      <w:r w:rsidR="009121AC" w:rsidRPr="00F92F6B">
        <w:t>,</w:t>
      </w:r>
      <w:r w:rsidRPr="00F92F6B">
        <w:t xml:space="preserve"> and which were received at the source NG-RAN node via the DRB to which the QoS flow was remapped.</w:t>
      </w:r>
    </w:p>
    <w:p w14:paraId="2E775FF9" w14:textId="3D120D21" w:rsidR="00B1095E" w:rsidRPr="00F92F6B" w:rsidRDefault="00B1095E" w:rsidP="009D635A">
      <w:r w:rsidRPr="00F92F6B">
        <w:t xml:space="preserve">For DRBs configured with DAPS </w:t>
      </w:r>
      <w:r w:rsidR="00FE12B3" w:rsidRPr="00F92F6B">
        <w:t>h</w:t>
      </w:r>
      <w:r w:rsidRPr="00F92F6B">
        <w:t>andover</w:t>
      </w:r>
      <w:r w:rsidR="00265F81" w:rsidRPr="00F92F6B">
        <w:t>, d</w:t>
      </w:r>
      <w:r w:rsidRPr="00F92F6B">
        <w:t xml:space="preserve">ata forwarding after the source </w:t>
      </w:r>
      <w:proofErr w:type="spellStart"/>
      <w:r w:rsidRPr="00F92F6B">
        <w:t>gNB</w:t>
      </w:r>
      <w:proofErr w:type="spellEnd"/>
      <w:r w:rsidRPr="00F92F6B">
        <w:t xml:space="preserve"> receives the HANDOVER SUCCESS message from the target </w:t>
      </w:r>
      <w:proofErr w:type="spellStart"/>
      <w:r w:rsidRPr="00F92F6B">
        <w:t>gNB</w:t>
      </w:r>
      <w:proofErr w:type="spellEnd"/>
      <w:r w:rsidRPr="00F92F6B">
        <w:t xml:space="preserve"> follows the same behavio</w:t>
      </w:r>
      <w:r w:rsidR="00083E58" w:rsidRPr="00F92F6B">
        <w:t>u</w:t>
      </w:r>
      <w:r w:rsidRPr="00F92F6B">
        <w:t>rs as described above.</w:t>
      </w:r>
    </w:p>
    <w:p w14:paraId="34A99D1D" w14:textId="77777777" w:rsidR="00B1095E" w:rsidRPr="00F92F6B" w:rsidRDefault="00265F81" w:rsidP="00B1095E">
      <w:pPr>
        <w:widowControl w:val="0"/>
      </w:pPr>
      <w:r w:rsidRPr="00F92F6B">
        <w:t xml:space="preserve">For DRBs configured with DAPS </w:t>
      </w:r>
      <w:r w:rsidR="00FE12B3" w:rsidRPr="00F92F6B">
        <w:t>h</w:t>
      </w:r>
      <w:r w:rsidRPr="00F92F6B">
        <w:t>andover, b</w:t>
      </w:r>
      <w:r w:rsidR="00B1095E" w:rsidRPr="00F92F6B">
        <w:t xml:space="preserve">efore the source </w:t>
      </w:r>
      <w:proofErr w:type="spellStart"/>
      <w:r w:rsidR="00B1095E" w:rsidRPr="00F92F6B">
        <w:t>gNB</w:t>
      </w:r>
      <w:proofErr w:type="spellEnd"/>
      <w:r w:rsidR="00B1095E" w:rsidRPr="00F92F6B">
        <w:t xml:space="preserve"> receives the HANDOVER SUCCESS message:</w:t>
      </w:r>
    </w:p>
    <w:p w14:paraId="69FD2A37" w14:textId="77777777" w:rsidR="00B1095E" w:rsidRPr="00F92F6B" w:rsidRDefault="00B1095E" w:rsidP="00B1095E">
      <w:pPr>
        <w:pStyle w:val="B1"/>
      </w:pPr>
      <w:r w:rsidRPr="00F92F6B">
        <w:t>-</w:t>
      </w:r>
      <w:r w:rsidRPr="00F92F6B">
        <w:tab/>
        <w:t xml:space="preserve">The source </w:t>
      </w:r>
      <w:proofErr w:type="spellStart"/>
      <w:r w:rsidRPr="00F92F6B">
        <w:t>gNB</w:t>
      </w:r>
      <w:proofErr w:type="spellEnd"/>
      <w:r w:rsidRPr="00F92F6B">
        <w:t xml:space="preserve"> may forward to the target </w:t>
      </w:r>
      <w:proofErr w:type="spellStart"/>
      <w:r w:rsidRPr="00F92F6B">
        <w:t>gNB</w:t>
      </w:r>
      <w:proofErr w:type="spellEnd"/>
      <w:r w:rsidRPr="00F92F6B">
        <w:t xml:space="preserve"> downlink PDCP SDUs with SNs assigned by the source </w:t>
      </w:r>
      <w:proofErr w:type="spellStart"/>
      <w:r w:rsidRPr="00F92F6B">
        <w:t>gNB</w:t>
      </w:r>
      <w:proofErr w:type="spellEnd"/>
      <w:r w:rsidRPr="00F92F6B">
        <w:t>. No downlink PDCP SDU without a SN assigned or SDAP SDU is forwarded. No uplink PDCP SDU or SDAP SDU is forwarded.</w:t>
      </w:r>
    </w:p>
    <w:p w14:paraId="3049612A" w14:textId="77777777" w:rsidR="00B1095E" w:rsidRPr="00F92F6B" w:rsidRDefault="00B1095E" w:rsidP="00B1095E">
      <w:pPr>
        <w:pStyle w:val="B1"/>
      </w:pPr>
      <w:r w:rsidRPr="00F92F6B">
        <w:t>-</w:t>
      </w:r>
      <w:r w:rsidRPr="00F92F6B">
        <w:tab/>
        <w:t xml:space="preserve">The source </w:t>
      </w:r>
      <w:proofErr w:type="spellStart"/>
      <w:r w:rsidRPr="00F92F6B">
        <w:t>gNB</w:t>
      </w:r>
      <w:proofErr w:type="spellEnd"/>
      <w:r w:rsidRPr="00F92F6B">
        <w:t xml:space="preserve"> sends the EARLY STATUS TRANSFER message to maintain HFN continuity by indicating PDCP SN and HFN of the first PDCP SDU that the source </w:t>
      </w:r>
      <w:proofErr w:type="spellStart"/>
      <w:r w:rsidRPr="00F92F6B">
        <w:t>gNB</w:t>
      </w:r>
      <w:proofErr w:type="spellEnd"/>
      <w:r w:rsidRPr="00F92F6B">
        <w:t xml:space="preserve"> forwards to the target </w:t>
      </w:r>
      <w:proofErr w:type="spellStart"/>
      <w:r w:rsidRPr="00F92F6B">
        <w:t>gNB</w:t>
      </w:r>
      <w:proofErr w:type="spellEnd"/>
      <w:r w:rsidRPr="00F92F6B">
        <w:t xml:space="preserve">. The subsequent messages may be sent for discarding of already forwarded downlink PDCP SDUs in the target </w:t>
      </w:r>
      <w:proofErr w:type="spellStart"/>
      <w:r w:rsidRPr="00F92F6B">
        <w:t>gNB</w:t>
      </w:r>
      <w:proofErr w:type="spellEnd"/>
      <w:r w:rsidRPr="00F92F6B">
        <w:t>.</w:t>
      </w:r>
    </w:p>
    <w:p w14:paraId="0A21524A" w14:textId="77777777" w:rsidR="00B1095E" w:rsidRPr="00F92F6B" w:rsidRDefault="00B1095E" w:rsidP="00B1095E">
      <w:pPr>
        <w:pStyle w:val="B1"/>
      </w:pPr>
      <w:r w:rsidRPr="00F92F6B">
        <w:t>-</w:t>
      </w:r>
      <w:r w:rsidRPr="00F92F6B">
        <w:tab/>
        <w:t xml:space="preserve">The source </w:t>
      </w:r>
      <w:proofErr w:type="spellStart"/>
      <w:r w:rsidRPr="00F92F6B">
        <w:t>gNB</w:t>
      </w:r>
      <w:proofErr w:type="spellEnd"/>
      <w:r w:rsidRPr="00F92F6B">
        <w:t xml:space="preserve"> does not stop transmitting downlink packets to the UE. The source </w:t>
      </w:r>
      <w:proofErr w:type="spellStart"/>
      <w:r w:rsidRPr="00F92F6B">
        <w:t>gNB</w:t>
      </w:r>
      <w:proofErr w:type="spellEnd"/>
      <w:r w:rsidRPr="00F92F6B">
        <w:t xml:space="preserve"> keeps forwarding to the 5GC the uplink SDAP SDUs successfully received in-sequence from the UE.</w:t>
      </w:r>
    </w:p>
    <w:p w14:paraId="3B5EA60B" w14:textId="77777777" w:rsidR="00A90421" w:rsidRPr="00F92F6B" w:rsidRDefault="00A90421" w:rsidP="00B1095E">
      <w:r w:rsidRPr="00F92F6B">
        <w:t>Handling of end marker packets:</w:t>
      </w:r>
    </w:p>
    <w:p w14:paraId="3914C093" w14:textId="77777777" w:rsidR="00A90421" w:rsidRPr="00F92F6B" w:rsidRDefault="00A90421" w:rsidP="00A90421">
      <w:pPr>
        <w:pStyle w:val="B1"/>
      </w:pPr>
      <w:r w:rsidRPr="00F92F6B">
        <w:t>-</w:t>
      </w:r>
      <w:r w:rsidRPr="00F92F6B">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F92F6B" w:rsidRDefault="00A90421" w:rsidP="00A90421">
      <w:pPr>
        <w:pStyle w:val="B1"/>
      </w:pPr>
      <w:r w:rsidRPr="00F92F6B">
        <w:t>-</w:t>
      </w:r>
      <w:r w:rsidRPr="00F92F6B">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F92F6B" w:rsidRDefault="00E92C78" w:rsidP="00E92C78">
      <w:pPr>
        <w:pStyle w:val="Heading4"/>
      </w:pPr>
      <w:bookmarkStart w:id="1056" w:name="_Toc20387986"/>
      <w:bookmarkStart w:id="1057" w:name="_Toc29376066"/>
      <w:bookmarkStart w:id="1058" w:name="_Toc37231957"/>
      <w:bookmarkStart w:id="1059" w:name="_Toc46502012"/>
      <w:bookmarkStart w:id="1060" w:name="_Toc51971360"/>
      <w:bookmarkStart w:id="1061" w:name="_Toc52551343"/>
      <w:bookmarkStart w:id="1062" w:name="_Toc219280842"/>
      <w:r w:rsidRPr="00F92F6B">
        <w:t>9.2.3.3</w:t>
      </w:r>
      <w:r w:rsidRPr="00F92F6B">
        <w:tab/>
        <w:t>Re-establishment procedure</w:t>
      </w:r>
      <w:bookmarkEnd w:id="1056"/>
      <w:bookmarkEnd w:id="1057"/>
      <w:bookmarkEnd w:id="1058"/>
      <w:bookmarkEnd w:id="1059"/>
      <w:bookmarkEnd w:id="1060"/>
      <w:bookmarkEnd w:id="1061"/>
      <w:bookmarkEnd w:id="1062"/>
    </w:p>
    <w:p w14:paraId="1C02FCE5" w14:textId="77777777" w:rsidR="00E92C78" w:rsidRPr="00F92F6B" w:rsidRDefault="00E92C78" w:rsidP="00E92C78">
      <w:r w:rsidRPr="00F92F6B">
        <w:t>A UE in RRC_CONNECTED may initiate the re-establishment procedure to continue the RRC connection when a failure condition occurs (e.g. radio link failure, reconfiguration failure, integrity check failure…).</w:t>
      </w:r>
    </w:p>
    <w:p w14:paraId="39AC8C19" w14:textId="77777777" w:rsidR="00E92C78" w:rsidRPr="00F92F6B" w:rsidRDefault="00E92C78" w:rsidP="00E92C78">
      <w:r w:rsidRPr="00F92F6B">
        <w:t>The following figure describes the re-establishment procedure started by the UE:</w:t>
      </w:r>
    </w:p>
    <w:p w14:paraId="2B8769AF" w14:textId="3DD4A593" w:rsidR="00E92C78" w:rsidRPr="00F92F6B" w:rsidRDefault="00CA3211" w:rsidP="000F5B47">
      <w:pPr>
        <w:pStyle w:val="TH"/>
        <w:rPr>
          <w:rFonts w:eastAsia="Yu Mincho"/>
          <w:noProof/>
        </w:rPr>
      </w:pPr>
      <w:r w:rsidRPr="00F92F6B">
        <w:rPr>
          <w:noProof/>
        </w:rPr>
        <w:object w:dxaOrig="10886" w:dyaOrig="7860" w14:anchorId="35DF993F">
          <v:shape id="_x0000_i1072" type="#_x0000_t75" alt="" style="width:414.75pt;height:299.85pt;mso-width-percent:0;mso-height-percent:0;mso-width-percent:0;mso-height-percent:0" o:ole="">
            <v:imagedata r:id="rId109" o:title=""/>
          </v:shape>
          <o:OLEObject Type="Embed" ProgID="Mscgen.Chart" ShapeID="_x0000_i1072" DrawAspect="Content" ObjectID="_1829898663" r:id="rId110"/>
        </w:object>
      </w:r>
    </w:p>
    <w:p w14:paraId="04EE26CF" w14:textId="77777777" w:rsidR="00E92C78" w:rsidRPr="00F92F6B" w:rsidRDefault="00E92C78" w:rsidP="00E92C78">
      <w:pPr>
        <w:pStyle w:val="TF"/>
      </w:pPr>
      <w:r w:rsidRPr="00F92F6B">
        <w:t>Figure 9.2.3.3-1: Re-establishment procedure</w:t>
      </w:r>
    </w:p>
    <w:p w14:paraId="3F538A92" w14:textId="77777777" w:rsidR="00E92C78" w:rsidRPr="00F92F6B" w:rsidRDefault="00E92C78" w:rsidP="00E92C78">
      <w:pPr>
        <w:pStyle w:val="B1"/>
      </w:pPr>
      <w:r w:rsidRPr="00F92F6B">
        <w:t>1.</w:t>
      </w:r>
      <w:r w:rsidRPr="00F92F6B">
        <w:tab/>
        <w:t xml:space="preserve">The UE re-establishes the connection, providing the UE Identity (PCI+C-RNTI) to the </w:t>
      </w:r>
      <w:proofErr w:type="spellStart"/>
      <w:r w:rsidRPr="00F92F6B">
        <w:t>gNB</w:t>
      </w:r>
      <w:proofErr w:type="spellEnd"/>
      <w:r w:rsidRPr="00F92F6B">
        <w:t xml:space="preserve"> where the trigger for the re-establishment occurred.</w:t>
      </w:r>
    </w:p>
    <w:p w14:paraId="02F7E5CC" w14:textId="77777777" w:rsidR="00E92C78" w:rsidRPr="00F92F6B" w:rsidRDefault="00E92C78" w:rsidP="00E92C78">
      <w:pPr>
        <w:pStyle w:val="B1"/>
      </w:pPr>
      <w:r w:rsidRPr="00F92F6B">
        <w:t>2.</w:t>
      </w:r>
      <w:r w:rsidRPr="00F92F6B">
        <w:tab/>
        <w:t xml:space="preserve">If the UE Context is not locally available, the </w:t>
      </w:r>
      <w:proofErr w:type="spellStart"/>
      <w:r w:rsidRPr="00F92F6B">
        <w:t>gNB</w:t>
      </w:r>
      <w:proofErr w:type="spellEnd"/>
      <w:r w:rsidRPr="00F92F6B">
        <w:t xml:space="preserve">, requests the last serving </w:t>
      </w:r>
      <w:proofErr w:type="spellStart"/>
      <w:r w:rsidRPr="00F92F6B">
        <w:t>gNB</w:t>
      </w:r>
      <w:proofErr w:type="spellEnd"/>
      <w:r w:rsidRPr="00F92F6B">
        <w:t xml:space="preserve"> to provide UE Context data.</w:t>
      </w:r>
    </w:p>
    <w:p w14:paraId="7B378604" w14:textId="77777777" w:rsidR="00E92C78" w:rsidRPr="00F92F6B" w:rsidRDefault="00E92C78" w:rsidP="00E92C78">
      <w:pPr>
        <w:pStyle w:val="B1"/>
      </w:pPr>
      <w:r w:rsidRPr="00F92F6B">
        <w:t>3.</w:t>
      </w:r>
      <w:r w:rsidRPr="00F92F6B">
        <w:tab/>
        <w:t xml:space="preserve">The last serving </w:t>
      </w:r>
      <w:proofErr w:type="spellStart"/>
      <w:r w:rsidRPr="00F92F6B">
        <w:t>gNB</w:t>
      </w:r>
      <w:proofErr w:type="spellEnd"/>
      <w:r w:rsidRPr="00F92F6B">
        <w:t xml:space="preserve"> provides UE context data.</w:t>
      </w:r>
    </w:p>
    <w:p w14:paraId="1C1D4F87" w14:textId="77777777" w:rsidR="00E92C78" w:rsidRPr="00F92F6B" w:rsidRDefault="00E92C78" w:rsidP="00E92C78">
      <w:pPr>
        <w:pStyle w:val="B1"/>
      </w:pPr>
      <w:r w:rsidRPr="00F92F6B">
        <w:t xml:space="preserve">4/4a. The </w:t>
      </w:r>
      <w:proofErr w:type="spellStart"/>
      <w:r w:rsidRPr="00F92F6B">
        <w:t>gNB</w:t>
      </w:r>
      <w:proofErr w:type="spellEnd"/>
      <w:r w:rsidRPr="00F92F6B">
        <w:t xml:space="preserve"> continues the re-establishment of the RRC connection. The message is sent on SRB1.</w:t>
      </w:r>
    </w:p>
    <w:p w14:paraId="2B80B334" w14:textId="77777777" w:rsidR="00E92C78" w:rsidRPr="00F92F6B" w:rsidRDefault="00E92C78" w:rsidP="00E92C78">
      <w:pPr>
        <w:pStyle w:val="B1"/>
      </w:pPr>
      <w:r w:rsidRPr="00F92F6B">
        <w:t xml:space="preserve">5/5a. The </w:t>
      </w:r>
      <w:proofErr w:type="spellStart"/>
      <w:r w:rsidRPr="00F92F6B">
        <w:t>gNB</w:t>
      </w:r>
      <w:proofErr w:type="spellEnd"/>
      <w:r w:rsidRPr="00F92F6B">
        <w:t xml:space="preserve"> may perform the reconfiguration to re-establish SRB2 and DRBs when the re-establishment procedure is ongoing.</w:t>
      </w:r>
    </w:p>
    <w:p w14:paraId="03679E79" w14:textId="77777777" w:rsidR="00E92C78" w:rsidRPr="00F92F6B" w:rsidRDefault="00E92C78" w:rsidP="00E92C78">
      <w:pPr>
        <w:pStyle w:val="B1"/>
      </w:pPr>
      <w:r w:rsidRPr="00F92F6B">
        <w:t>6</w:t>
      </w:r>
      <w:r w:rsidR="000F5B47" w:rsidRPr="00F92F6B">
        <w:t>/7</w:t>
      </w:r>
      <w:r w:rsidRPr="00F92F6B">
        <w:t>.</w:t>
      </w:r>
      <w:r w:rsidRPr="00F92F6B">
        <w:tab/>
        <w:t xml:space="preserve">If loss of user data buffered in the last serving </w:t>
      </w:r>
      <w:proofErr w:type="spellStart"/>
      <w:r w:rsidRPr="00F92F6B">
        <w:t>gNB</w:t>
      </w:r>
      <w:proofErr w:type="spellEnd"/>
      <w:r w:rsidRPr="00F92F6B">
        <w:t xml:space="preserve"> shall be prevented, the </w:t>
      </w:r>
      <w:proofErr w:type="spellStart"/>
      <w:r w:rsidRPr="00F92F6B">
        <w:t>gNB</w:t>
      </w:r>
      <w:proofErr w:type="spellEnd"/>
      <w:r w:rsidRPr="00F92F6B">
        <w:t xml:space="preserve"> provides forwarding addresses</w:t>
      </w:r>
      <w:r w:rsidR="000F5B47" w:rsidRPr="00F92F6B">
        <w:t xml:space="preserve">, and the last serving </w:t>
      </w:r>
      <w:proofErr w:type="spellStart"/>
      <w:r w:rsidR="000F5B47" w:rsidRPr="00F92F6B">
        <w:t>gNB</w:t>
      </w:r>
      <w:proofErr w:type="spellEnd"/>
      <w:r w:rsidR="000F5B47" w:rsidRPr="00F92F6B">
        <w:t xml:space="preserve"> provides the SN status to the </w:t>
      </w:r>
      <w:proofErr w:type="spellStart"/>
      <w:r w:rsidR="000F5B47" w:rsidRPr="00F92F6B">
        <w:t>gNB</w:t>
      </w:r>
      <w:proofErr w:type="spellEnd"/>
      <w:r w:rsidRPr="00F92F6B">
        <w:t>.</w:t>
      </w:r>
    </w:p>
    <w:p w14:paraId="39372D7F" w14:textId="77777777" w:rsidR="00E92C78" w:rsidRPr="00F92F6B" w:rsidRDefault="000F5B47" w:rsidP="00E92C78">
      <w:pPr>
        <w:pStyle w:val="B1"/>
      </w:pPr>
      <w:r w:rsidRPr="00F92F6B">
        <w:t>8</w:t>
      </w:r>
      <w:r w:rsidR="00E92C78" w:rsidRPr="00F92F6B">
        <w:t>/</w:t>
      </w:r>
      <w:r w:rsidRPr="00F92F6B">
        <w:t>9</w:t>
      </w:r>
      <w:r w:rsidR="00E92C78" w:rsidRPr="00F92F6B">
        <w:t xml:space="preserve">. The </w:t>
      </w:r>
      <w:proofErr w:type="spellStart"/>
      <w:r w:rsidR="00E92C78" w:rsidRPr="00F92F6B">
        <w:t>gNB</w:t>
      </w:r>
      <w:proofErr w:type="spellEnd"/>
      <w:r w:rsidR="00E92C78" w:rsidRPr="00F92F6B">
        <w:t xml:space="preserve"> performs path switch.</w:t>
      </w:r>
    </w:p>
    <w:p w14:paraId="14D93B0E" w14:textId="77777777" w:rsidR="00E92C78" w:rsidRPr="00F92F6B" w:rsidRDefault="000F5B47" w:rsidP="00E92C78">
      <w:pPr>
        <w:pStyle w:val="B1"/>
      </w:pPr>
      <w:r w:rsidRPr="00F92F6B">
        <w:t>10</w:t>
      </w:r>
      <w:r w:rsidR="00E92C78" w:rsidRPr="00F92F6B">
        <w:t>.</w:t>
      </w:r>
      <w:r w:rsidR="00E92C78" w:rsidRPr="00F92F6B">
        <w:tab/>
        <w:t xml:space="preserve">The </w:t>
      </w:r>
      <w:proofErr w:type="spellStart"/>
      <w:r w:rsidR="00E92C78" w:rsidRPr="00F92F6B">
        <w:t>gNB</w:t>
      </w:r>
      <w:proofErr w:type="spellEnd"/>
      <w:r w:rsidR="00E92C78" w:rsidRPr="00F92F6B">
        <w:t xml:space="preserve"> triggers the release of the UE resources at the last serving </w:t>
      </w:r>
      <w:proofErr w:type="spellStart"/>
      <w:r w:rsidR="00E92C78" w:rsidRPr="00F92F6B">
        <w:t>gNB</w:t>
      </w:r>
      <w:proofErr w:type="spellEnd"/>
      <w:r w:rsidR="00E92C78" w:rsidRPr="00F92F6B">
        <w:t>.</w:t>
      </w:r>
    </w:p>
    <w:p w14:paraId="6CBB3A5C" w14:textId="77777777" w:rsidR="00111D31" w:rsidRPr="00F92F6B" w:rsidRDefault="00111D31" w:rsidP="00692033">
      <w:bookmarkStart w:id="1063" w:name="_Toc37231958"/>
      <w:bookmarkStart w:id="1064" w:name="_Toc20387987"/>
      <w:bookmarkStart w:id="1065" w:name="_Toc29376067"/>
      <w:r w:rsidRPr="00F92F6B">
        <w:t xml:space="preserve">The IAB-MT in SA mode follows the same re-establishment procedure as described for the UE. After the backhaul has been established, the re-establishment procedure of the IAB-MT is part of the </w:t>
      </w:r>
      <w:r w:rsidRPr="00F92F6B">
        <w:rPr>
          <w:rFonts w:cs="Arial"/>
          <w:szCs w:val="28"/>
        </w:rPr>
        <w:t>intra-CU backhaul RLF recovery procedure for IAB-nodes</w:t>
      </w:r>
      <w:r w:rsidRPr="00F92F6B">
        <w:t xml:space="preserve"> defined in TS 38.401 [4]. Modifications to the configuration of BAP sublayer and higher protocol layers above the BAP sublayer are described in TS 38.401 [4].</w:t>
      </w:r>
    </w:p>
    <w:p w14:paraId="65BAD70D" w14:textId="77777777" w:rsidR="00036E1A" w:rsidRPr="00F92F6B" w:rsidRDefault="00036E1A" w:rsidP="00036E1A">
      <w:pPr>
        <w:pStyle w:val="Heading4"/>
      </w:pPr>
      <w:bookmarkStart w:id="1066" w:name="_Toc46502013"/>
      <w:bookmarkStart w:id="1067" w:name="_Toc51971361"/>
      <w:bookmarkStart w:id="1068" w:name="_Toc52551344"/>
      <w:bookmarkStart w:id="1069" w:name="_Toc219280843"/>
      <w:r w:rsidRPr="00F92F6B">
        <w:t>9.2.3.4</w:t>
      </w:r>
      <w:r w:rsidRPr="00F92F6B">
        <w:tab/>
        <w:t>Conditional Handover</w:t>
      </w:r>
      <w:bookmarkEnd w:id="1063"/>
      <w:bookmarkEnd w:id="1066"/>
      <w:bookmarkEnd w:id="1067"/>
      <w:bookmarkEnd w:id="1068"/>
      <w:bookmarkEnd w:id="1069"/>
    </w:p>
    <w:p w14:paraId="4BD902D6" w14:textId="77777777" w:rsidR="00036E1A" w:rsidRPr="00F92F6B" w:rsidRDefault="00036E1A" w:rsidP="00036E1A">
      <w:pPr>
        <w:pStyle w:val="Heading5"/>
      </w:pPr>
      <w:bookmarkStart w:id="1070" w:name="_Toc37231959"/>
      <w:bookmarkStart w:id="1071" w:name="_Toc46502014"/>
      <w:bookmarkStart w:id="1072" w:name="_Toc51971362"/>
      <w:bookmarkStart w:id="1073" w:name="_Toc52551345"/>
      <w:bookmarkStart w:id="1074" w:name="_Toc219280844"/>
      <w:r w:rsidRPr="00F92F6B">
        <w:t>9.2.3.4.1</w:t>
      </w:r>
      <w:r w:rsidRPr="00F92F6B">
        <w:tab/>
        <w:t>General</w:t>
      </w:r>
      <w:bookmarkEnd w:id="1070"/>
      <w:bookmarkEnd w:id="1071"/>
      <w:bookmarkEnd w:id="1072"/>
      <w:bookmarkEnd w:id="1073"/>
      <w:bookmarkEnd w:id="1074"/>
    </w:p>
    <w:p w14:paraId="5F4EA1E8" w14:textId="4186EF0A" w:rsidR="00036E1A" w:rsidRPr="00F92F6B" w:rsidRDefault="00036E1A" w:rsidP="00036E1A">
      <w:pPr>
        <w:rPr>
          <w:rFonts w:eastAsia="SimSun"/>
        </w:rPr>
      </w:pPr>
      <w:r w:rsidRPr="00F92F6B">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F92F6B">
        <w:rPr>
          <w:rFonts w:eastAsia="SimSun"/>
        </w:rPr>
        <w:t>a handover is executed</w:t>
      </w:r>
      <w:r w:rsidRPr="00F92F6B">
        <w:rPr>
          <w:rFonts w:eastAsia="SimSun"/>
        </w:rPr>
        <w:t>.</w:t>
      </w:r>
    </w:p>
    <w:p w14:paraId="66A63D23" w14:textId="77777777" w:rsidR="00036E1A" w:rsidRPr="00F92F6B" w:rsidRDefault="00036E1A" w:rsidP="00036E1A">
      <w:r w:rsidRPr="00F92F6B">
        <w:rPr>
          <w:rFonts w:eastAsia="SimSun"/>
        </w:rPr>
        <w:t>The following principles apply to CHO:</w:t>
      </w:r>
    </w:p>
    <w:p w14:paraId="12844B39" w14:textId="77777777" w:rsidR="00036E1A" w:rsidRPr="00F92F6B" w:rsidRDefault="00036E1A" w:rsidP="00A572E4">
      <w:pPr>
        <w:pStyle w:val="B1"/>
      </w:pPr>
      <w:bookmarkStart w:id="1075" w:name="_MCCTEMPBM_CRPT83880012___7"/>
      <w:r w:rsidRPr="00F92F6B">
        <w:t>-</w:t>
      </w:r>
      <w:r w:rsidRPr="00F92F6B">
        <w:tab/>
        <w:t xml:space="preserve">The CHO configuration contains </w:t>
      </w:r>
      <w:r w:rsidRPr="00F92F6B">
        <w:rPr>
          <w:lang w:eastAsia="ko-KR"/>
        </w:rPr>
        <w:t xml:space="preserve">the configuration of CHO candidate cell(s) generated by the candidate </w:t>
      </w:r>
      <w:proofErr w:type="spellStart"/>
      <w:r w:rsidRPr="00F92F6B">
        <w:rPr>
          <w:lang w:eastAsia="ko-KR"/>
        </w:rPr>
        <w:t>gNB</w:t>
      </w:r>
      <w:proofErr w:type="spellEnd"/>
      <w:r w:rsidRPr="00F92F6B">
        <w:rPr>
          <w:lang w:eastAsia="ko-KR"/>
        </w:rPr>
        <w:t xml:space="preserve">(s) and execution condition(s) generated by the source </w:t>
      </w:r>
      <w:proofErr w:type="spellStart"/>
      <w:r w:rsidRPr="00F92F6B">
        <w:rPr>
          <w:lang w:eastAsia="ko-KR"/>
        </w:rPr>
        <w:t>gNB</w:t>
      </w:r>
      <w:proofErr w:type="spellEnd"/>
      <w:r w:rsidRPr="00F92F6B">
        <w:rPr>
          <w:rFonts w:eastAsia="SimSun"/>
        </w:rPr>
        <w:t>.</w:t>
      </w:r>
    </w:p>
    <w:bookmarkEnd w:id="1075"/>
    <w:p w14:paraId="78468592" w14:textId="77777777" w:rsidR="00036E1A" w:rsidRPr="00F92F6B" w:rsidRDefault="00036E1A" w:rsidP="00036E1A">
      <w:pPr>
        <w:pStyle w:val="B1"/>
      </w:pPr>
      <w:r w:rsidRPr="00F92F6B">
        <w:t>-</w:t>
      </w:r>
      <w:r w:rsidRPr="00F92F6B">
        <w:tab/>
        <w:t xml:space="preserve">An </w:t>
      </w:r>
      <w:r w:rsidRPr="00F92F6B">
        <w:rPr>
          <w:lang w:eastAsia="ko-KR"/>
        </w:rPr>
        <w:t xml:space="preserve">execution </w:t>
      </w:r>
      <w:r w:rsidRPr="00F92F6B">
        <w:t xml:space="preserve">condition may consist of one or two trigger condition(s) (CHO events A3/A5, as defined in [12]). Only single RS type is supported and at most two different trigger quantities (e.g. RSRP and RSRQ, RSRP and SINR, etc.) can be configured simultaneously </w:t>
      </w:r>
      <w:r w:rsidRPr="00F92F6B">
        <w:rPr>
          <w:noProof/>
        </w:rPr>
        <w:t>for the evalution of CHO execution condition of a single candidate cell.</w:t>
      </w:r>
    </w:p>
    <w:p w14:paraId="447F3743" w14:textId="2E888277" w:rsidR="00036E1A" w:rsidRPr="00F92F6B" w:rsidRDefault="00036E1A" w:rsidP="00036E1A">
      <w:pPr>
        <w:pStyle w:val="B1"/>
      </w:pPr>
      <w:r w:rsidRPr="00F92F6B">
        <w:t>-</w:t>
      </w:r>
      <w:r w:rsidRPr="00F92F6B">
        <w:tab/>
        <w:t>Before any CHO execution condition is satisfied, upon reception of HO command (without CHO configuration)</w:t>
      </w:r>
      <w:r w:rsidR="00CF5868" w:rsidRPr="00F92F6B">
        <w:t xml:space="preserve"> or LTM cell switch command MAC CE</w:t>
      </w:r>
      <w:r w:rsidRPr="00F92F6B">
        <w:t>, the UE executes the HO procedure as described in clause 9.2.3.2</w:t>
      </w:r>
      <w:r w:rsidR="00CF5868" w:rsidRPr="00F92F6B">
        <w:t xml:space="preserve"> or LTM cell switch procedure as described in clause 9.2.3.5</w:t>
      </w:r>
      <w:r w:rsidRPr="00F92F6B">
        <w:t>, regardless of any previously received CHO configuration.</w:t>
      </w:r>
    </w:p>
    <w:p w14:paraId="5F77DDAE" w14:textId="77777777" w:rsidR="00036E1A" w:rsidRPr="00F92F6B" w:rsidRDefault="00036E1A" w:rsidP="00036E1A">
      <w:pPr>
        <w:pStyle w:val="B1"/>
      </w:pPr>
      <w:r w:rsidRPr="00F92F6B">
        <w:t>-</w:t>
      </w:r>
      <w:r w:rsidRPr="00F92F6B">
        <w:tab/>
        <w:t>While executing CHO, i.e. from the time when the UE starts synchronization with target cell, UE does not monitor source cell.</w:t>
      </w:r>
    </w:p>
    <w:p w14:paraId="4B2A4467" w14:textId="77777777" w:rsidR="002B0EC7" w:rsidRPr="00F92F6B" w:rsidRDefault="002B0EC7" w:rsidP="002B0EC7">
      <w:r w:rsidRPr="00F92F6B">
        <w:t>CHO is also supported for the IAB-MT in context of intra- and inter-donor IAB-node migration and BH RLF recovery.</w:t>
      </w:r>
    </w:p>
    <w:p w14:paraId="14803BF9" w14:textId="77777777" w:rsidR="00036E1A" w:rsidRPr="00F92F6B" w:rsidRDefault="00036E1A" w:rsidP="00036E1A">
      <w:pPr>
        <w:rPr>
          <w:rFonts w:eastAsia="SimSun"/>
        </w:rPr>
      </w:pPr>
      <w:r w:rsidRPr="00F92F6B">
        <w:rPr>
          <w:rFonts w:eastAsia="SimSun"/>
        </w:rPr>
        <w:t>CHO is not supported for N</w:t>
      </w:r>
      <w:r w:rsidR="00C62375" w:rsidRPr="00F92F6B">
        <w:rPr>
          <w:rFonts w:eastAsia="SimSun"/>
        </w:rPr>
        <w:t>G-C</w:t>
      </w:r>
      <w:r w:rsidRPr="00F92F6B">
        <w:rPr>
          <w:rFonts w:eastAsia="SimSun"/>
        </w:rPr>
        <w:t xml:space="preserve"> based handover in this release of the specification.</w:t>
      </w:r>
    </w:p>
    <w:p w14:paraId="1689782E" w14:textId="77777777" w:rsidR="00036E1A" w:rsidRPr="00F92F6B" w:rsidRDefault="00036E1A" w:rsidP="00036E1A">
      <w:pPr>
        <w:pStyle w:val="Heading5"/>
      </w:pPr>
      <w:bookmarkStart w:id="1076" w:name="_Toc37231960"/>
      <w:bookmarkStart w:id="1077" w:name="_Toc46502015"/>
      <w:bookmarkStart w:id="1078" w:name="_Toc51971363"/>
      <w:bookmarkStart w:id="1079" w:name="_Toc52551346"/>
      <w:bookmarkStart w:id="1080" w:name="_Toc219280845"/>
      <w:r w:rsidRPr="00F92F6B">
        <w:t>9.2.3.4.2</w:t>
      </w:r>
      <w:r w:rsidRPr="00F92F6B">
        <w:tab/>
        <w:t>C-plane handling</w:t>
      </w:r>
      <w:bookmarkEnd w:id="1076"/>
      <w:bookmarkEnd w:id="1077"/>
      <w:bookmarkEnd w:id="1078"/>
      <w:bookmarkEnd w:id="1079"/>
      <w:bookmarkEnd w:id="1080"/>
    </w:p>
    <w:p w14:paraId="32D44372" w14:textId="77777777" w:rsidR="00036E1A" w:rsidRPr="00F92F6B" w:rsidRDefault="00036E1A" w:rsidP="00036E1A">
      <w:r w:rsidRPr="00F92F6B">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F92F6B">
        <w:t>gNBs</w:t>
      </w:r>
      <w:proofErr w:type="spellEnd"/>
      <w:r w:rsidRPr="00F92F6B">
        <w:t xml:space="preserve">. The release of the resources at the source </w:t>
      </w:r>
      <w:proofErr w:type="spellStart"/>
      <w:r w:rsidRPr="00F92F6B">
        <w:t>gNB</w:t>
      </w:r>
      <w:proofErr w:type="spellEnd"/>
      <w:r w:rsidRPr="00F92F6B">
        <w:t xml:space="preserve"> during the conditional handover completion phase is triggered by the target </w:t>
      </w:r>
      <w:proofErr w:type="spellStart"/>
      <w:r w:rsidRPr="00F92F6B">
        <w:t>gNB</w:t>
      </w:r>
      <w:proofErr w:type="spellEnd"/>
      <w:r w:rsidRPr="00F92F6B">
        <w:t>. The figure below depicts the basic conditional handover scenario where neither the AMF nor the UPF changes:</w:t>
      </w:r>
    </w:p>
    <w:p w14:paraId="142C31E0" w14:textId="21E0CAC0" w:rsidR="00036E1A" w:rsidRPr="00F92F6B" w:rsidRDefault="00CA3211" w:rsidP="00653C72">
      <w:pPr>
        <w:pStyle w:val="TH"/>
        <w:rPr>
          <w:rFonts w:ascii="Times New Roman" w:hAnsi="Times New Roman"/>
        </w:rPr>
      </w:pPr>
      <w:r w:rsidRPr="00F92F6B">
        <w:rPr>
          <w:noProof/>
        </w:rPr>
        <w:object w:dxaOrig="12690" w:dyaOrig="13035" w14:anchorId="22A9E379">
          <v:shape id="_x0000_i1073" type="#_x0000_t75" alt="" style="width:482.85pt;height:497.3pt;mso-width-percent:0;mso-height-percent:0;mso-width-percent:0;mso-height-percent:0" o:ole="">
            <v:imagedata r:id="rId111" o:title=""/>
          </v:shape>
          <o:OLEObject Type="Embed" ProgID="Mscgen.Chart" ShapeID="_x0000_i1073" DrawAspect="Content" ObjectID="_1829898664" r:id="rId112"/>
        </w:object>
      </w:r>
    </w:p>
    <w:p w14:paraId="7E822075" w14:textId="77777777" w:rsidR="00036E1A" w:rsidRPr="00F92F6B" w:rsidRDefault="00036E1A">
      <w:pPr>
        <w:pStyle w:val="TF"/>
      </w:pPr>
      <w:r w:rsidRPr="00F92F6B">
        <w:t>Figure 9.2.3.4.2-1: Intra-AMF/UPF Conditional Handover</w:t>
      </w:r>
    </w:p>
    <w:p w14:paraId="612430A6" w14:textId="77777777" w:rsidR="00036E1A" w:rsidRPr="00F92F6B" w:rsidRDefault="00036E1A" w:rsidP="00036E1A">
      <w:pPr>
        <w:pStyle w:val="B1"/>
      </w:pPr>
      <w:r w:rsidRPr="00F92F6B">
        <w:t>0/1.</w:t>
      </w:r>
      <w:r w:rsidRPr="00F92F6B">
        <w:tab/>
        <w:t xml:space="preserve">Same as step 0, 1 in Figure 9.2.3.2.1-1 of </w:t>
      </w:r>
      <w:r w:rsidR="009644A5" w:rsidRPr="00F92F6B">
        <w:t>clause</w:t>
      </w:r>
      <w:r w:rsidRPr="00F92F6B">
        <w:t xml:space="preserve"> 9.2.3.2.1.</w:t>
      </w:r>
    </w:p>
    <w:p w14:paraId="446B2BCB" w14:textId="77777777" w:rsidR="00036E1A" w:rsidRPr="00F92F6B" w:rsidRDefault="00036E1A" w:rsidP="00036E1A">
      <w:pPr>
        <w:pStyle w:val="B1"/>
      </w:pPr>
      <w:r w:rsidRPr="00F92F6B">
        <w:t>2.</w:t>
      </w:r>
      <w:r w:rsidRPr="00F92F6B">
        <w:tab/>
        <w:t xml:space="preserve">The source </w:t>
      </w:r>
      <w:proofErr w:type="spellStart"/>
      <w:r w:rsidRPr="00F92F6B">
        <w:t>gNB</w:t>
      </w:r>
      <w:proofErr w:type="spellEnd"/>
      <w:r w:rsidRPr="00F92F6B">
        <w:t xml:space="preserve"> decides to use CHO.</w:t>
      </w:r>
    </w:p>
    <w:p w14:paraId="5E7BDC44" w14:textId="77777777" w:rsidR="00036E1A" w:rsidRPr="00F92F6B" w:rsidRDefault="00036E1A" w:rsidP="00036E1A">
      <w:pPr>
        <w:pStyle w:val="B1"/>
      </w:pPr>
      <w:r w:rsidRPr="00F92F6B">
        <w:t>3.</w:t>
      </w:r>
      <w:r w:rsidRPr="00F92F6B">
        <w:tab/>
        <w:t xml:space="preserve">The source </w:t>
      </w:r>
      <w:proofErr w:type="spellStart"/>
      <w:r w:rsidRPr="00F92F6B">
        <w:t>gNB</w:t>
      </w:r>
      <w:proofErr w:type="spellEnd"/>
      <w:r w:rsidRPr="00F92F6B">
        <w:t xml:space="preserve"> </w:t>
      </w:r>
      <w:r w:rsidR="00B1095E" w:rsidRPr="00F92F6B">
        <w:t>requests CHO</w:t>
      </w:r>
      <w:r w:rsidRPr="00F92F6B">
        <w:t xml:space="preserve"> </w:t>
      </w:r>
      <w:r w:rsidR="00CE2CC1" w:rsidRPr="00F92F6B">
        <w:t xml:space="preserve">for one or more candidate cells belonging </w:t>
      </w:r>
      <w:r w:rsidRPr="00F92F6B">
        <w:t xml:space="preserve">to one or more candidate </w:t>
      </w:r>
      <w:proofErr w:type="spellStart"/>
      <w:r w:rsidRPr="00F92F6B">
        <w:t>gNBs</w:t>
      </w:r>
      <w:proofErr w:type="spellEnd"/>
      <w:r w:rsidRPr="00F92F6B">
        <w:t>.</w:t>
      </w:r>
      <w:r w:rsidR="00B1095E" w:rsidRPr="00F92F6B">
        <w:t xml:space="preserve"> A CHO request message is sent for each candidate cell.</w:t>
      </w:r>
    </w:p>
    <w:p w14:paraId="50BE0E85" w14:textId="77777777" w:rsidR="00036E1A" w:rsidRPr="00F92F6B" w:rsidRDefault="00036E1A" w:rsidP="00036E1A">
      <w:pPr>
        <w:pStyle w:val="B1"/>
      </w:pPr>
      <w:r w:rsidRPr="00F92F6B">
        <w:t>4.</w:t>
      </w:r>
      <w:r w:rsidRPr="00F92F6B">
        <w:tab/>
        <w:t xml:space="preserve">Same as step 4 in Figure 9.2.3.2.1-1 of </w:t>
      </w:r>
      <w:r w:rsidR="009644A5" w:rsidRPr="00F92F6B">
        <w:t>clause</w:t>
      </w:r>
      <w:r w:rsidRPr="00F92F6B">
        <w:t xml:space="preserve"> 9.2.3.2.1.</w:t>
      </w:r>
    </w:p>
    <w:p w14:paraId="263FDAC9" w14:textId="77777777" w:rsidR="00036E1A" w:rsidRPr="00F92F6B" w:rsidRDefault="00036E1A" w:rsidP="00036E1A">
      <w:pPr>
        <w:pStyle w:val="B1"/>
      </w:pPr>
      <w:r w:rsidRPr="00F92F6B">
        <w:t>5.</w:t>
      </w:r>
      <w:r w:rsidRPr="00F92F6B">
        <w:tab/>
        <w:t xml:space="preserve">The candidate </w:t>
      </w:r>
      <w:proofErr w:type="spellStart"/>
      <w:r w:rsidRPr="00F92F6B">
        <w:t>gNB</w:t>
      </w:r>
      <w:proofErr w:type="spellEnd"/>
      <w:r w:rsidR="00B1095E" w:rsidRPr="00F92F6B">
        <w:t>(s)</w:t>
      </w:r>
      <w:r w:rsidRPr="00F92F6B">
        <w:t xml:space="preserve"> sends </w:t>
      </w:r>
      <w:r w:rsidR="00B1095E" w:rsidRPr="00F92F6B">
        <w:t>CHO response</w:t>
      </w:r>
      <w:r w:rsidRPr="00F92F6B">
        <w:t xml:space="preserve"> </w:t>
      </w:r>
      <w:r w:rsidR="00265F81" w:rsidRPr="00F92F6B">
        <w:t xml:space="preserve">(HO REQUEST ACKNOWLEDGE) </w:t>
      </w:r>
      <w:r w:rsidRPr="00F92F6B">
        <w:t>including configuration of CHO candidate cell</w:t>
      </w:r>
      <w:r w:rsidR="00B1095E" w:rsidRPr="00F92F6B">
        <w:t>(s)</w:t>
      </w:r>
      <w:r w:rsidRPr="00F92F6B">
        <w:t xml:space="preserve"> to the source </w:t>
      </w:r>
      <w:proofErr w:type="spellStart"/>
      <w:r w:rsidRPr="00F92F6B">
        <w:t>gNB</w:t>
      </w:r>
      <w:proofErr w:type="spellEnd"/>
      <w:r w:rsidRPr="00F92F6B">
        <w:t>.</w:t>
      </w:r>
      <w:r w:rsidR="00B1095E" w:rsidRPr="00F92F6B">
        <w:t xml:space="preserve"> The </w:t>
      </w:r>
      <w:r w:rsidR="00265F81" w:rsidRPr="00F92F6B">
        <w:t xml:space="preserve">CHO </w:t>
      </w:r>
      <w:r w:rsidR="00B1095E" w:rsidRPr="00F92F6B">
        <w:t>response message is sent for each candidate cell.</w:t>
      </w:r>
    </w:p>
    <w:p w14:paraId="7AB91C05" w14:textId="77777777" w:rsidR="00036E1A" w:rsidRPr="00F92F6B" w:rsidRDefault="00036E1A" w:rsidP="00036E1A">
      <w:pPr>
        <w:pStyle w:val="B1"/>
      </w:pPr>
      <w:r w:rsidRPr="00F92F6B">
        <w:t>6.</w:t>
      </w:r>
      <w:r w:rsidRPr="00F92F6B">
        <w:tab/>
        <w:t xml:space="preserve">The source </w:t>
      </w:r>
      <w:proofErr w:type="spellStart"/>
      <w:r w:rsidRPr="00F92F6B">
        <w:t>gNB</w:t>
      </w:r>
      <w:proofErr w:type="spellEnd"/>
      <w:r w:rsidRPr="00F92F6B">
        <w:t xml:space="preserve"> sends an </w:t>
      </w:r>
      <w:proofErr w:type="spellStart"/>
      <w:r w:rsidRPr="00F92F6B">
        <w:rPr>
          <w:i/>
        </w:rPr>
        <w:t>RRCReconfiguration</w:t>
      </w:r>
      <w:proofErr w:type="spellEnd"/>
      <w:r w:rsidRPr="00F92F6B">
        <w:t xml:space="preserve"> message to the UE, containing the configuration of CHO candidate cell(s)</w:t>
      </w:r>
      <w:r w:rsidRPr="00F92F6B" w:rsidDel="00627511">
        <w:t xml:space="preserve"> </w:t>
      </w:r>
      <w:r w:rsidRPr="00F92F6B">
        <w:t>and CHO execution condition(s).</w:t>
      </w:r>
    </w:p>
    <w:p w14:paraId="2A74E534" w14:textId="6F457788" w:rsidR="00FE12B3" w:rsidRPr="00F92F6B" w:rsidRDefault="001C4754" w:rsidP="00FE12B3">
      <w:pPr>
        <w:pStyle w:val="NO"/>
      </w:pPr>
      <w:r w:rsidRPr="00F92F6B">
        <w:t>NOTE</w:t>
      </w:r>
      <w:r w:rsidR="00B1095E" w:rsidRPr="00F92F6B">
        <w:t xml:space="preserve"> 1</w:t>
      </w:r>
      <w:r w:rsidRPr="00F92F6B">
        <w:t>:</w:t>
      </w:r>
      <w:r w:rsidRPr="00F92F6B">
        <w:tab/>
        <w:t xml:space="preserve">CHO configuration of candidate cells can be followed by </w:t>
      </w:r>
      <w:r w:rsidR="00083E58" w:rsidRPr="00F92F6B">
        <w:t>an</w:t>
      </w:r>
      <w:r w:rsidRPr="00F92F6B">
        <w:t xml:space="preserve">other reconfiguration from the source </w:t>
      </w:r>
      <w:proofErr w:type="spellStart"/>
      <w:r w:rsidRPr="00F92F6B">
        <w:t>gNB</w:t>
      </w:r>
      <w:proofErr w:type="spellEnd"/>
      <w:r w:rsidRPr="00F92F6B">
        <w:t>.</w:t>
      </w:r>
    </w:p>
    <w:p w14:paraId="6189B941" w14:textId="77777777" w:rsidR="001C4754" w:rsidRPr="00F92F6B" w:rsidRDefault="00FE12B3" w:rsidP="00FE12B3">
      <w:pPr>
        <w:pStyle w:val="NO"/>
      </w:pPr>
      <w:r w:rsidRPr="00F92F6B">
        <w:t>NOTE 1a:</w:t>
      </w:r>
      <w:r w:rsidRPr="00F92F6B">
        <w:tab/>
        <w:t>A configuration of a CHO candidate cell cannot contain a DAPS handover configuration.</w:t>
      </w:r>
    </w:p>
    <w:p w14:paraId="7B94E9BF" w14:textId="77777777" w:rsidR="00036E1A" w:rsidRPr="00F92F6B" w:rsidRDefault="00036E1A" w:rsidP="00036E1A">
      <w:pPr>
        <w:pStyle w:val="B1"/>
      </w:pPr>
      <w:r w:rsidRPr="00F92F6B">
        <w:t>7.</w:t>
      </w:r>
      <w:r w:rsidRPr="00F92F6B">
        <w:tab/>
      </w:r>
      <w:r w:rsidR="00B1095E" w:rsidRPr="00F92F6B">
        <w:t xml:space="preserve">The </w:t>
      </w:r>
      <w:r w:rsidRPr="00F92F6B">
        <w:t xml:space="preserve">UE sends an </w:t>
      </w:r>
      <w:proofErr w:type="spellStart"/>
      <w:r w:rsidRPr="00F92F6B">
        <w:rPr>
          <w:i/>
        </w:rPr>
        <w:t>RRCReconfigurationComplete</w:t>
      </w:r>
      <w:proofErr w:type="spellEnd"/>
      <w:r w:rsidRPr="00F92F6B">
        <w:t xml:space="preserve"> message to the source </w:t>
      </w:r>
      <w:proofErr w:type="spellStart"/>
      <w:r w:rsidRPr="00F92F6B">
        <w:t>gNB</w:t>
      </w:r>
      <w:proofErr w:type="spellEnd"/>
      <w:r w:rsidRPr="00F92F6B">
        <w:t>.</w:t>
      </w:r>
    </w:p>
    <w:p w14:paraId="1AD83D40" w14:textId="77777777" w:rsidR="00B1095E" w:rsidRPr="00F92F6B" w:rsidRDefault="00B1095E" w:rsidP="00B1095E">
      <w:pPr>
        <w:pStyle w:val="B1"/>
      </w:pPr>
      <w:r w:rsidRPr="00F92F6B">
        <w:t>7a</w:t>
      </w:r>
      <w:r w:rsidRPr="00F92F6B">
        <w:tab/>
        <w:t xml:space="preserve">If early data forwarding is applied, the source </w:t>
      </w:r>
      <w:proofErr w:type="spellStart"/>
      <w:r w:rsidRPr="00F92F6B">
        <w:t>gNB</w:t>
      </w:r>
      <w:proofErr w:type="spellEnd"/>
      <w:r w:rsidRPr="00F92F6B">
        <w:t xml:space="preserve"> sends the EARLY STATUS TRANSFER message.</w:t>
      </w:r>
    </w:p>
    <w:p w14:paraId="74B27346" w14:textId="77777777" w:rsidR="00036E1A" w:rsidRPr="00F92F6B" w:rsidRDefault="00036E1A" w:rsidP="00036E1A">
      <w:pPr>
        <w:pStyle w:val="B1"/>
      </w:pPr>
      <w:r w:rsidRPr="00F92F6B">
        <w:t>8.</w:t>
      </w:r>
      <w:r w:rsidRPr="00F92F6B">
        <w:tab/>
      </w:r>
      <w:r w:rsidR="00B1095E" w:rsidRPr="00F92F6B">
        <w:t xml:space="preserve">The </w:t>
      </w:r>
      <w:r w:rsidRPr="00F92F6B">
        <w:t xml:space="preserve">UE maintains connection with </w:t>
      </w:r>
      <w:r w:rsidR="00B1095E" w:rsidRPr="00F92F6B">
        <w:t xml:space="preserve">the </w:t>
      </w:r>
      <w:r w:rsidRPr="00F92F6B">
        <w:t xml:space="preserve">source </w:t>
      </w:r>
      <w:proofErr w:type="spellStart"/>
      <w:r w:rsidRPr="00F92F6B">
        <w:t>gNB</w:t>
      </w:r>
      <w:proofErr w:type="spellEnd"/>
      <w:r w:rsidRPr="00F92F6B">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F92F6B">
        <w:t>gNB</w:t>
      </w:r>
      <w:proofErr w:type="spellEnd"/>
      <w:r w:rsidRPr="00F92F6B">
        <w:t xml:space="preserve">, applies the stored corresponding configuration for that selected candidate cell, synchronises to that candidate cell and completes the RRC handover procedure by sending </w:t>
      </w:r>
      <w:proofErr w:type="spellStart"/>
      <w:r w:rsidRPr="00F92F6B">
        <w:rPr>
          <w:i/>
        </w:rPr>
        <w:t>RRCReconfigurationComplete</w:t>
      </w:r>
      <w:proofErr w:type="spellEnd"/>
      <w:r w:rsidRPr="00F92F6B">
        <w:t xml:space="preserve"> message to the target </w:t>
      </w:r>
      <w:proofErr w:type="spellStart"/>
      <w:r w:rsidRPr="00F92F6B">
        <w:t>gNB</w:t>
      </w:r>
      <w:proofErr w:type="spellEnd"/>
      <w:r w:rsidRPr="00F92F6B">
        <w:rPr>
          <w:rFonts w:eastAsia="MS Mincho"/>
        </w:rPr>
        <w:t>.</w:t>
      </w:r>
      <w:r w:rsidRPr="00F92F6B">
        <w:t xml:space="preserve"> The UE </w:t>
      </w:r>
      <w:r w:rsidRPr="00F92F6B">
        <w:rPr>
          <w:rFonts w:eastAsia="MS Mincho"/>
        </w:rPr>
        <w:t>releases stored CHO configurations after successful completion of RRC handover procedure.</w:t>
      </w:r>
    </w:p>
    <w:p w14:paraId="7CFD3904" w14:textId="77777777" w:rsidR="00B1095E" w:rsidRPr="00F92F6B" w:rsidRDefault="00B1095E" w:rsidP="00B1095E">
      <w:pPr>
        <w:pStyle w:val="B1"/>
      </w:pPr>
      <w:bookmarkStart w:id="1081" w:name="_Toc37231961"/>
      <w:r w:rsidRPr="00F92F6B">
        <w:t>8a/b</w:t>
      </w:r>
      <w:r w:rsidRPr="00F92F6B">
        <w:tab/>
        <w:t xml:space="preserve">The target </w:t>
      </w:r>
      <w:proofErr w:type="spellStart"/>
      <w:r w:rsidRPr="00F92F6B">
        <w:t>gNB</w:t>
      </w:r>
      <w:proofErr w:type="spellEnd"/>
      <w:r w:rsidRPr="00F92F6B">
        <w:t xml:space="preserve"> sends the HANDOVER SUCCESS message to the source </w:t>
      </w:r>
      <w:proofErr w:type="spellStart"/>
      <w:r w:rsidRPr="00F92F6B">
        <w:t>gNB</w:t>
      </w:r>
      <w:proofErr w:type="spellEnd"/>
      <w:r w:rsidRPr="00F92F6B">
        <w:t xml:space="preserve"> to inform that the UE has successfully accessed the target cell. In return, the source </w:t>
      </w:r>
      <w:proofErr w:type="spellStart"/>
      <w:r w:rsidRPr="00F92F6B">
        <w:t>gNB</w:t>
      </w:r>
      <w:proofErr w:type="spellEnd"/>
      <w:r w:rsidRPr="00F92F6B">
        <w:t xml:space="preserve"> sends the SN STATUS TRANSFER message</w:t>
      </w:r>
      <w:r w:rsidR="00CE2CC1" w:rsidRPr="00F92F6B">
        <w:t xml:space="preserve"> following the principles described in step 7 of Intra-AMF/UPF Handover in </w:t>
      </w:r>
      <w:r w:rsidR="007A73E0" w:rsidRPr="00F92F6B">
        <w:t>clause</w:t>
      </w:r>
      <w:r w:rsidR="00CE2CC1" w:rsidRPr="00F92F6B">
        <w:t xml:space="preserve"> 9.2.3.2.1</w:t>
      </w:r>
      <w:r w:rsidRPr="00F92F6B">
        <w:t>.</w:t>
      </w:r>
    </w:p>
    <w:p w14:paraId="19814092" w14:textId="77777777" w:rsidR="00B1095E" w:rsidRPr="00F92F6B" w:rsidRDefault="00B1095E" w:rsidP="00B1095E">
      <w:pPr>
        <w:pStyle w:val="NO"/>
      </w:pPr>
      <w:r w:rsidRPr="00F92F6B">
        <w:t>NOTE 2:</w:t>
      </w:r>
      <w:r w:rsidRPr="00F92F6B">
        <w:tab/>
        <w:t xml:space="preserve">Late data forwarding may be initiated as soon as the source </w:t>
      </w:r>
      <w:proofErr w:type="spellStart"/>
      <w:r w:rsidRPr="00F92F6B">
        <w:t>gNB</w:t>
      </w:r>
      <w:proofErr w:type="spellEnd"/>
      <w:r w:rsidRPr="00F92F6B">
        <w:t xml:space="preserve"> receives the HANDOVER SUCCESS message.</w:t>
      </w:r>
    </w:p>
    <w:p w14:paraId="0E96ED18" w14:textId="77777777" w:rsidR="00B1095E" w:rsidRPr="00F92F6B" w:rsidRDefault="00B1095E" w:rsidP="00B1095E">
      <w:pPr>
        <w:pStyle w:val="B1"/>
      </w:pPr>
      <w:r w:rsidRPr="00F92F6B">
        <w:t>8c.</w:t>
      </w:r>
      <w:r w:rsidRPr="00F92F6B">
        <w:tab/>
        <w:t xml:space="preserve">The source </w:t>
      </w:r>
      <w:proofErr w:type="spellStart"/>
      <w:r w:rsidRPr="00F92F6B">
        <w:t>gNB</w:t>
      </w:r>
      <w:proofErr w:type="spellEnd"/>
      <w:r w:rsidRPr="00F92F6B">
        <w:t xml:space="preserve"> sends the HANDOVER CANCEL message toward the other signalling connections or other </w:t>
      </w:r>
      <w:r w:rsidR="00CE2CC1" w:rsidRPr="00F92F6B">
        <w:t xml:space="preserve">candidate </w:t>
      </w:r>
      <w:r w:rsidRPr="00F92F6B">
        <w:t xml:space="preserve">target </w:t>
      </w:r>
      <w:proofErr w:type="spellStart"/>
      <w:r w:rsidRPr="00F92F6B">
        <w:t>gNBs</w:t>
      </w:r>
      <w:proofErr w:type="spellEnd"/>
      <w:r w:rsidRPr="00F92F6B">
        <w:t>, if any, to cancel CHO for the UE.</w:t>
      </w:r>
    </w:p>
    <w:p w14:paraId="4F127335" w14:textId="77777777" w:rsidR="00B1095E" w:rsidRPr="00F92F6B" w:rsidRDefault="00B1095E" w:rsidP="00B1095E">
      <w:pPr>
        <w:pStyle w:val="Heading5"/>
      </w:pPr>
      <w:bookmarkStart w:id="1082" w:name="_Toc535274907"/>
      <w:bookmarkStart w:id="1083" w:name="_Toc46502016"/>
      <w:bookmarkStart w:id="1084" w:name="_Toc51971364"/>
      <w:bookmarkStart w:id="1085" w:name="_Toc52551347"/>
      <w:bookmarkStart w:id="1086" w:name="_Toc219280846"/>
      <w:r w:rsidRPr="00F92F6B">
        <w:t>9.2.3.4.3</w:t>
      </w:r>
      <w:r w:rsidRPr="00F92F6B">
        <w:tab/>
        <w:t>U-plane handling</w:t>
      </w:r>
      <w:bookmarkEnd w:id="1082"/>
      <w:bookmarkEnd w:id="1083"/>
      <w:bookmarkEnd w:id="1084"/>
      <w:bookmarkEnd w:id="1085"/>
      <w:bookmarkEnd w:id="1086"/>
    </w:p>
    <w:p w14:paraId="11DA88A8" w14:textId="77777777" w:rsidR="00B1095E" w:rsidRPr="00F92F6B" w:rsidRDefault="00B1095E" w:rsidP="00B1095E">
      <w:r w:rsidRPr="00F92F6B">
        <w:rPr>
          <w:noProof/>
        </w:rPr>
        <w:t xml:space="preserve">The U-plane handling for Conditional Handover follows the same principles for DAPS </w:t>
      </w:r>
      <w:r w:rsidR="00FE12B3" w:rsidRPr="00F92F6B">
        <w:rPr>
          <w:noProof/>
        </w:rPr>
        <w:t>h</w:t>
      </w:r>
      <w:r w:rsidRPr="00F92F6B">
        <w:rPr>
          <w:noProof/>
        </w:rPr>
        <w:t>andover in 9.2.3.2.2, if early data forwarding is applied</w:t>
      </w:r>
      <w:r w:rsidR="00E92BCC" w:rsidRPr="00F92F6B">
        <w:rPr>
          <w:noProof/>
        </w:rPr>
        <w:t>, except that, in case of Full Configuration,</w:t>
      </w:r>
      <w:r w:rsidR="00E92BCC" w:rsidRPr="00F92F6B">
        <w:t xml:space="preserve"> HFN and PDCP SN are reset in the target </w:t>
      </w:r>
      <w:proofErr w:type="spellStart"/>
      <w:r w:rsidR="00E92BCC" w:rsidRPr="00F92F6B">
        <w:t>gNB</w:t>
      </w:r>
      <w:proofErr w:type="spellEnd"/>
      <w:r w:rsidR="00E92BCC" w:rsidRPr="00F92F6B">
        <w:t xml:space="preserve"> after the SN assignment is handed over to the target </w:t>
      </w:r>
      <w:proofErr w:type="spellStart"/>
      <w:r w:rsidR="00E92BCC" w:rsidRPr="00F92F6B">
        <w:t>gNB</w:t>
      </w:r>
      <w:proofErr w:type="spellEnd"/>
      <w:r w:rsidRPr="00F92F6B">
        <w:rPr>
          <w:noProof/>
        </w:rPr>
        <w:t>. If late data forwarding is applied, the U-plane handling follows the RLC-AM or RLC-UM bearer principles defined in 9.2.3.2.2.</w:t>
      </w:r>
    </w:p>
    <w:p w14:paraId="07B944B0" w14:textId="77777777" w:rsidR="00B1095E" w:rsidRPr="00F92F6B" w:rsidRDefault="00B1095E" w:rsidP="00B1095E">
      <w:pPr>
        <w:pStyle w:val="Heading5"/>
      </w:pPr>
      <w:bookmarkStart w:id="1087" w:name="_Toc46502017"/>
      <w:bookmarkStart w:id="1088" w:name="_Toc51971365"/>
      <w:bookmarkStart w:id="1089" w:name="_Toc52551348"/>
      <w:bookmarkStart w:id="1090" w:name="_Toc219280847"/>
      <w:r w:rsidRPr="00F92F6B">
        <w:t>9.2.3.4.4</w:t>
      </w:r>
      <w:r w:rsidRPr="00F92F6B">
        <w:tab/>
        <w:t>Data Forwarding</w:t>
      </w:r>
      <w:bookmarkEnd w:id="1087"/>
      <w:bookmarkEnd w:id="1088"/>
      <w:bookmarkEnd w:id="1089"/>
      <w:bookmarkEnd w:id="1090"/>
    </w:p>
    <w:p w14:paraId="698CDB7E" w14:textId="77777777" w:rsidR="00B1095E" w:rsidRPr="00F92F6B" w:rsidRDefault="00B1095E" w:rsidP="00B1095E">
      <w:pPr>
        <w:rPr>
          <w:noProof/>
        </w:rPr>
      </w:pPr>
      <w:r w:rsidRPr="00F92F6B">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F92F6B">
        <w:rPr>
          <w:noProof/>
        </w:rPr>
        <w:t>h</w:t>
      </w:r>
      <w:r w:rsidRPr="00F92F6B">
        <w:rPr>
          <w:noProof/>
        </w:rPr>
        <w:t>andover.</w:t>
      </w:r>
    </w:p>
    <w:p w14:paraId="5BCD5C85" w14:textId="77777777" w:rsidR="00B1095E" w:rsidRPr="00F92F6B" w:rsidRDefault="00B1095E" w:rsidP="00B1095E">
      <w:pPr>
        <w:rPr>
          <w:noProof/>
        </w:rPr>
      </w:pPr>
      <w:r w:rsidRPr="00F92F6B">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F92F6B">
        <w:rPr>
          <w:noProof/>
        </w:rPr>
        <w:t>h</w:t>
      </w:r>
      <w:r w:rsidRPr="00F92F6B">
        <w:rPr>
          <w:noProof/>
        </w:rPr>
        <w:t>and</w:t>
      </w:r>
      <w:r w:rsidR="00265F81" w:rsidRPr="00F92F6B">
        <w:rPr>
          <w:noProof/>
        </w:rPr>
        <w:t>o</w:t>
      </w:r>
      <w:r w:rsidRPr="00F92F6B">
        <w:rPr>
          <w:noProof/>
        </w:rPr>
        <w:t>ver in the intra-system handover as defined in 9.2.3.2.3.</w:t>
      </w:r>
    </w:p>
    <w:p w14:paraId="1E175174" w14:textId="26486582" w:rsidR="00DB371D" w:rsidRPr="00F92F6B" w:rsidRDefault="00DE3A63" w:rsidP="00DB371D">
      <w:pPr>
        <w:pStyle w:val="Heading4"/>
      </w:pPr>
      <w:bookmarkStart w:id="1091" w:name="_Toc219280848"/>
      <w:r w:rsidRPr="00F92F6B">
        <w:t>9.2.3.5</w:t>
      </w:r>
      <w:r w:rsidR="00DB371D" w:rsidRPr="00F92F6B">
        <w:tab/>
        <w:t>L1/L2</w:t>
      </w:r>
      <w:r w:rsidR="00CF5868" w:rsidRPr="00F92F6B">
        <w:t xml:space="preserve"> </w:t>
      </w:r>
      <w:r w:rsidR="00DB371D" w:rsidRPr="00F92F6B">
        <w:t>Triggered Mobility</w:t>
      </w:r>
      <w:bookmarkEnd w:id="1091"/>
    </w:p>
    <w:p w14:paraId="7F9C86F5" w14:textId="7F0C0AE5" w:rsidR="00DB371D" w:rsidRPr="00F92F6B" w:rsidRDefault="00DE3A63" w:rsidP="00DB371D">
      <w:pPr>
        <w:pStyle w:val="Heading5"/>
      </w:pPr>
      <w:bookmarkStart w:id="1092" w:name="_Toc219280849"/>
      <w:r w:rsidRPr="00F92F6B">
        <w:t>9.2.3.5</w:t>
      </w:r>
      <w:r w:rsidR="00DB371D" w:rsidRPr="00F92F6B">
        <w:t>.1</w:t>
      </w:r>
      <w:r w:rsidR="00DB371D" w:rsidRPr="00F92F6B">
        <w:tab/>
        <w:t>General</w:t>
      </w:r>
      <w:bookmarkEnd w:id="1092"/>
    </w:p>
    <w:p w14:paraId="32F27192" w14:textId="24FB0E4F" w:rsidR="00DB371D" w:rsidRPr="00F92F6B" w:rsidRDefault="00DB371D" w:rsidP="00DB371D">
      <w:r w:rsidRPr="00F92F6B">
        <w:t xml:space="preserve">LTM is a procedure in which a </w:t>
      </w:r>
      <w:proofErr w:type="spellStart"/>
      <w:r w:rsidRPr="00F92F6B">
        <w:t>gNB</w:t>
      </w:r>
      <w:proofErr w:type="spellEnd"/>
      <w:r w:rsidRPr="00F92F6B">
        <w:t xml:space="preserve"> receives L1 </w:t>
      </w:r>
      <w:r w:rsidR="00050CCA" w:rsidRPr="00F92F6B">
        <w:t xml:space="preserve">or L3 </w:t>
      </w:r>
      <w:r w:rsidRPr="00F92F6B">
        <w:t xml:space="preserve">measurement report(s) from a UE, and on their basis the </w:t>
      </w:r>
      <w:proofErr w:type="spellStart"/>
      <w:r w:rsidRPr="00F92F6B">
        <w:t>gNB</w:t>
      </w:r>
      <w:proofErr w:type="spellEnd"/>
      <w:r w:rsidRPr="00F92F6B">
        <w:t xml:space="preserve"> </w:t>
      </w:r>
      <w:r w:rsidR="00AF71EA" w:rsidRPr="00F92F6B">
        <w:t xml:space="preserve">may </w:t>
      </w:r>
      <w:r w:rsidRPr="00F92F6B">
        <w:t xml:space="preserve">change UE serving cell by a cell switch command signalled via a MAC CE. The cell switch command indicates an LTM candidate configuration that the </w:t>
      </w:r>
      <w:proofErr w:type="spellStart"/>
      <w:r w:rsidRPr="00F92F6B">
        <w:t>gNB</w:t>
      </w:r>
      <w:proofErr w:type="spellEnd"/>
      <w:r w:rsidRPr="00F92F6B">
        <w:t xml:space="preserve"> previously prepared and provided to the UE through RRC signalling. Then the UE switches to the target configuration according to the cell switch command. The LTM procedure can be used to reduce the mobility latency as described in Annex </w:t>
      </w:r>
      <w:r w:rsidR="000525F0" w:rsidRPr="00F92F6B">
        <w:t>G</w:t>
      </w:r>
      <w:r w:rsidRPr="00F92F6B">
        <w:t>.</w:t>
      </w:r>
    </w:p>
    <w:p w14:paraId="19FBBE97" w14:textId="484461C5" w:rsidR="00DB371D" w:rsidRPr="00F92F6B" w:rsidRDefault="00DB371D" w:rsidP="00DB371D">
      <w:r w:rsidRPr="00F92F6B">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F92F6B">
        <w:t xml:space="preserve"> All the activated TCI states except those received in the cell switch command are deactivated upon LTM cell switch execution.</w:t>
      </w:r>
    </w:p>
    <w:p w14:paraId="69CB6472" w14:textId="59A87D67" w:rsidR="00DB371D" w:rsidRPr="00F92F6B" w:rsidRDefault="00DB371D" w:rsidP="00DB371D">
      <w:r w:rsidRPr="00F92F6B">
        <w:t xml:space="preserve">When configured by the network, it is possible to initiate UL TA acquisition (called early TA) procedure of one or multiple cells that are different from the current serving cells. If the cell has the same </w:t>
      </w:r>
      <w:r w:rsidRPr="00F92F6B">
        <w:rPr>
          <w:lang w:eastAsia="ko-KR"/>
        </w:rPr>
        <w:t>N</w:t>
      </w:r>
      <w:r w:rsidRPr="00F92F6B">
        <w:rPr>
          <w:vertAlign w:val="subscript"/>
          <w:lang w:eastAsia="ko-KR"/>
        </w:rPr>
        <w:t>TA</w:t>
      </w:r>
      <w:r w:rsidRPr="00F92F6B">
        <w:t xml:space="preserve"> </w:t>
      </w:r>
      <w:r w:rsidRPr="00F92F6B">
        <w:rPr>
          <w:lang w:eastAsia="ko-KR"/>
        </w:rPr>
        <w:t>as the current serving cells or N</w:t>
      </w:r>
      <w:r w:rsidRPr="00F92F6B">
        <w:rPr>
          <w:vertAlign w:val="subscript"/>
          <w:lang w:eastAsia="ko-KR"/>
        </w:rPr>
        <w:t>TA</w:t>
      </w:r>
      <w:r w:rsidRPr="00F92F6B">
        <w:rPr>
          <w:lang w:eastAsia="ko-KR"/>
        </w:rPr>
        <w:t xml:space="preserve">=0, early TA acquisition procedure is not required. </w:t>
      </w:r>
      <w:r w:rsidRPr="00F92F6B">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proofErr w:type="spellStart"/>
      <w:r w:rsidRPr="00F92F6B">
        <w:t>gNB</w:t>
      </w:r>
      <w:proofErr w:type="spellEnd"/>
      <w:r w:rsidR="00CF5868" w:rsidRPr="00F92F6B">
        <w:t>/</w:t>
      </w:r>
      <w:proofErr w:type="spellStart"/>
      <w:r w:rsidR="00CF5868" w:rsidRPr="00F92F6B">
        <w:t>gNB</w:t>
      </w:r>
      <w:proofErr w:type="spellEnd"/>
      <w:r w:rsidR="00CF5868" w:rsidRPr="00F92F6B">
        <w:t>-DU</w:t>
      </w:r>
      <w:r w:rsidRPr="00F92F6B">
        <w:t xml:space="preserve"> to which the candidate cell belongs calculates the TA value and sends it to the </w:t>
      </w:r>
      <w:proofErr w:type="spellStart"/>
      <w:r w:rsidRPr="00F92F6B">
        <w:t>gNB</w:t>
      </w:r>
      <w:proofErr w:type="spellEnd"/>
      <w:r w:rsidR="00CF5868" w:rsidRPr="00F92F6B">
        <w:t>/</w:t>
      </w:r>
      <w:proofErr w:type="spellStart"/>
      <w:r w:rsidR="00CF5868" w:rsidRPr="00F92F6B">
        <w:t>gNB</w:t>
      </w:r>
      <w:proofErr w:type="spellEnd"/>
      <w:r w:rsidR="00CF5868" w:rsidRPr="00F92F6B">
        <w:t>-DU</w:t>
      </w:r>
      <w:r w:rsidRPr="00F92F6B">
        <w:t xml:space="preserve"> to which the serving cell belongs</w:t>
      </w:r>
      <w:r w:rsidR="00CF5868" w:rsidRPr="00F92F6B">
        <w:t xml:space="preserve"> via </w:t>
      </w:r>
      <w:proofErr w:type="spellStart"/>
      <w:r w:rsidR="00CF5868" w:rsidRPr="00F92F6B">
        <w:t>gNB</w:t>
      </w:r>
      <w:proofErr w:type="spellEnd"/>
      <w:r w:rsidR="00CF5868" w:rsidRPr="00F92F6B">
        <w:t>-CU</w:t>
      </w:r>
      <w:r w:rsidRPr="00F92F6B">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F92F6B">
        <w:t>, if it does not include any valid TA value</w:t>
      </w:r>
      <w:r w:rsidRPr="00F92F6B">
        <w:t>. The network may also send a TA value in the LTM cell switch command MAC CE without early TA acquisition.</w:t>
      </w:r>
    </w:p>
    <w:p w14:paraId="0FFEA782" w14:textId="7376E74C" w:rsidR="00EC681C" w:rsidRPr="00F92F6B" w:rsidRDefault="00EC681C" w:rsidP="00EC681C">
      <w:r w:rsidRPr="00F92F6B">
        <w:t xml:space="preserve">When two TAG IDs are configured for an LTM candidate cell, the </w:t>
      </w:r>
      <w:proofErr w:type="spellStart"/>
      <w:r w:rsidRPr="00F92F6B">
        <w:t>gNB</w:t>
      </w:r>
      <w:proofErr w:type="spellEnd"/>
      <w:r w:rsidRPr="00F92F6B">
        <w:t>-DU to which the LTM candidate cell belongs assigns the same TAG ID pointer value for each TRP to be used by the UEs.</w:t>
      </w:r>
      <w:r w:rsidR="0014040D" w:rsidRPr="00F92F6B">
        <w:t xml:space="preserve"> Also when two TAG IDs are configured for an LTM candidate cell, UE-based TA measurement is not configured.</w:t>
      </w:r>
    </w:p>
    <w:p w14:paraId="3AD94F18" w14:textId="6952087C" w:rsidR="00DB371D" w:rsidRPr="00F92F6B" w:rsidRDefault="00DB371D" w:rsidP="00DB371D">
      <w:r w:rsidRPr="00F92F6B">
        <w:t xml:space="preserve">Depending on the availability of a valid TA value, the UE performs either a RACH-less LTM or RACH-based LTM cell switch. If the </w:t>
      </w:r>
      <w:r w:rsidR="00CF5868" w:rsidRPr="00F92F6B">
        <w:t xml:space="preserve">valid </w:t>
      </w:r>
      <w:r w:rsidRPr="00F92F6B">
        <w:t xml:space="preserve">TA value is provided in the cell switch command, the UE applies the TA value as instructed by the network. In the case where UE-based TA measurement is configured, but no </w:t>
      </w:r>
      <w:r w:rsidR="00CF5868" w:rsidRPr="00F92F6B">
        <w:t xml:space="preserve">valid </w:t>
      </w:r>
      <w:r w:rsidRPr="00F92F6B">
        <w:t xml:space="preserve">TA value is provided in the cell switch command, the UE applies the </w:t>
      </w:r>
      <w:r w:rsidR="00CF5868" w:rsidRPr="00F92F6B">
        <w:t xml:space="preserve">valid </w:t>
      </w:r>
      <w:r w:rsidRPr="00F92F6B">
        <w:t xml:space="preserve">TA value by itself if available. </w:t>
      </w:r>
      <w:r w:rsidR="00AF71EA" w:rsidRPr="00F92F6B">
        <w:t>T</w:t>
      </w:r>
      <w:r w:rsidRPr="00F92F6B">
        <w:t>he UE performs RACH-less LTM cell switch upon receiving the cell switch command</w:t>
      </w:r>
      <w:r w:rsidR="00AF71EA" w:rsidRPr="00F92F6B">
        <w:t xml:space="preserve"> whenever a valid TA value is available</w:t>
      </w:r>
      <w:r w:rsidRPr="00F92F6B">
        <w:t>. If no valid TA value is available, the UE performs RACH-based LTM cell switch.</w:t>
      </w:r>
    </w:p>
    <w:p w14:paraId="3DBC11DA" w14:textId="5D62C46A" w:rsidR="00DB371D" w:rsidRPr="00F92F6B" w:rsidRDefault="00DB371D" w:rsidP="00DB371D">
      <w:r w:rsidRPr="00F92F6B">
        <w:t xml:space="preserve">Regardless of whether the UE is configured for UE-based TA measurement for a certain candidate cell, it will still follow the PDCCH order, which includes </w:t>
      </w:r>
      <w:r w:rsidR="00AF71EA" w:rsidRPr="00F92F6B">
        <w:t xml:space="preserve">performing </w:t>
      </w:r>
      <w:r w:rsidRPr="00F92F6B">
        <w:t xml:space="preserve">a random access procedure towards </w:t>
      </w:r>
      <w:r w:rsidR="00AF71EA" w:rsidRPr="00F92F6B">
        <w:t>one or more</w:t>
      </w:r>
      <w:r w:rsidR="00AF71EA" w:rsidRPr="00F92F6B" w:rsidDel="00AF71EA">
        <w:t xml:space="preserve"> </w:t>
      </w:r>
      <w:r w:rsidRPr="00F92F6B">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2D8A78F" w:rsidR="00DB371D" w:rsidRPr="00F92F6B" w:rsidRDefault="00DB371D" w:rsidP="00DB371D">
      <w:r w:rsidRPr="00F92F6B">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 Before RACH-less LTM procedure completion, the UE shall not trigger random access procedure if it does not have a valid PUCCH resource for triggered SRs.</w:t>
      </w:r>
      <w:r w:rsidR="00613F97" w:rsidRPr="00F92F6B">
        <w:t xml:space="preserve"> In case of dynamic grant scheduling, the network can include in the cell switch command signalled via a MAC CE the SR configuration ID which indicates to the UE the scheduling request configuration and physical layer resources on PUCCH where the UE may send the scheduling request during an LTM cell switch procedure.</w:t>
      </w:r>
    </w:p>
    <w:p w14:paraId="3CA2D3E8" w14:textId="77777777" w:rsidR="00DB371D" w:rsidRPr="00F92F6B" w:rsidRDefault="00DB371D" w:rsidP="00DB371D">
      <w:r w:rsidRPr="00F92F6B">
        <w:t>The following principles apply to LTM:</w:t>
      </w:r>
    </w:p>
    <w:p w14:paraId="4DA84A37" w14:textId="22ADCBFD" w:rsidR="00DB371D" w:rsidRPr="00F92F6B" w:rsidRDefault="00DB371D" w:rsidP="00DB371D">
      <w:pPr>
        <w:pStyle w:val="B1"/>
      </w:pPr>
      <w:r w:rsidRPr="00F92F6B">
        <w:rPr>
          <w:rFonts w:eastAsia="PMingLiU"/>
          <w:lang w:eastAsia="zh-TW"/>
        </w:rPr>
        <w:t>-</w:t>
      </w:r>
      <w:r w:rsidRPr="00F92F6B">
        <w:rPr>
          <w:rFonts w:eastAsia="PMingLiU"/>
          <w:lang w:eastAsia="zh-TW"/>
        </w:rPr>
        <w:tab/>
      </w:r>
      <w:r w:rsidRPr="00F92F6B">
        <w:t>Security key</w:t>
      </w:r>
      <w:r w:rsidR="00CF5868" w:rsidRPr="00F92F6B">
        <w:t xml:space="preserve">s </w:t>
      </w:r>
      <w:r w:rsidR="0014040D" w:rsidRPr="00F92F6B">
        <w:t>can be</w:t>
      </w:r>
      <w:r w:rsidRPr="00F92F6B">
        <w:t xml:space="preserve"> </w:t>
      </w:r>
      <w:r w:rsidR="0014040D" w:rsidRPr="00F92F6B">
        <w:t>changed</w:t>
      </w:r>
      <w:r w:rsidRPr="00F92F6B">
        <w:t xml:space="preserve"> upon an LTM cell switch</w:t>
      </w:r>
      <w:r w:rsidR="0014040D" w:rsidRPr="00F92F6B">
        <w:t xml:space="preserve"> based on network indication</w:t>
      </w:r>
      <w:r w:rsidRPr="00F92F6B">
        <w:t>;</w:t>
      </w:r>
    </w:p>
    <w:p w14:paraId="276515F0" w14:textId="77777777" w:rsidR="00E96F07" w:rsidRPr="00F92F6B" w:rsidRDefault="00DB371D" w:rsidP="00DB371D">
      <w:pPr>
        <w:pStyle w:val="B1"/>
      </w:pPr>
      <w:r w:rsidRPr="00F92F6B">
        <w:rPr>
          <w:rFonts w:eastAsia="SimSun"/>
        </w:rPr>
        <w:t>-</w:t>
      </w:r>
      <w:r w:rsidRPr="00F92F6B">
        <w:rPr>
          <w:rFonts w:eastAsia="SimSun"/>
        </w:rPr>
        <w:tab/>
      </w:r>
      <w:r w:rsidRPr="00F92F6B">
        <w:t>Subsequent LTM is supported.</w:t>
      </w:r>
    </w:p>
    <w:p w14:paraId="01CFD5C8" w14:textId="3739BDDD" w:rsidR="00DB371D" w:rsidRPr="00F92F6B" w:rsidRDefault="00DB371D" w:rsidP="00DB371D">
      <w:r w:rsidRPr="00F92F6B">
        <w:t>LTM supports intra-</w:t>
      </w:r>
      <w:proofErr w:type="spellStart"/>
      <w:r w:rsidRPr="00F92F6B">
        <w:t>gNB</w:t>
      </w:r>
      <w:proofErr w:type="spellEnd"/>
      <w:r w:rsidR="0014040D" w:rsidRPr="00F92F6B">
        <w:t xml:space="preserve"> mobility, and inter-</w:t>
      </w:r>
      <w:proofErr w:type="spellStart"/>
      <w:r w:rsidR="0014040D" w:rsidRPr="00F92F6B">
        <w:t>gNB</w:t>
      </w:r>
      <w:proofErr w:type="spellEnd"/>
      <w:r w:rsidR="0014040D" w:rsidRPr="00F92F6B">
        <w:t xml:space="preserve"> mobility</w:t>
      </w:r>
      <w:r w:rsidRPr="00F92F6B">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F92F6B" w:rsidRDefault="00DB371D" w:rsidP="00DB371D">
      <w:pPr>
        <w:pStyle w:val="B1"/>
      </w:pPr>
      <w:r w:rsidRPr="00F92F6B">
        <w:rPr>
          <w:rFonts w:eastAsia="PMingLiU"/>
          <w:lang w:eastAsia="zh-TW"/>
        </w:rPr>
        <w:t>-</w:t>
      </w:r>
      <w:r w:rsidRPr="00F92F6B">
        <w:rPr>
          <w:rFonts w:eastAsia="PMingLiU"/>
          <w:lang w:eastAsia="zh-TW"/>
        </w:rPr>
        <w:tab/>
      </w:r>
      <w:proofErr w:type="spellStart"/>
      <w:r w:rsidRPr="00F92F6B">
        <w:t>PCell</w:t>
      </w:r>
      <w:proofErr w:type="spellEnd"/>
      <w:r w:rsidRPr="00F92F6B">
        <w:t xml:space="preserve"> change in non-CA scenario and non-DC scenario;</w:t>
      </w:r>
    </w:p>
    <w:p w14:paraId="189D6B1A" w14:textId="7384979D" w:rsidR="00DB371D" w:rsidRPr="00F92F6B" w:rsidRDefault="00DB371D" w:rsidP="00DB371D">
      <w:pPr>
        <w:pStyle w:val="B1"/>
      </w:pPr>
      <w:r w:rsidRPr="00F92F6B">
        <w:t>-</w:t>
      </w:r>
      <w:r w:rsidRPr="00F92F6B">
        <w:tab/>
      </w:r>
      <w:proofErr w:type="spellStart"/>
      <w:r w:rsidRPr="00F92F6B">
        <w:t>PCell</w:t>
      </w:r>
      <w:proofErr w:type="spellEnd"/>
      <w:r w:rsidRPr="00F92F6B">
        <w:t xml:space="preserve"> and </w:t>
      </w:r>
      <w:proofErr w:type="spellStart"/>
      <w:r w:rsidRPr="00F92F6B">
        <w:t>SCell</w:t>
      </w:r>
      <w:proofErr w:type="spellEnd"/>
      <w:r w:rsidRPr="00F92F6B">
        <w:t>(s) change in CA scenario;</w:t>
      </w:r>
    </w:p>
    <w:p w14:paraId="28E796C5" w14:textId="77777777" w:rsidR="00100F9B" w:rsidRPr="00F92F6B" w:rsidRDefault="00DB371D" w:rsidP="00DB371D">
      <w:pPr>
        <w:pStyle w:val="B1"/>
      </w:pPr>
      <w:r w:rsidRPr="00F92F6B">
        <w:t>-</w:t>
      </w:r>
      <w:r w:rsidRPr="00F92F6B">
        <w:tab/>
        <w:t>Dual connectivity scenario</w:t>
      </w:r>
      <w:r w:rsidR="00100F9B" w:rsidRPr="00F92F6B">
        <w:t>s</w:t>
      </w:r>
      <w:r w:rsidR="00CF5868" w:rsidRPr="00F92F6B">
        <w:t>:</w:t>
      </w:r>
    </w:p>
    <w:p w14:paraId="279934E4" w14:textId="6026F03C" w:rsidR="00100F9B" w:rsidRPr="00F92F6B" w:rsidRDefault="00100F9B" w:rsidP="00100F9B">
      <w:pPr>
        <w:pStyle w:val="B2"/>
      </w:pPr>
      <w:r w:rsidRPr="00F92F6B">
        <w:t>-</w:t>
      </w:r>
      <w:r w:rsidRPr="00F92F6B">
        <w:tab/>
      </w:r>
      <w:proofErr w:type="spellStart"/>
      <w:r w:rsidR="00DB371D" w:rsidRPr="00F92F6B">
        <w:t>PCell</w:t>
      </w:r>
      <w:proofErr w:type="spellEnd"/>
      <w:r w:rsidR="00DB371D" w:rsidRPr="00F92F6B">
        <w:t xml:space="preserve"> </w:t>
      </w:r>
      <w:r w:rsidRPr="00F92F6B">
        <w:t xml:space="preserve">change together with MCG </w:t>
      </w:r>
      <w:proofErr w:type="spellStart"/>
      <w:r w:rsidRPr="00F92F6B">
        <w:t>SCells</w:t>
      </w:r>
      <w:proofErr w:type="spellEnd"/>
      <w:r w:rsidRPr="00F92F6B">
        <w:t xml:space="preserve">(s) change and intra-SN </w:t>
      </w:r>
      <w:proofErr w:type="spellStart"/>
      <w:r w:rsidRPr="00F92F6B">
        <w:t>PSCell</w:t>
      </w:r>
      <w:proofErr w:type="spellEnd"/>
      <w:r w:rsidRPr="00F92F6B">
        <w:t xml:space="preserve"> change;</w:t>
      </w:r>
    </w:p>
    <w:p w14:paraId="3B8EDE2E" w14:textId="77777777" w:rsidR="00100F9B" w:rsidRPr="00F92F6B" w:rsidRDefault="00100F9B" w:rsidP="00100F9B">
      <w:pPr>
        <w:pStyle w:val="B2"/>
      </w:pPr>
      <w:r w:rsidRPr="00F92F6B">
        <w:t>-</w:t>
      </w:r>
      <w:r w:rsidRPr="00F92F6B">
        <w:tab/>
      </w:r>
      <w:proofErr w:type="spellStart"/>
      <w:r w:rsidRPr="00F92F6B">
        <w:t>PSCell</w:t>
      </w:r>
      <w:proofErr w:type="spellEnd"/>
      <w:r w:rsidRPr="00F92F6B">
        <w:t xml:space="preserve"> change together with SCG </w:t>
      </w:r>
      <w:proofErr w:type="spellStart"/>
      <w:r w:rsidRPr="00F92F6B">
        <w:t>SCell</w:t>
      </w:r>
      <w:proofErr w:type="spellEnd"/>
      <w:r w:rsidRPr="00F92F6B">
        <w:t>(s) change with or without MN involvement.</w:t>
      </w:r>
    </w:p>
    <w:p w14:paraId="51621DF3" w14:textId="3A72615F" w:rsidR="00100F9B" w:rsidRPr="00F92F6B" w:rsidRDefault="00100F9B" w:rsidP="00DA6E71">
      <w:pPr>
        <w:pStyle w:val="NO"/>
      </w:pPr>
      <w:r w:rsidRPr="00F92F6B">
        <w:t>NOTE:</w:t>
      </w:r>
      <w:r w:rsidRPr="00F92F6B">
        <w:tab/>
        <w:t xml:space="preserve">LTM for simultaneous </w:t>
      </w:r>
      <w:proofErr w:type="spellStart"/>
      <w:r w:rsidRPr="00F92F6B">
        <w:t>PCell</w:t>
      </w:r>
      <w:proofErr w:type="spellEnd"/>
      <w:r w:rsidRPr="00F92F6B">
        <w:t xml:space="preserve"> and inter-SN </w:t>
      </w:r>
      <w:proofErr w:type="spellStart"/>
      <w:r w:rsidRPr="00F92F6B">
        <w:t>PSCell</w:t>
      </w:r>
      <w:proofErr w:type="spellEnd"/>
      <w:r w:rsidRPr="00F92F6B">
        <w:t xml:space="preserve"> change is not supported. Inter-</w:t>
      </w:r>
      <w:proofErr w:type="spellStart"/>
      <w:r w:rsidRPr="00F92F6B">
        <w:t>gNB</w:t>
      </w:r>
      <w:proofErr w:type="spellEnd"/>
      <w:r w:rsidRPr="00F92F6B">
        <w:t xml:space="preserve"> LTM configuration for MN and SN at the same time is also not supported.</w:t>
      </w:r>
    </w:p>
    <w:p w14:paraId="4B7B7B13" w14:textId="3058953D" w:rsidR="00DB371D" w:rsidRPr="00F92F6B" w:rsidRDefault="00DB371D" w:rsidP="00100F9B">
      <w:r w:rsidRPr="00F92F6B">
        <w:t xml:space="preserve">While the UE has stored LTM candidate configurations the UE can also execute any L3 handover </w:t>
      </w:r>
      <w:r w:rsidR="00CF5868" w:rsidRPr="00F92F6B">
        <w:t>except for DAPS handover</w:t>
      </w:r>
      <w:r w:rsidRPr="00F92F6B">
        <w:t>.</w:t>
      </w:r>
      <w:r w:rsidR="00AF71EA" w:rsidRPr="00F92F6B">
        <w:t xml:space="preserve"> In the RRC message which the UE applies for any L3 handover (except DAPS), LTM candidate configurations can be added/modified/released by the target cell.</w:t>
      </w:r>
    </w:p>
    <w:p w14:paraId="5B2D5527" w14:textId="33B86F70" w:rsidR="00DB371D" w:rsidRPr="00F92F6B" w:rsidRDefault="00DE3A63" w:rsidP="00DB371D">
      <w:pPr>
        <w:pStyle w:val="Heading5"/>
      </w:pPr>
      <w:bookmarkStart w:id="1093" w:name="_Toc219280850"/>
      <w:r w:rsidRPr="00F92F6B">
        <w:t>9.2.3.5</w:t>
      </w:r>
      <w:r w:rsidR="00DB371D" w:rsidRPr="00F92F6B">
        <w:t>.2</w:t>
      </w:r>
      <w:r w:rsidR="00DB371D" w:rsidRPr="00F92F6B">
        <w:tab/>
        <w:t>C-Plane Handling</w:t>
      </w:r>
      <w:bookmarkEnd w:id="1093"/>
    </w:p>
    <w:p w14:paraId="75289D6B" w14:textId="66319AEC" w:rsidR="00DB371D" w:rsidRPr="00F92F6B" w:rsidRDefault="00DB371D" w:rsidP="00DB371D">
      <w:pPr>
        <w:rPr>
          <w:b/>
        </w:rPr>
      </w:pPr>
      <w:r w:rsidRPr="00F92F6B">
        <w:t>Cell switch command is conveyed in a MAC CE, which contains the necessary information to perform the LTM cell switch.</w:t>
      </w:r>
    </w:p>
    <w:p w14:paraId="322C136C" w14:textId="2AAFBD77" w:rsidR="00DB371D" w:rsidRPr="00F92F6B" w:rsidRDefault="00DB371D" w:rsidP="00DB371D">
      <w:r w:rsidRPr="00F92F6B">
        <w:t xml:space="preserve">The overall procedure for </w:t>
      </w:r>
      <w:r w:rsidR="00100F9B" w:rsidRPr="00F92F6B">
        <w:t>intra-</w:t>
      </w:r>
      <w:proofErr w:type="spellStart"/>
      <w:r w:rsidR="00100F9B" w:rsidRPr="00F92F6B">
        <w:t>gNB</w:t>
      </w:r>
      <w:proofErr w:type="spellEnd"/>
      <w:r w:rsidR="00100F9B" w:rsidRPr="00F92F6B">
        <w:t xml:space="preserve"> </w:t>
      </w:r>
      <w:r w:rsidRPr="00F92F6B">
        <w:t xml:space="preserve">LTM is shown in Figure </w:t>
      </w:r>
      <w:r w:rsidR="00DE3A63" w:rsidRPr="00F92F6B">
        <w:t>9.2.3.5</w:t>
      </w:r>
      <w:r w:rsidRPr="00F92F6B">
        <w:t>.2-1 below. Subsequent LTM is done by repeating the early synchronization, LTM cell switch execution, and LTM cell switch completion steps without</w:t>
      </w:r>
      <w:r w:rsidR="00050CCA" w:rsidRPr="00F92F6B">
        <w:t xml:space="preserve"> the need to</w:t>
      </w:r>
      <w:r w:rsidRPr="00F92F6B">
        <w:t xml:space="preserve"> releas</w:t>
      </w:r>
      <w:r w:rsidR="00050CCA" w:rsidRPr="00F92F6B">
        <w:t>e, reconfigure or add</w:t>
      </w:r>
      <w:r w:rsidRPr="00F92F6B">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F92F6B" w:rsidRDefault="00050CCA" w:rsidP="00DB371D">
      <w:pPr>
        <w:pStyle w:val="TH"/>
        <w:rPr>
          <w:rFonts w:eastAsia="PMingLiU"/>
          <w:szCs w:val="16"/>
          <w:lang w:eastAsia="zh-TW"/>
        </w:rPr>
      </w:pPr>
      <w:r w:rsidRPr="00F92F6B">
        <w:rPr>
          <w:noProof/>
        </w:rPr>
        <w:object w:dxaOrig="7520" w:dyaOrig="8250" w14:anchorId="7FADFC3F">
          <v:shape id="_x0000_i1074" type="#_x0000_t75" alt="" style="width:375.6pt;height:412.5pt" o:ole="">
            <v:imagedata r:id="rId113" o:title=""/>
          </v:shape>
          <o:OLEObject Type="Embed" ProgID="Visio.Drawing.15" ShapeID="_x0000_i1074" DrawAspect="Content" ObjectID="_1829898665" r:id="rId114"/>
        </w:object>
      </w:r>
    </w:p>
    <w:p w14:paraId="5FEA16B1" w14:textId="6163F896" w:rsidR="00DB371D" w:rsidRPr="00F92F6B" w:rsidRDefault="00DB371D" w:rsidP="00DB371D">
      <w:pPr>
        <w:pStyle w:val="TF"/>
      </w:pPr>
      <w:r w:rsidRPr="00F92F6B">
        <w:t xml:space="preserve">Figure </w:t>
      </w:r>
      <w:r w:rsidR="00DE3A63" w:rsidRPr="00F92F6B">
        <w:t>9.2.3.5</w:t>
      </w:r>
      <w:r w:rsidRPr="00F92F6B">
        <w:t>.2-1. Signal</w:t>
      </w:r>
      <w:r w:rsidR="00F77B8B" w:rsidRPr="00F92F6B">
        <w:t>l</w:t>
      </w:r>
      <w:r w:rsidRPr="00F92F6B">
        <w:t xml:space="preserve">ing procedure for </w:t>
      </w:r>
      <w:r w:rsidR="00100F9B" w:rsidRPr="00F92F6B">
        <w:t>intra-</w:t>
      </w:r>
      <w:proofErr w:type="spellStart"/>
      <w:r w:rsidR="00100F9B" w:rsidRPr="00F92F6B">
        <w:t>gNB</w:t>
      </w:r>
      <w:proofErr w:type="spellEnd"/>
      <w:r w:rsidR="00100F9B" w:rsidRPr="00F92F6B">
        <w:t xml:space="preserve"> </w:t>
      </w:r>
      <w:r w:rsidRPr="00F92F6B">
        <w:t>LTM</w:t>
      </w:r>
    </w:p>
    <w:p w14:paraId="32757B83" w14:textId="1AC1DF26" w:rsidR="00DB371D" w:rsidRPr="00F92F6B" w:rsidRDefault="00DB371D" w:rsidP="00DB371D">
      <w:r w:rsidRPr="00F92F6B">
        <w:t xml:space="preserve">The procedure for </w:t>
      </w:r>
      <w:r w:rsidR="00100F9B" w:rsidRPr="00F92F6B">
        <w:t>intra-</w:t>
      </w:r>
      <w:proofErr w:type="spellStart"/>
      <w:r w:rsidR="00100F9B" w:rsidRPr="00F92F6B">
        <w:t>gNB</w:t>
      </w:r>
      <w:proofErr w:type="spellEnd"/>
      <w:r w:rsidR="00100F9B" w:rsidRPr="00F92F6B">
        <w:t xml:space="preserve"> </w:t>
      </w:r>
      <w:r w:rsidRPr="00F92F6B">
        <w:t>LTM is as follows:</w:t>
      </w:r>
    </w:p>
    <w:p w14:paraId="60102A0D" w14:textId="77777777" w:rsidR="00DB371D" w:rsidRPr="00F92F6B" w:rsidRDefault="00DB371D" w:rsidP="00DB371D">
      <w:pPr>
        <w:pStyle w:val="B1"/>
      </w:pPr>
      <w:r w:rsidRPr="00F92F6B">
        <w:t>1.</w:t>
      </w:r>
      <w:r w:rsidRPr="00F92F6B">
        <w:tab/>
        <w:t xml:space="preserve">The UE sends a </w:t>
      </w:r>
      <w:proofErr w:type="spellStart"/>
      <w:r w:rsidRPr="00F92F6B">
        <w:rPr>
          <w:i/>
          <w:iCs/>
        </w:rPr>
        <w:t>MeasurementReport</w:t>
      </w:r>
      <w:proofErr w:type="spellEnd"/>
      <w:r w:rsidRPr="00F92F6B">
        <w:t xml:space="preserve"> message to the </w:t>
      </w:r>
      <w:proofErr w:type="spellStart"/>
      <w:r w:rsidRPr="00F92F6B">
        <w:t>gNB</w:t>
      </w:r>
      <w:proofErr w:type="spellEnd"/>
      <w:r w:rsidRPr="00F92F6B">
        <w:t xml:space="preserve">. The </w:t>
      </w:r>
      <w:proofErr w:type="spellStart"/>
      <w:r w:rsidRPr="00F92F6B">
        <w:t>gNB</w:t>
      </w:r>
      <w:proofErr w:type="spellEnd"/>
      <w:r w:rsidRPr="00F92F6B">
        <w:t xml:space="preserve"> decides to configure LTM and initiates LTM preparation.</w:t>
      </w:r>
    </w:p>
    <w:p w14:paraId="2A9C706E" w14:textId="77777777" w:rsidR="00E96F07" w:rsidRPr="00F92F6B" w:rsidRDefault="00DB371D" w:rsidP="00DB371D">
      <w:pPr>
        <w:pStyle w:val="B1"/>
      </w:pPr>
      <w:r w:rsidRPr="00F92F6B">
        <w:t>2.</w:t>
      </w:r>
      <w:r w:rsidRPr="00F92F6B">
        <w:tab/>
        <w:t xml:space="preserve">The </w:t>
      </w:r>
      <w:proofErr w:type="spellStart"/>
      <w:r w:rsidRPr="00F92F6B">
        <w:t>gNB</w:t>
      </w:r>
      <w:proofErr w:type="spellEnd"/>
      <w:r w:rsidRPr="00F92F6B">
        <w:t xml:space="preserve"> transmits an</w:t>
      </w:r>
      <w:r w:rsidRPr="00F92F6B">
        <w:rPr>
          <w:i/>
          <w:iCs/>
        </w:rPr>
        <w:t xml:space="preserve"> </w:t>
      </w:r>
      <w:proofErr w:type="spellStart"/>
      <w:r w:rsidRPr="00F92F6B">
        <w:rPr>
          <w:i/>
          <w:iCs/>
        </w:rPr>
        <w:t>RRCReconfiguration</w:t>
      </w:r>
      <w:proofErr w:type="spellEnd"/>
      <w:r w:rsidRPr="00F92F6B">
        <w:t xml:space="preserve"> message to the UE including the LTM candidate configurations.</w:t>
      </w:r>
    </w:p>
    <w:p w14:paraId="588B01C9" w14:textId="4E91F996" w:rsidR="00DB371D" w:rsidRPr="00F92F6B" w:rsidRDefault="00DB371D" w:rsidP="00DB371D">
      <w:pPr>
        <w:pStyle w:val="B1"/>
      </w:pPr>
      <w:r w:rsidRPr="00F92F6B">
        <w:t>3.</w:t>
      </w:r>
      <w:r w:rsidRPr="00F92F6B">
        <w:tab/>
        <w:t xml:space="preserve">The UE stores the LTM candidate configurations and transmits an </w:t>
      </w:r>
      <w:proofErr w:type="spellStart"/>
      <w:r w:rsidRPr="00F92F6B">
        <w:rPr>
          <w:i/>
          <w:iCs/>
        </w:rPr>
        <w:t>RRCReconfigurationComplete</w:t>
      </w:r>
      <w:proofErr w:type="spellEnd"/>
      <w:r w:rsidRPr="00F92F6B">
        <w:t xml:space="preserve"> message to the </w:t>
      </w:r>
      <w:proofErr w:type="spellStart"/>
      <w:r w:rsidRPr="00F92F6B">
        <w:t>gNB</w:t>
      </w:r>
      <w:proofErr w:type="spellEnd"/>
      <w:r w:rsidRPr="00F92F6B">
        <w:t>.</w:t>
      </w:r>
    </w:p>
    <w:p w14:paraId="3DEF6F8E" w14:textId="4F26B3A5" w:rsidR="00E96F07" w:rsidRPr="00F92F6B" w:rsidRDefault="00DB371D" w:rsidP="00DB371D">
      <w:pPr>
        <w:pStyle w:val="B1"/>
      </w:pPr>
      <w:r w:rsidRPr="00F92F6B">
        <w:t>4a.</w:t>
      </w:r>
      <w:r w:rsidRPr="00F92F6B">
        <w:tab/>
        <w:t xml:space="preserve">The UE performs DL synchronization with the </w:t>
      </w:r>
      <w:r w:rsidR="00CF5868" w:rsidRPr="00F92F6B">
        <w:t xml:space="preserve">LTM </w:t>
      </w:r>
      <w:r w:rsidRPr="00F92F6B">
        <w:t>candidate cell(s) before receiving the cell switch command.</w:t>
      </w:r>
      <w:r w:rsidR="00CF5868" w:rsidRPr="00F92F6B">
        <w:t xml:space="preserve"> The UE may activate and deactivate TCI states of LTM candidate cell(s), as triggered by the </w:t>
      </w:r>
      <w:proofErr w:type="spellStart"/>
      <w:r w:rsidR="00CF5868" w:rsidRPr="00F92F6B">
        <w:t>gNB</w:t>
      </w:r>
      <w:proofErr w:type="spellEnd"/>
      <w:r w:rsidR="00050CCA" w:rsidRPr="00F92F6B">
        <w:t xml:space="preserve"> and defined in TS 38.133 [13]</w:t>
      </w:r>
      <w:r w:rsidR="00CF5868" w:rsidRPr="00F92F6B">
        <w:t>.</w:t>
      </w:r>
    </w:p>
    <w:p w14:paraId="4234FFA8" w14:textId="49BD859D" w:rsidR="00DB371D" w:rsidRPr="00F92F6B" w:rsidRDefault="00DB371D" w:rsidP="00DB371D">
      <w:pPr>
        <w:pStyle w:val="B1"/>
      </w:pPr>
      <w:r w:rsidRPr="00F92F6B">
        <w:t>4b.</w:t>
      </w:r>
      <w:r w:rsidRPr="00F92F6B">
        <w:tab/>
      </w:r>
      <w:r w:rsidR="00CF5868" w:rsidRPr="00F92F6B">
        <w:t xml:space="preserve">The UE may perform UL synchronization with LTM candidate cell(s) before receiving the cell switch command, by using UE-based TA measurement, if configured, and/or by transmitting a preamble towards the candidate cell, as triggered by the </w:t>
      </w:r>
      <w:proofErr w:type="spellStart"/>
      <w:r w:rsidR="00CF5868" w:rsidRPr="00F92F6B">
        <w:t>gNB</w:t>
      </w:r>
      <w:proofErr w:type="spellEnd"/>
      <w:r w:rsidR="00CF5868" w:rsidRPr="00F92F6B">
        <w:t xml:space="preserve">. </w:t>
      </w:r>
      <w:r w:rsidRPr="00F92F6B">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F92F6B">
        <w:t xml:space="preserve"> and TS 38.133 [13]</w:t>
      </w:r>
      <w:r w:rsidRPr="00F92F6B">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F92F6B">
        <w:t xml:space="preserve"> </w:t>
      </w:r>
      <w:r w:rsidRPr="00F92F6B">
        <w:t>n</w:t>
      </w:r>
      <w:r w:rsidR="00E96F07" w:rsidRPr="00F92F6B">
        <w:t>o</w:t>
      </w:r>
      <w:r w:rsidRPr="00F92F6B">
        <w:t>t receive random access response from the network for the purpose of TA value acquisition and the TA value of the candidate cell is indicated in the cell switch command. The UE does</w:t>
      </w:r>
      <w:r w:rsidR="00E96F07" w:rsidRPr="00F92F6B">
        <w:t xml:space="preserve"> </w:t>
      </w:r>
      <w:r w:rsidRPr="00F92F6B">
        <w:t>n</w:t>
      </w:r>
      <w:r w:rsidR="00E96F07" w:rsidRPr="00F92F6B">
        <w:t>o</w:t>
      </w:r>
      <w:r w:rsidRPr="00F92F6B">
        <w:t>t maintain the TA timer for the candidate cell and relies on network implementation to guarantee the TA validity.</w:t>
      </w:r>
    </w:p>
    <w:p w14:paraId="0640B650" w14:textId="6C4B934B" w:rsidR="00DB371D" w:rsidRPr="00F92F6B" w:rsidRDefault="00DB371D" w:rsidP="00DB371D">
      <w:pPr>
        <w:pStyle w:val="B1"/>
      </w:pPr>
      <w:r w:rsidRPr="00F92F6B">
        <w:t>5.</w:t>
      </w:r>
      <w:r w:rsidRPr="00F92F6B">
        <w:tab/>
        <w:t xml:space="preserve">The UE performs L1 measurements on the configured </w:t>
      </w:r>
      <w:r w:rsidR="00CF5868" w:rsidRPr="00F92F6B">
        <w:t xml:space="preserve">LTM </w:t>
      </w:r>
      <w:r w:rsidRPr="00F92F6B">
        <w:t xml:space="preserve">candidate cell(s) and transmits L1 measurement reports to the </w:t>
      </w:r>
      <w:proofErr w:type="spellStart"/>
      <w:r w:rsidRPr="00F92F6B">
        <w:t>gNB</w:t>
      </w:r>
      <w:proofErr w:type="spellEnd"/>
      <w:r w:rsidRPr="00F92F6B">
        <w:t>. L1 measurement should be performed as long as RRC reconfiguration (step 2) is applicable.</w:t>
      </w:r>
      <w:r w:rsidR="00050CCA" w:rsidRPr="00F92F6B">
        <w:t xml:space="preserve"> The UE can also perform L3 measurement reporting to the </w:t>
      </w:r>
      <w:proofErr w:type="spellStart"/>
      <w:r w:rsidR="00050CCA" w:rsidRPr="00F92F6B">
        <w:t>gNB</w:t>
      </w:r>
      <w:proofErr w:type="spellEnd"/>
      <w:r w:rsidR="00050CCA" w:rsidRPr="00F92F6B">
        <w:t>, including beam level measurement results on cell(s) which are configured as LTM candidate cell(s) according to the received network configuration.</w:t>
      </w:r>
    </w:p>
    <w:p w14:paraId="7B9ECC36" w14:textId="544F97A8" w:rsidR="00DB371D" w:rsidRPr="00F92F6B" w:rsidRDefault="00DB371D" w:rsidP="00DB371D">
      <w:pPr>
        <w:pStyle w:val="B1"/>
      </w:pPr>
      <w:r w:rsidRPr="00F92F6B">
        <w:t>6.</w:t>
      </w:r>
      <w:r w:rsidRPr="00F92F6B">
        <w:tab/>
        <w:t xml:space="preserve">The </w:t>
      </w:r>
      <w:proofErr w:type="spellStart"/>
      <w:r w:rsidRPr="00F92F6B">
        <w:t>gNB</w:t>
      </w:r>
      <w:proofErr w:type="spellEnd"/>
      <w:r w:rsidRPr="00F92F6B">
        <w:t xml:space="preserve"> decides to execute cell switch to a target cell and transmits a</w:t>
      </w:r>
      <w:r w:rsidR="00CF5868" w:rsidRPr="00F92F6B">
        <w:t>n LTM cell switch command</w:t>
      </w:r>
      <w:r w:rsidRPr="00F92F6B">
        <w:t xml:space="preserve"> MAC CE triggering cell switch by including </w:t>
      </w:r>
      <w:r w:rsidR="00CF5868" w:rsidRPr="00F92F6B">
        <w:t xml:space="preserve">a target configuration ID which indicates the index of </w:t>
      </w:r>
      <w:r w:rsidRPr="00F92F6B">
        <w:t>the candidate configuration of the target cell</w:t>
      </w:r>
      <w:r w:rsidR="00CF5868" w:rsidRPr="00F92F6B">
        <w:t>, a beam indicated with a TCI state or beams indicated with DL and UL TCI states, and a timing advance command for the target cell, if available</w:t>
      </w:r>
      <w:r w:rsidRPr="00F92F6B">
        <w:t xml:space="preserve">. The UE switches to the target cell and applies the </w:t>
      </w:r>
      <w:r w:rsidR="00CF5868" w:rsidRPr="00F92F6B">
        <w:t xml:space="preserve">candidate </w:t>
      </w:r>
      <w:r w:rsidRPr="00F92F6B">
        <w:t xml:space="preserve">configuration indicated by </w:t>
      </w:r>
      <w:r w:rsidR="00CF5868" w:rsidRPr="00F92F6B">
        <w:t xml:space="preserve">the target </w:t>
      </w:r>
      <w:r w:rsidRPr="00F92F6B">
        <w:t xml:space="preserve">configuration </w:t>
      </w:r>
      <w:r w:rsidR="00CF5868" w:rsidRPr="00F92F6B">
        <w:t>ID</w:t>
      </w:r>
      <w:r w:rsidRPr="00F92F6B">
        <w:t>.</w:t>
      </w:r>
    </w:p>
    <w:p w14:paraId="160D39D1" w14:textId="0C79DEE0" w:rsidR="00DB371D" w:rsidRPr="00F92F6B" w:rsidRDefault="00DB371D" w:rsidP="00DB371D">
      <w:pPr>
        <w:pStyle w:val="B1"/>
      </w:pPr>
      <w:r w:rsidRPr="00F92F6B">
        <w:t>7.</w:t>
      </w:r>
      <w:r w:rsidRPr="00F92F6B">
        <w:tab/>
        <w:t>The UE performs the random access procedure towards the target cell, if UE does not have valid TA of the target cell</w:t>
      </w:r>
      <w:r w:rsidRPr="00F92F6B">
        <w:rPr>
          <w:rFonts w:eastAsia="DengXian"/>
        </w:rPr>
        <w:t xml:space="preserve"> as specified in clause </w:t>
      </w:r>
      <w:r w:rsidR="00CF5868" w:rsidRPr="00F92F6B">
        <w:t>5.18.35</w:t>
      </w:r>
      <w:r w:rsidRPr="00F92F6B">
        <w:rPr>
          <w:rFonts w:eastAsia="DengXian"/>
        </w:rPr>
        <w:t xml:space="preserve"> of TS 38.321[6].</w:t>
      </w:r>
    </w:p>
    <w:p w14:paraId="146FC6B1" w14:textId="01E8780A" w:rsidR="00DB371D" w:rsidRPr="00F92F6B" w:rsidRDefault="00DB371D" w:rsidP="00DB371D">
      <w:pPr>
        <w:pStyle w:val="B1"/>
      </w:pPr>
      <w:r w:rsidRPr="00F92F6B">
        <w:t>8.</w:t>
      </w:r>
      <w:r w:rsidRPr="00F92F6B">
        <w:tab/>
        <w:t>The UE completes the LTM cell switch procedure by sending</w:t>
      </w:r>
      <w:r w:rsidRPr="00F92F6B">
        <w:rPr>
          <w:i/>
          <w:iCs/>
        </w:rPr>
        <w:t xml:space="preserve"> </w:t>
      </w:r>
      <w:proofErr w:type="spellStart"/>
      <w:r w:rsidRPr="00F92F6B">
        <w:rPr>
          <w:i/>
          <w:iCs/>
        </w:rPr>
        <w:t>RRCReconfigurationComplete</w:t>
      </w:r>
      <w:proofErr w:type="spellEnd"/>
      <w:r w:rsidRPr="00F92F6B">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F92F6B" w:rsidRDefault="00DB371D" w:rsidP="00DB371D">
      <w:r w:rsidRPr="00F92F6B">
        <w:t xml:space="preserve">The steps 4-8 can be performed multiple times for subsequent LTM </w:t>
      </w:r>
      <w:r w:rsidR="00CF5868" w:rsidRPr="00F92F6B">
        <w:t xml:space="preserve">cell switch executions </w:t>
      </w:r>
      <w:r w:rsidRPr="00F92F6B">
        <w:t>using the LTM candidate configuration(s) provided in step 2.</w:t>
      </w:r>
    </w:p>
    <w:p w14:paraId="22DA104D" w14:textId="77777777" w:rsidR="00100F9B" w:rsidRPr="00F92F6B" w:rsidRDefault="00100F9B" w:rsidP="00100F9B">
      <w:r w:rsidRPr="00F92F6B">
        <w:t>The overall procedure for inter-</w:t>
      </w:r>
      <w:proofErr w:type="spellStart"/>
      <w:r w:rsidRPr="00F92F6B">
        <w:t>gNB</w:t>
      </w:r>
      <w:proofErr w:type="spellEnd"/>
      <w:r w:rsidRPr="00F92F6B">
        <w:t xml:space="preserve"> LTM is shown in Figure 9.2.3.5.2-2 below.</w:t>
      </w:r>
    </w:p>
    <w:p w14:paraId="07111D5D" w14:textId="089B4DE6" w:rsidR="00100F9B" w:rsidRPr="00F92F6B" w:rsidRDefault="00491285" w:rsidP="00DA6E71">
      <w:pPr>
        <w:pStyle w:val="TH"/>
      </w:pPr>
      <w:ins w:id="1094" w:author="Ericsson User" w:date="2025-10-02T11:53:00Z">
        <w:r>
          <w:rPr>
            <w:noProof/>
            <w:lang w:val="en-US"/>
          </w:rPr>
          <w:drawing>
            <wp:inline distT="0" distB="0" distL="0" distR="0" wp14:anchorId="49083184" wp14:editId="5A60814C">
              <wp:extent cx="5495925" cy="7821930"/>
              <wp:effectExtent l="0" t="0" r="9525" b="7620"/>
              <wp:docPr id="127360998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09986" name="Picture 1" descr="A diagram of a project&#10;&#10;AI-generated content may be incorrect."/>
                      <pic:cNvPicPr>
                        <a:picLocks noChangeAspect="1"/>
                      </pic:cNvPicPr>
                    </pic:nvPicPr>
                    <pic:blipFill>
                      <a:blip r:embed="rId115"/>
                      <a:stretch>
                        <a:fillRect/>
                      </a:stretch>
                    </pic:blipFill>
                    <pic:spPr>
                      <a:xfrm>
                        <a:off x="0" y="0"/>
                        <a:ext cx="5507119" cy="7837824"/>
                      </a:xfrm>
                      <a:prstGeom prst="rect">
                        <a:avLst/>
                      </a:prstGeom>
                    </pic:spPr>
                  </pic:pic>
                </a:graphicData>
              </a:graphic>
            </wp:inline>
          </w:drawing>
        </w:r>
      </w:ins>
    </w:p>
    <w:p w14:paraId="2788BB0A" w14:textId="77777777" w:rsidR="00100F9B" w:rsidRPr="00F92F6B" w:rsidRDefault="00100F9B" w:rsidP="00100F9B">
      <w:pPr>
        <w:pStyle w:val="TF"/>
      </w:pPr>
      <w:r w:rsidRPr="00F92F6B">
        <w:t>Figure 9.2.3.5.2-2. Signalling procedure for inter-</w:t>
      </w:r>
      <w:proofErr w:type="spellStart"/>
      <w:r w:rsidRPr="00F92F6B">
        <w:t>gNB</w:t>
      </w:r>
      <w:proofErr w:type="spellEnd"/>
      <w:r w:rsidRPr="00F92F6B">
        <w:t xml:space="preserve"> LTM</w:t>
      </w:r>
    </w:p>
    <w:p w14:paraId="437C45B3" w14:textId="678CBD3A" w:rsidR="00100F9B" w:rsidRPr="00F92F6B" w:rsidRDefault="00100F9B" w:rsidP="00100F9B">
      <w:r w:rsidRPr="00F92F6B">
        <w:t>The procedure for inter-</w:t>
      </w:r>
      <w:proofErr w:type="spellStart"/>
      <w:r w:rsidRPr="00F92F6B">
        <w:t>gNB</w:t>
      </w:r>
      <w:proofErr w:type="spellEnd"/>
      <w:r w:rsidRPr="00F92F6B">
        <w:t xml:space="preserve"> LTM is as follows:</w:t>
      </w:r>
    </w:p>
    <w:p w14:paraId="118AC06B" w14:textId="40AA92ED" w:rsidR="00100F9B" w:rsidRPr="00F92F6B" w:rsidRDefault="00100F9B" w:rsidP="00100F9B">
      <w:pPr>
        <w:pStyle w:val="B1"/>
      </w:pPr>
      <w:r w:rsidRPr="00F92F6B">
        <w:t>1.</w:t>
      </w:r>
      <w:r w:rsidRPr="00F92F6B">
        <w:tab/>
        <w:t xml:space="preserve">The UE sends a </w:t>
      </w:r>
      <w:proofErr w:type="spellStart"/>
      <w:r w:rsidRPr="00F92F6B">
        <w:t>MeasurementReport</w:t>
      </w:r>
      <w:proofErr w:type="spellEnd"/>
      <w:r w:rsidRPr="00F92F6B">
        <w:t xml:space="preserve"> message (L3 measurement result) to the source </w:t>
      </w:r>
      <w:proofErr w:type="spellStart"/>
      <w:r w:rsidRPr="00F92F6B">
        <w:t>gNB</w:t>
      </w:r>
      <w:proofErr w:type="spellEnd"/>
      <w:r w:rsidRPr="00F92F6B">
        <w:t xml:space="preserve"> containing measurements of neighbouring cells.</w:t>
      </w:r>
    </w:p>
    <w:p w14:paraId="13047AED" w14:textId="5838D059" w:rsidR="00100F9B" w:rsidRPr="00F92F6B" w:rsidRDefault="00100F9B" w:rsidP="00100F9B">
      <w:pPr>
        <w:pStyle w:val="B1"/>
      </w:pPr>
      <w:r w:rsidRPr="00F92F6B">
        <w:t>2.</w:t>
      </w:r>
      <w:r w:rsidRPr="00F92F6B">
        <w:tab/>
        <w:t xml:space="preserve">The source </w:t>
      </w:r>
      <w:proofErr w:type="spellStart"/>
      <w:r w:rsidRPr="00F92F6B">
        <w:t>gNB</w:t>
      </w:r>
      <w:proofErr w:type="spellEnd"/>
      <w:r w:rsidRPr="00F92F6B">
        <w:t xml:space="preserve"> decides to configure LTM.</w:t>
      </w:r>
    </w:p>
    <w:p w14:paraId="2DEC9676" w14:textId="0B5A3E77" w:rsidR="00100F9B" w:rsidRPr="00F92F6B" w:rsidRDefault="00100F9B" w:rsidP="00100F9B">
      <w:pPr>
        <w:pStyle w:val="B1"/>
      </w:pPr>
      <w:r w:rsidRPr="00F92F6B">
        <w:t>3.</w:t>
      </w:r>
      <w:r w:rsidRPr="00F92F6B">
        <w:tab/>
        <w:t xml:space="preserve">The source </w:t>
      </w:r>
      <w:proofErr w:type="spellStart"/>
      <w:r w:rsidRPr="00F92F6B">
        <w:t>gNB</w:t>
      </w:r>
      <w:proofErr w:type="spellEnd"/>
      <w:r w:rsidRPr="00F92F6B">
        <w:t xml:space="preserve"> requests LTM for one or more candidate cells belonging to the source </w:t>
      </w:r>
      <w:proofErr w:type="spellStart"/>
      <w:r w:rsidRPr="00F92F6B">
        <w:t>gNB</w:t>
      </w:r>
      <w:proofErr w:type="spellEnd"/>
      <w:r w:rsidRPr="00F92F6B">
        <w:t xml:space="preserve"> and/or one or more candidate </w:t>
      </w:r>
      <w:proofErr w:type="spellStart"/>
      <w:r w:rsidRPr="00F92F6B">
        <w:t>gNB</w:t>
      </w:r>
      <w:proofErr w:type="spellEnd"/>
      <w:r w:rsidRPr="00F92F6B">
        <w:t>(s). For inter-</w:t>
      </w:r>
      <w:proofErr w:type="spellStart"/>
      <w:r w:rsidRPr="00F92F6B">
        <w:t>gNB</w:t>
      </w:r>
      <w:proofErr w:type="spellEnd"/>
      <w:r w:rsidRPr="00F92F6B">
        <w:t xml:space="preserve"> LTM, the source </w:t>
      </w:r>
      <w:proofErr w:type="spellStart"/>
      <w:r w:rsidRPr="00F92F6B">
        <w:t>gNB</w:t>
      </w:r>
      <w:proofErr w:type="spellEnd"/>
      <w:r w:rsidRPr="00F92F6B">
        <w:t xml:space="preserve"> initiates a HANDOVER REQUEST message per candidate cell containing one candidate cell ID and may contain the CSI resource configuration for subsequent LTM. For both intra and inter-</w:t>
      </w:r>
      <w:proofErr w:type="spellStart"/>
      <w:r w:rsidRPr="00F92F6B">
        <w:t>gNB</w:t>
      </w:r>
      <w:proofErr w:type="spellEnd"/>
      <w:r w:rsidRPr="00F92F6B">
        <w:t xml:space="preserve"> LTM, the source </w:t>
      </w:r>
      <w:proofErr w:type="spellStart"/>
      <w:r w:rsidRPr="00F92F6B">
        <w:t>gNB</w:t>
      </w:r>
      <w:proofErr w:type="spellEnd"/>
      <w:r w:rsidRPr="00F92F6B">
        <w:t xml:space="preserve"> may request the candidate cell(s)/</w:t>
      </w:r>
      <w:proofErr w:type="spellStart"/>
      <w:r w:rsidRPr="00F92F6B">
        <w:t>gNB</w:t>
      </w:r>
      <w:proofErr w:type="spellEnd"/>
      <w:r w:rsidRPr="00F92F6B">
        <w:t xml:space="preserve">(s) to provide the CSI-RS resource configuration for L1 RSRP measurement. The source </w:t>
      </w:r>
      <w:proofErr w:type="spellStart"/>
      <w:r w:rsidRPr="00F92F6B">
        <w:t>gNB</w:t>
      </w:r>
      <w:proofErr w:type="spellEnd"/>
      <w:r w:rsidRPr="00F92F6B">
        <w:t xml:space="preserve"> may include the </w:t>
      </w:r>
      <w:r w:rsidR="00BB3893" w:rsidRPr="00F92F6B">
        <w:t xml:space="preserve">proposed </w:t>
      </w:r>
      <w:r w:rsidRPr="00F92F6B">
        <w:t xml:space="preserve">LTM </w:t>
      </w:r>
      <w:r w:rsidR="00BB3893" w:rsidRPr="00F92F6B">
        <w:t xml:space="preserve">no </w:t>
      </w:r>
      <w:r w:rsidRPr="00F92F6B">
        <w:t xml:space="preserve">security </w:t>
      </w:r>
      <w:r w:rsidR="00BB3893" w:rsidRPr="00F92F6B">
        <w:t xml:space="preserve">change related </w:t>
      </w:r>
      <w:r w:rsidRPr="00F92F6B">
        <w:t>information</w:t>
      </w:r>
      <w:r w:rsidR="00F20B5D" w:rsidRPr="00F92F6B">
        <w:t>, and the proposed L2 reset configuration information</w:t>
      </w:r>
      <w:r w:rsidRPr="00F92F6B">
        <w:t>. For inter-</w:t>
      </w:r>
      <w:proofErr w:type="spellStart"/>
      <w:r w:rsidRPr="00F92F6B">
        <w:t>gNB</w:t>
      </w:r>
      <w:proofErr w:type="spellEnd"/>
      <w:r w:rsidRPr="00F92F6B">
        <w:t xml:space="preserve"> LTM, the source </w:t>
      </w:r>
      <w:proofErr w:type="spellStart"/>
      <w:r w:rsidRPr="00F92F6B">
        <w:t>gNB</w:t>
      </w:r>
      <w:proofErr w:type="spellEnd"/>
      <w:r w:rsidRPr="00F92F6B">
        <w:t xml:space="preserve"> includes the same source NG-RAN node UE </w:t>
      </w:r>
      <w:proofErr w:type="spellStart"/>
      <w:r w:rsidRPr="00F92F6B">
        <w:t>XnAP</w:t>
      </w:r>
      <w:proofErr w:type="spellEnd"/>
      <w:r w:rsidRPr="00F92F6B">
        <w:t xml:space="preserve"> ID for all </w:t>
      </w:r>
      <w:r w:rsidR="00BB3893" w:rsidRPr="00F92F6B">
        <w:t xml:space="preserve">the </w:t>
      </w:r>
      <w:r w:rsidRPr="00F92F6B">
        <w:t xml:space="preserve">HANDOVER REQUEST messages to </w:t>
      </w:r>
      <w:r w:rsidR="00BB3893" w:rsidRPr="00F92F6B">
        <w:t>one</w:t>
      </w:r>
      <w:r w:rsidRPr="00F92F6B">
        <w:t xml:space="preserve"> candidate </w:t>
      </w:r>
      <w:proofErr w:type="spellStart"/>
      <w:r w:rsidRPr="00F92F6B">
        <w:t>gNB</w:t>
      </w:r>
      <w:proofErr w:type="spellEnd"/>
      <w:r w:rsidRPr="00F92F6B">
        <w:t>.</w:t>
      </w:r>
    </w:p>
    <w:p w14:paraId="685507D4" w14:textId="77777777" w:rsidR="00100F9B" w:rsidRPr="00F92F6B" w:rsidRDefault="00100F9B" w:rsidP="00100F9B">
      <w:pPr>
        <w:pStyle w:val="B1"/>
      </w:pPr>
      <w:r w:rsidRPr="00F92F6B">
        <w:t>4.</w:t>
      </w:r>
      <w:r w:rsidRPr="00F92F6B">
        <w:tab/>
        <w:t>Admission Control may be performed by the candidate cells(s)/</w:t>
      </w:r>
      <w:proofErr w:type="spellStart"/>
      <w:r w:rsidRPr="00F92F6B">
        <w:t>gNB</w:t>
      </w:r>
      <w:proofErr w:type="spellEnd"/>
      <w:r w:rsidRPr="00F92F6B">
        <w:t>(s).</w:t>
      </w:r>
    </w:p>
    <w:p w14:paraId="211A3D7D" w14:textId="201B02A5" w:rsidR="00100F9B" w:rsidRPr="00F92F6B" w:rsidRDefault="00100F9B" w:rsidP="00100F9B">
      <w:pPr>
        <w:pStyle w:val="B1"/>
      </w:pPr>
      <w:r w:rsidRPr="00F92F6B">
        <w:t>5.</w:t>
      </w:r>
      <w:r w:rsidRPr="00F92F6B">
        <w:tab/>
        <w:t xml:space="preserve">The candidate </w:t>
      </w:r>
      <w:proofErr w:type="spellStart"/>
      <w:r w:rsidR="00BB3893" w:rsidRPr="00F92F6B">
        <w:t>gNB</w:t>
      </w:r>
      <w:proofErr w:type="spellEnd"/>
      <w:r w:rsidR="00BB3893" w:rsidRPr="00F92F6B">
        <w:t xml:space="preserve">(s) </w:t>
      </w:r>
      <w:r w:rsidRPr="00F92F6B">
        <w:t xml:space="preserve">prepares and provides the LTM configuration(s) to the source </w:t>
      </w:r>
      <w:proofErr w:type="spellStart"/>
      <w:r w:rsidRPr="00F92F6B">
        <w:t>gNB</w:t>
      </w:r>
      <w:proofErr w:type="spellEnd"/>
      <w:r w:rsidRPr="00F92F6B">
        <w:t>. For inter-</w:t>
      </w:r>
      <w:proofErr w:type="spellStart"/>
      <w:r w:rsidRPr="00F92F6B">
        <w:t>gNB</w:t>
      </w:r>
      <w:proofErr w:type="spellEnd"/>
      <w:r w:rsidRPr="00F92F6B">
        <w:t xml:space="preserve"> LTM, the candidate </w:t>
      </w:r>
      <w:proofErr w:type="spellStart"/>
      <w:r w:rsidRPr="00F92F6B">
        <w:t>gNB</w:t>
      </w:r>
      <w:proofErr w:type="spellEnd"/>
      <w:r w:rsidRPr="00F92F6B">
        <w:t xml:space="preserve">(s) respond(s) with HANDOVER REQUEST ACKNOWLEDGE message to the source </w:t>
      </w:r>
      <w:proofErr w:type="spellStart"/>
      <w:r w:rsidRPr="00F92F6B">
        <w:t>gNB</w:t>
      </w:r>
      <w:proofErr w:type="spellEnd"/>
      <w:r w:rsidRPr="00F92F6B">
        <w:t xml:space="preserve"> including the generated RRC configurations for the accepted candidate cell. For both intra and inter-</w:t>
      </w:r>
      <w:proofErr w:type="spellStart"/>
      <w:r w:rsidRPr="00F92F6B">
        <w:t>gNB</w:t>
      </w:r>
      <w:proofErr w:type="spellEnd"/>
      <w:r w:rsidRPr="00F92F6B">
        <w:t xml:space="preserve"> LTM, the candidate </w:t>
      </w:r>
      <w:proofErr w:type="spellStart"/>
      <w:r w:rsidR="00BB3893" w:rsidRPr="00F92F6B">
        <w:t>gNB</w:t>
      </w:r>
      <w:proofErr w:type="spellEnd"/>
      <w:r w:rsidR="00BB3893" w:rsidRPr="00F92F6B">
        <w:t xml:space="preserve">(s) </w:t>
      </w:r>
      <w:r w:rsidRPr="00F92F6B">
        <w:t xml:space="preserve">may </w:t>
      </w:r>
      <w:r w:rsidR="00EE5D7C" w:rsidRPr="00F92F6B">
        <w:t>include the CSI-RS resource configuration for early CSI acquisition</w:t>
      </w:r>
      <w:r w:rsidR="00EE5D7C" w:rsidRPr="00F92F6B">
        <w:rPr>
          <w:rFonts w:eastAsia="Malgun Gothic" w:hint="eastAsia"/>
          <w:lang w:eastAsia="ko-KR"/>
        </w:rPr>
        <w:t>,</w:t>
      </w:r>
      <w:r w:rsidR="00EE5D7C" w:rsidRPr="00F92F6B">
        <w:t xml:space="preserve"> </w:t>
      </w:r>
      <w:r w:rsidR="00EE5D7C" w:rsidRPr="00F92F6B">
        <w:rPr>
          <w:rFonts w:eastAsia="Malgun Gothic" w:hint="eastAsia"/>
          <w:lang w:eastAsia="ko-KR"/>
        </w:rPr>
        <w:t xml:space="preserve">and upon request, may </w:t>
      </w:r>
      <w:r w:rsidRPr="00F92F6B">
        <w:t xml:space="preserve">also include additional information related to the CSI-RS resource configuration </w:t>
      </w:r>
      <w:r w:rsidR="00EE5D7C" w:rsidRPr="00F92F6B">
        <w:rPr>
          <w:rFonts w:eastAsia="Malgun Gothic" w:hint="eastAsia"/>
          <w:lang w:eastAsia="ko-KR"/>
        </w:rPr>
        <w:t xml:space="preserve">for L1 measurement </w:t>
      </w:r>
      <w:r w:rsidRPr="00F92F6B">
        <w:t xml:space="preserve">and early sync information. The candidate </w:t>
      </w:r>
      <w:proofErr w:type="spellStart"/>
      <w:r w:rsidRPr="00F92F6B">
        <w:t>gNB</w:t>
      </w:r>
      <w:proofErr w:type="spellEnd"/>
      <w:r w:rsidR="00BB3893" w:rsidRPr="00F92F6B">
        <w:t>(s)</w:t>
      </w:r>
      <w:r w:rsidRPr="00F92F6B">
        <w:t xml:space="preserve"> also responds </w:t>
      </w:r>
      <w:r w:rsidR="000A29B3" w:rsidRPr="00F92F6B">
        <w:t xml:space="preserve">with </w:t>
      </w:r>
      <w:r w:rsidRPr="00F92F6B">
        <w:t xml:space="preserve">the selected LTM </w:t>
      </w:r>
      <w:r w:rsidR="00BB3893" w:rsidRPr="00F92F6B">
        <w:t xml:space="preserve">no </w:t>
      </w:r>
      <w:r w:rsidRPr="00F92F6B">
        <w:t xml:space="preserve">security </w:t>
      </w:r>
      <w:r w:rsidR="00BB3893" w:rsidRPr="00F92F6B">
        <w:t xml:space="preserve">change related </w:t>
      </w:r>
      <w:r w:rsidRPr="00F92F6B">
        <w:t>information. For inter-</w:t>
      </w:r>
      <w:proofErr w:type="spellStart"/>
      <w:r w:rsidRPr="00F92F6B">
        <w:t>gNB</w:t>
      </w:r>
      <w:proofErr w:type="spellEnd"/>
      <w:r w:rsidRPr="00F92F6B">
        <w:t xml:space="preserve"> LTM, each candidate </w:t>
      </w:r>
      <w:proofErr w:type="spellStart"/>
      <w:r w:rsidRPr="00F92F6B">
        <w:t>gNB</w:t>
      </w:r>
      <w:proofErr w:type="spellEnd"/>
      <w:r w:rsidRPr="00F92F6B">
        <w:t xml:space="preserve"> includes the same target NG-RAN node UE </w:t>
      </w:r>
      <w:proofErr w:type="spellStart"/>
      <w:r w:rsidRPr="00F92F6B">
        <w:t>XnAP</w:t>
      </w:r>
      <w:proofErr w:type="spellEnd"/>
      <w:r w:rsidRPr="00F92F6B">
        <w:t xml:space="preserve"> ID for all </w:t>
      </w:r>
      <w:r w:rsidR="00BB3893" w:rsidRPr="00F92F6B">
        <w:t xml:space="preserve">the </w:t>
      </w:r>
      <w:r w:rsidRPr="00F92F6B">
        <w:t>HANDOVER REQUEST ACKNOWLEDGE messages it responds.</w:t>
      </w:r>
      <w:r w:rsidR="00F20B5D" w:rsidRPr="00F92F6B">
        <w:t xml:space="preserve"> The candidate </w:t>
      </w:r>
      <w:proofErr w:type="spellStart"/>
      <w:r w:rsidR="00F20B5D" w:rsidRPr="00F92F6B">
        <w:t>gNB</w:t>
      </w:r>
      <w:proofErr w:type="spellEnd"/>
      <w:r w:rsidR="00F20B5D" w:rsidRPr="00F92F6B">
        <w:t xml:space="preserve"> may respond the selected L2 reset configuration information upon request.</w:t>
      </w:r>
    </w:p>
    <w:p w14:paraId="06B5A65A" w14:textId="0759F573" w:rsidR="00100F9B" w:rsidRPr="00F92F6B" w:rsidRDefault="00100F9B" w:rsidP="00100F9B">
      <w:pPr>
        <w:pStyle w:val="B1"/>
      </w:pPr>
      <w:r w:rsidRPr="00F92F6B">
        <w:t>6.</w:t>
      </w:r>
      <w:r w:rsidRPr="00F92F6B">
        <w:tab/>
        <w:t xml:space="preserve">The source </w:t>
      </w:r>
      <w:proofErr w:type="spellStart"/>
      <w:r w:rsidRPr="00F92F6B">
        <w:t>gNB</w:t>
      </w:r>
      <w:proofErr w:type="spellEnd"/>
      <w:r w:rsidRPr="00F92F6B">
        <w:t xml:space="preserve"> </w:t>
      </w:r>
      <w:r w:rsidRPr="00F92F6B">
        <w:rPr>
          <w:rFonts w:hint="eastAsia"/>
        </w:rPr>
        <w:t>sends an</w:t>
      </w:r>
      <w:r w:rsidRPr="00F92F6B">
        <w:t xml:space="preserve"> LTM </w:t>
      </w:r>
      <w:r w:rsidRPr="00F92F6B">
        <w:rPr>
          <w:rFonts w:hint="eastAsia"/>
        </w:rPr>
        <w:t xml:space="preserve">CONFIGURATION UPDATE </w:t>
      </w:r>
      <w:r w:rsidRPr="00F92F6B">
        <w:t xml:space="preserve">message to the candidate </w:t>
      </w:r>
      <w:proofErr w:type="spellStart"/>
      <w:r w:rsidRPr="00F92F6B">
        <w:t>gNB</w:t>
      </w:r>
      <w:proofErr w:type="spellEnd"/>
      <w:r w:rsidRPr="00F92F6B">
        <w:t xml:space="preserve">(s) </w:t>
      </w:r>
      <w:r w:rsidRPr="00F92F6B">
        <w:rPr>
          <w:rFonts w:hint="eastAsia"/>
        </w:rPr>
        <w:t>to</w:t>
      </w:r>
      <w:r w:rsidRPr="00F92F6B">
        <w:t xml:space="preserve"> update the LTM configurations of candidate cell</w:t>
      </w:r>
      <w:r w:rsidRPr="00F92F6B">
        <w:rPr>
          <w:rFonts w:hint="eastAsia"/>
        </w:rPr>
        <w:t>(s)</w:t>
      </w:r>
      <w:r w:rsidRPr="00F92F6B">
        <w:t xml:space="preserve">. The source </w:t>
      </w:r>
      <w:proofErr w:type="spellStart"/>
      <w:r w:rsidRPr="00F92F6B">
        <w:t>gNB</w:t>
      </w:r>
      <w:proofErr w:type="spellEnd"/>
      <w:r w:rsidRPr="00F92F6B">
        <w:t xml:space="preserve"> may include the common CSI resource configuration, the LTM configuration ID mapping list and the LTM security information.</w:t>
      </w:r>
    </w:p>
    <w:p w14:paraId="01BB782E" w14:textId="47413C3F" w:rsidR="00100F9B" w:rsidRPr="00F92F6B" w:rsidRDefault="00100F9B" w:rsidP="00100F9B">
      <w:pPr>
        <w:pStyle w:val="B1"/>
      </w:pPr>
      <w:r w:rsidRPr="00F92F6B">
        <w:t>7.</w:t>
      </w:r>
      <w:r w:rsidRPr="00F92F6B">
        <w:tab/>
        <w:t xml:space="preserve">The candidate </w:t>
      </w:r>
      <w:proofErr w:type="spellStart"/>
      <w:r w:rsidRPr="00F92F6B">
        <w:t>gNB</w:t>
      </w:r>
      <w:proofErr w:type="spellEnd"/>
      <w:r w:rsidRPr="00F92F6B">
        <w:t xml:space="preserve">(s) sends the LTM CONFIGURATION UPDATE ACKNOWLEDGE </w:t>
      </w:r>
      <w:r w:rsidRPr="00F92F6B">
        <w:rPr>
          <w:rFonts w:hint="eastAsia"/>
        </w:rPr>
        <w:t xml:space="preserve">message </w:t>
      </w:r>
      <w:r w:rsidRPr="00F92F6B">
        <w:t xml:space="preserve">to the source </w:t>
      </w:r>
      <w:proofErr w:type="spellStart"/>
      <w:r w:rsidRPr="00F92F6B">
        <w:t>gNB</w:t>
      </w:r>
      <w:proofErr w:type="spellEnd"/>
      <w:r w:rsidRPr="00F92F6B">
        <w:t xml:space="preserve">. The candidate </w:t>
      </w:r>
      <w:proofErr w:type="spellStart"/>
      <w:r w:rsidRPr="00F92F6B">
        <w:t>gNB</w:t>
      </w:r>
      <w:proofErr w:type="spellEnd"/>
      <w:r w:rsidRPr="00F92F6B">
        <w:t xml:space="preserve">(s) may provide the CSI report configuration. The candidate </w:t>
      </w:r>
      <w:proofErr w:type="spellStart"/>
      <w:r w:rsidRPr="00F92F6B">
        <w:t>gNB</w:t>
      </w:r>
      <w:proofErr w:type="spellEnd"/>
      <w:r w:rsidRPr="00F92F6B">
        <w:t xml:space="preserve"> may </w:t>
      </w:r>
      <w:r w:rsidR="00BB3893" w:rsidRPr="00F92F6B">
        <w:t xml:space="preserve">also </w:t>
      </w:r>
      <w:r w:rsidRPr="00F92F6B">
        <w:t xml:space="preserve">include the CSI report configuration for </w:t>
      </w:r>
      <w:r w:rsidR="00BB3893" w:rsidRPr="00F92F6B">
        <w:t xml:space="preserve">early </w:t>
      </w:r>
      <w:r w:rsidRPr="00F92F6B">
        <w:t>CSI acquisition of the candidate cell(s).</w:t>
      </w:r>
    </w:p>
    <w:p w14:paraId="0FFE3A01" w14:textId="7B001F2E" w:rsidR="00100F9B" w:rsidRPr="00F92F6B" w:rsidRDefault="00100F9B">
      <w:pPr>
        <w:pStyle w:val="NO"/>
        <w:rPr>
          <w:rFonts w:eastAsia="DengXian"/>
        </w:rPr>
      </w:pPr>
      <w:r w:rsidRPr="00F92F6B">
        <w:rPr>
          <w:rFonts w:eastAsia="DengXian"/>
        </w:rPr>
        <w:t>NOTE 1:</w:t>
      </w:r>
      <w:r w:rsidRPr="00F92F6B">
        <w:rPr>
          <w:rFonts w:eastAsia="DengXian"/>
        </w:rPr>
        <w:tab/>
        <w:t>Step 6 may also be triggered after step 14, or after step 17 by implementation for subsequent LTM.</w:t>
      </w:r>
    </w:p>
    <w:p w14:paraId="2704022C" w14:textId="2F8545E7" w:rsidR="00100F9B" w:rsidRPr="00F92F6B" w:rsidRDefault="00100F9B" w:rsidP="00100F9B">
      <w:pPr>
        <w:pStyle w:val="NO"/>
        <w:rPr>
          <w:rFonts w:eastAsia="DengXian"/>
        </w:rPr>
      </w:pPr>
      <w:r w:rsidRPr="00F92F6B">
        <w:rPr>
          <w:rFonts w:eastAsia="DengXian"/>
        </w:rPr>
        <w:t>NOTE 2:</w:t>
      </w:r>
      <w:r w:rsidRPr="00F92F6B">
        <w:rPr>
          <w:rFonts w:eastAsia="DengXian"/>
        </w:rPr>
        <w:tab/>
        <w:t xml:space="preserve">Step 6 and Step 7 are triggered if </w:t>
      </w:r>
      <w:r w:rsidR="00BB3893" w:rsidRPr="00F92F6B">
        <w:rPr>
          <w:rFonts w:eastAsia="DengXian"/>
        </w:rPr>
        <w:t xml:space="preserve">early </w:t>
      </w:r>
      <w:r w:rsidRPr="00F92F6B">
        <w:rPr>
          <w:rFonts w:eastAsia="DengXian"/>
        </w:rPr>
        <w:t>CSI acquisition is applied.</w:t>
      </w:r>
    </w:p>
    <w:p w14:paraId="5FD4193D" w14:textId="77777777" w:rsidR="00100F9B" w:rsidRPr="00F92F6B" w:rsidRDefault="00100F9B" w:rsidP="00100F9B">
      <w:pPr>
        <w:pStyle w:val="B1"/>
      </w:pPr>
      <w:r w:rsidRPr="00F92F6B">
        <w:t>8.</w:t>
      </w:r>
      <w:r w:rsidRPr="00F92F6B">
        <w:tab/>
        <w:t xml:space="preserve">The source </w:t>
      </w:r>
      <w:proofErr w:type="spellStart"/>
      <w:r w:rsidRPr="00F92F6B">
        <w:t>gNB</w:t>
      </w:r>
      <w:proofErr w:type="spellEnd"/>
      <w:r w:rsidRPr="00F92F6B">
        <w:t xml:space="preserve"> sends an </w:t>
      </w:r>
      <w:proofErr w:type="spellStart"/>
      <w:r w:rsidRPr="00F92F6B">
        <w:rPr>
          <w:i/>
          <w:iCs/>
        </w:rPr>
        <w:t>RRCReconfiguration</w:t>
      </w:r>
      <w:proofErr w:type="spellEnd"/>
      <w:r w:rsidRPr="00F92F6B">
        <w:t xml:space="preserve"> message to the UE.</w:t>
      </w:r>
    </w:p>
    <w:p w14:paraId="66D92F65" w14:textId="77777777" w:rsidR="00100F9B" w:rsidRPr="00F92F6B" w:rsidRDefault="00100F9B" w:rsidP="00100F9B">
      <w:pPr>
        <w:pStyle w:val="B1"/>
      </w:pPr>
      <w:r w:rsidRPr="00F92F6B">
        <w:t>9.</w:t>
      </w:r>
      <w:r w:rsidRPr="00F92F6B">
        <w:tab/>
        <w:t xml:space="preserve">The UE stores the LTM candidate configurations and sends an </w:t>
      </w:r>
      <w:proofErr w:type="spellStart"/>
      <w:r w:rsidRPr="00F92F6B">
        <w:rPr>
          <w:i/>
          <w:iCs/>
        </w:rPr>
        <w:t>RRCReconfigurationComplete</w:t>
      </w:r>
      <w:proofErr w:type="spellEnd"/>
      <w:r w:rsidRPr="00F92F6B">
        <w:t xml:space="preserve"> message to the source </w:t>
      </w:r>
      <w:proofErr w:type="spellStart"/>
      <w:r w:rsidRPr="00F92F6B">
        <w:t>gNB</w:t>
      </w:r>
      <w:proofErr w:type="spellEnd"/>
      <w:r w:rsidRPr="00F92F6B">
        <w:t>.</w:t>
      </w:r>
    </w:p>
    <w:p w14:paraId="34FC27A9" w14:textId="2CB12198" w:rsidR="00100F9B" w:rsidRPr="00F92F6B" w:rsidRDefault="00100F9B" w:rsidP="00100F9B">
      <w:pPr>
        <w:pStyle w:val="NO"/>
        <w:rPr>
          <w:rFonts w:eastAsia="DengXian"/>
        </w:rPr>
      </w:pPr>
      <w:r w:rsidRPr="00F92F6B">
        <w:rPr>
          <w:rFonts w:eastAsia="DengXian"/>
        </w:rPr>
        <w:t>NOTE 3:</w:t>
      </w:r>
      <w:r w:rsidRPr="00F92F6B">
        <w:rPr>
          <w:rFonts w:eastAsia="DengXian"/>
        </w:rPr>
        <w:tab/>
      </w:r>
      <w:r w:rsidR="00BB3893" w:rsidRPr="00F92F6B">
        <w:rPr>
          <w:rFonts w:eastAsia="DengXian"/>
        </w:rPr>
        <w:t>Void</w:t>
      </w:r>
      <w:r w:rsidRPr="00F92F6B">
        <w:rPr>
          <w:rFonts w:eastAsia="DengXian"/>
        </w:rPr>
        <w:t>.</w:t>
      </w:r>
    </w:p>
    <w:p w14:paraId="488A3C6F" w14:textId="77777777" w:rsidR="00100F9B" w:rsidRPr="00F92F6B" w:rsidRDefault="00100F9B" w:rsidP="00100F9B">
      <w:pPr>
        <w:pStyle w:val="B1"/>
      </w:pPr>
      <w:r w:rsidRPr="00F92F6B">
        <w:t>9a.</w:t>
      </w:r>
      <w:r w:rsidRPr="00F92F6B">
        <w:tab/>
        <w:t xml:space="preserve">If early data forwarding is applied, the source </w:t>
      </w:r>
      <w:proofErr w:type="spellStart"/>
      <w:r w:rsidRPr="00F92F6B">
        <w:t>gNB</w:t>
      </w:r>
      <w:proofErr w:type="spellEnd"/>
      <w:r w:rsidRPr="00F92F6B">
        <w:t xml:space="preserve"> sends the EARLY STATUS TRANSFER message to the candidate </w:t>
      </w:r>
      <w:proofErr w:type="spellStart"/>
      <w:r w:rsidRPr="00F92F6B">
        <w:t>gNB</w:t>
      </w:r>
      <w:proofErr w:type="spellEnd"/>
      <w:r w:rsidRPr="00F92F6B">
        <w:t>(s).</w:t>
      </w:r>
    </w:p>
    <w:p w14:paraId="7A3D5772" w14:textId="77777777" w:rsidR="00100F9B" w:rsidRPr="00F92F6B" w:rsidRDefault="00100F9B" w:rsidP="00100F9B">
      <w:pPr>
        <w:pStyle w:val="B1"/>
      </w:pPr>
      <w:r w:rsidRPr="00F92F6B">
        <w:t xml:space="preserve">10/11. Early DL and UL synchronization to some LTM candidate cell(s) may be performed. The source </w:t>
      </w:r>
      <w:proofErr w:type="spellStart"/>
      <w:r w:rsidRPr="00F92F6B">
        <w:t>gNB</w:t>
      </w:r>
      <w:proofErr w:type="spellEnd"/>
      <w:r w:rsidRPr="00F92F6B">
        <w:t xml:space="preserve"> may activate or deactivate the TCI states of the candidate LTM cells. Depending on network configuration, the UE may perform early UL synchronization with LTM candidate cell(s), by using UE-based TA measurement, if configured, and/or by transmitting a preamble towards the candidate cell, as triggered by the source </w:t>
      </w:r>
      <w:proofErr w:type="spellStart"/>
      <w:r w:rsidRPr="00F92F6B">
        <w:t>gNB</w:t>
      </w:r>
      <w:proofErr w:type="spellEnd"/>
      <w:r w:rsidRPr="00F92F6B">
        <w:t xml:space="preserve">. With a network triggered UL synchronization, a PDCCH order is received from the source cell to trigger CFRA to a candidate cell, the UE performs early TA acquisition by sending preamble towards the indicated candidate cell. In order to minimize the data interruption on the source cell due to CFRA towards the indicated candidate cell(s), the UE does not receive random access response from the network for the purpose of TA value acquisition. The candidate </w:t>
      </w:r>
      <w:proofErr w:type="spellStart"/>
      <w:r w:rsidRPr="00F92F6B">
        <w:t>gNB</w:t>
      </w:r>
      <w:proofErr w:type="spellEnd"/>
      <w:r w:rsidRPr="00F92F6B">
        <w:t xml:space="preserve">(s) sends the TA INFORMATION TRANSFER message to the source </w:t>
      </w:r>
      <w:proofErr w:type="spellStart"/>
      <w:r w:rsidRPr="00F92F6B">
        <w:t>gNB</w:t>
      </w:r>
      <w:proofErr w:type="spellEnd"/>
      <w:r w:rsidRPr="00F92F6B">
        <w:t xml:space="preserve"> instead.</w:t>
      </w:r>
    </w:p>
    <w:p w14:paraId="189926D9" w14:textId="0A1CCBFF" w:rsidR="00BB3893" w:rsidRPr="00F92F6B" w:rsidRDefault="00BB3893" w:rsidP="00BB3893">
      <w:pPr>
        <w:pStyle w:val="B1"/>
        <w:rPr>
          <w:szCs w:val="22"/>
        </w:rPr>
      </w:pPr>
      <w:r w:rsidRPr="00F92F6B">
        <w:t>11a/11b.</w:t>
      </w:r>
      <w:r w:rsidRPr="00F92F6B">
        <w:tab/>
        <w:t xml:space="preserve">The source </w:t>
      </w:r>
      <w:proofErr w:type="spellStart"/>
      <w:r w:rsidRPr="00F92F6B">
        <w:t>gNB</w:t>
      </w:r>
      <w:proofErr w:type="spellEnd"/>
      <w:r w:rsidRPr="00F92F6B">
        <w:t xml:space="preserve"> may initiate a CSI-RS COORDINATION REQUEST message to request the candidate </w:t>
      </w:r>
      <w:proofErr w:type="spellStart"/>
      <w:r w:rsidRPr="00F92F6B">
        <w:t>gNB</w:t>
      </w:r>
      <w:proofErr w:type="spellEnd"/>
      <w:r w:rsidRPr="00F92F6B">
        <w:t xml:space="preserve">(s) to activate or deactivate semi-persistent CSI-RS resources for Layer 1 measurements </w:t>
      </w:r>
      <w:r w:rsidRPr="00F92F6B">
        <w:rPr>
          <w:rFonts w:hint="eastAsia"/>
        </w:rPr>
        <w:t>and/</w:t>
      </w:r>
      <w:r w:rsidRPr="00F92F6B">
        <w:t xml:space="preserve">or for early CSI acquisition. The candidate </w:t>
      </w:r>
      <w:proofErr w:type="spellStart"/>
      <w:r w:rsidRPr="00F92F6B">
        <w:t>gNB</w:t>
      </w:r>
      <w:proofErr w:type="spellEnd"/>
      <w:r w:rsidRPr="00F92F6B">
        <w:t xml:space="preserve">(s) </w:t>
      </w:r>
      <w:r w:rsidRPr="00F92F6B">
        <w:rPr>
          <w:rFonts w:eastAsia="Malgun Gothic"/>
          <w:lang w:eastAsia="ko-KR"/>
        </w:rPr>
        <w:t>respond</w:t>
      </w:r>
      <w:r w:rsidRPr="00F92F6B">
        <w:rPr>
          <w:rFonts w:eastAsia="Malgun Gothic" w:hint="eastAsia"/>
          <w:lang w:eastAsia="ko-KR"/>
        </w:rPr>
        <w:t xml:space="preserve"> </w:t>
      </w:r>
      <w:r w:rsidRPr="00F92F6B">
        <w:rPr>
          <w:rFonts w:eastAsia="Malgun Gothic"/>
          <w:lang w:eastAsia="ko-KR"/>
        </w:rPr>
        <w:t xml:space="preserve">to the source </w:t>
      </w:r>
      <w:proofErr w:type="spellStart"/>
      <w:r w:rsidRPr="00F92F6B">
        <w:rPr>
          <w:rFonts w:eastAsia="Malgun Gothic"/>
          <w:lang w:eastAsia="ko-KR"/>
        </w:rPr>
        <w:t>gNB</w:t>
      </w:r>
      <w:proofErr w:type="spellEnd"/>
      <w:r w:rsidRPr="00F92F6B">
        <w:rPr>
          <w:rFonts w:eastAsia="Malgun Gothic"/>
          <w:lang w:eastAsia="ko-KR"/>
        </w:rPr>
        <w:t xml:space="preserve"> with </w:t>
      </w:r>
      <w:r w:rsidRPr="00F92F6B">
        <w:rPr>
          <w:rFonts w:eastAsia="Malgun Gothic" w:hint="eastAsia"/>
          <w:lang w:eastAsia="ko-KR"/>
        </w:rPr>
        <w:t xml:space="preserve">the </w:t>
      </w:r>
      <w:r w:rsidRPr="00F92F6B">
        <w:t xml:space="preserve">CSI-RS COORDINATION RESPONSE </w:t>
      </w:r>
      <w:r w:rsidRPr="00F92F6B">
        <w:rPr>
          <w:rFonts w:hint="eastAsia"/>
          <w:lang w:eastAsia="ja-JP"/>
        </w:rPr>
        <w:t xml:space="preserve">message </w:t>
      </w:r>
      <w:r w:rsidRPr="00F92F6B">
        <w:rPr>
          <w:lang w:eastAsia="ja-JP"/>
        </w:rPr>
        <w:t xml:space="preserve">indicating </w:t>
      </w:r>
      <w:r w:rsidRPr="00F92F6B">
        <w:t>whether the requested CSI-RS resources are activated or deactivated</w:t>
      </w:r>
      <w:r w:rsidRPr="00F92F6B">
        <w:rPr>
          <w:szCs w:val="22"/>
        </w:rPr>
        <w:t>.</w:t>
      </w:r>
    </w:p>
    <w:p w14:paraId="46740269" w14:textId="22627C7E" w:rsidR="00BB3893" w:rsidRPr="00F92F6B" w:rsidRDefault="00BB3893" w:rsidP="006C004A">
      <w:pPr>
        <w:pStyle w:val="NO"/>
      </w:pPr>
      <w:r w:rsidRPr="00F92F6B">
        <w:rPr>
          <w:szCs w:val="22"/>
        </w:rPr>
        <w:t>NOTE 3a:</w:t>
      </w:r>
      <w:r w:rsidR="00B52AB7" w:rsidRPr="00F92F6B">
        <w:rPr>
          <w:szCs w:val="22"/>
        </w:rPr>
        <w:tab/>
      </w:r>
      <w:r w:rsidRPr="00F92F6B">
        <w:rPr>
          <w:rFonts w:eastAsia="DengXian"/>
        </w:rPr>
        <w:t>Step 11a/11b may be triggered by implementation after step 9.</w:t>
      </w:r>
    </w:p>
    <w:p w14:paraId="1E50AA8D" w14:textId="04984FAA" w:rsidR="00100F9B" w:rsidRPr="00F92F6B" w:rsidRDefault="00100F9B" w:rsidP="00100F9B">
      <w:pPr>
        <w:pStyle w:val="B1"/>
      </w:pPr>
      <w:r w:rsidRPr="00F92F6B">
        <w:t>12.</w:t>
      </w:r>
      <w:r w:rsidRPr="00F92F6B">
        <w:tab/>
        <w:t xml:space="preserve"> The UE performs L1 </w:t>
      </w:r>
      <w:r w:rsidR="00BB3893" w:rsidRPr="00F92F6B">
        <w:t xml:space="preserve">or L3 </w:t>
      </w:r>
      <w:r w:rsidRPr="00F92F6B">
        <w:t xml:space="preserve">measurements on the configured LTM candidate cell(s) and transmits L1 </w:t>
      </w:r>
      <w:r w:rsidR="00BB3893" w:rsidRPr="00F92F6B">
        <w:t xml:space="preserve">or L3 </w:t>
      </w:r>
      <w:r w:rsidRPr="00F92F6B">
        <w:t xml:space="preserve">measurement reports to the source </w:t>
      </w:r>
      <w:proofErr w:type="spellStart"/>
      <w:r w:rsidRPr="00F92F6B">
        <w:t>gNB</w:t>
      </w:r>
      <w:proofErr w:type="spellEnd"/>
      <w:r w:rsidRPr="00F92F6B">
        <w:t xml:space="preserve">, if configured. L1 </w:t>
      </w:r>
      <w:r w:rsidR="00BB3893" w:rsidRPr="00F92F6B">
        <w:t xml:space="preserve">or L3 </w:t>
      </w:r>
      <w:r w:rsidRPr="00F92F6B">
        <w:t>measurement should be performed as long as RRC reconfiguration (step 8) is applicable.</w:t>
      </w:r>
    </w:p>
    <w:p w14:paraId="17AB99B3" w14:textId="77777777" w:rsidR="00100F9B" w:rsidRPr="00F92F6B" w:rsidRDefault="00100F9B" w:rsidP="00100F9B">
      <w:pPr>
        <w:pStyle w:val="B1"/>
      </w:pPr>
      <w:r w:rsidRPr="00F92F6B">
        <w:t>13.</w:t>
      </w:r>
      <w:r w:rsidRPr="00F92F6B">
        <w:tab/>
        <w:t xml:space="preserve">The source </w:t>
      </w:r>
      <w:proofErr w:type="spellStart"/>
      <w:r w:rsidRPr="00F92F6B">
        <w:t>gNB</w:t>
      </w:r>
      <w:proofErr w:type="spellEnd"/>
      <w:r w:rsidRPr="00F92F6B">
        <w:t xml:space="preserve"> determines to initiate LTM. L3 measurement can also be used to determine this step.</w:t>
      </w:r>
    </w:p>
    <w:p w14:paraId="2D341D87" w14:textId="77777777" w:rsidR="00100F9B" w:rsidRPr="00F92F6B" w:rsidRDefault="00100F9B" w:rsidP="00100F9B">
      <w:pPr>
        <w:pStyle w:val="B1"/>
      </w:pPr>
      <w:r w:rsidRPr="00F92F6B">
        <w:t>14.</w:t>
      </w:r>
      <w:r w:rsidRPr="00F92F6B">
        <w:tab/>
        <w:t xml:space="preserve">The source </w:t>
      </w:r>
      <w:proofErr w:type="spellStart"/>
      <w:r w:rsidRPr="00F92F6B">
        <w:t>gNB</w:t>
      </w:r>
      <w:proofErr w:type="spellEnd"/>
      <w:r w:rsidRPr="00F92F6B">
        <w:t xml:space="preserve"> decides to execute cell switch to a target cell and transmits an LTM cell switch command MAC CE triggering cell switch by including a target configuration ID which indicates the index of the candidate configuration, a beam indicated with a TCI state or beams indicated with DL and UL TCI states, and a TA command for the target cell. In case of a security context change, the LTM cell switch command MAC CE also contains the NCC value. The UE switches to the target cell and applies the candidate configuration indicated by the target configuration ID. In case of security context change, the UE generates and applies the new security keys based on the received NCC value.</w:t>
      </w:r>
    </w:p>
    <w:p w14:paraId="435D920B" w14:textId="47544CA0" w:rsidR="00100F9B" w:rsidRPr="00F92F6B" w:rsidRDefault="00100F9B" w:rsidP="00100F9B">
      <w:pPr>
        <w:pStyle w:val="NO"/>
        <w:rPr>
          <w:rFonts w:eastAsia="DengXian"/>
        </w:rPr>
      </w:pPr>
      <w:r w:rsidRPr="00F92F6B">
        <w:rPr>
          <w:rFonts w:eastAsia="DengXian"/>
        </w:rPr>
        <w:t>NOTE 4:</w:t>
      </w:r>
      <w:r w:rsidRPr="00F92F6B">
        <w:rPr>
          <w:rFonts w:eastAsia="DengXian"/>
        </w:rPr>
        <w:tab/>
        <w:t xml:space="preserve">Up to implementation, data forwarding and SN Status Transfer may be initiated once the source </w:t>
      </w:r>
      <w:proofErr w:type="spellStart"/>
      <w:r w:rsidRPr="00F92F6B">
        <w:rPr>
          <w:rFonts w:eastAsia="DengXian"/>
        </w:rPr>
        <w:t>gNB</w:t>
      </w:r>
      <w:proofErr w:type="spellEnd"/>
      <w:r w:rsidRPr="00F92F6B">
        <w:rPr>
          <w:rFonts w:eastAsia="DengXian"/>
        </w:rPr>
        <w:t xml:space="preserve"> triggers the inter-</w:t>
      </w:r>
      <w:proofErr w:type="spellStart"/>
      <w:r w:rsidRPr="00F92F6B">
        <w:rPr>
          <w:rFonts w:eastAsia="DengXian"/>
        </w:rPr>
        <w:t>gNB</w:t>
      </w:r>
      <w:proofErr w:type="spellEnd"/>
      <w:r w:rsidRPr="00F92F6B">
        <w:rPr>
          <w:rFonts w:eastAsia="DengXian"/>
        </w:rPr>
        <w:t xml:space="preserve"> LTM cell switch for the UE in Step 14.</w:t>
      </w:r>
    </w:p>
    <w:p w14:paraId="77B88D34" w14:textId="77777777" w:rsidR="00100F9B" w:rsidRPr="00F92F6B" w:rsidRDefault="00100F9B" w:rsidP="00100F9B">
      <w:pPr>
        <w:pStyle w:val="B1"/>
      </w:pPr>
      <w:r w:rsidRPr="00F92F6B">
        <w:t>15.</w:t>
      </w:r>
      <w:r w:rsidRPr="00F92F6B">
        <w:tab/>
        <w:t xml:space="preserve">The source </w:t>
      </w:r>
      <w:proofErr w:type="spellStart"/>
      <w:r w:rsidRPr="00F92F6B">
        <w:t>gNB</w:t>
      </w:r>
      <w:proofErr w:type="spellEnd"/>
      <w:r w:rsidRPr="00F92F6B">
        <w:t xml:space="preserve"> sends the CELL SWITCH NOTIFICATION message to the target </w:t>
      </w:r>
      <w:proofErr w:type="spellStart"/>
      <w:r w:rsidRPr="00F92F6B">
        <w:t>gNB</w:t>
      </w:r>
      <w:proofErr w:type="spellEnd"/>
      <w:r w:rsidRPr="00F92F6B">
        <w:t xml:space="preserve"> to indicate the initiation of Cell Switch command to the UE. The source </w:t>
      </w:r>
      <w:proofErr w:type="spellStart"/>
      <w:r w:rsidRPr="00F92F6B">
        <w:t>gNB</w:t>
      </w:r>
      <w:proofErr w:type="spellEnd"/>
      <w:r w:rsidRPr="00F92F6B">
        <w:t xml:space="preserve"> may inform the acquired TA related information.</w:t>
      </w:r>
    </w:p>
    <w:p w14:paraId="7E0E0297" w14:textId="77777777" w:rsidR="00100F9B" w:rsidRPr="00F92F6B" w:rsidRDefault="00100F9B" w:rsidP="00100F9B">
      <w:pPr>
        <w:pStyle w:val="B1"/>
      </w:pPr>
      <w:r w:rsidRPr="00F92F6B">
        <w:t>16.</w:t>
      </w:r>
      <w:r w:rsidRPr="00F92F6B">
        <w:tab/>
        <w:t>The UE performs the random access procedure towards the target cell, if UE does not have valid TA of the target cell as specified in clause 5.18.35 of TS 38.321[6].</w:t>
      </w:r>
    </w:p>
    <w:p w14:paraId="7A86610C" w14:textId="75CDF7AB" w:rsidR="00100F9B" w:rsidRPr="00F92F6B" w:rsidRDefault="00100F9B" w:rsidP="00100F9B">
      <w:pPr>
        <w:pStyle w:val="B1"/>
      </w:pPr>
      <w:r w:rsidRPr="00F92F6B">
        <w:t>17/18.</w:t>
      </w:r>
      <w:r w:rsidRPr="00F92F6B">
        <w:tab/>
        <w:t xml:space="preserve">The target </w:t>
      </w:r>
      <w:proofErr w:type="spellStart"/>
      <w:r w:rsidRPr="00F92F6B">
        <w:t>gNB</w:t>
      </w:r>
      <w:proofErr w:type="spellEnd"/>
      <w:r w:rsidRPr="00F92F6B">
        <w:t xml:space="preserve"> sends the HANDOVER SUCCESS message to the source </w:t>
      </w:r>
      <w:proofErr w:type="spellStart"/>
      <w:r w:rsidRPr="00F92F6B">
        <w:t>gNB</w:t>
      </w:r>
      <w:proofErr w:type="spellEnd"/>
      <w:r w:rsidRPr="00F92F6B">
        <w:t xml:space="preserve"> to inform that the UE has successfully accessed the target cell. In return, the source </w:t>
      </w:r>
      <w:proofErr w:type="spellStart"/>
      <w:r w:rsidRPr="00F92F6B">
        <w:t>gNB</w:t>
      </w:r>
      <w:proofErr w:type="spellEnd"/>
      <w:r w:rsidRPr="00F92F6B">
        <w:t xml:space="preserve"> sends the SN STATUS TRANSFER message following the principles described in step 7 of Intra-AMF/UPF Handover in clause 9.2.3.2.1.</w:t>
      </w:r>
    </w:p>
    <w:p w14:paraId="104615DA" w14:textId="15303AD1" w:rsidR="00100F9B" w:rsidRPr="00F92F6B" w:rsidRDefault="00100F9B" w:rsidP="00100F9B">
      <w:pPr>
        <w:pStyle w:val="NO"/>
        <w:rPr>
          <w:rFonts w:eastAsia="DengXian"/>
        </w:rPr>
      </w:pPr>
      <w:r w:rsidRPr="00F92F6B">
        <w:rPr>
          <w:rFonts w:eastAsia="DengXian"/>
        </w:rPr>
        <w:t>NOTE 5:</w:t>
      </w:r>
      <w:r w:rsidRPr="00F92F6B">
        <w:rPr>
          <w:rFonts w:eastAsia="DengXian"/>
        </w:rPr>
        <w:tab/>
        <w:t xml:space="preserve">Late data forwarding may be initiated as soon as the source </w:t>
      </w:r>
      <w:proofErr w:type="spellStart"/>
      <w:r w:rsidRPr="00F92F6B">
        <w:rPr>
          <w:rFonts w:eastAsia="DengXian"/>
        </w:rPr>
        <w:t>gNB</w:t>
      </w:r>
      <w:proofErr w:type="spellEnd"/>
      <w:r w:rsidRPr="00F92F6B">
        <w:rPr>
          <w:rFonts w:eastAsia="DengXian"/>
        </w:rPr>
        <w:t xml:space="preserve"> receives the HANDOVER SUCCESS message.</w:t>
      </w:r>
    </w:p>
    <w:p w14:paraId="6BC115D9" w14:textId="666E3494" w:rsidR="00100F9B" w:rsidRPr="00F92F6B" w:rsidRDefault="00100F9B" w:rsidP="00100F9B">
      <w:pPr>
        <w:pStyle w:val="NO"/>
        <w:rPr>
          <w:rFonts w:eastAsia="DengXian"/>
        </w:rPr>
      </w:pPr>
      <w:r w:rsidRPr="00F92F6B">
        <w:rPr>
          <w:rFonts w:eastAsia="DengXian"/>
        </w:rPr>
        <w:t>NOTE 6:</w:t>
      </w:r>
      <w:r w:rsidRPr="00F92F6B">
        <w:rPr>
          <w:rFonts w:eastAsia="DengXian"/>
        </w:rPr>
        <w:tab/>
        <w:t xml:space="preserve">The source </w:t>
      </w:r>
      <w:proofErr w:type="spellStart"/>
      <w:r w:rsidRPr="00F92F6B">
        <w:rPr>
          <w:rFonts w:eastAsia="DengXian"/>
        </w:rPr>
        <w:t>gNB</w:t>
      </w:r>
      <w:proofErr w:type="spellEnd"/>
      <w:r w:rsidRPr="00F92F6B">
        <w:rPr>
          <w:rFonts w:eastAsia="DengXian"/>
        </w:rPr>
        <w:t xml:space="preserve"> may initiate the CSI-RS Coordination procedure to deactivate </w:t>
      </w:r>
      <w:r w:rsidR="00BB3893" w:rsidRPr="00F92F6B">
        <w:rPr>
          <w:rFonts w:eastAsia="DengXian"/>
        </w:rPr>
        <w:t xml:space="preserve">the semi-persistent </w:t>
      </w:r>
      <w:r w:rsidRPr="00F92F6B">
        <w:rPr>
          <w:rFonts w:eastAsia="DengXian"/>
        </w:rPr>
        <w:t xml:space="preserve">CSI-RS resource(s) of candidate cell(s) on the candidate </w:t>
      </w:r>
      <w:proofErr w:type="spellStart"/>
      <w:r w:rsidRPr="00F92F6B">
        <w:rPr>
          <w:rFonts w:eastAsia="DengXian"/>
        </w:rPr>
        <w:t>gNB</w:t>
      </w:r>
      <w:proofErr w:type="spellEnd"/>
      <w:r w:rsidRPr="00F92F6B">
        <w:rPr>
          <w:rFonts w:eastAsia="DengXian"/>
        </w:rPr>
        <w:t>(s) after the UE successfully accesses the target cell.</w:t>
      </w:r>
    </w:p>
    <w:p w14:paraId="697014E0" w14:textId="469710A2" w:rsidR="00100F9B" w:rsidRPr="00F92F6B" w:rsidRDefault="00100F9B" w:rsidP="00100F9B">
      <w:pPr>
        <w:pStyle w:val="B1"/>
      </w:pPr>
      <w:r w:rsidRPr="00F92F6B">
        <w:t>19.</w:t>
      </w:r>
      <w:r w:rsidRPr="00F92F6B">
        <w:tab/>
        <w:t xml:space="preserve">The UE completes the LTM cell switch procedure by sending </w:t>
      </w:r>
      <w:proofErr w:type="spellStart"/>
      <w:r w:rsidRPr="00F92F6B">
        <w:rPr>
          <w:i/>
          <w:iCs/>
        </w:rPr>
        <w:t>RRCReconfigurationComplete</w:t>
      </w:r>
      <w:proofErr w:type="spellEnd"/>
      <w:r w:rsidRPr="00F92F6B">
        <w:t xml:space="preserve"> message to target cell. If the UE has performed a RA procedure in step 16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0BDDB6B6" w14:textId="7FB08A58" w:rsidR="00100F9B" w:rsidRPr="00F92F6B" w:rsidRDefault="00100F9B" w:rsidP="00100F9B">
      <w:pPr>
        <w:pStyle w:val="NO"/>
        <w:rPr>
          <w:rFonts w:eastAsia="DengXian"/>
        </w:rPr>
      </w:pPr>
      <w:r w:rsidRPr="00F92F6B">
        <w:rPr>
          <w:rFonts w:eastAsia="DengXian"/>
        </w:rPr>
        <w:t>NOTE 7:</w:t>
      </w:r>
      <w:r w:rsidRPr="00F92F6B">
        <w:rPr>
          <w:rFonts w:eastAsia="DengXian"/>
        </w:rPr>
        <w:tab/>
        <w:t xml:space="preserve">Steps 17/18 and 19 do not have to occur one after the other. The target </w:t>
      </w:r>
      <w:proofErr w:type="spellStart"/>
      <w:r w:rsidRPr="00F92F6B">
        <w:rPr>
          <w:rFonts w:eastAsia="DengXian"/>
        </w:rPr>
        <w:t>gNB</w:t>
      </w:r>
      <w:proofErr w:type="spellEnd"/>
      <w:r w:rsidRPr="00F92F6B">
        <w:rPr>
          <w:rFonts w:eastAsia="DengXian"/>
        </w:rPr>
        <w:t xml:space="preserve"> may send the HANDOVER SUCCESS message to the source </w:t>
      </w:r>
      <w:proofErr w:type="spellStart"/>
      <w:r w:rsidRPr="00F92F6B">
        <w:rPr>
          <w:rFonts w:eastAsia="DengXian"/>
        </w:rPr>
        <w:t>gNB</w:t>
      </w:r>
      <w:proofErr w:type="spellEnd"/>
      <w:r w:rsidRPr="00F92F6B">
        <w:rPr>
          <w:rFonts w:eastAsia="DengXian"/>
        </w:rPr>
        <w:t xml:space="preserve"> after receiving the </w:t>
      </w:r>
      <w:proofErr w:type="spellStart"/>
      <w:r w:rsidRPr="00F92F6B">
        <w:rPr>
          <w:rFonts w:eastAsia="DengXian"/>
          <w:i/>
          <w:iCs/>
        </w:rPr>
        <w:t>RRCReconfigurationComplete</w:t>
      </w:r>
      <w:proofErr w:type="spellEnd"/>
      <w:r w:rsidRPr="00F92F6B">
        <w:rPr>
          <w:rFonts w:eastAsia="DengXian"/>
        </w:rPr>
        <w:t xml:space="preserve"> message.</w:t>
      </w:r>
    </w:p>
    <w:p w14:paraId="53B715B8" w14:textId="01FAAFE8" w:rsidR="00100F9B" w:rsidRPr="00F92F6B" w:rsidRDefault="00100F9B" w:rsidP="00100F9B">
      <w:pPr>
        <w:pStyle w:val="B1"/>
      </w:pPr>
      <w:r w:rsidRPr="00F92F6B">
        <w:t>20.</w:t>
      </w:r>
      <w:r w:rsidRPr="00F92F6B">
        <w:tab/>
        <w:t xml:space="preserve">The new source </w:t>
      </w:r>
      <w:proofErr w:type="spellStart"/>
      <w:r w:rsidRPr="00F92F6B">
        <w:t>gNB</w:t>
      </w:r>
      <w:proofErr w:type="spellEnd"/>
      <w:r w:rsidRPr="00F92F6B">
        <w:t xml:space="preserve"> (i.e., the target </w:t>
      </w:r>
      <w:proofErr w:type="spellStart"/>
      <w:r w:rsidRPr="00F92F6B">
        <w:t>gNB</w:t>
      </w:r>
      <w:proofErr w:type="spellEnd"/>
      <w:r w:rsidRPr="00F92F6B">
        <w:t xml:space="preserve">) sends the LTM CONFIGURATION UPDATE message to the candidate </w:t>
      </w:r>
      <w:proofErr w:type="spellStart"/>
      <w:r w:rsidRPr="00F92F6B">
        <w:t>gNBs</w:t>
      </w:r>
      <w:proofErr w:type="spellEnd"/>
      <w:r w:rsidRPr="00F92F6B">
        <w:t>. This message includes the new security key(s) to be used with the UE.</w:t>
      </w:r>
    </w:p>
    <w:p w14:paraId="31C91720" w14:textId="374EB10F" w:rsidR="00100F9B" w:rsidRPr="00F92F6B" w:rsidRDefault="00100F9B" w:rsidP="00100F9B">
      <w:pPr>
        <w:pStyle w:val="B1"/>
      </w:pPr>
      <w:r w:rsidRPr="00F92F6B">
        <w:t>21.</w:t>
      </w:r>
      <w:r w:rsidRPr="00F92F6B">
        <w:tab/>
        <w:t xml:space="preserve">The candidate </w:t>
      </w:r>
      <w:proofErr w:type="spellStart"/>
      <w:r w:rsidRPr="00F92F6B">
        <w:t>gNB</w:t>
      </w:r>
      <w:proofErr w:type="spellEnd"/>
      <w:r w:rsidRPr="00F92F6B">
        <w:t xml:space="preserve">(s) responds </w:t>
      </w:r>
      <w:r w:rsidR="00BB3893" w:rsidRPr="00F92F6B">
        <w:t>with</w:t>
      </w:r>
      <w:r w:rsidRPr="00F92F6B">
        <w:t xml:space="preserve"> the LTM CONFIGURATION UPDATE ACKNOWLEDGE </w:t>
      </w:r>
      <w:r w:rsidRPr="00F92F6B">
        <w:rPr>
          <w:rFonts w:hint="eastAsia"/>
        </w:rPr>
        <w:t>message</w:t>
      </w:r>
      <w:r w:rsidRPr="00F92F6B">
        <w:t xml:space="preserve"> to the new source </w:t>
      </w:r>
      <w:proofErr w:type="spellStart"/>
      <w:r w:rsidRPr="00F92F6B">
        <w:t>gNB</w:t>
      </w:r>
      <w:proofErr w:type="spellEnd"/>
      <w:r w:rsidRPr="00F92F6B">
        <w:t>.</w:t>
      </w:r>
    </w:p>
    <w:p w14:paraId="0A88F3F4" w14:textId="68D4B58E" w:rsidR="00100F9B" w:rsidRPr="00F92F6B" w:rsidRDefault="00100F9B" w:rsidP="00100F9B">
      <w:pPr>
        <w:pStyle w:val="B1"/>
      </w:pPr>
      <w:r w:rsidRPr="00F92F6B">
        <w:t>22.</w:t>
      </w:r>
      <w:r w:rsidRPr="00F92F6B">
        <w:tab/>
        <w:t xml:space="preserve">The new source </w:t>
      </w:r>
      <w:proofErr w:type="spellStart"/>
      <w:r w:rsidRPr="00F92F6B">
        <w:t>gNB</w:t>
      </w:r>
      <w:proofErr w:type="spellEnd"/>
      <w:r w:rsidRPr="00F92F6B">
        <w:t xml:space="preserve"> may send the UE CONTEXT RELEASE message to inform the old source </w:t>
      </w:r>
      <w:proofErr w:type="spellStart"/>
      <w:r w:rsidRPr="00F92F6B">
        <w:t>gNB</w:t>
      </w:r>
      <w:proofErr w:type="spellEnd"/>
      <w:r w:rsidRPr="00F92F6B">
        <w:t xml:space="preserve"> to release radio and C-plane related resources associated to the UE context if no LTM candidate cell(s) exist in the old source </w:t>
      </w:r>
      <w:proofErr w:type="spellStart"/>
      <w:r w:rsidRPr="00F92F6B">
        <w:t>gNB</w:t>
      </w:r>
      <w:proofErr w:type="spellEnd"/>
      <w:r w:rsidRPr="00F92F6B">
        <w:t>. Any ongoing data forwarding may continue.</w:t>
      </w:r>
    </w:p>
    <w:p w14:paraId="43039C80" w14:textId="60EB6AA2" w:rsidR="00100F9B" w:rsidRPr="00F92F6B" w:rsidRDefault="00100F9B" w:rsidP="00100F9B">
      <w:r w:rsidRPr="00F92F6B">
        <w:t xml:space="preserve">The steps </w:t>
      </w:r>
      <w:r w:rsidR="0030394D" w:rsidRPr="00F92F6B">
        <w:rPr>
          <w:rFonts w:eastAsia="MS Mincho" w:hint="eastAsia"/>
          <w:lang w:eastAsia="ja-JP"/>
        </w:rPr>
        <w:t>9a</w:t>
      </w:r>
      <w:r w:rsidRPr="00F92F6B">
        <w:t>-22 can be performed multiple times for subsequent LTM cell switch executions using the LTM candidate configuration(s) provided in step 8.</w:t>
      </w:r>
    </w:p>
    <w:p w14:paraId="1920C8D1" w14:textId="14A62C13" w:rsidR="00DB371D" w:rsidRPr="00F92F6B" w:rsidRDefault="00DB371D" w:rsidP="00DB371D">
      <w:r w:rsidRPr="00F92F6B">
        <w:t xml:space="preserve">The procedure over the air interface described in Figure </w:t>
      </w:r>
      <w:r w:rsidR="00CF5868" w:rsidRPr="00F92F6B">
        <w:t>9.2.3.5.2-1</w:t>
      </w:r>
      <w:r w:rsidRPr="00F92F6B">
        <w:t xml:space="preserve"> is applicable to both intra-</w:t>
      </w:r>
      <w:proofErr w:type="spellStart"/>
      <w:r w:rsidRPr="00F92F6B">
        <w:t>gNB</w:t>
      </w:r>
      <w:proofErr w:type="spellEnd"/>
      <w:r w:rsidRPr="00F92F6B">
        <w:t xml:space="preserve"> LTM and inter-</w:t>
      </w:r>
      <w:proofErr w:type="spellStart"/>
      <w:r w:rsidRPr="00F92F6B">
        <w:t>gNB</w:t>
      </w:r>
      <w:proofErr w:type="spellEnd"/>
      <w:r w:rsidRPr="00F92F6B">
        <w:t xml:space="preserve"> LTM. The overall LTM procedures over F1-C interface are captured in TS</w:t>
      </w:r>
      <w:r w:rsidR="00FC7DAC" w:rsidRPr="00F92F6B">
        <w:t xml:space="preserve"> </w:t>
      </w:r>
      <w:r w:rsidRPr="00F92F6B">
        <w:t>38.401[4].</w:t>
      </w:r>
    </w:p>
    <w:p w14:paraId="19C4B8DE" w14:textId="449B673A" w:rsidR="00DB371D" w:rsidRPr="00F92F6B" w:rsidRDefault="00DE3A63" w:rsidP="00DB371D">
      <w:pPr>
        <w:pStyle w:val="Heading5"/>
      </w:pPr>
      <w:bookmarkStart w:id="1095" w:name="_Toc219280851"/>
      <w:r w:rsidRPr="00F92F6B">
        <w:t>9.2.3.5</w:t>
      </w:r>
      <w:r w:rsidR="00DB371D" w:rsidRPr="00F92F6B">
        <w:t>.3</w:t>
      </w:r>
      <w:r w:rsidR="00DB371D" w:rsidRPr="00F92F6B">
        <w:tab/>
        <w:t>U-Plane Handling</w:t>
      </w:r>
      <w:bookmarkEnd w:id="1095"/>
    </w:p>
    <w:p w14:paraId="400585F0" w14:textId="33D1D6EB" w:rsidR="00DB371D" w:rsidRPr="00F92F6B" w:rsidRDefault="00DB371D" w:rsidP="00B1095E">
      <w:r w:rsidRPr="00F92F6B">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F92F6B" w:rsidRDefault="00C2763B" w:rsidP="00C2763B">
      <w:pPr>
        <w:pStyle w:val="Heading4"/>
      </w:pPr>
      <w:bookmarkStart w:id="1096" w:name="_Toc219280852"/>
      <w:r w:rsidRPr="00F92F6B">
        <w:t>9.2.3.6</w:t>
      </w:r>
      <w:r w:rsidRPr="00F92F6B">
        <w:tab/>
        <w:t>RACH-less handover</w:t>
      </w:r>
      <w:bookmarkEnd w:id="1096"/>
    </w:p>
    <w:p w14:paraId="10AA644B" w14:textId="10927904" w:rsidR="00C2763B" w:rsidRPr="00F92F6B" w:rsidRDefault="00E573A1" w:rsidP="00C2763B">
      <w:r w:rsidRPr="00F92F6B">
        <w:t>RACH-less handover is supported for an intra-</w:t>
      </w:r>
      <w:proofErr w:type="spellStart"/>
      <w:r w:rsidRPr="00F92F6B">
        <w:t>gNB</w:t>
      </w:r>
      <w:proofErr w:type="spellEnd"/>
      <w:r w:rsidRPr="00F92F6B">
        <w:t xml:space="preserve"> handover procedure in TN and NTN. RACH-less handover is also supported for an inter-</w:t>
      </w:r>
      <w:proofErr w:type="spellStart"/>
      <w:r w:rsidRPr="00F92F6B">
        <w:t>gNB</w:t>
      </w:r>
      <w:proofErr w:type="spellEnd"/>
      <w:r w:rsidRPr="00F92F6B">
        <w:t xml:space="preserve"> handover procedure in the case of NTN or mobile IAB-DU migration procedure</w:t>
      </w:r>
      <w:r w:rsidR="00C2763B" w:rsidRPr="00F92F6B">
        <w:t>. The RACH-less handover procedure applies the following functionality:</w:t>
      </w:r>
    </w:p>
    <w:p w14:paraId="73D63C07" w14:textId="44F73CC1" w:rsidR="00C2763B" w:rsidRPr="00F92F6B" w:rsidRDefault="00C2763B" w:rsidP="00C2763B">
      <w:pPr>
        <w:pStyle w:val="B1"/>
      </w:pPr>
      <w:r w:rsidRPr="00F92F6B">
        <w:t>-</w:t>
      </w:r>
      <w:r w:rsidRPr="00F92F6B">
        <w:tab/>
        <w:t xml:space="preserve">The UE uses the same timing advance value </w:t>
      </w:r>
      <w:r w:rsidR="00841F0E" w:rsidRPr="00F92F6B">
        <w:t xml:space="preserve">(i.e., </w:t>
      </w:r>
      <w:r w:rsidR="00841F0E" w:rsidRPr="00F92F6B">
        <w:rPr>
          <w:bCs/>
          <w:iCs/>
        </w:rPr>
        <w:t>N</w:t>
      </w:r>
      <w:r w:rsidR="00841F0E" w:rsidRPr="00F92F6B">
        <w:rPr>
          <w:bCs/>
          <w:iCs/>
          <w:vertAlign w:val="subscript"/>
        </w:rPr>
        <w:t>TA</w:t>
      </w:r>
      <w:r w:rsidR="00841F0E" w:rsidRPr="00F92F6B">
        <w:rPr>
          <w:bCs/>
          <w:iCs/>
        </w:rPr>
        <w:t xml:space="preserve"> value</w:t>
      </w:r>
      <w:r w:rsidR="00841F0E" w:rsidRPr="00F92F6B">
        <w:t xml:space="preserve">) </w:t>
      </w:r>
      <w:r w:rsidRPr="00F92F6B">
        <w:t xml:space="preserve">at the target cell as in the source cell or timing advance value </w:t>
      </w:r>
      <w:r w:rsidR="00841F0E" w:rsidRPr="00F92F6B">
        <w:t xml:space="preserve">(i.e., </w:t>
      </w:r>
      <w:r w:rsidR="00841F0E" w:rsidRPr="00F92F6B">
        <w:rPr>
          <w:bCs/>
          <w:iCs/>
        </w:rPr>
        <w:t>N</w:t>
      </w:r>
      <w:r w:rsidR="00841F0E" w:rsidRPr="00F92F6B">
        <w:rPr>
          <w:bCs/>
          <w:iCs/>
          <w:vertAlign w:val="subscript"/>
        </w:rPr>
        <w:t>TA</w:t>
      </w:r>
      <w:r w:rsidR="00841F0E" w:rsidRPr="00F92F6B">
        <w:rPr>
          <w:bCs/>
          <w:iCs/>
        </w:rPr>
        <w:t xml:space="preserve"> value</w:t>
      </w:r>
      <w:r w:rsidR="00841F0E" w:rsidRPr="00F92F6B">
        <w:t xml:space="preserve">) </w:t>
      </w:r>
      <w:r w:rsidRPr="00F92F6B">
        <w:t>of 0.</w:t>
      </w:r>
    </w:p>
    <w:p w14:paraId="7CC9CDE1" w14:textId="2BFBD2C9" w:rsidR="00C2763B" w:rsidRPr="00F92F6B" w:rsidRDefault="00C2763B" w:rsidP="00C2763B">
      <w:pPr>
        <w:pStyle w:val="B1"/>
      </w:pPr>
      <w:r w:rsidRPr="00F92F6B">
        <w:t>-</w:t>
      </w:r>
      <w:r w:rsidRPr="00F92F6B">
        <w:tab/>
        <w:t xml:space="preserve">The handover command for the UE may contain a beam identifier for the beam to be used by the UE at the target cell. The beam may be determined based on a UE measurement report and/or left up to </w:t>
      </w:r>
      <w:proofErr w:type="spellStart"/>
      <w:r w:rsidRPr="00F92F6B">
        <w:t>gNB</w:t>
      </w:r>
      <w:proofErr w:type="spellEnd"/>
      <w:r w:rsidRPr="00F92F6B">
        <w:t xml:space="preserve"> implementation, e.g., using the target cell</w:t>
      </w:r>
      <w:r w:rsidR="00924A48" w:rsidRPr="00F92F6B">
        <w:t>'</w:t>
      </w:r>
      <w:r w:rsidRPr="00F92F6B">
        <w:t>s knowledge about the beam(s) used by the UE at the co-located source cell.</w:t>
      </w:r>
    </w:p>
    <w:p w14:paraId="64EC1BF5" w14:textId="77777777" w:rsidR="00C2763B" w:rsidRPr="00F92F6B" w:rsidRDefault="00C2763B" w:rsidP="00C2763B">
      <w:pPr>
        <w:pStyle w:val="B1"/>
      </w:pPr>
      <w:r w:rsidRPr="00F92F6B">
        <w:t>-</w:t>
      </w:r>
      <w:r w:rsidRPr="00F92F6B">
        <w:tab/>
        <w:t>The handover command may include a configured UL grant. UE can fallback to RACH when there is no valid configured uplink grant. Alternatively, an UL grant is dynamically signalled by the target cell.</w:t>
      </w:r>
    </w:p>
    <w:p w14:paraId="42E16225" w14:textId="4332F69E" w:rsidR="00C2763B" w:rsidRPr="00F92F6B" w:rsidRDefault="00C2763B" w:rsidP="00296CF8">
      <w:pPr>
        <w:pStyle w:val="B1"/>
      </w:pPr>
      <w:r w:rsidRPr="00F92F6B">
        <w:t>-</w:t>
      </w:r>
      <w:r w:rsidRPr="00F92F6B">
        <w:tab/>
        <w:t xml:space="preserve">The UE transmits the </w:t>
      </w:r>
      <w:proofErr w:type="spellStart"/>
      <w:r w:rsidRPr="00F92F6B">
        <w:rPr>
          <w:i/>
          <w:iCs/>
        </w:rPr>
        <w:t>RRCReconfigurationComplete</w:t>
      </w:r>
      <w:proofErr w:type="spellEnd"/>
      <w:r w:rsidRPr="00F92F6B">
        <w:t xml:space="preserve"> message using the configured or dynamically signalled UL grant. Successful UL data reception on the target cell terminates the RACH-less handover execution.</w:t>
      </w:r>
    </w:p>
    <w:p w14:paraId="02984F20" w14:textId="3C96AC02" w:rsidR="002E4AFC" w:rsidRPr="00F92F6B" w:rsidRDefault="002E4AFC" w:rsidP="002E4AFC">
      <w:pPr>
        <w:pStyle w:val="Heading4"/>
      </w:pPr>
      <w:bookmarkStart w:id="1097" w:name="_Toc219280853"/>
      <w:r w:rsidRPr="00F92F6B">
        <w:t>9.2.3.7</w:t>
      </w:r>
      <w:r w:rsidRPr="00F92F6B">
        <w:tab/>
        <w:t>Conditional L1/L2 Triggered Mobility</w:t>
      </w:r>
      <w:bookmarkEnd w:id="1097"/>
    </w:p>
    <w:p w14:paraId="2820279D" w14:textId="0C8C0481" w:rsidR="002E4AFC" w:rsidRPr="00F92F6B" w:rsidRDefault="002E4AFC" w:rsidP="002E4AFC">
      <w:pPr>
        <w:pStyle w:val="Heading5"/>
      </w:pPr>
      <w:bookmarkStart w:id="1098" w:name="_Toc219280854"/>
      <w:r w:rsidRPr="00F92F6B">
        <w:t>9.2.3.7.1</w:t>
      </w:r>
      <w:r w:rsidRPr="00F92F6B">
        <w:tab/>
        <w:t>General</w:t>
      </w:r>
      <w:bookmarkEnd w:id="1098"/>
    </w:p>
    <w:p w14:paraId="55045318" w14:textId="4266AF0E" w:rsidR="002E4AFC" w:rsidRPr="00F92F6B" w:rsidRDefault="002E4AFC" w:rsidP="002E4AFC">
      <w:pPr>
        <w:rPr>
          <w:rFonts w:eastAsia="SimSun"/>
        </w:rPr>
      </w:pPr>
      <w:r w:rsidRPr="00F92F6B">
        <w:rPr>
          <w:rFonts w:eastAsia="SimSun"/>
        </w:rPr>
        <w:t xml:space="preserve">CLTM cell switch is executed by the UE when L1-based or L3-based LTM cell switch execution conditions are met. </w:t>
      </w:r>
      <w:r w:rsidR="000A29B3" w:rsidRPr="00F92F6B">
        <w:rPr>
          <w:rFonts w:eastAsia="SimSun"/>
        </w:rPr>
        <w:t xml:space="preserve">The same LTM procedures as described in clause 9.2.3.5.1 on network activation of TCI states for DL synchronization and on configuration and initiation of UL TA acquisition (via PDCCH order) are also applicable for CLTM. CLTM can coexist with network triggered L3 HO, CHO and network triggered </w:t>
      </w:r>
      <w:proofErr w:type="spellStart"/>
      <w:r w:rsidR="000A29B3" w:rsidRPr="00F92F6B">
        <w:rPr>
          <w:rFonts w:eastAsia="SimSun"/>
        </w:rPr>
        <w:t>PS</w:t>
      </w:r>
      <w:r w:rsidR="00B52AB7" w:rsidRPr="00F92F6B">
        <w:rPr>
          <w:rFonts w:eastAsia="SimSun"/>
        </w:rPr>
        <w:t>C</w:t>
      </w:r>
      <w:r w:rsidR="000A29B3" w:rsidRPr="00F92F6B">
        <w:rPr>
          <w:rFonts w:eastAsia="SimSun"/>
        </w:rPr>
        <w:t>ell</w:t>
      </w:r>
      <w:proofErr w:type="spellEnd"/>
      <w:r w:rsidR="000A29B3" w:rsidRPr="00F92F6B">
        <w:rPr>
          <w:rFonts w:eastAsia="SimSun"/>
        </w:rPr>
        <w:t xml:space="preserve"> change, while the coexistence of CLTM and DAPS HO is not supported. </w:t>
      </w:r>
      <w:r w:rsidRPr="00F92F6B">
        <w:rPr>
          <w:rFonts w:eastAsia="SimSun"/>
        </w:rPr>
        <w:t>The overall procedure for CLTM is as shown in Figure 9.2.3.7.1-1:</w:t>
      </w:r>
    </w:p>
    <w:p w14:paraId="4B9DFF58" w14:textId="76D5BE99" w:rsidR="002E4AFC" w:rsidRPr="00F92F6B" w:rsidRDefault="00A52E86" w:rsidP="00DA6E71">
      <w:pPr>
        <w:pStyle w:val="TH"/>
        <w:rPr>
          <w:rFonts w:eastAsia="SimSun"/>
        </w:rPr>
      </w:pPr>
      <w:r w:rsidRPr="00F92F6B">
        <w:object w:dxaOrig="6585" w:dyaOrig="6436" w14:anchorId="3770A0CE">
          <v:shape id="_x0000_i1076" type="#_x0000_t75" style="width:329.25pt;height:321.8pt" o:ole="">
            <v:imagedata r:id="rId116" o:title=""/>
          </v:shape>
          <o:OLEObject Type="Embed" ProgID="Visio.Drawing.15" ShapeID="_x0000_i1076" DrawAspect="Content" ObjectID="_1829898666" r:id="rId117"/>
        </w:object>
      </w:r>
    </w:p>
    <w:p w14:paraId="3C171150" w14:textId="61F17EDE" w:rsidR="002E4AFC" w:rsidRPr="00F92F6B" w:rsidRDefault="002E4AFC" w:rsidP="005B6959">
      <w:pPr>
        <w:pStyle w:val="TF"/>
      </w:pPr>
      <w:bookmarkStart w:id="1099" w:name="_MCCTEMPBM_CRPT83880013___2"/>
      <w:r w:rsidRPr="00F92F6B">
        <w:t>Figure 9.2.3.</w:t>
      </w:r>
      <w:r w:rsidR="00A52E86" w:rsidRPr="00F92F6B">
        <w:t>7</w:t>
      </w:r>
      <w:r w:rsidRPr="00F92F6B">
        <w:t>.</w:t>
      </w:r>
      <w:r w:rsidR="00A52E86" w:rsidRPr="00F92F6B">
        <w:t>1</w:t>
      </w:r>
      <w:r w:rsidRPr="00F92F6B">
        <w:t>-1. Signalling procedure for CLTM</w:t>
      </w:r>
    </w:p>
    <w:bookmarkEnd w:id="1099"/>
    <w:p w14:paraId="5BFFFB95" w14:textId="77777777" w:rsidR="002E4AFC" w:rsidRPr="00F92F6B" w:rsidRDefault="002E4AFC" w:rsidP="002E4AFC">
      <w:r w:rsidRPr="00F92F6B">
        <w:t>The procedure for CLTM is as follows:</w:t>
      </w:r>
    </w:p>
    <w:p w14:paraId="066374F3" w14:textId="77777777" w:rsidR="002E4AFC" w:rsidRPr="00F92F6B" w:rsidRDefault="002E4AFC" w:rsidP="002E4AFC">
      <w:pPr>
        <w:pStyle w:val="B1"/>
      </w:pPr>
      <w:r w:rsidRPr="00F92F6B">
        <w:t>1.</w:t>
      </w:r>
      <w:r w:rsidRPr="00F92F6B">
        <w:tab/>
        <w:t xml:space="preserve">The UE sends a </w:t>
      </w:r>
      <w:proofErr w:type="spellStart"/>
      <w:r w:rsidRPr="00F92F6B">
        <w:t>MeasurementReport</w:t>
      </w:r>
      <w:proofErr w:type="spellEnd"/>
      <w:r w:rsidRPr="00F92F6B">
        <w:t xml:space="preserve"> message to the </w:t>
      </w:r>
      <w:proofErr w:type="spellStart"/>
      <w:r w:rsidRPr="00F92F6B">
        <w:t>gNB</w:t>
      </w:r>
      <w:proofErr w:type="spellEnd"/>
      <w:r w:rsidRPr="00F92F6B">
        <w:t xml:space="preserve">. The </w:t>
      </w:r>
      <w:proofErr w:type="spellStart"/>
      <w:r w:rsidRPr="00F92F6B">
        <w:t>gNB</w:t>
      </w:r>
      <w:proofErr w:type="spellEnd"/>
      <w:r w:rsidRPr="00F92F6B">
        <w:t xml:space="preserve"> decides to configure CLTM and initiates CLTM preparation.</w:t>
      </w:r>
    </w:p>
    <w:p w14:paraId="308A3E62" w14:textId="59A3D793" w:rsidR="002E4AFC" w:rsidRPr="00F92F6B" w:rsidRDefault="002E4AFC" w:rsidP="002E4AFC">
      <w:pPr>
        <w:pStyle w:val="B1"/>
      </w:pPr>
      <w:r w:rsidRPr="00F92F6B">
        <w:t>2.</w:t>
      </w:r>
      <w:r w:rsidRPr="00F92F6B">
        <w:tab/>
        <w:t xml:space="preserve">The source </w:t>
      </w:r>
      <w:proofErr w:type="spellStart"/>
      <w:r w:rsidRPr="00F92F6B">
        <w:t>gNB</w:t>
      </w:r>
      <w:proofErr w:type="spellEnd"/>
      <w:r w:rsidRPr="00F92F6B">
        <w:t xml:space="preserve"> can request the candidate cells to provide conditional execution configurations and the candidate cells provide the conditional configuration including their own execution conditions, to be used in subsequent CLTM.</w:t>
      </w:r>
    </w:p>
    <w:p w14:paraId="4288009B" w14:textId="77777777" w:rsidR="002E4AFC" w:rsidRPr="00F92F6B" w:rsidRDefault="002E4AFC" w:rsidP="002E4AFC">
      <w:pPr>
        <w:pStyle w:val="B1"/>
      </w:pPr>
      <w:r w:rsidRPr="00F92F6B">
        <w:t>3.</w:t>
      </w:r>
      <w:r w:rsidRPr="00F92F6B">
        <w:tab/>
        <w:t xml:space="preserve">The source </w:t>
      </w:r>
      <w:proofErr w:type="spellStart"/>
      <w:r w:rsidRPr="00F92F6B">
        <w:t>gNB</w:t>
      </w:r>
      <w:proofErr w:type="spellEnd"/>
      <w:r w:rsidRPr="00F92F6B">
        <w:t xml:space="preserve"> sends an </w:t>
      </w:r>
      <w:proofErr w:type="spellStart"/>
      <w:r w:rsidRPr="00F92F6B">
        <w:rPr>
          <w:i/>
          <w:iCs/>
        </w:rPr>
        <w:t>RRCReconfiguration</w:t>
      </w:r>
      <w:proofErr w:type="spellEnd"/>
      <w:r w:rsidRPr="00F92F6B">
        <w:t xml:space="preserve"> message to the UE and this includes the CLTM configurations of candidate cells as well as the execution condition for the CLTM.</w:t>
      </w:r>
    </w:p>
    <w:p w14:paraId="768C0D53" w14:textId="77777777" w:rsidR="002E4AFC" w:rsidRPr="00F92F6B" w:rsidRDefault="002E4AFC" w:rsidP="002E4AFC">
      <w:pPr>
        <w:pStyle w:val="B1"/>
      </w:pPr>
      <w:r w:rsidRPr="00F92F6B">
        <w:t>4.</w:t>
      </w:r>
      <w:r w:rsidRPr="00F92F6B">
        <w:tab/>
        <w:t xml:space="preserve">The UE stores the CLTM candidate configurations and transmits an </w:t>
      </w:r>
      <w:proofErr w:type="spellStart"/>
      <w:r w:rsidRPr="00F92F6B">
        <w:rPr>
          <w:i/>
          <w:iCs/>
        </w:rPr>
        <w:t>RRCReconfigurationComplete</w:t>
      </w:r>
      <w:proofErr w:type="spellEnd"/>
      <w:r w:rsidRPr="00F92F6B">
        <w:t xml:space="preserve"> message to the </w:t>
      </w:r>
      <w:proofErr w:type="spellStart"/>
      <w:r w:rsidRPr="00F92F6B">
        <w:t>gNB</w:t>
      </w:r>
      <w:proofErr w:type="spellEnd"/>
      <w:r w:rsidRPr="00F92F6B">
        <w:t>. The UE starts evaluating the execution conditions based on the provided configuration.</w:t>
      </w:r>
    </w:p>
    <w:p w14:paraId="75E8333E" w14:textId="18DB4A07" w:rsidR="002E4AFC" w:rsidRPr="00F92F6B" w:rsidRDefault="002E4AFC" w:rsidP="002E4AFC">
      <w:pPr>
        <w:pStyle w:val="B1"/>
      </w:pPr>
      <w:r w:rsidRPr="00F92F6B">
        <w:t>5/6.</w:t>
      </w:r>
      <w:r w:rsidRPr="00F92F6B">
        <w:tab/>
      </w:r>
      <w:r w:rsidR="000A29B3" w:rsidRPr="00F92F6B">
        <w:t xml:space="preserve">Early DL and UL synchronization to some LTM candidate cell(s) may be performed. The source </w:t>
      </w:r>
      <w:proofErr w:type="spellStart"/>
      <w:r w:rsidR="000A29B3" w:rsidRPr="00F92F6B">
        <w:t>gNB</w:t>
      </w:r>
      <w:proofErr w:type="spellEnd"/>
      <w:r w:rsidR="000A29B3" w:rsidRPr="00F92F6B">
        <w:t xml:space="preserve"> may activate or deactivate the TCI states of the candidate LTM cells. </w:t>
      </w:r>
      <w:r w:rsidRPr="00F92F6B">
        <w:t xml:space="preserve">The source </w:t>
      </w:r>
      <w:proofErr w:type="spellStart"/>
      <w:r w:rsidRPr="00F92F6B">
        <w:t>gNB</w:t>
      </w:r>
      <w:proofErr w:type="spellEnd"/>
      <w:r w:rsidRPr="00F92F6B">
        <w:t xml:space="preserve"> can trigger early synchronization (for example, based on the L1 or L3 measurement reports from the UE, if configured) to the UE and steps 4a/4b from figure 9.2.3.5.2-1 are applicable here as well. In addition, the source </w:t>
      </w:r>
      <w:proofErr w:type="spellStart"/>
      <w:r w:rsidRPr="00F92F6B">
        <w:t>gNB</w:t>
      </w:r>
      <w:proofErr w:type="spellEnd"/>
      <w:r w:rsidRPr="00F92F6B">
        <w:t xml:space="preserve"> can provide the TA value for each of the candidate cells the UE has performed UL synchronization with.</w:t>
      </w:r>
      <w:r w:rsidR="000A29B3" w:rsidRPr="00F92F6B">
        <w:rPr>
          <w:rFonts w:eastAsia="MS Mincho"/>
          <w:sz w:val="22"/>
          <w:lang w:eastAsia="en-US"/>
        </w:rPr>
        <w:t xml:space="preserve"> </w:t>
      </w:r>
      <w:r w:rsidR="000A29B3" w:rsidRPr="00F92F6B">
        <w:t>Depending on network configuration, the UE may perform early UL synchronization with CLTM candidate cell(s), by using UE-based TA measurement, if configured.</w:t>
      </w:r>
    </w:p>
    <w:p w14:paraId="6802C8BB" w14:textId="555B62AA" w:rsidR="002E4AFC" w:rsidRPr="00F92F6B" w:rsidRDefault="002E4AFC" w:rsidP="002E4AFC">
      <w:pPr>
        <w:pStyle w:val="B1"/>
      </w:pPr>
      <w:r w:rsidRPr="00F92F6B">
        <w:t>7.</w:t>
      </w:r>
      <w:r w:rsidRPr="00F92F6B">
        <w:tab/>
        <w:t xml:space="preserve">The CLTM execution condition is satisfied at the UE and on </w:t>
      </w:r>
      <w:r w:rsidR="000A29B3" w:rsidRPr="00F92F6B">
        <w:t>(at least) one</w:t>
      </w:r>
      <w:r w:rsidRPr="00F92F6B">
        <w:t xml:space="preserve"> satisfied candidate LTM cell, the UE performs the CLTM </w:t>
      </w:r>
      <w:r w:rsidR="000A29B3" w:rsidRPr="00F92F6B">
        <w:t>execution</w:t>
      </w:r>
      <w:r w:rsidRPr="00F92F6B">
        <w:t xml:space="preserve"> by applying the configuration of the satisfied LTM candidate cell. If the UE has valid TA as part of the UL early synchronization from step 6, the UE skips RACH. Otherwise, RACH is performed as part of the CLTM </w:t>
      </w:r>
      <w:r w:rsidR="000A29B3" w:rsidRPr="00F92F6B">
        <w:t>execution</w:t>
      </w:r>
      <w:r w:rsidRPr="00F92F6B">
        <w:t>.</w:t>
      </w:r>
    </w:p>
    <w:p w14:paraId="4DDBADD6" w14:textId="2DE4E7D4" w:rsidR="002E4AFC" w:rsidRPr="00F92F6B" w:rsidRDefault="002E4AFC" w:rsidP="002E4AFC">
      <w:pPr>
        <w:pStyle w:val="B1"/>
      </w:pPr>
      <w:r w:rsidRPr="00F92F6B">
        <w:t>8.</w:t>
      </w:r>
      <w:r w:rsidRPr="00F92F6B">
        <w:tab/>
        <w:t xml:space="preserve">The UE completes the CLTM cell switch procedure by sending </w:t>
      </w:r>
      <w:proofErr w:type="spellStart"/>
      <w:r w:rsidRPr="00F92F6B">
        <w:rPr>
          <w:i/>
          <w:iCs/>
        </w:rPr>
        <w:t>RRCReconfigurationComplete</w:t>
      </w:r>
      <w:proofErr w:type="spellEnd"/>
      <w:r w:rsidRPr="00F92F6B">
        <w:t xml:space="preserve"> message to the switched LTM cell</w:t>
      </w:r>
      <w:r w:rsidR="000A29B3" w:rsidRPr="00F92F6B">
        <w:rPr>
          <w:rFonts w:eastAsiaTheme="minorEastAsia" w:hint="eastAsia"/>
          <w:lang w:eastAsia="ja-JP"/>
        </w:rPr>
        <w:t>.</w:t>
      </w:r>
      <w:r w:rsidR="000A29B3" w:rsidRPr="00F92F6B">
        <w:t xml:space="preserve"> For RACH-based CLTM, the UE considers that CLTM cell switch execution is successfully completed when the random access procedure is successfully completed. For RACH-less CLTM, the UE considers that CLTM cell switch execution is successfully completed when the UE determines that the network has successfully received its first UL data</w:t>
      </w:r>
      <w:r w:rsidRPr="00F92F6B">
        <w:t>. The UE does not release any valid TA value(s) of LTM candidate cells with CLTM configuration.</w:t>
      </w:r>
    </w:p>
    <w:p w14:paraId="7FA8C6E7" w14:textId="77777777" w:rsidR="002E4AFC" w:rsidRPr="00F92F6B" w:rsidRDefault="002E4AFC" w:rsidP="002E4AFC">
      <w:r w:rsidRPr="00F92F6B">
        <w:t>The steps 5-8 can be performed multiple times for subsequent CLTM cell switch executions using the CLTM candidate configuration(s) provided in step 2.</w:t>
      </w:r>
    </w:p>
    <w:p w14:paraId="08E375CC" w14:textId="77777777" w:rsidR="002E4AFC" w:rsidRPr="00F92F6B" w:rsidRDefault="002E4AFC" w:rsidP="002E4AFC">
      <w:r w:rsidRPr="00F92F6B">
        <w:t>The following principles apply to CLTM:</w:t>
      </w:r>
    </w:p>
    <w:p w14:paraId="192AB98D" w14:textId="45F5956B" w:rsidR="002E4AFC" w:rsidRPr="00F92F6B" w:rsidRDefault="002E4AFC" w:rsidP="002E4AFC">
      <w:pPr>
        <w:pStyle w:val="B1"/>
      </w:pPr>
      <w:r w:rsidRPr="00F92F6B">
        <w:t>-</w:t>
      </w:r>
      <w:r w:rsidRPr="00F92F6B">
        <w:tab/>
        <w:t>CLTM is supported for intra-</w:t>
      </w:r>
      <w:proofErr w:type="spellStart"/>
      <w:r w:rsidRPr="00F92F6B">
        <w:t>gNB</w:t>
      </w:r>
      <w:proofErr w:type="spellEnd"/>
      <w:r w:rsidRPr="00F92F6B">
        <w:t xml:space="preserve"> LTM when DC is not configured. Inter-</w:t>
      </w:r>
      <w:proofErr w:type="spellStart"/>
      <w:r w:rsidRPr="00F92F6B">
        <w:t>gNB</w:t>
      </w:r>
      <w:proofErr w:type="spellEnd"/>
      <w:r w:rsidRPr="00F92F6B">
        <w:t xml:space="preserve"> CLTM is not supported</w:t>
      </w:r>
      <w:r w:rsidR="005B67DE" w:rsidRPr="00F92F6B">
        <w:t>;</w:t>
      </w:r>
    </w:p>
    <w:p w14:paraId="171D10AB" w14:textId="79720368" w:rsidR="002E4AFC" w:rsidRPr="00F92F6B" w:rsidRDefault="002E4AFC" w:rsidP="002E4AFC">
      <w:pPr>
        <w:pStyle w:val="B1"/>
      </w:pPr>
      <w:r w:rsidRPr="00F92F6B">
        <w:t>-</w:t>
      </w:r>
      <w:r w:rsidRPr="00F92F6B">
        <w:tab/>
        <w:t>CLTM can be RACH-based or RACH-less. RACH-based CLTM includes CFRA and CBRA, and only CG based RACH-less CLTM is supported</w:t>
      </w:r>
      <w:r w:rsidR="005B67DE" w:rsidRPr="00F92F6B">
        <w:t>;</w:t>
      </w:r>
    </w:p>
    <w:p w14:paraId="407C4709" w14:textId="1254E6BA" w:rsidR="002E4AFC" w:rsidRPr="00F92F6B" w:rsidRDefault="002E4AFC" w:rsidP="002E4AFC">
      <w:pPr>
        <w:pStyle w:val="B1"/>
      </w:pPr>
      <w:r w:rsidRPr="00F92F6B">
        <w:t>-</w:t>
      </w:r>
      <w:r w:rsidRPr="00F92F6B">
        <w:tab/>
        <w:t>U-Plane handling from clause 9.2.3.5.3 applies to CLTM as well and since there is no LTM cell switch command MAC CE reception for CLTM, the UE performs MAC reset as part of the CLTM execution.</w:t>
      </w:r>
    </w:p>
    <w:p w14:paraId="70633BCC" w14:textId="77777777" w:rsidR="005243FA" w:rsidRPr="00F92F6B" w:rsidRDefault="00703C9B" w:rsidP="009A0512">
      <w:pPr>
        <w:pStyle w:val="Heading3"/>
      </w:pPr>
      <w:bookmarkStart w:id="1100" w:name="_Toc46502018"/>
      <w:bookmarkStart w:id="1101" w:name="_Toc51971366"/>
      <w:bookmarkStart w:id="1102" w:name="_Toc52551349"/>
      <w:bookmarkStart w:id="1103" w:name="_Toc219280855"/>
      <w:r w:rsidRPr="00F92F6B">
        <w:t>9</w:t>
      </w:r>
      <w:r w:rsidR="005243FA" w:rsidRPr="00F92F6B">
        <w:t>.2.</w:t>
      </w:r>
      <w:r w:rsidR="00C05A28" w:rsidRPr="00F92F6B">
        <w:t>4</w:t>
      </w:r>
      <w:r w:rsidR="005243FA" w:rsidRPr="00F92F6B">
        <w:tab/>
        <w:t>Measurements</w:t>
      </w:r>
      <w:bookmarkEnd w:id="1064"/>
      <w:bookmarkEnd w:id="1065"/>
      <w:bookmarkEnd w:id="1081"/>
      <w:bookmarkEnd w:id="1100"/>
      <w:bookmarkEnd w:id="1101"/>
      <w:bookmarkEnd w:id="1102"/>
      <w:bookmarkEnd w:id="1103"/>
    </w:p>
    <w:p w14:paraId="3103C73D" w14:textId="3AE40BB5" w:rsidR="00A52E86" w:rsidRPr="00F92F6B" w:rsidRDefault="00106DB2" w:rsidP="00A52E86">
      <w:r w:rsidRPr="00F92F6B">
        <w:t>In RRC_CONNECTED,</w:t>
      </w:r>
      <w:r w:rsidR="00A52E86" w:rsidRPr="00F92F6B">
        <w:t xml:space="preserve"> both layer 1</w:t>
      </w:r>
      <w:r w:rsidR="000A29B3" w:rsidRPr="00F92F6B">
        <w:rPr>
          <w:rFonts w:eastAsiaTheme="minorEastAsia" w:hint="eastAsia"/>
          <w:lang w:eastAsia="ja-JP"/>
        </w:rPr>
        <w:t xml:space="preserve"> </w:t>
      </w:r>
      <w:r w:rsidR="00A52E86" w:rsidRPr="00F92F6B">
        <w:t>(L1) and layer 3</w:t>
      </w:r>
      <w:r w:rsidR="000A29B3" w:rsidRPr="00F92F6B">
        <w:rPr>
          <w:rFonts w:eastAsiaTheme="minorEastAsia" w:hint="eastAsia"/>
          <w:lang w:eastAsia="ja-JP"/>
        </w:rPr>
        <w:t xml:space="preserve"> </w:t>
      </w:r>
      <w:r w:rsidR="00A52E86" w:rsidRPr="00F92F6B">
        <w:t>(L3) based measurements are supported, L1 measurement reporting is evaluated based on beam quality and L3 measurement reporting is evaluated based on cell quality.</w:t>
      </w:r>
    </w:p>
    <w:p w14:paraId="69C42FF8" w14:textId="77777777" w:rsidR="00A52E86" w:rsidRPr="00F92F6B" w:rsidRDefault="00A52E86" w:rsidP="00A52E86">
      <w:r w:rsidRPr="00F92F6B">
        <w:t>For L3 based measurement,</w:t>
      </w:r>
      <w:r w:rsidR="00106DB2" w:rsidRPr="00F92F6B">
        <w:t xml:space="preserve"> the UE measures multiple beams (at least one) </w:t>
      </w:r>
      <w:r w:rsidR="00882EC3" w:rsidRPr="00F92F6B">
        <w:t xml:space="preserve">of a cell </w:t>
      </w:r>
      <w:r w:rsidR="00106DB2" w:rsidRPr="00F92F6B">
        <w:t xml:space="preserve">and the measurements results </w:t>
      </w:r>
      <w:r w:rsidR="005D5D05" w:rsidRPr="00F92F6B">
        <w:t xml:space="preserve">(power values) </w:t>
      </w:r>
      <w:r w:rsidR="00106DB2" w:rsidRPr="00F92F6B">
        <w:t xml:space="preserve">are averaged to derive the cell quality. </w:t>
      </w:r>
      <w:r w:rsidR="002F611F" w:rsidRPr="00F92F6B">
        <w:t>In doing so, the UE is configured to consider a subset of the detected beams</w:t>
      </w:r>
      <w:r w:rsidR="00004139" w:rsidRPr="00F92F6B">
        <w:t xml:space="preserve">. </w:t>
      </w:r>
      <w:r w:rsidR="00106DB2" w:rsidRPr="00F92F6B">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F92F6B">
        <w:t xml:space="preserve">cell(s) and for the non-serving cell(s). Measurement reports may contain the measurement results of the </w:t>
      </w:r>
      <w:r w:rsidR="00056061" w:rsidRPr="00F92F6B">
        <w:rPr>
          <w:i/>
        </w:rPr>
        <w:t>X</w:t>
      </w:r>
      <w:r w:rsidR="00056061" w:rsidRPr="00F92F6B">
        <w:t xml:space="preserve"> </w:t>
      </w:r>
      <w:r w:rsidR="00882EC3" w:rsidRPr="00F92F6B">
        <w:t xml:space="preserve">best beams if the UE is configured to do so by the </w:t>
      </w:r>
      <w:proofErr w:type="spellStart"/>
      <w:r w:rsidR="00882EC3" w:rsidRPr="00F92F6B">
        <w:t>gNB</w:t>
      </w:r>
      <w:proofErr w:type="spellEnd"/>
      <w:r w:rsidR="00882EC3" w:rsidRPr="00F92F6B">
        <w:t>.</w:t>
      </w:r>
    </w:p>
    <w:p w14:paraId="29F9E703" w14:textId="090707BA" w:rsidR="00106DB2" w:rsidRPr="00F92F6B" w:rsidRDefault="00A52E86" w:rsidP="00A52E86">
      <w:r w:rsidRPr="00F92F6B">
        <w:t xml:space="preserve">For L1 based measurement used in LTM event-triggered measurement, the UE measures the beams configured for LTM. Filtering takes place at the physical layer to derive the beam quality. The measurement reports </w:t>
      </w:r>
      <w:r w:rsidR="000A29B3" w:rsidRPr="00F92F6B">
        <w:t xml:space="preserve">are sent using MAC CE and </w:t>
      </w:r>
      <w:r w:rsidRPr="00F92F6B">
        <w:t xml:space="preserve">contain the measurement results of the </w:t>
      </w:r>
      <w:r w:rsidRPr="00F92F6B">
        <w:rPr>
          <w:i/>
        </w:rPr>
        <w:t>X</w:t>
      </w:r>
      <w:r w:rsidRPr="00F92F6B">
        <w:t xml:space="preserve"> (at least one) beams.</w:t>
      </w:r>
    </w:p>
    <w:p w14:paraId="73203920" w14:textId="77777777" w:rsidR="003D7CD2" w:rsidRPr="00F92F6B" w:rsidRDefault="00C6238E" w:rsidP="003D7CD2">
      <w:r w:rsidRPr="00F92F6B">
        <w:t>The corresponding</w:t>
      </w:r>
      <w:r w:rsidR="003D7CD2" w:rsidRPr="00F92F6B">
        <w:t xml:space="preserve"> high-level measurement model is described below:</w:t>
      </w:r>
    </w:p>
    <w:p w14:paraId="363C7511" w14:textId="77777777" w:rsidR="003D7CD2" w:rsidRPr="00F92F6B" w:rsidRDefault="006159B0" w:rsidP="00552B6A">
      <w:pPr>
        <w:pStyle w:val="TH"/>
        <w:rPr>
          <w:rFonts w:ascii="Arial Bold" w:hAnsi="Arial Bold"/>
        </w:rPr>
      </w:pPr>
      <w:r w:rsidRPr="00F92F6B">
        <w:rPr>
          <w:noProof/>
        </w:rPr>
        <w:object w:dxaOrig="11984" w:dyaOrig="5887" w14:anchorId="76F36543">
          <v:shape id="_x0000_i1077" type="#_x0000_t75" style="width:451.8pt;height:221.95pt" o:ole="">
            <v:imagedata r:id="rId118" o:title=""/>
          </v:shape>
          <o:OLEObject Type="Embed" ProgID="Visio.Drawing.11" ShapeID="_x0000_i1077" DrawAspect="Content" ObjectID="_1829898667" r:id="rId119"/>
        </w:object>
      </w:r>
    </w:p>
    <w:p w14:paraId="4863CB24" w14:textId="77777777" w:rsidR="003D7CD2" w:rsidRPr="00F92F6B" w:rsidRDefault="003D7CD2" w:rsidP="00317C4F">
      <w:pPr>
        <w:pStyle w:val="TF"/>
      </w:pPr>
      <w:r w:rsidRPr="00F92F6B">
        <w:t>Figure 9.2.4-1: Measurement Model</w:t>
      </w:r>
    </w:p>
    <w:p w14:paraId="3775063C" w14:textId="77777777" w:rsidR="003D7CD2" w:rsidRPr="00F92F6B" w:rsidRDefault="00A277CD" w:rsidP="00AE068D">
      <w:pPr>
        <w:pStyle w:val="NO"/>
      </w:pPr>
      <w:r w:rsidRPr="00F92F6B">
        <w:t>NOTE</w:t>
      </w:r>
      <w:r w:rsidR="003E64D2" w:rsidRPr="00F92F6B">
        <w:t xml:space="preserve"> 1</w:t>
      </w:r>
      <w:r w:rsidRPr="00F92F6B">
        <w:t>:</w:t>
      </w:r>
      <w:r w:rsidRPr="00F92F6B">
        <w:tab/>
      </w:r>
      <w:r w:rsidR="003D7CD2" w:rsidRPr="00F92F6B">
        <w:t xml:space="preserve">K beams correspond to the measurements on </w:t>
      </w:r>
      <w:r w:rsidR="00261CD5" w:rsidRPr="00F92F6B">
        <w:t>SSB</w:t>
      </w:r>
      <w:r w:rsidR="003D7CD2" w:rsidRPr="00F92F6B">
        <w:t xml:space="preserve"> or CSI-RS resources configured for L3 mobility by </w:t>
      </w:r>
      <w:proofErr w:type="spellStart"/>
      <w:r w:rsidR="003D7CD2" w:rsidRPr="00F92F6B">
        <w:t>gNB</w:t>
      </w:r>
      <w:proofErr w:type="spellEnd"/>
      <w:r w:rsidR="003D7CD2" w:rsidRPr="00F92F6B">
        <w:t xml:space="preserve"> and detected by UE at L1.</w:t>
      </w:r>
    </w:p>
    <w:p w14:paraId="1F7D03B1" w14:textId="77777777" w:rsidR="003D7CD2" w:rsidRPr="00F92F6B" w:rsidRDefault="003D7CD2" w:rsidP="003D7CD2">
      <w:pPr>
        <w:pStyle w:val="B1"/>
      </w:pPr>
      <w:r w:rsidRPr="00F92F6B">
        <w:t>-</w:t>
      </w:r>
      <w:r w:rsidRPr="00F92F6B">
        <w:tab/>
      </w:r>
      <w:r w:rsidRPr="00F92F6B">
        <w:rPr>
          <w:b/>
        </w:rPr>
        <w:t>A</w:t>
      </w:r>
      <w:r w:rsidRPr="00F92F6B">
        <w:t>: measurements (beam specific samples) internal to the physical layer.</w:t>
      </w:r>
    </w:p>
    <w:p w14:paraId="1A035340" w14:textId="6DC02A2F" w:rsidR="003D7CD2" w:rsidRPr="00F92F6B" w:rsidRDefault="003D7CD2" w:rsidP="003D7CD2">
      <w:pPr>
        <w:pStyle w:val="B1"/>
      </w:pPr>
      <w:r w:rsidRPr="00F92F6B">
        <w:t>-</w:t>
      </w:r>
      <w:r w:rsidRPr="00F92F6B">
        <w:tab/>
      </w:r>
      <w:r w:rsidRPr="00F92F6B">
        <w:rPr>
          <w:b/>
        </w:rPr>
        <w:t>Layer 1 filtering</w:t>
      </w:r>
      <w:r w:rsidRPr="00F92F6B">
        <w:t xml:space="preserve">: </w:t>
      </w:r>
      <w:r w:rsidR="00E87213" w:rsidRPr="00F92F6B">
        <w:t>i</w:t>
      </w:r>
      <w:r w:rsidRPr="00F92F6B">
        <w:t xml:space="preserve">nternal layer 1 filtering of the inputs measured at point A. Exact filtering is implementation dependent. How the measurements are actually executed in the physical layer (inputs A and Layer 1 filtering) </w:t>
      </w:r>
      <w:r w:rsidR="00AC15FC" w:rsidRPr="00F92F6B">
        <w:t>is</w:t>
      </w:r>
      <w:r w:rsidRPr="00F92F6B">
        <w:t xml:space="preserve"> not constrained by the standard.</w:t>
      </w:r>
    </w:p>
    <w:p w14:paraId="0C9D8FB3" w14:textId="77777777" w:rsidR="003D7CD2" w:rsidRPr="00F92F6B" w:rsidRDefault="003D7CD2" w:rsidP="003D7CD2">
      <w:pPr>
        <w:pStyle w:val="B1"/>
      </w:pPr>
      <w:r w:rsidRPr="00F92F6B">
        <w:t>-</w:t>
      </w:r>
      <w:r w:rsidRPr="00F92F6B">
        <w:tab/>
      </w:r>
      <w:r w:rsidRPr="00F92F6B">
        <w:rPr>
          <w:b/>
        </w:rPr>
        <w:t>A</w:t>
      </w:r>
      <w:r w:rsidRPr="00F92F6B">
        <w:rPr>
          <w:b/>
          <w:vertAlign w:val="superscript"/>
        </w:rPr>
        <w:t>1</w:t>
      </w:r>
      <w:r w:rsidRPr="00F92F6B">
        <w:t xml:space="preserve">: </w:t>
      </w:r>
      <w:r w:rsidR="00E87213" w:rsidRPr="00F92F6B">
        <w:t>measurements</w:t>
      </w:r>
      <w:r w:rsidRPr="00F92F6B">
        <w:t xml:space="preserve"> (i.e. beam specific measurements) reported by layer 1 to layer 3 after layer 1 filtering.</w:t>
      </w:r>
    </w:p>
    <w:p w14:paraId="139E8A84" w14:textId="77777777" w:rsidR="003D7CD2" w:rsidRPr="00F92F6B" w:rsidRDefault="003D7CD2" w:rsidP="003D7CD2">
      <w:pPr>
        <w:pStyle w:val="B1"/>
      </w:pPr>
      <w:r w:rsidRPr="00F92F6B">
        <w:rPr>
          <w:b/>
        </w:rPr>
        <w:t>-</w:t>
      </w:r>
      <w:r w:rsidRPr="00F92F6B">
        <w:rPr>
          <w:b/>
        </w:rPr>
        <w:tab/>
        <w:t>Beam Consolidation/Selection</w:t>
      </w:r>
      <w:r w:rsidRPr="00F92F6B">
        <w:t>:</w:t>
      </w:r>
      <w:r w:rsidR="00E87213" w:rsidRPr="00F92F6B">
        <w:t xml:space="preserve"> b</w:t>
      </w:r>
      <w:r w:rsidRPr="00F92F6B">
        <w:t xml:space="preserve">eam specific measurements are consolidated to derive cell quality. The behaviour of the Beam consolidation/selection is standardised and the configuration of this module is provided by RRC signalling. </w:t>
      </w:r>
      <w:r w:rsidR="00E87213" w:rsidRPr="00F92F6B">
        <w:t>R</w:t>
      </w:r>
      <w:r w:rsidRPr="00F92F6B">
        <w:t>eporting period at B equals one measurement period at A</w:t>
      </w:r>
      <w:r w:rsidRPr="00F92F6B">
        <w:rPr>
          <w:vertAlign w:val="superscript"/>
        </w:rPr>
        <w:t>1</w:t>
      </w:r>
      <w:r w:rsidRPr="00F92F6B">
        <w:t>.</w:t>
      </w:r>
    </w:p>
    <w:p w14:paraId="44349E2E" w14:textId="77777777" w:rsidR="003D7CD2" w:rsidRPr="00F92F6B" w:rsidRDefault="003D7CD2" w:rsidP="003D7CD2">
      <w:pPr>
        <w:pStyle w:val="B1"/>
      </w:pPr>
      <w:r w:rsidRPr="00F92F6B">
        <w:rPr>
          <w:b/>
        </w:rPr>
        <w:t>-</w:t>
      </w:r>
      <w:r w:rsidRPr="00F92F6B">
        <w:rPr>
          <w:b/>
        </w:rPr>
        <w:tab/>
        <w:t>B</w:t>
      </w:r>
      <w:r w:rsidR="00E87213" w:rsidRPr="00F92F6B">
        <w:t>: a</w:t>
      </w:r>
      <w:r w:rsidRPr="00F92F6B">
        <w:t xml:space="preserve"> measurement (i.e. cell quality) derived from beam-specific measurements reported to layer 3 after beam consolidation/selection.</w:t>
      </w:r>
    </w:p>
    <w:p w14:paraId="31A51557" w14:textId="77777777" w:rsidR="003D7CD2" w:rsidRPr="00F92F6B" w:rsidRDefault="003D7CD2" w:rsidP="003D7CD2">
      <w:pPr>
        <w:pStyle w:val="B1"/>
      </w:pPr>
      <w:r w:rsidRPr="00F92F6B">
        <w:t>-</w:t>
      </w:r>
      <w:r w:rsidRPr="00F92F6B">
        <w:tab/>
      </w:r>
      <w:r w:rsidRPr="00F92F6B">
        <w:rPr>
          <w:b/>
        </w:rPr>
        <w:t>Layer 3 filtering for cell quality</w:t>
      </w:r>
      <w:r w:rsidRPr="00F92F6B">
        <w:t xml:space="preserve">: filtering performed on the measurements provided at point B. The behaviour of the Layer 3 filters </w:t>
      </w:r>
      <w:r w:rsidR="00521698" w:rsidRPr="00F92F6B">
        <w:t>is</w:t>
      </w:r>
      <w:r w:rsidRPr="00F92F6B">
        <w:t xml:space="preserve"> standardised and the configuration of the layer 3 filters is provided by RRC signalling. Filtering reporting period at C equals one measurement period at B.</w:t>
      </w:r>
    </w:p>
    <w:p w14:paraId="25308126" w14:textId="77777777" w:rsidR="003D7CD2" w:rsidRPr="00F92F6B" w:rsidRDefault="003D7CD2" w:rsidP="003D7CD2">
      <w:pPr>
        <w:pStyle w:val="B1"/>
      </w:pPr>
      <w:r w:rsidRPr="00F92F6B">
        <w:t>-</w:t>
      </w:r>
      <w:r w:rsidRPr="00F92F6B">
        <w:tab/>
      </w:r>
      <w:r w:rsidRPr="00F92F6B">
        <w:rPr>
          <w:b/>
        </w:rPr>
        <w:t>C</w:t>
      </w:r>
      <w:r w:rsidRPr="00F92F6B">
        <w:t>: a measurement after processing in the layer 3 filter. The reporting rate is identical to the reporting rate at point B. This measurement is used as input for one or more evaluation of reporting criteria.</w:t>
      </w:r>
    </w:p>
    <w:p w14:paraId="50D760C7" w14:textId="475E0295" w:rsidR="003D7CD2" w:rsidRPr="00F92F6B" w:rsidRDefault="003D7CD2" w:rsidP="003D7CD2">
      <w:pPr>
        <w:pStyle w:val="B1"/>
      </w:pPr>
      <w:r w:rsidRPr="00F92F6B">
        <w:t>-</w:t>
      </w:r>
      <w:r w:rsidRPr="00F92F6B">
        <w:tab/>
      </w:r>
      <w:r w:rsidRPr="00F92F6B">
        <w:rPr>
          <w:b/>
        </w:rPr>
        <w:t>Evaluation of reporting criteria</w:t>
      </w:r>
      <w:r w:rsidRPr="00F92F6B">
        <w:t xml:space="preserve">: checks whether actual measurement reporting is </w:t>
      </w:r>
      <w:r w:rsidR="000A29B3" w:rsidRPr="00F92F6B">
        <w:t xml:space="preserve">needed </w:t>
      </w:r>
      <w:r w:rsidRPr="00F92F6B">
        <w:t>at point D. The evaluation can be based on more than one flow of measurements at reference point C e.g. to compare between different measurements. This is illustrated by input C and C</w:t>
      </w:r>
      <w:r w:rsidRPr="00F92F6B">
        <w:rPr>
          <w:vertAlign w:val="superscript"/>
        </w:rPr>
        <w:t>1</w:t>
      </w:r>
      <w:r w:rsidRPr="00F92F6B">
        <w:t>. The UE shall evaluate the reporting criteria at least every time a new measurement result is reported at point C, C</w:t>
      </w:r>
      <w:r w:rsidRPr="00F92F6B">
        <w:rPr>
          <w:vertAlign w:val="superscript"/>
        </w:rPr>
        <w:t>1</w:t>
      </w:r>
      <w:r w:rsidRPr="00F92F6B">
        <w:t xml:space="preserve">. The reporting criteria are standardised and the configuration is provided by RRC signalling </w:t>
      </w:r>
      <w:r w:rsidR="00E57121" w:rsidRPr="00F92F6B">
        <w:t xml:space="preserve">as </w:t>
      </w:r>
      <w:r w:rsidR="000A29B3" w:rsidRPr="00F92F6B">
        <w:t>specified in TS 38.331 [12]</w:t>
      </w:r>
      <w:r w:rsidRPr="00F92F6B">
        <w:t>.</w:t>
      </w:r>
    </w:p>
    <w:p w14:paraId="71A88131" w14:textId="77777777" w:rsidR="003D7CD2" w:rsidRPr="00F92F6B" w:rsidRDefault="003D7CD2" w:rsidP="003D7CD2">
      <w:pPr>
        <w:pStyle w:val="B1"/>
      </w:pPr>
      <w:r w:rsidRPr="00F92F6B">
        <w:t>-</w:t>
      </w:r>
      <w:r w:rsidRPr="00F92F6B">
        <w:tab/>
      </w:r>
      <w:r w:rsidRPr="00F92F6B">
        <w:rPr>
          <w:b/>
        </w:rPr>
        <w:t>D</w:t>
      </w:r>
      <w:r w:rsidR="00E87213" w:rsidRPr="00F92F6B">
        <w:t>: m</w:t>
      </w:r>
      <w:r w:rsidRPr="00F92F6B">
        <w:t>easurement report information (message) sent on the radio interface.</w:t>
      </w:r>
    </w:p>
    <w:p w14:paraId="687118E7" w14:textId="77777777" w:rsidR="003D7CD2" w:rsidRPr="00F92F6B" w:rsidRDefault="00456D93" w:rsidP="003D7CD2">
      <w:pPr>
        <w:pStyle w:val="B1"/>
      </w:pPr>
      <w:r w:rsidRPr="00F92F6B">
        <w:t>-</w:t>
      </w:r>
      <w:r w:rsidR="003D7CD2" w:rsidRPr="00F92F6B">
        <w:tab/>
      </w:r>
      <w:r w:rsidR="003D7CD2" w:rsidRPr="00F92F6B">
        <w:rPr>
          <w:b/>
        </w:rPr>
        <w:t>L3 Beam filtering</w:t>
      </w:r>
      <w:r w:rsidR="003D7CD2" w:rsidRPr="00F92F6B">
        <w:t xml:space="preserve">: </w:t>
      </w:r>
      <w:r w:rsidR="00E87213" w:rsidRPr="00F92F6B">
        <w:t>f</w:t>
      </w:r>
      <w:r w:rsidR="003D7CD2" w:rsidRPr="00F92F6B">
        <w:t>iltering performed on the measurements (i.e. beam specific measurements) provided at point A</w:t>
      </w:r>
      <w:r w:rsidR="003D7CD2" w:rsidRPr="00F92F6B">
        <w:rPr>
          <w:vertAlign w:val="superscript"/>
        </w:rPr>
        <w:t>1</w:t>
      </w:r>
      <w:r w:rsidR="003D7CD2" w:rsidRPr="00F92F6B">
        <w:t xml:space="preserve">. The behaviour of the beam filters </w:t>
      </w:r>
      <w:r w:rsidR="00521698" w:rsidRPr="00F92F6B">
        <w:t>is</w:t>
      </w:r>
      <w:r w:rsidR="003D7CD2" w:rsidRPr="00F92F6B">
        <w:t xml:space="preserve"> standardised and the configuration of the beam filters is provided by RRC signalling. Filtering reporting period at E equals one measurement period at A</w:t>
      </w:r>
      <w:r w:rsidR="003D7CD2" w:rsidRPr="00F92F6B">
        <w:rPr>
          <w:vertAlign w:val="superscript"/>
        </w:rPr>
        <w:t>1</w:t>
      </w:r>
      <w:r w:rsidR="003D7CD2" w:rsidRPr="00F92F6B">
        <w:t>.</w:t>
      </w:r>
    </w:p>
    <w:p w14:paraId="55D54988" w14:textId="77777777" w:rsidR="003D7CD2" w:rsidRPr="00F92F6B" w:rsidRDefault="00456D93" w:rsidP="003D7CD2">
      <w:pPr>
        <w:pStyle w:val="B1"/>
      </w:pPr>
      <w:r w:rsidRPr="00F92F6B">
        <w:t>-</w:t>
      </w:r>
      <w:r w:rsidR="003D7CD2" w:rsidRPr="00F92F6B">
        <w:tab/>
      </w:r>
      <w:r w:rsidR="003D7CD2" w:rsidRPr="00F92F6B">
        <w:rPr>
          <w:b/>
        </w:rPr>
        <w:t>E</w:t>
      </w:r>
      <w:r w:rsidR="003D7CD2" w:rsidRPr="00F92F6B">
        <w:t xml:space="preserve">: </w:t>
      </w:r>
      <w:r w:rsidR="00E87213" w:rsidRPr="00F92F6B">
        <w:t>a</w:t>
      </w:r>
      <w:r w:rsidR="003D7CD2" w:rsidRPr="00F92F6B">
        <w:t xml:space="preserve"> measurement (i.e. beam-specific measurement) after processing in the beam filter. The reporting rate is identical to the reporting rate at point A</w:t>
      </w:r>
      <w:r w:rsidR="003D7CD2" w:rsidRPr="00F92F6B">
        <w:rPr>
          <w:vertAlign w:val="superscript"/>
        </w:rPr>
        <w:t>1</w:t>
      </w:r>
      <w:r w:rsidR="003D7CD2" w:rsidRPr="00F92F6B">
        <w:t>. This measurement is used as input for selecting the X measurements to be reported.</w:t>
      </w:r>
    </w:p>
    <w:p w14:paraId="7272CAA8" w14:textId="77777777" w:rsidR="003D7CD2" w:rsidRPr="00F92F6B" w:rsidRDefault="003D7CD2" w:rsidP="003D7CD2">
      <w:pPr>
        <w:pStyle w:val="B1"/>
      </w:pPr>
      <w:r w:rsidRPr="00F92F6B">
        <w:t>-</w:t>
      </w:r>
      <w:r w:rsidRPr="00F92F6B">
        <w:tab/>
      </w:r>
      <w:r w:rsidRPr="00F92F6B">
        <w:rPr>
          <w:b/>
        </w:rPr>
        <w:t>Beam Selection for beam reporting</w:t>
      </w:r>
      <w:r w:rsidRPr="00F92F6B">
        <w:t>: selects the X measurements from the measurements provided at point E. The behaviour of the beam selection is standardised and the configuration of this module</w:t>
      </w:r>
      <w:r w:rsidR="004456C6" w:rsidRPr="00F92F6B">
        <w:t xml:space="preserve"> is provided by RRC signalling.</w:t>
      </w:r>
    </w:p>
    <w:p w14:paraId="38D59095" w14:textId="77777777" w:rsidR="003D7CD2" w:rsidRPr="00F92F6B" w:rsidRDefault="003D7CD2" w:rsidP="003D7CD2">
      <w:pPr>
        <w:pStyle w:val="B1"/>
      </w:pPr>
      <w:r w:rsidRPr="00F92F6B">
        <w:t>-</w:t>
      </w:r>
      <w:r w:rsidRPr="00F92F6B">
        <w:tab/>
      </w:r>
      <w:r w:rsidRPr="00F92F6B">
        <w:rPr>
          <w:b/>
        </w:rPr>
        <w:t>F</w:t>
      </w:r>
      <w:r w:rsidRPr="00F92F6B">
        <w:t xml:space="preserve">: </w:t>
      </w:r>
      <w:r w:rsidR="00E87213" w:rsidRPr="00F92F6B">
        <w:t>b</w:t>
      </w:r>
      <w:r w:rsidRPr="00F92F6B">
        <w:t>eam measurement information included in measurement report (sent) on the radio interface.</w:t>
      </w:r>
    </w:p>
    <w:p w14:paraId="2B6E8A8C" w14:textId="77777777" w:rsidR="000A29B3" w:rsidRPr="00F92F6B" w:rsidRDefault="000A29B3" w:rsidP="000A29B3">
      <w:r w:rsidRPr="00F92F6B">
        <w:t>Layer 1 filtering introduces a certain level of measurement averaging. How and when the UE exactly performs the required measurements is implementation specific to the point that the output at B fulfils the performance requirements set in TS 38.133 [13]. Layer 3 filtering for cell quality and related parameters used are specified in TS 38.331 [12] and do not introduce any delay in the sample availability between B and C. Measurement at point C, C</w:t>
      </w:r>
      <w:r w:rsidRPr="00F92F6B">
        <w:rPr>
          <w:vertAlign w:val="superscript"/>
        </w:rPr>
        <w:t>1</w:t>
      </w:r>
      <w:r w:rsidRPr="00F92F6B">
        <w:t xml:space="preserve"> is the input used in the event evaluation. L3 Beam filtering and related parameters used are specified in TS 38.331 [12] and do not introduce any delay in the sample availability between A</w:t>
      </w:r>
      <w:r w:rsidRPr="00F92F6B">
        <w:rPr>
          <w:vertAlign w:val="superscript"/>
        </w:rPr>
        <w:t>1</w:t>
      </w:r>
      <w:r w:rsidRPr="00F92F6B">
        <w:t xml:space="preserve"> and E.</w:t>
      </w:r>
    </w:p>
    <w:p w14:paraId="4F3306E9" w14:textId="77777777" w:rsidR="00A52E86" w:rsidRPr="00F92F6B" w:rsidRDefault="00A52E86" w:rsidP="00A52E86">
      <w:r w:rsidRPr="00F92F6B">
        <w:t>The high-level model for LTM event-triggered measurement is described below:</w:t>
      </w:r>
    </w:p>
    <w:p w14:paraId="739D00CB" w14:textId="77777777" w:rsidR="00A52E86" w:rsidRPr="00F92F6B" w:rsidRDefault="00A52E86" w:rsidP="00DA6E71">
      <w:pPr>
        <w:pStyle w:val="TH"/>
        <w:rPr>
          <w:rFonts w:eastAsiaTheme="minorEastAsia"/>
        </w:rPr>
      </w:pPr>
      <w:r w:rsidRPr="00F92F6B">
        <w:rPr>
          <w:noProof/>
        </w:rPr>
        <w:object w:dxaOrig="10145" w:dyaOrig="3690" w14:anchorId="056A0449">
          <v:shape id="_x0000_i1078" type="#_x0000_t75" alt="" style="width:380.45pt;height:138.75pt;mso-width-percent:0;mso-height-percent:0;mso-width-percent:0;mso-height-percent:0" o:ole="">
            <v:imagedata r:id="rId120" o:title=""/>
          </v:shape>
          <o:OLEObject Type="Embed" ProgID="Visio.Drawing.11" ShapeID="_x0000_i1078" DrawAspect="Content" ObjectID="_1829898668" r:id="rId121"/>
        </w:object>
      </w:r>
    </w:p>
    <w:p w14:paraId="69345804" w14:textId="77777777" w:rsidR="00A52E86" w:rsidRPr="00F92F6B" w:rsidRDefault="00A52E86" w:rsidP="00DA6E71">
      <w:pPr>
        <w:pStyle w:val="TF"/>
        <w:rPr>
          <w:rFonts w:eastAsiaTheme="minorEastAsia"/>
        </w:rPr>
      </w:pPr>
      <w:r w:rsidRPr="00F92F6B">
        <w:rPr>
          <w:rFonts w:eastAsiaTheme="minorEastAsia"/>
        </w:rPr>
        <w:t>Figure 9.2.4-2: LTM Event-triggered Measurement Model</w:t>
      </w:r>
    </w:p>
    <w:p w14:paraId="18217D6D" w14:textId="6265A43C" w:rsidR="00A52E86" w:rsidRPr="00F92F6B" w:rsidRDefault="00A52E86" w:rsidP="00A52E86">
      <w:pPr>
        <w:pStyle w:val="NO"/>
      </w:pPr>
      <w:r w:rsidRPr="00F92F6B">
        <w:t>NOTE 1a:</w:t>
      </w:r>
      <w:r w:rsidRPr="00F92F6B">
        <w:tab/>
        <w:t xml:space="preserve">K beams correspond to the measurements on SSB or CSI-RS resources configured for LTM by </w:t>
      </w:r>
      <w:proofErr w:type="spellStart"/>
      <w:r w:rsidRPr="00F92F6B">
        <w:t>gNB</w:t>
      </w:r>
      <w:proofErr w:type="spellEnd"/>
      <w:r w:rsidRPr="00F92F6B">
        <w:t xml:space="preserve"> and detected by UE at L1.</w:t>
      </w:r>
    </w:p>
    <w:p w14:paraId="57D58E9F" w14:textId="77777777" w:rsidR="00A52E86" w:rsidRPr="00F92F6B" w:rsidRDefault="00A52E86" w:rsidP="00A52E86">
      <w:pPr>
        <w:pStyle w:val="B1"/>
        <w:rPr>
          <w:b/>
        </w:rPr>
      </w:pPr>
      <w:r w:rsidRPr="00F92F6B">
        <w:rPr>
          <w:rFonts w:eastAsiaTheme="minorEastAsia"/>
        </w:rPr>
        <w:t>-</w:t>
      </w:r>
      <w:r w:rsidRPr="00F92F6B">
        <w:rPr>
          <w:rFonts w:eastAsiaTheme="minorEastAsia"/>
        </w:rPr>
        <w:tab/>
      </w:r>
      <w:r w:rsidRPr="00F92F6B">
        <w:rPr>
          <w:b/>
        </w:rPr>
        <w:t xml:space="preserve">A: </w:t>
      </w:r>
      <w:r w:rsidRPr="00F92F6B">
        <w:rPr>
          <w:bCs/>
        </w:rPr>
        <w:t>measurements (beam specific samples) internal to the physical layer.</w:t>
      </w:r>
    </w:p>
    <w:p w14:paraId="36CD434D" w14:textId="7C95F2AE" w:rsidR="00A52E86" w:rsidRPr="00F92F6B" w:rsidRDefault="00A52E86" w:rsidP="00A52E86">
      <w:pPr>
        <w:pStyle w:val="B1"/>
        <w:rPr>
          <w:b/>
        </w:rPr>
      </w:pPr>
      <w:r w:rsidRPr="00F92F6B">
        <w:rPr>
          <w:b/>
        </w:rPr>
        <w:t>-</w:t>
      </w:r>
      <w:r w:rsidRPr="00F92F6B">
        <w:rPr>
          <w:b/>
        </w:rPr>
        <w:tab/>
        <w:t xml:space="preserve">Layer 1 filtering: </w:t>
      </w:r>
      <w:r w:rsidRPr="00F92F6B">
        <w:rPr>
          <w:bCs/>
        </w:rPr>
        <w:t>internal layer 1 filtering of the inputs measured at point A. Exact filtering is implementation dependent. How the measurements are actually executed in the physical layer (inputs A and Layer 1 filtering) is not constrained by the standard.</w:t>
      </w:r>
    </w:p>
    <w:p w14:paraId="7B9BBD22" w14:textId="77777777" w:rsidR="00A52E86" w:rsidRPr="00F92F6B" w:rsidRDefault="00A52E86" w:rsidP="00A52E86">
      <w:pPr>
        <w:pStyle w:val="B1"/>
        <w:rPr>
          <w:b/>
        </w:rPr>
      </w:pPr>
      <w:r w:rsidRPr="00F92F6B">
        <w:rPr>
          <w:b/>
        </w:rPr>
        <w:t>-</w:t>
      </w:r>
      <w:r w:rsidRPr="00F92F6B">
        <w:rPr>
          <w:b/>
        </w:rPr>
        <w:tab/>
        <w:t xml:space="preserve">B: </w:t>
      </w:r>
      <w:r w:rsidRPr="00F92F6B">
        <w:rPr>
          <w:bCs/>
        </w:rPr>
        <w:t>a measurement after layer 1 filtering. This beam measurement is used as input for one or more evaluation of LTM event triggering and reporting criteria.</w:t>
      </w:r>
    </w:p>
    <w:p w14:paraId="20B3AB3A" w14:textId="594ED433" w:rsidR="00A52E86" w:rsidRPr="00F92F6B" w:rsidRDefault="00A52E86" w:rsidP="00A52E86">
      <w:pPr>
        <w:pStyle w:val="B1"/>
        <w:rPr>
          <w:b/>
        </w:rPr>
      </w:pPr>
      <w:r w:rsidRPr="00F92F6B">
        <w:rPr>
          <w:b/>
        </w:rPr>
        <w:t>-</w:t>
      </w:r>
      <w:r w:rsidRPr="00F92F6B">
        <w:rPr>
          <w:b/>
        </w:rPr>
        <w:tab/>
        <w:t xml:space="preserve">Evaluation of reporting criteria: </w:t>
      </w:r>
      <w:r w:rsidRPr="00F92F6B">
        <w:rPr>
          <w:bCs/>
        </w:rPr>
        <w:t xml:space="preserve">checks whether actual measurement reporting is </w:t>
      </w:r>
      <w:r w:rsidR="000A29B3" w:rsidRPr="00F92F6B">
        <w:rPr>
          <w:bCs/>
        </w:rPr>
        <w:t xml:space="preserve">needed </w:t>
      </w:r>
      <w:r w:rsidRPr="00F92F6B">
        <w:rPr>
          <w:bCs/>
        </w:rPr>
        <w:t xml:space="preserve">at point C. The evaluation can be based on more than one flow of measurements at reference point B e.g. to compare between different measurements. This is illustrated by input B and B1. The UE shall evaluate the reporting criteria at least every time a new measurement result is reported at point B, B1. The reporting criteria are standardised and the configuration is provided by RRC signalling </w:t>
      </w:r>
      <w:r w:rsidR="000A29B3" w:rsidRPr="00F92F6B">
        <w:t>specified in TS 38.331 [12</w:t>
      </w:r>
      <w:r w:rsidR="000A29B3" w:rsidRPr="00F92F6B">
        <w:rPr>
          <w:rFonts w:eastAsiaTheme="minorEastAsia" w:hint="eastAsia"/>
          <w:lang w:eastAsia="ja-JP"/>
        </w:rPr>
        <w:t>]</w:t>
      </w:r>
      <w:r w:rsidRPr="00F92F6B">
        <w:rPr>
          <w:bCs/>
        </w:rPr>
        <w:t>.</w:t>
      </w:r>
    </w:p>
    <w:p w14:paraId="27BC9CE0" w14:textId="77777777" w:rsidR="00A52E86" w:rsidRPr="00F92F6B" w:rsidRDefault="00A52E86" w:rsidP="00A52E86">
      <w:pPr>
        <w:pStyle w:val="B1"/>
        <w:rPr>
          <w:b/>
        </w:rPr>
      </w:pPr>
      <w:r w:rsidRPr="00F92F6B">
        <w:rPr>
          <w:b/>
        </w:rPr>
        <w:t>-</w:t>
      </w:r>
      <w:r w:rsidRPr="00F92F6B">
        <w:rPr>
          <w:b/>
        </w:rPr>
        <w:tab/>
        <w:t xml:space="preserve">C: </w:t>
      </w:r>
      <w:r w:rsidRPr="00F92F6B">
        <w:rPr>
          <w:bCs/>
        </w:rPr>
        <w:t>LTM MAC CE measurement report information (message) sent on the radio interface.</w:t>
      </w:r>
    </w:p>
    <w:p w14:paraId="6AFBA0E2" w14:textId="31FA67FE" w:rsidR="00376EE3" w:rsidRPr="00F92F6B" w:rsidRDefault="00376EE3" w:rsidP="00AE068D">
      <w:r w:rsidRPr="00F92F6B">
        <w:t xml:space="preserve">Measurement reports </w:t>
      </w:r>
      <w:r w:rsidR="00A52E86" w:rsidRPr="00F92F6B">
        <w:t xml:space="preserve">for L3 based measurements </w:t>
      </w:r>
      <w:r w:rsidRPr="00F92F6B">
        <w:t>are characterized by the following:</w:t>
      </w:r>
    </w:p>
    <w:p w14:paraId="5257F550" w14:textId="77777777" w:rsidR="00376EE3" w:rsidRPr="00F92F6B" w:rsidRDefault="00376EE3" w:rsidP="00AE068D">
      <w:pPr>
        <w:pStyle w:val="B1"/>
      </w:pPr>
      <w:r w:rsidRPr="00F92F6B">
        <w:t>-</w:t>
      </w:r>
      <w:r w:rsidRPr="00F92F6B">
        <w:tab/>
      </w:r>
      <w:r w:rsidR="004D7E65" w:rsidRPr="00F92F6B">
        <w:t>Measurement reports include</w:t>
      </w:r>
      <w:r w:rsidRPr="00F92F6B">
        <w:t xml:space="preserve"> the measurement identity of the associated measurement configuration that triggered the reporting;</w:t>
      </w:r>
    </w:p>
    <w:p w14:paraId="136AD79B" w14:textId="77777777" w:rsidR="00376EE3" w:rsidRPr="00F92F6B" w:rsidRDefault="00376EE3" w:rsidP="00AE068D">
      <w:pPr>
        <w:pStyle w:val="B1"/>
      </w:pPr>
      <w:r w:rsidRPr="00F92F6B">
        <w:t>-</w:t>
      </w:r>
      <w:r w:rsidRPr="00F92F6B">
        <w:tab/>
      </w:r>
      <w:r w:rsidR="004D7E65" w:rsidRPr="00F92F6B">
        <w:t>C</w:t>
      </w:r>
      <w:r w:rsidRPr="00F92F6B">
        <w:t xml:space="preserve">ell </w:t>
      </w:r>
      <w:r w:rsidR="004D7E65" w:rsidRPr="00F92F6B">
        <w:t xml:space="preserve">and beam </w:t>
      </w:r>
      <w:r w:rsidRPr="00F92F6B">
        <w:t>measurement quantities to be included</w:t>
      </w:r>
      <w:r w:rsidR="004D7E65" w:rsidRPr="00F92F6B">
        <w:t xml:space="preserve"> in measurement reports are configured by the network</w:t>
      </w:r>
      <w:r w:rsidRPr="00F92F6B">
        <w:t>;</w:t>
      </w:r>
    </w:p>
    <w:p w14:paraId="04DE0B1C" w14:textId="77777777" w:rsidR="00376EE3" w:rsidRPr="00F92F6B" w:rsidRDefault="00376EE3" w:rsidP="00AE068D">
      <w:pPr>
        <w:pStyle w:val="B1"/>
      </w:pPr>
      <w:r w:rsidRPr="00F92F6B">
        <w:t>-</w:t>
      </w:r>
      <w:r w:rsidRPr="00F92F6B">
        <w:tab/>
        <w:t>The number of non-serving cells to be reported can be limited through configuration by the network;</w:t>
      </w:r>
    </w:p>
    <w:p w14:paraId="555CF4AE" w14:textId="39DF551C" w:rsidR="004D7E65" w:rsidRPr="00F92F6B" w:rsidRDefault="00376EE3" w:rsidP="00AE068D">
      <w:pPr>
        <w:pStyle w:val="B1"/>
      </w:pPr>
      <w:r w:rsidRPr="00F92F6B">
        <w:t>-</w:t>
      </w:r>
      <w:r w:rsidRPr="00F92F6B">
        <w:tab/>
      </w:r>
      <w:r w:rsidR="004D7E65" w:rsidRPr="00F92F6B">
        <w:t>Cells belonging to a</w:t>
      </w:r>
      <w:r w:rsidR="005D558C" w:rsidRPr="00F92F6B">
        <w:t>n</w:t>
      </w:r>
      <w:r w:rsidR="004D7E65" w:rsidRPr="00F92F6B">
        <w:t xml:space="preserve"> </w:t>
      </w:r>
      <w:r w:rsidR="005D558C" w:rsidRPr="00F92F6B">
        <w:t>exclude-list</w:t>
      </w:r>
      <w:r w:rsidR="004D7E65" w:rsidRPr="00F92F6B">
        <w:t xml:space="preserve"> configured by the network are not used in event evaluation and reporting, and conversely when a</w:t>
      </w:r>
      <w:r w:rsidR="005D558C" w:rsidRPr="00F92F6B">
        <w:t>n</w:t>
      </w:r>
      <w:r w:rsidR="004D7E65" w:rsidRPr="00F92F6B">
        <w:t xml:space="preserve"> </w:t>
      </w:r>
      <w:r w:rsidR="005D558C" w:rsidRPr="00F92F6B">
        <w:t>allow-list</w:t>
      </w:r>
      <w:r w:rsidR="004D7E65" w:rsidRPr="00F92F6B">
        <w:t xml:space="preserve"> is configured by the network, only the cells belonging to the </w:t>
      </w:r>
      <w:r w:rsidR="005D558C" w:rsidRPr="00F92F6B">
        <w:t>allow-list</w:t>
      </w:r>
      <w:r w:rsidR="004D7E65" w:rsidRPr="00F92F6B">
        <w:t xml:space="preserve"> are used in event evaluation and reporting;</w:t>
      </w:r>
    </w:p>
    <w:p w14:paraId="6A23AA4C" w14:textId="77777777" w:rsidR="004D7E65" w:rsidRPr="00F92F6B" w:rsidRDefault="004D7E65" w:rsidP="007E3A34">
      <w:pPr>
        <w:pStyle w:val="B1"/>
      </w:pPr>
      <w:r w:rsidRPr="00F92F6B">
        <w:t>-</w:t>
      </w:r>
      <w:r w:rsidRPr="00F92F6B">
        <w:tab/>
        <w:t>Beam measurements to be included in measurement reports are configured by the network (beam identifier only, measurement result and beam identifi</w:t>
      </w:r>
      <w:r w:rsidR="007E3A34" w:rsidRPr="00F92F6B">
        <w:t>er, or no beam reporting).</w:t>
      </w:r>
    </w:p>
    <w:p w14:paraId="659FB841" w14:textId="77777777" w:rsidR="00A52E86" w:rsidRPr="00F92F6B" w:rsidRDefault="00A52E86" w:rsidP="00A52E86">
      <w:r w:rsidRPr="00F92F6B">
        <w:t>Measurement reports for LTM event triggered measurements are characterized by the following:</w:t>
      </w:r>
    </w:p>
    <w:p w14:paraId="3B6C8ABA" w14:textId="77777777" w:rsidR="00A52E86" w:rsidRPr="00F92F6B" w:rsidRDefault="00A52E86" w:rsidP="00A52E86">
      <w:pPr>
        <w:pStyle w:val="B1"/>
      </w:pPr>
      <w:r w:rsidRPr="00F92F6B">
        <w:t>-</w:t>
      </w:r>
      <w:r w:rsidRPr="00F92F6B">
        <w:tab/>
        <w:t>Measurement reports include the reporting configuration identity that triggered the reporting;</w:t>
      </w:r>
    </w:p>
    <w:p w14:paraId="4E12D7BD" w14:textId="77777777" w:rsidR="00A52E86" w:rsidRPr="00F92F6B" w:rsidRDefault="00A52E86" w:rsidP="00A52E86">
      <w:pPr>
        <w:pStyle w:val="B1"/>
      </w:pPr>
      <w:r w:rsidRPr="00F92F6B">
        <w:t>-</w:t>
      </w:r>
      <w:r w:rsidRPr="00F92F6B">
        <w:tab/>
        <w:t>The max number of beam and the beam measurement quantities to be included in measurement reports are configured by network;</w:t>
      </w:r>
    </w:p>
    <w:p w14:paraId="43EB4327" w14:textId="77777777" w:rsidR="00A52E86" w:rsidRPr="00F92F6B" w:rsidRDefault="00A52E86" w:rsidP="00A52E86">
      <w:pPr>
        <w:pStyle w:val="B1"/>
      </w:pPr>
      <w:r w:rsidRPr="00F92F6B">
        <w:t>-</w:t>
      </w:r>
      <w:r w:rsidRPr="00F92F6B">
        <w:tab/>
        <w:t>The current beam of the serving cell to be included in measurement reports are configured by the network;</w:t>
      </w:r>
    </w:p>
    <w:p w14:paraId="337C12AD" w14:textId="4ED39F0A" w:rsidR="00A52E86" w:rsidRPr="00F92F6B" w:rsidRDefault="00A52E86" w:rsidP="00A52E86">
      <w:pPr>
        <w:pStyle w:val="B1"/>
      </w:pPr>
      <w:r w:rsidRPr="00F92F6B">
        <w:t>-</w:t>
      </w:r>
      <w:r w:rsidRPr="00F92F6B">
        <w:tab/>
        <w:t>When multi-TRP is configured for the serving cell, the UE uses the best beam of the current beams for LTM event evaluation and reporting. It is up to the UE implementation how to choose the best beam.</w:t>
      </w:r>
    </w:p>
    <w:p w14:paraId="754925CF" w14:textId="77777777" w:rsidR="001A33AB" w:rsidRPr="00F92F6B" w:rsidRDefault="001A33AB" w:rsidP="001A33AB">
      <w:r w:rsidRPr="00F92F6B">
        <w:t>Intra-frequency neighbour (cell) measurements and inter-frequency neighbour (cell) measurements are defined as follows:</w:t>
      </w:r>
    </w:p>
    <w:p w14:paraId="123C6E3D" w14:textId="40514A72" w:rsidR="001A33AB" w:rsidRPr="00F92F6B" w:rsidRDefault="001A33AB" w:rsidP="001A33AB">
      <w:pPr>
        <w:pStyle w:val="B1"/>
      </w:pPr>
      <w:r w:rsidRPr="00F92F6B">
        <w:t>-</w:t>
      </w:r>
      <w:r w:rsidRPr="00F92F6B">
        <w:tab/>
        <w:t xml:space="preserve">SSB based intra-frequency measurement: a measurement is defined as an SSB based intra-frequency measurement provided the </w:t>
      </w:r>
      <w:r w:rsidR="00C57DE3" w:rsidRPr="00F92F6B">
        <w:t>SSB frequency configured in the measurement object associated with the serving cell</w:t>
      </w:r>
      <w:r w:rsidRPr="00F92F6B">
        <w:t xml:space="preserve"> and the </w:t>
      </w:r>
      <w:proofErr w:type="spellStart"/>
      <w:r w:rsidRPr="00F92F6B">
        <w:t>center</w:t>
      </w:r>
      <w:proofErr w:type="spellEnd"/>
      <w:r w:rsidRPr="00F92F6B">
        <w:t xml:space="preserve"> frequency of the SSB of the neighbour cell are the same, and the subcarrier spacing of the two SSBs is also the same.</w:t>
      </w:r>
    </w:p>
    <w:p w14:paraId="335DCD56" w14:textId="309D5E95" w:rsidR="001A33AB" w:rsidRPr="00F92F6B" w:rsidRDefault="001A33AB" w:rsidP="001A33AB">
      <w:pPr>
        <w:pStyle w:val="B1"/>
      </w:pPr>
      <w:r w:rsidRPr="00F92F6B">
        <w:t>-</w:t>
      </w:r>
      <w:r w:rsidRPr="00F92F6B">
        <w:tab/>
        <w:t xml:space="preserve">SSB based inter-frequency measurement: a measurement is defined as an SSB based inter-frequency measurement provided the </w:t>
      </w:r>
      <w:r w:rsidR="00F876C1" w:rsidRPr="00F92F6B">
        <w:t>SSB frequency configured in the measurement object associated with the serving cell</w:t>
      </w:r>
      <w:r w:rsidRPr="00F92F6B">
        <w:t xml:space="preserve"> and the </w:t>
      </w:r>
      <w:proofErr w:type="spellStart"/>
      <w:r w:rsidRPr="00F92F6B">
        <w:t>center</w:t>
      </w:r>
      <w:proofErr w:type="spellEnd"/>
      <w:r w:rsidRPr="00F92F6B">
        <w:t xml:space="preserve"> frequency of the SSB of the neighbour cell are different, or the subcarrier spacing of the two SSBs is different.</w:t>
      </w:r>
      <w:r w:rsidR="00AF1526" w:rsidRPr="00F92F6B">
        <w:t xml:space="preserve"> The SSBs of the same </w:t>
      </w:r>
      <w:proofErr w:type="spellStart"/>
      <w:r w:rsidR="00AF1526" w:rsidRPr="00F92F6B">
        <w:t>center</w:t>
      </w:r>
      <w:proofErr w:type="spellEnd"/>
      <w:r w:rsidR="00AF1526" w:rsidRPr="00F92F6B">
        <w:t xml:space="preserve"> frequency have the same subcarrier spacing in this release.</w:t>
      </w:r>
    </w:p>
    <w:p w14:paraId="309B3868" w14:textId="77777777" w:rsidR="004A1502" w:rsidRPr="00F92F6B" w:rsidRDefault="004A1502" w:rsidP="004A1502">
      <w:pPr>
        <w:pStyle w:val="NO"/>
      </w:pPr>
      <w:r w:rsidRPr="00F92F6B">
        <w:t>NOTE</w:t>
      </w:r>
      <w:r w:rsidR="003E64D2" w:rsidRPr="00F92F6B">
        <w:t xml:space="preserve"> 2</w:t>
      </w:r>
      <w:r w:rsidRPr="00F92F6B">
        <w:t>:</w:t>
      </w:r>
      <w:r w:rsidRPr="00F92F6B">
        <w:tab/>
      </w:r>
      <w:r w:rsidR="00AD667C" w:rsidRPr="00F92F6B">
        <w:t>F</w:t>
      </w:r>
      <w:r w:rsidRPr="00F92F6B">
        <w:t>or SSB based measurements, one measurement object corresponds to one SSB and the UE considers different SSBs as different cells.</w:t>
      </w:r>
    </w:p>
    <w:p w14:paraId="7DAD496B" w14:textId="77777777" w:rsidR="00F876C1" w:rsidRPr="00F92F6B" w:rsidRDefault="00594FCB" w:rsidP="00F876C1">
      <w:pPr>
        <w:pStyle w:val="NO"/>
      </w:pPr>
      <w:r w:rsidRPr="00F92F6B">
        <w:t>NOTE 2a:</w:t>
      </w:r>
      <w:r w:rsidRPr="00F92F6B">
        <w:tab/>
        <w:t>If a UE is configured to perform serving cell measurements based on an NCD-SSB configured in its active BWP, this NCD-SSB is considered as the SSB of the serving cell in the definition of intra-frequency and inter-frequency measurements as above.</w:t>
      </w:r>
    </w:p>
    <w:p w14:paraId="2292B9FA" w14:textId="3639807D" w:rsidR="00594FCB" w:rsidRPr="00F92F6B" w:rsidRDefault="00F876C1" w:rsidP="00F876C1">
      <w:pPr>
        <w:pStyle w:val="NO"/>
      </w:pPr>
      <w:r w:rsidRPr="00F92F6B">
        <w:t>NOTE 2b:</w:t>
      </w:r>
      <w:r w:rsidRPr="00F92F6B">
        <w:tab/>
        <w:t xml:space="preserve">The above measurement object associated with the serving cell refers to the serving cell measurement object for OD-SSB when </w:t>
      </w:r>
      <w:r w:rsidR="00211032" w:rsidRPr="00F92F6B">
        <w:t xml:space="preserve">SSB is absent and </w:t>
      </w:r>
      <w:r w:rsidRPr="00F92F6B">
        <w:t xml:space="preserve">OD-SSB is activated, </w:t>
      </w:r>
      <w:r w:rsidR="00211032" w:rsidRPr="00F92F6B">
        <w:t>or when SSB and OD-SSB have a different frequency and OD-SSB is activated.</w:t>
      </w:r>
      <w:r w:rsidR="00211032" w:rsidRPr="00F92F6B">
        <w:rPr>
          <w:rFonts w:eastAsiaTheme="minorEastAsia" w:hint="eastAsia"/>
          <w:lang w:eastAsia="ja-JP"/>
        </w:rPr>
        <w:t xml:space="preserve"> O</w:t>
      </w:r>
      <w:r w:rsidRPr="00F92F6B">
        <w:t>therwise</w:t>
      </w:r>
      <w:r w:rsidR="00211032" w:rsidRPr="00F92F6B">
        <w:rPr>
          <w:rFonts w:eastAsiaTheme="minorEastAsia" w:hint="eastAsia"/>
          <w:lang w:eastAsia="ja-JP"/>
        </w:rPr>
        <w:t>,</w:t>
      </w:r>
      <w:r w:rsidRPr="00F92F6B">
        <w:t xml:space="preserve"> it refers to the serving cell measurement object for SSB.</w:t>
      </w:r>
    </w:p>
    <w:p w14:paraId="4DCFB14B" w14:textId="77777777" w:rsidR="00A53E37" w:rsidRPr="00F92F6B" w:rsidRDefault="001A33AB" w:rsidP="00A53E37">
      <w:pPr>
        <w:pStyle w:val="B1"/>
      </w:pPr>
      <w:r w:rsidRPr="00F92F6B">
        <w:t>-</w:t>
      </w:r>
      <w:r w:rsidRPr="00F92F6B">
        <w:tab/>
        <w:t xml:space="preserve">CSI-RS based intra-frequency measurement: </w:t>
      </w:r>
      <w:r w:rsidR="00A53E37" w:rsidRPr="00F92F6B">
        <w:t>a measurement is defined as a CSI-RS based intra-frequency measurement provided that:</w:t>
      </w:r>
    </w:p>
    <w:p w14:paraId="33D156F9" w14:textId="28506109" w:rsidR="00A53E37" w:rsidRPr="00F92F6B" w:rsidRDefault="00A53E37" w:rsidP="009D635A">
      <w:pPr>
        <w:pStyle w:val="B2"/>
      </w:pPr>
      <w:r w:rsidRPr="00F92F6B">
        <w:t>-</w:t>
      </w:r>
      <w:r w:rsidRPr="00F92F6B">
        <w:tab/>
        <w:t xml:space="preserve">The </w:t>
      </w:r>
      <w:r w:rsidR="00385EF6" w:rsidRPr="00F92F6B">
        <w:t>subcarrier spacing</w:t>
      </w:r>
      <w:r w:rsidRPr="00F92F6B">
        <w:t xml:space="preserve"> of CSI-RS resources on the neighbour cell configured for measurement is the same as the SCS of CSI-RS resources on the serving cell indicated for measurement</w:t>
      </w:r>
      <w:r w:rsidR="003E64D2" w:rsidRPr="00F92F6B">
        <w:t>;</w:t>
      </w:r>
      <w:r w:rsidRPr="00F92F6B">
        <w:t xml:space="preserve"> and</w:t>
      </w:r>
    </w:p>
    <w:p w14:paraId="0102684D" w14:textId="05FA4986" w:rsidR="00A53E37" w:rsidRPr="00F92F6B" w:rsidRDefault="00A53E37" w:rsidP="009D635A">
      <w:pPr>
        <w:pStyle w:val="B2"/>
      </w:pPr>
      <w:r w:rsidRPr="00F92F6B">
        <w:t>-</w:t>
      </w:r>
      <w:r w:rsidRPr="00F92F6B">
        <w:tab/>
        <w:t>For 60kHz</w:t>
      </w:r>
      <w:r w:rsidR="00385EF6" w:rsidRPr="00F92F6B">
        <w:t xml:space="preserve"> subcarrier spacing</w:t>
      </w:r>
      <w:r w:rsidRPr="00F92F6B">
        <w:t>, the CP type of CSI-RS resources on the neighbour cell configured for measurement is the same as the CP type of CSI-RS resources on the serving cell indicated for measurement</w:t>
      </w:r>
      <w:r w:rsidR="003E64D2" w:rsidRPr="00F92F6B">
        <w:t>;</w:t>
      </w:r>
      <w:r w:rsidRPr="00F92F6B">
        <w:t xml:space="preserve"> and</w:t>
      </w:r>
    </w:p>
    <w:p w14:paraId="5467FD48" w14:textId="77777777" w:rsidR="001A33AB" w:rsidRPr="00F92F6B" w:rsidRDefault="00A53E37" w:rsidP="009D635A">
      <w:pPr>
        <w:pStyle w:val="B2"/>
      </w:pPr>
      <w:r w:rsidRPr="00F92F6B">
        <w:t>-</w:t>
      </w:r>
      <w:r w:rsidRPr="00F92F6B">
        <w:tab/>
        <w:t>The centre frequency of CSI-RS resources on the neighbour cell configured for measurement is the same as the centre frequency of CSI-RS resource on the serving cell indicated for measurement.</w:t>
      </w:r>
    </w:p>
    <w:p w14:paraId="346C8C8C" w14:textId="77777777" w:rsidR="00A53E37" w:rsidRPr="00F92F6B" w:rsidRDefault="001A33AB" w:rsidP="00A53E37">
      <w:pPr>
        <w:pStyle w:val="B1"/>
      </w:pPr>
      <w:r w:rsidRPr="00F92F6B">
        <w:t>-</w:t>
      </w:r>
      <w:r w:rsidRPr="00F92F6B">
        <w:tab/>
        <w:t xml:space="preserve">CSI-RS based inter-frequency measurement: </w:t>
      </w:r>
      <w:r w:rsidR="00A53E37" w:rsidRPr="00F92F6B">
        <w:t>a measurement is defined as a CSI-RS based inter-frequency measurement if it is not a CSI-RS based intra-frequency measurement.</w:t>
      </w:r>
    </w:p>
    <w:p w14:paraId="4358B08C" w14:textId="77777777" w:rsidR="001A33AB" w:rsidRPr="00F92F6B" w:rsidRDefault="00A53E37" w:rsidP="009D635A">
      <w:pPr>
        <w:pStyle w:val="NO"/>
      </w:pPr>
      <w:r w:rsidRPr="00F92F6B">
        <w:t>NOTE</w:t>
      </w:r>
      <w:r w:rsidR="00CF180E" w:rsidRPr="00F92F6B">
        <w:t xml:space="preserve"> 3</w:t>
      </w:r>
      <w:r w:rsidRPr="00F92F6B">
        <w:t>:</w:t>
      </w:r>
      <w:r w:rsidRPr="00F92F6B">
        <w:tab/>
        <w:t>Extended CP for CSI-RS based measurement is not supported in this release.</w:t>
      </w:r>
    </w:p>
    <w:p w14:paraId="51456FCD" w14:textId="77777777" w:rsidR="00A52E86" w:rsidRPr="00F92F6B" w:rsidRDefault="00A52E86" w:rsidP="00A52E86">
      <w:pPr>
        <w:pStyle w:val="B1"/>
      </w:pPr>
      <w:r w:rsidRPr="00F92F6B">
        <w:t>-</w:t>
      </w:r>
      <w:r w:rsidRPr="00F92F6B">
        <w:tab/>
        <w:t>CSI-RS based intra-frequency L1 measurement for LTM: a measurement is defined as a CSI-RS based intra-frequency L1 measurement for LTM provided that:</w:t>
      </w:r>
    </w:p>
    <w:p w14:paraId="6FDEF39F" w14:textId="77777777" w:rsidR="00A52E86" w:rsidRPr="00F92F6B" w:rsidRDefault="00A52E86" w:rsidP="00A52E86">
      <w:pPr>
        <w:pStyle w:val="B2"/>
      </w:pPr>
      <w:r w:rsidRPr="00F92F6B">
        <w:t>-</w:t>
      </w:r>
      <w:r w:rsidRPr="00F92F6B">
        <w:tab/>
        <w:t>The subcarrier spacing of the CSI-RS resources of the LTM candidate cell(s) configured for L1 measurement is the same as the subcarrier spacing of active DL BWP; and</w:t>
      </w:r>
    </w:p>
    <w:p w14:paraId="57351E09" w14:textId="29D368C4" w:rsidR="00A52E86" w:rsidRPr="00F92F6B" w:rsidRDefault="00A52E86" w:rsidP="00A52E86">
      <w:pPr>
        <w:pStyle w:val="B2"/>
      </w:pPr>
      <w:r w:rsidRPr="00F92F6B">
        <w:t>-</w:t>
      </w:r>
      <w:r w:rsidRPr="00F92F6B">
        <w:tab/>
        <w:t>For 60kHz subcarrier spacing, the CP type of the CSI-RS resource of LTM candidate cell(s) configured for L1 measurement is the same as the CP type of active DL BWP; and</w:t>
      </w:r>
    </w:p>
    <w:p w14:paraId="2BCE221A" w14:textId="77777777" w:rsidR="00A52E86" w:rsidRPr="00F92F6B" w:rsidRDefault="00A52E86" w:rsidP="00A52E86">
      <w:pPr>
        <w:pStyle w:val="B2"/>
      </w:pPr>
      <w:r w:rsidRPr="00F92F6B">
        <w:t>-</w:t>
      </w:r>
      <w:r w:rsidRPr="00F92F6B">
        <w:tab/>
        <w:t>At least 48 RBs of the CSI-RS resource</w:t>
      </w:r>
      <w:r w:rsidRPr="00F92F6B" w:rsidDel="00633560">
        <w:t xml:space="preserve"> </w:t>
      </w:r>
      <w:r w:rsidRPr="00F92F6B">
        <w:t>of LTM candidate cell(s) configured for L1 measurement are included within the active DL BWP.</w:t>
      </w:r>
    </w:p>
    <w:p w14:paraId="1DFF0954" w14:textId="77777777" w:rsidR="00A52E86" w:rsidRPr="00F92F6B" w:rsidRDefault="00A52E86" w:rsidP="00A52E86">
      <w:pPr>
        <w:pStyle w:val="B1"/>
      </w:pPr>
      <w:r w:rsidRPr="00F92F6B">
        <w:t>-</w:t>
      </w:r>
      <w:r w:rsidRPr="00F92F6B">
        <w:tab/>
        <w:t>CSI-RS based inter-frequency L1 measurement for LTM: a CSI-RS L1 based measurement for LTM is defined as a CSI-RS based inter-frequency L1 measurement for LTM if it is not a CSI-RS based intra-frequency measurement for LTM.</w:t>
      </w:r>
    </w:p>
    <w:p w14:paraId="3C79D4F5" w14:textId="77777777" w:rsidR="008D2724" w:rsidRPr="00F92F6B" w:rsidRDefault="001A33AB" w:rsidP="001A33AB">
      <w:r w:rsidRPr="00F92F6B">
        <w:t>Whether a measurement is non-gap-assisted or gap-assisted depends on the capability of the UE, the active BWP of the UE and the current operating frequency</w:t>
      </w:r>
      <w:r w:rsidR="008D2724" w:rsidRPr="00F92F6B">
        <w:t>:</w:t>
      </w:r>
    </w:p>
    <w:p w14:paraId="28EB9CA3" w14:textId="77777777" w:rsidR="008D2724" w:rsidRPr="00F92F6B" w:rsidRDefault="008D2724" w:rsidP="008D2724">
      <w:pPr>
        <w:pStyle w:val="B1"/>
      </w:pPr>
      <w:r w:rsidRPr="00F92F6B">
        <w:t>-</w:t>
      </w:r>
      <w:r w:rsidRPr="00F92F6B">
        <w:tab/>
        <w:t>For SSB based inter-frequency</w:t>
      </w:r>
      <w:r w:rsidR="003525F1" w:rsidRPr="00F92F6B">
        <w:t xml:space="preserve"> measurement, if the measurement gap requirement information is reported by the UE, a measurement gap configuration may be provided according to the information. Otherwise</w:t>
      </w:r>
      <w:r w:rsidRPr="00F92F6B">
        <w:t>, a measurement gap configuration is always provided in the following cases:</w:t>
      </w:r>
    </w:p>
    <w:p w14:paraId="71E4E6B0" w14:textId="77777777" w:rsidR="008D2724" w:rsidRPr="00F92F6B" w:rsidRDefault="00385040" w:rsidP="00385040">
      <w:pPr>
        <w:pStyle w:val="B2"/>
      </w:pPr>
      <w:r w:rsidRPr="00F92F6B">
        <w:t>-</w:t>
      </w:r>
      <w:r w:rsidRPr="00F92F6B">
        <w:tab/>
      </w:r>
      <w:r w:rsidR="008D2724" w:rsidRPr="00F92F6B">
        <w:t>If the UE only supports per-UE measurement gaps;</w:t>
      </w:r>
    </w:p>
    <w:p w14:paraId="7572E718" w14:textId="77777777" w:rsidR="008D2724" w:rsidRPr="00F92F6B" w:rsidRDefault="00385040" w:rsidP="00385040">
      <w:pPr>
        <w:pStyle w:val="B2"/>
      </w:pPr>
      <w:r w:rsidRPr="00F92F6B">
        <w:t>-</w:t>
      </w:r>
      <w:r w:rsidRPr="00F92F6B">
        <w:tab/>
      </w:r>
      <w:r w:rsidR="008D2724" w:rsidRPr="00F92F6B">
        <w:t>If the UE supports per-FR measurement gaps and any of the serving cells are in the same frequency range of the measurement object.</w:t>
      </w:r>
    </w:p>
    <w:p w14:paraId="541878FB" w14:textId="77777777" w:rsidR="008D2724" w:rsidRPr="00F92F6B" w:rsidRDefault="008D2724" w:rsidP="008D2724">
      <w:pPr>
        <w:pStyle w:val="B1"/>
      </w:pPr>
      <w:r w:rsidRPr="00F92F6B">
        <w:t>-</w:t>
      </w:r>
      <w:r w:rsidRPr="00F92F6B">
        <w:tab/>
        <w:t xml:space="preserve">For SSB based intra-frequency measurement, </w:t>
      </w:r>
      <w:r w:rsidR="003525F1" w:rsidRPr="00F92F6B">
        <w:t xml:space="preserve">if the measurement gap requirement information is reported by the UE, a measurement gap configuration may be provided according to the information. Otherwise, </w:t>
      </w:r>
      <w:r w:rsidRPr="00F92F6B">
        <w:t>a measurement gap configuration is always provided in the following case:</w:t>
      </w:r>
    </w:p>
    <w:p w14:paraId="49E6195D" w14:textId="1D4D7A29" w:rsidR="008D2724" w:rsidRPr="00F92F6B" w:rsidRDefault="00385040" w:rsidP="008D2724">
      <w:pPr>
        <w:pStyle w:val="B2"/>
        <w:rPr>
          <w:rFonts w:eastAsiaTheme="minorEastAsia"/>
          <w:lang w:eastAsia="ja-JP"/>
        </w:rPr>
      </w:pPr>
      <w:r w:rsidRPr="00F92F6B">
        <w:t>-</w:t>
      </w:r>
      <w:r w:rsidRPr="00F92F6B">
        <w:tab/>
      </w:r>
      <w:r w:rsidR="00C57DE3" w:rsidRPr="00F92F6B">
        <w:t>If the serving cell is associated with SSB, o</w:t>
      </w:r>
      <w:r w:rsidR="008D2724" w:rsidRPr="00F92F6B">
        <w:t>ther than the initial BWP, if any of the UE</w:t>
      </w:r>
      <w:r w:rsidR="00594FCB" w:rsidRPr="00F92F6B">
        <w:t xml:space="preserve"> </w:t>
      </w:r>
      <w:r w:rsidR="008D2724" w:rsidRPr="00F92F6B">
        <w:t>configured BWPs do not contain the frequency domain resources of the SSB associated to the initial DL BWP</w:t>
      </w:r>
      <w:r w:rsidR="00594FCB" w:rsidRPr="00F92F6B">
        <w:t>, and are not configured with NCD-SSB for serving cell measurement</w:t>
      </w:r>
      <w:r w:rsidR="00C57DE3" w:rsidRPr="00F92F6B">
        <w:rPr>
          <w:rFonts w:eastAsiaTheme="minorEastAsia"/>
          <w:lang w:eastAsia="ja-JP"/>
        </w:rPr>
        <w:t>;</w:t>
      </w:r>
    </w:p>
    <w:p w14:paraId="6EF4C72A" w14:textId="587CC855" w:rsidR="00211032" w:rsidRPr="00F92F6B" w:rsidRDefault="00211032" w:rsidP="006C004A">
      <w:pPr>
        <w:pStyle w:val="NO"/>
        <w:rPr>
          <w:rFonts w:eastAsiaTheme="minorEastAsia"/>
          <w:lang w:eastAsia="ja-JP"/>
        </w:rPr>
      </w:pPr>
      <w:r w:rsidRPr="00F92F6B">
        <w:t xml:space="preserve">NOTE </w:t>
      </w:r>
      <w:r w:rsidRPr="00F92F6B">
        <w:rPr>
          <w:rFonts w:eastAsiaTheme="minorEastAsia" w:hint="eastAsia"/>
          <w:lang w:eastAsia="ja-JP"/>
        </w:rPr>
        <w:t>4</w:t>
      </w:r>
      <w:r w:rsidRPr="00F92F6B">
        <w:t>:</w:t>
      </w:r>
      <w:r w:rsidRPr="00F92F6B">
        <w:tab/>
        <w:t xml:space="preserve">When the serving cell is associated with both SSB and OD-SSB in different frequency, </w:t>
      </w:r>
      <w:r w:rsidRPr="00F92F6B">
        <w:rPr>
          <w:rFonts w:eastAsiaTheme="minorEastAsia"/>
          <w:lang w:eastAsia="ja-JP"/>
        </w:rPr>
        <w:t>"</w:t>
      </w:r>
      <w:r w:rsidRPr="00F92F6B">
        <w:t>the SSB associated to the initial DL BWP" includes both SSB and OD-SSB.</w:t>
      </w:r>
    </w:p>
    <w:p w14:paraId="40DEB8C7" w14:textId="3E2D67D2" w:rsidR="00C57DE3" w:rsidRPr="00F92F6B" w:rsidRDefault="00C57DE3" w:rsidP="00211032">
      <w:pPr>
        <w:pStyle w:val="B2"/>
      </w:pPr>
      <w:r w:rsidRPr="00F92F6B">
        <w:t>-</w:t>
      </w:r>
      <w:r w:rsidRPr="00F92F6B">
        <w:tab/>
        <w:t xml:space="preserve">If the serving cell is not associated with SSB (i.e. SSB-less </w:t>
      </w:r>
      <w:proofErr w:type="spellStart"/>
      <w:r w:rsidRPr="00F92F6B">
        <w:t>SCell</w:t>
      </w:r>
      <w:proofErr w:type="spellEnd"/>
      <w:r w:rsidRPr="00F92F6B">
        <w:t>), if the initial BWP or any of the UE configured BWPs do not contain the SSB frequency configured in the measurement object associated with the serving cell, and are not configured with NCD-SSB for serving cell measurement.</w:t>
      </w:r>
    </w:p>
    <w:p w14:paraId="70E26C2C" w14:textId="77777777" w:rsidR="00993C33" w:rsidRPr="00F92F6B" w:rsidRDefault="00993C33" w:rsidP="00993C33">
      <w:pPr>
        <w:pStyle w:val="B1"/>
      </w:pPr>
      <w:r w:rsidRPr="00F92F6B">
        <w:t>-</w:t>
      </w:r>
      <w:r w:rsidRPr="00F92F6B">
        <w:tab/>
        <w:t>For CSI-RS based intra-frequency measurement, no measurement gap is needed;</w:t>
      </w:r>
    </w:p>
    <w:p w14:paraId="395CCF51" w14:textId="77777777" w:rsidR="00993C33" w:rsidRPr="00F92F6B" w:rsidRDefault="00993C33" w:rsidP="00993C33">
      <w:pPr>
        <w:pStyle w:val="B1"/>
      </w:pPr>
      <w:r w:rsidRPr="00F92F6B">
        <w:t>-</w:t>
      </w:r>
      <w:r w:rsidRPr="00F92F6B">
        <w:tab/>
        <w:t>For CSI-RS based inter-frequency measurement, a measurement gap configuration is always provided in the following cases:</w:t>
      </w:r>
    </w:p>
    <w:p w14:paraId="388A2FAB" w14:textId="77777777" w:rsidR="00993C33" w:rsidRPr="00F92F6B" w:rsidRDefault="00993C33" w:rsidP="00993C33">
      <w:pPr>
        <w:pStyle w:val="B2"/>
      </w:pPr>
      <w:r w:rsidRPr="00F92F6B">
        <w:t>-</w:t>
      </w:r>
      <w:r w:rsidRPr="00F92F6B">
        <w:tab/>
        <w:t>If the UE only supports per-UE measurement gaps;</w:t>
      </w:r>
    </w:p>
    <w:p w14:paraId="28537369" w14:textId="77777777" w:rsidR="00993C33" w:rsidRPr="00F92F6B" w:rsidRDefault="00993C33" w:rsidP="00993C33">
      <w:pPr>
        <w:pStyle w:val="B2"/>
      </w:pPr>
      <w:r w:rsidRPr="00F92F6B">
        <w:t>-</w:t>
      </w:r>
      <w:r w:rsidRPr="00F92F6B">
        <w:tab/>
        <w:t>If the UE supports per-FR measurement gaps and any of the serving cells are in the same frequency range of the measurement object.</w:t>
      </w:r>
    </w:p>
    <w:p w14:paraId="1B67D902" w14:textId="77777777" w:rsidR="001A33AB" w:rsidRPr="00F92F6B" w:rsidRDefault="001A33AB" w:rsidP="001A33AB">
      <w:r w:rsidRPr="00F92F6B">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F92F6B" w:rsidRDefault="000D6882" w:rsidP="000D6882">
      <w:bookmarkStart w:id="1104" w:name="_Toc20387988"/>
      <w:bookmarkStart w:id="1105" w:name="_Toc29376068"/>
      <w:r w:rsidRPr="00F92F6B">
        <w:t xml:space="preserve">Network may request the UE to measure NR and/or E-UTRA carriers in RRC_IDLE or RRC_INACTIVE via system information or via dedicated measurement configuration in </w:t>
      </w:r>
      <w:proofErr w:type="spellStart"/>
      <w:r w:rsidRPr="00F92F6B">
        <w:rPr>
          <w:i/>
          <w:iCs/>
        </w:rPr>
        <w:t>RRCRelease</w:t>
      </w:r>
      <w:proofErr w:type="spellEnd"/>
      <w:r w:rsidRPr="00F92F6B">
        <w:t>.</w:t>
      </w:r>
      <w:r w:rsidR="00C62375" w:rsidRPr="00F92F6B">
        <w:t xml:space="preserve"> </w:t>
      </w:r>
      <w:r w:rsidRPr="00F92F6B">
        <w:t>If the UE was configured to perform measurements of NR and/or E-UTRA carriers while in RRC_IDLE</w:t>
      </w:r>
      <w:r w:rsidR="00AC15FC" w:rsidRPr="00F92F6B">
        <w:t xml:space="preserve"> or in RRC_INACTIVE</w:t>
      </w:r>
      <w:r w:rsidRPr="00F92F6B">
        <w:t xml:space="preserve">, it may provide an indication of the availability of corresponding measurement results to the </w:t>
      </w:r>
      <w:proofErr w:type="spellStart"/>
      <w:r w:rsidRPr="00F92F6B">
        <w:t>gNB</w:t>
      </w:r>
      <w:proofErr w:type="spellEnd"/>
      <w:r w:rsidRPr="00F92F6B">
        <w:t xml:space="preserve"> in the </w:t>
      </w:r>
      <w:proofErr w:type="spellStart"/>
      <w:r w:rsidRPr="00F92F6B">
        <w:rPr>
          <w:i/>
        </w:rPr>
        <w:t>RRCSetupComplete</w:t>
      </w:r>
      <w:proofErr w:type="spellEnd"/>
      <w:r w:rsidRPr="00F92F6B">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F92F6B" w:rsidRDefault="000D6882" w:rsidP="000D6882">
      <w:r w:rsidRPr="00F92F6B">
        <w:t xml:space="preserve">If the UE was configured to perform measurements of NR and/or E-UTRA carriers while in RRC_INACTIVE, the </w:t>
      </w:r>
      <w:proofErr w:type="spellStart"/>
      <w:r w:rsidRPr="00F92F6B">
        <w:t>gNB</w:t>
      </w:r>
      <w:proofErr w:type="spellEnd"/>
      <w:r w:rsidRPr="00F92F6B">
        <w:t xml:space="preserve"> can request the UE to provide corresponding measurement results in the </w:t>
      </w:r>
      <w:proofErr w:type="spellStart"/>
      <w:r w:rsidRPr="00F92F6B">
        <w:rPr>
          <w:i/>
        </w:rPr>
        <w:t>RRCResume</w:t>
      </w:r>
      <w:proofErr w:type="spellEnd"/>
      <w:r w:rsidRPr="00F92F6B">
        <w:t xml:space="preserve"> message and then the UE can include the available measurement results in the </w:t>
      </w:r>
      <w:proofErr w:type="spellStart"/>
      <w:r w:rsidRPr="00F92F6B">
        <w:rPr>
          <w:i/>
        </w:rPr>
        <w:t>RRCResumeComplete</w:t>
      </w:r>
      <w:proofErr w:type="spellEnd"/>
      <w:r w:rsidRPr="00F92F6B">
        <w:t xml:space="preserve"> message. Alternatively, the UE may provide an indication of the availability of the measurement results to the </w:t>
      </w:r>
      <w:proofErr w:type="spellStart"/>
      <w:r w:rsidRPr="00F92F6B">
        <w:t>gNB</w:t>
      </w:r>
      <w:proofErr w:type="spellEnd"/>
      <w:r w:rsidRPr="00F92F6B">
        <w:t xml:space="preserve"> in the </w:t>
      </w:r>
      <w:proofErr w:type="spellStart"/>
      <w:r w:rsidRPr="00F92F6B">
        <w:rPr>
          <w:i/>
        </w:rPr>
        <w:t>RRCResumeComplete</w:t>
      </w:r>
      <w:proofErr w:type="spellEnd"/>
      <w:r w:rsidRPr="00F92F6B">
        <w:t xml:space="preserve"> message and the </w:t>
      </w:r>
      <w:proofErr w:type="spellStart"/>
      <w:r w:rsidRPr="00F92F6B">
        <w:t>gNB</w:t>
      </w:r>
      <w:proofErr w:type="spellEnd"/>
      <w:r w:rsidRPr="00F92F6B">
        <w:t xml:space="preserve"> can then request the UE to provide these measurement results.</w:t>
      </w:r>
    </w:p>
    <w:p w14:paraId="0BA615AC" w14:textId="77777777" w:rsidR="00C824E1" w:rsidRPr="00F92F6B" w:rsidRDefault="00703C9B" w:rsidP="009A0512">
      <w:pPr>
        <w:pStyle w:val="Heading3"/>
      </w:pPr>
      <w:bookmarkStart w:id="1106" w:name="_Toc37231962"/>
      <w:bookmarkStart w:id="1107" w:name="_Toc46502019"/>
      <w:bookmarkStart w:id="1108" w:name="_Toc51971367"/>
      <w:bookmarkStart w:id="1109" w:name="_Toc52551350"/>
      <w:bookmarkStart w:id="1110" w:name="_Toc219280856"/>
      <w:r w:rsidRPr="00F92F6B">
        <w:t>9</w:t>
      </w:r>
      <w:r w:rsidR="00DB7613" w:rsidRPr="00F92F6B">
        <w:t>.2.</w:t>
      </w:r>
      <w:r w:rsidR="00C05A28" w:rsidRPr="00F92F6B">
        <w:t>5</w:t>
      </w:r>
      <w:r w:rsidR="00DB7613" w:rsidRPr="00F92F6B">
        <w:tab/>
        <w:t>Paging</w:t>
      </w:r>
      <w:bookmarkEnd w:id="1104"/>
      <w:bookmarkEnd w:id="1105"/>
      <w:bookmarkEnd w:id="1106"/>
      <w:bookmarkEnd w:id="1107"/>
      <w:bookmarkEnd w:id="1108"/>
      <w:bookmarkEnd w:id="1109"/>
      <w:bookmarkEnd w:id="1110"/>
    </w:p>
    <w:p w14:paraId="7D9A1676" w14:textId="77777777" w:rsidR="00CC2225" w:rsidRPr="00F92F6B" w:rsidRDefault="00CC2225" w:rsidP="005243FA">
      <w:r w:rsidRPr="00F92F6B">
        <w:t>Paging allows the network to reach UEs in RRC_IDLE and in RRC_INACTIVE state</w:t>
      </w:r>
      <w:r w:rsidR="0057631B" w:rsidRPr="00F92F6B">
        <w:t xml:space="preserve"> through </w:t>
      </w:r>
      <w:r w:rsidR="0057631B" w:rsidRPr="00F92F6B">
        <w:rPr>
          <w:i/>
        </w:rPr>
        <w:t>Paging</w:t>
      </w:r>
      <w:r w:rsidR="0057631B" w:rsidRPr="00F92F6B">
        <w:t xml:space="preserve"> messages</w:t>
      </w:r>
      <w:r w:rsidRPr="00F92F6B">
        <w:t>, and to notify UEs in RRC_IDLE, RRC_INACTIVE and RRC_CONNECTED state of system information change (see clause 7.3.3) and ETWS/CMAS indications (see clause 16.4)</w:t>
      </w:r>
      <w:r w:rsidR="0057631B" w:rsidRPr="00F92F6B">
        <w:t xml:space="preserve"> through </w:t>
      </w:r>
      <w:r w:rsidR="0057631B" w:rsidRPr="00F92F6B">
        <w:rPr>
          <w:i/>
        </w:rPr>
        <w:t>Short Messages</w:t>
      </w:r>
      <w:r w:rsidRPr="00F92F6B">
        <w:t>.</w:t>
      </w:r>
      <w:r w:rsidR="0057631B" w:rsidRPr="00F92F6B">
        <w:t xml:space="preserve"> Both </w:t>
      </w:r>
      <w:r w:rsidR="0057631B" w:rsidRPr="00F92F6B">
        <w:rPr>
          <w:i/>
        </w:rPr>
        <w:t>Paging</w:t>
      </w:r>
      <w:r w:rsidR="0057631B" w:rsidRPr="00F92F6B">
        <w:t xml:space="preserve"> messages and </w:t>
      </w:r>
      <w:r w:rsidR="0057631B" w:rsidRPr="00F92F6B">
        <w:rPr>
          <w:i/>
        </w:rPr>
        <w:t>Short Messages</w:t>
      </w:r>
      <w:r w:rsidR="0057631B" w:rsidRPr="00F92F6B">
        <w:t xml:space="preserve"> are addressed with P-RNTI on PDCCH, but while the former is sent on PCCH, the latter is sent over PDCCH directly (see clause 6.5 of TS 38.331 [12]).</w:t>
      </w:r>
    </w:p>
    <w:p w14:paraId="1B5CA8CD" w14:textId="40DF3BAE" w:rsidR="00CC2225" w:rsidRPr="00F92F6B" w:rsidRDefault="00CC2225" w:rsidP="00CC2225">
      <w:r w:rsidRPr="00F92F6B">
        <w:t>While in RRC_IDLE the UE monitors the paging channels for CN-initiated paging</w:t>
      </w:r>
      <w:r w:rsidR="00FC5206" w:rsidRPr="00F92F6B">
        <w:t xml:space="preserve">. While </w:t>
      </w:r>
      <w:r w:rsidRPr="00F92F6B">
        <w:t xml:space="preserve">in RRC_INACTIVE </w:t>
      </w:r>
      <w:r w:rsidR="00FC5206" w:rsidRPr="00F92F6B">
        <w:t xml:space="preserve">with no ongoing SDT procedure (see clause 18.0) </w:t>
      </w:r>
      <w:r w:rsidRPr="00F92F6B">
        <w:t>the UE monitors paging channels for RAN-initiated paging</w:t>
      </w:r>
      <w:r w:rsidR="00FC5206" w:rsidRPr="00F92F6B">
        <w:t xml:space="preserve"> and CN-initiated paging</w:t>
      </w:r>
      <w:r w:rsidRPr="00F92F6B">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F92F6B" w:rsidRDefault="00CC2225" w:rsidP="00CC2225">
      <w:pPr>
        <w:pStyle w:val="B1"/>
      </w:pPr>
      <w:r w:rsidRPr="00F92F6B">
        <w:t>1)</w:t>
      </w:r>
      <w:r w:rsidRPr="00F92F6B">
        <w:tab/>
        <w:t>For CN-initiated paging, a default cycle is broadcast in system information;</w:t>
      </w:r>
    </w:p>
    <w:p w14:paraId="2A24E5FB" w14:textId="77777777" w:rsidR="00CC2225" w:rsidRPr="00F92F6B" w:rsidRDefault="00CC2225" w:rsidP="00CC2225">
      <w:pPr>
        <w:pStyle w:val="B1"/>
      </w:pPr>
      <w:r w:rsidRPr="00F92F6B">
        <w:t>2)</w:t>
      </w:r>
      <w:r w:rsidRPr="00F92F6B">
        <w:tab/>
        <w:t>For CN-initiated paging, a UE specific cycle can be configured via NAS signalling;</w:t>
      </w:r>
    </w:p>
    <w:p w14:paraId="6497A52C" w14:textId="77777777" w:rsidR="00CC2225" w:rsidRPr="00F92F6B" w:rsidRDefault="00CC2225" w:rsidP="00CC2225">
      <w:pPr>
        <w:pStyle w:val="B1"/>
      </w:pPr>
      <w:r w:rsidRPr="00F92F6B">
        <w:t>3)</w:t>
      </w:r>
      <w:r w:rsidRPr="00F92F6B">
        <w:tab/>
        <w:t xml:space="preserve">For RAN-initiated paging, a UE-specific cycle </w:t>
      </w:r>
      <w:r w:rsidR="00110839" w:rsidRPr="00F92F6B">
        <w:t>is</w:t>
      </w:r>
      <w:r w:rsidRPr="00F92F6B">
        <w:t xml:space="preserve"> configured via RRC signalling;</w:t>
      </w:r>
    </w:p>
    <w:p w14:paraId="28A884C5" w14:textId="77777777" w:rsidR="00CC2225" w:rsidRPr="00F92F6B" w:rsidRDefault="00CC2225" w:rsidP="00CC2225">
      <w:pPr>
        <w:pStyle w:val="B1"/>
      </w:pPr>
      <w:r w:rsidRPr="00F92F6B">
        <w:t>-</w:t>
      </w:r>
      <w:r w:rsidRPr="00F92F6B">
        <w:tab/>
        <w:t>The UE uses the shortest of the DRX cycles applicable i.e. a UE in RRC_IDLE uses the shortest of the first two cycles above, while a UE in RRC_INACTIVE uses the shortest of the three.</w:t>
      </w:r>
    </w:p>
    <w:p w14:paraId="63FA2FBD" w14:textId="77777777" w:rsidR="005243FA" w:rsidRPr="00F92F6B" w:rsidRDefault="00CC2225" w:rsidP="00CC2225">
      <w:r w:rsidRPr="00F92F6B">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F92F6B" w:rsidRDefault="00FC5206" w:rsidP="00A90421">
      <w:r w:rsidRPr="00F92F6B">
        <w:t>While</w:t>
      </w:r>
      <w:r w:rsidR="00CC2225" w:rsidRPr="00F92F6B">
        <w:t xml:space="preserve"> in RRC_CONNECTED</w:t>
      </w:r>
      <w:r w:rsidRPr="00F92F6B">
        <w:t xml:space="preserve"> and while in RRC_INACTIVE with ongoing SDT procedure</w:t>
      </w:r>
      <w:r w:rsidR="00CC2225" w:rsidRPr="00F92F6B">
        <w:t>, the UE monitors the paging channels in any PO signalled in system information</w:t>
      </w:r>
      <w:r w:rsidR="00110839" w:rsidRPr="00F92F6B">
        <w:t xml:space="preserve"> for </w:t>
      </w:r>
      <w:r w:rsidR="00110839" w:rsidRPr="00F92F6B">
        <w:rPr>
          <w:rFonts w:eastAsia="MS Mincho"/>
        </w:rPr>
        <w:t>SI change indication and PWS notification</w:t>
      </w:r>
      <w:r w:rsidR="00CC2225" w:rsidRPr="00F92F6B">
        <w:t xml:space="preserve">. </w:t>
      </w:r>
      <w:r w:rsidR="001A33AB" w:rsidRPr="00F92F6B">
        <w:t xml:space="preserve">In case of BA, a UE in RRC_CONNECTED only monitors </w:t>
      </w:r>
      <w:r w:rsidR="00CC2225" w:rsidRPr="00F92F6B">
        <w:t>paging channels</w:t>
      </w:r>
      <w:r w:rsidR="001A33AB" w:rsidRPr="00F92F6B">
        <w:t xml:space="preserve"> on the active BWP</w:t>
      </w:r>
      <w:r w:rsidR="00FA25AF" w:rsidRPr="00F92F6B">
        <w:t xml:space="preserve"> with common search space configured</w:t>
      </w:r>
      <w:r w:rsidR="001A33AB" w:rsidRPr="00F92F6B">
        <w:t>.</w:t>
      </w:r>
    </w:p>
    <w:p w14:paraId="5C9EED93" w14:textId="101EA47A" w:rsidR="004C03F1" w:rsidRPr="00F92F6B" w:rsidRDefault="004C03F1" w:rsidP="004C03F1">
      <w:r w:rsidRPr="00F92F6B">
        <w:t>For operation with shared spectrum channel access, a UE can be configured for an additional number of PDCCH monitoring occasions in its PO to monitor for paging. However, when the UE detects a PDCCH transmission within the UE</w:t>
      </w:r>
      <w:r w:rsidR="00240746" w:rsidRPr="00F92F6B">
        <w:t>'</w:t>
      </w:r>
      <w:r w:rsidRPr="00F92F6B">
        <w:t>s PO addressed with P-RNTI, the UE is not required to monitor the subsequent PDCCH monitoring occasions within this PO.</w:t>
      </w:r>
    </w:p>
    <w:p w14:paraId="2BC022AB" w14:textId="77777777" w:rsidR="00BA2D35" w:rsidRPr="00F92F6B" w:rsidRDefault="000F7204" w:rsidP="00BA2D35">
      <w:r w:rsidRPr="00F92F6B">
        <w:t>If Paging Cause is included in the Paging message, a UE in RRC_IDLE or RRC_INACTIVE state may use the Paging Cause as per TS 23.501[3].</w:t>
      </w:r>
    </w:p>
    <w:p w14:paraId="7E4B3A99" w14:textId="04FEB325" w:rsidR="000F7204" w:rsidRPr="00F92F6B" w:rsidRDefault="00BA2D35" w:rsidP="00BA2D35">
      <w:r w:rsidRPr="00F92F6B">
        <w:t xml:space="preserve">To reduce the probability of potential paging loss due to incomplete UE Radio Capability for Paging, the </w:t>
      </w:r>
      <w:proofErr w:type="spellStart"/>
      <w:r w:rsidRPr="00F92F6B">
        <w:t>gNB</w:t>
      </w:r>
      <w:proofErr w:type="spellEnd"/>
      <w:r w:rsidRPr="00F92F6B">
        <w:t xml:space="preserve"> may update the UE Radio Capability for Paging towards the AMF during the initial context setup procedure as specified in TS 38.413 [26].</w:t>
      </w:r>
    </w:p>
    <w:p w14:paraId="580CFC1D" w14:textId="77777777" w:rsidR="00A90421" w:rsidRPr="00F92F6B" w:rsidRDefault="00A90421" w:rsidP="00A90421">
      <w:pPr>
        <w:spacing w:afterLines="50" w:after="120"/>
      </w:pPr>
      <w:r w:rsidRPr="00F92F6B">
        <w:rPr>
          <w:rFonts w:eastAsia="SimSun"/>
          <w:b/>
        </w:rPr>
        <w:t>Paging optimization for UEs in CM_IDLE</w:t>
      </w:r>
      <w:r w:rsidRPr="00F92F6B">
        <w:rPr>
          <w:rFonts w:eastAsia="SimSun"/>
        </w:rPr>
        <w:t>: at UE context release, the</w:t>
      </w:r>
      <w:r w:rsidRPr="00F92F6B">
        <w:t xml:space="preserve"> </w:t>
      </w:r>
      <w:r w:rsidRPr="00F92F6B">
        <w:rPr>
          <w:rFonts w:eastAsia="SimSun"/>
          <w:noProof/>
        </w:rPr>
        <w:t>NG-RAN node</w:t>
      </w:r>
      <w:r w:rsidRPr="00F92F6B">
        <w:rPr>
          <w:noProof/>
        </w:rPr>
        <w:t xml:space="preserve"> may provide</w:t>
      </w:r>
      <w:r w:rsidRPr="00F92F6B">
        <w:rPr>
          <w:rFonts w:eastAsia="SimSun"/>
          <w:noProof/>
        </w:rPr>
        <w:t xml:space="preserve"> </w:t>
      </w:r>
      <w:r w:rsidRPr="00F92F6B">
        <w:rPr>
          <w:noProof/>
        </w:rPr>
        <w:t xml:space="preserve">the </w:t>
      </w:r>
      <w:r w:rsidRPr="00F92F6B">
        <w:rPr>
          <w:rFonts w:eastAsia="SimSun"/>
          <w:noProof/>
        </w:rPr>
        <w:t>AMF</w:t>
      </w:r>
      <w:r w:rsidRPr="00F92F6B">
        <w:rPr>
          <w:noProof/>
        </w:rPr>
        <w:t xml:space="preserve"> with</w:t>
      </w:r>
      <w:r w:rsidRPr="00F92F6B">
        <w:rPr>
          <w:rFonts w:eastAsia="SimSun"/>
          <w:noProof/>
        </w:rPr>
        <w:t xml:space="preserve"> </w:t>
      </w:r>
      <w:r w:rsidRPr="00F92F6B">
        <w:rPr>
          <w:noProof/>
        </w:rPr>
        <w:t xml:space="preserve">a list of recommended </w:t>
      </w:r>
      <w:r w:rsidRPr="00F92F6B">
        <w:rPr>
          <w:rFonts w:eastAsia="SimSun"/>
          <w:noProof/>
        </w:rPr>
        <w:t>cells and NG-RAN nodes</w:t>
      </w:r>
      <w:r w:rsidRPr="00F92F6B">
        <w:rPr>
          <w:noProof/>
        </w:rPr>
        <w:t xml:space="preserve"> as assistance info for subsequent paging</w:t>
      </w:r>
      <w:r w:rsidRPr="00F92F6B">
        <w:rPr>
          <w:rFonts w:eastAsia="SimSun" w:cs="Arial"/>
        </w:rPr>
        <w:t xml:space="preserve">. </w:t>
      </w:r>
      <w:r w:rsidRPr="00F92F6B">
        <w:rPr>
          <w:rFonts w:eastAsia="SimSun"/>
        </w:rPr>
        <w:t xml:space="preserve">The AMF may also provide </w:t>
      </w:r>
      <w:r w:rsidRPr="00F92F6B">
        <w:t xml:space="preserve">Paging Attempt Information consisting of a Paging Attempt Count and the Intended Number of Paging Attempts and may include the Next Paging Area Scope. If Paging Attempt Information is included in the Paging message, each paged </w:t>
      </w:r>
      <w:r w:rsidRPr="00F92F6B">
        <w:rPr>
          <w:rFonts w:eastAsia="SimSun"/>
        </w:rPr>
        <w:t>NG-RAN node</w:t>
      </w:r>
      <w:r w:rsidRPr="00F92F6B">
        <w:t xml:space="preserve"> receives the same information during a paging attempt. The Paging Attempt Count shall be increased by one at each new paging attempt. The Next Paging Area Scope, when present, indicates whether the </w:t>
      </w:r>
      <w:r w:rsidRPr="00F92F6B">
        <w:rPr>
          <w:rFonts w:eastAsia="SimSun"/>
        </w:rPr>
        <w:t>AMF</w:t>
      </w:r>
      <w:r w:rsidRPr="00F92F6B">
        <w:t xml:space="preserve"> plans to modify the paging area currently selected at next paging attempt. If the UE has changed its state to CM CONNECTED the Paging Attempt Count is reset.</w:t>
      </w:r>
    </w:p>
    <w:p w14:paraId="0530CAF7" w14:textId="77777777" w:rsidR="001A33AB" w:rsidRPr="00F92F6B" w:rsidRDefault="00A90421" w:rsidP="00A90421">
      <w:r w:rsidRPr="00F92F6B">
        <w:rPr>
          <w:b/>
        </w:rPr>
        <w:t>Paging optimization for UEs in RRC_INACTIVE</w:t>
      </w:r>
      <w:r w:rsidRPr="00F92F6B">
        <w:t>: at RAN Paging, the serving NG-RAN node provides RAN Paging area</w:t>
      </w:r>
      <w:r w:rsidRPr="00F92F6B">
        <w:rPr>
          <w:rFonts w:eastAsia="SimSun"/>
        </w:rPr>
        <w:t xml:space="preserve"> </w:t>
      </w:r>
      <w:r w:rsidRPr="00F92F6B">
        <w:t>information.</w:t>
      </w:r>
      <w:r w:rsidRPr="00F92F6B">
        <w:rPr>
          <w:rFonts w:eastAsia="SimSun"/>
        </w:rPr>
        <w:t xml:space="preserve"> </w:t>
      </w:r>
      <w:r w:rsidRPr="00F92F6B">
        <w:t xml:space="preserve">The serving NG-RAN node may also provide RAN Paging attempt information. Each paged </w:t>
      </w:r>
      <w:r w:rsidRPr="00F92F6B">
        <w:rPr>
          <w:rFonts w:eastAsia="SimSun"/>
        </w:rPr>
        <w:t>NG-RAN node</w:t>
      </w:r>
      <w:r w:rsidRPr="00F92F6B">
        <w:t xml:space="preserve"> receives the same RAN Paging attempt information</w:t>
      </w:r>
      <w:r w:rsidRPr="00F92F6B">
        <w:rPr>
          <w:rFonts w:eastAsia="SimSun"/>
        </w:rPr>
        <w:t xml:space="preserve"> </w:t>
      </w:r>
      <w:r w:rsidRPr="00F92F6B">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F92F6B">
        <w:rPr>
          <w:rFonts w:eastAsia="SimSun"/>
        </w:rPr>
        <w:t>serving NG_RAN node</w:t>
      </w:r>
      <w:r w:rsidRPr="00F92F6B">
        <w:t xml:space="preserve"> plans to modify the RAN Paging Area currently selected at next paging attempt. If the UE </w:t>
      </w:r>
      <w:r w:rsidRPr="00F92F6B">
        <w:rPr>
          <w:rFonts w:eastAsia="SimSun"/>
        </w:rPr>
        <w:t>leaves RRC_INACTIVE state</w:t>
      </w:r>
      <w:r w:rsidRPr="00F92F6B">
        <w:t xml:space="preserve"> the Paging Attempt Count is reset.</w:t>
      </w:r>
    </w:p>
    <w:p w14:paraId="13B9939C" w14:textId="570309EF" w:rsidR="00AE2E76" w:rsidRPr="00F92F6B" w:rsidRDefault="005B016D" w:rsidP="00AE2E76">
      <w:bookmarkStart w:id="1111" w:name="_Toc20387989"/>
      <w:bookmarkStart w:id="1112" w:name="_Toc29376069"/>
      <w:bookmarkStart w:id="1113" w:name="_Toc37231963"/>
      <w:bookmarkStart w:id="1114" w:name="_Toc46502020"/>
      <w:bookmarkStart w:id="1115" w:name="_Toc51971368"/>
      <w:bookmarkStart w:id="1116" w:name="_Toc52551351"/>
      <w:r w:rsidRPr="00F92F6B">
        <w:rPr>
          <w:b/>
          <w:bCs/>
          <w:szCs w:val="21"/>
        </w:rPr>
        <w:t>UE power saving for paging monitoring:</w:t>
      </w:r>
      <w:r w:rsidRPr="00F92F6B">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w:t>
      </w:r>
      <w:r w:rsidR="00AE2E76" w:rsidRPr="00F92F6B">
        <w:t xml:space="preserve"> and/or LP-WUS</w:t>
      </w:r>
      <w:r w:rsidRPr="00F92F6B">
        <w:t xml:space="preserve">. </w:t>
      </w:r>
      <w:r w:rsidR="000D6105" w:rsidRPr="00F92F6B">
        <w:t xml:space="preserve">UE configured with LP-WUS also monitors a common codepoint associated with all subgroups in a PO. </w:t>
      </w:r>
      <w:r w:rsidRPr="00F92F6B">
        <w:t xml:space="preserve">If a UE cannot find its subgroup ID with the PEI configurations </w:t>
      </w:r>
      <w:r w:rsidR="000D6105" w:rsidRPr="00F92F6B">
        <w:t xml:space="preserve">and/or its subgroup ID or the common codepoint with LP-WUS configurations </w:t>
      </w:r>
      <w:r w:rsidRPr="00F92F6B">
        <w:t xml:space="preserve">in a cell or if the UE is unable to monitor the associated PEI </w:t>
      </w:r>
      <w:r w:rsidR="00AE2E76" w:rsidRPr="00F92F6B">
        <w:t xml:space="preserve">and/or LP-WUS </w:t>
      </w:r>
      <w:r w:rsidRPr="00F92F6B">
        <w:t>occasion corresponding to its PO, it shall monitor the paging in its PO.</w:t>
      </w:r>
      <w:r w:rsidR="00AE2E76" w:rsidRPr="00F92F6B">
        <w:t xml:space="preserve"> If the UE is configured with both LP-WUS and PEI, and it cannot find its subgroup ID </w:t>
      </w:r>
      <w:r w:rsidR="000D6105" w:rsidRPr="00F92F6B">
        <w:t xml:space="preserve">or the common codepoint </w:t>
      </w:r>
      <w:r w:rsidR="00AE2E76" w:rsidRPr="00F92F6B">
        <w:t>with the LP-WUS or if the UE is unable to monitor the LP-WUS it monitors the following PEI or paging in its PO.</w:t>
      </w:r>
    </w:p>
    <w:p w14:paraId="578EB875" w14:textId="2AA0FD74" w:rsidR="005B016D" w:rsidRPr="00F92F6B" w:rsidRDefault="00AE2E76" w:rsidP="00AE2E76">
      <w:r w:rsidRPr="00F92F6B">
        <w:t xml:space="preserve">The </w:t>
      </w:r>
      <w:proofErr w:type="spellStart"/>
      <w:r w:rsidRPr="00F92F6B">
        <w:t>gNB</w:t>
      </w:r>
      <w:proofErr w:type="spellEnd"/>
      <w:r w:rsidRPr="00F92F6B">
        <w:t xml:space="preserve"> configures entry and exit conditions to monitor LP-WUS in system information. The UE may start monitoring LP-WUS when measurements using the MR are above the configured entry threshold(s), and the measurements using the LR are above the entry threshold(s), if configured. Exit conditions for LP-WUS monitoring are based on LR as specified in TS 38.304 [10]. LP-WUS monitoring can be disabled in the UE via NAS signalling. If </w:t>
      </w:r>
      <w:r w:rsidR="000D6105" w:rsidRPr="00F92F6B">
        <w:rPr>
          <w:rFonts w:eastAsia="Malgun Gothic"/>
          <w:lang w:eastAsia="ko-KR"/>
        </w:rPr>
        <w:t>LP-WUS disable indication via</w:t>
      </w:r>
      <w:r w:rsidRPr="00F92F6B">
        <w:t xml:space="preserve"> NAS signalling is absent LP-WUS monitoring is enabled</w:t>
      </w:r>
      <w:r w:rsidR="000D6105" w:rsidRPr="00F92F6B">
        <w:t>, as</w:t>
      </w:r>
      <w:r w:rsidR="000D6105" w:rsidRPr="00F92F6B">
        <w:rPr>
          <w:rFonts w:ascii="Calibri" w:hAnsi="Calibri" w:cs="Calibri"/>
          <w:sz w:val="22"/>
          <w:szCs w:val="22"/>
        </w:rPr>
        <w:t xml:space="preserve"> </w:t>
      </w:r>
      <w:r w:rsidR="000D6105" w:rsidRPr="00F92F6B">
        <w:t>described in TS 23.501 [3]</w:t>
      </w:r>
      <w:r w:rsidRPr="00F92F6B">
        <w:t>.</w:t>
      </w:r>
    </w:p>
    <w:p w14:paraId="1947456F" w14:textId="77777777" w:rsidR="005B016D" w:rsidRPr="00F92F6B" w:rsidRDefault="005B016D" w:rsidP="005B016D">
      <w:r w:rsidRPr="00F92F6B">
        <w:t>These subgroups have the following characteristics:</w:t>
      </w:r>
    </w:p>
    <w:p w14:paraId="5E3F8080" w14:textId="2CED7CC1" w:rsidR="005B016D" w:rsidRPr="00F92F6B" w:rsidRDefault="005B016D" w:rsidP="00A93042">
      <w:pPr>
        <w:pStyle w:val="B1"/>
        <w:rPr>
          <w:rFonts w:eastAsia="Yu Mincho"/>
        </w:rPr>
      </w:pPr>
      <w:r w:rsidRPr="00F92F6B">
        <w:rPr>
          <w:rFonts w:eastAsia="Yu Mincho"/>
        </w:rPr>
        <w:t>-</w:t>
      </w:r>
      <w:r w:rsidRPr="00F92F6B">
        <w:rPr>
          <w:rFonts w:eastAsia="Yu Mincho"/>
        </w:rPr>
        <w:tab/>
        <w:t>They are formed based on either CN controlled subgrouping or UE ID based subgrouping;</w:t>
      </w:r>
    </w:p>
    <w:p w14:paraId="45318BC9" w14:textId="729D54D2" w:rsidR="005B016D" w:rsidRPr="00F92F6B" w:rsidRDefault="005B016D" w:rsidP="00A93042">
      <w:pPr>
        <w:pStyle w:val="B1"/>
        <w:rPr>
          <w:rFonts w:eastAsia="Yu Mincho"/>
        </w:rPr>
      </w:pPr>
      <w:r w:rsidRPr="00F92F6B">
        <w:rPr>
          <w:rFonts w:eastAsia="Yu Mincho"/>
        </w:rPr>
        <w:t>-</w:t>
      </w:r>
      <w:r w:rsidRPr="00F92F6B">
        <w:rPr>
          <w:rFonts w:eastAsia="Yu Mincho"/>
        </w:rPr>
        <w:tab/>
        <w:t xml:space="preserve">If </w:t>
      </w:r>
      <w:r w:rsidR="00040CBF" w:rsidRPr="00F92F6B">
        <w:t>CN controlled subgroup ID</w:t>
      </w:r>
      <w:r w:rsidRPr="00F92F6B">
        <w:rPr>
          <w:rFonts w:eastAsia="Yu Mincho"/>
        </w:rPr>
        <w:t xml:space="preserve"> is not provided from </w:t>
      </w:r>
      <w:r w:rsidR="00040CBF" w:rsidRPr="00F92F6B">
        <w:rPr>
          <w:rFonts w:eastAsia="Yu Mincho"/>
        </w:rPr>
        <w:t>AMF</w:t>
      </w:r>
      <w:r w:rsidRPr="00F92F6B">
        <w:rPr>
          <w:rFonts w:eastAsia="Yu Mincho"/>
        </w:rPr>
        <w:t>, UE ID based subgrouping is used if supported by the UE and network;</w:t>
      </w:r>
    </w:p>
    <w:p w14:paraId="18CC7D55" w14:textId="2A374610" w:rsidR="005B016D" w:rsidRPr="00F92F6B" w:rsidRDefault="005B016D" w:rsidP="00A93042">
      <w:pPr>
        <w:pStyle w:val="B1"/>
        <w:rPr>
          <w:rFonts w:eastAsia="Yu Mincho"/>
        </w:rPr>
      </w:pPr>
      <w:r w:rsidRPr="00F92F6B">
        <w:rPr>
          <w:rFonts w:eastAsia="Yu Mincho"/>
        </w:rPr>
        <w:t>-</w:t>
      </w:r>
      <w:r w:rsidRPr="00F92F6B">
        <w:rPr>
          <w:rFonts w:eastAsia="Yu Mincho"/>
        </w:rPr>
        <w:tab/>
        <w:t>The RRC state (RRC_IDLE or RRC_INACTIVE state) does</w:t>
      </w:r>
      <w:r w:rsidR="005C624F" w:rsidRPr="00F92F6B">
        <w:rPr>
          <w:rFonts w:eastAsia="Yu Mincho"/>
        </w:rPr>
        <w:t xml:space="preserve"> </w:t>
      </w:r>
      <w:r w:rsidRPr="00F92F6B">
        <w:rPr>
          <w:rFonts w:eastAsia="Yu Mincho"/>
        </w:rPr>
        <w:t>n</w:t>
      </w:r>
      <w:r w:rsidR="005C624F" w:rsidRPr="00F92F6B">
        <w:rPr>
          <w:rFonts w:eastAsia="Yu Mincho"/>
        </w:rPr>
        <w:t>o</w:t>
      </w:r>
      <w:r w:rsidRPr="00F92F6B">
        <w:rPr>
          <w:rFonts w:eastAsia="Yu Mincho"/>
        </w:rPr>
        <w:t xml:space="preserve">t impact </w:t>
      </w:r>
      <w:r w:rsidR="00040CBF" w:rsidRPr="00F92F6B">
        <w:rPr>
          <w:rFonts w:eastAsia="Yu Mincho"/>
        </w:rPr>
        <w:t>which</w:t>
      </w:r>
      <w:r w:rsidRPr="00F92F6B">
        <w:rPr>
          <w:rFonts w:eastAsia="Yu Mincho"/>
        </w:rPr>
        <w:t xml:space="preserve"> subgroup </w:t>
      </w:r>
      <w:r w:rsidR="00040CBF" w:rsidRPr="00F92F6B">
        <w:rPr>
          <w:rFonts w:eastAsia="Yu Mincho"/>
        </w:rPr>
        <w:t>the</w:t>
      </w:r>
      <w:r w:rsidRPr="00F92F6B">
        <w:rPr>
          <w:rFonts w:eastAsia="Yu Mincho"/>
        </w:rPr>
        <w:t xml:space="preserve"> UE</w:t>
      </w:r>
      <w:r w:rsidR="00040CBF" w:rsidRPr="00F92F6B">
        <w:rPr>
          <w:rFonts w:eastAsia="Yu Mincho"/>
        </w:rPr>
        <w:t xml:space="preserve"> belongs to</w:t>
      </w:r>
      <w:r w:rsidRPr="00F92F6B">
        <w:rPr>
          <w:rFonts w:eastAsia="Yu Mincho"/>
        </w:rPr>
        <w:t>;</w:t>
      </w:r>
    </w:p>
    <w:p w14:paraId="77F0DB26" w14:textId="0278ACC8" w:rsidR="005B016D" w:rsidRPr="00F92F6B" w:rsidRDefault="005B016D" w:rsidP="00A93042">
      <w:pPr>
        <w:pStyle w:val="B1"/>
      </w:pPr>
      <w:r w:rsidRPr="00F92F6B">
        <w:rPr>
          <w:rFonts w:eastAsia="Yu Mincho"/>
        </w:rPr>
        <w:t>-</w:t>
      </w:r>
      <w:r w:rsidRPr="00F92F6B">
        <w:rPr>
          <w:rFonts w:eastAsia="Yu Mincho"/>
        </w:rPr>
        <w:tab/>
        <w:t xml:space="preserve">Subgrouping support for </w:t>
      </w:r>
      <w:r w:rsidR="00040CBF" w:rsidRPr="00F92F6B">
        <w:rPr>
          <w:rFonts w:eastAsia="Yu Mincho"/>
        </w:rPr>
        <w:t>a cell</w:t>
      </w:r>
      <w:r w:rsidRPr="00F92F6B">
        <w:rPr>
          <w:rFonts w:eastAsia="Yu Mincho"/>
        </w:rPr>
        <w:t xml:space="preserve"> is broadcast in the system information</w:t>
      </w:r>
      <w:r w:rsidRPr="00F92F6B">
        <w:t xml:space="preserve"> </w:t>
      </w:r>
      <w:r w:rsidRPr="00F92F6B">
        <w:rPr>
          <w:rFonts w:eastAsia="Yu Mincho"/>
        </w:rPr>
        <w:t xml:space="preserve">as one of the following: Only CN controlled subgrouping supported, </w:t>
      </w:r>
      <w:r w:rsidR="00040CBF" w:rsidRPr="00F92F6B">
        <w:rPr>
          <w:rFonts w:eastAsia="Yu Mincho"/>
        </w:rPr>
        <w:t>o</w:t>
      </w:r>
      <w:r w:rsidRPr="00F92F6B">
        <w:rPr>
          <w:rFonts w:eastAsia="Yu Mincho"/>
        </w:rPr>
        <w:t>nly UE ID based subgrouping supported, or both CN controlled subgrouping and UE ID based subgrouping supported;</w:t>
      </w:r>
    </w:p>
    <w:p w14:paraId="6E1446A0" w14:textId="10423805" w:rsidR="005B016D" w:rsidRPr="00F92F6B" w:rsidRDefault="005B016D" w:rsidP="00A93042">
      <w:pPr>
        <w:pStyle w:val="B1"/>
      </w:pPr>
      <w:r w:rsidRPr="00F92F6B">
        <w:t>-</w:t>
      </w:r>
      <w:r w:rsidRPr="00F92F6B">
        <w:tab/>
        <w:t xml:space="preserve">Total number of subgroups allowed in a cell is </w:t>
      </w:r>
      <w:r w:rsidR="00040CBF" w:rsidRPr="00F92F6B">
        <w:t>up</w:t>
      </w:r>
      <w:r w:rsidRPr="00F92F6B">
        <w:t xml:space="preserve"> to 8 </w:t>
      </w:r>
      <w:r w:rsidR="00AE2E76" w:rsidRPr="00F92F6B">
        <w:t>for PEI and up to 31 for LP-WUS</w:t>
      </w:r>
      <w:r w:rsidR="00AE2E76" w:rsidRPr="00F92F6B">
        <w:rPr>
          <w:szCs w:val="22"/>
          <w:lang w:eastAsia="sv-SE"/>
        </w:rPr>
        <w:t xml:space="preserve"> </w:t>
      </w:r>
      <w:r w:rsidRPr="00F92F6B">
        <w:rPr>
          <w:szCs w:val="22"/>
          <w:lang w:eastAsia="sv-SE"/>
        </w:rPr>
        <w:t>and represents the sum of CN</w:t>
      </w:r>
      <w:r w:rsidR="000F36D5" w:rsidRPr="00F92F6B">
        <w:rPr>
          <w:szCs w:val="22"/>
          <w:lang w:eastAsia="sv-SE"/>
        </w:rPr>
        <w:t xml:space="preserve"> </w:t>
      </w:r>
      <w:r w:rsidR="00040CBF" w:rsidRPr="00F92F6B">
        <w:rPr>
          <w:rFonts w:eastAsia="Yu Mincho"/>
        </w:rPr>
        <w:t xml:space="preserve">controlled </w:t>
      </w:r>
      <w:r w:rsidRPr="00F92F6B">
        <w:rPr>
          <w:szCs w:val="22"/>
          <w:lang w:eastAsia="sv-SE"/>
        </w:rPr>
        <w:t xml:space="preserve">and </w:t>
      </w:r>
      <w:r w:rsidRPr="00F92F6B">
        <w:t>UE</w:t>
      </w:r>
      <w:r w:rsidR="00040CBF" w:rsidRPr="00F92F6B">
        <w:t xml:space="preserve"> </w:t>
      </w:r>
      <w:r w:rsidRPr="00F92F6B">
        <w:t>ID</w:t>
      </w:r>
      <w:r w:rsidR="00040CBF" w:rsidRPr="00F92F6B">
        <w:t xml:space="preserve"> </w:t>
      </w:r>
      <w:r w:rsidRPr="00F92F6B">
        <w:t>based subgrouping configured by the network;</w:t>
      </w:r>
    </w:p>
    <w:p w14:paraId="1AE651DA" w14:textId="7BDB6E94" w:rsidR="005B016D" w:rsidRPr="00F92F6B" w:rsidRDefault="005B016D" w:rsidP="00A93042">
      <w:pPr>
        <w:pStyle w:val="B1"/>
      </w:pPr>
      <w:r w:rsidRPr="00F92F6B">
        <w:t>-</w:t>
      </w:r>
      <w:r w:rsidRPr="00F92F6B">
        <w:tab/>
        <w:t xml:space="preserve">A UE </w:t>
      </w:r>
      <w:r w:rsidR="00040CBF" w:rsidRPr="00F92F6B">
        <w:t xml:space="preserve">configured </w:t>
      </w:r>
      <w:r w:rsidRPr="00F92F6B">
        <w:t>with CN</w:t>
      </w:r>
      <w:r w:rsidR="00040CBF" w:rsidRPr="00F92F6B">
        <w:t xml:space="preserve"> </w:t>
      </w:r>
      <w:r w:rsidR="00040CBF" w:rsidRPr="00F92F6B">
        <w:rPr>
          <w:rFonts w:eastAsia="Yu Mincho"/>
        </w:rPr>
        <w:t>controlled</w:t>
      </w:r>
      <w:r w:rsidRPr="00F92F6B">
        <w:t xml:space="preserve"> subgroup ID </w:t>
      </w:r>
      <w:r w:rsidR="00E110E3" w:rsidRPr="00F92F6B">
        <w:rPr>
          <w:shd w:val="clear" w:color="auto" w:fill="FFFFFF"/>
        </w:rPr>
        <w:t>applies</w:t>
      </w:r>
      <w:r w:rsidR="00334068" w:rsidRPr="00F92F6B">
        <w:t xml:space="preserve"> CN </w:t>
      </w:r>
      <w:r w:rsidR="00334068" w:rsidRPr="00F92F6B">
        <w:rPr>
          <w:rFonts w:eastAsia="Yu Mincho"/>
        </w:rPr>
        <w:t>controlled</w:t>
      </w:r>
      <w:r w:rsidR="00334068" w:rsidRPr="00F92F6B">
        <w:t xml:space="preserve"> subgroup ID if the cell supports CN controlled subgrouping; otherwise, it </w:t>
      </w:r>
      <w:r w:rsidRPr="00F92F6B">
        <w:t>derive</w:t>
      </w:r>
      <w:r w:rsidR="00334068" w:rsidRPr="00F92F6B">
        <w:t>s</w:t>
      </w:r>
      <w:r w:rsidRPr="00F92F6B">
        <w:t xml:space="preserve"> UE</w:t>
      </w:r>
      <w:r w:rsidR="00334068" w:rsidRPr="00F92F6B">
        <w:t xml:space="preserve"> </w:t>
      </w:r>
      <w:r w:rsidRPr="00F92F6B">
        <w:t>ID</w:t>
      </w:r>
      <w:r w:rsidR="00334068" w:rsidRPr="00F92F6B">
        <w:t xml:space="preserve"> </w:t>
      </w:r>
      <w:r w:rsidRPr="00F92F6B">
        <w:t xml:space="preserve">based subgroup ID </w:t>
      </w:r>
      <w:r w:rsidR="00334068" w:rsidRPr="00F92F6B">
        <w:t xml:space="preserve">if the </w:t>
      </w:r>
      <w:r w:rsidRPr="00F92F6B">
        <w:t>cell support</w:t>
      </w:r>
      <w:r w:rsidR="00334068" w:rsidRPr="00F92F6B">
        <w:t>s</w:t>
      </w:r>
      <w:r w:rsidRPr="00F92F6B">
        <w:t xml:space="preserve"> only UE</w:t>
      </w:r>
      <w:r w:rsidR="00334068" w:rsidRPr="00F92F6B">
        <w:t xml:space="preserve"> </w:t>
      </w:r>
      <w:r w:rsidRPr="00F92F6B">
        <w:t>ID</w:t>
      </w:r>
      <w:r w:rsidR="00334068" w:rsidRPr="00F92F6B">
        <w:t xml:space="preserve"> </w:t>
      </w:r>
      <w:r w:rsidRPr="00F92F6B">
        <w:t>based subgrouping.</w:t>
      </w:r>
    </w:p>
    <w:p w14:paraId="10DED710" w14:textId="4E0107C0" w:rsidR="005B016D" w:rsidRPr="00F92F6B" w:rsidRDefault="005B016D" w:rsidP="005B016D">
      <w:r w:rsidRPr="00F92F6B">
        <w:t xml:space="preserve">PEI </w:t>
      </w:r>
      <w:r w:rsidR="00AE2E76" w:rsidRPr="00F92F6B">
        <w:t xml:space="preserve">or LP-WUS </w:t>
      </w:r>
      <w:r w:rsidRPr="00F92F6B">
        <w:t>associated with subgroups has the following characteristics:</w:t>
      </w:r>
    </w:p>
    <w:p w14:paraId="4FED437F" w14:textId="66869A39" w:rsidR="005B016D" w:rsidRPr="00F92F6B" w:rsidRDefault="005B016D" w:rsidP="00A93042">
      <w:pPr>
        <w:pStyle w:val="B1"/>
      </w:pPr>
      <w:r w:rsidRPr="00F92F6B">
        <w:t>-</w:t>
      </w:r>
      <w:r w:rsidRPr="00F92F6B">
        <w:tab/>
        <w:t xml:space="preserve">If the PEI </w:t>
      </w:r>
      <w:r w:rsidR="00AE2E76" w:rsidRPr="00F92F6B">
        <w:t xml:space="preserve">or LP-WUS monitoring </w:t>
      </w:r>
      <w:r w:rsidRPr="00F92F6B">
        <w:t>is supported by the UE, it shall at least support UE</w:t>
      </w:r>
      <w:r w:rsidR="00040CBF" w:rsidRPr="00F92F6B">
        <w:t xml:space="preserve"> </w:t>
      </w:r>
      <w:r w:rsidRPr="00F92F6B">
        <w:t>ID</w:t>
      </w:r>
      <w:r w:rsidR="00040CBF" w:rsidRPr="00F92F6B">
        <w:t xml:space="preserve"> </w:t>
      </w:r>
      <w:r w:rsidRPr="00F92F6B">
        <w:t>based subgrouping method;</w:t>
      </w:r>
    </w:p>
    <w:p w14:paraId="5C43524D" w14:textId="4FE44EF6" w:rsidR="005B016D" w:rsidRPr="00F92F6B" w:rsidRDefault="005B016D" w:rsidP="00A93042">
      <w:pPr>
        <w:pStyle w:val="B2"/>
      </w:pPr>
      <w:r w:rsidRPr="00F92F6B">
        <w:t>-</w:t>
      </w:r>
      <w:r w:rsidRPr="00F92F6B">
        <w:tab/>
        <w:t xml:space="preserve">PEI monitoring can be limited via system information to </w:t>
      </w:r>
      <w:r w:rsidR="00E110E3" w:rsidRPr="00F92F6B">
        <w:t xml:space="preserve">the last used cell (i.e., </w:t>
      </w:r>
      <w:r w:rsidRPr="00F92F6B">
        <w:t xml:space="preserve">the cell in which </w:t>
      </w:r>
      <w:r w:rsidR="00E110E3" w:rsidRPr="00F92F6B">
        <w:rPr>
          <w:rFonts w:eastAsia="DengXian"/>
          <w:szCs w:val="22"/>
        </w:rPr>
        <w:t xml:space="preserve">the UE most recently received </w:t>
      </w:r>
      <w:proofErr w:type="spellStart"/>
      <w:r w:rsidR="00E110E3" w:rsidRPr="00F92F6B">
        <w:rPr>
          <w:rFonts w:eastAsia="DengXian"/>
          <w:i/>
          <w:szCs w:val="22"/>
        </w:rPr>
        <w:t>RRCRelease</w:t>
      </w:r>
      <w:proofErr w:type="spellEnd"/>
      <w:r w:rsidR="00E110E3" w:rsidRPr="00F92F6B">
        <w:rPr>
          <w:rFonts w:eastAsia="DengXian"/>
          <w:szCs w:val="22"/>
        </w:rPr>
        <w:t xml:space="preserve"> without </w:t>
      </w:r>
      <w:r w:rsidR="00E110E3" w:rsidRPr="00F92F6B">
        <w:rPr>
          <w:rFonts w:eastAsia="MS Mincho"/>
          <w:lang w:eastAsia="ko-KR"/>
        </w:rPr>
        <w:t>indicating that the last used cell for PEI shall not be updated</w:t>
      </w:r>
      <w:r w:rsidR="00E110E3" w:rsidRPr="00F92F6B">
        <w:t>)</w:t>
      </w:r>
      <w:r w:rsidRPr="00F92F6B">
        <w:t>;</w:t>
      </w:r>
    </w:p>
    <w:p w14:paraId="1DB934C8" w14:textId="1C7B3EA4" w:rsidR="005B016D" w:rsidRPr="00F92F6B" w:rsidRDefault="005B016D" w:rsidP="00A93042">
      <w:pPr>
        <w:pStyle w:val="B2"/>
      </w:pPr>
      <w:r w:rsidRPr="00F92F6B">
        <w:rPr>
          <w:bCs/>
          <w:lang w:eastAsia="sv-SE"/>
        </w:rPr>
        <w:t>-</w:t>
      </w:r>
      <w:r w:rsidRPr="00F92F6B">
        <w:rPr>
          <w:bCs/>
          <w:lang w:eastAsia="sv-SE"/>
        </w:rPr>
        <w:tab/>
        <w:t>A PEI-capable UE shall store its last used cell information;</w:t>
      </w:r>
    </w:p>
    <w:p w14:paraId="5C85A7B7" w14:textId="0446F909" w:rsidR="005534AC" w:rsidRPr="00F92F6B" w:rsidRDefault="005534AC" w:rsidP="005534AC">
      <w:pPr>
        <w:pStyle w:val="B2"/>
      </w:pPr>
      <w:r w:rsidRPr="00F92F6B">
        <w:t>-</w:t>
      </w:r>
      <w:r w:rsidRPr="00F92F6B">
        <w:tab/>
      </w:r>
      <w:proofErr w:type="spellStart"/>
      <w:r w:rsidRPr="00F92F6B">
        <w:t>gNBs</w:t>
      </w:r>
      <w:proofErr w:type="spellEnd"/>
      <w:r w:rsidRPr="00F92F6B">
        <w:t xml:space="preserve"> supporting the PEI monitoring to the last used cell function provide the UE</w:t>
      </w:r>
      <w:r w:rsidR="00240746" w:rsidRPr="00F92F6B">
        <w:t>'</w:t>
      </w:r>
      <w:r w:rsidRPr="00F92F6B">
        <w:t xml:space="preserve">s last used cell information to the AMF in the NG-AP UE Context Release Complete message for PEI capable UEs, as described in </w:t>
      </w:r>
      <w:r w:rsidRPr="00F92F6B">
        <w:rPr>
          <w:noProof/>
        </w:rPr>
        <w:t>TS 38.413 [26]</w:t>
      </w:r>
      <w:r w:rsidRPr="00F92F6B">
        <w:t>;</w:t>
      </w:r>
    </w:p>
    <w:p w14:paraId="652AAA35" w14:textId="507AC5FE" w:rsidR="005B016D" w:rsidRPr="00F92F6B" w:rsidRDefault="005B016D" w:rsidP="00A93042">
      <w:pPr>
        <w:pStyle w:val="B2"/>
        <w:rPr>
          <w:rFonts w:eastAsiaTheme="minorEastAsia"/>
        </w:rPr>
      </w:pPr>
      <w:r w:rsidRPr="00F92F6B">
        <w:t>-</w:t>
      </w:r>
      <w:r w:rsidRPr="00F92F6B">
        <w:tab/>
        <w:t>UE that expects MBS group notification shall ignore the PEI</w:t>
      </w:r>
      <w:r w:rsidR="00AE2E76" w:rsidRPr="00F92F6B">
        <w:t xml:space="preserve"> and LP-WUS</w:t>
      </w:r>
      <w:r w:rsidRPr="00F92F6B">
        <w:t xml:space="preserve"> and </w:t>
      </w:r>
      <w:r w:rsidR="00AE2E76" w:rsidRPr="00F92F6B">
        <w:t xml:space="preserve">the UE </w:t>
      </w:r>
      <w:r w:rsidRPr="00F92F6B">
        <w:t>shall monitor paging in its PO.</w:t>
      </w:r>
    </w:p>
    <w:p w14:paraId="03BE72D6" w14:textId="4F2FF629" w:rsidR="002C2E69" w:rsidRPr="00F92F6B" w:rsidRDefault="002C2E69" w:rsidP="005B6959">
      <w:bookmarkStart w:id="1117" w:name="_MCCTEMPBM_CRPT83880014___2"/>
      <w:r w:rsidRPr="00F92F6B">
        <w:rPr>
          <w:rFonts w:hint="eastAsia"/>
        </w:rPr>
        <w:t xml:space="preserve">For LP-WUS, the maximum number of subgroups per PO is dependent on the number of PO(s) associated with one LO as </w:t>
      </w:r>
      <w:r w:rsidRPr="00F92F6B">
        <w:t>specified</w:t>
      </w:r>
      <w:r w:rsidRPr="00F92F6B">
        <w:rPr>
          <w:rFonts w:hint="eastAsia"/>
        </w:rPr>
        <w:t xml:space="preserve"> in TS 38.331 [12]. The typical area in which the PO-to-LO association is the same is up to network configuration.</w:t>
      </w:r>
    </w:p>
    <w:p w14:paraId="6432311A" w14:textId="2C030A41" w:rsidR="00334068" w:rsidRPr="00F92F6B" w:rsidRDefault="005B016D" w:rsidP="005B6959">
      <w:r w:rsidRPr="00F92F6B">
        <w:rPr>
          <w:b/>
        </w:rPr>
        <w:t xml:space="preserve">CN controlled subgrouping: </w:t>
      </w:r>
      <w:r w:rsidR="00334068" w:rsidRPr="00F92F6B">
        <w:t xml:space="preserve">For CN controlled subgrouping, </w:t>
      </w:r>
      <w:r w:rsidRPr="00F92F6B">
        <w:t xml:space="preserve">AMF is responsible for assigning subgroup ID to the UE. The total number of subgroups for CN controlled subgrouping </w:t>
      </w:r>
      <w:r w:rsidR="00334068" w:rsidRPr="00F92F6B">
        <w:t xml:space="preserve">which </w:t>
      </w:r>
      <w:r w:rsidRPr="00F92F6B">
        <w:t>can be configured, e.g. by OAM</w:t>
      </w:r>
      <w:r w:rsidR="00334068" w:rsidRPr="00F92F6B">
        <w:t xml:space="preserve"> is up to 8</w:t>
      </w:r>
      <w:r w:rsidR="00AE2E76" w:rsidRPr="00F92F6B">
        <w:t xml:space="preserve"> for PEI and up to 31 for LP-WUS. </w:t>
      </w:r>
      <w:r w:rsidR="002C2E69" w:rsidRPr="00F92F6B">
        <w:rPr>
          <w:rFonts w:hint="eastAsia"/>
        </w:rPr>
        <w:t xml:space="preserve">It is assumed that the same number of CN controlled subgroups is used </w:t>
      </w:r>
      <w:r w:rsidR="002C2E69" w:rsidRPr="00F92F6B">
        <w:t xml:space="preserve">at least </w:t>
      </w:r>
      <w:r w:rsidR="002C2E69" w:rsidRPr="00F92F6B">
        <w:rPr>
          <w:rFonts w:hint="eastAsia"/>
        </w:rPr>
        <w:t xml:space="preserve">within </w:t>
      </w:r>
      <w:r w:rsidR="002C2E69" w:rsidRPr="00F92F6B">
        <w:t>the registration area or the entire PLMN</w:t>
      </w:r>
      <w:r w:rsidR="002C2E69" w:rsidRPr="00F92F6B">
        <w:rPr>
          <w:rFonts w:hint="eastAsia"/>
        </w:rPr>
        <w:t xml:space="preserve">. </w:t>
      </w:r>
      <w:r w:rsidR="00334068" w:rsidRPr="00F92F6B">
        <w:t>It is assumed that CN controlled subgrouping support is homogeneous within an RNA.</w:t>
      </w:r>
    </w:p>
    <w:p w14:paraId="4BBEC385" w14:textId="7CAC2E7E" w:rsidR="005B016D" w:rsidRPr="00F92F6B" w:rsidRDefault="005B016D" w:rsidP="005B6959">
      <w:r w:rsidRPr="00F92F6B">
        <w:t>The following figure describes the procedure for CN controlled subgrouping</w:t>
      </w:r>
      <w:r w:rsidR="00AE2E76" w:rsidRPr="00F92F6B">
        <w:t xml:space="preserve"> for PEI and LP-WUS</w:t>
      </w:r>
      <w:r w:rsidRPr="00F92F6B">
        <w:t>:</w:t>
      </w:r>
    </w:p>
    <w:bookmarkEnd w:id="1117"/>
    <w:p w14:paraId="705FA2D3" w14:textId="1E02C6EC" w:rsidR="005B016D" w:rsidRPr="00F92F6B" w:rsidRDefault="00AE2E76" w:rsidP="00A93042">
      <w:pPr>
        <w:pStyle w:val="TH"/>
      </w:pPr>
      <w:r w:rsidRPr="00F92F6B">
        <w:rPr>
          <w:rFonts w:eastAsia="Yu Mincho"/>
          <w:noProof/>
        </w:rPr>
        <w:object w:dxaOrig="7242" w:dyaOrig="4134" w14:anchorId="4B2474AE">
          <v:shape id="_x0000_i1079" type="#_x0000_t75" alt="" style="width:364.65pt;height:210.85pt;mso-width-percent:0;mso-height-percent:0;mso-width-percent:0;mso-height-percent:0" o:ole="">
            <v:imagedata r:id="rId122" o:title=""/>
          </v:shape>
          <o:OLEObject Type="Embed" ProgID="Mscgen.Chart" ShapeID="_x0000_i1079" DrawAspect="Content" ObjectID="_1829898669" r:id="rId123"/>
        </w:object>
      </w:r>
    </w:p>
    <w:p w14:paraId="1FF66CDE" w14:textId="77777777" w:rsidR="005B016D" w:rsidRPr="00F92F6B" w:rsidRDefault="005B016D" w:rsidP="005B6959">
      <w:pPr>
        <w:pStyle w:val="TF"/>
      </w:pPr>
      <w:bookmarkStart w:id="1118" w:name="_MCCTEMPBM_CRPT83880015___2"/>
      <w:r w:rsidRPr="00F92F6B">
        <w:t>Figure 9.2.5-1: Procedure for CN controlled subgrouping</w:t>
      </w:r>
    </w:p>
    <w:bookmarkEnd w:id="1118"/>
    <w:p w14:paraId="4BBB4FFF" w14:textId="0842FE19" w:rsidR="005B016D" w:rsidRPr="00F92F6B" w:rsidRDefault="005B016D" w:rsidP="00A93042">
      <w:pPr>
        <w:pStyle w:val="B1"/>
        <w:rPr>
          <w:rFonts w:eastAsia="Yu Mincho"/>
        </w:rPr>
      </w:pPr>
      <w:r w:rsidRPr="00F92F6B">
        <w:rPr>
          <w:rFonts w:eastAsia="Yu Mincho"/>
        </w:rPr>
        <w:t>1.</w:t>
      </w:r>
      <w:r w:rsidRPr="00F92F6B">
        <w:rPr>
          <w:rFonts w:eastAsia="Yu Mincho"/>
        </w:rPr>
        <w:tab/>
        <w:t>The UE indicates its support of CN controlled subgrouping via NAS signalling.</w:t>
      </w:r>
    </w:p>
    <w:p w14:paraId="6BF8D12F" w14:textId="77777777" w:rsidR="005B016D" w:rsidRPr="00F92F6B" w:rsidRDefault="005B016D" w:rsidP="00A93042">
      <w:pPr>
        <w:pStyle w:val="B1"/>
        <w:rPr>
          <w:rFonts w:eastAsia="Yu Mincho"/>
        </w:rPr>
      </w:pPr>
      <w:r w:rsidRPr="00F92F6B">
        <w:rPr>
          <w:rFonts w:eastAsia="Yu Mincho"/>
        </w:rPr>
        <w:t>2.</w:t>
      </w:r>
      <w:r w:rsidRPr="00F92F6B">
        <w:rPr>
          <w:rFonts w:eastAsia="Yu Mincho"/>
        </w:rPr>
        <w:tab/>
        <w:t xml:space="preserve">If the UE supports CN controlled subgrouping, the </w:t>
      </w:r>
      <w:r w:rsidRPr="00F92F6B">
        <w:t>AMF determines the subgroup ID assignment for the UE</w:t>
      </w:r>
      <w:r w:rsidRPr="00F92F6B">
        <w:rPr>
          <w:rFonts w:eastAsia="Yu Mincho"/>
        </w:rPr>
        <w:t>.</w:t>
      </w:r>
    </w:p>
    <w:p w14:paraId="437DF953" w14:textId="77777777" w:rsidR="005B016D" w:rsidRPr="00F92F6B" w:rsidRDefault="005B016D" w:rsidP="00A93042">
      <w:pPr>
        <w:pStyle w:val="B1"/>
        <w:rPr>
          <w:rFonts w:eastAsia="Yu Mincho"/>
        </w:rPr>
      </w:pPr>
      <w:r w:rsidRPr="00F92F6B">
        <w:rPr>
          <w:rFonts w:eastAsia="Yu Mincho"/>
        </w:rPr>
        <w:t>3.</w:t>
      </w:r>
      <w:r w:rsidRPr="00F92F6B">
        <w:rPr>
          <w:rFonts w:eastAsia="Yu Mincho"/>
        </w:rPr>
        <w:tab/>
        <w:t xml:space="preserve">The </w:t>
      </w:r>
      <w:r w:rsidRPr="00F92F6B">
        <w:t>AMF sends subgroup ID to the UE via NAS signalling</w:t>
      </w:r>
      <w:r w:rsidRPr="00F92F6B">
        <w:rPr>
          <w:rFonts w:eastAsia="Yu Mincho"/>
        </w:rPr>
        <w:t>.</w:t>
      </w:r>
    </w:p>
    <w:p w14:paraId="52D2CBBA" w14:textId="2E45898E" w:rsidR="005B016D" w:rsidRPr="00F92F6B" w:rsidRDefault="005B016D" w:rsidP="00A93042">
      <w:pPr>
        <w:pStyle w:val="B1"/>
        <w:rPr>
          <w:rFonts w:eastAsia="Yu Mincho"/>
        </w:rPr>
      </w:pPr>
      <w:r w:rsidRPr="00F92F6B">
        <w:rPr>
          <w:rFonts w:eastAsia="Yu Mincho"/>
        </w:rPr>
        <w:t>4.</w:t>
      </w:r>
      <w:r w:rsidRPr="00F92F6B">
        <w:rPr>
          <w:rFonts w:eastAsia="Yu Mincho"/>
        </w:rPr>
        <w:tab/>
        <w:t xml:space="preserve">The </w:t>
      </w:r>
      <w:r w:rsidRPr="00F92F6B">
        <w:t xml:space="preserve">AMF informs the </w:t>
      </w:r>
      <w:proofErr w:type="spellStart"/>
      <w:r w:rsidRPr="00F92F6B">
        <w:t>gNB</w:t>
      </w:r>
      <w:proofErr w:type="spellEnd"/>
      <w:r w:rsidRPr="00F92F6B">
        <w:t xml:space="preserve"> about the </w:t>
      </w:r>
      <w:r w:rsidR="00334068" w:rsidRPr="00F92F6B">
        <w:t xml:space="preserve">CN </w:t>
      </w:r>
      <w:r w:rsidRPr="00F92F6B">
        <w:t>assigned subgroup ID for paging the UE in RRC_IDLE/ RRC_INACTIVE state</w:t>
      </w:r>
      <w:r w:rsidRPr="00F92F6B">
        <w:rPr>
          <w:rFonts w:eastAsia="Yu Mincho"/>
        </w:rPr>
        <w:t>.</w:t>
      </w:r>
    </w:p>
    <w:p w14:paraId="7BDE91F5" w14:textId="08EC2050" w:rsidR="005B016D" w:rsidRPr="00F92F6B" w:rsidRDefault="005B016D" w:rsidP="00A93042">
      <w:pPr>
        <w:pStyle w:val="B1"/>
      </w:pPr>
      <w:r w:rsidRPr="00F92F6B">
        <w:rPr>
          <w:rFonts w:eastAsia="Yu Mincho"/>
        </w:rPr>
        <w:t>5.</w:t>
      </w:r>
      <w:r w:rsidRPr="00F92F6B">
        <w:rPr>
          <w:rFonts w:eastAsia="Yu Mincho"/>
        </w:rPr>
        <w:tab/>
        <w:t xml:space="preserve">When the </w:t>
      </w:r>
      <w:r w:rsidRPr="00F92F6B">
        <w:t xml:space="preserve">paging message for the UE is received from the CN or is generated by the </w:t>
      </w:r>
      <w:proofErr w:type="spellStart"/>
      <w:r w:rsidRPr="00F92F6B">
        <w:t>gNB</w:t>
      </w:r>
      <w:proofErr w:type="spellEnd"/>
      <w:r w:rsidRPr="00F92F6B">
        <w:t xml:space="preserve">, the </w:t>
      </w:r>
      <w:proofErr w:type="spellStart"/>
      <w:r w:rsidRPr="00F92F6B">
        <w:t>gNB</w:t>
      </w:r>
      <w:proofErr w:type="spellEnd"/>
      <w:r w:rsidRPr="00F92F6B">
        <w:t xml:space="preserve"> determines the PO and the associated PEI </w:t>
      </w:r>
      <w:r w:rsidR="00AE2E76" w:rsidRPr="00F92F6B">
        <w:t xml:space="preserve">and/or LP-WUS </w:t>
      </w:r>
      <w:r w:rsidRPr="00F92F6B">
        <w:t>occasion for the UE.</w:t>
      </w:r>
    </w:p>
    <w:p w14:paraId="249259B8" w14:textId="6B9617DC" w:rsidR="005B016D" w:rsidRPr="00F92F6B" w:rsidRDefault="005B016D" w:rsidP="00A93042">
      <w:pPr>
        <w:pStyle w:val="B1"/>
        <w:rPr>
          <w:rFonts w:eastAsia="Yu Mincho"/>
        </w:rPr>
      </w:pPr>
      <w:r w:rsidRPr="00F92F6B">
        <w:rPr>
          <w:rFonts w:eastAsia="Yu Mincho"/>
        </w:rPr>
        <w:t>6.</w:t>
      </w:r>
      <w:r w:rsidRPr="00F92F6B">
        <w:rPr>
          <w:rFonts w:eastAsia="Yu Mincho"/>
        </w:rPr>
        <w:tab/>
        <w:t xml:space="preserve">Before the UE is paged in the PO, the </w:t>
      </w:r>
      <w:proofErr w:type="spellStart"/>
      <w:r w:rsidRPr="00F92F6B">
        <w:rPr>
          <w:rFonts w:eastAsia="Yu Mincho"/>
        </w:rPr>
        <w:t>gNB</w:t>
      </w:r>
      <w:proofErr w:type="spellEnd"/>
      <w:r w:rsidRPr="00F92F6B">
        <w:rPr>
          <w:rFonts w:eastAsia="Yu Mincho"/>
        </w:rPr>
        <w:t xml:space="preserve"> transmits the associated PEI </w:t>
      </w:r>
      <w:r w:rsidR="00AE2E76" w:rsidRPr="00F92F6B">
        <w:rPr>
          <w:rFonts w:eastAsia="Yu Mincho"/>
        </w:rPr>
        <w:t xml:space="preserve">and/or LP-WUS </w:t>
      </w:r>
      <w:r w:rsidRPr="00F92F6B">
        <w:rPr>
          <w:rFonts w:eastAsia="Yu Mincho"/>
        </w:rPr>
        <w:t xml:space="preserve">and indicates the </w:t>
      </w:r>
      <w:r w:rsidR="00334068" w:rsidRPr="00F92F6B">
        <w:rPr>
          <w:rFonts w:eastAsia="Yu Mincho"/>
        </w:rPr>
        <w:t xml:space="preserve">corresponding CN controlled </w:t>
      </w:r>
      <w:r w:rsidRPr="00F92F6B">
        <w:rPr>
          <w:rFonts w:eastAsia="Yu Mincho"/>
        </w:rPr>
        <w:t xml:space="preserve">subgroup of the UE that is </w:t>
      </w:r>
      <w:r w:rsidR="00334068" w:rsidRPr="00F92F6B">
        <w:rPr>
          <w:rFonts w:eastAsia="Yu Mincho"/>
        </w:rPr>
        <w:t xml:space="preserve">to be </w:t>
      </w:r>
      <w:r w:rsidRPr="00F92F6B">
        <w:rPr>
          <w:rFonts w:eastAsia="Yu Mincho"/>
        </w:rPr>
        <w:t xml:space="preserve">paged </w:t>
      </w:r>
      <w:r w:rsidR="00AE2E76" w:rsidRPr="00F92F6B">
        <w:rPr>
          <w:rFonts w:eastAsia="Yu Mincho"/>
        </w:rPr>
        <w:t>using</w:t>
      </w:r>
      <w:r w:rsidRPr="00F92F6B">
        <w:rPr>
          <w:rFonts w:eastAsia="Yu Mincho"/>
        </w:rPr>
        <w:t xml:space="preserve"> PEI</w:t>
      </w:r>
      <w:r w:rsidR="00AE2E76" w:rsidRPr="00F92F6B">
        <w:rPr>
          <w:rFonts w:eastAsia="Yu Mincho"/>
        </w:rPr>
        <w:t xml:space="preserve"> and/or LP-WUS</w:t>
      </w:r>
      <w:r w:rsidRPr="00F92F6B">
        <w:rPr>
          <w:rFonts w:eastAsia="SimSun"/>
          <w:lang w:eastAsia="en-GB"/>
        </w:rPr>
        <w:t>.</w:t>
      </w:r>
    </w:p>
    <w:p w14:paraId="1D88A91C" w14:textId="0BFE6D93" w:rsidR="005B016D" w:rsidRPr="00F92F6B" w:rsidRDefault="005B016D" w:rsidP="005B6959">
      <w:bookmarkStart w:id="1119" w:name="_MCCTEMPBM_CRPT83880016___2"/>
      <w:r w:rsidRPr="00F92F6B">
        <w:rPr>
          <w:b/>
        </w:rPr>
        <w:t xml:space="preserve">UE ID based subgrouping: </w:t>
      </w:r>
      <w:r w:rsidR="00334068" w:rsidRPr="00F92F6B">
        <w:t xml:space="preserve">For UE ID based subgrouping, the </w:t>
      </w:r>
      <w:proofErr w:type="spellStart"/>
      <w:r w:rsidRPr="00F92F6B">
        <w:t>gNB</w:t>
      </w:r>
      <w:proofErr w:type="spellEnd"/>
      <w:r w:rsidRPr="00F92F6B">
        <w:t xml:space="preserve"> and UE can determine the subgroup ID based on the UE ID and the total number of subgroups for UE ID based subgrouping in the cell. The total number of subgroups for UE ID based subgrouping is decided by the </w:t>
      </w:r>
      <w:proofErr w:type="spellStart"/>
      <w:r w:rsidRPr="00F92F6B">
        <w:t>gNB</w:t>
      </w:r>
      <w:proofErr w:type="spellEnd"/>
      <w:r w:rsidRPr="00F92F6B">
        <w:t xml:space="preserve"> for each cell and can be different in different cells. </w:t>
      </w:r>
      <w:r w:rsidR="00AE2E76" w:rsidRPr="00F92F6B">
        <w:t xml:space="preserve">Up to 31 subgroups are supported for LP-WUS. </w:t>
      </w:r>
      <w:r w:rsidRPr="00F92F6B">
        <w:t>The following figure describes the procedure for UE ID based subgrouping:</w:t>
      </w:r>
    </w:p>
    <w:bookmarkEnd w:id="1119"/>
    <w:p w14:paraId="1ECC52AB" w14:textId="781E41BD" w:rsidR="005B016D" w:rsidRPr="00F92F6B" w:rsidRDefault="00AE2E76" w:rsidP="00A93042">
      <w:pPr>
        <w:pStyle w:val="TH"/>
      </w:pPr>
      <w:r w:rsidRPr="00F92F6B">
        <w:rPr>
          <w:rFonts w:eastAsia="Yu Mincho"/>
          <w:noProof/>
        </w:rPr>
        <w:object w:dxaOrig="10164" w:dyaOrig="3816" w14:anchorId="7C192597">
          <v:shape id="_x0000_i1080" type="#_x0000_t75" alt="" style="width:480.25pt;height:177.85pt;mso-width-percent:0;mso-height-percent:0;mso-width-percent:0;mso-height-percent:0" o:ole="">
            <v:imagedata r:id="rId124" o:title=""/>
          </v:shape>
          <o:OLEObject Type="Embed" ProgID="Mscgen.Chart" ShapeID="_x0000_i1080" DrawAspect="Content" ObjectID="_1829898670" r:id="rId125"/>
        </w:object>
      </w:r>
    </w:p>
    <w:p w14:paraId="1F8C2624" w14:textId="77777777" w:rsidR="005B016D" w:rsidRPr="00F92F6B" w:rsidRDefault="005B016D" w:rsidP="005B6959">
      <w:pPr>
        <w:pStyle w:val="TF"/>
      </w:pPr>
      <w:bookmarkStart w:id="1120" w:name="_MCCTEMPBM_CRPT83880017___2"/>
      <w:r w:rsidRPr="00F92F6B">
        <w:t>Figure 9.2.5-2: Procedure for UE ID based subgrouping</w:t>
      </w:r>
    </w:p>
    <w:bookmarkEnd w:id="1120"/>
    <w:p w14:paraId="5E9FF982" w14:textId="77777777" w:rsidR="005B016D" w:rsidRPr="00F92F6B" w:rsidRDefault="005B016D" w:rsidP="00A93042">
      <w:pPr>
        <w:pStyle w:val="B1"/>
        <w:rPr>
          <w:rFonts w:eastAsia="Yu Mincho"/>
        </w:rPr>
      </w:pPr>
      <w:r w:rsidRPr="00F92F6B">
        <w:rPr>
          <w:rFonts w:eastAsia="Yu Mincho"/>
        </w:rPr>
        <w:t>1.</w:t>
      </w:r>
      <w:r w:rsidRPr="00F92F6B">
        <w:rPr>
          <w:rFonts w:eastAsia="Yu Mincho"/>
        </w:rPr>
        <w:tab/>
        <w:t xml:space="preserve">The </w:t>
      </w:r>
      <w:proofErr w:type="spellStart"/>
      <w:r w:rsidRPr="00F92F6B">
        <w:t>gNB</w:t>
      </w:r>
      <w:proofErr w:type="spellEnd"/>
      <w:r w:rsidRPr="00F92F6B">
        <w:t xml:space="preserve"> determines the total number of subgroups for UE ID based subgrouping in a cell</w:t>
      </w:r>
      <w:r w:rsidRPr="00F92F6B">
        <w:rPr>
          <w:rFonts w:eastAsia="Yu Mincho"/>
        </w:rPr>
        <w:t>.</w:t>
      </w:r>
    </w:p>
    <w:p w14:paraId="531A9996" w14:textId="70CB74E2" w:rsidR="00D504EC" w:rsidRPr="00F92F6B" w:rsidRDefault="005B016D" w:rsidP="00A93042">
      <w:pPr>
        <w:pStyle w:val="B1"/>
        <w:rPr>
          <w:rFonts w:eastAsia="Yu Mincho"/>
        </w:rPr>
      </w:pPr>
      <w:r w:rsidRPr="00F92F6B">
        <w:rPr>
          <w:rFonts w:eastAsia="Yu Mincho"/>
        </w:rPr>
        <w:t>2.</w:t>
      </w:r>
      <w:r w:rsidRPr="00F92F6B">
        <w:rPr>
          <w:rFonts w:eastAsia="Yu Mincho"/>
        </w:rPr>
        <w:tab/>
        <w:t xml:space="preserve">The </w:t>
      </w:r>
      <w:proofErr w:type="spellStart"/>
      <w:r w:rsidRPr="00F92F6B">
        <w:t>gNB</w:t>
      </w:r>
      <w:proofErr w:type="spellEnd"/>
      <w:r w:rsidRPr="00F92F6B">
        <w:t xml:space="preserve"> broadcasts the total number of subgroups for UE ID based subgrouping in a cell</w:t>
      </w:r>
      <w:r w:rsidRPr="00F92F6B">
        <w:rPr>
          <w:rFonts w:eastAsia="Yu Mincho"/>
        </w:rPr>
        <w:t>.</w:t>
      </w:r>
    </w:p>
    <w:p w14:paraId="3B3D1B3F" w14:textId="20C1989F" w:rsidR="00D504EC" w:rsidRPr="00F92F6B" w:rsidRDefault="00AE2481" w:rsidP="00AE2481">
      <w:pPr>
        <w:pStyle w:val="B1"/>
        <w:rPr>
          <w:rFonts w:eastAsia="Yu Mincho"/>
        </w:rPr>
      </w:pPr>
      <w:r w:rsidRPr="00F92F6B">
        <w:rPr>
          <w:rFonts w:eastAsia="Yu Mincho"/>
        </w:rPr>
        <w:t>3.</w:t>
      </w:r>
      <w:r w:rsidRPr="00F92F6B">
        <w:rPr>
          <w:rFonts w:eastAsia="Yu Mincho"/>
        </w:rPr>
        <w:tab/>
        <w:t>UE determines its subgroup in a cell.</w:t>
      </w:r>
    </w:p>
    <w:p w14:paraId="74200EB3" w14:textId="37479E34" w:rsidR="005B016D" w:rsidRPr="00F92F6B" w:rsidRDefault="00AE2481" w:rsidP="00A93042">
      <w:pPr>
        <w:pStyle w:val="B1"/>
      </w:pPr>
      <w:r w:rsidRPr="00F92F6B">
        <w:rPr>
          <w:rFonts w:eastAsia="Yu Mincho"/>
        </w:rPr>
        <w:t>4</w:t>
      </w:r>
      <w:r w:rsidR="005B016D" w:rsidRPr="00F92F6B">
        <w:rPr>
          <w:rFonts w:eastAsia="Yu Mincho"/>
        </w:rPr>
        <w:t>.</w:t>
      </w:r>
      <w:r w:rsidR="005B016D" w:rsidRPr="00F92F6B">
        <w:rPr>
          <w:rFonts w:eastAsia="Yu Mincho"/>
        </w:rPr>
        <w:tab/>
        <w:t xml:space="preserve">When </w:t>
      </w:r>
      <w:r w:rsidR="005B016D" w:rsidRPr="00F92F6B">
        <w:t xml:space="preserve">paging message for the </w:t>
      </w:r>
      <w:r w:rsidR="00334068" w:rsidRPr="00F92F6B">
        <w:t xml:space="preserve">PEI </w:t>
      </w:r>
      <w:r w:rsidR="00AE2E76" w:rsidRPr="00F92F6B">
        <w:t xml:space="preserve">and/or LP-WUS </w:t>
      </w:r>
      <w:r w:rsidR="00334068" w:rsidRPr="00F92F6B">
        <w:t xml:space="preserve">capable </w:t>
      </w:r>
      <w:r w:rsidR="005B016D" w:rsidRPr="00F92F6B">
        <w:t xml:space="preserve">UE is received from the CN </w:t>
      </w:r>
      <w:r w:rsidR="00334068" w:rsidRPr="00F92F6B">
        <w:t>at</w:t>
      </w:r>
      <w:r w:rsidR="005B016D" w:rsidRPr="00F92F6B">
        <w:t xml:space="preserve"> the </w:t>
      </w:r>
      <w:proofErr w:type="spellStart"/>
      <w:r w:rsidR="005B016D" w:rsidRPr="00F92F6B">
        <w:t>gNB</w:t>
      </w:r>
      <w:proofErr w:type="spellEnd"/>
      <w:r w:rsidR="005B016D" w:rsidRPr="00F92F6B">
        <w:t xml:space="preserve"> or is generated by the </w:t>
      </w:r>
      <w:proofErr w:type="spellStart"/>
      <w:r w:rsidR="005B016D" w:rsidRPr="00F92F6B">
        <w:t>gNB</w:t>
      </w:r>
      <w:proofErr w:type="spellEnd"/>
      <w:r w:rsidR="005B016D" w:rsidRPr="00F92F6B">
        <w:t xml:space="preserve">, the </w:t>
      </w:r>
      <w:proofErr w:type="spellStart"/>
      <w:r w:rsidR="005B016D" w:rsidRPr="00F92F6B">
        <w:t>gNB</w:t>
      </w:r>
      <w:proofErr w:type="spellEnd"/>
      <w:r w:rsidR="005B016D" w:rsidRPr="00F92F6B">
        <w:t xml:space="preserve"> determines the PO and the associated PEI </w:t>
      </w:r>
      <w:r w:rsidR="00AE2E76" w:rsidRPr="00F92F6B">
        <w:t xml:space="preserve">and/or LP-WUS </w:t>
      </w:r>
      <w:r w:rsidR="005B016D" w:rsidRPr="00F92F6B">
        <w:t>occasion for the UE.</w:t>
      </w:r>
    </w:p>
    <w:p w14:paraId="76CEA19B" w14:textId="3BCCE260" w:rsidR="00F876C1" w:rsidRPr="00F92F6B" w:rsidRDefault="00AE2481" w:rsidP="00F876C1">
      <w:pPr>
        <w:pStyle w:val="B1"/>
        <w:rPr>
          <w:rFonts w:eastAsia="SimSun"/>
          <w:lang w:eastAsia="en-GB"/>
        </w:rPr>
      </w:pPr>
      <w:r w:rsidRPr="00F92F6B">
        <w:rPr>
          <w:rFonts w:eastAsia="Yu Mincho"/>
        </w:rPr>
        <w:t>5</w:t>
      </w:r>
      <w:r w:rsidR="005B016D" w:rsidRPr="00F92F6B">
        <w:rPr>
          <w:rFonts w:eastAsia="Yu Mincho"/>
        </w:rPr>
        <w:t>.</w:t>
      </w:r>
      <w:r w:rsidR="005B016D" w:rsidRPr="00F92F6B">
        <w:rPr>
          <w:rFonts w:eastAsia="Yu Mincho"/>
        </w:rPr>
        <w:tab/>
        <w:t xml:space="preserve">Before the UE is paged in the PO, the </w:t>
      </w:r>
      <w:proofErr w:type="spellStart"/>
      <w:r w:rsidR="005B016D" w:rsidRPr="00F92F6B">
        <w:rPr>
          <w:rFonts w:eastAsia="Yu Mincho"/>
        </w:rPr>
        <w:t>gNB</w:t>
      </w:r>
      <w:proofErr w:type="spellEnd"/>
      <w:r w:rsidR="005B016D" w:rsidRPr="00F92F6B">
        <w:rPr>
          <w:rFonts w:eastAsia="Yu Mincho"/>
        </w:rPr>
        <w:t xml:space="preserve"> transmits the associated PEI </w:t>
      </w:r>
      <w:r w:rsidR="00AE2E76" w:rsidRPr="00F92F6B">
        <w:t>and/or LP-WUS</w:t>
      </w:r>
      <w:r w:rsidR="00AE2E76" w:rsidRPr="00F92F6B">
        <w:rPr>
          <w:rFonts w:eastAsia="Yu Mincho"/>
        </w:rPr>
        <w:t xml:space="preserve"> </w:t>
      </w:r>
      <w:r w:rsidR="005B016D" w:rsidRPr="00F92F6B">
        <w:rPr>
          <w:rFonts w:eastAsia="Yu Mincho"/>
        </w:rPr>
        <w:t xml:space="preserve">and indicates the </w:t>
      </w:r>
      <w:r w:rsidR="00334068" w:rsidRPr="00F92F6B">
        <w:rPr>
          <w:rFonts w:eastAsia="Yu Mincho"/>
        </w:rPr>
        <w:t xml:space="preserve">corresponding </w:t>
      </w:r>
      <w:r w:rsidR="005B016D" w:rsidRPr="00F92F6B">
        <w:rPr>
          <w:rFonts w:eastAsia="Yu Mincho"/>
        </w:rPr>
        <w:t xml:space="preserve">subgroup </w:t>
      </w:r>
      <w:r w:rsidR="00334068" w:rsidRPr="00F92F6B">
        <w:rPr>
          <w:rFonts w:eastAsia="Yu Mincho"/>
        </w:rPr>
        <w:t xml:space="preserve">derived based on UE ID </w:t>
      </w:r>
      <w:r w:rsidR="005B016D" w:rsidRPr="00F92F6B">
        <w:rPr>
          <w:rFonts w:eastAsia="Yu Mincho"/>
        </w:rPr>
        <w:t xml:space="preserve">of the UE that is paged </w:t>
      </w:r>
      <w:r w:rsidR="00AE2E76" w:rsidRPr="00F92F6B">
        <w:rPr>
          <w:rFonts w:eastAsia="Yu Mincho"/>
        </w:rPr>
        <w:t>using</w:t>
      </w:r>
      <w:r w:rsidR="005B016D" w:rsidRPr="00F92F6B">
        <w:rPr>
          <w:rFonts w:eastAsia="Yu Mincho"/>
        </w:rPr>
        <w:t xml:space="preserve"> PEI</w:t>
      </w:r>
      <w:r w:rsidR="00AE2E76" w:rsidRPr="00F92F6B">
        <w:rPr>
          <w:rFonts w:eastAsia="Yu Mincho"/>
        </w:rPr>
        <w:t xml:space="preserve"> and/or LP-WUS</w:t>
      </w:r>
      <w:r w:rsidR="005B016D" w:rsidRPr="00F92F6B">
        <w:rPr>
          <w:rFonts w:eastAsia="SimSun"/>
          <w:lang w:eastAsia="en-GB"/>
        </w:rPr>
        <w:t>.</w:t>
      </w:r>
    </w:p>
    <w:p w14:paraId="0CE0EFAD" w14:textId="47F3F822" w:rsidR="005B016D" w:rsidRPr="00F92F6B" w:rsidRDefault="00F876C1" w:rsidP="00DA6E71">
      <w:r w:rsidRPr="00F92F6B">
        <w:rPr>
          <w:b/>
        </w:rPr>
        <w:t>Paging adaptation for network energy saving</w:t>
      </w:r>
      <w:r w:rsidRPr="00F92F6B">
        <w:t xml:space="preserve"> </w:t>
      </w:r>
      <w:r w:rsidRPr="00F92F6B">
        <w:rPr>
          <w:b/>
        </w:rPr>
        <w:t>for UEs in RRC_IDLE and RRC_INACTIVE</w:t>
      </w:r>
      <w:r w:rsidRPr="00F92F6B">
        <w:t xml:space="preserve">: in order to increase </w:t>
      </w:r>
      <w:proofErr w:type="spellStart"/>
      <w:r w:rsidRPr="00F92F6B">
        <w:t>gNB</w:t>
      </w:r>
      <w:proofErr w:type="spellEnd"/>
      <w:r w:rsidRPr="00F92F6B">
        <w:t xml:space="preserve"> sleeping time, the value of N and Ns are extended to increase the number of POs per PF with sparser PFs. The UE supporting paging adaptation shall monitor PDCCH in POs separately signalled for paging adaptation, if configured. The UE supporting paging adaptation and PEI </w:t>
      </w:r>
      <w:r w:rsidR="000D6105" w:rsidRPr="00F92F6B">
        <w:t xml:space="preserve">and/or LP-WUS </w:t>
      </w:r>
      <w:r w:rsidRPr="00F92F6B">
        <w:t xml:space="preserve">can monitor PEIs </w:t>
      </w:r>
      <w:r w:rsidR="000D6105" w:rsidRPr="00F92F6B">
        <w:t xml:space="preserve">and/or LP-WUS </w:t>
      </w:r>
      <w:r w:rsidRPr="00F92F6B">
        <w:t>separately signalled for paging adaptation, if configured.</w:t>
      </w:r>
    </w:p>
    <w:p w14:paraId="3BE724D2" w14:textId="77777777" w:rsidR="005243FA" w:rsidRPr="00F92F6B" w:rsidRDefault="00703C9B" w:rsidP="009A0512">
      <w:pPr>
        <w:pStyle w:val="Heading3"/>
      </w:pPr>
      <w:bookmarkStart w:id="1121" w:name="_Toc219280857"/>
      <w:r w:rsidRPr="00F92F6B">
        <w:t>9</w:t>
      </w:r>
      <w:r w:rsidR="00C05A28" w:rsidRPr="00F92F6B">
        <w:t>.2.6</w:t>
      </w:r>
      <w:r w:rsidR="005243FA" w:rsidRPr="00F92F6B">
        <w:tab/>
        <w:t xml:space="preserve">Random </w:t>
      </w:r>
      <w:r w:rsidR="00586E27" w:rsidRPr="00F92F6B">
        <w:t>Access</w:t>
      </w:r>
      <w:r w:rsidR="005243FA" w:rsidRPr="00F92F6B">
        <w:t xml:space="preserve"> Procedure</w:t>
      </w:r>
      <w:bookmarkEnd w:id="1111"/>
      <w:bookmarkEnd w:id="1112"/>
      <w:bookmarkEnd w:id="1113"/>
      <w:bookmarkEnd w:id="1114"/>
      <w:bookmarkEnd w:id="1115"/>
      <w:bookmarkEnd w:id="1116"/>
      <w:bookmarkEnd w:id="1121"/>
    </w:p>
    <w:p w14:paraId="2D7C63E2" w14:textId="77777777" w:rsidR="00B85525" w:rsidRPr="00F92F6B" w:rsidRDefault="0071324A" w:rsidP="00B85525">
      <w:r w:rsidRPr="00F92F6B">
        <w:t>The random access procedure is triggered by a number of events</w:t>
      </w:r>
      <w:r w:rsidR="00B85525" w:rsidRPr="00F92F6B">
        <w:t>:</w:t>
      </w:r>
    </w:p>
    <w:p w14:paraId="1810958B" w14:textId="77777777" w:rsidR="00B85525" w:rsidRPr="00F92F6B" w:rsidRDefault="00B85525" w:rsidP="00B85525">
      <w:pPr>
        <w:pStyle w:val="B1"/>
      </w:pPr>
      <w:r w:rsidRPr="00F92F6B">
        <w:t>-</w:t>
      </w:r>
      <w:r w:rsidRPr="00F92F6B">
        <w:tab/>
        <w:t>Initial access from RRC_IDLE;</w:t>
      </w:r>
    </w:p>
    <w:p w14:paraId="4F45B110" w14:textId="77777777" w:rsidR="00B85525" w:rsidRPr="00F92F6B" w:rsidRDefault="00B85525" w:rsidP="00B85525">
      <w:pPr>
        <w:pStyle w:val="B1"/>
      </w:pPr>
      <w:r w:rsidRPr="00F92F6B">
        <w:t>-</w:t>
      </w:r>
      <w:r w:rsidRPr="00F92F6B">
        <w:tab/>
        <w:t>RRC Connection Re-establishment procedure</w:t>
      </w:r>
      <w:r w:rsidRPr="00F92F6B">
        <w:rPr>
          <w:rFonts w:eastAsia="SimSun"/>
        </w:rPr>
        <w:t>;</w:t>
      </w:r>
    </w:p>
    <w:p w14:paraId="3FA69C29" w14:textId="0BC5D2DE" w:rsidR="006A7ED4" w:rsidRPr="00F92F6B" w:rsidRDefault="00B85525" w:rsidP="0071324A">
      <w:pPr>
        <w:pStyle w:val="B1"/>
      </w:pPr>
      <w:r w:rsidRPr="00F92F6B">
        <w:t>-</w:t>
      </w:r>
      <w:r w:rsidRPr="00F92F6B">
        <w:tab/>
        <w:t xml:space="preserve">DL </w:t>
      </w:r>
      <w:r w:rsidR="0071324A" w:rsidRPr="00F92F6B">
        <w:t xml:space="preserve">or UL </w:t>
      </w:r>
      <w:r w:rsidRPr="00F92F6B">
        <w:t>data arrival</w:t>
      </w:r>
      <w:r w:rsidR="00FC5206" w:rsidRPr="00F92F6B">
        <w:t>,</w:t>
      </w:r>
      <w:r w:rsidRPr="00F92F6B">
        <w:t xml:space="preserve"> during RRC_CONNECTED</w:t>
      </w:r>
      <w:r w:rsidR="00FC5206" w:rsidRPr="00F92F6B">
        <w:rPr>
          <w:lang w:eastAsia="fr-FR"/>
        </w:rPr>
        <w:t xml:space="preserve"> or during RRC_INACTIVE while SDT procedure (see clause 18.0) is ongoing,</w:t>
      </w:r>
      <w:r w:rsidRPr="00F92F6B">
        <w:t xml:space="preserve"> when UL synchronisation status is "non-synchronised"</w:t>
      </w:r>
      <w:r w:rsidR="006A7ED4" w:rsidRPr="00F92F6B">
        <w:t>;</w:t>
      </w:r>
    </w:p>
    <w:p w14:paraId="75C1B991" w14:textId="147D2B01" w:rsidR="00794328" w:rsidRPr="00F92F6B" w:rsidRDefault="00794328" w:rsidP="00794328">
      <w:pPr>
        <w:pStyle w:val="B1"/>
      </w:pPr>
      <w:r w:rsidRPr="00F92F6B">
        <w:t>-</w:t>
      </w:r>
      <w:r w:rsidRPr="00F92F6B">
        <w:tab/>
        <w:t>UL data arrival</w:t>
      </w:r>
      <w:r w:rsidR="00FC5206" w:rsidRPr="00F92F6B">
        <w:t>,</w:t>
      </w:r>
      <w:r w:rsidRPr="00F92F6B">
        <w:t xml:space="preserve"> during RRC_CONNECTED </w:t>
      </w:r>
      <w:r w:rsidR="00FC5206" w:rsidRPr="00F92F6B">
        <w:rPr>
          <w:lang w:eastAsia="fr-FR"/>
        </w:rPr>
        <w:t xml:space="preserve">or during RRC_INACTIVE while SDT procedure is ongoing, </w:t>
      </w:r>
      <w:r w:rsidRPr="00F92F6B">
        <w:t>when there are no PUCCH resources for SR available;</w:t>
      </w:r>
    </w:p>
    <w:p w14:paraId="33FAF9CD" w14:textId="37AB5AA2" w:rsidR="00B6294A" w:rsidRPr="00F92F6B" w:rsidRDefault="00B6294A" w:rsidP="00B6294A">
      <w:pPr>
        <w:pStyle w:val="B1"/>
      </w:pPr>
      <w:r w:rsidRPr="00F92F6B">
        <w:t>-</w:t>
      </w:r>
      <w:r w:rsidRPr="00F92F6B">
        <w:tab/>
        <w:t>Handover</w:t>
      </w:r>
      <w:r w:rsidR="00E235C4" w:rsidRPr="00F92F6B">
        <w:t>, except for when RACH-less HO is configured</w:t>
      </w:r>
      <w:r w:rsidRPr="00F92F6B">
        <w:t>;</w:t>
      </w:r>
    </w:p>
    <w:p w14:paraId="23F8E65D" w14:textId="77777777" w:rsidR="00794328" w:rsidRPr="00F92F6B" w:rsidRDefault="00794328" w:rsidP="00794328">
      <w:pPr>
        <w:pStyle w:val="B1"/>
      </w:pPr>
      <w:r w:rsidRPr="00F92F6B">
        <w:t>-</w:t>
      </w:r>
      <w:r w:rsidRPr="00F92F6B">
        <w:tab/>
        <w:t>SR failure;</w:t>
      </w:r>
    </w:p>
    <w:p w14:paraId="1EAA4CD6" w14:textId="0C4845F8" w:rsidR="00794328" w:rsidRPr="00F92F6B" w:rsidRDefault="00794328" w:rsidP="00794328">
      <w:pPr>
        <w:pStyle w:val="B1"/>
      </w:pPr>
      <w:r w:rsidRPr="00F92F6B">
        <w:t>-</w:t>
      </w:r>
      <w:r w:rsidRPr="00F92F6B">
        <w:tab/>
      </w:r>
      <w:r w:rsidR="00B6294A" w:rsidRPr="00F92F6B">
        <w:t>Explicit r</w:t>
      </w:r>
      <w:r w:rsidRPr="00F92F6B">
        <w:t>equest by RRC upon synchronous reconfiguration;</w:t>
      </w:r>
    </w:p>
    <w:p w14:paraId="0652796C" w14:textId="62952387" w:rsidR="00115212" w:rsidRPr="00F92F6B" w:rsidRDefault="006A7ED4" w:rsidP="0071324A">
      <w:pPr>
        <w:pStyle w:val="B1"/>
      </w:pPr>
      <w:r w:rsidRPr="00F92F6B">
        <w:t>-</w:t>
      </w:r>
      <w:r w:rsidRPr="00F92F6B">
        <w:tab/>
      </w:r>
      <w:r w:rsidR="00385EF6" w:rsidRPr="00F92F6B">
        <w:t>RRC Connection Resume procedure</w:t>
      </w:r>
      <w:r w:rsidRPr="00F92F6B">
        <w:t xml:space="preserve"> from RRC_INACTIVE</w:t>
      </w:r>
      <w:r w:rsidR="00115212" w:rsidRPr="00F92F6B">
        <w:t>;</w:t>
      </w:r>
    </w:p>
    <w:p w14:paraId="2508E93F" w14:textId="6AEB22CC" w:rsidR="00AE4EF6" w:rsidRPr="00F92F6B" w:rsidRDefault="00AE4EF6" w:rsidP="001A33AB">
      <w:pPr>
        <w:pStyle w:val="B1"/>
      </w:pPr>
      <w:r w:rsidRPr="00F92F6B">
        <w:t>-</w:t>
      </w:r>
      <w:r w:rsidRPr="00F92F6B">
        <w:tab/>
        <w:t xml:space="preserve">To establish time alignment </w:t>
      </w:r>
      <w:r w:rsidR="00683AFE" w:rsidRPr="00F92F6B">
        <w:t xml:space="preserve">for </w:t>
      </w:r>
      <w:r w:rsidR="00A51876" w:rsidRPr="00F92F6B">
        <w:t xml:space="preserve">a primary or </w:t>
      </w:r>
      <w:r w:rsidR="00683AFE" w:rsidRPr="00F92F6B">
        <w:t>a secondary TAG</w:t>
      </w:r>
      <w:r w:rsidRPr="00F92F6B">
        <w:t>;</w:t>
      </w:r>
    </w:p>
    <w:p w14:paraId="357E924F" w14:textId="77777777" w:rsidR="00F876C1" w:rsidRPr="00F92F6B" w:rsidRDefault="00115212" w:rsidP="00F876C1">
      <w:pPr>
        <w:pStyle w:val="B1"/>
      </w:pPr>
      <w:r w:rsidRPr="00F92F6B">
        <w:t>-</w:t>
      </w:r>
      <w:r w:rsidRPr="00F92F6B">
        <w:tab/>
        <w:t>Request for Other SI (see clause 7.3)</w:t>
      </w:r>
      <w:r w:rsidR="001A33AB" w:rsidRPr="00F92F6B">
        <w:t>;</w:t>
      </w:r>
    </w:p>
    <w:p w14:paraId="61E8D486" w14:textId="53BFA3E9" w:rsidR="001A33AB" w:rsidRPr="00F92F6B" w:rsidRDefault="00F876C1" w:rsidP="00F876C1">
      <w:pPr>
        <w:pStyle w:val="B1"/>
      </w:pPr>
      <w:r w:rsidRPr="00F92F6B">
        <w:t>-</w:t>
      </w:r>
      <w:r w:rsidRPr="00F92F6B">
        <w:tab/>
        <w:t>Request for OD-SIB1 (see clause 7.3);</w:t>
      </w:r>
    </w:p>
    <w:p w14:paraId="3C2E1330" w14:textId="77777777" w:rsidR="00B85525" w:rsidRPr="00F92F6B" w:rsidRDefault="001A33AB" w:rsidP="001A33AB">
      <w:pPr>
        <w:pStyle w:val="B1"/>
      </w:pPr>
      <w:r w:rsidRPr="00F92F6B">
        <w:t>-</w:t>
      </w:r>
      <w:r w:rsidRPr="00F92F6B">
        <w:tab/>
        <w:t>Beam failure recovery</w:t>
      </w:r>
      <w:r w:rsidR="004C03F1" w:rsidRPr="00F92F6B">
        <w:t>;</w:t>
      </w:r>
    </w:p>
    <w:p w14:paraId="67131BBB" w14:textId="77777777" w:rsidR="009E7956" w:rsidRPr="00F92F6B" w:rsidRDefault="004C03F1" w:rsidP="00A93042">
      <w:pPr>
        <w:pStyle w:val="B1"/>
        <w:rPr>
          <w:lang w:eastAsia="fr-FR"/>
        </w:rPr>
      </w:pPr>
      <w:r w:rsidRPr="00F92F6B">
        <w:t>-</w:t>
      </w:r>
      <w:r w:rsidRPr="00F92F6B">
        <w:tab/>
        <w:t xml:space="preserve">Consistent UL LBT failure on </w:t>
      </w:r>
      <w:proofErr w:type="spellStart"/>
      <w:r w:rsidRPr="00F92F6B">
        <w:t>SpCell</w:t>
      </w:r>
      <w:proofErr w:type="spellEnd"/>
      <w:r w:rsidR="009E7956" w:rsidRPr="00F92F6B">
        <w:rPr>
          <w:lang w:eastAsia="fr-FR"/>
        </w:rPr>
        <w:t>;</w:t>
      </w:r>
    </w:p>
    <w:p w14:paraId="4EA2F19A" w14:textId="76BE3808" w:rsidR="004C03F1" w:rsidRPr="00F92F6B" w:rsidRDefault="009E7956" w:rsidP="009E7956">
      <w:pPr>
        <w:pStyle w:val="B1"/>
      </w:pPr>
      <w:r w:rsidRPr="00F92F6B">
        <w:rPr>
          <w:lang w:eastAsia="fr-FR"/>
        </w:rPr>
        <w:t>-</w:t>
      </w:r>
      <w:r w:rsidRPr="00F92F6B">
        <w:rPr>
          <w:lang w:eastAsia="fr-FR"/>
        </w:rPr>
        <w:tab/>
        <w:t>SDT in RRC_INACTIVE (see clause 18)</w:t>
      </w:r>
      <w:r w:rsidR="00F622A3" w:rsidRPr="00F92F6B">
        <w:t>;</w:t>
      </w:r>
    </w:p>
    <w:p w14:paraId="604FCB5E" w14:textId="4119E410" w:rsidR="00DB371D" w:rsidRPr="00F92F6B" w:rsidRDefault="00F622A3" w:rsidP="00DB371D">
      <w:pPr>
        <w:pStyle w:val="B1"/>
      </w:pPr>
      <w:r w:rsidRPr="00F92F6B">
        <w:t>-</w:t>
      </w:r>
      <w:r w:rsidRPr="00F92F6B">
        <w:tab/>
        <w:t>Positioning purpose during RRC_CONNECTED requiring random access procedure, e.g., when timing advance is needed for UE positioning</w:t>
      </w:r>
      <w:r w:rsidR="00DB371D" w:rsidRPr="00F92F6B">
        <w:t>;</w:t>
      </w:r>
    </w:p>
    <w:p w14:paraId="7039B235" w14:textId="76C3C29B" w:rsidR="00DB371D" w:rsidRPr="00F92F6B" w:rsidRDefault="00DB371D" w:rsidP="00DB371D">
      <w:pPr>
        <w:pStyle w:val="B1"/>
      </w:pPr>
      <w:r w:rsidRPr="00F92F6B">
        <w:rPr>
          <w:rFonts w:eastAsia="DengXian"/>
        </w:rPr>
        <w:t>-</w:t>
      </w:r>
      <w:r w:rsidRPr="00F92F6B">
        <w:rPr>
          <w:rFonts w:eastAsia="DengXian"/>
        </w:rPr>
        <w:tab/>
        <w:t xml:space="preserve">Early UL synchronization </w:t>
      </w:r>
      <w:r w:rsidRPr="00F92F6B">
        <w:t>with an LTM candidate cell;</w:t>
      </w:r>
    </w:p>
    <w:p w14:paraId="0CEE83C2" w14:textId="194F0E56" w:rsidR="00F622A3" w:rsidRPr="00F92F6B" w:rsidRDefault="00DB371D" w:rsidP="00F622A3">
      <w:pPr>
        <w:pStyle w:val="B1"/>
      </w:pPr>
      <w:r w:rsidRPr="00F92F6B">
        <w:rPr>
          <w:rFonts w:eastAsia="DengXian"/>
        </w:rPr>
        <w:t>-</w:t>
      </w:r>
      <w:r w:rsidRPr="00F92F6B">
        <w:rPr>
          <w:rFonts w:eastAsia="DengXian"/>
        </w:rPr>
        <w:tab/>
        <w:t>RACH-based LTM cell switch.</w:t>
      </w:r>
    </w:p>
    <w:p w14:paraId="5C1B80A1" w14:textId="77777777" w:rsidR="0027763F" w:rsidRPr="00F92F6B" w:rsidRDefault="0027763F" w:rsidP="0027763F">
      <w:r w:rsidRPr="00F92F6B">
        <w:t>T</w:t>
      </w:r>
      <w:r w:rsidR="00B85525" w:rsidRPr="00F92F6B">
        <w:t>wo</w:t>
      </w:r>
      <w:r w:rsidRPr="00F92F6B">
        <w:t xml:space="preserve"> types of random access procedure are supported</w:t>
      </w:r>
      <w:r w:rsidR="00B85525" w:rsidRPr="00F92F6B">
        <w:t xml:space="preserve">: </w:t>
      </w:r>
      <w:r w:rsidRPr="00F92F6B">
        <w:t xml:space="preserve">4-step RA type with MSG1 and 2-step RA type with MSGA. Both types of RA procedure support </w:t>
      </w:r>
      <w:r w:rsidR="00B85525" w:rsidRPr="00F92F6B">
        <w:t>contention</w:t>
      </w:r>
      <w:r w:rsidR="001A33AB" w:rsidRPr="00F92F6B">
        <w:t>-</w:t>
      </w:r>
      <w:r w:rsidR="00B85525" w:rsidRPr="00F92F6B">
        <w:t xml:space="preserve">based </w:t>
      </w:r>
      <w:r w:rsidR="00AE4EF6" w:rsidRPr="00F92F6B">
        <w:t xml:space="preserve">random access (CBRA) </w:t>
      </w:r>
      <w:r w:rsidR="00B85525" w:rsidRPr="00F92F6B">
        <w:t>and contention</w:t>
      </w:r>
      <w:r w:rsidR="001A33AB" w:rsidRPr="00F92F6B">
        <w:t>-free</w:t>
      </w:r>
      <w:r w:rsidR="00B85525" w:rsidRPr="00F92F6B">
        <w:t xml:space="preserve"> </w:t>
      </w:r>
      <w:r w:rsidR="00AE4EF6" w:rsidRPr="00F92F6B">
        <w:t xml:space="preserve">random access (CFRA) </w:t>
      </w:r>
      <w:r w:rsidR="0071324A" w:rsidRPr="00F92F6B">
        <w:t>as shown on Figure 9.2</w:t>
      </w:r>
      <w:r w:rsidR="00552B6A" w:rsidRPr="00F92F6B">
        <w:t>.6</w:t>
      </w:r>
      <w:r w:rsidR="0071324A" w:rsidRPr="00F92F6B">
        <w:t>-1 below</w:t>
      </w:r>
      <w:r w:rsidRPr="00F92F6B">
        <w:t>.</w:t>
      </w:r>
    </w:p>
    <w:p w14:paraId="2622789B" w14:textId="77777777" w:rsidR="0027763F" w:rsidRPr="00F92F6B" w:rsidRDefault="0027763F" w:rsidP="0027763F">
      <w:r w:rsidRPr="00F92F6B">
        <w:t>The UE selects the type of random access at initiation of the random access procedure based on network configuration:</w:t>
      </w:r>
    </w:p>
    <w:p w14:paraId="13799D2A" w14:textId="77777777" w:rsidR="0027763F" w:rsidRPr="00F92F6B" w:rsidRDefault="0027763F" w:rsidP="0027763F">
      <w:pPr>
        <w:pStyle w:val="B1"/>
      </w:pPr>
      <w:r w:rsidRPr="00F92F6B">
        <w:t>-</w:t>
      </w:r>
      <w:r w:rsidRPr="00F92F6B">
        <w:tab/>
        <w:t>when CFRA resources are not configured, an RSRP threshold is used by the UE to select between 2-step RA type and 4-step RA type;</w:t>
      </w:r>
    </w:p>
    <w:p w14:paraId="3B8F1958" w14:textId="77777777" w:rsidR="0027763F" w:rsidRPr="00F92F6B" w:rsidRDefault="0027763F" w:rsidP="0027763F">
      <w:pPr>
        <w:pStyle w:val="B1"/>
      </w:pPr>
      <w:r w:rsidRPr="00F92F6B">
        <w:t>-</w:t>
      </w:r>
      <w:r w:rsidRPr="00F92F6B">
        <w:tab/>
        <w:t>when CFRA resources for 4-step RA type are configured, UE performs random access with 4-step RA type;</w:t>
      </w:r>
    </w:p>
    <w:p w14:paraId="7BCC0A93" w14:textId="77777777" w:rsidR="0027763F" w:rsidRPr="00F92F6B" w:rsidRDefault="0027763F" w:rsidP="0027763F">
      <w:pPr>
        <w:pStyle w:val="B1"/>
      </w:pPr>
      <w:r w:rsidRPr="00F92F6B">
        <w:t>-</w:t>
      </w:r>
      <w:r w:rsidRPr="00F92F6B">
        <w:tab/>
        <w:t>when CFRA resources for 2-step RA type are configured, UE performs random access with 2-step RA type.</w:t>
      </w:r>
    </w:p>
    <w:p w14:paraId="5DBE9FCA" w14:textId="77777777" w:rsidR="0027763F" w:rsidRPr="00F92F6B" w:rsidRDefault="0027763F" w:rsidP="0027763F">
      <w:r w:rsidRPr="00F92F6B">
        <w:t>The network does not configure CFRA resources for 4-step and 2-step RA types at the same time for a Bandwidth Part (BWP). CFRA with 2-step RA type is only supported for handover.</w:t>
      </w:r>
    </w:p>
    <w:p w14:paraId="7504E1EB" w14:textId="77777777" w:rsidR="00AB7F80" w:rsidRPr="00F92F6B" w:rsidRDefault="00AB7F80" w:rsidP="00AB7F80">
      <w:r w:rsidRPr="00F92F6B">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F92F6B" w:rsidRDefault="0027763F" w:rsidP="0027763F">
      <w:r w:rsidRPr="00F92F6B">
        <w:t xml:space="preserve">The MSGA of the 2-step RA type includes a preamble on PRACH and a payload on PUSCH. After MSGA transmission, the UE monitors for a response from the network within a configured window. For CFRA, </w:t>
      </w:r>
      <w:r w:rsidR="00AB7F80" w:rsidRPr="00F92F6B">
        <w:t xml:space="preserve">dedicated preamble and PUSCH resource are configured for MSGA transmission and </w:t>
      </w:r>
      <w:r w:rsidRPr="00F92F6B">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F92F6B">
        <w:t xml:space="preserve">using the UL grant scheduled in the fallback indication </w:t>
      </w:r>
      <w:r w:rsidRPr="00F92F6B">
        <w:t>and monitors contention resolution as shown in Figure 9.2.6-2. If contention resolution is not successful after MSG3 (re)transmission(s), the UE goes back to MSGA transmission.</w:t>
      </w:r>
    </w:p>
    <w:p w14:paraId="4B292DBE" w14:textId="77777777" w:rsidR="00DB371D" w:rsidRPr="00F92F6B" w:rsidRDefault="0027763F" w:rsidP="00DB371D">
      <w:r w:rsidRPr="00F92F6B">
        <w:t>If the random access procedure with 2-step RA type is not completed after a number of MSGA transmissions, the UE can be configured to switch to CBRA with 4-step RA type.</w:t>
      </w:r>
    </w:p>
    <w:p w14:paraId="7E1B9936" w14:textId="05CCB861" w:rsidR="00B85525" w:rsidRPr="00F92F6B" w:rsidRDefault="00DB371D" w:rsidP="00DB371D">
      <w:r w:rsidRPr="00F92F6B">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F92F6B" w:rsidRDefault="0027763F" w:rsidP="0027763F">
      <w:pPr>
        <w:pStyle w:val="TH"/>
      </w:pPr>
      <w:r w:rsidRPr="00F92F6B">
        <w:rPr>
          <w:noProof/>
        </w:rPr>
        <w:object w:dxaOrig="4052" w:dyaOrig="4185" w14:anchorId="7280A79C">
          <v:shape id="_x0000_i1081" type="#_x0000_t75" style="width:152.15pt;height:156.75pt" o:ole="">
            <v:imagedata r:id="rId126" o:title=""/>
          </v:shape>
          <o:OLEObject Type="Embed" ProgID="Visio.Drawing.11" ShapeID="_x0000_i1081" DrawAspect="Content" ObjectID="_1829898671" r:id="rId127"/>
        </w:object>
      </w:r>
      <w:r w:rsidRPr="00F92F6B">
        <w:rPr>
          <w:noProof/>
        </w:rPr>
        <w:tab/>
      </w:r>
      <w:r w:rsidRPr="00F92F6B">
        <w:tab/>
      </w:r>
      <w:r w:rsidRPr="00F92F6B">
        <w:tab/>
      </w:r>
      <w:r w:rsidRPr="00F92F6B">
        <w:tab/>
      </w:r>
      <w:r w:rsidRPr="00F92F6B">
        <w:tab/>
      </w:r>
      <w:r w:rsidRPr="00F92F6B">
        <w:tab/>
      </w:r>
      <w:r w:rsidRPr="00F92F6B">
        <w:rPr>
          <w:noProof/>
        </w:rPr>
        <w:object w:dxaOrig="6189" w:dyaOrig="4321" w14:anchorId="4CAAF7A5">
          <v:shape id="_x0000_i1082" type="#_x0000_t75" style="width:150.7pt;height:105pt" o:ole="">
            <v:imagedata r:id="rId128" o:title=""/>
          </v:shape>
          <o:OLEObject Type="Embed" ProgID="Visio.Drawing.11" ShapeID="_x0000_i1082" DrawAspect="Content" ObjectID="_1829898672" r:id="rId129"/>
        </w:object>
      </w:r>
    </w:p>
    <w:p w14:paraId="1DFF64B1" w14:textId="77777777" w:rsidR="0027763F" w:rsidRPr="00F92F6B" w:rsidRDefault="0027763F" w:rsidP="00653C72">
      <w:pPr>
        <w:pStyle w:val="TF"/>
      </w:pPr>
      <w:r w:rsidRPr="00F92F6B">
        <w:t>(a)</w:t>
      </w:r>
      <w:r w:rsidRPr="00F92F6B">
        <w:tab/>
        <w:t>CBRA with 4-step RA type</w:t>
      </w:r>
      <w:r w:rsidRPr="00F92F6B">
        <w:tab/>
      </w:r>
      <w:r w:rsidRPr="00F92F6B">
        <w:tab/>
      </w:r>
      <w:r w:rsidRPr="00F92F6B">
        <w:tab/>
      </w:r>
      <w:r w:rsidRPr="00F92F6B">
        <w:tab/>
      </w:r>
      <w:r w:rsidRPr="00F92F6B">
        <w:tab/>
      </w:r>
      <w:r w:rsidRPr="00F92F6B">
        <w:tab/>
        <w:t>(b) CBRA with 2-step RA type</w:t>
      </w:r>
    </w:p>
    <w:p w14:paraId="69C6944B" w14:textId="77777777" w:rsidR="0027763F" w:rsidRPr="00F92F6B" w:rsidRDefault="0027763F" w:rsidP="0027763F">
      <w:pPr>
        <w:pStyle w:val="TH"/>
      </w:pPr>
      <w:r w:rsidRPr="00F92F6B">
        <w:rPr>
          <w:noProof/>
        </w:rPr>
        <w:object w:dxaOrig="4031" w:dyaOrig="3331" w14:anchorId="55EB450A">
          <v:shape id="_x0000_i1083" type="#_x0000_t75" style="width:149.35pt;height:123.75pt" o:ole="">
            <v:imagedata r:id="rId130" o:title=""/>
          </v:shape>
          <o:OLEObject Type="Embed" ProgID="Visio.Drawing.11" ShapeID="_x0000_i1083" DrawAspect="Content" ObjectID="_1829898673" r:id="rId131"/>
        </w:object>
      </w:r>
      <w:r w:rsidRPr="00F92F6B">
        <w:rPr>
          <w:noProof/>
        </w:rPr>
        <w:tab/>
      </w:r>
      <w:r w:rsidRPr="00F92F6B">
        <w:rPr>
          <w:noProof/>
        </w:rPr>
        <w:tab/>
      </w:r>
      <w:r w:rsidRPr="00F92F6B">
        <w:rPr>
          <w:noProof/>
        </w:rPr>
        <w:tab/>
      </w:r>
      <w:r w:rsidRPr="00F92F6B">
        <w:rPr>
          <w:noProof/>
        </w:rPr>
        <w:tab/>
      </w:r>
      <w:r w:rsidRPr="00F92F6B">
        <w:rPr>
          <w:noProof/>
        </w:rPr>
        <w:tab/>
      </w:r>
      <w:r w:rsidRPr="00F92F6B">
        <w:rPr>
          <w:noProof/>
        </w:rPr>
        <w:tab/>
      </w:r>
      <w:r w:rsidRPr="00F92F6B">
        <w:rPr>
          <w:noProof/>
        </w:rPr>
        <w:object w:dxaOrig="4021" w:dyaOrig="3321" w14:anchorId="3DC47124">
          <v:shape id="_x0000_i1084" type="#_x0000_t75" style="width:150pt;height:123.05pt" o:ole="">
            <v:imagedata r:id="rId132" o:title=""/>
          </v:shape>
          <o:OLEObject Type="Embed" ProgID="Visio.Drawing.15" ShapeID="_x0000_i1084" DrawAspect="Content" ObjectID="_1829898674" r:id="rId133"/>
        </w:object>
      </w:r>
    </w:p>
    <w:p w14:paraId="0233F1B8" w14:textId="77777777" w:rsidR="0027763F" w:rsidRPr="00F92F6B" w:rsidRDefault="0027763F" w:rsidP="00653C72">
      <w:pPr>
        <w:pStyle w:val="TF"/>
      </w:pPr>
      <w:r w:rsidRPr="00F92F6B">
        <w:t>(c) CFRA with 4-step RA type</w:t>
      </w:r>
      <w:r w:rsidRPr="00F92F6B">
        <w:tab/>
      </w:r>
      <w:r w:rsidRPr="00F92F6B">
        <w:tab/>
      </w:r>
      <w:r w:rsidRPr="00F92F6B">
        <w:tab/>
      </w:r>
      <w:r w:rsidRPr="00F92F6B">
        <w:tab/>
      </w:r>
      <w:r w:rsidRPr="00F92F6B">
        <w:tab/>
      </w:r>
      <w:r w:rsidRPr="00F92F6B">
        <w:tab/>
        <w:t>(d) CFRA with 2-step RA type</w:t>
      </w:r>
    </w:p>
    <w:p w14:paraId="6E2B0B16" w14:textId="0E208901" w:rsidR="000525F0" w:rsidRPr="00F92F6B" w:rsidRDefault="000525F0" w:rsidP="00E96F07">
      <w:pPr>
        <w:pStyle w:val="TH"/>
      </w:pPr>
      <w:r w:rsidRPr="00F92F6B">
        <w:rPr>
          <w:noProof/>
        </w:rPr>
        <w:object w:dxaOrig="5481" w:dyaOrig="3342" w14:anchorId="30B440A3">
          <v:shape id="_x0000_i1085" type="#_x0000_t75" alt="" style="width:274.6pt;height:165.75pt;mso-width-percent:0;mso-height-percent:0;mso-width-percent:0;mso-height-percent:0" o:ole="">
            <v:imagedata r:id="rId134" o:title=""/>
          </v:shape>
          <o:OLEObject Type="Embed" ProgID="Visio.Drawing.15" ShapeID="_x0000_i1085" DrawAspect="Content" ObjectID="_1829898675" r:id="rId135"/>
        </w:object>
      </w:r>
    </w:p>
    <w:p w14:paraId="3B88CCF7" w14:textId="77777777" w:rsidR="000525F0" w:rsidRPr="00F92F6B" w:rsidRDefault="000525F0" w:rsidP="00E96F07">
      <w:pPr>
        <w:pStyle w:val="TF"/>
      </w:pPr>
      <w:r w:rsidRPr="00F92F6B">
        <w:t>(e) CFRA without network response with 4-step RA type</w:t>
      </w:r>
    </w:p>
    <w:p w14:paraId="1DCCC59C" w14:textId="0D9B77C5" w:rsidR="005243FA" w:rsidRPr="00F92F6B" w:rsidRDefault="005243FA" w:rsidP="00317C4F">
      <w:pPr>
        <w:pStyle w:val="TF"/>
      </w:pPr>
      <w:r w:rsidRPr="00F92F6B">
        <w:t xml:space="preserve">Figure </w:t>
      </w:r>
      <w:r w:rsidR="00703C9B" w:rsidRPr="00F92F6B">
        <w:t>9</w:t>
      </w:r>
      <w:r w:rsidR="0071324A" w:rsidRPr="00F92F6B">
        <w:t>.2.</w:t>
      </w:r>
      <w:r w:rsidR="00FB61C0" w:rsidRPr="00F92F6B">
        <w:t>6</w:t>
      </w:r>
      <w:r w:rsidR="0071324A" w:rsidRPr="00F92F6B">
        <w:t>-1</w:t>
      </w:r>
      <w:r w:rsidRPr="00F92F6B">
        <w:t>:</w:t>
      </w:r>
      <w:r w:rsidR="0071324A" w:rsidRPr="00F92F6B">
        <w:t xml:space="preserve"> </w:t>
      </w:r>
      <w:r w:rsidRPr="00F92F6B">
        <w:t xml:space="preserve">Random </w:t>
      </w:r>
      <w:r w:rsidR="0071324A" w:rsidRPr="00F92F6B">
        <w:t>A</w:t>
      </w:r>
      <w:r w:rsidRPr="00F92F6B">
        <w:t xml:space="preserve">ccess </w:t>
      </w:r>
      <w:r w:rsidR="0071324A" w:rsidRPr="00F92F6B">
        <w:t>P</w:t>
      </w:r>
      <w:r w:rsidRPr="00F92F6B">
        <w:t>rocedures</w:t>
      </w:r>
    </w:p>
    <w:p w14:paraId="53C5BA21" w14:textId="77777777" w:rsidR="00CE75B8" w:rsidRPr="00F92F6B" w:rsidRDefault="00CE75B8" w:rsidP="00CE75B8">
      <w:pPr>
        <w:pStyle w:val="TH"/>
      </w:pPr>
      <w:r w:rsidRPr="00F92F6B">
        <w:rPr>
          <w:noProof/>
        </w:rPr>
        <w:object w:dxaOrig="4062" w:dyaOrig="3354" w14:anchorId="34354A1F">
          <v:shape id="_x0000_i1086" type="#_x0000_t75" style="width:204.7pt;height:168.7pt" o:ole="">
            <v:imagedata r:id="rId136" o:title=""/>
          </v:shape>
          <o:OLEObject Type="Embed" ProgID="Visio.Drawing.11" ShapeID="_x0000_i1086" DrawAspect="Content" ObjectID="_1829898676" r:id="rId137"/>
        </w:object>
      </w:r>
    </w:p>
    <w:p w14:paraId="63826744" w14:textId="77777777" w:rsidR="00CE75B8" w:rsidRPr="00F92F6B" w:rsidRDefault="00CE75B8" w:rsidP="00CE75B8">
      <w:pPr>
        <w:pStyle w:val="TF"/>
      </w:pPr>
      <w:r w:rsidRPr="00F92F6B">
        <w:t>Figure 9.2.6-2: Fallback for CBRA with 2-step RA type</w:t>
      </w:r>
    </w:p>
    <w:p w14:paraId="1CC08F65" w14:textId="77777777" w:rsidR="00683AFE" w:rsidRPr="00F92F6B" w:rsidRDefault="00683AFE" w:rsidP="00683AFE">
      <w:r w:rsidRPr="00F92F6B">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F92F6B">
        <w:t xml:space="preserve">UE performs carrier selection before selecting between 2-step and 4-step RA type. The RSRP threshold for selecting between 2-step and 4-step RA type can be configured separately for UL and SUL. </w:t>
      </w:r>
      <w:r w:rsidRPr="00F92F6B">
        <w:t>Once started, all uplink transmissions of the random access procedure remain on the selected carrier.</w:t>
      </w:r>
    </w:p>
    <w:p w14:paraId="3177A430" w14:textId="71989E36" w:rsidR="00F24E75" w:rsidRPr="00F92F6B" w:rsidRDefault="00F24E75" w:rsidP="00F24E75">
      <w:r w:rsidRPr="00F92F6B">
        <w:t xml:space="preserve">The network can associate a set of RACH resources with feature(s) applicable to a Random Access procedure: Network Slicing (see clause 16.3), </w:t>
      </w:r>
      <w:r w:rsidR="00FB1807" w:rsidRPr="00F92F6B">
        <w:t>(e)</w:t>
      </w:r>
      <w:proofErr w:type="spellStart"/>
      <w:r w:rsidRPr="00F92F6B">
        <w:t>RedCap</w:t>
      </w:r>
      <w:proofErr w:type="spellEnd"/>
      <w:r w:rsidRPr="00F92F6B">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2CA22EC1" w:rsidR="0027763F" w:rsidRPr="00F92F6B" w:rsidRDefault="00683AFE" w:rsidP="0027763F">
      <w:pPr>
        <w:rPr>
          <w:rFonts w:eastAsia="MS Mincho"/>
        </w:rPr>
      </w:pPr>
      <w:r w:rsidRPr="00F92F6B">
        <w:t xml:space="preserve">When CA is configured, </w:t>
      </w:r>
      <w:r w:rsidR="0027763F" w:rsidRPr="00F92F6B">
        <w:t xml:space="preserve">random access procedure with 2-step RA type is only performed on </w:t>
      </w:r>
      <w:proofErr w:type="spellStart"/>
      <w:r w:rsidR="00471AE7" w:rsidRPr="00F92F6B">
        <w:rPr>
          <w:rFonts w:eastAsia="Malgun Gothic"/>
          <w:lang w:eastAsia="ko-KR"/>
        </w:rPr>
        <w:t>SpCell</w:t>
      </w:r>
      <w:proofErr w:type="spellEnd"/>
      <w:r w:rsidR="0027763F" w:rsidRPr="00F92F6B">
        <w:t xml:space="preserve"> while contention resolution can be cross-scheduled by the </w:t>
      </w:r>
      <w:proofErr w:type="spellStart"/>
      <w:r w:rsidR="00471AE7" w:rsidRPr="00F92F6B">
        <w:rPr>
          <w:rFonts w:eastAsia="Malgun Gothic"/>
          <w:lang w:eastAsia="ko-KR"/>
        </w:rPr>
        <w:t>SpCell</w:t>
      </w:r>
      <w:proofErr w:type="spellEnd"/>
      <w:r w:rsidR="0027763F" w:rsidRPr="00F92F6B">
        <w:rPr>
          <w:rFonts w:eastAsia="MS Mincho"/>
        </w:rPr>
        <w:t>.</w:t>
      </w:r>
    </w:p>
    <w:p w14:paraId="06522A4B" w14:textId="24951D96" w:rsidR="00683AFE" w:rsidRPr="00F92F6B" w:rsidRDefault="0027763F" w:rsidP="0027763F">
      <w:r w:rsidRPr="00F92F6B">
        <w:rPr>
          <w:rFonts w:eastAsia="MS Mincho"/>
        </w:rPr>
        <w:t xml:space="preserve">When CA is configured, </w:t>
      </w:r>
      <w:r w:rsidRPr="00F92F6B">
        <w:t xml:space="preserve">for random access procedure with 4-step RA type, </w:t>
      </w:r>
      <w:r w:rsidR="00683AFE" w:rsidRPr="00F92F6B">
        <w:t xml:space="preserve">the first three steps of CBRA always occur on the </w:t>
      </w:r>
      <w:proofErr w:type="spellStart"/>
      <w:r w:rsidR="00471AE7" w:rsidRPr="00F92F6B">
        <w:rPr>
          <w:rFonts w:eastAsia="Malgun Gothic"/>
          <w:lang w:eastAsia="ko-KR"/>
        </w:rPr>
        <w:t>SpCell</w:t>
      </w:r>
      <w:proofErr w:type="spellEnd"/>
      <w:r w:rsidR="00683AFE" w:rsidRPr="00F92F6B">
        <w:t xml:space="preserve"> while contention resolution (step 4) can be cross-scheduled by the </w:t>
      </w:r>
      <w:proofErr w:type="spellStart"/>
      <w:r w:rsidR="00471AE7" w:rsidRPr="00F92F6B">
        <w:rPr>
          <w:rFonts w:eastAsia="Malgun Gothic"/>
          <w:lang w:eastAsia="ko-KR"/>
        </w:rPr>
        <w:t>SpCell</w:t>
      </w:r>
      <w:proofErr w:type="spellEnd"/>
      <w:r w:rsidR="00683AFE" w:rsidRPr="00F92F6B">
        <w:t xml:space="preserve">. The three steps of a CFRA started on the </w:t>
      </w:r>
      <w:proofErr w:type="spellStart"/>
      <w:r w:rsidR="00471AE7" w:rsidRPr="00F92F6B">
        <w:rPr>
          <w:rFonts w:eastAsia="Malgun Gothic"/>
          <w:lang w:eastAsia="ko-KR"/>
        </w:rPr>
        <w:t>SpCell</w:t>
      </w:r>
      <w:proofErr w:type="spellEnd"/>
      <w:r w:rsidR="00683AFE" w:rsidRPr="00F92F6B">
        <w:t xml:space="preserve"> remain on the </w:t>
      </w:r>
      <w:proofErr w:type="spellStart"/>
      <w:r w:rsidR="00471AE7" w:rsidRPr="00F92F6B">
        <w:rPr>
          <w:rFonts w:eastAsia="Malgun Gothic"/>
          <w:lang w:eastAsia="ko-KR"/>
        </w:rPr>
        <w:t>SpCell</w:t>
      </w:r>
      <w:proofErr w:type="spellEnd"/>
      <w:r w:rsidR="00683AFE" w:rsidRPr="00F92F6B">
        <w:t xml:space="preserve">. CFRA on </w:t>
      </w:r>
      <w:proofErr w:type="spellStart"/>
      <w:r w:rsidR="00683AFE" w:rsidRPr="00F92F6B">
        <w:t>SCell</w:t>
      </w:r>
      <w:proofErr w:type="spellEnd"/>
      <w:r w:rsidR="00683AFE" w:rsidRPr="00F92F6B">
        <w:t xml:space="preserve"> can only be initiated by the </w:t>
      </w:r>
      <w:proofErr w:type="spellStart"/>
      <w:r w:rsidR="00683AFE" w:rsidRPr="00F92F6B">
        <w:t>gNB</w:t>
      </w:r>
      <w:proofErr w:type="spellEnd"/>
      <w:r w:rsidR="00683AFE" w:rsidRPr="00F92F6B">
        <w:t xml:space="preserve"> to establish timing advance for a secondary TAG: the procedure is initiated by the </w:t>
      </w:r>
      <w:proofErr w:type="spellStart"/>
      <w:r w:rsidR="00683AFE" w:rsidRPr="00F92F6B">
        <w:t>gNB</w:t>
      </w:r>
      <w:proofErr w:type="spellEnd"/>
      <w:r w:rsidR="00683AFE" w:rsidRPr="00F92F6B">
        <w:t xml:space="preserve"> with a PDCCH order (step 0) that is sent on an activated </w:t>
      </w:r>
      <w:proofErr w:type="spellStart"/>
      <w:r w:rsidR="00683AFE" w:rsidRPr="00F92F6B">
        <w:t>SCell</w:t>
      </w:r>
      <w:proofErr w:type="spellEnd"/>
      <w:r w:rsidR="00683AFE" w:rsidRPr="00F92F6B">
        <w:t xml:space="preserve"> of the secondary TAG, preamble transmission (step 1) takes place on the </w:t>
      </w:r>
      <w:proofErr w:type="spellStart"/>
      <w:r w:rsidR="00683AFE" w:rsidRPr="00F92F6B">
        <w:t>SCell</w:t>
      </w:r>
      <w:proofErr w:type="spellEnd"/>
      <w:r w:rsidR="00683AFE" w:rsidRPr="00F92F6B">
        <w:t xml:space="preserve">, and Random Access Response (step 2) takes place on </w:t>
      </w:r>
      <w:proofErr w:type="spellStart"/>
      <w:r w:rsidR="00471AE7" w:rsidRPr="00F92F6B">
        <w:rPr>
          <w:rFonts w:eastAsia="Malgun Gothic"/>
          <w:lang w:eastAsia="ko-KR"/>
        </w:rPr>
        <w:t>SpCell</w:t>
      </w:r>
      <w:proofErr w:type="spellEnd"/>
      <w:r w:rsidR="00683AFE" w:rsidRPr="00F92F6B">
        <w:t>.</w:t>
      </w:r>
    </w:p>
    <w:p w14:paraId="39403901" w14:textId="27246E3E" w:rsidR="00A51876" w:rsidRPr="00F92F6B" w:rsidRDefault="00A51876" w:rsidP="0027763F">
      <w:r w:rsidRPr="00F92F6B">
        <w:t>When two TAG IDs are configured for the serving cell, the TAG for which the TA command is applied is indicated in Random Access Response message or in MSGB.</w:t>
      </w:r>
      <w:r w:rsidR="005F72B9" w:rsidRPr="00F92F6B">
        <w:t xml:space="preserve"> To establish timing advance for the other PTAG, CFRA is initiated by the </w:t>
      </w:r>
      <w:proofErr w:type="spellStart"/>
      <w:r w:rsidR="005F72B9" w:rsidRPr="00F92F6B">
        <w:t>gNB</w:t>
      </w:r>
      <w:proofErr w:type="spellEnd"/>
      <w:r w:rsidR="005F72B9" w:rsidRPr="00F92F6B">
        <w:t xml:space="preserve"> with a PDCCH order.</w:t>
      </w:r>
    </w:p>
    <w:p w14:paraId="192D3546" w14:textId="77777777" w:rsidR="00D67ED7" w:rsidRPr="00F92F6B" w:rsidRDefault="00703C9B" w:rsidP="009A0512">
      <w:pPr>
        <w:pStyle w:val="Heading3"/>
      </w:pPr>
      <w:bookmarkStart w:id="1122" w:name="_Toc20387990"/>
      <w:bookmarkStart w:id="1123" w:name="_Toc29376070"/>
      <w:bookmarkStart w:id="1124" w:name="_Toc37231964"/>
      <w:bookmarkStart w:id="1125" w:name="_Toc46502021"/>
      <w:bookmarkStart w:id="1126" w:name="_Toc51971369"/>
      <w:bookmarkStart w:id="1127" w:name="_Toc52551352"/>
      <w:bookmarkStart w:id="1128" w:name="_Toc219280858"/>
      <w:r w:rsidRPr="00F92F6B">
        <w:t>9</w:t>
      </w:r>
      <w:r w:rsidR="00C05A28" w:rsidRPr="00F92F6B">
        <w:t>.2.7</w:t>
      </w:r>
      <w:r w:rsidR="00D67ED7" w:rsidRPr="00F92F6B">
        <w:tab/>
        <w:t>Radio Link Failure</w:t>
      </w:r>
      <w:bookmarkEnd w:id="1122"/>
      <w:bookmarkEnd w:id="1123"/>
      <w:bookmarkEnd w:id="1124"/>
      <w:bookmarkEnd w:id="1125"/>
      <w:bookmarkEnd w:id="1126"/>
      <w:bookmarkEnd w:id="1127"/>
      <w:bookmarkEnd w:id="1128"/>
    </w:p>
    <w:p w14:paraId="7661707B" w14:textId="1002C96B" w:rsidR="00582502" w:rsidRPr="00F92F6B" w:rsidRDefault="004924BA" w:rsidP="00582502">
      <w:r w:rsidRPr="00F92F6B">
        <w:t xml:space="preserve">In RRC_CONNECTED, the UE </w:t>
      </w:r>
      <w:r w:rsidR="00582502" w:rsidRPr="00F92F6B">
        <w:t xml:space="preserve">performs Radio Link Monitoring (RLM) in the active BWP based on reference signals (SSB/CSI-RS) and signal quality thresholds configured by the network. </w:t>
      </w:r>
      <w:r w:rsidR="00582502" w:rsidRPr="00F92F6B">
        <w:rPr>
          <w:shd w:val="clear" w:color="auto" w:fill="FFFFFF"/>
        </w:rPr>
        <w:t xml:space="preserve">SSB-based </w:t>
      </w:r>
      <w:r w:rsidR="0057631B" w:rsidRPr="00F92F6B">
        <w:rPr>
          <w:shd w:val="clear" w:color="auto" w:fill="FFFFFF"/>
        </w:rPr>
        <w:t>RLM</w:t>
      </w:r>
      <w:r w:rsidR="00582502" w:rsidRPr="00F92F6B">
        <w:rPr>
          <w:shd w:val="clear" w:color="auto" w:fill="FFFFFF"/>
        </w:rPr>
        <w:t xml:space="preserve"> is based on</w:t>
      </w:r>
      <w:r w:rsidR="00E135C3" w:rsidRPr="00F92F6B">
        <w:rPr>
          <w:shd w:val="clear" w:color="auto" w:fill="FFFFFF"/>
        </w:rPr>
        <w:t xml:space="preserve"> </w:t>
      </w:r>
      <w:r w:rsidR="00582502" w:rsidRPr="00F92F6B">
        <w:rPr>
          <w:shd w:val="clear" w:color="auto" w:fill="FFFFFF"/>
        </w:rPr>
        <w:t xml:space="preserve">the </w:t>
      </w:r>
      <w:r w:rsidR="00667B91" w:rsidRPr="00F92F6B">
        <w:rPr>
          <w:shd w:val="clear" w:color="auto" w:fill="FFFFFF"/>
        </w:rPr>
        <w:t>CD-</w:t>
      </w:r>
      <w:r w:rsidR="00582502" w:rsidRPr="00F92F6B">
        <w:rPr>
          <w:shd w:val="clear" w:color="auto" w:fill="FFFFFF"/>
        </w:rPr>
        <w:t>SSB associated to the initial DL BWP and can be</w:t>
      </w:r>
      <w:r w:rsidR="00E135C3" w:rsidRPr="00F92F6B">
        <w:rPr>
          <w:shd w:val="clear" w:color="auto" w:fill="FFFFFF"/>
        </w:rPr>
        <w:t xml:space="preserve"> </w:t>
      </w:r>
      <w:r w:rsidR="00582502" w:rsidRPr="00F92F6B">
        <w:rPr>
          <w:shd w:val="clear" w:color="auto" w:fill="FFFFFF"/>
        </w:rPr>
        <w:t>configured</w:t>
      </w:r>
      <w:r w:rsidR="00E135C3" w:rsidRPr="00F92F6B">
        <w:rPr>
          <w:shd w:val="clear" w:color="auto" w:fill="FFFFFF"/>
        </w:rPr>
        <w:t xml:space="preserve"> </w:t>
      </w:r>
      <w:r w:rsidR="00582502" w:rsidRPr="00F92F6B">
        <w:rPr>
          <w:shd w:val="clear" w:color="auto" w:fill="FFFFFF"/>
        </w:rPr>
        <w:t>for</w:t>
      </w:r>
      <w:r w:rsidR="00E135C3" w:rsidRPr="00F92F6B">
        <w:rPr>
          <w:shd w:val="clear" w:color="auto" w:fill="FFFFFF"/>
        </w:rPr>
        <w:t xml:space="preserve"> </w:t>
      </w:r>
      <w:r w:rsidR="00582502" w:rsidRPr="00F92F6B">
        <w:rPr>
          <w:shd w:val="clear" w:color="auto" w:fill="FFFFFF"/>
        </w:rPr>
        <w:t>the</w:t>
      </w:r>
      <w:r w:rsidR="00E135C3" w:rsidRPr="00F92F6B">
        <w:rPr>
          <w:shd w:val="clear" w:color="auto" w:fill="FFFFFF"/>
        </w:rPr>
        <w:t xml:space="preserve"> </w:t>
      </w:r>
      <w:r w:rsidR="00582502" w:rsidRPr="00F92F6B">
        <w:rPr>
          <w:shd w:val="clear" w:color="auto" w:fill="FFFFFF"/>
        </w:rPr>
        <w:t>initial</w:t>
      </w:r>
      <w:r w:rsidR="00E135C3" w:rsidRPr="00F92F6B">
        <w:rPr>
          <w:shd w:val="clear" w:color="auto" w:fill="FFFFFF"/>
        </w:rPr>
        <w:t xml:space="preserve"> </w:t>
      </w:r>
      <w:r w:rsidR="00582502" w:rsidRPr="00F92F6B">
        <w:rPr>
          <w:shd w:val="clear" w:color="auto" w:fill="FFFFFF"/>
        </w:rPr>
        <w:t>DL</w:t>
      </w:r>
      <w:r w:rsidR="00E135C3" w:rsidRPr="00F92F6B">
        <w:rPr>
          <w:shd w:val="clear" w:color="auto" w:fill="FFFFFF"/>
        </w:rPr>
        <w:t xml:space="preserve"> </w:t>
      </w:r>
      <w:r w:rsidR="00582502" w:rsidRPr="00F92F6B">
        <w:rPr>
          <w:shd w:val="clear" w:color="auto" w:fill="FFFFFF"/>
        </w:rPr>
        <w:t>BWP</w:t>
      </w:r>
      <w:r w:rsidR="00667B91" w:rsidRPr="00F92F6B">
        <w:rPr>
          <w:shd w:val="clear" w:color="auto" w:fill="FFFFFF"/>
        </w:rPr>
        <w:t>,</w:t>
      </w:r>
      <w:r w:rsidR="00E135C3" w:rsidRPr="00F92F6B">
        <w:rPr>
          <w:shd w:val="clear" w:color="auto" w:fill="FFFFFF"/>
        </w:rPr>
        <w:t xml:space="preserve"> </w:t>
      </w:r>
      <w:r w:rsidR="00582502" w:rsidRPr="00F92F6B">
        <w:rPr>
          <w:shd w:val="clear" w:color="auto" w:fill="FFFFFF"/>
        </w:rPr>
        <w:t>for</w:t>
      </w:r>
      <w:r w:rsidR="00E135C3" w:rsidRPr="00F92F6B">
        <w:rPr>
          <w:shd w:val="clear" w:color="auto" w:fill="FFFFFF"/>
        </w:rPr>
        <w:t xml:space="preserve"> </w:t>
      </w:r>
      <w:r w:rsidR="00582502" w:rsidRPr="00F92F6B">
        <w:rPr>
          <w:shd w:val="clear" w:color="auto" w:fill="FFFFFF"/>
        </w:rPr>
        <w:t>DL</w:t>
      </w:r>
      <w:r w:rsidR="00E135C3" w:rsidRPr="00F92F6B">
        <w:rPr>
          <w:shd w:val="clear" w:color="auto" w:fill="FFFFFF"/>
        </w:rPr>
        <w:t xml:space="preserve"> </w:t>
      </w:r>
      <w:r w:rsidR="00582502" w:rsidRPr="00F92F6B">
        <w:rPr>
          <w:shd w:val="clear" w:color="auto" w:fill="FFFFFF"/>
        </w:rPr>
        <w:t>BWPs</w:t>
      </w:r>
      <w:r w:rsidR="00E135C3" w:rsidRPr="00F92F6B">
        <w:rPr>
          <w:shd w:val="clear" w:color="auto" w:fill="FFFFFF"/>
        </w:rPr>
        <w:t xml:space="preserve"> </w:t>
      </w:r>
      <w:r w:rsidR="00582502" w:rsidRPr="00F92F6B">
        <w:rPr>
          <w:shd w:val="clear" w:color="auto" w:fill="FFFFFF"/>
        </w:rPr>
        <w:t>containing</w:t>
      </w:r>
      <w:r w:rsidR="00E135C3" w:rsidRPr="00F92F6B">
        <w:rPr>
          <w:shd w:val="clear" w:color="auto" w:fill="FFFFFF"/>
        </w:rPr>
        <w:t xml:space="preserve"> </w:t>
      </w:r>
      <w:r w:rsidR="00582502" w:rsidRPr="00F92F6B">
        <w:rPr>
          <w:shd w:val="clear" w:color="auto" w:fill="FFFFFF"/>
        </w:rPr>
        <w:t>the</w:t>
      </w:r>
      <w:r w:rsidR="00E135C3" w:rsidRPr="00F92F6B">
        <w:rPr>
          <w:shd w:val="clear" w:color="auto" w:fill="FFFFFF"/>
        </w:rPr>
        <w:t xml:space="preserve"> </w:t>
      </w:r>
      <w:r w:rsidR="00667B91" w:rsidRPr="00F92F6B">
        <w:rPr>
          <w:shd w:val="clear" w:color="auto" w:fill="FFFFFF"/>
        </w:rPr>
        <w:t>CD-</w:t>
      </w:r>
      <w:r w:rsidR="00582502" w:rsidRPr="00F92F6B">
        <w:rPr>
          <w:shd w:val="clear" w:color="auto" w:fill="FFFFFF"/>
        </w:rPr>
        <w:t>SSB</w:t>
      </w:r>
      <w:r w:rsidR="00E135C3" w:rsidRPr="00F92F6B">
        <w:rPr>
          <w:shd w:val="clear" w:color="auto" w:fill="FFFFFF"/>
        </w:rPr>
        <w:t xml:space="preserve"> </w:t>
      </w:r>
      <w:r w:rsidR="00582502" w:rsidRPr="00F92F6B">
        <w:rPr>
          <w:shd w:val="clear" w:color="auto" w:fill="FFFFFF"/>
        </w:rPr>
        <w:t>associated</w:t>
      </w:r>
      <w:r w:rsidR="00E135C3" w:rsidRPr="00F92F6B">
        <w:rPr>
          <w:shd w:val="clear" w:color="auto" w:fill="FFFFFF"/>
        </w:rPr>
        <w:t xml:space="preserve"> </w:t>
      </w:r>
      <w:r w:rsidR="00582502" w:rsidRPr="00F92F6B">
        <w:rPr>
          <w:shd w:val="clear" w:color="auto" w:fill="FFFFFF"/>
        </w:rPr>
        <w:t>to</w:t>
      </w:r>
      <w:r w:rsidR="00E135C3" w:rsidRPr="00F92F6B">
        <w:rPr>
          <w:shd w:val="clear" w:color="auto" w:fill="FFFFFF"/>
        </w:rPr>
        <w:t xml:space="preserve"> </w:t>
      </w:r>
      <w:r w:rsidR="00582502" w:rsidRPr="00F92F6B">
        <w:rPr>
          <w:shd w:val="clear" w:color="auto" w:fill="FFFFFF"/>
        </w:rPr>
        <w:t>the</w:t>
      </w:r>
      <w:r w:rsidR="00E135C3" w:rsidRPr="00F92F6B">
        <w:rPr>
          <w:shd w:val="clear" w:color="auto" w:fill="FFFFFF"/>
        </w:rPr>
        <w:t xml:space="preserve"> </w:t>
      </w:r>
      <w:r w:rsidR="00582502" w:rsidRPr="00F92F6B">
        <w:rPr>
          <w:shd w:val="clear" w:color="auto" w:fill="FFFFFF"/>
        </w:rPr>
        <w:t>initial</w:t>
      </w:r>
      <w:r w:rsidR="00E135C3" w:rsidRPr="00F92F6B">
        <w:rPr>
          <w:shd w:val="clear" w:color="auto" w:fill="FFFFFF"/>
        </w:rPr>
        <w:t xml:space="preserve"> </w:t>
      </w:r>
      <w:r w:rsidR="00582502" w:rsidRPr="00F92F6B">
        <w:rPr>
          <w:shd w:val="clear" w:color="auto" w:fill="FFFFFF"/>
        </w:rPr>
        <w:t>DL</w:t>
      </w:r>
      <w:r w:rsidR="00E135C3" w:rsidRPr="00F92F6B">
        <w:rPr>
          <w:shd w:val="clear" w:color="auto" w:fill="FFFFFF"/>
        </w:rPr>
        <w:t xml:space="preserve"> </w:t>
      </w:r>
      <w:r w:rsidR="00582502" w:rsidRPr="00F92F6B">
        <w:rPr>
          <w:shd w:val="clear" w:color="auto" w:fill="FFFFFF"/>
        </w:rPr>
        <w:t>BWP</w:t>
      </w:r>
      <w:r w:rsidR="00667B91" w:rsidRPr="00F92F6B">
        <w:rPr>
          <w:shd w:val="clear" w:color="auto" w:fill="FFFFFF"/>
        </w:rPr>
        <w:t>, and, if supported, for DL BWPs not containing the CD-SSB associated to the initial DL BWP</w:t>
      </w:r>
      <w:r w:rsidR="00582502" w:rsidRPr="00F92F6B">
        <w:rPr>
          <w:shd w:val="clear" w:color="auto" w:fill="FFFFFF"/>
        </w:rPr>
        <w:t>.</w:t>
      </w:r>
      <w:r w:rsidR="00E135C3" w:rsidRPr="00F92F6B">
        <w:rPr>
          <w:shd w:val="clear" w:color="auto" w:fill="FFFFFF"/>
        </w:rPr>
        <w:t xml:space="preserve"> </w:t>
      </w:r>
      <w:r w:rsidR="00CF2DC8" w:rsidRPr="00F92F6B">
        <w:rPr>
          <w:shd w:val="clear" w:color="auto" w:fill="FFFFFF"/>
        </w:rPr>
        <w:t xml:space="preserve">Besides, SSB-based RLM can be also performed based on </w:t>
      </w:r>
      <w:r w:rsidR="00667B91" w:rsidRPr="00F92F6B">
        <w:rPr>
          <w:shd w:val="clear" w:color="auto" w:fill="FFFFFF"/>
        </w:rPr>
        <w:t>a</w:t>
      </w:r>
      <w:r w:rsidR="00CF2DC8" w:rsidRPr="00F92F6B">
        <w:rPr>
          <w:shd w:val="clear" w:color="auto" w:fill="FFFFFF"/>
        </w:rPr>
        <w:t xml:space="preserve"> non-cell defining SSB, if configured for </w:t>
      </w:r>
      <w:r w:rsidR="00667B91" w:rsidRPr="00F92F6B">
        <w:rPr>
          <w:shd w:val="clear" w:color="auto" w:fill="FFFFFF"/>
        </w:rPr>
        <w:t>the active DL BWP</w:t>
      </w:r>
      <w:r w:rsidR="00CF2DC8" w:rsidRPr="00F92F6B">
        <w:rPr>
          <w:shd w:val="clear" w:color="auto" w:fill="FFFFFF"/>
        </w:rPr>
        <w:t xml:space="preserve">. </w:t>
      </w:r>
      <w:r w:rsidR="0057631B" w:rsidRPr="00F92F6B">
        <w:rPr>
          <w:shd w:val="clear" w:color="auto" w:fill="FFFFFF"/>
        </w:rPr>
        <w:t>RLM</w:t>
      </w:r>
      <w:r w:rsidR="00582502" w:rsidRPr="00F92F6B">
        <w:rPr>
          <w:shd w:val="clear" w:color="auto" w:fill="FFFFFF"/>
        </w:rPr>
        <w:t xml:space="preserve"> can be </w:t>
      </w:r>
      <w:r w:rsidR="007D7A8E" w:rsidRPr="00F92F6B">
        <w:rPr>
          <w:shd w:val="clear" w:color="auto" w:fill="FFFFFF"/>
        </w:rPr>
        <w:t xml:space="preserve">also </w:t>
      </w:r>
      <w:r w:rsidR="00582502" w:rsidRPr="00F92F6B">
        <w:rPr>
          <w:shd w:val="clear" w:color="auto" w:fill="FFFFFF"/>
        </w:rPr>
        <w:t>performed based on CSI-RS</w:t>
      </w:r>
      <w:r w:rsidR="00667B91" w:rsidRPr="00F92F6B">
        <w:rPr>
          <w:shd w:val="clear" w:color="auto" w:fill="FFFFFF"/>
        </w:rPr>
        <w:t>, if configured for the active DL BWP</w:t>
      </w:r>
      <w:r w:rsidR="00582502" w:rsidRPr="00F92F6B">
        <w:rPr>
          <w:shd w:val="clear" w:color="auto" w:fill="FFFFFF"/>
        </w:rPr>
        <w:t>.</w:t>
      </w:r>
      <w:r w:rsidR="00036E1A" w:rsidRPr="00F92F6B">
        <w:rPr>
          <w:shd w:val="clear" w:color="auto" w:fill="FFFFFF"/>
        </w:rPr>
        <w:t xml:space="preserve"> In case of DAPS handover, the UE continues the </w:t>
      </w:r>
      <w:r w:rsidR="00E135C3" w:rsidRPr="00F92F6B">
        <w:rPr>
          <w:rFonts w:eastAsia="Yu Mincho"/>
          <w:shd w:val="clear" w:color="auto" w:fill="FFFFFF"/>
        </w:rPr>
        <w:t xml:space="preserve">detection of radio link failure </w:t>
      </w:r>
      <w:r w:rsidR="00036E1A" w:rsidRPr="00F92F6B">
        <w:rPr>
          <w:shd w:val="clear" w:color="auto" w:fill="FFFFFF"/>
        </w:rPr>
        <w:t>at the source cell</w:t>
      </w:r>
      <w:r w:rsidR="00036E1A" w:rsidRPr="00F92F6B">
        <w:t xml:space="preserve"> </w:t>
      </w:r>
      <w:r w:rsidR="00036E1A" w:rsidRPr="00F92F6B">
        <w:rPr>
          <w:shd w:val="clear" w:color="auto" w:fill="FFFFFF"/>
        </w:rPr>
        <w:t>until the successful completion of the random access procedure to the target cell.</w:t>
      </w:r>
    </w:p>
    <w:p w14:paraId="1325056A" w14:textId="77777777" w:rsidR="004924BA" w:rsidRPr="00F92F6B" w:rsidRDefault="00582502" w:rsidP="00582502">
      <w:r w:rsidRPr="00F92F6B">
        <w:t xml:space="preserve">The UE </w:t>
      </w:r>
      <w:r w:rsidR="004924BA" w:rsidRPr="00F92F6B">
        <w:t>declares Radio Link Failure (RLF) when one of the following criteria are met:</w:t>
      </w:r>
    </w:p>
    <w:p w14:paraId="0E4D6830" w14:textId="77777777" w:rsidR="004924BA" w:rsidRPr="00F92F6B" w:rsidRDefault="004924BA" w:rsidP="004924BA">
      <w:pPr>
        <w:pStyle w:val="B1"/>
      </w:pPr>
      <w:r w:rsidRPr="00F92F6B">
        <w:t>-</w:t>
      </w:r>
      <w:r w:rsidRPr="00F92F6B">
        <w:tab/>
        <w:t xml:space="preserve">Expiry of a </w:t>
      </w:r>
      <w:r w:rsidR="00036E1A" w:rsidRPr="00F92F6B">
        <w:t xml:space="preserve">radio problem </w:t>
      </w:r>
      <w:r w:rsidRPr="00F92F6B">
        <w:t>timer started after indication of radio problems from the physical layer (if radio problems are recovered before the timer is expired, the UE stops the timer);</w:t>
      </w:r>
      <w:r w:rsidR="0057631B" w:rsidRPr="00F92F6B">
        <w:t xml:space="preserve"> or</w:t>
      </w:r>
    </w:p>
    <w:p w14:paraId="4AA2A126" w14:textId="77777777" w:rsidR="00036E1A" w:rsidRPr="00F92F6B" w:rsidRDefault="00036E1A" w:rsidP="00036E1A">
      <w:pPr>
        <w:pStyle w:val="B1"/>
      </w:pPr>
      <w:r w:rsidRPr="00F92F6B">
        <w:t>-</w:t>
      </w:r>
      <w:r w:rsidRPr="00F92F6B">
        <w:tab/>
        <w:t>Expiry of a timer started upon triggering a measurement report for a measurement identity for which the timer has been configured while another radio problem timer is running; or</w:t>
      </w:r>
    </w:p>
    <w:p w14:paraId="5C0D12FC" w14:textId="77777777" w:rsidR="004924BA" w:rsidRPr="00F92F6B" w:rsidRDefault="004924BA" w:rsidP="004924BA">
      <w:pPr>
        <w:pStyle w:val="B1"/>
      </w:pPr>
      <w:r w:rsidRPr="00F92F6B">
        <w:t>-</w:t>
      </w:r>
      <w:r w:rsidRPr="00F92F6B">
        <w:tab/>
        <w:t>Random access procedure failure;</w:t>
      </w:r>
      <w:r w:rsidR="0057631B" w:rsidRPr="00F92F6B">
        <w:t xml:space="preserve"> or</w:t>
      </w:r>
    </w:p>
    <w:p w14:paraId="7C9E21C3" w14:textId="77777777" w:rsidR="004924BA" w:rsidRPr="00F92F6B" w:rsidRDefault="004924BA" w:rsidP="004924BA">
      <w:pPr>
        <w:pStyle w:val="B1"/>
      </w:pPr>
      <w:r w:rsidRPr="00F92F6B">
        <w:t>-</w:t>
      </w:r>
      <w:r w:rsidRPr="00F92F6B">
        <w:tab/>
        <w:t>RLC failure</w:t>
      </w:r>
      <w:r w:rsidR="004C03F1" w:rsidRPr="00F92F6B">
        <w:t>; or</w:t>
      </w:r>
    </w:p>
    <w:p w14:paraId="59823C56" w14:textId="77777777" w:rsidR="004C03F1" w:rsidRPr="00F92F6B" w:rsidRDefault="004C03F1" w:rsidP="004C03F1">
      <w:pPr>
        <w:pStyle w:val="B1"/>
      </w:pPr>
      <w:r w:rsidRPr="00F92F6B">
        <w:t>-</w:t>
      </w:r>
      <w:r w:rsidRPr="00F92F6B">
        <w:tab/>
        <w:t>Detection of consistent uplink LBT failures for operation with shared spectrum channel access as described in 5.6.1</w:t>
      </w:r>
      <w:r w:rsidR="00111D31" w:rsidRPr="00F92F6B">
        <w:t>; or</w:t>
      </w:r>
    </w:p>
    <w:p w14:paraId="74518AE0" w14:textId="7ECF31FB" w:rsidR="00111D31" w:rsidRPr="00F92F6B" w:rsidRDefault="00111D31" w:rsidP="00111D31">
      <w:pPr>
        <w:pStyle w:val="B1"/>
      </w:pPr>
      <w:r w:rsidRPr="00F92F6B">
        <w:t>-</w:t>
      </w:r>
      <w:r w:rsidRPr="00F92F6B">
        <w:tab/>
        <w:t xml:space="preserve">For IAB-MT, the reception of </w:t>
      </w:r>
      <w:r w:rsidR="002B0EC7" w:rsidRPr="00F92F6B">
        <w:t xml:space="preserve">a </w:t>
      </w:r>
      <w:r w:rsidRPr="00F92F6B">
        <w:t>BH RLF indication received from its parent node.</w:t>
      </w:r>
    </w:p>
    <w:p w14:paraId="7749B932" w14:textId="77777777" w:rsidR="004924BA" w:rsidRPr="00F92F6B" w:rsidRDefault="00AB7F80" w:rsidP="001D62FF">
      <w:r w:rsidRPr="00F92F6B">
        <w:t>A</w:t>
      </w:r>
      <w:r w:rsidR="004924BA" w:rsidRPr="00F92F6B">
        <w:t>fter RLF is declared, the UE:</w:t>
      </w:r>
    </w:p>
    <w:p w14:paraId="62529CE3" w14:textId="77777777" w:rsidR="004924BA" w:rsidRPr="00F92F6B" w:rsidRDefault="004924BA" w:rsidP="004924BA">
      <w:pPr>
        <w:pStyle w:val="B1"/>
      </w:pPr>
      <w:r w:rsidRPr="00F92F6B">
        <w:t>-</w:t>
      </w:r>
      <w:r w:rsidRPr="00F92F6B">
        <w:tab/>
        <w:t>stays in RRC_CONNECTED;</w:t>
      </w:r>
    </w:p>
    <w:p w14:paraId="165995B2" w14:textId="77777777" w:rsidR="00AB7F80" w:rsidRPr="00F92F6B" w:rsidRDefault="00AB7F80" w:rsidP="00AB7F80">
      <w:pPr>
        <w:pStyle w:val="B1"/>
      </w:pPr>
      <w:r w:rsidRPr="00F92F6B">
        <w:t>-</w:t>
      </w:r>
      <w:r w:rsidRPr="00F92F6B">
        <w:tab/>
        <w:t>in case of DAPS handover, for RLF in the source cell:</w:t>
      </w:r>
    </w:p>
    <w:p w14:paraId="05D0905B" w14:textId="77777777" w:rsidR="00AB7F80" w:rsidRPr="00F92F6B" w:rsidRDefault="00AB7F80" w:rsidP="00AB7F80">
      <w:pPr>
        <w:pStyle w:val="B2"/>
      </w:pPr>
      <w:r w:rsidRPr="00F92F6B">
        <w:t>-</w:t>
      </w:r>
      <w:r w:rsidRPr="00F92F6B">
        <w:tab/>
        <w:t>stops any data transmission or reception via the source link and releases the source link, but maintains the source RRC configuration;</w:t>
      </w:r>
    </w:p>
    <w:p w14:paraId="2D3E9980" w14:textId="77777777" w:rsidR="00AB7F80" w:rsidRPr="00F92F6B" w:rsidRDefault="00AB7F80" w:rsidP="00AB7F80">
      <w:pPr>
        <w:pStyle w:val="B2"/>
        <w:rPr>
          <w:noProof/>
        </w:rPr>
      </w:pPr>
      <w:r w:rsidRPr="00F92F6B">
        <w:t>-</w:t>
      </w:r>
      <w:r w:rsidRPr="00F92F6B">
        <w:tab/>
        <w:t xml:space="preserve">if </w:t>
      </w:r>
      <w:r w:rsidRPr="00F92F6B">
        <w:rPr>
          <w:noProof/>
        </w:rPr>
        <w:t>handover failure is then declared at the target cell, the UE:</w:t>
      </w:r>
    </w:p>
    <w:p w14:paraId="55937DF1" w14:textId="77777777" w:rsidR="00AB7F80" w:rsidRPr="00F92F6B" w:rsidRDefault="00AB7F80" w:rsidP="00692033">
      <w:pPr>
        <w:pStyle w:val="B3"/>
      </w:pPr>
      <w:r w:rsidRPr="00F92F6B">
        <w:t>-</w:t>
      </w:r>
      <w:r w:rsidRPr="00F92F6B">
        <w:tab/>
        <w:t>selects a suitable cell and then initiates RRC re-establishment;</w:t>
      </w:r>
    </w:p>
    <w:p w14:paraId="16537A78" w14:textId="77777777" w:rsidR="00AB7F80" w:rsidRPr="00F92F6B" w:rsidRDefault="00AB7F80" w:rsidP="00692033">
      <w:pPr>
        <w:pStyle w:val="B3"/>
      </w:pPr>
      <w:r w:rsidRPr="00F92F6B">
        <w:t>-</w:t>
      </w:r>
      <w:r w:rsidRPr="00F92F6B">
        <w:tab/>
        <w:t>enters RRC_IDLE if a suitable cell was not found within a certain time after handover failure was declared.</w:t>
      </w:r>
    </w:p>
    <w:p w14:paraId="1B8E00FF" w14:textId="77777777" w:rsidR="00AB7F80" w:rsidRPr="00F92F6B" w:rsidRDefault="00AB7F80" w:rsidP="00AB7F80">
      <w:pPr>
        <w:pStyle w:val="B1"/>
      </w:pPr>
      <w:r w:rsidRPr="00F92F6B">
        <w:t>-</w:t>
      </w:r>
      <w:r w:rsidRPr="00F92F6B">
        <w:tab/>
        <w:t>in case of CHO, for RLF in the source cell:</w:t>
      </w:r>
    </w:p>
    <w:p w14:paraId="31C90157" w14:textId="77777777" w:rsidR="00AB7F80" w:rsidRPr="00F92F6B" w:rsidRDefault="00AB7F80" w:rsidP="00692033">
      <w:pPr>
        <w:pStyle w:val="B2"/>
      </w:pPr>
      <w:r w:rsidRPr="00F92F6B">
        <w:t>-</w:t>
      </w:r>
      <w:r w:rsidRPr="00F92F6B">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F92F6B" w:rsidRDefault="00AB7F80" w:rsidP="00692033">
      <w:pPr>
        <w:pStyle w:val="B2"/>
      </w:pPr>
      <w:r w:rsidRPr="00F92F6B">
        <w:t>-</w:t>
      </w:r>
      <w:r w:rsidRPr="00F92F6B">
        <w:tab/>
        <w:t>enters RRC_IDLE if a suitable cell was not found within a certain time after RLF was declared.</w:t>
      </w:r>
    </w:p>
    <w:p w14:paraId="0A7AD4A9" w14:textId="77777777" w:rsidR="000525F0" w:rsidRPr="00F92F6B" w:rsidRDefault="000525F0" w:rsidP="000525F0">
      <w:pPr>
        <w:pStyle w:val="B1"/>
      </w:pPr>
      <w:r w:rsidRPr="00F92F6B">
        <w:t>-</w:t>
      </w:r>
      <w:r w:rsidRPr="00F92F6B">
        <w:tab/>
        <w:t>in case of MCG LTM, for RLF in the source cell:</w:t>
      </w:r>
    </w:p>
    <w:p w14:paraId="253D0255" w14:textId="0F20F656" w:rsidR="000525F0" w:rsidRPr="00F92F6B" w:rsidRDefault="000525F0" w:rsidP="000525F0">
      <w:pPr>
        <w:pStyle w:val="B2"/>
      </w:pPr>
      <w:r w:rsidRPr="00F92F6B">
        <w:t>-</w:t>
      </w:r>
      <w:r w:rsidRPr="00F92F6B">
        <w:tab/>
        <w:t xml:space="preserve">selects a suitable cell and if the selected cell is an LTM candidate cell and if network configured the UE to try LTM after RLF then the UE attempts </w:t>
      </w:r>
      <w:r w:rsidR="00CF5868" w:rsidRPr="00F92F6B">
        <w:t xml:space="preserve">RACH-based </w:t>
      </w:r>
      <w:r w:rsidRPr="00F92F6B">
        <w:t>LTM execution once, otherwise re-establishment is performed;</w:t>
      </w:r>
    </w:p>
    <w:p w14:paraId="308F2D6E" w14:textId="77777777" w:rsidR="000525F0" w:rsidRPr="00F92F6B" w:rsidRDefault="000525F0" w:rsidP="000525F0">
      <w:pPr>
        <w:pStyle w:val="B2"/>
        <w:rPr>
          <w:rFonts w:eastAsiaTheme="minorEastAsia"/>
        </w:rPr>
      </w:pPr>
      <w:r w:rsidRPr="00F92F6B">
        <w:t>-</w:t>
      </w:r>
      <w:r w:rsidRPr="00F92F6B">
        <w:tab/>
        <w:t>enters RRC_IDLE if a suitable cell was not found within a certain time after RLF was declared.</w:t>
      </w:r>
    </w:p>
    <w:p w14:paraId="075300C1" w14:textId="77777777" w:rsidR="00AB7F80" w:rsidRPr="00F92F6B" w:rsidRDefault="00AB7F80" w:rsidP="00AB7F80">
      <w:pPr>
        <w:pStyle w:val="B1"/>
      </w:pPr>
      <w:r w:rsidRPr="00F92F6B">
        <w:t>-</w:t>
      </w:r>
      <w:r w:rsidRPr="00F92F6B">
        <w:tab/>
        <w:t>otherwise, for RLF in the serving cell</w:t>
      </w:r>
      <w:r w:rsidR="007D01EA" w:rsidRPr="00F92F6B">
        <w:t xml:space="preserve"> or in case of DAPS handover, for RLF in the target cell before releasing the source cell</w:t>
      </w:r>
      <w:r w:rsidRPr="00F92F6B">
        <w:t>:</w:t>
      </w:r>
    </w:p>
    <w:p w14:paraId="16509507" w14:textId="77777777" w:rsidR="004924BA" w:rsidRPr="00F92F6B" w:rsidRDefault="004924BA" w:rsidP="009D635A">
      <w:pPr>
        <w:pStyle w:val="B2"/>
      </w:pPr>
      <w:r w:rsidRPr="00F92F6B">
        <w:t>-</w:t>
      </w:r>
      <w:r w:rsidRPr="00F92F6B">
        <w:tab/>
        <w:t>selects a suitable cell and then initiates RRC re-establishment;</w:t>
      </w:r>
    </w:p>
    <w:p w14:paraId="2C71E7C4" w14:textId="77777777" w:rsidR="004924BA" w:rsidRPr="00F92F6B" w:rsidRDefault="004924BA" w:rsidP="009D635A">
      <w:pPr>
        <w:pStyle w:val="B2"/>
      </w:pPr>
      <w:r w:rsidRPr="00F92F6B">
        <w:t>-</w:t>
      </w:r>
      <w:r w:rsidRPr="00F92F6B">
        <w:tab/>
        <w:t xml:space="preserve">enters RRC_IDLE if a suitable cell </w:t>
      </w:r>
      <w:r w:rsidR="008B25FC" w:rsidRPr="00F92F6B">
        <w:t>was not</w:t>
      </w:r>
      <w:r w:rsidRPr="00F92F6B">
        <w:t xml:space="preserve"> found within a certain time after RLF was declared.</w:t>
      </w:r>
    </w:p>
    <w:p w14:paraId="28D502DA" w14:textId="77777777" w:rsidR="003B0F0F" w:rsidRPr="00F92F6B" w:rsidRDefault="003B0F0F" w:rsidP="001202E7">
      <w:bookmarkStart w:id="1129" w:name="_Toc20387991"/>
      <w:bookmarkStart w:id="1130" w:name="_Toc29376071"/>
      <w:r w:rsidRPr="00F92F6B">
        <w:t>When RLF occurs at the IAB BH link, the same mechanisms and procedures are applied as for the access link. This includes BH RLF detection and RLF recovery.</w:t>
      </w:r>
    </w:p>
    <w:p w14:paraId="553C0536" w14:textId="77777777" w:rsidR="002B0EC7" w:rsidRPr="00F92F6B" w:rsidRDefault="002B0EC7" w:rsidP="002B0EC7">
      <w:r w:rsidRPr="00F92F6B">
        <w:t>The IAB-DU can transmit a BH RLF detection indication to its child nodes in the following cases:</w:t>
      </w:r>
    </w:p>
    <w:p w14:paraId="7AA0BD82" w14:textId="5A26AFE3" w:rsidR="002B0EC7" w:rsidRPr="00F92F6B" w:rsidRDefault="002B0EC7" w:rsidP="0022566B">
      <w:pPr>
        <w:pStyle w:val="B1"/>
      </w:pPr>
      <w:r w:rsidRPr="00F92F6B">
        <w:t>-</w:t>
      </w:r>
      <w:r w:rsidRPr="00F92F6B">
        <w:tab/>
        <w:t>The collocated IAB-MT initiates RRC re-establishment;</w:t>
      </w:r>
    </w:p>
    <w:p w14:paraId="03931CB7" w14:textId="11CA2BF4" w:rsidR="002B0EC7" w:rsidRPr="00F92F6B" w:rsidRDefault="002B0EC7" w:rsidP="002B0EC7">
      <w:pPr>
        <w:pStyle w:val="B1"/>
      </w:pPr>
      <w:r w:rsidRPr="00F92F6B">
        <w:t>-</w:t>
      </w:r>
      <w:r w:rsidRPr="00F92F6B">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F92F6B" w:rsidRDefault="002B0EC7" w:rsidP="002B0EC7">
      <w:pPr>
        <w:pStyle w:val="B1"/>
      </w:pPr>
      <w:r w:rsidRPr="00F92F6B">
        <w:t>-</w:t>
      </w:r>
      <w:r w:rsidRPr="00F92F6B">
        <w:tab/>
        <w:t>The collocated IAB-MT has received a BH RLF detection indication from a parent node, and there is no remaining backhaul link that is unaffected by the BH RLF condition indicated.</w:t>
      </w:r>
    </w:p>
    <w:p w14:paraId="3BFEC281" w14:textId="36849606" w:rsidR="002B0EC7" w:rsidRPr="00F92F6B" w:rsidRDefault="002B0EC7" w:rsidP="002B0EC7">
      <w:r w:rsidRPr="00F92F6B">
        <w:t>Upon reception of the BH RLF detection indication, the child node may perform local rerouting for upstream traffic</w:t>
      </w:r>
      <w:r w:rsidR="00274666" w:rsidRPr="00F92F6B">
        <w:t>,</w:t>
      </w:r>
      <w:r w:rsidRPr="00F92F6B">
        <w:t xml:space="preserve"> if possible</w:t>
      </w:r>
      <w:r w:rsidR="00274666" w:rsidRPr="00F92F6B">
        <w:t>, over an available BH link</w:t>
      </w:r>
      <w:r w:rsidRPr="00F92F6B">
        <w:t>.</w:t>
      </w:r>
    </w:p>
    <w:p w14:paraId="37789CDD" w14:textId="197896D3" w:rsidR="002B0EC7" w:rsidRPr="00F92F6B" w:rsidRDefault="002B0EC7" w:rsidP="002B0EC7">
      <w:r w:rsidRPr="00F92F6B">
        <w:t>If the IAB-DU has transmitted a BH RLF detection indication to a child node due to an RLF condition on the collocated IAB-MT</w:t>
      </w:r>
      <w:r w:rsidR="005C624F" w:rsidRPr="00F92F6B">
        <w:t>'</w:t>
      </w:r>
      <w:r w:rsidRPr="00F92F6B">
        <w:t>s parent link, and the collocated IAB-MT</w:t>
      </w:r>
      <w:r w:rsidR="005C624F" w:rsidRPr="00F92F6B">
        <w:t>'</w:t>
      </w:r>
      <w:r w:rsidRPr="00F92F6B">
        <w:t>s subsequent RLF recovery is successful, the IAB-DU may transmit a BH RLF recovery indication to this child node.</w:t>
      </w:r>
    </w:p>
    <w:p w14:paraId="2926A77F" w14:textId="77777777" w:rsidR="002B0EC7" w:rsidRPr="00F92F6B" w:rsidRDefault="002B0EC7" w:rsidP="002B0EC7">
      <w:r w:rsidRPr="00F92F6B">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F92F6B" w:rsidRDefault="002B0EC7" w:rsidP="002B0EC7">
      <w:r w:rsidRPr="00F92F6B">
        <w:t>Upon reception of the BH RLF recovery indication, the child node reverts the actions triggered by the reception of the previous BH RLF detection indication.</w:t>
      </w:r>
    </w:p>
    <w:p w14:paraId="0EDB24F6" w14:textId="01126620" w:rsidR="00111D31" w:rsidRPr="00F92F6B" w:rsidRDefault="00111D31" w:rsidP="00111D31">
      <w:r w:rsidRPr="00F92F6B">
        <w:t>In case the RRC re</w:t>
      </w:r>
      <w:r w:rsidR="005244BD" w:rsidRPr="00F92F6B">
        <w:t>-</w:t>
      </w:r>
      <w:r w:rsidRPr="00F92F6B">
        <w:t xml:space="preserve">establishment procedure fails, the IAB-node may transmit a BH RLF indication to its child nodes. The </w:t>
      </w:r>
      <w:r w:rsidR="002B0EC7" w:rsidRPr="00F92F6B">
        <w:t xml:space="preserve">BH RLF detection indication, BH RLF recovery indication and </w:t>
      </w:r>
      <w:r w:rsidRPr="00F92F6B">
        <w:t xml:space="preserve">BH RLF indication </w:t>
      </w:r>
      <w:r w:rsidR="002B0EC7" w:rsidRPr="00F92F6B">
        <w:t xml:space="preserve">are </w:t>
      </w:r>
      <w:r w:rsidRPr="00F92F6B">
        <w:t>transmitted as BAP Control PDU</w:t>
      </w:r>
      <w:r w:rsidR="002B0EC7" w:rsidRPr="00F92F6B">
        <w:t>s</w:t>
      </w:r>
      <w:r w:rsidRPr="00F92F6B">
        <w:t>.</w:t>
      </w:r>
    </w:p>
    <w:p w14:paraId="0825BAF3" w14:textId="77777777" w:rsidR="00D01EE0" w:rsidRPr="00F92F6B" w:rsidRDefault="00D01EE0" w:rsidP="00D01EE0">
      <w:pPr>
        <w:pStyle w:val="Heading3"/>
      </w:pPr>
      <w:bookmarkStart w:id="1131" w:name="_Toc37231965"/>
      <w:bookmarkStart w:id="1132" w:name="_Toc46502022"/>
      <w:bookmarkStart w:id="1133" w:name="_Toc51971370"/>
      <w:bookmarkStart w:id="1134" w:name="_Toc52551353"/>
      <w:bookmarkStart w:id="1135" w:name="_Toc219280859"/>
      <w:r w:rsidRPr="00F92F6B">
        <w:t>9.2.8</w:t>
      </w:r>
      <w:r w:rsidRPr="00F92F6B">
        <w:tab/>
        <w:t>Beam failure detection and recovery</w:t>
      </w:r>
      <w:bookmarkEnd w:id="1129"/>
      <w:bookmarkEnd w:id="1130"/>
      <w:bookmarkEnd w:id="1131"/>
      <w:bookmarkEnd w:id="1132"/>
      <w:bookmarkEnd w:id="1133"/>
      <w:bookmarkEnd w:id="1134"/>
      <w:bookmarkEnd w:id="1135"/>
    </w:p>
    <w:p w14:paraId="2A81BDFE" w14:textId="6D40859D" w:rsidR="00D01EE0" w:rsidRPr="00F92F6B" w:rsidRDefault="00D01EE0" w:rsidP="00D01EE0">
      <w:pPr>
        <w:rPr>
          <w:noProof/>
        </w:rPr>
      </w:pPr>
      <w:r w:rsidRPr="00F92F6B">
        <w:rPr>
          <w:noProof/>
        </w:rPr>
        <w:t xml:space="preserve">For beam failure detection, the gNB configures the UE with beam failure detection reference signals </w:t>
      </w:r>
      <w:r w:rsidR="001A4F1A" w:rsidRPr="00F92F6B">
        <w:rPr>
          <w:noProof/>
        </w:rPr>
        <w:t xml:space="preserve">(SSB or CSI-RS) </w:t>
      </w:r>
      <w:r w:rsidRPr="00F92F6B">
        <w:rPr>
          <w:noProof/>
        </w:rPr>
        <w:t xml:space="preserve">and the UE declares beam failure when the number of beam failure instance indications from the physical layer reaches a configured threshold </w:t>
      </w:r>
      <w:r w:rsidR="00970593" w:rsidRPr="00F92F6B">
        <w:rPr>
          <w:noProof/>
        </w:rPr>
        <w:t>before</w:t>
      </w:r>
      <w:r w:rsidRPr="00F92F6B">
        <w:rPr>
          <w:noProof/>
        </w:rPr>
        <w:t xml:space="preserve"> a configured </w:t>
      </w:r>
      <w:r w:rsidR="00970593" w:rsidRPr="00F92F6B">
        <w:rPr>
          <w:noProof/>
        </w:rPr>
        <w:t xml:space="preserve">timer </w:t>
      </w:r>
      <w:r w:rsidR="008B25FC" w:rsidRPr="00F92F6B">
        <w:rPr>
          <w:noProof/>
        </w:rPr>
        <w:t>expires</w:t>
      </w:r>
      <w:r w:rsidRPr="00F92F6B">
        <w:rPr>
          <w:noProof/>
        </w:rPr>
        <w:t>.</w:t>
      </w:r>
      <w:r w:rsidR="00EE1774" w:rsidRPr="00F92F6B">
        <w:rPr>
          <w:noProof/>
        </w:rPr>
        <w:t xml:space="preserve"> For beam failure detection in multi-TRP operation, the gNB configures the UE with two sets of beam failure detection reference signals, and the UE declares beam failure for a TRP</w:t>
      </w:r>
      <w:r w:rsidR="00666947" w:rsidRPr="00F92F6B">
        <w:rPr>
          <w:noProof/>
        </w:rPr>
        <w:t xml:space="preserve"> / BFD-RS set</w:t>
      </w:r>
      <w:r w:rsidR="00EE1774" w:rsidRPr="00F92F6B">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F92F6B" w:rsidRDefault="001A4F1A" w:rsidP="00D01EE0">
      <w:r w:rsidRPr="00F92F6B">
        <w:rPr>
          <w:shd w:val="clear" w:color="auto" w:fill="FFFFFF"/>
        </w:rPr>
        <w:t>SSB-based Beam Failure Detection is based on</w:t>
      </w:r>
      <w:r w:rsidR="005244BD" w:rsidRPr="00F92F6B">
        <w:rPr>
          <w:shd w:val="clear" w:color="auto" w:fill="FFFFFF"/>
        </w:rPr>
        <w:t xml:space="preserve"> </w:t>
      </w:r>
      <w:r w:rsidRPr="00F92F6B">
        <w:rPr>
          <w:shd w:val="clear" w:color="auto" w:fill="FFFFFF"/>
        </w:rPr>
        <w:t xml:space="preserve">the </w:t>
      </w:r>
      <w:r w:rsidR="00667B91" w:rsidRPr="00F92F6B">
        <w:rPr>
          <w:shd w:val="clear" w:color="auto" w:fill="FFFFFF"/>
        </w:rPr>
        <w:t>CD-</w:t>
      </w:r>
      <w:r w:rsidRPr="00F92F6B">
        <w:rPr>
          <w:shd w:val="clear" w:color="auto" w:fill="FFFFFF"/>
        </w:rPr>
        <w:t>SSB associated to the initial DL BWP and can be</w:t>
      </w:r>
      <w:r w:rsidR="005244BD" w:rsidRPr="00F92F6B">
        <w:rPr>
          <w:shd w:val="clear" w:color="auto" w:fill="FFFFFF"/>
        </w:rPr>
        <w:t xml:space="preserve"> </w:t>
      </w:r>
      <w:r w:rsidRPr="00F92F6B">
        <w:rPr>
          <w:shd w:val="clear" w:color="auto" w:fill="FFFFFF"/>
        </w:rPr>
        <w:t>configured for</w:t>
      </w:r>
      <w:r w:rsidR="005244BD" w:rsidRPr="00F92F6B">
        <w:rPr>
          <w:shd w:val="clear" w:color="auto" w:fill="FFFFFF"/>
        </w:rPr>
        <w:t xml:space="preserve"> </w:t>
      </w:r>
      <w:r w:rsidRPr="00F92F6B">
        <w:rPr>
          <w:shd w:val="clear" w:color="auto" w:fill="FFFFFF"/>
        </w:rPr>
        <w:t>the initial DL BWPs</w:t>
      </w:r>
      <w:r w:rsidR="00667B91" w:rsidRPr="00F92F6B">
        <w:rPr>
          <w:shd w:val="clear" w:color="auto" w:fill="FFFFFF"/>
        </w:rPr>
        <w:t>,</w:t>
      </w:r>
      <w:r w:rsidRPr="00F92F6B">
        <w:rPr>
          <w:shd w:val="clear" w:color="auto" w:fill="FFFFFF"/>
        </w:rPr>
        <w:t xml:space="preserve"> for</w:t>
      </w:r>
      <w:r w:rsidR="005244BD" w:rsidRPr="00F92F6B">
        <w:rPr>
          <w:shd w:val="clear" w:color="auto" w:fill="FFFFFF"/>
        </w:rPr>
        <w:t xml:space="preserve"> </w:t>
      </w:r>
      <w:r w:rsidRPr="00F92F6B">
        <w:rPr>
          <w:shd w:val="clear" w:color="auto" w:fill="FFFFFF"/>
        </w:rPr>
        <w:t>DL BWPs</w:t>
      </w:r>
      <w:r w:rsidR="005244BD" w:rsidRPr="00F92F6B">
        <w:rPr>
          <w:shd w:val="clear" w:color="auto" w:fill="FFFFFF"/>
        </w:rPr>
        <w:t xml:space="preserve"> </w:t>
      </w:r>
      <w:r w:rsidRPr="00F92F6B">
        <w:rPr>
          <w:shd w:val="clear" w:color="auto" w:fill="FFFFFF"/>
        </w:rPr>
        <w:t xml:space="preserve">containing the </w:t>
      </w:r>
      <w:r w:rsidR="00667B91" w:rsidRPr="00F92F6B">
        <w:rPr>
          <w:shd w:val="clear" w:color="auto" w:fill="FFFFFF"/>
        </w:rPr>
        <w:t>CD-</w:t>
      </w:r>
      <w:r w:rsidRPr="00F92F6B">
        <w:rPr>
          <w:shd w:val="clear" w:color="auto" w:fill="FFFFFF"/>
        </w:rPr>
        <w:t>SSB associated to the initial DL BWP</w:t>
      </w:r>
      <w:r w:rsidR="00667B91" w:rsidRPr="00F92F6B">
        <w:rPr>
          <w:shd w:val="clear" w:color="auto" w:fill="FFFFFF"/>
        </w:rPr>
        <w:t>, and, if supported, for DL BWPs not containing the CD-SSB associated to the initial DL BWP</w:t>
      </w:r>
      <w:r w:rsidRPr="00F92F6B">
        <w:rPr>
          <w:shd w:val="clear" w:color="auto" w:fill="FFFFFF"/>
        </w:rPr>
        <w:t xml:space="preserve">. </w:t>
      </w:r>
      <w:r w:rsidR="00594FCB" w:rsidRPr="00F92F6B">
        <w:rPr>
          <w:shd w:val="clear" w:color="auto" w:fill="FFFFFF"/>
        </w:rPr>
        <w:t xml:space="preserve">Besides, SSB-based Beam Failure Detection can be also performed based on the non-cell defining SSB, if configured for </w:t>
      </w:r>
      <w:r w:rsidR="00667B91" w:rsidRPr="00F92F6B">
        <w:rPr>
          <w:shd w:val="clear" w:color="auto" w:fill="FFFFFF"/>
        </w:rPr>
        <w:t>the active DL BWP</w:t>
      </w:r>
      <w:r w:rsidR="00594FCB" w:rsidRPr="00F92F6B">
        <w:rPr>
          <w:shd w:val="clear" w:color="auto" w:fill="FFFFFF"/>
        </w:rPr>
        <w:t xml:space="preserve">. </w:t>
      </w:r>
      <w:r w:rsidRPr="00F92F6B">
        <w:rPr>
          <w:shd w:val="clear" w:color="auto" w:fill="FFFFFF"/>
        </w:rPr>
        <w:t xml:space="preserve">Beam Failure Detection can be </w:t>
      </w:r>
      <w:r w:rsidR="007D7A8E" w:rsidRPr="00F92F6B">
        <w:rPr>
          <w:shd w:val="clear" w:color="auto" w:fill="FFFFFF"/>
        </w:rPr>
        <w:t xml:space="preserve">also </w:t>
      </w:r>
      <w:r w:rsidRPr="00F92F6B">
        <w:rPr>
          <w:shd w:val="clear" w:color="auto" w:fill="FFFFFF"/>
        </w:rPr>
        <w:t>performed based on CSI-RS</w:t>
      </w:r>
      <w:r w:rsidR="00667B91" w:rsidRPr="00F92F6B">
        <w:rPr>
          <w:shd w:val="clear" w:color="auto" w:fill="FFFFFF"/>
        </w:rPr>
        <w:t>, if configured for the active DL BWP</w:t>
      </w:r>
      <w:r w:rsidRPr="00F92F6B">
        <w:rPr>
          <w:shd w:val="clear" w:color="auto" w:fill="FFFFFF"/>
        </w:rPr>
        <w:t>.</w:t>
      </w:r>
    </w:p>
    <w:p w14:paraId="32AA9FA3" w14:textId="079CB82C" w:rsidR="00D01EE0" w:rsidRPr="00F92F6B" w:rsidRDefault="00D01EE0" w:rsidP="00D01EE0">
      <w:pPr>
        <w:rPr>
          <w:noProof/>
        </w:rPr>
      </w:pPr>
      <w:r w:rsidRPr="00F92F6B">
        <w:rPr>
          <w:noProof/>
        </w:rPr>
        <w:t>After beam failure is detected</w:t>
      </w:r>
      <w:r w:rsidR="00D159EF" w:rsidRPr="00F92F6B">
        <w:t xml:space="preserve"> on </w:t>
      </w:r>
      <w:proofErr w:type="spellStart"/>
      <w:r w:rsidR="00471AE7" w:rsidRPr="00F92F6B">
        <w:t>SpCell</w:t>
      </w:r>
      <w:proofErr w:type="spellEnd"/>
      <w:r w:rsidRPr="00F92F6B">
        <w:rPr>
          <w:noProof/>
        </w:rPr>
        <w:t>, the UE:</w:t>
      </w:r>
    </w:p>
    <w:p w14:paraId="56BAF8E5" w14:textId="225217B3" w:rsidR="00D01EE0" w:rsidRPr="00F92F6B" w:rsidRDefault="00D01EE0" w:rsidP="00D01EE0">
      <w:pPr>
        <w:pStyle w:val="B1"/>
        <w:rPr>
          <w:noProof/>
        </w:rPr>
      </w:pPr>
      <w:r w:rsidRPr="00F92F6B">
        <w:rPr>
          <w:noProof/>
        </w:rPr>
        <w:t>-</w:t>
      </w:r>
      <w:r w:rsidRPr="00F92F6B">
        <w:rPr>
          <w:noProof/>
        </w:rPr>
        <w:tab/>
        <w:t xml:space="preserve">triggers beam failure recovery by initiating a Random Access procedure on the </w:t>
      </w:r>
      <w:proofErr w:type="spellStart"/>
      <w:r w:rsidR="00471AE7" w:rsidRPr="00F92F6B">
        <w:t>SpCell</w:t>
      </w:r>
      <w:proofErr w:type="spellEnd"/>
      <w:r w:rsidRPr="00F92F6B">
        <w:rPr>
          <w:noProof/>
        </w:rPr>
        <w:t>;</w:t>
      </w:r>
    </w:p>
    <w:p w14:paraId="5DEB4A5F" w14:textId="77777777" w:rsidR="00D01EE0" w:rsidRPr="00F92F6B" w:rsidRDefault="00D01EE0" w:rsidP="00D01EE0">
      <w:pPr>
        <w:pStyle w:val="B1"/>
        <w:rPr>
          <w:noProof/>
        </w:rPr>
      </w:pPr>
      <w:r w:rsidRPr="00F92F6B">
        <w:rPr>
          <w:noProof/>
        </w:rPr>
        <w:t>-</w:t>
      </w:r>
      <w:r w:rsidRPr="00F92F6B">
        <w:rPr>
          <w:noProof/>
        </w:rPr>
        <w:tab/>
        <w:t>selects a suitable beam to perform beam failure recovery (if the gNB has provided dedicated Random Access resources for certain beams, those will be prioritized by the UE)</w:t>
      </w:r>
      <w:r w:rsidR="006379B7" w:rsidRPr="00F92F6B">
        <w:rPr>
          <w:noProof/>
        </w:rPr>
        <w:t>.</w:t>
      </w:r>
    </w:p>
    <w:p w14:paraId="26910EE8" w14:textId="4263EBD8" w:rsidR="00D159EF" w:rsidRPr="00F92F6B" w:rsidRDefault="00D159EF" w:rsidP="006012C7">
      <w:pPr>
        <w:pStyle w:val="B1"/>
      </w:pPr>
      <w:r w:rsidRPr="00F92F6B">
        <w:t>-</w:t>
      </w:r>
      <w:r w:rsidRPr="00F92F6B">
        <w:tab/>
        <w:t xml:space="preserve">includes an indication of a beam failure on </w:t>
      </w:r>
      <w:proofErr w:type="spellStart"/>
      <w:r w:rsidR="00471AE7" w:rsidRPr="00F92F6B">
        <w:t>SpCell</w:t>
      </w:r>
      <w:proofErr w:type="spellEnd"/>
      <w:r w:rsidRPr="00F92F6B">
        <w:t xml:space="preserve"> in a BFR MAC CE if the Random Access procedure involves contention-based random access.</w:t>
      </w:r>
    </w:p>
    <w:p w14:paraId="25F59F71" w14:textId="0E5B91B1" w:rsidR="00D159EF" w:rsidRPr="00F92F6B" w:rsidRDefault="00D01EE0" w:rsidP="00D159EF">
      <w:r w:rsidRPr="00F92F6B">
        <w:rPr>
          <w:noProof/>
        </w:rPr>
        <w:t>Upon completion of the Random Access procedure, beam failure recovery</w:t>
      </w:r>
      <w:r w:rsidR="00D159EF" w:rsidRPr="00F92F6B">
        <w:t xml:space="preserve"> for </w:t>
      </w:r>
      <w:proofErr w:type="spellStart"/>
      <w:r w:rsidR="00471AE7" w:rsidRPr="00F92F6B">
        <w:t>SpCell</w:t>
      </w:r>
      <w:proofErr w:type="spellEnd"/>
      <w:r w:rsidRPr="00F92F6B">
        <w:rPr>
          <w:noProof/>
        </w:rPr>
        <w:t xml:space="preserve"> is considered complete.</w:t>
      </w:r>
    </w:p>
    <w:p w14:paraId="5AF27EA0" w14:textId="77777777" w:rsidR="00D159EF" w:rsidRPr="00F92F6B" w:rsidRDefault="00D159EF" w:rsidP="00D159EF">
      <w:r w:rsidRPr="00F92F6B">
        <w:t xml:space="preserve">After beam failure is detected on an </w:t>
      </w:r>
      <w:proofErr w:type="spellStart"/>
      <w:r w:rsidRPr="00F92F6B">
        <w:t>SCell</w:t>
      </w:r>
      <w:proofErr w:type="spellEnd"/>
      <w:r w:rsidRPr="00F92F6B">
        <w:t>, the UE:</w:t>
      </w:r>
    </w:p>
    <w:p w14:paraId="23F0B265" w14:textId="77777777" w:rsidR="00D159EF" w:rsidRPr="00F92F6B" w:rsidRDefault="00D159EF" w:rsidP="00D159EF">
      <w:pPr>
        <w:pStyle w:val="B1"/>
      </w:pPr>
      <w:r w:rsidRPr="00F92F6B">
        <w:t>-</w:t>
      </w:r>
      <w:r w:rsidRPr="00F92F6B">
        <w:tab/>
        <w:t xml:space="preserve">triggers beam failure recovery by initiating a transmission of a BFR MAC CE for this </w:t>
      </w:r>
      <w:proofErr w:type="spellStart"/>
      <w:r w:rsidRPr="00F92F6B">
        <w:t>SCell</w:t>
      </w:r>
      <w:proofErr w:type="spellEnd"/>
      <w:r w:rsidRPr="00F92F6B">
        <w:t>;</w:t>
      </w:r>
    </w:p>
    <w:p w14:paraId="63F8803D" w14:textId="77777777" w:rsidR="00D159EF" w:rsidRPr="00F92F6B" w:rsidRDefault="00D159EF" w:rsidP="00D159EF">
      <w:pPr>
        <w:pStyle w:val="B1"/>
      </w:pPr>
      <w:r w:rsidRPr="00F92F6B">
        <w:t>-</w:t>
      </w:r>
      <w:r w:rsidRPr="00F92F6B">
        <w:tab/>
        <w:t xml:space="preserve">selects a suitable beam for this </w:t>
      </w:r>
      <w:proofErr w:type="spellStart"/>
      <w:r w:rsidRPr="00F92F6B">
        <w:t>SCell</w:t>
      </w:r>
      <w:proofErr w:type="spellEnd"/>
      <w:r w:rsidRPr="00F92F6B">
        <w:t xml:space="preserve"> (if available) and indicates it along with the information about the beam failure in the BFR MAC CE.</w:t>
      </w:r>
    </w:p>
    <w:p w14:paraId="4F5CA32A" w14:textId="690CDA54" w:rsidR="00D01EE0" w:rsidRPr="00F92F6B" w:rsidRDefault="00D159EF" w:rsidP="00D159EF">
      <w:r w:rsidRPr="00F92F6B">
        <w:t xml:space="preserve">Upon reception of a PDCCH indicating an uplink grant for a new transmission for the HARQ process used for the transmission of the BFR MAC CE, beam failure recovery for this </w:t>
      </w:r>
      <w:proofErr w:type="spellStart"/>
      <w:r w:rsidRPr="00F92F6B">
        <w:t>SCell</w:t>
      </w:r>
      <w:proofErr w:type="spellEnd"/>
      <w:r w:rsidRPr="00F92F6B">
        <w:t xml:space="preserve"> is considered complete.</w:t>
      </w:r>
    </w:p>
    <w:p w14:paraId="00AA2B2A" w14:textId="044A9B6F" w:rsidR="00EE1774" w:rsidRPr="00F92F6B" w:rsidRDefault="00EE1774" w:rsidP="00EE1774">
      <w:pPr>
        <w:rPr>
          <w:noProof/>
        </w:rPr>
      </w:pPr>
      <w:r w:rsidRPr="00F92F6B">
        <w:rPr>
          <w:noProof/>
        </w:rPr>
        <w:t xml:space="preserve">After beam failure is detected for a </w:t>
      </w:r>
      <w:r w:rsidR="00666947" w:rsidRPr="00F92F6B">
        <w:rPr>
          <w:noProof/>
        </w:rPr>
        <w:t>BFD-RS set</w:t>
      </w:r>
      <w:r w:rsidRPr="00F92F6B">
        <w:rPr>
          <w:noProof/>
        </w:rPr>
        <w:t xml:space="preserve"> of </w:t>
      </w:r>
      <w:r w:rsidR="00666947" w:rsidRPr="00F92F6B">
        <w:rPr>
          <w:noProof/>
        </w:rPr>
        <w:t xml:space="preserve">a </w:t>
      </w:r>
      <w:r w:rsidRPr="00F92F6B">
        <w:rPr>
          <w:noProof/>
        </w:rPr>
        <w:t>Serving Cell, the UE:</w:t>
      </w:r>
    </w:p>
    <w:p w14:paraId="1B468B14" w14:textId="3D39A420" w:rsidR="00EE1774" w:rsidRPr="00F92F6B" w:rsidRDefault="00EE1774" w:rsidP="0022566B">
      <w:pPr>
        <w:pStyle w:val="B1"/>
        <w:rPr>
          <w:noProof/>
        </w:rPr>
      </w:pPr>
      <w:r w:rsidRPr="00F92F6B">
        <w:rPr>
          <w:noProof/>
        </w:rPr>
        <w:t>-</w:t>
      </w:r>
      <w:r w:rsidRPr="00F92F6B">
        <w:rPr>
          <w:noProof/>
        </w:rPr>
        <w:tab/>
        <w:t xml:space="preserve">triggers beam failure recovery by initiating a transmission of a BFR MAC CE for this </w:t>
      </w:r>
      <w:r w:rsidR="00666947" w:rsidRPr="00F92F6B">
        <w:rPr>
          <w:noProof/>
        </w:rPr>
        <w:t>BFD-RS set</w:t>
      </w:r>
      <w:r w:rsidRPr="00F92F6B">
        <w:rPr>
          <w:noProof/>
        </w:rPr>
        <w:t>;</w:t>
      </w:r>
    </w:p>
    <w:p w14:paraId="7C52472B" w14:textId="0C3B91D2" w:rsidR="00EE1774" w:rsidRPr="00F92F6B" w:rsidRDefault="00EE1774" w:rsidP="0022566B">
      <w:pPr>
        <w:pStyle w:val="B1"/>
        <w:rPr>
          <w:noProof/>
        </w:rPr>
      </w:pPr>
      <w:r w:rsidRPr="00F92F6B">
        <w:rPr>
          <w:noProof/>
        </w:rPr>
        <w:t>-</w:t>
      </w:r>
      <w:r w:rsidRPr="00F92F6B">
        <w:rPr>
          <w:noProof/>
        </w:rPr>
        <w:tab/>
        <w:t xml:space="preserve">selects a suitable beam for this </w:t>
      </w:r>
      <w:r w:rsidR="00666947" w:rsidRPr="00F92F6B">
        <w:rPr>
          <w:noProof/>
        </w:rPr>
        <w:t>BFD-RS set</w:t>
      </w:r>
      <w:r w:rsidRPr="00F92F6B">
        <w:rPr>
          <w:noProof/>
        </w:rPr>
        <w:t xml:space="preserve"> (if available) and indicates whether the suitable (new) beam is found or not along with the information about the beam failure in the BFR MAC CE for this </w:t>
      </w:r>
      <w:r w:rsidR="00666947" w:rsidRPr="00F92F6B">
        <w:rPr>
          <w:noProof/>
        </w:rPr>
        <w:t>BFD-RS set</w:t>
      </w:r>
      <w:r w:rsidRPr="00F92F6B">
        <w:rPr>
          <w:noProof/>
        </w:rPr>
        <w:t>.</w:t>
      </w:r>
    </w:p>
    <w:p w14:paraId="7B813E35" w14:textId="4A2AC2BD" w:rsidR="00EE1774" w:rsidRPr="00F92F6B" w:rsidRDefault="00EE1774" w:rsidP="00EE1774">
      <w:pPr>
        <w:rPr>
          <w:noProof/>
        </w:rPr>
      </w:pPr>
      <w:r w:rsidRPr="00F92F6B">
        <w:rPr>
          <w:noProof/>
        </w:rPr>
        <w:t xml:space="preserve">Upon reception of a PDCCH indicating an uplink grant for a new transmission for the HARQ process used for the transmission of the BFR MAC CE for this </w:t>
      </w:r>
      <w:r w:rsidR="00666947" w:rsidRPr="00F92F6B">
        <w:rPr>
          <w:noProof/>
        </w:rPr>
        <w:t>BFD-RS set</w:t>
      </w:r>
      <w:r w:rsidRPr="00F92F6B">
        <w:rPr>
          <w:noProof/>
        </w:rPr>
        <w:t xml:space="preserve">, beam failure recovery for this </w:t>
      </w:r>
      <w:r w:rsidR="00666947" w:rsidRPr="00F92F6B">
        <w:rPr>
          <w:noProof/>
        </w:rPr>
        <w:t>BFD-RS set</w:t>
      </w:r>
      <w:r w:rsidRPr="00F92F6B">
        <w:rPr>
          <w:noProof/>
        </w:rPr>
        <w:t xml:space="preserve"> is considered complete.</w:t>
      </w:r>
    </w:p>
    <w:p w14:paraId="283C69F9" w14:textId="69F0ED11" w:rsidR="00EE1774" w:rsidRPr="00F92F6B" w:rsidRDefault="00EE1774" w:rsidP="00EE1774">
      <w:pPr>
        <w:rPr>
          <w:noProof/>
        </w:rPr>
      </w:pPr>
      <w:r w:rsidRPr="00F92F6B">
        <w:rPr>
          <w:noProof/>
        </w:rPr>
        <w:t xml:space="preserve">After beam failure is detected for both </w:t>
      </w:r>
      <w:r w:rsidR="00666947" w:rsidRPr="00F92F6B">
        <w:rPr>
          <w:noProof/>
        </w:rPr>
        <w:t>BFD-RS sets</w:t>
      </w:r>
      <w:r w:rsidRPr="00F92F6B">
        <w:rPr>
          <w:noProof/>
        </w:rPr>
        <w:t xml:space="preserve"> of </w:t>
      </w:r>
      <w:proofErr w:type="spellStart"/>
      <w:r w:rsidR="00471AE7" w:rsidRPr="00F92F6B">
        <w:t>SpCell</w:t>
      </w:r>
      <w:proofErr w:type="spellEnd"/>
      <w:r w:rsidR="00666947" w:rsidRPr="00F92F6B">
        <w:rPr>
          <w:noProof/>
        </w:rPr>
        <w:t xml:space="preserve"> concurrently</w:t>
      </w:r>
      <w:r w:rsidRPr="00F92F6B">
        <w:rPr>
          <w:noProof/>
        </w:rPr>
        <w:t>, the UE:</w:t>
      </w:r>
    </w:p>
    <w:p w14:paraId="30BA2C88" w14:textId="5AC3A71A" w:rsidR="00EE1774" w:rsidRPr="00F92F6B" w:rsidRDefault="00EE1774" w:rsidP="0022566B">
      <w:pPr>
        <w:pStyle w:val="B1"/>
        <w:rPr>
          <w:noProof/>
        </w:rPr>
      </w:pPr>
      <w:r w:rsidRPr="00F92F6B">
        <w:rPr>
          <w:noProof/>
        </w:rPr>
        <w:t>-</w:t>
      </w:r>
      <w:r w:rsidRPr="00F92F6B">
        <w:rPr>
          <w:noProof/>
        </w:rPr>
        <w:tab/>
        <w:t xml:space="preserve">triggers beam failure recovery by initiating a Random Access procedure on the </w:t>
      </w:r>
      <w:proofErr w:type="spellStart"/>
      <w:r w:rsidR="00471AE7" w:rsidRPr="00F92F6B">
        <w:t>SpCell</w:t>
      </w:r>
      <w:proofErr w:type="spellEnd"/>
      <w:r w:rsidRPr="00F92F6B">
        <w:rPr>
          <w:noProof/>
        </w:rPr>
        <w:t>;</w:t>
      </w:r>
    </w:p>
    <w:p w14:paraId="714B2449" w14:textId="4178E0EA" w:rsidR="00EE1774" w:rsidRPr="00F92F6B" w:rsidRDefault="00EE1774" w:rsidP="0022566B">
      <w:pPr>
        <w:pStyle w:val="B1"/>
        <w:rPr>
          <w:noProof/>
        </w:rPr>
      </w:pPr>
      <w:r w:rsidRPr="00F92F6B">
        <w:rPr>
          <w:noProof/>
        </w:rPr>
        <w:t>-</w:t>
      </w:r>
      <w:r w:rsidRPr="00F92F6B">
        <w:rPr>
          <w:noProof/>
        </w:rPr>
        <w:tab/>
        <w:t xml:space="preserve">selects a suitable beam for each failed </w:t>
      </w:r>
      <w:r w:rsidR="00666947" w:rsidRPr="00F92F6B">
        <w:rPr>
          <w:noProof/>
        </w:rPr>
        <w:t>BFD-RS set</w:t>
      </w:r>
      <w:r w:rsidRPr="00F92F6B">
        <w:rPr>
          <w:noProof/>
        </w:rPr>
        <w:t xml:space="preserve"> (if available) and indicates whether the suitable (new) beam is found or not along with the information about the beam failure in the BFR MAC CE for each failed </w:t>
      </w:r>
      <w:r w:rsidR="00666947" w:rsidRPr="00F92F6B">
        <w:rPr>
          <w:noProof/>
        </w:rPr>
        <w:t>BFD-RS set</w:t>
      </w:r>
      <w:r w:rsidRPr="00F92F6B">
        <w:rPr>
          <w:noProof/>
        </w:rPr>
        <w:t>;</w:t>
      </w:r>
    </w:p>
    <w:p w14:paraId="2D20C400" w14:textId="1EEE68F0" w:rsidR="00EE1774" w:rsidRPr="00F92F6B" w:rsidRDefault="00EE1774" w:rsidP="0022566B">
      <w:pPr>
        <w:pStyle w:val="B1"/>
        <w:rPr>
          <w:noProof/>
        </w:rPr>
      </w:pPr>
      <w:r w:rsidRPr="00F92F6B">
        <w:rPr>
          <w:noProof/>
        </w:rPr>
        <w:t>-</w:t>
      </w:r>
      <w:r w:rsidRPr="00F92F6B">
        <w:rPr>
          <w:noProof/>
        </w:rPr>
        <w:tab/>
        <w:t xml:space="preserve">upon completion of the Random Access procedure, beam failure recovery for both </w:t>
      </w:r>
      <w:r w:rsidR="00666947" w:rsidRPr="00F92F6B">
        <w:rPr>
          <w:noProof/>
        </w:rPr>
        <w:t>BFD-RS sets</w:t>
      </w:r>
      <w:r w:rsidRPr="00F92F6B">
        <w:rPr>
          <w:noProof/>
        </w:rPr>
        <w:t xml:space="preserve"> of </w:t>
      </w:r>
      <w:proofErr w:type="spellStart"/>
      <w:r w:rsidR="00471AE7" w:rsidRPr="00F92F6B">
        <w:t>SpCell</w:t>
      </w:r>
      <w:proofErr w:type="spellEnd"/>
      <w:r w:rsidRPr="00F92F6B">
        <w:rPr>
          <w:noProof/>
        </w:rPr>
        <w:t xml:space="preserve"> is considered complete.</w:t>
      </w:r>
    </w:p>
    <w:p w14:paraId="2FEC5787" w14:textId="77777777" w:rsidR="00683AFE" w:rsidRPr="00F92F6B" w:rsidRDefault="00683AFE" w:rsidP="00683AFE">
      <w:pPr>
        <w:pStyle w:val="Heading3"/>
      </w:pPr>
      <w:bookmarkStart w:id="1136" w:name="_Toc20387992"/>
      <w:bookmarkStart w:id="1137" w:name="_Toc29376072"/>
      <w:bookmarkStart w:id="1138" w:name="_Toc37231966"/>
      <w:bookmarkStart w:id="1139" w:name="_Toc46502023"/>
      <w:bookmarkStart w:id="1140" w:name="_Toc51971371"/>
      <w:bookmarkStart w:id="1141" w:name="_Toc52551354"/>
      <w:bookmarkStart w:id="1142" w:name="_Toc219280860"/>
      <w:r w:rsidRPr="00F92F6B">
        <w:t>9.2.9</w:t>
      </w:r>
      <w:r w:rsidRPr="00F92F6B">
        <w:tab/>
        <w:t>Timing Advance</w:t>
      </w:r>
      <w:bookmarkEnd w:id="1136"/>
      <w:bookmarkEnd w:id="1137"/>
      <w:bookmarkEnd w:id="1138"/>
      <w:bookmarkEnd w:id="1139"/>
      <w:bookmarkEnd w:id="1140"/>
      <w:bookmarkEnd w:id="1141"/>
      <w:bookmarkEnd w:id="1142"/>
    </w:p>
    <w:p w14:paraId="18E6A4A5" w14:textId="77777777" w:rsidR="00683AFE" w:rsidRPr="00F92F6B" w:rsidRDefault="00683AFE" w:rsidP="00683AFE">
      <w:pPr>
        <w:rPr>
          <w:lang w:eastAsia="ko-KR"/>
        </w:rPr>
      </w:pPr>
      <w:r w:rsidRPr="00F92F6B">
        <w:t xml:space="preserve">In RRC_CONNECTED, the </w:t>
      </w:r>
      <w:proofErr w:type="spellStart"/>
      <w:r w:rsidRPr="00F92F6B">
        <w:t>gNB</w:t>
      </w:r>
      <w:proofErr w:type="spellEnd"/>
      <w:r w:rsidRPr="00F92F6B">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3B3C8685" w:rsidR="00683AFE" w:rsidRPr="00F92F6B" w:rsidRDefault="00683AFE" w:rsidP="00683AFE">
      <w:r w:rsidRPr="00F92F6B">
        <w:t xml:space="preserve">For the primary TAG the UE uses the </w:t>
      </w:r>
      <w:proofErr w:type="spellStart"/>
      <w:r w:rsidR="00471AE7" w:rsidRPr="00F92F6B">
        <w:t>SpCell</w:t>
      </w:r>
      <w:proofErr w:type="spellEnd"/>
      <w:r w:rsidRPr="00F92F6B">
        <w:t xml:space="preserve"> as timing reference</w:t>
      </w:r>
      <w:r w:rsidR="004B55CB" w:rsidRPr="00F92F6B">
        <w:t xml:space="preserve">, except with shared spectrum channel access where an </w:t>
      </w:r>
      <w:proofErr w:type="spellStart"/>
      <w:r w:rsidR="004B55CB" w:rsidRPr="00F92F6B">
        <w:t>SCell</w:t>
      </w:r>
      <w:proofErr w:type="spellEnd"/>
      <w:r w:rsidR="004B55CB" w:rsidRPr="00F92F6B">
        <w:t xml:space="preserve"> can also be used in certain cases (see clause 7.1, TS 38.133 [13])</w:t>
      </w:r>
      <w:r w:rsidRPr="00F92F6B">
        <w:t xml:space="preserve">. In a secondary TAG, the UE may use any of the activated </w:t>
      </w:r>
      <w:proofErr w:type="spellStart"/>
      <w:r w:rsidRPr="00F92F6B">
        <w:t>SCells</w:t>
      </w:r>
      <w:proofErr w:type="spellEnd"/>
      <w:r w:rsidRPr="00F92F6B">
        <w:t xml:space="preserve"> of this TAG as a timing reference cell, but should not change it unless necessary.</w:t>
      </w:r>
    </w:p>
    <w:p w14:paraId="392A73B8" w14:textId="23827EB0" w:rsidR="00683AFE" w:rsidRPr="00F92F6B" w:rsidRDefault="00683AFE" w:rsidP="00683AFE">
      <w:r w:rsidRPr="00F92F6B">
        <w:t xml:space="preserve">Timing advance updates are signalled by the </w:t>
      </w:r>
      <w:proofErr w:type="spellStart"/>
      <w:r w:rsidRPr="00F92F6B">
        <w:t>gNB</w:t>
      </w:r>
      <w:proofErr w:type="spellEnd"/>
      <w:r w:rsidRPr="00F92F6B">
        <w:t xml:space="preserve"> to the UE via MAC CE commands</w:t>
      </w:r>
      <w:r w:rsidRPr="00F92F6B">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F92F6B">
        <w:t xml:space="preserve">uplink transmission can only take place </w:t>
      </w:r>
      <w:r w:rsidR="00565C30" w:rsidRPr="00F92F6B">
        <w:t>through MSG1/MSGA</w:t>
      </w:r>
      <w:r w:rsidRPr="00F92F6B">
        <w:t>).</w:t>
      </w:r>
    </w:p>
    <w:p w14:paraId="17501B9D" w14:textId="1C017329" w:rsidR="00A51876" w:rsidRPr="00F92F6B" w:rsidRDefault="00A51876" w:rsidP="00683AFE">
      <w:pPr>
        <w:rPr>
          <w:lang w:eastAsia="ko-KR"/>
        </w:rPr>
      </w:pPr>
      <w:r w:rsidRPr="00F92F6B">
        <w:rPr>
          <w:rFonts w:eastAsia="MS Mincho"/>
        </w:rPr>
        <w:t xml:space="preserve">When two TAG IDs are configured for the </w:t>
      </w:r>
      <w:proofErr w:type="spellStart"/>
      <w:r w:rsidR="00471AE7" w:rsidRPr="00F92F6B">
        <w:rPr>
          <w:rFonts w:eastAsia="MS Mincho"/>
        </w:rPr>
        <w:t>SpCell</w:t>
      </w:r>
      <w:proofErr w:type="spellEnd"/>
      <w:r w:rsidRPr="00F92F6B">
        <w:rPr>
          <w:rFonts w:eastAsia="MS Mincho"/>
        </w:rPr>
        <w:t>, both TAGs are regarded as primary TAG.</w:t>
      </w:r>
    </w:p>
    <w:p w14:paraId="796D1D5F" w14:textId="06AE8831" w:rsidR="00312E0B" w:rsidRPr="00F92F6B" w:rsidRDefault="00312E0B" w:rsidP="00312E0B">
      <w:pPr>
        <w:pStyle w:val="Heading3"/>
      </w:pPr>
      <w:bookmarkStart w:id="1143" w:name="_Toc219280861"/>
      <w:bookmarkStart w:id="1144" w:name="_Toc20387993"/>
      <w:bookmarkStart w:id="1145" w:name="_Toc29376073"/>
      <w:bookmarkStart w:id="1146" w:name="_Toc37231967"/>
      <w:bookmarkStart w:id="1147" w:name="_Toc46502024"/>
      <w:bookmarkStart w:id="1148" w:name="_Toc51971372"/>
      <w:bookmarkStart w:id="1149" w:name="_Toc52551355"/>
      <w:r w:rsidRPr="00F92F6B">
        <w:t>9.2.10</w:t>
      </w:r>
      <w:r w:rsidRPr="00F92F6B">
        <w:tab/>
        <w:t>Extended DRX for RRC_IDLE and RRC_INACTIVE</w:t>
      </w:r>
      <w:bookmarkEnd w:id="1143"/>
    </w:p>
    <w:p w14:paraId="6A0CAEDC" w14:textId="77777777" w:rsidR="00312E0B" w:rsidRPr="00F92F6B" w:rsidRDefault="00312E0B" w:rsidP="00312E0B">
      <w:r w:rsidRPr="00F92F6B">
        <w:t>When extended DRX (</w:t>
      </w:r>
      <w:proofErr w:type="spellStart"/>
      <w:r w:rsidRPr="00F92F6B">
        <w:t>eDRX</w:t>
      </w:r>
      <w:proofErr w:type="spellEnd"/>
      <w:r w:rsidRPr="00F92F6B">
        <w:t>) is used, the following applies:</w:t>
      </w:r>
    </w:p>
    <w:p w14:paraId="039D16C0" w14:textId="5EE807C0" w:rsidR="00312E0B" w:rsidRPr="00F92F6B" w:rsidRDefault="00312E0B" w:rsidP="00312E0B">
      <w:pPr>
        <w:pStyle w:val="B1"/>
      </w:pPr>
      <w:r w:rsidRPr="00F92F6B">
        <w:t>-</w:t>
      </w:r>
      <w:r w:rsidRPr="00F92F6B">
        <w:tab/>
        <w:t xml:space="preserve">For RRC_INACTIVE, </w:t>
      </w:r>
      <w:proofErr w:type="spellStart"/>
      <w:r w:rsidRPr="00F92F6B">
        <w:t>eDRX</w:t>
      </w:r>
      <w:proofErr w:type="spellEnd"/>
      <w:r w:rsidRPr="00F92F6B">
        <w:t xml:space="preserve"> configuration </w:t>
      </w:r>
      <w:r w:rsidR="00CF2DC8" w:rsidRPr="00F92F6B">
        <w:t xml:space="preserve">for RAN paging </w:t>
      </w:r>
      <w:r w:rsidRPr="00F92F6B">
        <w:t>is decided and configured by NG-RAN.</w:t>
      </w:r>
      <w:r w:rsidR="00CF2DC8" w:rsidRPr="00F92F6B">
        <w:t xml:space="preserve"> In RRC_INACTIVE the UE monitors both RAN and CN paging;</w:t>
      </w:r>
    </w:p>
    <w:p w14:paraId="3C7E7BA6" w14:textId="308545FE" w:rsidR="00312E0B" w:rsidRPr="00F92F6B" w:rsidRDefault="00312E0B" w:rsidP="00312E0B">
      <w:pPr>
        <w:pStyle w:val="B1"/>
      </w:pPr>
      <w:r w:rsidRPr="00F92F6B">
        <w:t>-</w:t>
      </w:r>
      <w:r w:rsidRPr="00F92F6B">
        <w:tab/>
        <w:t xml:space="preserve">For RRC_IDLE, </w:t>
      </w:r>
      <w:proofErr w:type="spellStart"/>
      <w:r w:rsidRPr="00F92F6B">
        <w:t>eDRX</w:t>
      </w:r>
      <w:proofErr w:type="spellEnd"/>
      <w:r w:rsidR="00CF2DC8" w:rsidRPr="00F92F6B">
        <w:t xml:space="preserve"> for CN paging</w:t>
      </w:r>
      <w:r w:rsidRPr="00F92F6B">
        <w:t xml:space="preserve"> is configured by upper layers.</w:t>
      </w:r>
      <w:r w:rsidR="00CF2DC8" w:rsidRPr="00F92F6B">
        <w:t xml:space="preserve"> In RRC_IDLE the UE monitors only CN paging;</w:t>
      </w:r>
    </w:p>
    <w:p w14:paraId="50018A10" w14:textId="142EE248" w:rsidR="005C624F" w:rsidRPr="00F92F6B" w:rsidRDefault="00312E0B" w:rsidP="00312E0B">
      <w:pPr>
        <w:pStyle w:val="B1"/>
      </w:pPr>
      <w:r w:rsidRPr="00F92F6B">
        <w:t>-</w:t>
      </w:r>
      <w:r w:rsidRPr="00F92F6B">
        <w:tab/>
        <w:t xml:space="preserve">Information on whether </w:t>
      </w:r>
      <w:proofErr w:type="spellStart"/>
      <w:r w:rsidRPr="00F92F6B">
        <w:t>eDRX</w:t>
      </w:r>
      <w:proofErr w:type="spellEnd"/>
      <w:r w:rsidRPr="00F92F6B">
        <w:t xml:space="preserve"> </w:t>
      </w:r>
      <w:r w:rsidR="00594FCB" w:rsidRPr="00F92F6B">
        <w:rPr>
          <w:rFonts w:eastAsia="SimSun"/>
        </w:rPr>
        <w:t>for CN paging and RAN paging</w:t>
      </w:r>
      <w:r w:rsidR="00594FCB" w:rsidRPr="00F92F6B">
        <w:t xml:space="preserve"> </w:t>
      </w:r>
      <w:r w:rsidRPr="00F92F6B">
        <w:t xml:space="preserve">is allowed on the cell is provided </w:t>
      </w:r>
      <w:r w:rsidR="00CF2DC8" w:rsidRPr="00F92F6B">
        <w:t xml:space="preserve">separately </w:t>
      </w:r>
      <w:r w:rsidRPr="00F92F6B">
        <w:t>in system information</w:t>
      </w:r>
      <w:r w:rsidR="00CF2DC8" w:rsidRPr="00F92F6B">
        <w:t>;</w:t>
      </w:r>
    </w:p>
    <w:p w14:paraId="07582F5E" w14:textId="64472453" w:rsidR="005C624F" w:rsidRPr="00F92F6B" w:rsidRDefault="00312E0B" w:rsidP="00312E0B">
      <w:pPr>
        <w:pStyle w:val="B1"/>
      </w:pPr>
      <w:r w:rsidRPr="00F92F6B">
        <w:t>-</w:t>
      </w:r>
      <w:r w:rsidRPr="00F92F6B">
        <w:tab/>
      </w:r>
      <w:r w:rsidR="00CF2DC8" w:rsidRPr="00F92F6B">
        <w:t xml:space="preserve">The maximum value of the </w:t>
      </w:r>
      <w:proofErr w:type="spellStart"/>
      <w:r w:rsidR="00CF2DC8" w:rsidRPr="00F92F6B">
        <w:t>eDRX</w:t>
      </w:r>
      <w:proofErr w:type="spellEnd"/>
      <w:r w:rsidR="00CF2DC8" w:rsidRPr="00F92F6B">
        <w:t xml:space="preserve"> cycle is 10485.76 seconds (2.91 hours) while the minimum value of the </w:t>
      </w:r>
      <w:proofErr w:type="spellStart"/>
      <w:r w:rsidR="00CF2DC8" w:rsidRPr="00F92F6B">
        <w:t>eDRX</w:t>
      </w:r>
      <w:proofErr w:type="spellEnd"/>
      <w:r w:rsidR="00CF2DC8" w:rsidRPr="00F92F6B">
        <w:t xml:space="preserve"> cycle is 2.56 seconds</w:t>
      </w:r>
      <w:r w:rsidRPr="00F92F6B">
        <w:rPr>
          <w:rFonts w:eastAsia="SimSun"/>
        </w:rPr>
        <w:t>;</w:t>
      </w:r>
    </w:p>
    <w:p w14:paraId="112F5BB3" w14:textId="5D1DE8C3" w:rsidR="00312E0B" w:rsidRPr="00F92F6B" w:rsidRDefault="00312E0B" w:rsidP="00312E0B">
      <w:pPr>
        <w:pStyle w:val="B1"/>
      </w:pPr>
      <w:r w:rsidRPr="00F92F6B">
        <w:t>-</w:t>
      </w:r>
      <w:r w:rsidRPr="00F92F6B">
        <w:tab/>
        <w:t>The hyper SFN (H-SFN) is broadcast by the cell and increments by one when the SFN wraps around;</w:t>
      </w:r>
    </w:p>
    <w:p w14:paraId="60DD9DD2" w14:textId="1849621D" w:rsidR="00312E0B" w:rsidRPr="00F92F6B" w:rsidRDefault="00312E0B" w:rsidP="00312E0B">
      <w:pPr>
        <w:pStyle w:val="B1"/>
      </w:pPr>
      <w:r w:rsidRPr="00F92F6B">
        <w:t>-</w:t>
      </w:r>
      <w:r w:rsidRPr="00F92F6B">
        <w:tab/>
        <w:t xml:space="preserve">Paging </w:t>
      </w:r>
      <w:proofErr w:type="spellStart"/>
      <w:r w:rsidRPr="00F92F6B">
        <w:t>Hyperframe</w:t>
      </w:r>
      <w:proofErr w:type="spellEnd"/>
      <w:r w:rsidRPr="00F92F6B">
        <w:t xml:space="preserve"> (PH) refers to the H-SFN in which the UE starts monitoring paging </w:t>
      </w:r>
      <w:r w:rsidR="004B60AC" w:rsidRPr="00F92F6B">
        <w:t xml:space="preserve">according to </w:t>
      </w:r>
      <w:r w:rsidRPr="00F92F6B">
        <w:t>DRX during a Paging Time Window (PTW). The PH and PTW are determined based on a formula (see TS 38.304 [10]) that is known by the AMF, UE and NG-RAN;</w:t>
      </w:r>
    </w:p>
    <w:p w14:paraId="30FC592E" w14:textId="77777777" w:rsidR="00312E0B" w:rsidRPr="00F92F6B" w:rsidRDefault="00312E0B" w:rsidP="00312E0B">
      <w:pPr>
        <w:pStyle w:val="B1"/>
      </w:pPr>
      <w:r w:rsidRPr="00F92F6B">
        <w:t>-</w:t>
      </w:r>
      <w:r w:rsidRPr="00F92F6B">
        <w:tab/>
        <w:t xml:space="preserve">H-SFN, PH and PTW are used if the </w:t>
      </w:r>
      <w:proofErr w:type="spellStart"/>
      <w:r w:rsidRPr="00F92F6B">
        <w:t>eDRX</w:t>
      </w:r>
      <w:proofErr w:type="spellEnd"/>
      <w:r w:rsidRPr="00F92F6B">
        <w:t xml:space="preserve"> cycle is greater than 10.24 seconds;</w:t>
      </w:r>
    </w:p>
    <w:p w14:paraId="69325B08" w14:textId="7CD470E6" w:rsidR="00A96302" w:rsidRPr="00F92F6B" w:rsidRDefault="00312E0B" w:rsidP="00312E0B">
      <w:pPr>
        <w:pStyle w:val="B1"/>
        <w:rPr>
          <w:rFonts w:eastAsiaTheme="minorEastAsia"/>
          <w:lang w:eastAsia="ja-JP"/>
        </w:rPr>
      </w:pPr>
      <w:r w:rsidRPr="00F92F6B">
        <w:t>-</w:t>
      </w:r>
      <w:r w:rsidRPr="00F92F6B">
        <w:tab/>
        <w:t xml:space="preserve">When the </w:t>
      </w:r>
      <w:r w:rsidR="004B60AC" w:rsidRPr="00F92F6B">
        <w:t xml:space="preserve">RRC_IDLE </w:t>
      </w:r>
      <w:proofErr w:type="spellStart"/>
      <w:r w:rsidRPr="00F92F6B">
        <w:t>eDRX</w:t>
      </w:r>
      <w:proofErr w:type="spellEnd"/>
      <w:r w:rsidRPr="00F92F6B">
        <w:t xml:space="preserve"> cycle is longer than the system information modification period, the UE verifies that stored system information remains valid before </w:t>
      </w:r>
      <w:r w:rsidR="00AD7551" w:rsidRPr="00F92F6B">
        <w:rPr>
          <w:lang w:eastAsia="fr-FR"/>
        </w:rPr>
        <w:t>resuming/</w:t>
      </w:r>
      <w:r w:rsidRPr="00F92F6B">
        <w:t>establishing an RRC connection</w:t>
      </w:r>
      <w:r w:rsidR="00A96302" w:rsidRPr="00F92F6B">
        <w:rPr>
          <w:rFonts w:eastAsiaTheme="minorEastAsia"/>
          <w:lang w:eastAsia="ja-JP"/>
        </w:rPr>
        <w:t>.</w:t>
      </w:r>
    </w:p>
    <w:p w14:paraId="05AFD304" w14:textId="590DA553" w:rsidR="00A96302" w:rsidRPr="00F92F6B" w:rsidRDefault="00A96302" w:rsidP="00CE3B75">
      <w:pPr>
        <w:pStyle w:val="NO"/>
        <w:rPr>
          <w:rFonts w:eastAsiaTheme="minorEastAsia"/>
          <w:lang w:eastAsia="ja-JP"/>
        </w:rPr>
      </w:pPr>
      <w:r w:rsidRPr="00F92F6B">
        <w:t>NOTE:</w:t>
      </w:r>
      <w:r w:rsidRPr="00F92F6B">
        <w:tab/>
      </w:r>
      <w:r w:rsidR="00FD5745" w:rsidRPr="00F92F6B">
        <w:t>When</w:t>
      </w:r>
      <w:r w:rsidRPr="00F92F6B">
        <w:t xml:space="preserve"> emergency PDU session resources are established</w:t>
      </w:r>
      <w:r w:rsidR="00716C51" w:rsidRPr="00F92F6B">
        <w:t xml:space="preserve"> and if</w:t>
      </w:r>
      <w:r w:rsidRPr="00F92F6B">
        <w:t xml:space="preserve"> the </w:t>
      </w:r>
      <w:proofErr w:type="spellStart"/>
      <w:r w:rsidRPr="00F92F6B">
        <w:t>gNB</w:t>
      </w:r>
      <w:proofErr w:type="spellEnd"/>
      <w:r w:rsidRPr="00F92F6B">
        <w:t xml:space="preserve"> </w:t>
      </w:r>
      <w:r w:rsidR="00716C51" w:rsidRPr="00F92F6B">
        <w:t xml:space="preserve">decides to release the UE into RRC_INACTIVE state, it </w:t>
      </w:r>
      <w:r w:rsidRPr="00F92F6B">
        <w:t xml:space="preserve">should not configure the Extended DRX. The </w:t>
      </w:r>
      <w:proofErr w:type="spellStart"/>
      <w:r w:rsidRPr="00F92F6B">
        <w:t>gNB</w:t>
      </w:r>
      <w:proofErr w:type="spellEnd"/>
      <w:r w:rsidRPr="00F92F6B">
        <w:t xml:space="preserve"> recognizes the emergency PDU session resources based on special ARP value of a QoS flow as specified in TS 23.501 [3]</w:t>
      </w:r>
      <w:r w:rsidR="00312E0B" w:rsidRPr="00F92F6B">
        <w:t>.</w:t>
      </w:r>
    </w:p>
    <w:p w14:paraId="2CA63C9A" w14:textId="77777777" w:rsidR="004A1C35" w:rsidRPr="00F92F6B" w:rsidRDefault="00703C9B" w:rsidP="009A0512">
      <w:pPr>
        <w:pStyle w:val="Heading2"/>
      </w:pPr>
      <w:bookmarkStart w:id="1150" w:name="_Toc219280862"/>
      <w:r w:rsidRPr="00F92F6B">
        <w:t>9</w:t>
      </w:r>
      <w:r w:rsidR="004A1C35" w:rsidRPr="00F92F6B">
        <w:t>.3</w:t>
      </w:r>
      <w:r w:rsidR="004A1C35" w:rsidRPr="00F92F6B">
        <w:tab/>
        <w:t>Inter RAT</w:t>
      </w:r>
      <w:bookmarkEnd w:id="1144"/>
      <w:bookmarkEnd w:id="1145"/>
      <w:bookmarkEnd w:id="1146"/>
      <w:bookmarkEnd w:id="1147"/>
      <w:bookmarkEnd w:id="1148"/>
      <w:bookmarkEnd w:id="1149"/>
      <w:bookmarkEnd w:id="1150"/>
    </w:p>
    <w:p w14:paraId="006FA2DC" w14:textId="77777777" w:rsidR="00A0538F" w:rsidRPr="00F92F6B" w:rsidRDefault="00850F4D" w:rsidP="009A0512">
      <w:pPr>
        <w:pStyle w:val="Heading3"/>
      </w:pPr>
      <w:bookmarkStart w:id="1151" w:name="_Toc20387994"/>
      <w:bookmarkStart w:id="1152" w:name="_Toc29376074"/>
      <w:bookmarkStart w:id="1153" w:name="_Toc37231968"/>
      <w:bookmarkStart w:id="1154" w:name="_Toc46502025"/>
      <w:bookmarkStart w:id="1155" w:name="_Toc51971373"/>
      <w:bookmarkStart w:id="1156" w:name="_Toc52551356"/>
      <w:bookmarkStart w:id="1157" w:name="_Toc219280863"/>
      <w:r w:rsidRPr="00F92F6B">
        <w:t>9.3.1</w:t>
      </w:r>
      <w:r w:rsidRPr="00F92F6B">
        <w:tab/>
      </w:r>
      <w:r w:rsidR="00AC6221" w:rsidRPr="00F92F6B">
        <w:t xml:space="preserve">NR-E-UTRA mobility: </w:t>
      </w:r>
      <w:r w:rsidRPr="00F92F6B">
        <w:t>Intra 5GC</w:t>
      </w:r>
      <w:bookmarkEnd w:id="1151"/>
      <w:bookmarkEnd w:id="1152"/>
      <w:bookmarkEnd w:id="1153"/>
      <w:bookmarkEnd w:id="1154"/>
      <w:bookmarkEnd w:id="1155"/>
      <w:bookmarkEnd w:id="1156"/>
      <w:bookmarkEnd w:id="1157"/>
    </w:p>
    <w:p w14:paraId="55C78D44" w14:textId="77777777" w:rsidR="00C77CB7" w:rsidRPr="00F92F6B" w:rsidRDefault="00703C9B" w:rsidP="00A9542F">
      <w:pPr>
        <w:pStyle w:val="Heading4"/>
      </w:pPr>
      <w:bookmarkStart w:id="1158" w:name="_Toc20387995"/>
      <w:bookmarkStart w:id="1159" w:name="_Toc29376075"/>
      <w:bookmarkStart w:id="1160" w:name="_Toc37231969"/>
      <w:bookmarkStart w:id="1161" w:name="_Toc46502026"/>
      <w:bookmarkStart w:id="1162" w:name="_Toc51971374"/>
      <w:bookmarkStart w:id="1163" w:name="_Toc52551357"/>
      <w:bookmarkStart w:id="1164" w:name="_Toc219280864"/>
      <w:r w:rsidRPr="00F92F6B">
        <w:t>9</w:t>
      </w:r>
      <w:r w:rsidR="00C77CB7" w:rsidRPr="00F92F6B">
        <w:t>.3.1</w:t>
      </w:r>
      <w:r w:rsidR="00850F4D" w:rsidRPr="00F92F6B">
        <w:t>.1</w:t>
      </w:r>
      <w:r w:rsidR="00C77CB7" w:rsidRPr="00F92F6B">
        <w:tab/>
        <w:t>Cell Reselection</w:t>
      </w:r>
      <w:bookmarkEnd w:id="1158"/>
      <w:bookmarkEnd w:id="1159"/>
      <w:bookmarkEnd w:id="1160"/>
      <w:bookmarkEnd w:id="1161"/>
      <w:bookmarkEnd w:id="1162"/>
      <w:bookmarkEnd w:id="1163"/>
      <w:bookmarkEnd w:id="1164"/>
    </w:p>
    <w:p w14:paraId="63833E26" w14:textId="77777777" w:rsidR="00C77CB7" w:rsidRPr="00F92F6B" w:rsidRDefault="003C1964" w:rsidP="00C77CB7">
      <w:r w:rsidRPr="00F92F6B">
        <w:t>Cell reselection is characterised by the following:</w:t>
      </w:r>
    </w:p>
    <w:p w14:paraId="3CF411F2" w14:textId="77777777" w:rsidR="001A33AB" w:rsidRPr="00F92F6B" w:rsidRDefault="003C1964" w:rsidP="001A33AB">
      <w:pPr>
        <w:pStyle w:val="B1"/>
      </w:pPr>
      <w:r w:rsidRPr="00F92F6B">
        <w:t>-</w:t>
      </w:r>
      <w:r w:rsidRPr="00F92F6B">
        <w:tab/>
        <w:t>Cell reselection between NR RRC_IDLE and E-UTRA RRC_IDLE is supported;</w:t>
      </w:r>
    </w:p>
    <w:p w14:paraId="7A613818" w14:textId="77777777" w:rsidR="003C1964" w:rsidRPr="00F92F6B" w:rsidRDefault="001A33AB" w:rsidP="001A33AB">
      <w:pPr>
        <w:pStyle w:val="B1"/>
      </w:pPr>
      <w:r w:rsidRPr="00F92F6B">
        <w:t>-</w:t>
      </w:r>
      <w:r w:rsidRPr="00F92F6B">
        <w:tab/>
        <w:t>Cell reselection from NR RRC_INACTIVE to E-UTRA RRC_IDLE is supported.</w:t>
      </w:r>
    </w:p>
    <w:p w14:paraId="7EB1DFFC" w14:textId="77777777" w:rsidR="00C77CB7" w:rsidRPr="00F92F6B" w:rsidRDefault="00703C9B" w:rsidP="00A9542F">
      <w:pPr>
        <w:pStyle w:val="Heading4"/>
      </w:pPr>
      <w:bookmarkStart w:id="1165" w:name="_Toc20387996"/>
      <w:bookmarkStart w:id="1166" w:name="_Toc29376076"/>
      <w:bookmarkStart w:id="1167" w:name="_Toc37231970"/>
      <w:bookmarkStart w:id="1168" w:name="_Toc46502027"/>
      <w:bookmarkStart w:id="1169" w:name="_Toc51971375"/>
      <w:bookmarkStart w:id="1170" w:name="_Toc52551358"/>
      <w:bookmarkStart w:id="1171" w:name="_Toc219280865"/>
      <w:r w:rsidRPr="00F92F6B">
        <w:t>9</w:t>
      </w:r>
      <w:r w:rsidR="00A86AE6" w:rsidRPr="00F92F6B">
        <w:t>.3.</w:t>
      </w:r>
      <w:r w:rsidR="00850F4D" w:rsidRPr="00F92F6B">
        <w:t>1.</w:t>
      </w:r>
      <w:r w:rsidR="00A86AE6" w:rsidRPr="00F92F6B">
        <w:t>2</w:t>
      </w:r>
      <w:r w:rsidR="00C77CB7" w:rsidRPr="00F92F6B">
        <w:tab/>
        <w:t>Handover</w:t>
      </w:r>
      <w:bookmarkEnd w:id="1165"/>
      <w:bookmarkEnd w:id="1166"/>
      <w:bookmarkEnd w:id="1167"/>
      <w:bookmarkEnd w:id="1168"/>
      <w:bookmarkEnd w:id="1169"/>
      <w:bookmarkEnd w:id="1170"/>
      <w:bookmarkEnd w:id="1171"/>
    </w:p>
    <w:p w14:paraId="08EABCB6" w14:textId="77777777" w:rsidR="004908C7" w:rsidRPr="00F92F6B" w:rsidRDefault="004908C7" w:rsidP="004908C7">
      <w:r w:rsidRPr="00F92F6B">
        <w:t>Inter RAT mobility is characterised by the following:</w:t>
      </w:r>
    </w:p>
    <w:p w14:paraId="305656D4" w14:textId="77777777" w:rsidR="00A4501C" w:rsidRPr="00F92F6B" w:rsidRDefault="00A4501C" w:rsidP="00A4501C">
      <w:pPr>
        <w:pStyle w:val="B1"/>
      </w:pPr>
      <w:r w:rsidRPr="00F92F6B">
        <w:t>-</w:t>
      </w:r>
      <w:r w:rsidRPr="00F92F6B">
        <w:tab/>
        <w:t>The Source RAT configures Target RAT measurement and reporting.</w:t>
      </w:r>
    </w:p>
    <w:p w14:paraId="7B4DCC24" w14:textId="77777777" w:rsidR="00A4501C" w:rsidRPr="00F92F6B" w:rsidRDefault="00A4501C" w:rsidP="00A4501C">
      <w:pPr>
        <w:pStyle w:val="B1"/>
      </w:pPr>
      <w:r w:rsidRPr="00F92F6B">
        <w:t>-</w:t>
      </w:r>
      <w:r w:rsidRPr="00F92F6B">
        <w:tab/>
        <w:t>The source RAT decides on the preparation initiation and provides the necessary information to the target RAT in the format required by the target RAT:</w:t>
      </w:r>
    </w:p>
    <w:p w14:paraId="729D8C11" w14:textId="77777777" w:rsidR="00A4501C" w:rsidRPr="00F92F6B" w:rsidRDefault="00A4501C" w:rsidP="00A4501C">
      <w:pPr>
        <w:pStyle w:val="B2"/>
      </w:pPr>
      <w:r w:rsidRPr="00F92F6B">
        <w:t>-</w:t>
      </w:r>
      <w:r w:rsidRPr="00F92F6B">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F92F6B">
        <w:t>clause</w:t>
      </w:r>
      <w:r w:rsidRPr="00F92F6B">
        <w:t xml:space="preserve"> 9.2.3.2.1 including the current QoS flow to DRB mapping applied to the UE and RRM configuration.</w:t>
      </w:r>
    </w:p>
    <w:p w14:paraId="21136648" w14:textId="77777777" w:rsidR="00A4501C" w:rsidRPr="00F92F6B" w:rsidRDefault="00A4501C" w:rsidP="00A4501C">
      <w:pPr>
        <w:pStyle w:val="B2"/>
      </w:pPr>
      <w:r w:rsidRPr="00F92F6B">
        <w:t>-</w:t>
      </w:r>
      <w:r w:rsidRPr="00F92F6B">
        <w:tab/>
        <w:t xml:space="preserve">The details of RRM configuration are the same type as specified for NR in </w:t>
      </w:r>
      <w:r w:rsidR="009644A5" w:rsidRPr="00F92F6B">
        <w:t>clause</w:t>
      </w:r>
      <w:r w:rsidRPr="00F92F6B">
        <w:t xml:space="preserve"> 9.2.3.2.1 including beam measurement information for the listed cells if the measurements are available.</w:t>
      </w:r>
    </w:p>
    <w:p w14:paraId="0047A69C" w14:textId="77777777" w:rsidR="00A4501C" w:rsidRPr="00F92F6B" w:rsidRDefault="00A4501C" w:rsidP="00A4501C">
      <w:pPr>
        <w:pStyle w:val="B1"/>
      </w:pPr>
      <w:r w:rsidRPr="00F92F6B">
        <w:t>-</w:t>
      </w:r>
      <w:r w:rsidRPr="00F92F6B">
        <w:tab/>
        <w:t>Radio resources are prepared in the target RAT before the handover.</w:t>
      </w:r>
    </w:p>
    <w:p w14:paraId="57CF68F7" w14:textId="77777777" w:rsidR="00A4501C" w:rsidRPr="00F92F6B" w:rsidRDefault="00A4501C" w:rsidP="00A4501C">
      <w:pPr>
        <w:pStyle w:val="B1"/>
      </w:pPr>
      <w:r w:rsidRPr="00F92F6B">
        <w:t>-</w:t>
      </w:r>
      <w:r w:rsidRPr="00F92F6B">
        <w:tab/>
        <w:t>The RRC reconfiguration message from the target RAT is delivered to the source RAT via a transparent container, and is passed to the UE by the source RAT in the handover command:</w:t>
      </w:r>
    </w:p>
    <w:p w14:paraId="4AFAB1B6" w14:textId="77777777" w:rsidR="004908C7" w:rsidRPr="00F92F6B" w:rsidRDefault="00A4501C" w:rsidP="00A4501C">
      <w:pPr>
        <w:pStyle w:val="B2"/>
      </w:pPr>
      <w:r w:rsidRPr="00F92F6B">
        <w:t>-</w:t>
      </w:r>
      <w:r w:rsidRPr="00F92F6B">
        <w:tab/>
        <w:t xml:space="preserve">The inter-RAT handover command message carries the same type of information required to access the target cell as specified for NR baseline handover in </w:t>
      </w:r>
      <w:r w:rsidR="009644A5" w:rsidRPr="00F92F6B">
        <w:t>clause</w:t>
      </w:r>
      <w:r w:rsidRPr="00F92F6B">
        <w:t xml:space="preserve"> 9.2.3.2.1.</w:t>
      </w:r>
    </w:p>
    <w:p w14:paraId="0E805D26" w14:textId="77777777" w:rsidR="004908C7" w:rsidRPr="00F92F6B" w:rsidRDefault="004908C7" w:rsidP="004908C7">
      <w:pPr>
        <w:pStyle w:val="B1"/>
      </w:pPr>
      <w:r w:rsidRPr="00F92F6B">
        <w:t>-</w:t>
      </w:r>
      <w:r w:rsidRPr="00F92F6B">
        <w:tab/>
        <w:t xml:space="preserve">The in-sequence and lossless handover is supported for the handover between </w:t>
      </w:r>
      <w:proofErr w:type="spellStart"/>
      <w:r w:rsidR="00C32D1F" w:rsidRPr="00F92F6B">
        <w:t>gNB</w:t>
      </w:r>
      <w:proofErr w:type="spellEnd"/>
      <w:r w:rsidR="00C32D1F" w:rsidRPr="00F92F6B">
        <w:t xml:space="preserve"> and ng-</w:t>
      </w:r>
      <w:proofErr w:type="spellStart"/>
      <w:r w:rsidR="00C32D1F" w:rsidRPr="00F92F6B">
        <w:t>eNB</w:t>
      </w:r>
      <w:proofErr w:type="spellEnd"/>
      <w:r w:rsidRPr="00F92F6B">
        <w:t>.</w:t>
      </w:r>
    </w:p>
    <w:p w14:paraId="6D823FF6" w14:textId="77777777" w:rsidR="00A4501C" w:rsidRPr="00F92F6B" w:rsidRDefault="0038451F" w:rsidP="00A4501C">
      <w:pPr>
        <w:pStyle w:val="B1"/>
      </w:pPr>
      <w:r w:rsidRPr="00F92F6B">
        <w:t>-</w:t>
      </w:r>
      <w:r w:rsidRPr="00F92F6B">
        <w:tab/>
        <w:t xml:space="preserve">Both </w:t>
      </w:r>
      <w:proofErr w:type="spellStart"/>
      <w:r w:rsidRPr="00F92F6B">
        <w:t>Xn</w:t>
      </w:r>
      <w:proofErr w:type="spellEnd"/>
      <w:r w:rsidRPr="00F92F6B">
        <w:t xml:space="preserve"> and NG based inter-RAT handover between NG-RAN nodes is supported. Whether the handover is over </w:t>
      </w:r>
      <w:proofErr w:type="spellStart"/>
      <w:r w:rsidRPr="00F92F6B">
        <w:t>Xn</w:t>
      </w:r>
      <w:proofErr w:type="spellEnd"/>
      <w:r w:rsidRPr="00F92F6B">
        <w:t xml:space="preserve"> o</w:t>
      </w:r>
      <w:r w:rsidR="004456C6" w:rsidRPr="00F92F6B">
        <w:t>r CN is transparent to the UE.</w:t>
      </w:r>
    </w:p>
    <w:p w14:paraId="38DCB34F" w14:textId="77777777" w:rsidR="0038451F" w:rsidRPr="00F92F6B" w:rsidRDefault="00A4501C" w:rsidP="00A4501C">
      <w:pPr>
        <w:pStyle w:val="B1"/>
      </w:pPr>
      <w:r w:rsidRPr="00F92F6B">
        <w:t>-</w:t>
      </w:r>
      <w:r w:rsidRPr="00F92F6B">
        <w:tab/>
        <w:t>In order to keep the SDAP and PDCP configurations for in-sequence and lossless inter-RAT handover, delta-configuration for the radio bearer configuration is used.</w:t>
      </w:r>
    </w:p>
    <w:p w14:paraId="05D7A9C1" w14:textId="77777777" w:rsidR="00D67ED7" w:rsidRPr="00F92F6B" w:rsidRDefault="00703C9B" w:rsidP="00A9542F">
      <w:pPr>
        <w:pStyle w:val="Heading4"/>
      </w:pPr>
      <w:bookmarkStart w:id="1172" w:name="_Toc20387997"/>
      <w:bookmarkStart w:id="1173" w:name="_Toc29376077"/>
      <w:bookmarkStart w:id="1174" w:name="_Toc37231971"/>
      <w:bookmarkStart w:id="1175" w:name="_Toc46502028"/>
      <w:bookmarkStart w:id="1176" w:name="_Toc51971376"/>
      <w:bookmarkStart w:id="1177" w:name="_Toc52551359"/>
      <w:bookmarkStart w:id="1178" w:name="_Toc219280866"/>
      <w:r w:rsidRPr="00F92F6B">
        <w:t>9</w:t>
      </w:r>
      <w:r w:rsidR="00D67ED7" w:rsidRPr="00F92F6B">
        <w:t>.3.</w:t>
      </w:r>
      <w:r w:rsidR="00997AF1" w:rsidRPr="00F92F6B">
        <w:t>1.</w:t>
      </w:r>
      <w:r w:rsidR="00D67ED7" w:rsidRPr="00F92F6B">
        <w:t>3</w:t>
      </w:r>
      <w:r w:rsidR="00D67ED7" w:rsidRPr="00F92F6B">
        <w:tab/>
        <w:t>Measurements</w:t>
      </w:r>
      <w:bookmarkEnd w:id="1172"/>
      <w:bookmarkEnd w:id="1173"/>
      <w:bookmarkEnd w:id="1174"/>
      <w:bookmarkEnd w:id="1175"/>
      <w:bookmarkEnd w:id="1176"/>
      <w:bookmarkEnd w:id="1177"/>
      <w:bookmarkEnd w:id="1178"/>
    </w:p>
    <w:p w14:paraId="3D98129A" w14:textId="77777777" w:rsidR="005F5C36" w:rsidRPr="00F92F6B" w:rsidRDefault="00086590" w:rsidP="005F5C36">
      <w:r w:rsidRPr="00F92F6B">
        <w:t xml:space="preserve">Inter RAT measurements in NR </w:t>
      </w:r>
      <w:r w:rsidR="00AC6221" w:rsidRPr="00F92F6B">
        <w:t xml:space="preserve">for this use case </w:t>
      </w:r>
      <w:r w:rsidRPr="00F92F6B">
        <w:t>are limited to E-UTRA.</w:t>
      </w:r>
    </w:p>
    <w:p w14:paraId="30CCD297" w14:textId="77777777" w:rsidR="00131B2B" w:rsidRPr="00F92F6B" w:rsidRDefault="00131B2B" w:rsidP="005F5C36">
      <w:r w:rsidRPr="00F92F6B">
        <w:t>Whether a measurement is non-gap-assisted or gap-assisted depends on the capability of the UE and the current operating frequency:</w:t>
      </w:r>
    </w:p>
    <w:p w14:paraId="0E0E6E59" w14:textId="64EA6572" w:rsidR="005F5C36" w:rsidRPr="00F92F6B" w:rsidRDefault="00131B2B" w:rsidP="00253D75">
      <w:pPr>
        <w:pStyle w:val="B1"/>
      </w:pPr>
      <w:r w:rsidRPr="00F92F6B">
        <w:t>-</w:t>
      </w:r>
      <w:r w:rsidRPr="00F92F6B">
        <w:tab/>
      </w:r>
      <w:r w:rsidR="005F5C36" w:rsidRPr="00F92F6B">
        <w:t xml:space="preserve">For E-UTRA Inter RAT measurement, </w:t>
      </w:r>
      <w:r w:rsidRPr="00F92F6B">
        <w:t xml:space="preserve">if the measurement gap requirement information is reported by the UE, a measurement gap configuration may be provided according to the information. Otherwise, </w:t>
      </w:r>
      <w:r w:rsidR="005F5C36" w:rsidRPr="00F92F6B">
        <w:t>a measurement gap configuration is always provided when:</w:t>
      </w:r>
    </w:p>
    <w:p w14:paraId="5AABFBFC" w14:textId="77777777" w:rsidR="005F5C36" w:rsidRPr="00F92F6B" w:rsidRDefault="005F5C36" w:rsidP="00253D75">
      <w:pPr>
        <w:pStyle w:val="B2"/>
      </w:pPr>
      <w:r w:rsidRPr="00F92F6B">
        <w:t>-</w:t>
      </w:r>
      <w:r w:rsidRPr="00F92F6B">
        <w:tab/>
        <w:t>The UE only supports per-UE measurement gaps; or</w:t>
      </w:r>
    </w:p>
    <w:p w14:paraId="12EEE078" w14:textId="77777777" w:rsidR="00086590" w:rsidRPr="00F92F6B" w:rsidRDefault="005F5C36" w:rsidP="00253D75">
      <w:pPr>
        <w:pStyle w:val="B2"/>
      </w:pPr>
      <w:r w:rsidRPr="00F92F6B">
        <w:t>-</w:t>
      </w:r>
      <w:r w:rsidRPr="00F92F6B">
        <w:tab/>
        <w:t>The UE supports per-FR measurement gaps and at least one of the NR serving cells is in FR1.</w:t>
      </w:r>
    </w:p>
    <w:p w14:paraId="712620FA" w14:textId="77777777" w:rsidR="00850F4D" w:rsidRPr="00F92F6B" w:rsidRDefault="00850F4D" w:rsidP="00A9542F">
      <w:pPr>
        <w:pStyle w:val="Heading3"/>
      </w:pPr>
      <w:bookmarkStart w:id="1179" w:name="_Toc20387998"/>
      <w:bookmarkStart w:id="1180" w:name="_Toc29376078"/>
      <w:bookmarkStart w:id="1181" w:name="_Toc37231972"/>
      <w:bookmarkStart w:id="1182" w:name="_Toc46502029"/>
      <w:bookmarkStart w:id="1183" w:name="_Toc51971377"/>
      <w:bookmarkStart w:id="1184" w:name="_Toc52551360"/>
      <w:bookmarkStart w:id="1185" w:name="_Toc219280867"/>
      <w:r w:rsidRPr="00F92F6B">
        <w:t>9.3.2</w:t>
      </w:r>
      <w:r w:rsidRPr="00F92F6B">
        <w:tab/>
      </w:r>
      <w:r w:rsidR="00AC6221" w:rsidRPr="00F92F6B">
        <w:t xml:space="preserve">NR-E-UTRA mobility: </w:t>
      </w:r>
      <w:r w:rsidRPr="00F92F6B">
        <w:t>From 5GC to EPC</w:t>
      </w:r>
      <w:bookmarkEnd w:id="1179"/>
      <w:bookmarkEnd w:id="1180"/>
      <w:bookmarkEnd w:id="1181"/>
      <w:bookmarkEnd w:id="1182"/>
      <w:bookmarkEnd w:id="1183"/>
      <w:bookmarkEnd w:id="1184"/>
      <w:bookmarkEnd w:id="1185"/>
    </w:p>
    <w:p w14:paraId="5ECBF84D" w14:textId="77777777" w:rsidR="00997AF1" w:rsidRPr="00F92F6B" w:rsidRDefault="00997AF1" w:rsidP="00A9542F">
      <w:pPr>
        <w:pStyle w:val="Heading4"/>
      </w:pPr>
      <w:bookmarkStart w:id="1186" w:name="_Toc20387999"/>
      <w:bookmarkStart w:id="1187" w:name="_Toc29376079"/>
      <w:bookmarkStart w:id="1188" w:name="_Toc37231973"/>
      <w:bookmarkStart w:id="1189" w:name="_Toc46502030"/>
      <w:bookmarkStart w:id="1190" w:name="_Toc51971378"/>
      <w:bookmarkStart w:id="1191" w:name="_Toc52551361"/>
      <w:bookmarkStart w:id="1192" w:name="_Toc219280868"/>
      <w:r w:rsidRPr="00F92F6B">
        <w:t>9.3.2.1</w:t>
      </w:r>
      <w:r w:rsidRPr="00F92F6B">
        <w:tab/>
        <w:t>Cell Reselection</w:t>
      </w:r>
      <w:bookmarkEnd w:id="1186"/>
      <w:bookmarkEnd w:id="1187"/>
      <w:bookmarkEnd w:id="1188"/>
      <w:bookmarkEnd w:id="1189"/>
      <w:bookmarkEnd w:id="1190"/>
      <w:bookmarkEnd w:id="1191"/>
      <w:bookmarkEnd w:id="1192"/>
    </w:p>
    <w:p w14:paraId="520187F3" w14:textId="77777777" w:rsidR="00997AF1" w:rsidRPr="00F92F6B" w:rsidRDefault="00997AF1" w:rsidP="00997AF1">
      <w:r w:rsidRPr="00F92F6B">
        <w:t>Cell reselection is characterised by the following:</w:t>
      </w:r>
    </w:p>
    <w:p w14:paraId="1FC95749" w14:textId="77777777" w:rsidR="00072561" w:rsidRPr="00F92F6B" w:rsidRDefault="00997AF1" w:rsidP="00072561">
      <w:pPr>
        <w:pStyle w:val="B1"/>
      </w:pPr>
      <w:r w:rsidRPr="00F92F6B">
        <w:t>-</w:t>
      </w:r>
      <w:r w:rsidRPr="00F92F6B">
        <w:tab/>
        <w:t>Cell reselection between NR RRC_IDLE a</w:t>
      </w:r>
      <w:r w:rsidR="004456C6" w:rsidRPr="00F92F6B">
        <w:t>nd E-UTRA RRC_IDLE is supported</w:t>
      </w:r>
      <w:r w:rsidR="00072561" w:rsidRPr="00F92F6B">
        <w:t>;</w:t>
      </w:r>
    </w:p>
    <w:p w14:paraId="0A26557A" w14:textId="77777777" w:rsidR="00997AF1" w:rsidRPr="00F92F6B" w:rsidRDefault="00072561" w:rsidP="00072561">
      <w:pPr>
        <w:pStyle w:val="B1"/>
      </w:pPr>
      <w:r w:rsidRPr="00F92F6B">
        <w:t>-</w:t>
      </w:r>
      <w:r w:rsidRPr="00F92F6B">
        <w:tab/>
        <w:t>Cell reselection from NR RRC_INACTIVE to E-UTRA RRC_IDLE is supported</w:t>
      </w:r>
      <w:r w:rsidR="004456C6" w:rsidRPr="00F92F6B">
        <w:t>.</w:t>
      </w:r>
    </w:p>
    <w:p w14:paraId="7BA9E782" w14:textId="77777777" w:rsidR="00997AF1" w:rsidRPr="00F92F6B" w:rsidRDefault="00997AF1" w:rsidP="00A9542F">
      <w:pPr>
        <w:pStyle w:val="Heading4"/>
      </w:pPr>
      <w:bookmarkStart w:id="1193" w:name="_Toc20388000"/>
      <w:bookmarkStart w:id="1194" w:name="_Toc29376080"/>
      <w:bookmarkStart w:id="1195" w:name="_Toc37231974"/>
      <w:bookmarkStart w:id="1196" w:name="_Toc46502031"/>
      <w:bookmarkStart w:id="1197" w:name="_Toc51971379"/>
      <w:bookmarkStart w:id="1198" w:name="_Toc52551362"/>
      <w:bookmarkStart w:id="1199" w:name="_Toc219280869"/>
      <w:r w:rsidRPr="00F92F6B">
        <w:t>9.3.2.2</w:t>
      </w:r>
      <w:r w:rsidRPr="00F92F6B">
        <w:tab/>
        <w:t>Handover</w:t>
      </w:r>
      <w:r w:rsidR="00507BCB" w:rsidRPr="00F92F6B">
        <w:t xml:space="preserve"> and redirection</w:t>
      </w:r>
      <w:bookmarkEnd w:id="1193"/>
      <w:bookmarkEnd w:id="1194"/>
      <w:bookmarkEnd w:id="1195"/>
      <w:bookmarkEnd w:id="1196"/>
      <w:bookmarkEnd w:id="1197"/>
      <w:bookmarkEnd w:id="1198"/>
      <w:bookmarkEnd w:id="1199"/>
    </w:p>
    <w:p w14:paraId="40235D4A" w14:textId="77777777" w:rsidR="00507BCB" w:rsidRPr="00F92F6B" w:rsidRDefault="00507BCB" w:rsidP="00507BCB">
      <w:r w:rsidRPr="00F92F6B">
        <w:t>The source NG-RAN node decides between handover or redirection to EPS based on radio criteria and availability of the N26 interface.</w:t>
      </w:r>
    </w:p>
    <w:p w14:paraId="27BEAB7D" w14:textId="77777777" w:rsidR="00507BCB" w:rsidRPr="00F92F6B" w:rsidRDefault="00507BCB" w:rsidP="00507BCB">
      <w:pPr>
        <w:pStyle w:val="NO"/>
      </w:pPr>
      <w:r w:rsidRPr="00F92F6B">
        <w:t>NOTE:</w:t>
      </w:r>
      <w:r w:rsidRPr="00F92F6B">
        <w:tab/>
        <w:t>Information about the availability of the N26 interface may be configured by OAM at the NG-RAN.</w:t>
      </w:r>
    </w:p>
    <w:p w14:paraId="58C59873" w14:textId="77777777" w:rsidR="00997AF1" w:rsidRPr="00F92F6B" w:rsidRDefault="00997AF1" w:rsidP="00997AF1">
      <w:r w:rsidRPr="00F92F6B">
        <w:t xml:space="preserve">Inter RAT </w:t>
      </w:r>
      <w:r w:rsidR="00507BCB" w:rsidRPr="00F92F6B">
        <w:t>handover</w:t>
      </w:r>
      <w:r w:rsidRPr="00F92F6B">
        <w:t xml:space="preserve"> is characterised by the following:</w:t>
      </w:r>
    </w:p>
    <w:p w14:paraId="2F765CE7" w14:textId="77777777" w:rsidR="00A4501C" w:rsidRPr="00F92F6B" w:rsidRDefault="00A4501C" w:rsidP="00A4501C">
      <w:pPr>
        <w:pStyle w:val="B1"/>
      </w:pPr>
      <w:r w:rsidRPr="00F92F6B">
        <w:t>-</w:t>
      </w:r>
      <w:r w:rsidRPr="00F92F6B">
        <w:tab/>
        <w:t>The Source RAT configures Target RAT measurement and reporting.</w:t>
      </w:r>
    </w:p>
    <w:p w14:paraId="6AD6DDAF" w14:textId="77777777" w:rsidR="00A4501C" w:rsidRPr="00F92F6B" w:rsidRDefault="00A4501C" w:rsidP="00A4501C">
      <w:pPr>
        <w:pStyle w:val="B1"/>
      </w:pPr>
      <w:r w:rsidRPr="00F92F6B">
        <w:t>-</w:t>
      </w:r>
      <w:r w:rsidRPr="00F92F6B">
        <w:tab/>
        <w:t>The source RAT decides on the preparation initiation and provides the necessary information to the target RAT in the format required by the target RAT.</w:t>
      </w:r>
    </w:p>
    <w:p w14:paraId="500385A0" w14:textId="77777777" w:rsidR="00A4501C" w:rsidRPr="00F92F6B" w:rsidRDefault="00A4501C" w:rsidP="00A4501C">
      <w:pPr>
        <w:pStyle w:val="B1"/>
      </w:pPr>
      <w:r w:rsidRPr="00F92F6B">
        <w:t>-</w:t>
      </w:r>
      <w:r w:rsidRPr="00F92F6B">
        <w:tab/>
        <w:t>Radio resources are prepared in the target RAT before the handover.</w:t>
      </w:r>
    </w:p>
    <w:p w14:paraId="322A1920" w14:textId="77777777" w:rsidR="00A4501C" w:rsidRPr="00F92F6B" w:rsidRDefault="00A4501C" w:rsidP="00A4501C">
      <w:pPr>
        <w:pStyle w:val="B1"/>
      </w:pPr>
      <w:r w:rsidRPr="00F92F6B">
        <w:t>-</w:t>
      </w:r>
      <w:r w:rsidRPr="00F92F6B">
        <w:tab/>
        <w:t>The RRC reconfiguration message from the target RAT is delivered to the source RAT via a transparent container, and is passed to the UE by the source RAT in the handover command.</w:t>
      </w:r>
    </w:p>
    <w:p w14:paraId="1412BDD7" w14:textId="77777777" w:rsidR="00A4501C" w:rsidRPr="00F92F6B" w:rsidRDefault="00A4501C" w:rsidP="00A4501C">
      <w:pPr>
        <w:pStyle w:val="B1"/>
      </w:pPr>
      <w:r w:rsidRPr="00F92F6B">
        <w:t>-</w:t>
      </w:r>
      <w:r w:rsidRPr="00F92F6B">
        <w:tab/>
        <w:t>In-sequence and lossless handovers are not supported.</w:t>
      </w:r>
    </w:p>
    <w:p w14:paraId="2E099316" w14:textId="5F8479F6" w:rsidR="00A4501C" w:rsidRPr="00F92F6B" w:rsidRDefault="00A4501C" w:rsidP="00A4501C">
      <w:pPr>
        <w:pStyle w:val="B1"/>
      </w:pPr>
      <w:r w:rsidRPr="00F92F6B">
        <w:t>-</w:t>
      </w:r>
      <w:r w:rsidRPr="00F92F6B">
        <w:tab/>
        <w:t xml:space="preserve">Security procedures for handover to E-UTRA/EPC should follow </w:t>
      </w:r>
      <w:r w:rsidR="00834DBE" w:rsidRPr="00F92F6B">
        <w:t>E-UTRA</w:t>
      </w:r>
      <w:r w:rsidRPr="00F92F6B">
        <w:t xml:space="preserve"> handover procedures.</w:t>
      </w:r>
    </w:p>
    <w:p w14:paraId="405C6C63" w14:textId="77777777" w:rsidR="00850F4D" w:rsidRPr="00F92F6B" w:rsidRDefault="00997AF1" w:rsidP="00446295">
      <w:pPr>
        <w:pStyle w:val="Heading4"/>
      </w:pPr>
      <w:bookmarkStart w:id="1200" w:name="_Toc20388001"/>
      <w:bookmarkStart w:id="1201" w:name="_Toc29376081"/>
      <w:bookmarkStart w:id="1202" w:name="_Toc37231975"/>
      <w:bookmarkStart w:id="1203" w:name="_Toc46502032"/>
      <w:bookmarkStart w:id="1204" w:name="_Toc51971380"/>
      <w:bookmarkStart w:id="1205" w:name="_Toc52551363"/>
      <w:bookmarkStart w:id="1206" w:name="_Toc219280870"/>
      <w:r w:rsidRPr="00F92F6B">
        <w:t>9.3.2.3</w:t>
      </w:r>
      <w:r w:rsidRPr="00F92F6B">
        <w:tab/>
        <w:t>Measurements</w:t>
      </w:r>
      <w:bookmarkEnd w:id="1200"/>
      <w:bookmarkEnd w:id="1201"/>
      <w:bookmarkEnd w:id="1202"/>
      <w:bookmarkEnd w:id="1203"/>
      <w:bookmarkEnd w:id="1204"/>
      <w:bookmarkEnd w:id="1205"/>
      <w:bookmarkEnd w:id="1206"/>
    </w:p>
    <w:p w14:paraId="3115C79E" w14:textId="77777777" w:rsidR="00131B2B" w:rsidRPr="00F92F6B" w:rsidRDefault="00086590" w:rsidP="00131B2B">
      <w:r w:rsidRPr="00F92F6B">
        <w:t xml:space="preserve">Inter RAT measurements in NR </w:t>
      </w:r>
      <w:r w:rsidR="00AC6221" w:rsidRPr="00F92F6B">
        <w:t xml:space="preserve">for this use case </w:t>
      </w:r>
      <w:r w:rsidRPr="00F92F6B">
        <w:t>are limited to E-UTRA.</w:t>
      </w:r>
    </w:p>
    <w:p w14:paraId="34B6F10D" w14:textId="2B97B64A" w:rsidR="00086590" w:rsidRPr="00F92F6B" w:rsidRDefault="00131B2B" w:rsidP="00131B2B">
      <w:r w:rsidRPr="00F92F6B">
        <w:t>Whether a measurement is non-gap-assisted or gap-assisted depends on the capability of the UE and the current operating frequency:</w:t>
      </w:r>
    </w:p>
    <w:p w14:paraId="694A4674" w14:textId="1FA023AD" w:rsidR="005F5C36" w:rsidRPr="00F92F6B" w:rsidRDefault="00131B2B" w:rsidP="00253D75">
      <w:pPr>
        <w:pStyle w:val="B1"/>
      </w:pPr>
      <w:r w:rsidRPr="00F92F6B">
        <w:t>-</w:t>
      </w:r>
      <w:r w:rsidRPr="00F92F6B">
        <w:tab/>
      </w:r>
      <w:r w:rsidR="005F5C36" w:rsidRPr="00F92F6B">
        <w:t xml:space="preserve">For E-UTRA Inter RAT measurement, </w:t>
      </w:r>
      <w:r w:rsidRPr="00F92F6B">
        <w:t xml:space="preserve">if the measurement gap requirement information is reported by the UE, a measurement gap configuration may be provided according to the information. Otherwise, </w:t>
      </w:r>
      <w:r w:rsidR="005F5C36" w:rsidRPr="00F92F6B">
        <w:t>a measurement gap configuration is always provided when:</w:t>
      </w:r>
    </w:p>
    <w:p w14:paraId="617DBBF6" w14:textId="77777777" w:rsidR="005F5C36" w:rsidRPr="00F92F6B" w:rsidRDefault="005F5C36" w:rsidP="00253D75">
      <w:pPr>
        <w:pStyle w:val="B2"/>
      </w:pPr>
      <w:r w:rsidRPr="00F92F6B">
        <w:t>-</w:t>
      </w:r>
      <w:r w:rsidRPr="00F92F6B">
        <w:tab/>
        <w:t>The UE only supports per-UE measurement gaps; or</w:t>
      </w:r>
    </w:p>
    <w:p w14:paraId="2FA0B4D2" w14:textId="77777777" w:rsidR="005F5C36" w:rsidRPr="00F92F6B" w:rsidRDefault="005F5C36" w:rsidP="00253D75">
      <w:pPr>
        <w:pStyle w:val="B2"/>
      </w:pPr>
      <w:r w:rsidRPr="00F92F6B">
        <w:t>-</w:t>
      </w:r>
      <w:r w:rsidRPr="00F92F6B">
        <w:tab/>
        <w:t>The UE supports per-FR measurement gaps and at least one of the NR serving cells is in FR1.</w:t>
      </w:r>
    </w:p>
    <w:p w14:paraId="434597B5" w14:textId="77777777" w:rsidR="0038451F" w:rsidRPr="00F92F6B" w:rsidRDefault="0038451F" w:rsidP="00FD726A">
      <w:pPr>
        <w:pStyle w:val="Heading4"/>
      </w:pPr>
      <w:bookmarkStart w:id="1207" w:name="_Toc20388002"/>
      <w:bookmarkStart w:id="1208" w:name="_Toc29376082"/>
      <w:bookmarkStart w:id="1209" w:name="_Toc37231976"/>
      <w:bookmarkStart w:id="1210" w:name="_Toc46502033"/>
      <w:bookmarkStart w:id="1211" w:name="_Toc51971381"/>
      <w:bookmarkStart w:id="1212" w:name="_Toc52551364"/>
      <w:bookmarkStart w:id="1213" w:name="_Toc219280871"/>
      <w:r w:rsidRPr="00F92F6B">
        <w:t>9.3.2.4</w:t>
      </w:r>
      <w:r w:rsidRPr="00F92F6B">
        <w:tab/>
        <w:t>Data Forwarding</w:t>
      </w:r>
      <w:r w:rsidR="005E0628" w:rsidRPr="00F92F6B">
        <w:t xml:space="preserve"> </w:t>
      </w:r>
      <w:r w:rsidR="00385040" w:rsidRPr="00F92F6B">
        <w:t>for the C</w:t>
      </w:r>
      <w:r w:rsidR="00BA764E" w:rsidRPr="00F92F6B">
        <w:t xml:space="preserve">ontrol </w:t>
      </w:r>
      <w:r w:rsidR="00385040" w:rsidRPr="00F92F6B">
        <w:t>P</w:t>
      </w:r>
      <w:r w:rsidR="00BA764E" w:rsidRPr="00F92F6B">
        <w:t>lane</w:t>
      </w:r>
      <w:bookmarkEnd w:id="1207"/>
      <w:bookmarkEnd w:id="1208"/>
      <w:bookmarkEnd w:id="1209"/>
      <w:bookmarkEnd w:id="1210"/>
      <w:bookmarkEnd w:id="1211"/>
      <w:bookmarkEnd w:id="1212"/>
      <w:bookmarkEnd w:id="1213"/>
    </w:p>
    <w:p w14:paraId="5FD9D62A" w14:textId="77777777" w:rsidR="00136C8F" w:rsidRPr="00F92F6B" w:rsidRDefault="00953D13" w:rsidP="00136C8F">
      <w:r w:rsidRPr="00F92F6B">
        <w:t>Control plane handling for</w:t>
      </w:r>
      <w:r w:rsidR="00136C8F" w:rsidRPr="00F92F6B">
        <w:t xml:space="preserve"> inter-System data forwarding </w:t>
      </w:r>
      <w:r w:rsidRPr="00F92F6B">
        <w:t xml:space="preserve">from 5GS to EPS </w:t>
      </w:r>
      <w:r w:rsidR="00136C8F" w:rsidRPr="00F92F6B">
        <w:t>follows the following key principles:</w:t>
      </w:r>
    </w:p>
    <w:p w14:paraId="42F9FA2D" w14:textId="77777777" w:rsidR="00C81F47" w:rsidRPr="00F92F6B" w:rsidRDefault="00C81F47" w:rsidP="00C81F47">
      <w:pPr>
        <w:pStyle w:val="B1"/>
      </w:pPr>
      <w:r w:rsidRPr="00F92F6B">
        <w:t>-</w:t>
      </w:r>
      <w:r w:rsidRPr="00F92F6B">
        <w:tab/>
        <w:t>Only forwarding of downlink data is supported.</w:t>
      </w:r>
    </w:p>
    <w:p w14:paraId="0AFF5FED" w14:textId="77777777" w:rsidR="00136C8F" w:rsidRPr="00F92F6B" w:rsidRDefault="00136C8F" w:rsidP="00136C8F">
      <w:pPr>
        <w:pStyle w:val="B1"/>
      </w:pPr>
      <w:r w:rsidRPr="00F92F6B">
        <w:t>-</w:t>
      </w:r>
      <w:r w:rsidRPr="00F92F6B">
        <w:tab/>
        <w:t xml:space="preserve">PDU </w:t>
      </w:r>
      <w:r w:rsidRPr="00F92F6B">
        <w:rPr>
          <w:rFonts w:eastAsia="SimSun"/>
        </w:rPr>
        <w:t>session information at the serving NG-RAN node contains mapping information per QoS Flow to a corresponding E-RAB.</w:t>
      </w:r>
    </w:p>
    <w:p w14:paraId="020FB6D5" w14:textId="77777777" w:rsidR="00136C8F" w:rsidRPr="00F92F6B" w:rsidRDefault="00136C8F" w:rsidP="00136C8F">
      <w:pPr>
        <w:pStyle w:val="B1"/>
      </w:pPr>
      <w:r w:rsidRPr="00F92F6B">
        <w:t>-</w:t>
      </w:r>
      <w:r w:rsidRPr="00F92F6B">
        <w:tab/>
        <w:t xml:space="preserve">At </w:t>
      </w:r>
      <w:r w:rsidRPr="00F92F6B">
        <w:rPr>
          <w:rFonts w:eastAsia="SimSun"/>
        </w:rPr>
        <w:t xml:space="preserve">handover preparation, the source NG-RAN node shall decide which mapped E-RABs are proposed to be subject to data forwarding and provide this information in the source-to-target container to the target </w:t>
      </w:r>
      <w:proofErr w:type="spellStart"/>
      <w:r w:rsidRPr="00F92F6B">
        <w:rPr>
          <w:rFonts w:eastAsia="SimSun"/>
        </w:rPr>
        <w:t>eNB</w:t>
      </w:r>
      <w:proofErr w:type="spellEnd"/>
      <w:r w:rsidRPr="00F92F6B">
        <w:rPr>
          <w:rFonts w:eastAsia="SimSun"/>
        </w:rPr>
        <w:t>.</w:t>
      </w:r>
      <w:r w:rsidR="00C81F47" w:rsidRPr="00F92F6B">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F92F6B" w:rsidRDefault="00136C8F" w:rsidP="00136C8F">
      <w:pPr>
        <w:pStyle w:val="B1"/>
      </w:pPr>
      <w:r w:rsidRPr="00F92F6B">
        <w:t>-</w:t>
      </w:r>
      <w:r w:rsidRPr="00F92F6B">
        <w:tab/>
        <w:t xml:space="preserve">The </w:t>
      </w:r>
      <w:r w:rsidRPr="00F92F6B">
        <w:rPr>
          <w:rFonts w:eastAsia="SimSun"/>
        </w:rPr>
        <w:t xml:space="preserve">target </w:t>
      </w:r>
      <w:proofErr w:type="spellStart"/>
      <w:r w:rsidRPr="00F92F6B">
        <w:rPr>
          <w:rFonts w:eastAsia="SimSun"/>
        </w:rPr>
        <w:t>eNB</w:t>
      </w:r>
      <w:proofErr w:type="spellEnd"/>
      <w:r w:rsidRPr="00F92F6B">
        <w:rPr>
          <w:rFonts w:eastAsia="SimSun"/>
        </w:rPr>
        <w:t xml:space="preserve"> assigns forwarding TEID/TNL address(es) for the E-RAB(s) for which it accepts data forwarding.</w:t>
      </w:r>
    </w:p>
    <w:p w14:paraId="19D8E2C3" w14:textId="77777777" w:rsidR="00A90421" w:rsidRPr="00F92F6B" w:rsidRDefault="00136C8F" w:rsidP="00A90421">
      <w:pPr>
        <w:pStyle w:val="B1"/>
        <w:rPr>
          <w:rFonts w:eastAsia="SimSun"/>
        </w:rPr>
      </w:pPr>
      <w:r w:rsidRPr="00F92F6B">
        <w:t>-</w:t>
      </w:r>
      <w:r w:rsidRPr="00F92F6B">
        <w:tab/>
      </w:r>
      <w:r w:rsidR="00C81F47" w:rsidRPr="00F92F6B">
        <w:t>In case of indirect data forwarding, a</w:t>
      </w:r>
      <w:r w:rsidRPr="00F92F6B">
        <w:t xml:space="preserve"> single </w:t>
      </w:r>
      <w:r w:rsidRPr="00F92F6B">
        <w:rPr>
          <w:rFonts w:eastAsia="SimSun"/>
        </w:rPr>
        <w:t>data forwarding tunnel is established between the source NG-RAN node and UPF per PDU session for which at least data for a single QoS Flow is subject to data forwarding.</w:t>
      </w:r>
    </w:p>
    <w:p w14:paraId="30802556" w14:textId="77777777" w:rsidR="00C81F47" w:rsidRPr="00F92F6B" w:rsidRDefault="00C81F47" w:rsidP="00C81F47">
      <w:pPr>
        <w:pStyle w:val="B1"/>
        <w:rPr>
          <w:rFonts w:eastAsia="SimSun"/>
        </w:rPr>
      </w:pPr>
      <w:bookmarkStart w:id="1214" w:name="_Toc20388003"/>
      <w:r w:rsidRPr="00F92F6B">
        <w:rPr>
          <w:rFonts w:eastAsia="SimSun"/>
        </w:rPr>
        <w:t>-</w:t>
      </w:r>
      <w:r w:rsidRPr="00F92F6B">
        <w:rPr>
          <w:rFonts w:eastAsia="SimSun"/>
        </w:rPr>
        <w:tab/>
        <w:t xml:space="preserve">In case of direct data forwarding, the source NG-RAN node receives a TEID/TNL address for each E-RAB accepted for data forwarding as assigned by the target </w:t>
      </w:r>
      <w:proofErr w:type="spellStart"/>
      <w:r w:rsidRPr="00F92F6B">
        <w:rPr>
          <w:rFonts w:eastAsia="SimSun"/>
        </w:rPr>
        <w:t>eNB</w:t>
      </w:r>
      <w:proofErr w:type="spellEnd"/>
      <w:r w:rsidRPr="00F92F6B">
        <w:rPr>
          <w:rFonts w:eastAsia="SimSun"/>
        </w:rPr>
        <w:t>.</w:t>
      </w:r>
    </w:p>
    <w:p w14:paraId="3F252D8F" w14:textId="77777777" w:rsidR="00B31B49" w:rsidRPr="00F92F6B" w:rsidRDefault="00B31B49" w:rsidP="00B31B49">
      <w:pPr>
        <w:pStyle w:val="Heading4"/>
      </w:pPr>
      <w:bookmarkStart w:id="1215" w:name="_Toc29376083"/>
      <w:bookmarkStart w:id="1216" w:name="_Toc37231977"/>
      <w:bookmarkStart w:id="1217" w:name="_Toc46502034"/>
      <w:bookmarkStart w:id="1218" w:name="_Toc51971382"/>
      <w:bookmarkStart w:id="1219" w:name="_Toc52551365"/>
      <w:bookmarkStart w:id="1220" w:name="_Toc219280872"/>
      <w:r w:rsidRPr="00F92F6B">
        <w:t>9.3.2.</w:t>
      </w:r>
      <w:r w:rsidRPr="00F92F6B">
        <w:rPr>
          <w:rFonts w:eastAsia="SimSun"/>
        </w:rPr>
        <w:t>5</w:t>
      </w:r>
      <w:r w:rsidRPr="00F92F6B">
        <w:tab/>
        <w:t>Data Forwarding</w:t>
      </w:r>
      <w:r w:rsidRPr="00F92F6B">
        <w:rPr>
          <w:rFonts w:eastAsia="SimSun"/>
        </w:rPr>
        <w:t xml:space="preserve"> </w:t>
      </w:r>
      <w:r w:rsidR="00385040" w:rsidRPr="00F92F6B">
        <w:rPr>
          <w:lang w:eastAsia="en-US"/>
        </w:rPr>
        <w:t>for the U</w:t>
      </w:r>
      <w:r w:rsidRPr="00F92F6B">
        <w:rPr>
          <w:lang w:eastAsia="en-US"/>
        </w:rPr>
        <w:t xml:space="preserve">ser </w:t>
      </w:r>
      <w:r w:rsidR="00385040" w:rsidRPr="00F92F6B">
        <w:rPr>
          <w:lang w:eastAsia="en-US"/>
        </w:rPr>
        <w:t>P</w:t>
      </w:r>
      <w:r w:rsidRPr="00F92F6B">
        <w:rPr>
          <w:lang w:eastAsia="en-US"/>
        </w:rPr>
        <w:t>lane</w:t>
      </w:r>
      <w:bookmarkEnd w:id="1214"/>
      <w:bookmarkEnd w:id="1215"/>
      <w:bookmarkEnd w:id="1216"/>
      <w:bookmarkEnd w:id="1217"/>
      <w:bookmarkEnd w:id="1218"/>
      <w:bookmarkEnd w:id="1219"/>
      <w:bookmarkEnd w:id="1220"/>
    </w:p>
    <w:p w14:paraId="10518E36" w14:textId="77777777" w:rsidR="00B31B49" w:rsidRPr="00F92F6B" w:rsidRDefault="00C81F47" w:rsidP="00B31B49">
      <w:r w:rsidRPr="00F92F6B">
        <w:t>In case of indirect data forwarding, u</w:t>
      </w:r>
      <w:r w:rsidR="00B31B49" w:rsidRPr="00F92F6B">
        <w:t>ser plane handling for inter-System data forwarding from 5GS to EPS follows the following key principles:</w:t>
      </w:r>
    </w:p>
    <w:p w14:paraId="23C95721" w14:textId="77777777" w:rsidR="00B31B49" w:rsidRPr="00F92F6B" w:rsidRDefault="00B31B49" w:rsidP="00B31B49">
      <w:pPr>
        <w:pStyle w:val="B1"/>
      </w:pPr>
      <w:r w:rsidRPr="00F92F6B">
        <w:t>-</w:t>
      </w:r>
      <w:r w:rsidRPr="00F92F6B">
        <w:tab/>
        <w:t>For the QoS flows accepted for data forwarding, the NG-RAN node initiates data forwarding to the UPF by the corresponding PDU session data forwarding tunnel(s).</w:t>
      </w:r>
    </w:p>
    <w:p w14:paraId="7E205896" w14:textId="77777777" w:rsidR="00B31B49" w:rsidRPr="00F92F6B" w:rsidRDefault="00B31B49" w:rsidP="00B31B49">
      <w:pPr>
        <w:pStyle w:val="B1"/>
      </w:pPr>
      <w:r w:rsidRPr="00F92F6B">
        <w:t>-</w:t>
      </w:r>
      <w:r w:rsidRPr="00F92F6B">
        <w:tab/>
        <w:t>The UPF maps forwarded data received from the per PDU session data forwarding tunnel(s) to the mapped EPS bearer(s) removing the QFI.</w:t>
      </w:r>
    </w:p>
    <w:p w14:paraId="39F37D43" w14:textId="77777777" w:rsidR="00B31B49" w:rsidRPr="00F92F6B" w:rsidRDefault="00B66179" w:rsidP="00A02186">
      <w:pPr>
        <w:pStyle w:val="B1"/>
      </w:pPr>
      <w:r w:rsidRPr="00F92F6B">
        <w:t>-</w:t>
      </w:r>
      <w:r w:rsidRPr="00F92F6B">
        <w:tab/>
      </w:r>
      <w:r w:rsidR="00B31B49" w:rsidRPr="00F92F6B">
        <w:t>Handling of end marker packets:</w:t>
      </w:r>
    </w:p>
    <w:p w14:paraId="4D19361A" w14:textId="77777777" w:rsidR="00B31B49" w:rsidRPr="00F92F6B" w:rsidRDefault="002F65EA" w:rsidP="00A02186">
      <w:pPr>
        <w:pStyle w:val="B2"/>
        <w:rPr>
          <w:rFonts w:eastAsia="SimSun"/>
        </w:rPr>
      </w:pPr>
      <w:r w:rsidRPr="00F92F6B">
        <w:t>-</w:t>
      </w:r>
      <w:r w:rsidRPr="00F92F6B">
        <w:tab/>
      </w:r>
      <w:r w:rsidR="00B31B49" w:rsidRPr="00F92F6B">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F92F6B">
        <w:t xml:space="preserve">(by means of the PDU Session User Plane protocol TS 38.415 [30]) </w:t>
      </w:r>
      <w:r w:rsidR="00B31B49" w:rsidRPr="00F92F6B">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F92F6B" w:rsidRDefault="002F65EA" w:rsidP="002F65EA">
      <w:bookmarkStart w:id="1221" w:name="_Toc20388004"/>
      <w:r w:rsidRPr="00F92F6B">
        <w:t>In case of direct data forwarding, user plane handling for inter-System data forwarding from 5GS to EPS follows the following key principles:</w:t>
      </w:r>
    </w:p>
    <w:p w14:paraId="5B47B5AA" w14:textId="77777777" w:rsidR="002F65EA" w:rsidRPr="00F92F6B" w:rsidRDefault="002F65EA" w:rsidP="002F65EA">
      <w:pPr>
        <w:pStyle w:val="B1"/>
      </w:pPr>
      <w:r w:rsidRPr="00F92F6B">
        <w:t>-</w:t>
      </w:r>
      <w:r w:rsidRPr="00F92F6B">
        <w:tab/>
        <w:t xml:space="preserve">For the QoS flows accepted for data forwarding, </w:t>
      </w:r>
      <w:r w:rsidRPr="00F92F6B">
        <w:rPr>
          <w:rFonts w:eastAsia="SimSun"/>
        </w:rPr>
        <w:t>t</w:t>
      </w:r>
      <w:r w:rsidRPr="00F92F6B">
        <w:t>he source NG-RAN node maps data received from the NG-U PDU session tunnel to the respective E-RAB data forwarding tunnel and forwards each user packet as PDCP SDU without PDCP SN</w:t>
      </w:r>
      <w:r w:rsidRPr="00F92F6B">
        <w:rPr>
          <w:rFonts w:eastAsia="SimSun"/>
        </w:rPr>
        <w:t xml:space="preserve"> and QFI information</w:t>
      </w:r>
      <w:r w:rsidRPr="00F92F6B">
        <w:t>.</w:t>
      </w:r>
    </w:p>
    <w:p w14:paraId="69112F0B" w14:textId="77777777" w:rsidR="002F65EA" w:rsidRPr="00F92F6B" w:rsidRDefault="002F65EA" w:rsidP="002F65EA">
      <w:pPr>
        <w:pStyle w:val="B1"/>
      </w:pPr>
      <w:r w:rsidRPr="00F92F6B">
        <w:t>-</w:t>
      </w:r>
      <w:r w:rsidRPr="00F92F6B">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F92F6B" w:rsidRDefault="00A90421" w:rsidP="00A90421">
      <w:pPr>
        <w:pStyle w:val="Heading3"/>
      </w:pPr>
      <w:bookmarkStart w:id="1222" w:name="_Toc29376084"/>
      <w:bookmarkStart w:id="1223" w:name="_Toc37231978"/>
      <w:bookmarkStart w:id="1224" w:name="_Toc46502035"/>
      <w:bookmarkStart w:id="1225" w:name="_Toc51971383"/>
      <w:bookmarkStart w:id="1226" w:name="_Toc52551366"/>
      <w:bookmarkStart w:id="1227" w:name="_Toc219280873"/>
      <w:r w:rsidRPr="00F92F6B">
        <w:t>9.3.3</w:t>
      </w:r>
      <w:r w:rsidRPr="00F92F6B">
        <w:tab/>
      </w:r>
      <w:r w:rsidR="00AC6221" w:rsidRPr="00F92F6B">
        <w:t xml:space="preserve">NR-E-UTRA mobility: </w:t>
      </w:r>
      <w:r w:rsidRPr="00F92F6B">
        <w:t>From EPC to 5GC</w:t>
      </w:r>
      <w:bookmarkEnd w:id="1221"/>
      <w:bookmarkEnd w:id="1222"/>
      <w:bookmarkEnd w:id="1223"/>
      <w:bookmarkEnd w:id="1224"/>
      <w:bookmarkEnd w:id="1225"/>
      <w:bookmarkEnd w:id="1226"/>
      <w:bookmarkEnd w:id="1227"/>
    </w:p>
    <w:p w14:paraId="5AB1B168" w14:textId="77777777" w:rsidR="00A90421" w:rsidRPr="00F92F6B" w:rsidRDefault="00A90421" w:rsidP="00A90421">
      <w:pPr>
        <w:pStyle w:val="Heading4"/>
      </w:pPr>
      <w:bookmarkStart w:id="1228" w:name="_Toc20388005"/>
      <w:bookmarkStart w:id="1229" w:name="_Toc29376085"/>
      <w:bookmarkStart w:id="1230" w:name="_Toc37231979"/>
      <w:bookmarkStart w:id="1231" w:name="_Toc46502036"/>
      <w:bookmarkStart w:id="1232" w:name="_Toc51971384"/>
      <w:bookmarkStart w:id="1233" w:name="_Toc52551367"/>
      <w:bookmarkStart w:id="1234" w:name="_Toc219280874"/>
      <w:r w:rsidRPr="00F92F6B">
        <w:t>9.3.3.1</w:t>
      </w:r>
      <w:r w:rsidRPr="00F92F6B">
        <w:tab/>
        <w:t>Data Forwarding</w:t>
      </w:r>
      <w:r w:rsidR="005E0628" w:rsidRPr="00F92F6B">
        <w:t xml:space="preserve"> </w:t>
      </w:r>
      <w:r w:rsidR="00385040" w:rsidRPr="00F92F6B">
        <w:t>for the C</w:t>
      </w:r>
      <w:r w:rsidR="00B31B49" w:rsidRPr="00F92F6B">
        <w:t xml:space="preserve">ontrol </w:t>
      </w:r>
      <w:r w:rsidR="00385040" w:rsidRPr="00F92F6B">
        <w:t>P</w:t>
      </w:r>
      <w:r w:rsidR="00B31B49" w:rsidRPr="00F92F6B">
        <w:t>lane</w:t>
      </w:r>
      <w:bookmarkEnd w:id="1228"/>
      <w:bookmarkEnd w:id="1229"/>
      <w:bookmarkEnd w:id="1230"/>
      <w:bookmarkEnd w:id="1231"/>
      <w:bookmarkEnd w:id="1232"/>
      <w:bookmarkEnd w:id="1233"/>
      <w:bookmarkEnd w:id="1234"/>
    </w:p>
    <w:p w14:paraId="6DEFC22A" w14:textId="77777777" w:rsidR="00A90421" w:rsidRPr="00F92F6B" w:rsidRDefault="005E0628" w:rsidP="00A90421">
      <w:r w:rsidRPr="00F92F6B">
        <w:t>Control plane handling for</w:t>
      </w:r>
      <w:r w:rsidR="00A90421" w:rsidRPr="00F92F6B">
        <w:t xml:space="preserve"> inter-System data forwarding from EPS to 5GS follows the following key principles:</w:t>
      </w:r>
    </w:p>
    <w:p w14:paraId="21F8A7DE" w14:textId="77777777" w:rsidR="002F65EA" w:rsidRPr="00F92F6B" w:rsidRDefault="002F65EA" w:rsidP="002F65EA">
      <w:pPr>
        <w:pStyle w:val="B1"/>
      </w:pPr>
      <w:r w:rsidRPr="00F92F6B">
        <w:t>-</w:t>
      </w:r>
      <w:r w:rsidRPr="00F92F6B">
        <w:tab/>
        <w:t>Only forwarding of downlink data is supported.</w:t>
      </w:r>
    </w:p>
    <w:p w14:paraId="5B4CA49F" w14:textId="77777777" w:rsidR="00A90421" w:rsidRPr="00F92F6B" w:rsidRDefault="00A90421" w:rsidP="00A90421">
      <w:pPr>
        <w:pStyle w:val="B1"/>
      </w:pPr>
      <w:r w:rsidRPr="00F92F6B">
        <w:t>-</w:t>
      </w:r>
      <w:r w:rsidRPr="00F92F6B">
        <w:tab/>
        <w:t xml:space="preserve">The target NG-RAN node receives in the Handover Request message the mapping between E-RAB ID(s) and QoS Flow ID(s). It decides whether to accept the data forwarding for E-RAB IDs proposed for forwarding within the </w:t>
      </w:r>
      <w:r w:rsidR="0032543E" w:rsidRPr="00F92F6B">
        <w:rPr>
          <w:rFonts w:eastAsia="SimSun"/>
        </w:rPr>
        <w:t>S</w:t>
      </w:r>
      <w:r w:rsidR="0032543E" w:rsidRPr="00F92F6B">
        <w:t xml:space="preserve">ource NG-RAN </w:t>
      </w:r>
      <w:r w:rsidR="0032543E" w:rsidRPr="00F92F6B">
        <w:rPr>
          <w:rFonts w:eastAsia="SimSun"/>
        </w:rPr>
        <w:t>N</w:t>
      </w:r>
      <w:r w:rsidR="0032543E" w:rsidRPr="00F92F6B">
        <w:t>ode</w:t>
      </w:r>
      <w:r w:rsidRPr="00F92F6B">
        <w:t xml:space="preserve"> to </w:t>
      </w:r>
      <w:r w:rsidR="0032543E" w:rsidRPr="00F92F6B">
        <w:rPr>
          <w:rFonts w:eastAsia="SimSun"/>
        </w:rPr>
        <w:t>T</w:t>
      </w:r>
      <w:r w:rsidR="0032543E" w:rsidRPr="00F92F6B">
        <w:t xml:space="preserve">arget NG-RAN </w:t>
      </w:r>
      <w:r w:rsidR="0032543E" w:rsidRPr="00F92F6B">
        <w:rPr>
          <w:rFonts w:eastAsia="SimSun"/>
        </w:rPr>
        <w:t>N</w:t>
      </w:r>
      <w:r w:rsidR="0032543E" w:rsidRPr="00F92F6B">
        <w:t xml:space="preserve">ode Transparent </w:t>
      </w:r>
      <w:r w:rsidR="0032543E" w:rsidRPr="00F92F6B">
        <w:rPr>
          <w:rFonts w:eastAsia="SimSun"/>
        </w:rPr>
        <w:t>C</w:t>
      </w:r>
      <w:r w:rsidR="0032543E" w:rsidRPr="00F92F6B">
        <w:t>ontainer</w:t>
      </w:r>
      <w:r w:rsidRPr="00F92F6B">
        <w:t>.</w:t>
      </w:r>
      <w:r w:rsidR="002F65EA" w:rsidRPr="00F92F6B">
        <w:rPr>
          <w:rFonts w:eastAsia="SimSun"/>
        </w:rPr>
        <w:t xml:space="preserve"> Based on availability of direct data forwarding path the source </w:t>
      </w:r>
      <w:proofErr w:type="spellStart"/>
      <w:r w:rsidR="002F65EA" w:rsidRPr="00F92F6B">
        <w:rPr>
          <w:rFonts w:eastAsia="SimSun"/>
        </w:rPr>
        <w:t>eNB</w:t>
      </w:r>
      <w:proofErr w:type="spellEnd"/>
      <w:r w:rsidR="002F65EA" w:rsidRPr="00F92F6B">
        <w:rPr>
          <w:rFonts w:eastAsia="SimSun"/>
        </w:rPr>
        <w:t xml:space="preserve"> may request to apply direct data forwarding by indicating direct data forwarding availability to the CN.</w:t>
      </w:r>
    </w:p>
    <w:p w14:paraId="265451B6" w14:textId="77777777" w:rsidR="002F65EA" w:rsidRPr="00F92F6B" w:rsidRDefault="002F65EA" w:rsidP="002F65EA">
      <w:pPr>
        <w:pStyle w:val="B1"/>
      </w:pPr>
      <w:r w:rsidRPr="00F92F6B">
        <w:t>-</w:t>
      </w:r>
      <w:r w:rsidRPr="00F92F6B">
        <w:tab/>
        <w:t>In case of indirect data forwarding:</w:t>
      </w:r>
    </w:p>
    <w:p w14:paraId="0BCF86D1" w14:textId="77777777" w:rsidR="002F65EA" w:rsidRPr="00F92F6B" w:rsidRDefault="002F65EA" w:rsidP="002F65EA">
      <w:pPr>
        <w:pStyle w:val="B2"/>
      </w:pPr>
      <w:r w:rsidRPr="00F92F6B">
        <w:t>-</w:t>
      </w:r>
      <w:r w:rsidRPr="00F92F6B">
        <w:tab/>
        <w:t xml:space="preserve">The target NG-RAN node assigns a TEID/TNL address for each PDU session for which at least one QoS flow is involved in the accepted </w:t>
      </w:r>
      <w:r w:rsidRPr="00F92F6B">
        <w:rPr>
          <w:rFonts w:eastAsia="SimSun"/>
        </w:rPr>
        <w:t>data</w:t>
      </w:r>
      <w:r w:rsidRPr="00F92F6B">
        <w:t xml:space="preserve"> forwarding.</w:t>
      </w:r>
    </w:p>
    <w:p w14:paraId="3373AF48" w14:textId="77777777" w:rsidR="00A90421" w:rsidRPr="00F92F6B" w:rsidRDefault="00A90421" w:rsidP="00A02186">
      <w:pPr>
        <w:pStyle w:val="B2"/>
      </w:pPr>
      <w:r w:rsidRPr="00F92F6B">
        <w:t>-</w:t>
      </w:r>
      <w:r w:rsidRPr="00F92F6B">
        <w:tab/>
        <w:t>The target NG-RAN node sends the Handover Request Acknowledge message in which it indicates the list of PDU sessions and QoS flows for which it has accepted the</w:t>
      </w:r>
      <w:r w:rsidR="002F65EA" w:rsidRPr="00F92F6B">
        <w:rPr>
          <w:rFonts w:eastAsia="SimSun"/>
        </w:rPr>
        <w:t xml:space="preserve"> data</w:t>
      </w:r>
      <w:r w:rsidRPr="00F92F6B">
        <w:t xml:space="preserve"> forwarding.</w:t>
      </w:r>
    </w:p>
    <w:p w14:paraId="78182F33" w14:textId="77777777" w:rsidR="0032543E" w:rsidRPr="00F92F6B" w:rsidRDefault="0032543E" w:rsidP="00A02186">
      <w:pPr>
        <w:pStyle w:val="B2"/>
        <w:rPr>
          <w:rFonts w:eastAsia="SimSun"/>
        </w:rPr>
      </w:pPr>
      <w:r w:rsidRPr="00F92F6B">
        <w:t>-</w:t>
      </w:r>
      <w:r w:rsidRPr="00F92F6B">
        <w:tab/>
        <w:t>A single data forwarding tunnel is established between the UPF and the target NG-RAN node per PDU session for which at least data for a single QoS Flow is subject to data forwarding.</w:t>
      </w:r>
    </w:p>
    <w:p w14:paraId="52D7B3C2" w14:textId="77777777" w:rsidR="00136C8F" w:rsidRPr="00F92F6B" w:rsidRDefault="00A90421" w:rsidP="00A02186">
      <w:pPr>
        <w:pStyle w:val="B2"/>
      </w:pPr>
      <w:r w:rsidRPr="00F92F6B">
        <w:t>-</w:t>
      </w:r>
      <w:r w:rsidRPr="00F92F6B">
        <w:tab/>
        <w:t xml:space="preserve">The source </w:t>
      </w:r>
      <w:proofErr w:type="spellStart"/>
      <w:r w:rsidRPr="00F92F6B">
        <w:t>eNB</w:t>
      </w:r>
      <w:proofErr w:type="spellEnd"/>
      <w:r w:rsidRPr="00F92F6B">
        <w:t xml:space="preserve"> receives in the Handover Command message the list of E-RAB IDs for which the target NG-RAN node has accepted </w:t>
      </w:r>
      <w:r w:rsidR="00B76457" w:rsidRPr="00F92F6B">
        <w:rPr>
          <w:rFonts w:eastAsia="SimSun"/>
        </w:rPr>
        <w:t>data</w:t>
      </w:r>
      <w:r w:rsidRPr="00F92F6B">
        <w:t xml:space="preserve"> forwarding of corresponding PDU sessions and QoS flows.</w:t>
      </w:r>
    </w:p>
    <w:p w14:paraId="3817F99C" w14:textId="77777777" w:rsidR="002F65EA" w:rsidRPr="00F92F6B" w:rsidRDefault="002F65EA" w:rsidP="002F65EA">
      <w:pPr>
        <w:pStyle w:val="B1"/>
      </w:pPr>
      <w:bookmarkStart w:id="1235" w:name="_Toc20388006"/>
      <w:r w:rsidRPr="00F92F6B">
        <w:t>-</w:t>
      </w:r>
      <w:r w:rsidRPr="00F92F6B">
        <w:tab/>
        <w:t>In case of direct data forwarding:</w:t>
      </w:r>
    </w:p>
    <w:p w14:paraId="0ACFB13D" w14:textId="77777777" w:rsidR="002F65EA" w:rsidRPr="00F92F6B" w:rsidRDefault="002F65EA" w:rsidP="002F65EA">
      <w:pPr>
        <w:pStyle w:val="B2"/>
      </w:pPr>
      <w:r w:rsidRPr="00F92F6B">
        <w:t>-</w:t>
      </w:r>
      <w:r w:rsidRPr="00F92F6B">
        <w:tab/>
        <w:t xml:space="preserve">The source </w:t>
      </w:r>
      <w:proofErr w:type="spellStart"/>
      <w:r w:rsidRPr="00F92F6B">
        <w:t>eNB</w:t>
      </w:r>
      <w:proofErr w:type="spellEnd"/>
      <w:r w:rsidRPr="00F92F6B">
        <w:t xml:space="preserve"> indicates direct path availability to the CN. The source </w:t>
      </w:r>
      <w:proofErr w:type="spellStart"/>
      <w:r w:rsidRPr="00F92F6B">
        <w:t>eNB</w:t>
      </w:r>
      <w:r w:rsidR="009644A5" w:rsidRPr="00F92F6B">
        <w:t>'</w:t>
      </w:r>
      <w:r w:rsidRPr="00F92F6B">
        <w:t>s</w:t>
      </w:r>
      <w:proofErr w:type="spellEnd"/>
      <w:r w:rsidRPr="00F92F6B">
        <w:t xml:space="preserve"> decision is indicated by the CN to the target NG-RAN node.</w:t>
      </w:r>
    </w:p>
    <w:p w14:paraId="5CCF2349" w14:textId="77777777" w:rsidR="002F65EA" w:rsidRPr="00F92F6B" w:rsidRDefault="002F65EA" w:rsidP="002F65EA">
      <w:pPr>
        <w:pStyle w:val="B2"/>
      </w:pPr>
      <w:r w:rsidRPr="00F92F6B">
        <w:t>-</w:t>
      </w:r>
      <w:r w:rsidRPr="00F92F6B">
        <w:tab/>
        <w:t>The target NG-RAN node assigns a TEID/TNL address for each E-RAB it accepted for data forwarding.</w:t>
      </w:r>
    </w:p>
    <w:p w14:paraId="11899538" w14:textId="77777777" w:rsidR="002F65EA" w:rsidRPr="00F92F6B" w:rsidRDefault="002F65EA" w:rsidP="00A02186">
      <w:pPr>
        <w:pStyle w:val="B2"/>
        <w:rPr>
          <w:rFonts w:eastAsia="SimSun"/>
        </w:rPr>
      </w:pPr>
      <w:r w:rsidRPr="00F92F6B">
        <w:t>-</w:t>
      </w:r>
      <w:r w:rsidRPr="00F92F6B">
        <w:tab/>
        <w:t xml:space="preserve">The source </w:t>
      </w:r>
      <w:proofErr w:type="spellStart"/>
      <w:r w:rsidRPr="00F92F6B">
        <w:t>eNB</w:t>
      </w:r>
      <w:proofErr w:type="spellEnd"/>
      <w:r w:rsidRPr="00F92F6B">
        <w:t xml:space="preserve"> receives in the Handover Command message the list of E-RAB IDs for which the target NG-RAN node has accepted data forwarding.</w:t>
      </w:r>
    </w:p>
    <w:p w14:paraId="662E35D2" w14:textId="77777777" w:rsidR="00B31B49" w:rsidRPr="00F92F6B" w:rsidRDefault="00B31B49" w:rsidP="00B31B49">
      <w:pPr>
        <w:pStyle w:val="Heading4"/>
      </w:pPr>
      <w:bookmarkStart w:id="1236" w:name="_Toc29376086"/>
      <w:bookmarkStart w:id="1237" w:name="_Toc37231980"/>
      <w:bookmarkStart w:id="1238" w:name="_Toc46502037"/>
      <w:bookmarkStart w:id="1239" w:name="_Toc51971385"/>
      <w:bookmarkStart w:id="1240" w:name="_Toc52551368"/>
      <w:bookmarkStart w:id="1241" w:name="_Toc219280875"/>
      <w:r w:rsidRPr="00F92F6B">
        <w:t>9.3.3.</w:t>
      </w:r>
      <w:r w:rsidRPr="00F92F6B">
        <w:rPr>
          <w:rFonts w:eastAsia="SimSun"/>
        </w:rPr>
        <w:t>2</w:t>
      </w:r>
      <w:r w:rsidRPr="00F92F6B">
        <w:tab/>
        <w:t>Data Forwarding</w:t>
      </w:r>
      <w:r w:rsidRPr="00F92F6B">
        <w:rPr>
          <w:rFonts w:eastAsia="SimSun"/>
        </w:rPr>
        <w:t xml:space="preserve"> </w:t>
      </w:r>
      <w:r w:rsidR="00385040" w:rsidRPr="00F92F6B">
        <w:rPr>
          <w:lang w:eastAsia="en-US"/>
        </w:rPr>
        <w:t xml:space="preserve">for </w:t>
      </w:r>
      <w:r w:rsidR="003304F9" w:rsidRPr="00F92F6B">
        <w:rPr>
          <w:lang w:eastAsia="en-US"/>
        </w:rPr>
        <w:t xml:space="preserve">the </w:t>
      </w:r>
      <w:r w:rsidR="00385040" w:rsidRPr="00F92F6B">
        <w:rPr>
          <w:lang w:eastAsia="en-US"/>
        </w:rPr>
        <w:t>U</w:t>
      </w:r>
      <w:r w:rsidRPr="00F92F6B">
        <w:rPr>
          <w:lang w:eastAsia="en-US"/>
        </w:rPr>
        <w:t xml:space="preserve">ser </w:t>
      </w:r>
      <w:r w:rsidR="00385040" w:rsidRPr="00F92F6B">
        <w:rPr>
          <w:lang w:eastAsia="en-US"/>
        </w:rPr>
        <w:t>P</w:t>
      </w:r>
      <w:r w:rsidRPr="00F92F6B">
        <w:rPr>
          <w:lang w:eastAsia="en-US"/>
        </w:rPr>
        <w:t>lane</w:t>
      </w:r>
      <w:bookmarkEnd w:id="1235"/>
      <w:bookmarkEnd w:id="1236"/>
      <w:bookmarkEnd w:id="1237"/>
      <w:bookmarkEnd w:id="1238"/>
      <w:bookmarkEnd w:id="1239"/>
      <w:bookmarkEnd w:id="1240"/>
      <w:bookmarkEnd w:id="1241"/>
    </w:p>
    <w:p w14:paraId="15D3A723" w14:textId="77777777" w:rsidR="00B31B49" w:rsidRPr="00F92F6B" w:rsidRDefault="002F65EA" w:rsidP="00B31B49">
      <w:r w:rsidRPr="00F92F6B">
        <w:t>In case of indirect data forwarding, u</w:t>
      </w:r>
      <w:r w:rsidR="00B31B49" w:rsidRPr="00F92F6B">
        <w:t>ser plane handling for inter-System data forwarding from EPS to 5GS follows the following key principles:</w:t>
      </w:r>
    </w:p>
    <w:p w14:paraId="73BFA821" w14:textId="77777777" w:rsidR="00B31B49" w:rsidRPr="00F92F6B" w:rsidRDefault="00B31B49" w:rsidP="00B31B49">
      <w:pPr>
        <w:pStyle w:val="B1"/>
      </w:pPr>
      <w:r w:rsidRPr="00F92F6B">
        <w:t>-</w:t>
      </w:r>
      <w:r w:rsidRPr="00F92F6B">
        <w:tab/>
        <w:t xml:space="preserve">For each E-RAB accepted for data forwarding, the source </w:t>
      </w:r>
      <w:proofErr w:type="spellStart"/>
      <w:r w:rsidRPr="00F92F6B">
        <w:t>eNB</w:t>
      </w:r>
      <w:proofErr w:type="spellEnd"/>
      <w:r w:rsidRPr="00F92F6B">
        <w:t xml:space="preserve"> forwards data to the SGW in the corresponding E-RAB tunnel and the SGW forwards the received data to the UPF in the E-RAB tunnel.</w:t>
      </w:r>
    </w:p>
    <w:p w14:paraId="1AA1DF98" w14:textId="77777777" w:rsidR="00B31B49" w:rsidRPr="00F92F6B" w:rsidRDefault="00B31B49" w:rsidP="00B31B49">
      <w:pPr>
        <w:pStyle w:val="B1"/>
      </w:pPr>
      <w:r w:rsidRPr="00F92F6B">
        <w:t>-</w:t>
      </w:r>
      <w:r w:rsidRPr="00F92F6B">
        <w:tab/>
        <w:t>The UPF maps the forwarded data received from an E-RAB tunnel to the corresponding mapped PDU session tunnel, adding a QFI value</w:t>
      </w:r>
      <w:r w:rsidR="007962DC" w:rsidRPr="00F92F6B">
        <w:t xml:space="preserve"> (by means of the PDU Session User Plane protocol TS 38.415 [30])</w:t>
      </w:r>
      <w:r w:rsidRPr="00F92F6B">
        <w:t>.</w:t>
      </w:r>
    </w:p>
    <w:p w14:paraId="4F0B8962" w14:textId="77777777" w:rsidR="00B31B49" w:rsidRPr="00F92F6B" w:rsidRDefault="00B31B49" w:rsidP="00B31B49">
      <w:pPr>
        <w:pStyle w:val="B1"/>
      </w:pPr>
      <w:r w:rsidRPr="00F92F6B">
        <w:t>-</w:t>
      </w:r>
      <w:r w:rsidRPr="00F92F6B">
        <w:tab/>
        <w:t xml:space="preserve">The target NG-RAN node maps </w:t>
      </w:r>
      <w:r w:rsidRPr="00F92F6B">
        <w:rPr>
          <w:rFonts w:eastAsia="SimSun"/>
        </w:rPr>
        <w:t>a</w:t>
      </w:r>
      <w:r w:rsidRPr="00F92F6B">
        <w:t xml:space="preserve"> forwarded packet to the corresponding DRB based on the received QFI value. It prioritizes the forwarded packets over the fresh packets for those QoS flows.</w:t>
      </w:r>
    </w:p>
    <w:p w14:paraId="08A2532A" w14:textId="77777777" w:rsidR="00B31B49" w:rsidRPr="00F92F6B" w:rsidRDefault="002F65EA" w:rsidP="00A02186">
      <w:pPr>
        <w:pStyle w:val="B1"/>
      </w:pPr>
      <w:r w:rsidRPr="00F92F6B">
        <w:t>-</w:t>
      </w:r>
      <w:r w:rsidRPr="00F92F6B">
        <w:tab/>
      </w:r>
      <w:r w:rsidR="00B31B49" w:rsidRPr="00F92F6B">
        <w:t>Handling of end marker packets:</w:t>
      </w:r>
    </w:p>
    <w:p w14:paraId="565D2E93" w14:textId="77777777" w:rsidR="00B31B49" w:rsidRPr="00F92F6B" w:rsidRDefault="002F65EA" w:rsidP="00A02186">
      <w:pPr>
        <w:pStyle w:val="B2"/>
      </w:pPr>
      <w:r w:rsidRPr="00F92F6B">
        <w:t>-</w:t>
      </w:r>
      <w:r w:rsidRPr="00F92F6B">
        <w:tab/>
      </w:r>
      <w:r w:rsidR="00B31B49" w:rsidRPr="00F92F6B">
        <w:t xml:space="preserve">The UPF/PGW-U sends one or several end marker packets to the SGW per EPS bearer. The SGW forwards the received end markers per EPS bearer to the source </w:t>
      </w:r>
      <w:proofErr w:type="spellStart"/>
      <w:r w:rsidR="00B31B49" w:rsidRPr="00F92F6B">
        <w:t>eNB</w:t>
      </w:r>
      <w:proofErr w:type="spellEnd"/>
      <w:r w:rsidR="00B31B49" w:rsidRPr="00F92F6B">
        <w:t xml:space="preserve">. When there are no more data packets to be forwarded for an E-RAB, the source </w:t>
      </w:r>
      <w:proofErr w:type="spellStart"/>
      <w:r w:rsidR="00B31B49" w:rsidRPr="00F92F6B">
        <w:t>eNB</w:t>
      </w:r>
      <w:proofErr w:type="spellEnd"/>
      <w:r w:rsidR="00B31B49" w:rsidRPr="00F92F6B">
        <w:t xml:space="preserve"> forwards the received end markers in the EPS bearer tunnel to the SGW and the SGW forwards them to the UPF. The UPF adds one QFI </w:t>
      </w:r>
      <w:r w:rsidR="007962DC" w:rsidRPr="00F92F6B">
        <w:t xml:space="preserve">(by means of the PDU Session User Plane protocol TS 38.415 [30]) </w:t>
      </w:r>
      <w:r w:rsidR="00B31B49" w:rsidRPr="00F92F6B">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F92F6B" w:rsidRDefault="002F65EA" w:rsidP="002F65EA">
      <w:bookmarkStart w:id="1242" w:name="_Toc20388007"/>
      <w:r w:rsidRPr="00F92F6B">
        <w:t>In case of direct data forwarding, user plane handling for inter-System data forwarding from EPS to 5GS follows the following key principles:</w:t>
      </w:r>
    </w:p>
    <w:p w14:paraId="118BC896" w14:textId="29374806" w:rsidR="002F65EA" w:rsidRPr="00F92F6B" w:rsidRDefault="002F65EA" w:rsidP="002F65EA">
      <w:pPr>
        <w:pStyle w:val="B1"/>
      </w:pPr>
      <w:r w:rsidRPr="00F92F6B">
        <w:t>-</w:t>
      </w:r>
      <w:r w:rsidRPr="00F92F6B">
        <w:tab/>
        <w:t xml:space="preserve">For each E-RAB accepted for data forwarding, the source </w:t>
      </w:r>
      <w:r w:rsidR="00AF67FF" w:rsidRPr="00F92F6B">
        <w:t>node</w:t>
      </w:r>
      <w:r w:rsidRPr="00F92F6B">
        <w:t xml:space="preserve"> forwards data to the target NG-RAN node in the corresponding E-RAB </w:t>
      </w:r>
      <w:r w:rsidRPr="00F92F6B">
        <w:rPr>
          <w:rFonts w:eastAsia="SimSun"/>
        </w:rPr>
        <w:t>data</w:t>
      </w:r>
      <w:r w:rsidRPr="00F92F6B">
        <w:t xml:space="preserve"> forwarding tunnel.</w:t>
      </w:r>
    </w:p>
    <w:p w14:paraId="6F7BC59B" w14:textId="77777777" w:rsidR="00782CD7" w:rsidRPr="00F92F6B" w:rsidRDefault="002F65EA" w:rsidP="00782CD7">
      <w:pPr>
        <w:pStyle w:val="B1"/>
      </w:pPr>
      <w:r w:rsidRPr="00F92F6B">
        <w:t>-</w:t>
      </w:r>
      <w:r w:rsidRPr="00F92F6B">
        <w:tab/>
        <w:t xml:space="preserve">Until a GTP-U end marker packet is received, the target NG-RAN node prioritizes the forwarded packets over the fresh packets for those QoS flows which are involved in the accepted </w:t>
      </w:r>
      <w:r w:rsidRPr="00F92F6B">
        <w:rPr>
          <w:rFonts w:eastAsia="SimSun"/>
        </w:rPr>
        <w:t>data</w:t>
      </w:r>
      <w:r w:rsidRPr="00F92F6B">
        <w:t xml:space="preserve"> forwarding.</w:t>
      </w:r>
    </w:p>
    <w:p w14:paraId="3A9AD033" w14:textId="7A58CE35" w:rsidR="002F65EA" w:rsidRPr="00F92F6B" w:rsidRDefault="00782CD7" w:rsidP="003D4A98">
      <w:pPr>
        <w:pStyle w:val="NO"/>
      </w:pPr>
      <w:r w:rsidRPr="00F92F6B">
        <w:t>NOTE:</w:t>
      </w:r>
      <w:r w:rsidRPr="00F92F6B">
        <w:tab/>
        <w:t>The target NG-RAN node should remove the forwarded PDCP SNs if received in the forwarded GTP-U packets, and deliver the forwarded PDCP SDUs to the UE.</w:t>
      </w:r>
    </w:p>
    <w:p w14:paraId="603206B9" w14:textId="77777777" w:rsidR="00AC6221" w:rsidRPr="00F92F6B" w:rsidRDefault="00AC6221" w:rsidP="00AC6221">
      <w:pPr>
        <w:pStyle w:val="Heading3"/>
        <w:rPr>
          <w:lang w:eastAsia="x-none"/>
        </w:rPr>
      </w:pPr>
      <w:bookmarkStart w:id="1243" w:name="_Toc37231981"/>
      <w:bookmarkStart w:id="1244" w:name="_Toc46502038"/>
      <w:bookmarkStart w:id="1245" w:name="_Toc51971386"/>
      <w:bookmarkStart w:id="1246" w:name="_Toc52551369"/>
      <w:bookmarkStart w:id="1247" w:name="_Toc219280876"/>
      <w:bookmarkStart w:id="1248" w:name="_Toc29376087"/>
      <w:r w:rsidRPr="00F92F6B">
        <w:t>9.3.4</w:t>
      </w:r>
      <w:r w:rsidRPr="00F92F6B">
        <w:tab/>
        <w:t>NR-UTRA mobility</w:t>
      </w:r>
      <w:bookmarkEnd w:id="1243"/>
      <w:bookmarkEnd w:id="1244"/>
      <w:bookmarkEnd w:id="1245"/>
      <w:bookmarkEnd w:id="1246"/>
      <w:bookmarkEnd w:id="1247"/>
    </w:p>
    <w:p w14:paraId="7A38CB02" w14:textId="77777777" w:rsidR="00AC6221" w:rsidRPr="00F92F6B" w:rsidRDefault="00AC6221" w:rsidP="00AC6221">
      <w:pPr>
        <w:pStyle w:val="Heading4"/>
      </w:pPr>
      <w:bookmarkStart w:id="1249" w:name="_Toc37231982"/>
      <w:bookmarkStart w:id="1250" w:name="_Toc46502039"/>
      <w:bookmarkStart w:id="1251" w:name="_Toc51971387"/>
      <w:bookmarkStart w:id="1252" w:name="_Toc52551370"/>
      <w:bookmarkStart w:id="1253" w:name="_Toc219280877"/>
      <w:r w:rsidRPr="00F92F6B">
        <w:t>9.3.4.1</w:t>
      </w:r>
      <w:r w:rsidRPr="00F92F6B">
        <w:tab/>
        <w:t>Handover with SRVCC operation</w:t>
      </w:r>
      <w:bookmarkEnd w:id="1249"/>
      <w:bookmarkEnd w:id="1250"/>
      <w:bookmarkEnd w:id="1251"/>
      <w:bookmarkEnd w:id="1252"/>
      <w:bookmarkEnd w:id="1253"/>
    </w:p>
    <w:p w14:paraId="6FD109D4" w14:textId="77777777" w:rsidR="00AC6221" w:rsidRPr="00F92F6B" w:rsidRDefault="00AC6221" w:rsidP="00AC6221">
      <w:r w:rsidRPr="00F92F6B">
        <w:t>The source NR node decides to handover the UE with ongoing IMS voice from NR to UTRAN according the following principles:</w:t>
      </w:r>
    </w:p>
    <w:p w14:paraId="4172FED4" w14:textId="77777777" w:rsidR="00471D89" w:rsidRPr="00F92F6B" w:rsidRDefault="00471D89" w:rsidP="006012C7">
      <w:pPr>
        <w:pStyle w:val="B1"/>
      </w:pPr>
      <w:r w:rsidRPr="00F92F6B">
        <w:t>-</w:t>
      </w:r>
      <w:r w:rsidRPr="00F92F6B">
        <w:tab/>
        <w:t>The source NR node determines that the UE supports UTRA and requests the UE to send its UTRA radio access capabilities to the NG-RAN;</w:t>
      </w:r>
    </w:p>
    <w:p w14:paraId="73A6EBBF" w14:textId="77777777" w:rsidR="00AC6221" w:rsidRPr="00F92F6B" w:rsidRDefault="00AC6221" w:rsidP="00AC6221">
      <w:pPr>
        <w:pStyle w:val="B1"/>
      </w:pPr>
      <w:r w:rsidRPr="00F92F6B">
        <w:t>-</w:t>
      </w:r>
      <w:r w:rsidRPr="00F92F6B">
        <w:tab/>
        <w:t>The source NR node configures target RAT measurement and reporting;</w:t>
      </w:r>
    </w:p>
    <w:p w14:paraId="65AEEB55" w14:textId="77777777" w:rsidR="00AC6221" w:rsidRPr="00F92F6B" w:rsidRDefault="00AC6221" w:rsidP="00AC6221">
      <w:pPr>
        <w:pStyle w:val="B1"/>
      </w:pPr>
      <w:r w:rsidRPr="00F92F6B">
        <w:t>-</w:t>
      </w:r>
      <w:r w:rsidRPr="00F92F6B">
        <w:tab/>
        <w:t>The source NR node determines based on the radio conditions and the indication that SRVCC operation is possible that handover to UTRAN should be initiated;</w:t>
      </w:r>
    </w:p>
    <w:p w14:paraId="0286F9EB" w14:textId="77777777" w:rsidR="00AC6221" w:rsidRPr="00F92F6B" w:rsidRDefault="00AC6221" w:rsidP="00653C72">
      <w:pPr>
        <w:pStyle w:val="B1"/>
      </w:pPr>
      <w:r w:rsidRPr="00F92F6B">
        <w:t>-</w:t>
      </w:r>
      <w:r w:rsidRPr="00F92F6B">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F92F6B" w:rsidRDefault="00E054BF" w:rsidP="007A20CF">
      <w:pPr>
        <w:pStyle w:val="B1"/>
      </w:pPr>
      <w:r w:rsidRPr="00F92F6B">
        <w:t>-</w:t>
      </w:r>
      <w:r w:rsidRPr="00F92F6B">
        <w:tab/>
        <w:t>The source NR node ensures that the size of the source-to-target container does not exceed the limits that can be handled by the interfaces involved in the handover</w:t>
      </w:r>
      <w:r w:rsidR="005C4AD2" w:rsidRPr="00F92F6B">
        <w:t>;</w:t>
      </w:r>
    </w:p>
    <w:p w14:paraId="4440199A" w14:textId="77777777" w:rsidR="00E054BF" w:rsidRPr="00F92F6B" w:rsidRDefault="00E054BF" w:rsidP="007A20CF">
      <w:pPr>
        <w:pStyle w:val="NO"/>
      </w:pPr>
      <w:r w:rsidRPr="00F92F6B">
        <w:t>NOTE:</w:t>
      </w:r>
      <w:r w:rsidRPr="00F92F6B">
        <w:tab/>
        <w:t>For SRVCC handover, the size limit of the inter-node source-to-target container is 2560 octets (see AN-APDU in TS 29.002 [44]).</w:t>
      </w:r>
    </w:p>
    <w:p w14:paraId="0F2E5E47" w14:textId="77777777" w:rsidR="00AC6221" w:rsidRPr="00F92F6B" w:rsidRDefault="00AC6221" w:rsidP="00AC6221">
      <w:pPr>
        <w:pStyle w:val="B1"/>
      </w:pPr>
      <w:r w:rsidRPr="00F92F6B">
        <w:t>-</w:t>
      </w:r>
      <w:r w:rsidRPr="00F92F6B">
        <w:tab/>
        <w:t>Radio resources are prepared in the target RAT before the handover;</w:t>
      </w:r>
    </w:p>
    <w:p w14:paraId="00E37C3A" w14:textId="77777777" w:rsidR="00AC6221" w:rsidRPr="00F92F6B" w:rsidRDefault="00AC6221" w:rsidP="00AC6221">
      <w:pPr>
        <w:pStyle w:val="B1"/>
      </w:pPr>
      <w:r w:rsidRPr="00F92F6B">
        <w:t>-</w:t>
      </w:r>
      <w:r w:rsidRPr="00F92F6B">
        <w:tab/>
        <w:t>The RRC reconfiguration message from the target RAT is delivered to the source NR node via a transparent container and is passed to the UE by the source NR node in the handover command;</w:t>
      </w:r>
    </w:p>
    <w:p w14:paraId="32216A8E" w14:textId="77777777" w:rsidR="00AC6221" w:rsidRPr="00F92F6B" w:rsidRDefault="00AC6221" w:rsidP="00AC6221">
      <w:pPr>
        <w:pStyle w:val="B1"/>
      </w:pPr>
      <w:r w:rsidRPr="00F92F6B">
        <w:t>-</w:t>
      </w:r>
      <w:r w:rsidRPr="00F92F6B">
        <w:tab/>
        <w:t>In-sequence and lossless handovers are not supported;</w:t>
      </w:r>
    </w:p>
    <w:p w14:paraId="470186E1" w14:textId="77777777" w:rsidR="00AC6221" w:rsidRPr="00F92F6B" w:rsidRDefault="00AC6221" w:rsidP="00AC6221">
      <w:pPr>
        <w:pStyle w:val="B1"/>
      </w:pPr>
      <w:r w:rsidRPr="00F92F6B">
        <w:t>-</w:t>
      </w:r>
      <w:r w:rsidRPr="00F92F6B">
        <w:tab/>
        <w:t>Only voice bearer is handed over to target RAT;</w:t>
      </w:r>
    </w:p>
    <w:p w14:paraId="20A03B0C" w14:textId="77777777" w:rsidR="00AC6221" w:rsidRPr="00F92F6B" w:rsidRDefault="00AC6221" w:rsidP="00AC6221">
      <w:pPr>
        <w:pStyle w:val="B1"/>
      </w:pPr>
      <w:r w:rsidRPr="00F92F6B">
        <w:t>-</w:t>
      </w:r>
      <w:r w:rsidRPr="00F92F6B">
        <w:tab/>
        <w:t>Security procedures for handover to UTRA follows the procedures as specified in TS 33.501 [5];</w:t>
      </w:r>
    </w:p>
    <w:p w14:paraId="3E05FA4D" w14:textId="77777777" w:rsidR="00AC6221" w:rsidRPr="00F92F6B" w:rsidRDefault="00AC6221" w:rsidP="00AC6221">
      <w:pPr>
        <w:pStyle w:val="B1"/>
      </w:pPr>
      <w:r w:rsidRPr="00F92F6B">
        <w:t>-</w:t>
      </w:r>
      <w:r w:rsidRPr="00F92F6B">
        <w:tab/>
        <w:t>Only handover to UTRA-FDD is supported.</w:t>
      </w:r>
    </w:p>
    <w:p w14:paraId="066025A2" w14:textId="77777777" w:rsidR="00AC6221" w:rsidRPr="00F92F6B" w:rsidRDefault="00AC6221" w:rsidP="00AC6221">
      <w:pPr>
        <w:pStyle w:val="Heading4"/>
      </w:pPr>
      <w:bookmarkStart w:id="1254" w:name="_Toc37231983"/>
      <w:bookmarkStart w:id="1255" w:name="_Toc46502040"/>
      <w:bookmarkStart w:id="1256" w:name="_Toc51971388"/>
      <w:bookmarkStart w:id="1257" w:name="_Toc52551371"/>
      <w:bookmarkStart w:id="1258" w:name="_Toc219280878"/>
      <w:r w:rsidRPr="00F92F6B">
        <w:t>9.3.4.2</w:t>
      </w:r>
      <w:r w:rsidRPr="00F92F6B">
        <w:tab/>
        <w:t>Measurements</w:t>
      </w:r>
      <w:bookmarkEnd w:id="1254"/>
      <w:bookmarkEnd w:id="1255"/>
      <w:bookmarkEnd w:id="1256"/>
      <w:bookmarkEnd w:id="1257"/>
      <w:bookmarkEnd w:id="1258"/>
    </w:p>
    <w:p w14:paraId="31905A2C" w14:textId="77777777" w:rsidR="00AC6221" w:rsidRPr="00F92F6B" w:rsidRDefault="00AC6221" w:rsidP="00AC6221">
      <w:r w:rsidRPr="00F92F6B">
        <w:t>Inter RAT measurements are performed for UTRA.</w:t>
      </w:r>
    </w:p>
    <w:p w14:paraId="71772DEA" w14:textId="77777777" w:rsidR="00993C33" w:rsidRPr="00F92F6B" w:rsidRDefault="00993C33" w:rsidP="00993C33">
      <w:bookmarkStart w:id="1259" w:name="_Toc37231984"/>
      <w:bookmarkStart w:id="1260" w:name="_Toc46502041"/>
      <w:bookmarkStart w:id="1261" w:name="_Toc51971389"/>
      <w:bookmarkStart w:id="1262" w:name="_Toc52551372"/>
      <w:r w:rsidRPr="00F92F6B">
        <w:t>For a UE configured with UTRA Inter RAT measurements, a measurement gap configuration is always provided when:</w:t>
      </w:r>
    </w:p>
    <w:p w14:paraId="04294EDE" w14:textId="77777777" w:rsidR="00993C33" w:rsidRPr="00F92F6B" w:rsidRDefault="00993C33" w:rsidP="00993C33">
      <w:pPr>
        <w:pStyle w:val="B1"/>
      </w:pPr>
      <w:r w:rsidRPr="00F92F6B">
        <w:t>-</w:t>
      </w:r>
      <w:r w:rsidRPr="00F92F6B">
        <w:tab/>
        <w:t>The UE only supports per-UE measurement gaps; or</w:t>
      </w:r>
    </w:p>
    <w:p w14:paraId="3FC33AA5" w14:textId="77777777" w:rsidR="00993C33" w:rsidRPr="00F92F6B" w:rsidRDefault="00993C33" w:rsidP="00993C33">
      <w:pPr>
        <w:pStyle w:val="B1"/>
      </w:pPr>
      <w:r w:rsidRPr="00F92F6B">
        <w:t>-</w:t>
      </w:r>
      <w:r w:rsidRPr="00F92F6B">
        <w:tab/>
        <w:t>The UE supports per-FR measurement gaps and at least one of the NR serving cells is in FR1.</w:t>
      </w:r>
    </w:p>
    <w:p w14:paraId="09E004CF" w14:textId="77777777" w:rsidR="00D511CB" w:rsidRPr="00F92F6B" w:rsidRDefault="00D511CB" w:rsidP="009A0512">
      <w:pPr>
        <w:pStyle w:val="Heading2"/>
      </w:pPr>
      <w:bookmarkStart w:id="1263" w:name="_Toc219280879"/>
      <w:r w:rsidRPr="00F92F6B">
        <w:t>9.4</w:t>
      </w:r>
      <w:r w:rsidRPr="00F92F6B">
        <w:tab/>
        <w:t>Roaming and Access Restrictions</w:t>
      </w:r>
      <w:bookmarkEnd w:id="1242"/>
      <w:bookmarkEnd w:id="1248"/>
      <w:bookmarkEnd w:id="1259"/>
      <w:bookmarkEnd w:id="1260"/>
      <w:bookmarkEnd w:id="1261"/>
      <w:bookmarkEnd w:id="1262"/>
      <w:bookmarkEnd w:id="1263"/>
    </w:p>
    <w:p w14:paraId="72251CDD" w14:textId="77777777" w:rsidR="00D511CB" w:rsidRPr="00F92F6B" w:rsidRDefault="00D511CB" w:rsidP="00D511CB">
      <w:r w:rsidRPr="00F92F6B">
        <w:t>The roaming and access restriction information for a UE includes information on restrictions to be applied for subsequent mobility action during CM-CONNECTED state. It may be provided by the AMF and also m</w:t>
      </w:r>
      <w:r w:rsidR="004456C6" w:rsidRPr="00F92F6B">
        <w:t>ay be updated by the AMF later.</w:t>
      </w:r>
    </w:p>
    <w:p w14:paraId="14D135CF" w14:textId="198865F7" w:rsidR="00D511CB" w:rsidRPr="00F92F6B" w:rsidRDefault="00D511CB" w:rsidP="00D511CB">
      <w:r w:rsidRPr="00F92F6B">
        <w:t>It includes the forbidden RAT, the forbidden area and the service area restrictions as specified in TS 23.501 [3]. It also includes serving PLMN</w:t>
      </w:r>
      <w:r w:rsidR="00C475D3" w:rsidRPr="00F92F6B">
        <w:t>/SNPN</w:t>
      </w:r>
      <w:r w:rsidRPr="00F92F6B">
        <w:t xml:space="preserve"> and may incl</w:t>
      </w:r>
      <w:r w:rsidR="004456C6" w:rsidRPr="00F92F6B">
        <w:t>ude a list of equivalent PLMNs</w:t>
      </w:r>
      <w:r w:rsidR="00EB1770" w:rsidRPr="00F92F6B">
        <w:t xml:space="preserve"> or a list of equivalent SNPNs</w:t>
      </w:r>
      <w:r w:rsidR="004456C6" w:rsidRPr="00F92F6B">
        <w:t>.</w:t>
      </w:r>
      <w:r w:rsidR="00C475D3" w:rsidRPr="00F92F6B">
        <w:t xml:space="preserve"> It may also include PNI-NPN mobility restrictions (i.e. list of CAGs allowed for the UE and whether the UE can also access </w:t>
      </w:r>
      <w:r w:rsidR="00152617" w:rsidRPr="00F92F6B">
        <w:t xml:space="preserve">non-CAG </w:t>
      </w:r>
      <w:r w:rsidR="00C475D3" w:rsidRPr="00F92F6B">
        <w:t>cells).</w:t>
      </w:r>
      <w:r w:rsidR="00A267A4" w:rsidRPr="00F92F6B">
        <w:t xml:space="preserve"> The </w:t>
      </w:r>
      <w:proofErr w:type="spellStart"/>
      <w:r w:rsidR="00A267A4" w:rsidRPr="00F92F6B">
        <w:t>gNB</w:t>
      </w:r>
      <w:proofErr w:type="spellEnd"/>
      <w:r w:rsidR="00A267A4" w:rsidRPr="00F92F6B">
        <w:t xml:space="preserve"> shall consider that roaming or access to CAG cells is only allowed if PNI-NPN mobility information is available for the UE.</w:t>
      </w:r>
    </w:p>
    <w:p w14:paraId="390A12DA" w14:textId="77777777" w:rsidR="00D511CB" w:rsidRPr="00F92F6B" w:rsidRDefault="00D511CB" w:rsidP="00D511CB">
      <w:r w:rsidRPr="00F92F6B">
        <w:t xml:space="preserve">Upon receiving the roaming and access restriction information for a UE, if applicable, the </w:t>
      </w:r>
      <w:proofErr w:type="spellStart"/>
      <w:r w:rsidRPr="00F92F6B">
        <w:t>gNB</w:t>
      </w:r>
      <w:proofErr w:type="spellEnd"/>
      <w:r w:rsidRPr="00F92F6B">
        <w:t xml:space="preserve"> should use it to determine whether to apply restriction handling for subsequent mobility action, e.g., handover, redirection.</w:t>
      </w:r>
    </w:p>
    <w:p w14:paraId="52820811" w14:textId="22D3D921" w:rsidR="00D511CB" w:rsidRPr="00F92F6B" w:rsidRDefault="00D511CB" w:rsidP="00D511CB">
      <w:r w:rsidRPr="00F92F6B">
        <w:t xml:space="preserve">If the roaming and access restriction information is not available for a UE at the </w:t>
      </w:r>
      <w:proofErr w:type="spellStart"/>
      <w:r w:rsidRPr="00F92F6B">
        <w:t>gNB</w:t>
      </w:r>
      <w:proofErr w:type="spellEnd"/>
      <w:r w:rsidRPr="00F92F6B">
        <w:t xml:space="preserve">, the </w:t>
      </w:r>
      <w:proofErr w:type="spellStart"/>
      <w:r w:rsidRPr="00F92F6B">
        <w:t>gNB</w:t>
      </w:r>
      <w:proofErr w:type="spellEnd"/>
      <w:r w:rsidRPr="00F92F6B">
        <w:t xml:space="preserve"> shall consider that there is no restriction for subsequent mobility actions</w:t>
      </w:r>
      <w:r w:rsidR="00A267A4" w:rsidRPr="00F92F6B">
        <w:t xml:space="preserve"> except for the PNI-NPN mobility as described in TS 23.501 [3]</w:t>
      </w:r>
      <w:r w:rsidRPr="00F92F6B">
        <w:t>.</w:t>
      </w:r>
    </w:p>
    <w:p w14:paraId="617C49F8" w14:textId="2B7155F7" w:rsidR="002936A2" w:rsidRPr="00F92F6B" w:rsidRDefault="002936A2" w:rsidP="002936A2">
      <w:pPr>
        <w:rPr>
          <w:rFonts w:eastAsia="SimSun"/>
          <w:kern w:val="2"/>
          <w:lang w:bidi="ta-IN"/>
        </w:rPr>
      </w:pPr>
      <w:r w:rsidRPr="00F92F6B">
        <w:t xml:space="preserve">Only if received over NG or </w:t>
      </w:r>
      <w:proofErr w:type="spellStart"/>
      <w:r w:rsidRPr="00F92F6B">
        <w:t>Xn</w:t>
      </w:r>
      <w:proofErr w:type="spellEnd"/>
      <w:r w:rsidRPr="00F92F6B">
        <w:t xml:space="preserve"> signalling, the roaming and access restriction information shall be propagated over </w:t>
      </w:r>
      <w:proofErr w:type="spellStart"/>
      <w:r w:rsidRPr="00F92F6B">
        <w:t>Xn</w:t>
      </w:r>
      <w:proofErr w:type="spellEnd"/>
      <w:r w:rsidRPr="00F92F6B">
        <w:t xml:space="preserve"> by the source </w:t>
      </w:r>
      <w:proofErr w:type="spellStart"/>
      <w:r w:rsidRPr="00F92F6B">
        <w:t>gNB</w:t>
      </w:r>
      <w:proofErr w:type="spellEnd"/>
      <w:r w:rsidRPr="00F92F6B">
        <w:t xml:space="preserve"> during </w:t>
      </w:r>
      <w:proofErr w:type="spellStart"/>
      <w:r w:rsidRPr="00F92F6B">
        <w:t>Xn</w:t>
      </w:r>
      <w:proofErr w:type="spellEnd"/>
      <w:r w:rsidRPr="00F92F6B">
        <w:t xml:space="preserve"> handover</w:t>
      </w:r>
      <w:r w:rsidR="0090474F" w:rsidRPr="00F92F6B">
        <w:t xml:space="preserve"> or by the old </w:t>
      </w:r>
      <w:proofErr w:type="spellStart"/>
      <w:r w:rsidR="0090474F" w:rsidRPr="00F92F6B">
        <w:t>gNB</w:t>
      </w:r>
      <w:proofErr w:type="spellEnd"/>
      <w:r w:rsidR="0090474F" w:rsidRPr="00F92F6B">
        <w:t xml:space="preserve"> during</w:t>
      </w:r>
      <w:r w:rsidR="0090474F" w:rsidRPr="00F92F6B">
        <w:rPr>
          <w:kern w:val="2"/>
        </w:rPr>
        <w:t xml:space="preserve"> UE context retrieval</w:t>
      </w:r>
      <w:r w:rsidRPr="00F92F6B">
        <w:t xml:space="preserve">. </w:t>
      </w:r>
      <w:r w:rsidRPr="00F92F6B">
        <w:rPr>
          <w:rFonts w:eastAsia="SimSun"/>
          <w:kern w:val="2"/>
          <w:lang w:bidi="ta-IN"/>
        </w:rPr>
        <w:t xml:space="preserve">If the </w:t>
      </w:r>
      <w:proofErr w:type="spellStart"/>
      <w:r w:rsidRPr="00F92F6B">
        <w:rPr>
          <w:rFonts w:eastAsia="SimSun"/>
          <w:kern w:val="2"/>
          <w:lang w:bidi="ta-IN"/>
        </w:rPr>
        <w:t>Xn</w:t>
      </w:r>
      <w:proofErr w:type="spellEnd"/>
      <w:r w:rsidRPr="00F92F6B">
        <w:rPr>
          <w:rFonts w:eastAsia="SimSun"/>
          <w:kern w:val="2"/>
          <w:lang w:bidi="ta-IN"/>
        </w:rPr>
        <w:t xml:space="preserve"> handover results in a change of serving PLMN (to an equivalent PLMN), the source </w:t>
      </w:r>
      <w:proofErr w:type="spellStart"/>
      <w:r w:rsidRPr="00F92F6B">
        <w:rPr>
          <w:rFonts w:eastAsia="SimSun"/>
          <w:kern w:val="2"/>
          <w:lang w:bidi="ta-IN"/>
        </w:rPr>
        <w:t>gNB</w:t>
      </w:r>
      <w:proofErr w:type="spellEnd"/>
      <w:r w:rsidRPr="00F92F6B">
        <w:rPr>
          <w:rFonts w:eastAsia="SimSun"/>
          <w:kern w:val="2"/>
          <w:lang w:bidi="ta-IN"/>
        </w:rPr>
        <w:t xml:space="preserve"> shall replace the serving PLMN with the identity of the target PLMN and move the serving PLMN to the equivalent PLMN list, before propagating the roaming and access restriction information.</w:t>
      </w:r>
      <w:r w:rsidR="00EB1770" w:rsidRPr="00F92F6B">
        <w:t xml:space="preserve"> </w:t>
      </w:r>
      <w:r w:rsidR="00EB1770" w:rsidRPr="00F92F6B">
        <w:rPr>
          <w:rFonts w:eastAsia="SimSun"/>
          <w:kern w:val="2"/>
          <w:lang w:bidi="ta-IN"/>
        </w:rPr>
        <w:t xml:space="preserve">If the </w:t>
      </w:r>
      <w:proofErr w:type="spellStart"/>
      <w:r w:rsidR="00EB1770" w:rsidRPr="00F92F6B">
        <w:rPr>
          <w:rFonts w:eastAsia="SimSun"/>
          <w:kern w:val="2"/>
          <w:lang w:bidi="ta-IN"/>
        </w:rPr>
        <w:t>Xn</w:t>
      </w:r>
      <w:proofErr w:type="spellEnd"/>
      <w:r w:rsidR="00EB1770" w:rsidRPr="00F92F6B">
        <w:rPr>
          <w:rFonts w:eastAsia="SimSun"/>
          <w:kern w:val="2"/>
          <w:lang w:bidi="ta-IN"/>
        </w:rPr>
        <w:t xml:space="preserve"> handover results in a change of serving SNPN (to an equivalent SNPN), the source </w:t>
      </w:r>
      <w:proofErr w:type="spellStart"/>
      <w:r w:rsidR="00EB1770" w:rsidRPr="00F92F6B">
        <w:rPr>
          <w:rFonts w:eastAsia="SimSun"/>
          <w:kern w:val="2"/>
          <w:lang w:bidi="ta-IN"/>
        </w:rPr>
        <w:t>gNB</w:t>
      </w:r>
      <w:proofErr w:type="spellEnd"/>
      <w:r w:rsidR="00EB1770" w:rsidRPr="00F92F6B">
        <w:rPr>
          <w:rFonts w:eastAsia="SimSun"/>
          <w:kern w:val="2"/>
          <w:lang w:bidi="ta-IN"/>
        </w:rPr>
        <w:t xml:space="preserve"> shall replace the serving SNPN with the identity of the target SNPN and move the serving SNPN to the equivalent SNPN list, before propagating the roaming and access restriction information.</w:t>
      </w:r>
    </w:p>
    <w:p w14:paraId="782E881B" w14:textId="5A591D54" w:rsidR="000D0D52" w:rsidRPr="00F92F6B" w:rsidRDefault="000D0D52" w:rsidP="000D0D52">
      <w:pPr>
        <w:rPr>
          <w:kern w:val="2"/>
        </w:rPr>
      </w:pPr>
      <w:bookmarkStart w:id="1264" w:name="_Toc20388008"/>
      <w:bookmarkStart w:id="1265" w:name="_Toc29376088"/>
      <w:r w:rsidRPr="00F92F6B">
        <w:rPr>
          <w:kern w:val="2"/>
        </w:rPr>
        <w:t xml:space="preserve">If NG-RAN nodes with different versions of the </w:t>
      </w:r>
      <w:proofErr w:type="spellStart"/>
      <w:r w:rsidRPr="00F92F6B">
        <w:rPr>
          <w:kern w:val="2"/>
        </w:rPr>
        <w:t>XnAP</w:t>
      </w:r>
      <w:proofErr w:type="spellEnd"/>
      <w:r w:rsidRPr="00F92F6B">
        <w:rPr>
          <w:kern w:val="2"/>
        </w:rPr>
        <w:t xml:space="preserve"> or NGAP protocol are deployed, information provided by the 5GC within the NGAP Mobility Restriction List may be lost in the course of </w:t>
      </w:r>
      <w:proofErr w:type="spellStart"/>
      <w:r w:rsidRPr="00F92F6B">
        <w:rPr>
          <w:kern w:val="2"/>
        </w:rPr>
        <w:t>Xn</w:t>
      </w:r>
      <w:proofErr w:type="spellEnd"/>
      <w:r w:rsidRPr="00F92F6B">
        <w:rPr>
          <w:kern w:val="2"/>
        </w:rPr>
        <w:t xml:space="preserve"> mobility. In order to avoid such loss of information at </w:t>
      </w:r>
      <w:proofErr w:type="spellStart"/>
      <w:r w:rsidRPr="00F92F6B">
        <w:rPr>
          <w:kern w:val="2"/>
        </w:rPr>
        <w:t>Xn</w:t>
      </w:r>
      <w:proofErr w:type="spellEnd"/>
      <w:r w:rsidRPr="00F92F6B">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F92F6B">
        <w:rPr>
          <w:kern w:val="2"/>
        </w:rPr>
        <w:t>/SNPN</w:t>
      </w:r>
      <w:r w:rsidRPr="00F92F6B">
        <w:rPr>
          <w:kern w:val="2"/>
        </w:rPr>
        <w:t xml:space="preserve"> and the Equivalent PLMNs</w:t>
      </w:r>
      <w:r w:rsidR="00EB1770" w:rsidRPr="00F92F6B">
        <w:rPr>
          <w:kern w:val="2"/>
        </w:rPr>
        <w:t>/SNPNs</w:t>
      </w:r>
      <w:r w:rsidRPr="00F92F6B">
        <w:rPr>
          <w:kern w:val="2"/>
        </w:rPr>
        <w:t xml:space="preserve">, which the NG-RAN node shall use from the </w:t>
      </w:r>
      <w:proofErr w:type="spellStart"/>
      <w:r w:rsidRPr="00F92F6B">
        <w:rPr>
          <w:kern w:val="2"/>
        </w:rPr>
        <w:t>XnAP</w:t>
      </w:r>
      <w:proofErr w:type="spellEnd"/>
      <w:r w:rsidRPr="00F92F6B">
        <w:rPr>
          <w:kern w:val="2"/>
        </w:rPr>
        <w:t xml:space="preserve"> Mobility Restriction List. The 5GC Mobility Restriction List Container may be propagated at future </w:t>
      </w:r>
      <w:proofErr w:type="spellStart"/>
      <w:r w:rsidRPr="00F92F6B">
        <w:rPr>
          <w:kern w:val="2"/>
        </w:rPr>
        <w:t>Xn</w:t>
      </w:r>
      <w:proofErr w:type="spellEnd"/>
      <w:r w:rsidRPr="00F92F6B">
        <w:rPr>
          <w:kern w:val="2"/>
        </w:rPr>
        <w:t xml:space="preserve"> handover and UE context retrieval.</w:t>
      </w:r>
    </w:p>
    <w:p w14:paraId="2C286BEC" w14:textId="77777777" w:rsidR="00AB75E5" w:rsidRPr="00F92F6B" w:rsidRDefault="00703C9B" w:rsidP="009A0512">
      <w:pPr>
        <w:pStyle w:val="Heading1"/>
      </w:pPr>
      <w:bookmarkStart w:id="1266" w:name="_Toc37231985"/>
      <w:bookmarkStart w:id="1267" w:name="_Toc46502042"/>
      <w:bookmarkStart w:id="1268" w:name="_Toc51971390"/>
      <w:bookmarkStart w:id="1269" w:name="_Toc52551373"/>
      <w:bookmarkStart w:id="1270" w:name="_Toc219280880"/>
      <w:r w:rsidRPr="00F92F6B">
        <w:t>10</w:t>
      </w:r>
      <w:r w:rsidR="00AB75E5" w:rsidRPr="00F92F6B">
        <w:tab/>
        <w:t>Scheduling</w:t>
      </w:r>
      <w:bookmarkEnd w:id="1264"/>
      <w:bookmarkEnd w:id="1265"/>
      <w:bookmarkEnd w:id="1266"/>
      <w:bookmarkEnd w:id="1267"/>
      <w:bookmarkEnd w:id="1268"/>
      <w:bookmarkEnd w:id="1269"/>
      <w:bookmarkEnd w:id="1270"/>
    </w:p>
    <w:p w14:paraId="25C0F6CE" w14:textId="77777777" w:rsidR="00AB75E5" w:rsidRPr="00F92F6B" w:rsidRDefault="00AB75E5" w:rsidP="009A0512">
      <w:pPr>
        <w:pStyle w:val="Heading2"/>
      </w:pPr>
      <w:bookmarkStart w:id="1271" w:name="_Toc20388009"/>
      <w:bookmarkStart w:id="1272" w:name="_Toc29376089"/>
      <w:bookmarkStart w:id="1273" w:name="_Toc37231986"/>
      <w:bookmarkStart w:id="1274" w:name="_Toc46502043"/>
      <w:bookmarkStart w:id="1275" w:name="_Toc51971391"/>
      <w:bookmarkStart w:id="1276" w:name="_Toc52551374"/>
      <w:bookmarkStart w:id="1277" w:name="_Toc219280881"/>
      <w:r w:rsidRPr="00F92F6B">
        <w:t>1</w:t>
      </w:r>
      <w:r w:rsidR="00703C9B" w:rsidRPr="00F92F6B">
        <w:t>0</w:t>
      </w:r>
      <w:r w:rsidRPr="00F92F6B">
        <w:t>.1</w:t>
      </w:r>
      <w:r w:rsidRPr="00F92F6B">
        <w:tab/>
      </w:r>
      <w:r w:rsidR="00DE427B" w:rsidRPr="00F92F6B">
        <w:t>Basic Scheduler Operation</w:t>
      </w:r>
      <w:bookmarkEnd w:id="1271"/>
      <w:bookmarkEnd w:id="1272"/>
      <w:bookmarkEnd w:id="1273"/>
      <w:bookmarkEnd w:id="1274"/>
      <w:bookmarkEnd w:id="1275"/>
      <w:bookmarkEnd w:id="1276"/>
      <w:bookmarkEnd w:id="1277"/>
    </w:p>
    <w:p w14:paraId="76C90DE8" w14:textId="77777777" w:rsidR="00AB75E5" w:rsidRPr="00F92F6B" w:rsidRDefault="00C2798D" w:rsidP="00AB75E5">
      <w:r w:rsidRPr="00F92F6B">
        <w:t xml:space="preserve">In order to utilise radio resources efficiently, MAC in </w:t>
      </w:r>
      <w:proofErr w:type="spellStart"/>
      <w:r w:rsidRPr="00F92F6B">
        <w:t>gNB</w:t>
      </w:r>
      <w:proofErr w:type="spellEnd"/>
      <w:r w:rsidRPr="00F92F6B">
        <w:t xml:space="preserve"> includes dynamic resource schedulers that allocate physical layer resources for the downlink and the uplink. </w:t>
      </w:r>
      <w:r w:rsidR="00AB75E5" w:rsidRPr="00F92F6B">
        <w:t>In this clause, an overview of the scheduler is given in terms of scheduler operation, signalling of scheduler decisions, and measurements.</w:t>
      </w:r>
    </w:p>
    <w:p w14:paraId="1A276BA7" w14:textId="77777777" w:rsidR="00AB75E5" w:rsidRPr="00F92F6B" w:rsidRDefault="00AB75E5" w:rsidP="00C2798D">
      <w:r w:rsidRPr="00F92F6B">
        <w:t>Scheduler Operation:</w:t>
      </w:r>
    </w:p>
    <w:p w14:paraId="7559AE92" w14:textId="77777777" w:rsidR="00AB75E5" w:rsidRPr="00F92F6B" w:rsidRDefault="00AB75E5" w:rsidP="00AB75E5">
      <w:pPr>
        <w:pStyle w:val="B1"/>
      </w:pPr>
      <w:r w:rsidRPr="00F92F6B">
        <w:t>-</w:t>
      </w:r>
      <w:r w:rsidRPr="00F92F6B">
        <w:tab/>
        <w:t xml:space="preserve">Taking </w:t>
      </w:r>
      <w:r w:rsidR="009C3D69" w:rsidRPr="00F92F6B">
        <w:t xml:space="preserve">into </w:t>
      </w:r>
      <w:r w:rsidRPr="00F92F6B">
        <w:t>account the UE buffer status and the QoS requirements of each UE and associated radio bearers, schedule</w:t>
      </w:r>
      <w:r w:rsidR="00C2798D" w:rsidRPr="00F92F6B">
        <w:t>rs assign resources between UEs;</w:t>
      </w:r>
    </w:p>
    <w:p w14:paraId="0C8B0D21" w14:textId="77777777" w:rsidR="00AB75E5" w:rsidRPr="00F92F6B" w:rsidRDefault="00AB75E5" w:rsidP="00AB75E5">
      <w:pPr>
        <w:pStyle w:val="B1"/>
      </w:pPr>
      <w:r w:rsidRPr="00F92F6B">
        <w:t>-</w:t>
      </w:r>
      <w:r w:rsidRPr="00F92F6B">
        <w:tab/>
        <w:t>Schedulers may assign resources taking account the radio conditions at the UE identified through measurements made at th</w:t>
      </w:r>
      <w:r w:rsidR="00C2798D" w:rsidRPr="00F92F6B">
        <w:t xml:space="preserve">e </w:t>
      </w:r>
      <w:proofErr w:type="spellStart"/>
      <w:r w:rsidR="00C2798D" w:rsidRPr="00F92F6B">
        <w:t>gNB</w:t>
      </w:r>
      <w:proofErr w:type="spellEnd"/>
      <w:r w:rsidR="00C2798D" w:rsidRPr="00F92F6B">
        <w:t xml:space="preserve"> and/or reported by the UE;</w:t>
      </w:r>
    </w:p>
    <w:p w14:paraId="4D8368A7" w14:textId="77777777" w:rsidR="00AB75E5" w:rsidRPr="00F92F6B" w:rsidRDefault="00AB75E5" w:rsidP="00AB75E5">
      <w:pPr>
        <w:pStyle w:val="B1"/>
      </w:pPr>
      <w:r w:rsidRPr="00F92F6B">
        <w:t>-</w:t>
      </w:r>
      <w:r w:rsidRPr="00F92F6B">
        <w:tab/>
        <w:t>Resource assignment consists of radio resources (resource blocks).</w:t>
      </w:r>
    </w:p>
    <w:p w14:paraId="4552BB50" w14:textId="77777777" w:rsidR="00AB75E5" w:rsidRPr="00F92F6B" w:rsidRDefault="00AB75E5" w:rsidP="00AB75E5">
      <w:r w:rsidRPr="00F92F6B">
        <w:t>Signalling of Scheduler Decisions:</w:t>
      </w:r>
    </w:p>
    <w:p w14:paraId="11E8D471" w14:textId="77777777" w:rsidR="00AB75E5" w:rsidRPr="00F92F6B" w:rsidRDefault="00AB75E5" w:rsidP="00AB75E5">
      <w:pPr>
        <w:pStyle w:val="B1"/>
      </w:pPr>
      <w:r w:rsidRPr="00F92F6B">
        <w:t>-</w:t>
      </w:r>
      <w:r w:rsidRPr="00F92F6B">
        <w:tab/>
        <w:t>UEs identify the resources by receiving a scheduling (resource assignment) channel.</w:t>
      </w:r>
    </w:p>
    <w:p w14:paraId="2C2AA781" w14:textId="77777777" w:rsidR="00AB75E5" w:rsidRPr="00F92F6B" w:rsidRDefault="00AB75E5" w:rsidP="00AB75E5">
      <w:r w:rsidRPr="00F92F6B">
        <w:t>Measurements to Support Scheduler Operation:</w:t>
      </w:r>
    </w:p>
    <w:p w14:paraId="7B68B908" w14:textId="77777777" w:rsidR="00FF018B" w:rsidRPr="00F92F6B" w:rsidRDefault="00AB75E5" w:rsidP="00FF018B">
      <w:pPr>
        <w:pStyle w:val="B1"/>
      </w:pPr>
      <w:r w:rsidRPr="00F92F6B">
        <w:t>-</w:t>
      </w:r>
      <w:r w:rsidRPr="00F92F6B">
        <w:tab/>
        <w:t xml:space="preserve">Uplink buffer status reports </w:t>
      </w:r>
      <w:r w:rsidR="00C2798D" w:rsidRPr="00F92F6B">
        <w:t xml:space="preserve">(measuring the data that is buffered in the logical channel queues in the UE) </w:t>
      </w:r>
      <w:r w:rsidRPr="00F92F6B">
        <w:t xml:space="preserve">are </w:t>
      </w:r>
      <w:r w:rsidR="00C2798D" w:rsidRPr="00F92F6B">
        <w:t>used</w:t>
      </w:r>
      <w:r w:rsidRPr="00F92F6B">
        <w:t xml:space="preserve"> to provide support for QoS-aware packet scheduling</w:t>
      </w:r>
      <w:r w:rsidR="008B25FC" w:rsidRPr="00F92F6B">
        <w:t>;</w:t>
      </w:r>
    </w:p>
    <w:p w14:paraId="7B8F5872" w14:textId="77777777" w:rsidR="00AB75E5" w:rsidRPr="00F92F6B" w:rsidRDefault="00FF018B" w:rsidP="00FF018B">
      <w:pPr>
        <w:pStyle w:val="B1"/>
      </w:pPr>
      <w:r w:rsidRPr="00F92F6B">
        <w:t>-</w:t>
      </w:r>
      <w:r w:rsidRPr="00F92F6B">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F92F6B" w:rsidRDefault="00DE427B" w:rsidP="009A0512">
      <w:pPr>
        <w:pStyle w:val="Heading2"/>
      </w:pPr>
      <w:bookmarkStart w:id="1278" w:name="_Toc20388010"/>
      <w:bookmarkStart w:id="1279" w:name="_Toc29376090"/>
      <w:bookmarkStart w:id="1280" w:name="_Toc37231987"/>
      <w:bookmarkStart w:id="1281" w:name="_Toc46502044"/>
      <w:bookmarkStart w:id="1282" w:name="_Toc51971392"/>
      <w:bookmarkStart w:id="1283" w:name="_Toc52551375"/>
      <w:bookmarkStart w:id="1284" w:name="_Toc219280882"/>
      <w:r w:rsidRPr="00F92F6B">
        <w:t>1</w:t>
      </w:r>
      <w:r w:rsidR="00703C9B" w:rsidRPr="00F92F6B">
        <w:t>0</w:t>
      </w:r>
      <w:r w:rsidRPr="00F92F6B">
        <w:t>.2</w:t>
      </w:r>
      <w:r w:rsidRPr="00F92F6B">
        <w:tab/>
        <w:t>Downlink Scheduling</w:t>
      </w:r>
      <w:bookmarkEnd w:id="1278"/>
      <w:bookmarkEnd w:id="1279"/>
      <w:bookmarkEnd w:id="1280"/>
      <w:bookmarkEnd w:id="1281"/>
      <w:bookmarkEnd w:id="1282"/>
      <w:bookmarkEnd w:id="1283"/>
      <w:bookmarkEnd w:id="1284"/>
    </w:p>
    <w:p w14:paraId="6AB74386" w14:textId="0FB56973" w:rsidR="00705266" w:rsidRPr="00F92F6B" w:rsidRDefault="0036686F" w:rsidP="00705266">
      <w:r w:rsidRPr="00F92F6B">
        <w:t xml:space="preserve">In the downlink, the </w:t>
      </w:r>
      <w:proofErr w:type="spellStart"/>
      <w:r w:rsidRPr="00F92F6B">
        <w:t>gNB</w:t>
      </w:r>
      <w:proofErr w:type="spellEnd"/>
      <w:r w:rsidRPr="00F92F6B">
        <w:t xml:space="preserve"> can dynamically allocate resources to UEs via the C-RNTI on </w:t>
      </w:r>
      <w:r w:rsidRPr="00F92F6B">
        <w:rPr>
          <w:lang w:eastAsia="ko-KR"/>
        </w:rPr>
        <w:t>PDCCH(s)</w:t>
      </w:r>
      <w:r w:rsidRPr="00F92F6B">
        <w:t xml:space="preserve">. A UE always monitors the </w:t>
      </w:r>
      <w:r w:rsidRPr="00F92F6B">
        <w:rPr>
          <w:lang w:eastAsia="ko-KR"/>
        </w:rPr>
        <w:t>PDCCH</w:t>
      </w:r>
      <w:r w:rsidRPr="00F92F6B">
        <w:t xml:space="preserve">(s) in order to find possible </w:t>
      </w:r>
      <w:r w:rsidR="00FF018B" w:rsidRPr="00F92F6B">
        <w:t xml:space="preserve">assignments </w:t>
      </w:r>
      <w:r w:rsidRPr="00F92F6B">
        <w:t>when its downlink reception is enabled (activity governed by DRX</w:t>
      </w:r>
      <w:r w:rsidR="0067777B" w:rsidRPr="00F92F6B">
        <w:t xml:space="preserve"> and cell DTX</w:t>
      </w:r>
      <w:r w:rsidRPr="00F92F6B">
        <w:t xml:space="preserve"> when configured). When CA is configured, the same C-RNTI applies to all serving cells.</w:t>
      </w:r>
    </w:p>
    <w:p w14:paraId="13A65D6D" w14:textId="77777777" w:rsidR="0036686F" w:rsidRPr="00F92F6B" w:rsidRDefault="00705266" w:rsidP="00705266">
      <w:r w:rsidRPr="00F92F6B">
        <w:t xml:space="preserve">The </w:t>
      </w:r>
      <w:proofErr w:type="spellStart"/>
      <w:r w:rsidRPr="00F92F6B">
        <w:t>gNB</w:t>
      </w:r>
      <w:proofErr w:type="spellEnd"/>
      <w:r w:rsidRPr="00F92F6B">
        <w:t xml:space="preserve"> may pre-empt an ongoing PDSCH transmission to one UE with a latency-critical transmission to another UE. The </w:t>
      </w:r>
      <w:proofErr w:type="spellStart"/>
      <w:r w:rsidRPr="00F92F6B">
        <w:t>gNB</w:t>
      </w:r>
      <w:proofErr w:type="spellEnd"/>
      <w:r w:rsidRPr="00F92F6B">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F92F6B" w:rsidRDefault="0036686F" w:rsidP="0036686F">
      <w:r w:rsidRPr="00F92F6B">
        <w:t xml:space="preserve">In addition, </w:t>
      </w:r>
      <w:r w:rsidR="00FF018B" w:rsidRPr="00F92F6B">
        <w:t xml:space="preserve">with Semi-Persistent Scheduling (SPS), </w:t>
      </w:r>
      <w:r w:rsidRPr="00F92F6B">
        <w:t xml:space="preserve">the </w:t>
      </w:r>
      <w:proofErr w:type="spellStart"/>
      <w:r w:rsidRPr="00F92F6B">
        <w:t>gNB</w:t>
      </w:r>
      <w:proofErr w:type="spellEnd"/>
      <w:r w:rsidRPr="00F92F6B">
        <w:t xml:space="preserve"> can allocate </w:t>
      </w:r>
      <w:r w:rsidR="00FF018B" w:rsidRPr="00F92F6B">
        <w:t>downlink</w:t>
      </w:r>
      <w:r w:rsidRPr="00F92F6B">
        <w:t xml:space="preserve"> resources for the initial HARQ transmissions to UEs: RRC defines the periodicity of the </w:t>
      </w:r>
      <w:r w:rsidR="00FF018B" w:rsidRPr="00F92F6B">
        <w:t>configured downlink assignments</w:t>
      </w:r>
      <w:r w:rsidRPr="00F92F6B">
        <w:t xml:space="preserve"> </w:t>
      </w:r>
      <w:r w:rsidR="00FF018B" w:rsidRPr="00F92F6B">
        <w:t xml:space="preserve">while PDCCH addressed to CS-RNTI can either signal and activate the configured downlink assignment, or deactivate it; i.e. a </w:t>
      </w:r>
      <w:r w:rsidRPr="00F92F6B">
        <w:t xml:space="preserve">PDCCH addressed to CS-RNTI indicates that the downlink </w:t>
      </w:r>
      <w:r w:rsidR="00FF018B" w:rsidRPr="00F92F6B">
        <w:t>assignment</w:t>
      </w:r>
      <w:r w:rsidRPr="00F92F6B">
        <w:t xml:space="preserve"> can be implicitly reused according to the periodicity defined by RRC, until deactivated.</w:t>
      </w:r>
    </w:p>
    <w:p w14:paraId="65AD466B" w14:textId="77777777" w:rsidR="0036686F" w:rsidRPr="00F92F6B" w:rsidRDefault="0036686F" w:rsidP="0036686F">
      <w:pPr>
        <w:pStyle w:val="NO"/>
      </w:pPr>
      <w:r w:rsidRPr="00F92F6B">
        <w:t>NOTE:</w:t>
      </w:r>
      <w:r w:rsidRPr="00F92F6B">
        <w:tab/>
      </w:r>
      <w:r w:rsidR="00AD667C" w:rsidRPr="00F92F6B">
        <w:t>W</w:t>
      </w:r>
      <w:r w:rsidRPr="00F92F6B">
        <w:t xml:space="preserve">hen required, retransmissions are explicitly scheduled on </w:t>
      </w:r>
      <w:r w:rsidRPr="00F92F6B">
        <w:rPr>
          <w:lang w:eastAsia="en-US"/>
        </w:rPr>
        <w:t>PDCCH</w:t>
      </w:r>
      <w:r w:rsidRPr="00F92F6B">
        <w:t>(s).</w:t>
      </w:r>
    </w:p>
    <w:p w14:paraId="43736FE1" w14:textId="77777777" w:rsidR="0036686F" w:rsidRPr="00F92F6B" w:rsidRDefault="00300540" w:rsidP="0036686F">
      <w:r w:rsidRPr="00F92F6B">
        <w:t>The dynamically allocated downlink reception overrides the configured downlink assignment in the same serving cell, if they overlap in time. Otherwise a downlink reception according to the configured downlink assignment is assumed, if activated</w:t>
      </w:r>
      <w:r w:rsidR="004456C6" w:rsidRPr="00F92F6B">
        <w:t>.</w:t>
      </w:r>
    </w:p>
    <w:p w14:paraId="3E97F1FD" w14:textId="77777777" w:rsidR="00A96591" w:rsidRPr="00F92F6B" w:rsidRDefault="00A96591" w:rsidP="00A96591">
      <w:r w:rsidRPr="00F92F6B">
        <w:t>The UE may be configured with up to 8 active configured downlink assignments for a given BWP of a serving cell. When more than one is configured:</w:t>
      </w:r>
    </w:p>
    <w:p w14:paraId="662B5C49" w14:textId="77777777" w:rsidR="00A96591" w:rsidRPr="00F92F6B" w:rsidRDefault="00A96591" w:rsidP="00A96591">
      <w:pPr>
        <w:pStyle w:val="B1"/>
      </w:pPr>
      <w:r w:rsidRPr="00F92F6B">
        <w:t>-</w:t>
      </w:r>
      <w:r w:rsidRPr="00F92F6B">
        <w:tab/>
        <w:t>The network decides which of these configured downlink assignments are active at a time (including all of them); and</w:t>
      </w:r>
    </w:p>
    <w:p w14:paraId="28805382" w14:textId="77777777" w:rsidR="0036686F" w:rsidRPr="00F92F6B" w:rsidRDefault="00A96591" w:rsidP="00653C72">
      <w:pPr>
        <w:pStyle w:val="B1"/>
      </w:pPr>
      <w:r w:rsidRPr="00F92F6B">
        <w:t>-</w:t>
      </w:r>
      <w:r w:rsidRPr="00F92F6B">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F92F6B" w:rsidRDefault="00C05A28" w:rsidP="009A0512">
      <w:pPr>
        <w:pStyle w:val="Heading2"/>
      </w:pPr>
      <w:bookmarkStart w:id="1285" w:name="_Toc20388011"/>
      <w:bookmarkStart w:id="1286" w:name="_Toc29376091"/>
      <w:bookmarkStart w:id="1287" w:name="_Toc37231988"/>
      <w:bookmarkStart w:id="1288" w:name="_Toc46502045"/>
      <w:bookmarkStart w:id="1289" w:name="_Toc51971393"/>
      <w:bookmarkStart w:id="1290" w:name="_Toc52551376"/>
      <w:bookmarkStart w:id="1291" w:name="_Toc219280883"/>
      <w:r w:rsidRPr="00F92F6B">
        <w:t>1</w:t>
      </w:r>
      <w:r w:rsidR="00703C9B" w:rsidRPr="00F92F6B">
        <w:t>0</w:t>
      </w:r>
      <w:r w:rsidRPr="00F92F6B">
        <w:t>.3</w:t>
      </w:r>
      <w:r w:rsidR="00DE427B" w:rsidRPr="00F92F6B">
        <w:tab/>
        <w:t>Uplink Scheduling</w:t>
      </w:r>
      <w:bookmarkEnd w:id="1285"/>
      <w:bookmarkEnd w:id="1286"/>
      <w:bookmarkEnd w:id="1287"/>
      <w:bookmarkEnd w:id="1288"/>
      <w:bookmarkEnd w:id="1289"/>
      <w:bookmarkEnd w:id="1290"/>
      <w:bookmarkEnd w:id="1291"/>
    </w:p>
    <w:p w14:paraId="36440E94" w14:textId="18F8447E" w:rsidR="0036686F" w:rsidRPr="00F92F6B" w:rsidRDefault="0036686F" w:rsidP="0036686F">
      <w:r w:rsidRPr="00F92F6B">
        <w:t xml:space="preserve">In the uplink, the </w:t>
      </w:r>
      <w:proofErr w:type="spellStart"/>
      <w:r w:rsidRPr="00F92F6B">
        <w:t>gNB</w:t>
      </w:r>
      <w:proofErr w:type="spellEnd"/>
      <w:r w:rsidRPr="00F92F6B">
        <w:t xml:space="preserve"> can dynamically allocate resources to UEs via the C-RNTI on </w:t>
      </w:r>
      <w:r w:rsidRPr="00F92F6B">
        <w:rPr>
          <w:lang w:eastAsia="ko-KR"/>
        </w:rPr>
        <w:t>PDCCH(s)</w:t>
      </w:r>
      <w:r w:rsidRPr="00F92F6B">
        <w:t xml:space="preserve">. A UE always monitors the </w:t>
      </w:r>
      <w:r w:rsidRPr="00F92F6B">
        <w:rPr>
          <w:lang w:eastAsia="ko-KR"/>
        </w:rPr>
        <w:t>PDCCH</w:t>
      </w:r>
      <w:r w:rsidRPr="00F92F6B">
        <w:t xml:space="preserve">(s) in order to find possible </w:t>
      </w:r>
      <w:r w:rsidR="00FF018B" w:rsidRPr="00F92F6B">
        <w:t xml:space="preserve">grants </w:t>
      </w:r>
      <w:r w:rsidRPr="00F92F6B">
        <w:t>for uplink transmission when its downlink reception is enabled (activity governed by DRX</w:t>
      </w:r>
      <w:r w:rsidR="0067777B" w:rsidRPr="00F92F6B">
        <w:t xml:space="preserve"> and cell DTX</w:t>
      </w:r>
      <w:r w:rsidRPr="00F92F6B">
        <w:t xml:space="preserve"> when configured). When CA is configured, the same C-RNTI applies to all serving cells.</w:t>
      </w:r>
    </w:p>
    <w:p w14:paraId="6BF00A45" w14:textId="77777777" w:rsidR="001B0931" w:rsidRPr="00F92F6B" w:rsidRDefault="001B0931" w:rsidP="001B0931">
      <w:r w:rsidRPr="00F92F6B">
        <w:t xml:space="preserve">The </w:t>
      </w:r>
      <w:proofErr w:type="spellStart"/>
      <w:r w:rsidRPr="00F92F6B">
        <w:t>gNB</w:t>
      </w:r>
      <w:proofErr w:type="spellEnd"/>
      <w:r w:rsidRPr="00F92F6B">
        <w:t xml:space="preserve"> may cancel a PUSCH transmission, or a repetition of a PUSCH transmission, or an SRS transmission of a UE for another UE with a latency-critical transmission. The </w:t>
      </w:r>
      <w:proofErr w:type="spellStart"/>
      <w:r w:rsidRPr="00F92F6B">
        <w:t>gNB</w:t>
      </w:r>
      <w:proofErr w:type="spellEnd"/>
      <w:r w:rsidRPr="00F92F6B">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F92F6B" w:rsidRDefault="0036686F" w:rsidP="0036686F">
      <w:r w:rsidRPr="00F92F6B">
        <w:t xml:space="preserve">In addition, </w:t>
      </w:r>
      <w:r w:rsidR="00FF018B" w:rsidRPr="00F92F6B">
        <w:t xml:space="preserve">with Configured Grants, </w:t>
      </w:r>
      <w:r w:rsidRPr="00F92F6B">
        <w:t xml:space="preserve">the </w:t>
      </w:r>
      <w:proofErr w:type="spellStart"/>
      <w:r w:rsidRPr="00F92F6B">
        <w:t>gNB</w:t>
      </w:r>
      <w:proofErr w:type="spellEnd"/>
      <w:r w:rsidRPr="00F92F6B">
        <w:t xml:space="preserve"> can allocate </w:t>
      </w:r>
      <w:r w:rsidR="00FF018B" w:rsidRPr="00F92F6B">
        <w:t xml:space="preserve">uplink </w:t>
      </w:r>
      <w:r w:rsidRPr="00F92F6B">
        <w:t>resources for the initial HARQ transmissions</w:t>
      </w:r>
      <w:r w:rsidR="00FF018B" w:rsidRPr="00F92F6B">
        <w:t xml:space="preserve"> </w:t>
      </w:r>
      <w:r w:rsidR="004C03F1" w:rsidRPr="00F92F6B">
        <w:t xml:space="preserve">and HARQ retransmissions </w:t>
      </w:r>
      <w:r w:rsidR="00FF018B" w:rsidRPr="00F92F6B">
        <w:t>to UEs. Two types of configured uplink grants are defined</w:t>
      </w:r>
      <w:r w:rsidRPr="00F92F6B">
        <w:t>:</w:t>
      </w:r>
    </w:p>
    <w:p w14:paraId="55E582C8" w14:textId="77777777" w:rsidR="0036686F" w:rsidRPr="00F92F6B" w:rsidRDefault="0036686F" w:rsidP="0036686F">
      <w:pPr>
        <w:pStyle w:val="B1"/>
      </w:pPr>
      <w:r w:rsidRPr="00F92F6B">
        <w:t>-</w:t>
      </w:r>
      <w:r w:rsidRPr="00F92F6B">
        <w:tab/>
      </w:r>
      <w:r w:rsidR="00FF018B" w:rsidRPr="00F92F6B">
        <w:t xml:space="preserve">With </w:t>
      </w:r>
      <w:r w:rsidRPr="00F92F6B">
        <w:t>Type 1</w:t>
      </w:r>
      <w:r w:rsidR="00FF018B" w:rsidRPr="00F92F6B">
        <w:t>, RRC directly provides the configured uplink grant (including the periodicity)</w:t>
      </w:r>
      <w:r w:rsidRPr="00F92F6B">
        <w:t>.</w:t>
      </w:r>
    </w:p>
    <w:p w14:paraId="60D71363" w14:textId="77777777" w:rsidR="0036686F" w:rsidRPr="00F92F6B" w:rsidRDefault="0036686F" w:rsidP="0036686F">
      <w:pPr>
        <w:pStyle w:val="B1"/>
      </w:pPr>
      <w:r w:rsidRPr="00F92F6B">
        <w:t>-</w:t>
      </w:r>
      <w:r w:rsidRPr="00F92F6B">
        <w:tab/>
      </w:r>
      <w:r w:rsidR="00FF018B" w:rsidRPr="00F92F6B">
        <w:t xml:space="preserve">With </w:t>
      </w:r>
      <w:r w:rsidRPr="00F92F6B">
        <w:t>Type 2</w:t>
      </w:r>
      <w:r w:rsidR="00FF018B" w:rsidRPr="00F92F6B">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F92F6B">
        <w:t>.</w:t>
      </w:r>
    </w:p>
    <w:p w14:paraId="360FA9E9" w14:textId="77777777" w:rsidR="0036686F" w:rsidRPr="00F92F6B" w:rsidRDefault="00A96591" w:rsidP="0036686F">
      <w:r w:rsidRPr="00F92F6B">
        <w:t>If the UE is not configured with enhanced intra-UE overlapping resources prioritization, t</w:t>
      </w:r>
      <w:r w:rsidR="00300540" w:rsidRPr="00F92F6B">
        <w:t>he dynamically allocated uplink transmission overrides the configured uplink grant in the same serving cell, if they overlap in time. Otherwise an uplink transmission according to the configured uplink grant is assumed, if activated</w:t>
      </w:r>
      <w:r w:rsidR="0036686F" w:rsidRPr="00F92F6B">
        <w:t>.</w:t>
      </w:r>
    </w:p>
    <w:p w14:paraId="11F62D88" w14:textId="77777777" w:rsidR="00A96591" w:rsidRPr="00F92F6B" w:rsidRDefault="00A96591" w:rsidP="00A96591">
      <w:r w:rsidRPr="00F92F6B">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F92F6B">
        <w:rPr>
          <w:lang w:eastAsia="ko-KR"/>
        </w:rPr>
        <w:t>priority of the logical channels that have data to be transmitted and which are multiplexed or can be multiplexed in MAC PDUs associated with the overlapping resources</w:t>
      </w:r>
      <w:r w:rsidRPr="00F92F6B">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F92F6B">
        <w:rPr>
          <w:lang w:eastAsia="ko-KR"/>
        </w:rPr>
        <w:t>priority of the logical channels that have data to be transmitted and which are multiplexed or can be multiplexed in MAC PDU associated with the overlapping resource</w:t>
      </w:r>
      <w:r w:rsidRPr="00F92F6B">
        <w:t xml:space="preserve">. In case the MAC PDU associated with a deprioritized transmission has already been generated, the UE keeps it stored to allow the </w:t>
      </w:r>
      <w:proofErr w:type="spellStart"/>
      <w:r w:rsidRPr="00F92F6B">
        <w:t>gNB</w:t>
      </w:r>
      <w:proofErr w:type="spellEnd"/>
      <w:r w:rsidRPr="00F92F6B">
        <w:t xml:space="preserve"> to schedule a retransmission. The UE may also be configured by the </w:t>
      </w:r>
      <w:proofErr w:type="spellStart"/>
      <w:r w:rsidRPr="00F92F6B">
        <w:t>gNB</w:t>
      </w:r>
      <w:proofErr w:type="spellEnd"/>
      <w:r w:rsidRPr="00F92F6B">
        <w:t xml:space="preserve"> to transmit the stored MAC PDU as a new transmission using a subsequent resource of the same configured uplink grant configuration when an explicit retransmission grant is not provided by the </w:t>
      </w:r>
      <w:proofErr w:type="spellStart"/>
      <w:r w:rsidRPr="00F92F6B">
        <w:t>gNB</w:t>
      </w:r>
      <w:proofErr w:type="spellEnd"/>
      <w:r w:rsidRPr="00F92F6B">
        <w:t>.</w:t>
      </w:r>
    </w:p>
    <w:p w14:paraId="2C3D84BD" w14:textId="77777777" w:rsidR="0036686F" w:rsidRPr="00F92F6B" w:rsidRDefault="0036686F" w:rsidP="0036686F">
      <w:r w:rsidRPr="00F92F6B">
        <w:t xml:space="preserve">Retransmissions other than repetitions are explicitly allocated via </w:t>
      </w:r>
      <w:r w:rsidRPr="00F92F6B">
        <w:rPr>
          <w:lang w:eastAsia="ko-KR"/>
        </w:rPr>
        <w:t>PDCCH</w:t>
      </w:r>
      <w:r w:rsidRPr="00F92F6B">
        <w:t>(s)</w:t>
      </w:r>
      <w:r w:rsidR="004C03F1" w:rsidRPr="00F92F6B">
        <w:t xml:space="preserve"> or via configuration of a retransmission timer</w:t>
      </w:r>
      <w:r w:rsidRPr="00F92F6B">
        <w:t>.</w:t>
      </w:r>
    </w:p>
    <w:p w14:paraId="4F1A0154" w14:textId="77777777" w:rsidR="00A96591" w:rsidRPr="00F92F6B" w:rsidRDefault="00A96591" w:rsidP="00A96591">
      <w:r w:rsidRPr="00F92F6B">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F92F6B">
        <w:t xml:space="preserve">configured uplink grant can either be of Type 1 or Type 2. For Type 2, activation and deactivation of configured uplink grants are independent among the serving cells. </w:t>
      </w:r>
      <w:r w:rsidRPr="00F92F6B">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F92F6B" w:rsidRDefault="00BA3C41" w:rsidP="0036686F">
      <w:pPr>
        <w:rPr>
          <w:rFonts w:eastAsia="SimSun"/>
        </w:rPr>
      </w:pPr>
      <w:r w:rsidRPr="00F92F6B">
        <w:t xml:space="preserve">When SUL is configured, </w:t>
      </w:r>
      <w:r w:rsidR="00A96591" w:rsidRPr="00F92F6B">
        <w:t xml:space="preserve">the network should ensure that </w:t>
      </w:r>
      <w:r w:rsidRPr="00F92F6B">
        <w:t>a</w:t>
      </w:r>
      <w:r w:rsidR="00A96591" w:rsidRPr="00F92F6B">
        <w:t>n active</w:t>
      </w:r>
      <w:r w:rsidRPr="00F92F6B">
        <w:t xml:space="preserve"> configured uplink grant </w:t>
      </w:r>
      <w:r w:rsidR="00A96591" w:rsidRPr="00F92F6B">
        <w:t>on SUL does not overlap in time with another active configured uplink grant on the other UL configuration</w:t>
      </w:r>
      <w:r w:rsidRPr="00F92F6B">
        <w:t>.</w:t>
      </w:r>
    </w:p>
    <w:p w14:paraId="486A7EDC" w14:textId="77777777" w:rsidR="001B0931" w:rsidRPr="00F92F6B" w:rsidRDefault="001B0931" w:rsidP="001B0931">
      <w:bookmarkStart w:id="1292" w:name="_Toc20388012"/>
      <w:bookmarkStart w:id="1293" w:name="_Toc29376092"/>
      <w:r w:rsidRPr="00F92F6B">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F92F6B" w:rsidRDefault="00BB2B8C" w:rsidP="009A0512">
      <w:pPr>
        <w:pStyle w:val="Heading2"/>
      </w:pPr>
      <w:bookmarkStart w:id="1294" w:name="_Toc37231989"/>
      <w:bookmarkStart w:id="1295" w:name="_Toc46502046"/>
      <w:bookmarkStart w:id="1296" w:name="_Toc51971394"/>
      <w:bookmarkStart w:id="1297" w:name="_Toc52551377"/>
      <w:bookmarkStart w:id="1298" w:name="_Toc219280884"/>
      <w:r w:rsidRPr="00F92F6B">
        <w:t>1</w:t>
      </w:r>
      <w:r w:rsidR="00703C9B" w:rsidRPr="00F92F6B">
        <w:t>0</w:t>
      </w:r>
      <w:r w:rsidRPr="00F92F6B">
        <w:t>.4</w:t>
      </w:r>
      <w:r w:rsidRPr="00F92F6B">
        <w:tab/>
        <w:t>Measurements to Support Scheduler Operation</w:t>
      </w:r>
      <w:bookmarkEnd w:id="1292"/>
      <w:bookmarkEnd w:id="1293"/>
      <w:bookmarkEnd w:id="1294"/>
      <w:bookmarkEnd w:id="1295"/>
      <w:bookmarkEnd w:id="1296"/>
      <w:bookmarkEnd w:id="1297"/>
      <w:bookmarkEnd w:id="1298"/>
    </w:p>
    <w:p w14:paraId="425E5DB2" w14:textId="77777777" w:rsidR="00BB1C69" w:rsidRPr="00F92F6B" w:rsidRDefault="00BB1C69" w:rsidP="00BB1C69">
      <w:r w:rsidRPr="00F92F6B">
        <w:t>Measurement reports are required to enable the scheduler to operate in both uplink and downlink. These include transport volume and measurements of a UEs radio environment.</w:t>
      </w:r>
    </w:p>
    <w:p w14:paraId="393D526D" w14:textId="5B190F8A" w:rsidR="00BB1C69" w:rsidRPr="00F92F6B" w:rsidRDefault="00BB1C69" w:rsidP="00BB1C69">
      <w:r w:rsidRPr="00F92F6B">
        <w:t>Uplink buffer status reports (BSR) are needed to provide support for QoS-aware packet scheduling. In NR</w:t>
      </w:r>
      <w:r w:rsidR="00BF3668" w:rsidRPr="00F92F6B">
        <w:t>,</w:t>
      </w:r>
      <w:r w:rsidRPr="00F92F6B">
        <w:t xml:space="preserve"> uplink buffer status reports refer to the data that is buffered in for a group of </w:t>
      </w:r>
      <w:r w:rsidRPr="00F92F6B">
        <w:rPr>
          <w:rFonts w:eastAsia="Malgun Gothic"/>
          <w:lang w:eastAsia="ko-KR"/>
        </w:rPr>
        <w:t>logical channel</w:t>
      </w:r>
      <w:r w:rsidR="0037731B" w:rsidRPr="00F92F6B">
        <w:rPr>
          <w:rFonts w:eastAsia="Malgun Gothic"/>
          <w:lang w:eastAsia="ko-KR"/>
        </w:rPr>
        <w:t>s</w:t>
      </w:r>
      <w:r w:rsidRPr="00F92F6B">
        <w:t xml:space="preserve"> (LCG) in the UE. </w:t>
      </w:r>
      <w:r w:rsidR="00D2064F" w:rsidRPr="00F92F6B">
        <w:t>Four formats are used for reporting in uplink</w:t>
      </w:r>
      <w:r w:rsidRPr="00F92F6B">
        <w:t>:</w:t>
      </w:r>
    </w:p>
    <w:p w14:paraId="008FF47F" w14:textId="77777777" w:rsidR="00BB1C69" w:rsidRPr="00F92F6B" w:rsidRDefault="00BB1C69" w:rsidP="00BB1C69">
      <w:pPr>
        <w:pStyle w:val="B1"/>
      </w:pPr>
      <w:r w:rsidRPr="00F92F6B">
        <w:t>-</w:t>
      </w:r>
      <w:r w:rsidRPr="00F92F6B">
        <w:tab/>
        <w:t xml:space="preserve">A short format </w:t>
      </w:r>
      <w:r w:rsidR="00E03114" w:rsidRPr="00F92F6B">
        <w:t>to report</w:t>
      </w:r>
      <w:r w:rsidRPr="00F92F6B">
        <w:t xml:space="preserve"> only one BSR (of one LCG);</w:t>
      </w:r>
    </w:p>
    <w:p w14:paraId="2DA357E5" w14:textId="31B279AE" w:rsidR="00BB1C69" w:rsidRPr="00F92F6B" w:rsidRDefault="00BB1C69" w:rsidP="00BB1C69">
      <w:pPr>
        <w:pStyle w:val="B1"/>
      </w:pPr>
      <w:r w:rsidRPr="00F92F6B">
        <w:t>-</w:t>
      </w:r>
      <w:r w:rsidRPr="00F92F6B">
        <w:tab/>
        <w:t xml:space="preserve">A </w:t>
      </w:r>
      <w:r w:rsidR="00E03114" w:rsidRPr="00F92F6B">
        <w:t xml:space="preserve">flexible </w:t>
      </w:r>
      <w:r w:rsidRPr="00F92F6B">
        <w:t xml:space="preserve">long format </w:t>
      </w:r>
      <w:r w:rsidR="00E03114" w:rsidRPr="00F92F6B">
        <w:t>to report several</w:t>
      </w:r>
      <w:r w:rsidRPr="00F92F6B">
        <w:t xml:space="preserve"> BSRs (</w:t>
      </w:r>
      <w:r w:rsidR="00E03114" w:rsidRPr="00F92F6B">
        <w:t>up to all eight</w:t>
      </w:r>
      <w:r w:rsidRPr="00F92F6B">
        <w:t xml:space="preserve"> LCGs)</w:t>
      </w:r>
      <w:r w:rsidR="00D2064F" w:rsidRPr="00F92F6B">
        <w:t>;</w:t>
      </w:r>
    </w:p>
    <w:p w14:paraId="443FB269" w14:textId="32A93B36" w:rsidR="00D2064F" w:rsidRPr="00F92F6B" w:rsidRDefault="00D2064F" w:rsidP="00D2064F">
      <w:pPr>
        <w:pStyle w:val="B1"/>
        <w:rPr>
          <w:rFonts w:eastAsia="DengXian"/>
        </w:rPr>
      </w:pPr>
      <w:r w:rsidRPr="00F92F6B">
        <w:t>-</w:t>
      </w:r>
      <w:r w:rsidRPr="00F92F6B">
        <w:tab/>
        <w:t>An extended short format to report one BSR (of one LCG);</w:t>
      </w:r>
    </w:p>
    <w:p w14:paraId="5AAC417B" w14:textId="2D4C8992" w:rsidR="00D2064F" w:rsidRPr="00F92F6B" w:rsidRDefault="00D2064F" w:rsidP="00D2064F">
      <w:pPr>
        <w:pStyle w:val="B1"/>
      </w:pPr>
      <w:r w:rsidRPr="00F92F6B">
        <w:t>-</w:t>
      </w:r>
      <w:r w:rsidRPr="00F92F6B">
        <w:tab/>
        <w:t>An extended long format to report several BSRs (up to all 256 LCGs).</w:t>
      </w:r>
    </w:p>
    <w:p w14:paraId="149150EC" w14:textId="77777777" w:rsidR="00D2064F" w:rsidRPr="00F92F6B" w:rsidRDefault="00D2064F" w:rsidP="006B35E2">
      <w:pPr>
        <w:pStyle w:val="NO"/>
        <w:rPr>
          <w:lang w:eastAsia="ko-KR"/>
        </w:rPr>
      </w:pPr>
      <w:r w:rsidRPr="00F92F6B">
        <w:rPr>
          <w:lang w:eastAsia="ko-KR"/>
        </w:rPr>
        <w:t>NOTE:</w:t>
      </w:r>
      <w:r w:rsidRPr="00F92F6B">
        <w:rPr>
          <w:lang w:eastAsia="ko-KR"/>
        </w:rPr>
        <w:tab/>
        <w:t>The Extended versions of the BSR formats can only be used by IAB nodes.</w:t>
      </w:r>
    </w:p>
    <w:p w14:paraId="6E6FC907" w14:textId="5787ECB9" w:rsidR="00BB1C69" w:rsidRPr="00F92F6B" w:rsidRDefault="00BB1C69" w:rsidP="00D2064F">
      <w:r w:rsidRPr="00F92F6B">
        <w:t>Uplink buffer status reports are transmitted using MAC signalling.</w:t>
      </w:r>
      <w:r w:rsidR="0037731B" w:rsidRPr="00F92F6B">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F92F6B" w:rsidRDefault="00111D31" w:rsidP="00111D31">
      <w:r w:rsidRPr="00F92F6B">
        <w:t xml:space="preserve">For IAB, the Pre-emptive BSR can be configured on the backhaul links. The Pre-emptive BSR is sent based on expected data rather than buffered data, as described in </w:t>
      </w:r>
      <w:r w:rsidR="009644A5" w:rsidRPr="00F92F6B">
        <w:t>clause</w:t>
      </w:r>
      <w:r w:rsidRPr="00F92F6B">
        <w:t xml:space="preserve"> 4.7.3.3.</w:t>
      </w:r>
    </w:p>
    <w:p w14:paraId="357CB8F8" w14:textId="77777777" w:rsidR="00BA3C41" w:rsidRPr="00F92F6B" w:rsidRDefault="00BA3C41" w:rsidP="00BB1C69">
      <w:r w:rsidRPr="00F92F6B">
        <w:t xml:space="preserve">Power headroom reports (PHR) are needed to provide support for power-aware packet scheduling. In NR, three types of reporting are supported: </w:t>
      </w:r>
      <w:r w:rsidR="008B25FC" w:rsidRPr="00F92F6B">
        <w:t xml:space="preserve">a first </w:t>
      </w:r>
      <w:r w:rsidRPr="00F92F6B">
        <w:t xml:space="preserve">one for PUSCH transmission, </w:t>
      </w:r>
      <w:r w:rsidR="008B25FC" w:rsidRPr="00F92F6B">
        <w:t xml:space="preserve">a second </w:t>
      </w:r>
      <w:r w:rsidRPr="00F92F6B">
        <w:t xml:space="preserve">one for PUSCH and PUCCH transmission </w:t>
      </w:r>
      <w:r w:rsidR="008B25FC" w:rsidRPr="00F92F6B">
        <w:t xml:space="preserve">in an LTE Cell Group in EN-DC (see TS 37.340 [21]) </w:t>
      </w:r>
      <w:r w:rsidRPr="00F92F6B">
        <w:t>and a third one for SRS transmission</w:t>
      </w:r>
      <w:r w:rsidR="008B25FC" w:rsidRPr="00F92F6B">
        <w:t xml:space="preserve"> on </w:t>
      </w:r>
      <w:proofErr w:type="spellStart"/>
      <w:r w:rsidR="008B25FC" w:rsidRPr="00F92F6B">
        <w:t>SCells</w:t>
      </w:r>
      <w:proofErr w:type="spellEnd"/>
      <w:r w:rsidR="008B25FC" w:rsidRPr="00F92F6B">
        <w:t xml:space="preserve"> configured with SRS only</w:t>
      </w:r>
      <w:r w:rsidRPr="00F92F6B">
        <w:t xml:space="preserve">. In case of CA, when no transmission takes place on an activated </w:t>
      </w:r>
      <w:proofErr w:type="spellStart"/>
      <w:r w:rsidRPr="00F92F6B">
        <w:t>SCell</w:t>
      </w:r>
      <w:proofErr w:type="spellEnd"/>
      <w:r w:rsidRPr="00F92F6B">
        <w:t xml:space="preserve">, a reference power is used to provide a virtual report. </w:t>
      </w:r>
      <w:r w:rsidR="00641E77" w:rsidRPr="00F92F6B">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F92F6B">
        <w:t>Power headroom reports are transmitted using MAC signalling.</w:t>
      </w:r>
    </w:p>
    <w:p w14:paraId="0CD0D006" w14:textId="77777777" w:rsidR="00BB2B8C" w:rsidRPr="00F92F6B" w:rsidRDefault="00BB2B8C" w:rsidP="009A0512">
      <w:pPr>
        <w:pStyle w:val="Heading2"/>
      </w:pPr>
      <w:bookmarkStart w:id="1299" w:name="_Toc20388013"/>
      <w:bookmarkStart w:id="1300" w:name="_Toc29376093"/>
      <w:bookmarkStart w:id="1301" w:name="_Toc37231990"/>
      <w:bookmarkStart w:id="1302" w:name="_Toc46502047"/>
      <w:bookmarkStart w:id="1303" w:name="_Toc51971395"/>
      <w:bookmarkStart w:id="1304" w:name="_Toc52551378"/>
      <w:bookmarkStart w:id="1305" w:name="_Toc219280885"/>
      <w:r w:rsidRPr="00F92F6B">
        <w:t>1</w:t>
      </w:r>
      <w:r w:rsidR="00703C9B" w:rsidRPr="00F92F6B">
        <w:t>0.5</w:t>
      </w:r>
      <w:r w:rsidRPr="00F92F6B">
        <w:tab/>
        <w:t>Rate Control</w:t>
      </w:r>
      <w:bookmarkEnd w:id="1299"/>
      <w:bookmarkEnd w:id="1300"/>
      <w:bookmarkEnd w:id="1301"/>
      <w:bookmarkEnd w:id="1302"/>
      <w:bookmarkEnd w:id="1303"/>
      <w:bookmarkEnd w:id="1304"/>
      <w:bookmarkEnd w:id="1305"/>
    </w:p>
    <w:p w14:paraId="41C9260F" w14:textId="77777777" w:rsidR="00A476E4" w:rsidRPr="00F92F6B" w:rsidRDefault="00A476E4" w:rsidP="00A476E4">
      <w:pPr>
        <w:pStyle w:val="Heading3"/>
        <w:rPr>
          <w:rFonts w:eastAsia="SimSun"/>
          <w:kern w:val="2"/>
        </w:rPr>
      </w:pPr>
      <w:bookmarkStart w:id="1306" w:name="_Toc20388014"/>
      <w:bookmarkStart w:id="1307" w:name="_Toc29376094"/>
      <w:bookmarkStart w:id="1308" w:name="_Toc37231991"/>
      <w:bookmarkStart w:id="1309" w:name="_Toc46502048"/>
      <w:bookmarkStart w:id="1310" w:name="_Toc51971396"/>
      <w:bookmarkStart w:id="1311" w:name="_Toc52551379"/>
      <w:bookmarkStart w:id="1312" w:name="_Toc219280886"/>
      <w:r w:rsidRPr="00F92F6B">
        <w:rPr>
          <w:rFonts w:eastAsia="SimSun"/>
          <w:kern w:val="2"/>
        </w:rPr>
        <w:t>10.5.1</w:t>
      </w:r>
      <w:r w:rsidRPr="00F92F6B">
        <w:rPr>
          <w:rFonts w:eastAsia="SimSun"/>
          <w:kern w:val="2"/>
        </w:rPr>
        <w:tab/>
        <w:t>Downlink</w:t>
      </w:r>
      <w:bookmarkEnd w:id="1306"/>
      <w:bookmarkEnd w:id="1307"/>
      <w:bookmarkEnd w:id="1308"/>
      <w:bookmarkEnd w:id="1309"/>
      <w:bookmarkEnd w:id="1310"/>
      <w:bookmarkEnd w:id="1311"/>
      <w:bookmarkEnd w:id="1312"/>
    </w:p>
    <w:p w14:paraId="5CC5E9E9" w14:textId="4703E459" w:rsidR="00BA3C41" w:rsidRPr="00F92F6B" w:rsidRDefault="00BA3C41" w:rsidP="00E6302E">
      <w:pPr>
        <w:rPr>
          <w:rFonts w:eastAsia="SimSun"/>
        </w:rPr>
      </w:pPr>
      <w:r w:rsidRPr="00F92F6B">
        <w:rPr>
          <w:rFonts w:eastAsia="SimSun"/>
        </w:rPr>
        <w:t xml:space="preserve">In downlink, for GBR flows, the </w:t>
      </w:r>
      <w:proofErr w:type="spellStart"/>
      <w:r w:rsidRPr="00F92F6B">
        <w:rPr>
          <w:rFonts w:eastAsia="SimSun"/>
        </w:rPr>
        <w:t>gNB</w:t>
      </w:r>
      <w:proofErr w:type="spellEnd"/>
      <w:r w:rsidRPr="00F92F6B">
        <w:rPr>
          <w:rFonts w:eastAsia="SimSun"/>
        </w:rPr>
        <w:t xml:space="preserve"> guarantees the GFBR and ensures that the MFBR is not exceeded while for non-GBR flows, it ensures that the UE-AMBR is not exceeded (see clause 12).</w:t>
      </w:r>
      <w:r w:rsidR="00415C0E" w:rsidRPr="00F92F6B">
        <w:rPr>
          <w:rFonts w:eastAsia="SimSun"/>
        </w:rPr>
        <w:t xml:space="preserve"> When configured for a </w:t>
      </w:r>
      <w:r w:rsidR="008B25FC" w:rsidRPr="00F92F6B">
        <w:rPr>
          <w:rFonts w:eastAsia="SimSun"/>
        </w:rPr>
        <w:t xml:space="preserve">GBR </w:t>
      </w:r>
      <w:r w:rsidR="00415C0E" w:rsidRPr="00F92F6B">
        <w:rPr>
          <w:rFonts w:eastAsia="SimSun"/>
        </w:rPr>
        <w:t xml:space="preserve">flow, the </w:t>
      </w:r>
      <w:proofErr w:type="spellStart"/>
      <w:r w:rsidR="00415C0E" w:rsidRPr="00F92F6B">
        <w:rPr>
          <w:rFonts w:eastAsia="SimSun"/>
        </w:rPr>
        <w:t>gNB</w:t>
      </w:r>
      <w:proofErr w:type="spellEnd"/>
      <w:r w:rsidR="00415C0E" w:rsidRPr="00F92F6B">
        <w:rPr>
          <w:rFonts w:eastAsia="SimSun"/>
        </w:rPr>
        <w:t xml:space="preserve"> also ensures that the MDBV is not exceeded.</w:t>
      </w:r>
      <w:r w:rsidR="003256D2" w:rsidRPr="00F92F6B">
        <w:rPr>
          <w:rFonts w:eastAsia="SimSun"/>
        </w:rPr>
        <w:t xml:space="preserve"> When received and supported, the </w:t>
      </w:r>
      <w:proofErr w:type="spellStart"/>
      <w:r w:rsidR="003256D2" w:rsidRPr="00F92F6B">
        <w:rPr>
          <w:rFonts w:eastAsia="SimSun"/>
        </w:rPr>
        <w:t>gNB</w:t>
      </w:r>
      <w:proofErr w:type="spellEnd"/>
      <w:r w:rsidR="003256D2" w:rsidRPr="00F92F6B">
        <w:rPr>
          <w:rFonts w:eastAsia="SimSun"/>
        </w:rPr>
        <w:t xml:space="preserve"> in addition ensures that the UE-Slice-MBR is not exceeded as specified in TS 23.501 [3].</w:t>
      </w:r>
    </w:p>
    <w:p w14:paraId="2FAB6F08" w14:textId="77777777" w:rsidR="00A476E4" w:rsidRPr="00F92F6B" w:rsidRDefault="00A476E4" w:rsidP="00A476E4">
      <w:pPr>
        <w:pStyle w:val="Heading3"/>
        <w:rPr>
          <w:rFonts w:eastAsia="SimSun"/>
          <w:kern w:val="2"/>
        </w:rPr>
      </w:pPr>
      <w:bookmarkStart w:id="1313" w:name="_Toc20388015"/>
      <w:bookmarkStart w:id="1314" w:name="_Toc29376095"/>
      <w:bookmarkStart w:id="1315" w:name="_Toc37231992"/>
      <w:bookmarkStart w:id="1316" w:name="_Toc46502049"/>
      <w:bookmarkStart w:id="1317" w:name="_Toc51971397"/>
      <w:bookmarkStart w:id="1318" w:name="_Toc52551380"/>
      <w:bookmarkStart w:id="1319" w:name="_Toc219280887"/>
      <w:r w:rsidRPr="00F92F6B">
        <w:rPr>
          <w:rFonts w:eastAsia="SimSun"/>
          <w:kern w:val="2"/>
        </w:rPr>
        <w:t>10.5.2</w:t>
      </w:r>
      <w:r w:rsidRPr="00F92F6B">
        <w:rPr>
          <w:rFonts w:eastAsia="SimSun"/>
          <w:kern w:val="2"/>
        </w:rPr>
        <w:tab/>
        <w:t>Uplink</w:t>
      </w:r>
      <w:bookmarkEnd w:id="1313"/>
      <w:bookmarkEnd w:id="1314"/>
      <w:bookmarkEnd w:id="1315"/>
      <w:bookmarkEnd w:id="1316"/>
      <w:bookmarkEnd w:id="1317"/>
      <w:bookmarkEnd w:id="1318"/>
      <w:bookmarkEnd w:id="1319"/>
    </w:p>
    <w:p w14:paraId="5ECF4226" w14:textId="77777777" w:rsidR="00A476E4" w:rsidRPr="00F92F6B" w:rsidRDefault="00A476E4" w:rsidP="007E3A34">
      <w:r w:rsidRPr="00F92F6B">
        <w:t xml:space="preserve">The UE has an uplink rate control function which manages the sharing of uplink resources between </w:t>
      </w:r>
      <w:r w:rsidR="00CA127A" w:rsidRPr="00F92F6B">
        <w:t>logical channels</w:t>
      </w:r>
      <w:r w:rsidRPr="00F92F6B">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F92F6B">
        <w:t>gNB</w:t>
      </w:r>
      <w:proofErr w:type="spellEnd"/>
      <w:r w:rsidRPr="00F92F6B">
        <w:t xml:space="preserve">. In addition, mapping restrictions can be configured (see clause </w:t>
      </w:r>
      <w:r w:rsidR="008B25FC" w:rsidRPr="00F92F6B">
        <w:t>16.1.2</w:t>
      </w:r>
      <w:r w:rsidRPr="00F92F6B">
        <w:t>).</w:t>
      </w:r>
    </w:p>
    <w:p w14:paraId="50298724" w14:textId="77777777" w:rsidR="00A476E4" w:rsidRPr="00F92F6B" w:rsidRDefault="00A476E4" w:rsidP="007E3A34">
      <w:r w:rsidRPr="00F92F6B">
        <w:t>The uplink rate control function ensures that the UE serves the logical channel(s) in the following sequence:</w:t>
      </w:r>
    </w:p>
    <w:p w14:paraId="64325A06" w14:textId="77777777" w:rsidR="00A476E4" w:rsidRPr="00F92F6B" w:rsidRDefault="00A476E4" w:rsidP="007E3A34">
      <w:pPr>
        <w:pStyle w:val="B1"/>
      </w:pPr>
      <w:r w:rsidRPr="00F92F6B">
        <w:t>1.</w:t>
      </w:r>
      <w:r w:rsidRPr="00F92F6B">
        <w:tab/>
        <w:t>All relevant logical channels in decreasing priority order up to their PBR;</w:t>
      </w:r>
    </w:p>
    <w:p w14:paraId="7AB4923C" w14:textId="77777777" w:rsidR="00A476E4" w:rsidRPr="00F92F6B" w:rsidRDefault="00A476E4" w:rsidP="007E3A34">
      <w:pPr>
        <w:pStyle w:val="B1"/>
      </w:pPr>
      <w:r w:rsidRPr="00F92F6B">
        <w:t>2.</w:t>
      </w:r>
      <w:r w:rsidRPr="00F92F6B">
        <w:tab/>
        <w:t>All relevant logical channels in decreasing priority order for the remaining resources assigned by the grant.</w:t>
      </w:r>
    </w:p>
    <w:p w14:paraId="7C5B03E0" w14:textId="77777777" w:rsidR="00A476E4" w:rsidRPr="00F92F6B" w:rsidRDefault="00A476E4" w:rsidP="007E3A34">
      <w:pPr>
        <w:pStyle w:val="NO"/>
      </w:pPr>
      <w:r w:rsidRPr="00F92F6B">
        <w:t>NOTE</w:t>
      </w:r>
      <w:r w:rsidR="008E002E" w:rsidRPr="00F92F6B">
        <w:t xml:space="preserve"> 1</w:t>
      </w:r>
      <w:r w:rsidRPr="00F92F6B">
        <w:t>:</w:t>
      </w:r>
      <w:r w:rsidRPr="00F92F6B">
        <w:tab/>
        <w:t>In case the PBRs are all set to zero, the first step is skipped and the logical channels are served in strict priority order: the UE maximises the transmission of higher priority data.</w:t>
      </w:r>
    </w:p>
    <w:p w14:paraId="4AB0A0C9" w14:textId="77777777" w:rsidR="00A476E4" w:rsidRPr="00F92F6B" w:rsidRDefault="00A476E4" w:rsidP="007E3A34">
      <w:pPr>
        <w:pStyle w:val="NO"/>
      </w:pPr>
      <w:r w:rsidRPr="00F92F6B">
        <w:t>NOTE</w:t>
      </w:r>
      <w:r w:rsidR="008E002E" w:rsidRPr="00F92F6B">
        <w:t xml:space="preserve"> 2</w:t>
      </w:r>
      <w:r w:rsidRPr="00F92F6B">
        <w:t>:</w:t>
      </w:r>
      <w:r w:rsidRPr="00F92F6B">
        <w:tab/>
        <w:t>The mapping restrictions tell the UE which logical channels are relevant for the grant received. If no mapping restrictions are configured, all logical channels are considered.</w:t>
      </w:r>
    </w:p>
    <w:p w14:paraId="751514F6" w14:textId="345AB77F" w:rsidR="00415C0E" w:rsidRPr="00F92F6B" w:rsidRDefault="00BA3C41" w:rsidP="00415C0E">
      <w:pPr>
        <w:pStyle w:val="NO"/>
      </w:pPr>
      <w:r w:rsidRPr="00F92F6B">
        <w:t>NOTE 3:</w:t>
      </w:r>
      <w:r w:rsidRPr="00F92F6B">
        <w:tab/>
        <w:t xml:space="preserve">Through radio protocol configuration and scheduling, the </w:t>
      </w:r>
      <w:proofErr w:type="spellStart"/>
      <w:r w:rsidRPr="00F92F6B">
        <w:t>gNB</w:t>
      </w:r>
      <w:proofErr w:type="spellEnd"/>
      <w:r w:rsidRPr="00F92F6B">
        <w:t xml:space="preserve"> can guarantee the GFBR(s) and ensure that </w:t>
      </w:r>
      <w:r w:rsidR="003256D2" w:rsidRPr="00F92F6B">
        <w:t>any of</w:t>
      </w:r>
      <w:r w:rsidRPr="00F92F6B">
        <w:t xml:space="preserve"> the MFBR(s)</w:t>
      </w:r>
      <w:r w:rsidR="003256D2" w:rsidRPr="00F92F6B">
        <w:t>,</w:t>
      </w:r>
      <w:r w:rsidRPr="00F92F6B">
        <w:t xml:space="preserve"> the UE-AMBR </w:t>
      </w:r>
      <w:r w:rsidR="003256D2" w:rsidRPr="00F92F6B">
        <w:t xml:space="preserve">and, when supported and feasible, the UE-Slice-MBR is not </w:t>
      </w:r>
      <w:r w:rsidRPr="00F92F6B">
        <w:t>exceeded in uplink (see</w:t>
      </w:r>
      <w:r w:rsidR="00897DA0" w:rsidRPr="00F92F6B">
        <w:t xml:space="preserve"> </w:t>
      </w:r>
      <w:r w:rsidRPr="00F92F6B">
        <w:t>clause 12).</w:t>
      </w:r>
    </w:p>
    <w:p w14:paraId="44D20852" w14:textId="77777777" w:rsidR="00BA3C41" w:rsidRPr="00F92F6B" w:rsidRDefault="00415C0E" w:rsidP="00415C0E">
      <w:pPr>
        <w:pStyle w:val="NO"/>
      </w:pPr>
      <w:r w:rsidRPr="00F92F6B">
        <w:t>NOTE 4:</w:t>
      </w:r>
      <w:r w:rsidRPr="00F92F6B">
        <w:tab/>
        <w:t xml:space="preserve">The mapping restrictions allows the </w:t>
      </w:r>
      <w:proofErr w:type="spellStart"/>
      <w:r w:rsidRPr="00F92F6B">
        <w:t>gNB</w:t>
      </w:r>
      <w:proofErr w:type="spellEnd"/>
      <w:r w:rsidRPr="00F92F6B">
        <w:t xml:space="preserve"> to fulfil the MDBV requirements through scheduling at least for the case where logical channels are mapped to separate serving cells.</w:t>
      </w:r>
    </w:p>
    <w:p w14:paraId="4895FB72" w14:textId="77777777" w:rsidR="00EA1ADF" w:rsidRPr="00F92F6B" w:rsidRDefault="00A476E4" w:rsidP="00EA1ADF">
      <w:r w:rsidRPr="00F92F6B">
        <w:t xml:space="preserve">If more than one </w:t>
      </w:r>
      <w:r w:rsidR="00BA3C41" w:rsidRPr="00F92F6B">
        <w:t>logical channel</w:t>
      </w:r>
      <w:r w:rsidRPr="00F92F6B">
        <w:t xml:space="preserve"> have the same priority, the UE shall serve </w:t>
      </w:r>
      <w:r w:rsidR="00BA3C41" w:rsidRPr="00F92F6B">
        <w:t>them</w:t>
      </w:r>
      <w:r w:rsidRPr="00F92F6B">
        <w:t xml:space="preserve"> equally.</w:t>
      </w:r>
    </w:p>
    <w:p w14:paraId="3CDC0D18" w14:textId="77777777" w:rsidR="00E61EF7" w:rsidRPr="00F92F6B" w:rsidRDefault="00E61EF7" w:rsidP="009A0512">
      <w:pPr>
        <w:pStyle w:val="Heading2"/>
      </w:pPr>
      <w:bookmarkStart w:id="1320" w:name="_Toc20388016"/>
      <w:bookmarkStart w:id="1321" w:name="_Toc29376096"/>
      <w:bookmarkStart w:id="1322" w:name="_Toc37231993"/>
      <w:bookmarkStart w:id="1323" w:name="_Toc46502050"/>
      <w:bookmarkStart w:id="1324" w:name="_Toc51971398"/>
      <w:bookmarkStart w:id="1325" w:name="_Toc52551381"/>
      <w:bookmarkStart w:id="1326" w:name="_Toc219280888"/>
      <w:r w:rsidRPr="00F92F6B">
        <w:t>10.6</w:t>
      </w:r>
      <w:r w:rsidRPr="00F92F6B">
        <w:tab/>
        <w:t>Activation/Deactivation Mechanism</w:t>
      </w:r>
      <w:bookmarkEnd w:id="1320"/>
      <w:bookmarkEnd w:id="1321"/>
      <w:bookmarkEnd w:id="1322"/>
      <w:bookmarkEnd w:id="1323"/>
      <w:bookmarkEnd w:id="1324"/>
      <w:bookmarkEnd w:id="1325"/>
      <w:bookmarkEnd w:id="1326"/>
    </w:p>
    <w:p w14:paraId="60EF32E6" w14:textId="77777777" w:rsidR="00E61EF7" w:rsidRPr="00F92F6B" w:rsidRDefault="00E61EF7" w:rsidP="00E61EF7">
      <w:r w:rsidRPr="00F92F6B">
        <w:t>To enable reasonable UE battery consumption when CA is configured, an activation/deactivation mechanism of Cells is supported. When a</w:t>
      </w:r>
      <w:r w:rsidR="00E10348" w:rsidRPr="00F92F6B">
        <w:t>n</w:t>
      </w:r>
      <w:r w:rsidRPr="00F92F6B">
        <w:t xml:space="preserve"> </w:t>
      </w:r>
      <w:proofErr w:type="spellStart"/>
      <w:r w:rsidR="00E10348" w:rsidRPr="00F92F6B">
        <w:t>S</w:t>
      </w:r>
      <w:r w:rsidRPr="00F92F6B">
        <w:t>Cell</w:t>
      </w:r>
      <w:proofErr w:type="spellEnd"/>
      <w:r w:rsidRPr="00F92F6B">
        <w:t xml:space="preserve"> is deactivated, the UE does not need to receive the corresponding PDCCH or PDSCH, cannot transmit in the corresponding uplink, nor is it required to perform CQI measurements. Conversely, when a</w:t>
      </w:r>
      <w:r w:rsidR="00E10348" w:rsidRPr="00F92F6B">
        <w:t>n</w:t>
      </w:r>
      <w:r w:rsidRPr="00F92F6B">
        <w:t xml:space="preserve"> </w:t>
      </w:r>
      <w:proofErr w:type="spellStart"/>
      <w:r w:rsidR="00E10348" w:rsidRPr="00F92F6B">
        <w:t>S</w:t>
      </w:r>
      <w:r w:rsidRPr="00F92F6B">
        <w:t>Cell</w:t>
      </w:r>
      <w:proofErr w:type="spellEnd"/>
      <w:r w:rsidRPr="00F92F6B">
        <w:t xml:space="preserve"> is active, the UE shall receive PDSCH and PDCCH (if the UE is configured to monitor PDCCH from this </w:t>
      </w:r>
      <w:proofErr w:type="spellStart"/>
      <w:r w:rsidRPr="00F92F6B">
        <w:t>SCell</w:t>
      </w:r>
      <w:proofErr w:type="spellEnd"/>
      <w:r w:rsidRPr="00F92F6B">
        <w:t>) and is expected to be able to perform CQI measurements.</w:t>
      </w:r>
      <w:r w:rsidR="00A4187B" w:rsidRPr="00F92F6B">
        <w:t xml:space="preserve"> NG-RAN ensures that while PUCCH </w:t>
      </w:r>
      <w:proofErr w:type="spellStart"/>
      <w:r w:rsidR="00A4187B" w:rsidRPr="00F92F6B">
        <w:t>SCell</w:t>
      </w:r>
      <w:proofErr w:type="spellEnd"/>
      <w:r w:rsidR="00A4187B" w:rsidRPr="00F92F6B">
        <w:t xml:space="preserve"> (a Secondary Cell configured with PUCCH) is deactivated, </w:t>
      </w:r>
      <w:proofErr w:type="spellStart"/>
      <w:r w:rsidR="00A4187B" w:rsidRPr="00F92F6B">
        <w:t>SCells</w:t>
      </w:r>
      <w:proofErr w:type="spellEnd"/>
      <w:r w:rsidR="00A4187B" w:rsidRPr="00F92F6B">
        <w:t xml:space="preserve"> of secondary PUCCH group (a group of </w:t>
      </w:r>
      <w:proofErr w:type="spellStart"/>
      <w:r w:rsidR="00A4187B" w:rsidRPr="00F92F6B">
        <w:t>SCells</w:t>
      </w:r>
      <w:proofErr w:type="spellEnd"/>
      <w:r w:rsidR="00A4187B" w:rsidRPr="00F92F6B">
        <w:t xml:space="preserve"> whose PUCCH signalling is associated with the PUCCH on the PUCCH </w:t>
      </w:r>
      <w:proofErr w:type="spellStart"/>
      <w:r w:rsidR="00A4187B" w:rsidRPr="00F92F6B">
        <w:t>S</w:t>
      </w:r>
      <w:r w:rsidR="00D150C4" w:rsidRPr="00F92F6B">
        <w:t>C</w:t>
      </w:r>
      <w:r w:rsidR="00A4187B" w:rsidRPr="00F92F6B">
        <w:t>ell</w:t>
      </w:r>
      <w:proofErr w:type="spellEnd"/>
      <w:r w:rsidR="00A4187B" w:rsidRPr="00F92F6B">
        <w:t xml:space="preserve">) should not be activated. NG-RAN ensures that </w:t>
      </w:r>
      <w:proofErr w:type="spellStart"/>
      <w:r w:rsidR="00A4187B" w:rsidRPr="00F92F6B">
        <w:t>SCells</w:t>
      </w:r>
      <w:proofErr w:type="spellEnd"/>
      <w:r w:rsidR="00A4187B" w:rsidRPr="00F92F6B">
        <w:t xml:space="preserve"> mapped to PUCCH </w:t>
      </w:r>
      <w:proofErr w:type="spellStart"/>
      <w:r w:rsidR="00A4187B" w:rsidRPr="00F92F6B">
        <w:t>SCell</w:t>
      </w:r>
      <w:proofErr w:type="spellEnd"/>
      <w:r w:rsidR="00A4187B" w:rsidRPr="00F92F6B">
        <w:t xml:space="preserve"> are deactivated before the PUCCH </w:t>
      </w:r>
      <w:proofErr w:type="spellStart"/>
      <w:r w:rsidR="00A4187B" w:rsidRPr="00F92F6B">
        <w:t>SCell</w:t>
      </w:r>
      <w:proofErr w:type="spellEnd"/>
      <w:r w:rsidR="00A4187B" w:rsidRPr="00F92F6B">
        <w:t xml:space="preserve"> is changed or removed.</w:t>
      </w:r>
    </w:p>
    <w:p w14:paraId="538091F2" w14:textId="77777777" w:rsidR="00E61EF7" w:rsidRPr="00F92F6B" w:rsidRDefault="00864688" w:rsidP="00E61EF7">
      <w:r w:rsidRPr="00F92F6B">
        <w:t>When</w:t>
      </w:r>
      <w:r w:rsidR="00E61EF7" w:rsidRPr="00F92F6B">
        <w:t xml:space="preserve"> reconfigur</w:t>
      </w:r>
      <w:r w:rsidRPr="00F92F6B">
        <w:t>ing the set of serving cells:</w:t>
      </w:r>
    </w:p>
    <w:p w14:paraId="066BDC71" w14:textId="77777777" w:rsidR="00E61EF7" w:rsidRPr="00F92F6B" w:rsidRDefault="00E61EF7" w:rsidP="00E61EF7">
      <w:pPr>
        <w:pStyle w:val="B1"/>
      </w:pPr>
      <w:r w:rsidRPr="00F92F6B">
        <w:t>-</w:t>
      </w:r>
      <w:r w:rsidRPr="00F92F6B">
        <w:tab/>
      </w:r>
      <w:proofErr w:type="spellStart"/>
      <w:r w:rsidRPr="00F92F6B">
        <w:t>SCells</w:t>
      </w:r>
      <w:proofErr w:type="spellEnd"/>
      <w:r w:rsidRPr="00F92F6B">
        <w:t xml:space="preserve"> added to the set are initially </w:t>
      </w:r>
      <w:r w:rsidR="000D6882" w:rsidRPr="00F92F6B">
        <w:t xml:space="preserve">activated or </w:t>
      </w:r>
      <w:r w:rsidRPr="00F92F6B">
        <w:t>deactivated;</w:t>
      </w:r>
    </w:p>
    <w:p w14:paraId="72F48143" w14:textId="77777777" w:rsidR="00E61EF7" w:rsidRPr="00F92F6B" w:rsidRDefault="00E61EF7" w:rsidP="00E61EF7">
      <w:pPr>
        <w:pStyle w:val="B1"/>
      </w:pPr>
      <w:r w:rsidRPr="00F92F6B">
        <w:t>-</w:t>
      </w:r>
      <w:r w:rsidRPr="00F92F6B">
        <w:tab/>
      </w:r>
      <w:proofErr w:type="spellStart"/>
      <w:r w:rsidRPr="00F92F6B">
        <w:t>SCells</w:t>
      </w:r>
      <w:proofErr w:type="spellEnd"/>
      <w:r w:rsidRPr="00F92F6B">
        <w:t xml:space="preserve"> which remain in the set (either unchanged or reconfigured) do not change their activation status (</w:t>
      </w:r>
      <w:r w:rsidRPr="00F92F6B">
        <w:rPr>
          <w:i/>
        </w:rPr>
        <w:t>activated</w:t>
      </w:r>
      <w:r w:rsidRPr="00F92F6B">
        <w:t xml:space="preserve"> or </w:t>
      </w:r>
      <w:r w:rsidRPr="00F92F6B">
        <w:rPr>
          <w:i/>
        </w:rPr>
        <w:t>deactivated</w:t>
      </w:r>
      <w:r w:rsidRPr="00F92F6B">
        <w:t>).</w:t>
      </w:r>
    </w:p>
    <w:p w14:paraId="290FD99B" w14:textId="3B4590DC" w:rsidR="00E61EF7" w:rsidRPr="00F92F6B" w:rsidRDefault="00E61EF7" w:rsidP="00E61EF7">
      <w:r w:rsidRPr="00F92F6B">
        <w:t>At handover</w:t>
      </w:r>
      <w:r w:rsidR="000525F0" w:rsidRPr="00F92F6B">
        <w:t>, LTM cell switch execution</w:t>
      </w:r>
      <w:r w:rsidR="000D6882" w:rsidRPr="00F92F6B">
        <w:t xml:space="preserve"> or connection resume from RRC_INACTIVE</w:t>
      </w:r>
      <w:r w:rsidRPr="00F92F6B">
        <w:t>:</w:t>
      </w:r>
    </w:p>
    <w:p w14:paraId="601BE94C" w14:textId="77777777" w:rsidR="00E61EF7" w:rsidRPr="00F92F6B" w:rsidRDefault="00E61EF7" w:rsidP="00E61EF7">
      <w:pPr>
        <w:pStyle w:val="B1"/>
      </w:pPr>
      <w:r w:rsidRPr="00F92F6B">
        <w:t>-</w:t>
      </w:r>
      <w:r w:rsidRPr="00F92F6B">
        <w:tab/>
      </w:r>
      <w:proofErr w:type="spellStart"/>
      <w:r w:rsidRPr="00F92F6B">
        <w:t>SCells</w:t>
      </w:r>
      <w:proofErr w:type="spellEnd"/>
      <w:r w:rsidRPr="00F92F6B">
        <w:t xml:space="preserve"> are </w:t>
      </w:r>
      <w:r w:rsidR="000D6882" w:rsidRPr="00F92F6B">
        <w:t xml:space="preserve">activated or </w:t>
      </w:r>
      <w:r w:rsidRPr="00F92F6B">
        <w:t>deactivated.</w:t>
      </w:r>
    </w:p>
    <w:p w14:paraId="29D1E838" w14:textId="77777777" w:rsidR="000D6882" w:rsidRPr="00F92F6B" w:rsidRDefault="0029188E" w:rsidP="000D6882">
      <w:r w:rsidRPr="00F92F6B">
        <w:t xml:space="preserve">To enable reasonable UE battery consumption when BA is configured, </w:t>
      </w:r>
      <w:r w:rsidR="00C271D4" w:rsidRPr="00F92F6B">
        <w:t xml:space="preserve">only one </w:t>
      </w:r>
      <w:r w:rsidR="00BA3C41" w:rsidRPr="00F92F6B">
        <w:t xml:space="preserve">UL BWP for each uplink carrier and one DL </w:t>
      </w:r>
      <w:r w:rsidR="00C271D4" w:rsidRPr="00F92F6B">
        <w:t xml:space="preserve">BWP </w:t>
      </w:r>
      <w:r w:rsidR="00BA3C41" w:rsidRPr="00F92F6B">
        <w:t xml:space="preserve">or only one DL/UL BWP </w:t>
      </w:r>
      <w:r w:rsidR="00C271D4" w:rsidRPr="00F92F6B">
        <w:t>pair can be active at a time</w:t>
      </w:r>
      <w:r w:rsidR="00BA3C41" w:rsidRPr="00F92F6B">
        <w:t xml:space="preserve"> in an active serving cell</w:t>
      </w:r>
      <w:r w:rsidR="00C271D4" w:rsidRPr="00F92F6B">
        <w:t>, all other BWP</w:t>
      </w:r>
      <w:r w:rsidR="00E15FE9" w:rsidRPr="00F92F6B">
        <w:t>s</w:t>
      </w:r>
      <w:r w:rsidR="00C271D4" w:rsidRPr="00F92F6B">
        <w:t xml:space="preserve"> that the UE is configured with being deactivated. </w:t>
      </w:r>
      <w:r w:rsidR="00E15FE9" w:rsidRPr="00F92F6B">
        <w:t xml:space="preserve">On </w:t>
      </w:r>
      <w:r w:rsidRPr="00F92F6B">
        <w:t>deactivated</w:t>
      </w:r>
      <w:r w:rsidR="00E15FE9" w:rsidRPr="00F92F6B">
        <w:t xml:space="preserve"> BWPs,</w:t>
      </w:r>
      <w:r w:rsidRPr="00F92F6B">
        <w:t xml:space="preserve"> the UE does not monitor the PDCCH, does not transmit on PUCCH, PRACH and UL-SCH.</w:t>
      </w:r>
    </w:p>
    <w:p w14:paraId="74C67D7D" w14:textId="77777777" w:rsidR="000D6882" w:rsidRPr="00F92F6B" w:rsidRDefault="000D6882" w:rsidP="000D6882">
      <w:r w:rsidRPr="00F92F6B">
        <w:t xml:space="preserve">To enable fast </w:t>
      </w:r>
      <w:proofErr w:type="spellStart"/>
      <w:r w:rsidRPr="00F92F6B">
        <w:t>SCell</w:t>
      </w:r>
      <w:proofErr w:type="spellEnd"/>
      <w:r w:rsidRPr="00F92F6B">
        <w:t xml:space="preserve"> activation when CA is configured, one dormant BWP can be configured for an </w:t>
      </w:r>
      <w:proofErr w:type="spellStart"/>
      <w:r w:rsidRPr="00F92F6B">
        <w:t>SCell</w:t>
      </w:r>
      <w:proofErr w:type="spellEnd"/>
      <w:r w:rsidRPr="00F92F6B">
        <w:t xml:space="preserve">. If the active BWP of the activated </w:t>
      </w:r>
      <w:proofErr w:type="spellStart"/>
      <w:r w:rsidRPr="00F92F6B">
        <w:t>SCell</w:t>
      </w:r>
      <w:proofErr w:type="spellEnd"/>
      <w:r w:rsidRPr="00F92F6B">
        <w:t xml:space="preserve"> is a dormant BWP, the UE stops monitoring PDCCH </w:t>
      </w:r>
      <w:r w:rsidR="00D27F61" w:rsidRPr="00F92F6B">
        <w:t xml:space="preserve">and transmitting SRS/PUSCH/PUCCH </w:t>
      </w:r>
      <w:r w:rsidRPr="00F92F6B">
        <w:t xml:space="preserve">on the </w:t>
      </w:r>
      <w:proofErr w:type="spellStart"/>
      <w:r w:rsidRPr="00F92F6B">
        <w:t>SCell</w:t>
      </w:r>
      <w:proofErr w:type="spellEnd"/>
      <w:r w:rsidRPr="00F92F6B">
        <w:t xml:space="preserve"> but continues performing CSI measurements, AGC and beam management, if configured. A DCI is used to control entering/leaving the dormant BWP for one or more </w:t>
      </w:r>
      <w:proofErr w:type="spellStart"/>
      <w:r w:rsidRPr="00F92F6B">
        <w:t>SCell</w:t>
      </w:r>
      <w:proofErr w:type="spellEnd"/>
      <w:r w:rsidRPr="00F92F6B">
        <w:t xml:space="preserve">(s) or one or more </w:t>
      </w:r>
      <w:proofErr w:type="spellStart"/>
      <w:r w:rsidRPr="00F92F6B">
        <w:t>SCell</w:t>
      </w:r>
      <w:proofErr w:type="spellEnd"/>
      <w:r w:rsidRPr="00F92F6B">
        <w:t xml:space="preserve"> group(s).</w:t>
      </w:r>
    </w:p>
    <w:p w14:paraId="5201AEDE" w14:textId="77777777" w:rsidR="000A34A2" w:rsidRPr="00F92F6B" w:rsidRDefault="000D6882" w:rsidP="000A34A2">
      <w:r w:rsidRPr="00F92F6B">
        <w:t>The dormant BWP is one of the UE</w:t>
      </w:r>
      <w:r w:rsidR="009644A5" w:rsidRPr="00F92F6B">
        <w:t>'</w:t>
      </w:r>
      <w:r w:rsidRPr="00F92F6B">
        <w:t xml:space="preserve">s dedicated BWPs configured by network via dedicated RRC signalling. The </w:t>
      </w:r>
      <w:proofErr w:type="spellStart"/>
      <w:r w:rsidRPr="00F92F6B">
        <w:t>SpCell</w:t>
      </w:r>
      <w:proofErr w:type="spellEnd"/>
      <w:r w:rsidRPr="00F92F6B">
        <w:t xml:space="preserve"> and PUCCH </w:t>
      </w:r>
      <w:proofErr w:type="spellStart"/>
      <w:r w:rsidRPr="00F92F6B">
        <w:t>SCell</w:t>
      </w:r>
      <w:proofErr w:type="spellEnd"/>
      <w:r w:rsidRPr="00F92F6B">
        <w:t xml:space="preserve"> cannot be configured with a dormant BWP.</w:t>
      </w:r>
    </w:p>
    <w:p w14:paraId="7F170FA1" w14:textId="77777777" w:rsidR="0033139D" w:rsidRPr="00F92F6B" w:rsidRDefault="000A34A2" w:rsidP="0033139D">
      <w:pPr>
        <w:textAlignment w:val="auto"/>
        <w:rPr>
          <w:noProof/>
        </w:rPr>
      </w:pPr>
      <w:r w:rsidRPr="00F92F6B">
        <w:t xml:space="preserve">To enable fast </w:t>
      </w:r>
      <w:proofErr w:type="spellStart"/>
      <w:r w:rsidRPr="00F92F6B">
        <w:t>SCell</w:t>
      </w:r>
      <w:proofErr w:type="spellEnd"/>
      <w:r w:rsidRPr="00F92F6B">
        <w:t xml:space="preserve"> activation when CA is configured, aperiodic CSI-RS for tracking for fast </w:t>
      </w:r>
      <w:proofErr w:type="spellStart"/>
      <w:r w:rsidRPr="00F92F6B">
        <w:t>SCell</w:t>
      </w:r>
      <w:proofErr w:type="spellEnd"/>
      <w:r w:rsidRPr="00F92F6B">
        <w:t xml:space="preserve"> activation can be configured for an </w:t>
      </w:r>
      <w:proofErr w:type="spellStart"/>
      <w:r w:rsidRPr="00F92F6B">
        <w:t>SCell</w:t>
      </w:r>
      <w:proofErr w:type="spellEnd"/>
      <w:r w:rsidRPr="00F92F6B">
        <w:t xml:space="preserve"> to assist AGC and time/frequency synchronization. A MAC CE is used to trigger activation of one or more </w:t>
      </w:r>
      <w:proofErr w:type="spellStart"/>
      <w:r w:rsidRPr="00F92F6B">
        <w:t>SCell</w:t>
      </w:r>
      <w:proofErr w:type="spellEnd"/>
      <w:r w:rsidRPr="00F92F6B">
        <w:t xml:space="preserve">(s) and trigger the aperiodic CSI-RS for tracking for fast </w:t>
      </w:r>
      <w:proofErr w:type="spellStart"/>
      <w:r w:rsidRPr="00F92F6B">
        <w:t>SCell</w:t>
      </w:r>
      <w:proofErr w:type="spellEnd"/>
      <w:r w:rsidRPr="00F92F6B">
        <w:t xml:space="preserve"> activation for a (set of) deactivated </w:t>
      </w:r>
      <w:proofErr w:type="spellStart"/>
      <w:r w:rsidRPr="00F92F6B">
        <w:t>SCell</w:t>
      </w:r>
      <w:proofErr w:type="spellEnd"/>
      <w:r w:rsidRPr="00F92F6B">
        <w:t>(s).</w:t>
      </w:r>
    </w:p>
    <w:p w14:paraId="7DC919BF" w14:textId="03B489F9" w:rsidR="0029188E" w:rsidRPr="00F92F6B" w:rsidRDefault="0033139D" w:rsidP="000C68CE">
      <w:pPr>
        <w:textAlignment w:val="auto"/>
        <w:rPr>
          <w:noProof/>
        </w:rPr>
      </w:pPr>
      <w:r w:rsidRPr="00F92F6B">
        <w:t xml:space="preserve">To reduce unknown </w:t>
      </w:r>
      <w:proofErr w:type="spellStart"/>
      <w:r w:rsidRPr="00F92F6B">
        <w:t>SCell</w:t>
      </w:r>
      <w:proofErr w:type="spellEnd"/>
      <w:r w:rsidRPr="00F92F6B">
        <w:t xml:space="preserve"> activation delay, the measurement reporting for fast unknown </w:t>
      </w:r>
      <w:proofErr w:type="spellStart"/>
      <w:r w:rsidRPr="00F92F6B">
        <w:t>SCell</w:t>
      </w:r>
      <w:proofErr w:type="spellEnd"/>
      <w:r w:rsidRPr="00F92F6B">
        <w:t xml:space="preserve"> activation can be configured. The RRC measurement report is initiated when UE receives </w:t>
      </w:r>
      <w:proofErr w:type="spellStart"/>
      <w:r w:rsidRPr="00F92F6B">
        <w:t>SCell</w:t>
      </w:r>
      <w:proofErr w:type="spellEnd"/>
      <w:r w:rsidRPr="00F92F6B">
        <w:t xml:space="preserve"> Activation MAC CE to activate, at least, one </w:t>
      </w:r>
      <w:proofErr w:type="spellStart"/>
      <w:r w:rsidRPr="00F92F6B">
        <w:t>SCell</w:t>
      </w:r>
      <w:proofErr w:type="spellEnd"/>
      <w:r w:rsidRPr="00F92F6B">
        <w:t xml:space="preserve"> which is unk</w:t>
      </w:r>
      <w:r w:rsidR="00363986" w:rsidRPr="00F92F6B">
        <w:t>n</w:t>
      </w:r>
      <w:r w:rsidRPr="00F92F6B">
        <w:t xml:space="preserve">own </w:t>
      </w:r>
      <w:proofErr w:type="spellStart"/>
      <w:r w:rsidRPr="00F92F6B">
        <w:t>SCell</w:t>
      </w:r>
      <w:proofErr w:type="spellEnd"/>
      <w:r w:rsidRPr="00F92F6B">
        <w:t xml:space="preserve"> and has the valid L3 measurement result according to the requirements specified in clause 6.3 of TS 38.133 [13]. In addition, the delay requirement of unknown </w:t>
      </w:r>
      <w:proofErr w:type="spellStart"/>
      <w:r w:rsidRPr="00F92F6B">
        <w:t>SCell</w:t>
      </w:r>
      <w:proofErr w:type="spellEnd"/>
      <w:r w:rsidRPr="00F92F6B">
        <w:t xml:space="preserve"> activation can be reduced by beam sweeping factor reduction or shorter measurement interval based on UE capability as specified in TS 38.133 [13].</w:t>
      </w:r>
    </w:p>
    <w:p w14:paraId="26ED9F9C" w14:textId="77777777" w:rsidR="00692506" w:rsidRPr="00F92F6B" w:rsidRDefault="00692506" w:rsidP="00692506">
      <w:pPr>
        <w:pStyle w:val="Heading2"/>
      </w:pPr>
      <w:bookmarkStart w:id="1327" w:name="_Toc20388017"/>
      <w:bookmarkStart w:id="1328" w:name="_Toc29376097"/>
      <w:bookmarkStart w:id="1329" w:name="_Toc37231994"/>
      <w:bookmarkStart w:id="1330" w:name="_Toc46502051"/>
      <w:bookmarkStart w:id="1331" w:name="_Toc51971399"/>
      <w:bookmarkStart w:id="1332" w:name="_Toc52551382"/>
      <w:bookmarkStart w:id="1333" w:name="_Toc219280889"/>
      <w:r w:rsidRPr="00F92F6B">
        <w:t>10.</w:t>
      </w:r>
      <w:r w:rsidR="0045774D" w:rsidRPr="00F92F6B">
        <w:t>7</w:t>
      </w:r>
      <w:r w:rsidRPr="00F92F6B">
        <w:tab/>
        <w:t xml:space="preserve">E-UTRA-NR </w:t>
      </w:r>
      <w:r w:rsidR="005D1AFB" w:rsidRPr="00F92F6B">
        <w:t>Cell</w:t>
      </w:r>
      <w:r w:rsidRPr="00F92F6B">
        <w:t xml:space="preserve"> Resource Coordination</w:t>
      </w:r>
      <w:bookmarkEnd w:id="1327"/>
      <w:bookmarkEnd w:id="1328"/>
      <w:bookmarkEnd w:id="1329"/>
      <w:bookmarkEnd w:id="1330"/>
      <w:bookmarkEnd w:id="1331"/>
      <w:bookmarkEnd w:id="1332"/>
      <w:bookmarkEnd w:id="1333"/>
    </w:p>
    <w:p w14:paraId="0510FAD1" w14:textId="77777777" w:rsidR="00692506" w:rsidRPr="00F92F6B" w:rsidRDefault="00692506" w:rsidP="00692506">
      <w:r w:rsidRPr="00F92F6B">
        <w:t xml:space="preserve">An NR cell may use spectrum that overlaps or is adjacent to spectrum in use for E-UTRA cells. In this case network signalling enables coordination of TDM and FDM </w:t>
      </w:r>
      <w:r w:rsidR="005D1AFB" w:rsidRPr="00F92F6B">
        <w:t>cell</w:t>
      </w:r>
      <w:r w:rsidRPr="00F92F6B">
        <w:t xml:space="preserve"> resources between MAC in the </w:t>
      </w:r>
      <w:proofErr w:type="spellStart"/>
      <w:r w:rsidRPr="00F92F6B">
        <w:t>gNB</w:t>
      </w:r>
      <w:proofErr w:type="spellEnd"/>
      <w:r w:rsidRPr="00F92F6B">
        <w:t xml:space="preserve"> and the corresponding entity in the ng-</w:t>
      </w:r>
      <w:proofErr w:type="spellStart"/>
      <w:r w:rsidRPr="00F92F6B">
        <w:t>eNB</w:t>
      </w:r>
      <w:proofErr w:type="spellEnd"/>
      <w:r w:rsidRPr="00F92F6B">
        <w:t>.</w:t>
      </w:r>
      <w:r w:rsidR="005D1AFB" w:rsidRPr="00F92F6B">
        <w:t xml:space="preserve"> Both the </w:t>
      </w:r>
      <w:proofErr w:type="spellStart"/>
      <w:r w:rsidR="005D1AFB" w:rsidRPr="00F92F6B">
        <w:t>gNB</w:t>
      </w:r>
      <w:proofErr w:type="spellEnd"/>
      <w:r w:rsidR="005D1AFB" w:rsidRPr="00F92F6B">
        <w:t xml:space="preserve"> and the ng-</w:t>
      </w:r>
      <w:proofErr w:type="spellStart"/>
      <w:r w:rsidR="005D1AFB" w:rsidRPr="00F92F6B">
        <w:t>eNB</w:t>
      </w:r>
      <w:proofErr w:type="spellEnd"/>
      <w:r w:rsidR="005D1AFB" w:rsidRPr="00F92F6B">
        <w:t xml:space="preserve"> can trigger the E-UTRA - NR Cell Resource Coordination procedure over </w:t>
      </w:r>
      <w:proofErr w:type="spellStart"/>
      <w:r w:rsidR="005D1AFB" w:rsidRPr="00F92F6B">
        <w:t>Xn</w:t>
      </w:r>
      <w:proofErr w:type="spellEnd"/>
      <w:r w:rsidR="005D1AFB" w:rsidRPr="00F92F6B">
        <w:t xml:space="preserve"> to its peer node.</w:t>
      </w:r>
    </w:p>
    <w:p w14:paraId="7772E0EA" w14:textId="77777777" w:rsidR="00683AFE" w:rsidRPr="00F92F6B" w:rsidRDefault="00683AFE" w:rsidP="00683AFE">
      <w:pPr>
        <w:pStyle w:val="Heading2"/>
        <w:rPr>
          <w:lang w:eastAsia="en-US"/>
        </w:rPr>
      </w:pPr>
      <w:bookmarkStart w:id="1334" w:name="_Toc20388018"/>
      <w:bookmarkStart w:id="1335" w:name="_Toc29376098"/>
      <w:bookmarkStart w:id="1336" w:name="_Toc37231995"/>
      <w:bookmarkStart w:id="1337" w:name="_Toc46502052"/>
      <w:bookmarkStart w:id="1338" w:name="_Toc51971400"/>
      <w:bookmarkStart w:id="1339" w:name="_Toc52551383"/>
      <w:bookmarkStart w:id="1340" w:name="_Toc219280890"/>
      <w:r w:rsidRPr="00F92F6B">
        <w:t>10.8</w:t>
      </w:r>
      <w:r w:rsidRPr="00F92F6B">
        <w:tab/>
        <w:t>Cross Carrier Scheduling</w:t>
      </w:r>
      <w:bookmarkEnd w:id="1334"/>
      <w:bookmarkEnd w:id="1335"/>
      <w:bookmarkEnd w:id="1336"/>
      <w:bookmarkEnd w:id="1337"/>
      <w:bookmarkEnd w:id="1338"/>
      <w:bookmarkEnd w:id="1339"/>
      <w:bookmarkEnd w:id="1340"/>
    </w:p>
    <w:p w14:paraId="0D2B6BAB" w14:textId="77777777" w:rsidR="00683AFE" w:rsidRPr="00F92F6B" w:rsidRDefault="00683AFE" w:rsidP="00683AFE">
      <w:pPr>
        <w:rPr>
          <w:rFonts w:ascii="Calibri" w:hAnsi="Calibri" w:cs="Calibri"/>
          <w:sz w:val="22"/>
          <w:szCs w:val="22"/>
        </w:rPr>
      </w:pPr>
      <w:r w:rsidRPr="00F92F6B">
        <w:t>Cross-carrier scheduling with the Carrier Indicator Field (CIF) allows the PDCCH of a serving cell to schedule resources on another serving cell but with the following restrictions:</w:t>
      </w:r>
    </w:p>
    <w:p w14:paraId="55CE3FEF" w14:textId="1C0D4EA8" w:rsidR="00683AFE" w:rsidRPr="00F92F6B" w:rsidRDefault="00683AFE" w:rsidP="00683AFE">
      <w:pPr>
        <w:pStyle w:val="B1"/>
      </w:pPr>
      <w:r w:rsidRPr="00F92F6B">
        <w:t>-</w:t>
      </w:r>
      <w:r w:rsidRPr="00F92F6B">
        <w:tab/>
      </w:r>
      <w:r w:rsidR="00962D4C" w:rsidRPr="00F92F6B">
        <w:t xml:space="preserve">When cross-carrier scheduling from an </w:t>
      </w:r>
      <w:proofErr w:type="spellStart"/>
      <w:r w:rsidR="00962D4C" w:rsidRPr="00F92F6B">
        <w:t>SCell</w:t>
      </w:r>
      <w:proofErr w:type="spellEnd"/>
      <w:r w:rsidR="00962D4C" w:rsidRPr="00F92F6B">
        <w:t xml:space="preserve"> to </w:t>
      </w:r>
      <w:proofErr w:type="spellStart"/>
      <w:r w:rsidR="00471AE7" w:rsidRPr="00F92F6B">
        <w:t>SpCell</w:t>
      </w:r>
      <w:proofErr w:type="spellEnd"/>
      <w:r w:rsidR="00962D4C" w:rsidRPr="00F92F6B">
        <w:t xml:space="preserve"> is not configured,</w:t>
      </w:r>
      <w:r w:rsidRPr="00F92F6B">
        <w:t xml:space="preserve"> </w:t>
      </w:r>
      <w:proofErr w:type="spellStart"/>
      <w:r w:rsidR="00471AE7" w:rsidRPr="00F92F6B">
        <w:t>SpCell</w:t>
      </w:r>
      <w:proofErr w:type="spellEnd"/>
      <w:r w:rsidRPr="00F92F6B">
        <w:t xml:space="preserve"> </w:t>
      </w:r>
      <w:r w:rsidR="00962D4C" w:rsidRPr="00F92F6B">
        <w:t>can only be</w:t>
      </w:r>
      <w:r w:rsidRPr="00F92F6B">
        <w:t xml:space="preserve"> scheduled via its PDCCH;</w:t>
      </w:r>
    </w:p>
    <w:p w14:paraId="09E4E0BA" w14:textId="458F4258" w:rsidR="00962D4C" w:rsidRPr="00F92F6B" w:rsidRDefault="00962D4C" w:rsidP="00962D4C">
      <w:pPr>
        <w:pStyle w:val="B1"/>
      </w:pPr>
      <w:r w:rsidRPr="00F92F6B">
        <w:t>-</w:t>
      </w:r>
      <w:r w:rsidRPr="00F92F6B">
        <w:tab/>
        <w:t xml:space="preserve">When cross-carrier scheduling from an </w:t>
      </w:r>
      <w:proofErr w:type="spellStart"/>
      <w:r w:rsidRPr="00F92F6B">
        <w:t>SCell</w:t>
      </w:r>
      <w:proofErr w:type="spellEnd"/>
      <w:r w:rsidRPr="00F92F6B">
        <w:t xml:space="preserve"> to </w:t>
      </w:r>
      <w:proofErr w:type="spellStart"/>
      <w:r w:rsidR="00471AE7" w:rsidRPr="00F92F6B">
        <w:t>SpCell</w:t>
      </w:r>
      <w:proofErr w:type="spellEnd"/>
      <w:r w:rsidRPr="00F92F6B">
        <w:t xml:space="preserve"> is configured:</w:t>
      </w:r>
    </w:p>
    <w:p w14:paraId="2C8E05B4" w14:textId="72F7ADAB" w:rsidR="00962D4C" w:rsidRPr="00F92F6B" w:rsidRDefault="00962D4C" w:rsidP="00962D4C">
      <w:pPr>
        <w:pStyle w:val="B2"/>
      </w:pPr>
      <w:r w:rsidRPr="00F92F6B">
        <w:t>-</w:t>
      </w:r>
      <w:r w:rsidRPr="00F92F6B">
        <w:tab/>
        <w:t xml:space="preserve">PDCCH on that </w:t>
      </w:r>
      <w:proofErr w:type="spellStart"/>
      <w:r w:rsidRPr="00F92F6B">
        <w:t>SCell</w:t>
      </w:r>
      <w:proofErr w:type="spellEnd"/>
      <w:r w:rsidRPr="00F92F6B">
        <w:t xml:space="preserve"> can schedule </w:t>
      </w:r>
      <w:proofErr w:type="spellStart"/>
      <w:r w:rsidR="00471AE7" w:rsidRPr="00F92F6B">
        <w:t>SpCell</w:t>
      </w:r>
      <w:r w:rsidR="005C624F" w:rsidRPr="00F92F6B">
        <w:t>'</w:t>
      </w:r>
      <w:r w:rsidRPr="00F92F6B">
        <w:t>s</w:t>
      </w:r>
      <w:proofErr w:type="spellEnd"/>
      <w:r w:rsidRPr="00F92F6B">
        <w:t xml:space="preserve"> PDSCH and PUSCH;</w:t>
      </w:r>
    </w:p>
    <w:p w14:paraId="5F7DA4D4" w14:textId="2C77EE51" w:rsidR="00962D4C" w:rsidRPr="00F92F6B" w:rsidRDefault="00962D4C" w:rsidP="00962D4C">
      <w:pPr>
        <w:pStyle w:val="B2"/>
      </w:pPr>
      <w:r w:rsidRPr="00F92F6B">
        <w:t>-</w:t>
      </w:r>
      <w:r w:rsidRPr="00F92F6B">
        <w:tab/>
        <w:t xml:space="preserve">PDCCH on the </w:t>
      </w:r>
      <w:proofErr w:type="spellStart"/>
      <w:r w:rsidR="00471AE7" w:rsidRPr="00F92F6B">
        <w:t>SpCell</w:t>
      </w:r>
      <w:proofErr w:type="spellEnd"/>
      <w:r w:rsidRPr="00F92F6B">
        <w:t xml:space="preserve"> can schedule </w:t>
      </w:r>
      <w:proofErr w:type="spellStart"/>
      <w:r w:rsidR="00471AE7" w:rsidRPr="00F92F6B">
        <w:t>SpCell</w:t>
      </w:r>
      <w:r w:rsidR="005C624F" w:rsidRPr="00F92F6B">
        <w:t>'</w:t>
      </w:r>
      <w:r w:rsidRPr="00F92F6B">
        <w:t>s</w:t>
      </w:r>
      <w:proofErr w:type="spellEnd"/>
      <w:r w:rsidRPr="00F92F6B">
        <w:t xml:space="preserve"> PDSCH and PUSCH but cannot schedule PDSCH and PUSCH on any other cell;</w:t>
      </w:r>
    </w:p>
    <w:p w14:paraId="72293C11" w14:textId="4AE33EFA" w:rsidR="00962D4C" w:rsidRPr="00F92F6B" w:rsidRDefault="00962D4C" w:rsidP="00962D4C">
      <w:pPr>
        <w:pStyle w:val="B2"/>
      </w:pPr>
      <w:r w:rsidRPr="00F92F6B">
        <w:t>-</w:t>
      </w:r>
      <w:r w:rsidRPr="00F92F6B">
        <w:tab/>
        <w:t xml:space="preserve">Only one </w:t>
      </w:r>
      <w:proofErr w:type="spellStart"/>
      <w:r w:rsidRPr="00F92F6B">
        <w:t>SCell</w:t>
      </w:r>
      <w:proofErr w:type="spellEnd"/>
      <w:r w:rsidRPr="00F92F6B">
        <w:t xml:space="preserve"> can be configured to be used for cross-carrier scheduling to </w:t>
      </w:r>
      <w:proofErr w:type="spellStart"/>
      <w:r w:rsidR="00471AE7" w:rsidRPr="00F92F6B">
        <w:t>SpCell</w:t>
      </w:r>
      <w:proofErr w:type="spellEnd"/>
      <w:r w:rsidR="0067659A" w:rsidRPr="00F92F6B">
        <w:t>.</w:t>
      </w:r>
    </w:p>
    <w:p w14:paraId="6477923B" w14:textId="77777777" w:rsidR="00683AFE" w:rsidRPr="00F92F6B" w:rsidRDefault="00683AFE" w:rsidP="00683AFE">
      <w:pPr>
        <w:pStyle w:val="B1"/>
      </w:pPr>
      <w:r w:rsidRPr="00F92F6B">
        <w:t>-</w:t>
      </w:r>
      <w:r w:rsidRPr="00F92F6B">
        <w:tab/>
        <w:t xml:space="preserve">When an </w:t>
      </w:r>
      <w:proofErr w:type="spellStart"/>
      <w:r w:rsidRPr="00F92F6B">
        <w:t>SCell</w:t>
      </w:r>
      <w:proofErr w:type="spellEnd"/>
      <w:r w:rsidRPr="00F92F6B">
        <w:t xml:space="preserve"> is configured with a PDCCH, that cell</w:t>
      </w:r>
      <w:r w:rsidR="009644A5" w:rsidRPr="00F92F6B">
        <w:t>'</w:t>
      </w:r>
      <w:r w:rsidRPr="00F92F6B">
        <w:t xml:space="preserve">s PDSCH and PUSCH are always scheduled by the PDCCH on this </w:t>
      </w:r>
      <w:proofErr w:type="spellStart"/>
      <w:r w:rsidRPr="00F92F6B">
        <w:t>SCell</w:t>
      </w:r>
      <w:proofErr w:type="spellEnd"/>
      <w:r w:rsidRPr="00F92F6B">
        <w:t>;</w:t>
      </w:r>
    </w:p>
    <w:p w14:paraId="5A31DC8A" w14:textId="77777777" w:rsidR="00683AFE" w:rsidRPr="00F92F6B" w:rsidRDefault="00683AFE" w:rsidP="00683AFE">
      <w:pPr>
        <w:pStyle w:val="B1"/>
      </w:pPr>
      <w:r w:rsidRPr="00F92F6B">
        <w:t>-</w:t>
      </w:r>
      <w:r w:rsidRPr="00F92F6B">
        <w:tab/>
        <w:t xml:space="preserve">When an </w:t>
      </w:r>
      <w:proofErr w:type="spellStart"/>
      <w:r w:rsidRPr="00F92F6B">
        <w:t>SCell</w:t>
      </w:r>
      <w:proofErr w:type="spellEnd"/>
      <w:r w:rsidRPr="00F92F6B">
        <w:t xml:space="preserve"> is not configured with a PDCCH, that </w:t>
      </w:r>
      <w:proofErr w:type="spellStart"/>
      <w:r w:rsidRPr="00F92F6B">
        <w:t>SCell</w:t>
      </w:r>
      <w:r w:rsidR="009644A5" w:rsidRPr="00F92F6B">
        <w:t>'</w:t>
      </w:r>
      <w:r w:rsidRPr="00F92F6B">
        <w:t>s</w:t>
      </w:r>
      <w:proofErr w:type="spellEnd"/>
      <w:r w:rsidRPr="00F92F6B">
        <w:t xml:space="preserve"> PDSCH and PUSCH are always scheduled by a PDCCH on another serving cell;</w:t>
      </w:r>
    </w:p>
    <w:p w14:paraId="45E684AE" w14:textId="77777777" w:rsidR="00683AFE" w:rsidRPr="00F92F6B" w:rsidRDefault="00683AFE" w:rsidP="00683AFE">
      <w:pPr>
        <w:pStyle w:val="B1"/>
      </w:pPr>
      <w:r w:rsidRPr="00F92F6B">
        <w:t>-</w:t>
      </w:r>
      <w:r w:rsidRPr="00F92F6B">
        <w:tab/>
        <w:t xml:space="preserve">The scheduling PDCCH and the scheduled PDSCH/PUSCH </w:t>
      </w:r>
      <w:r w:rsidR="000D6882" w:rsidRPr="00F92F6B">
        <w:t>can use</w:t>
      </w:r>
      <w:r w:rsidRPr="00F92F6B">
        <w:t xml:space="preserve"> the same </w:t>
      </w:r>
      <w:r w:rsidR="000D6882" w:rsidRPr="00F92F6B">
        <w:t xml:space="preserve">or different </w:t>
      </w:r>
      <w:r w:rsidRPr="00F92F6B">
        <w:t>numerolog</w:t>
      </w:r>
      <w:r w:rsidR="000D6882" w:rsidRPr="00F92F6B">
        <w:t>ies</w:t>
      </w:r>
      <w:r w:rsidRPr="00F92F6B">
        <w:t>.</w:t>
      </w:r>
    </w:p>
    <w:p w14:paraId="377CEC4A" w14:textId="77777777" w:rsidR="00111D31" w:rsidRPr="00F92F6B" w:rsidRDefault="00111D31" w:rsidP="00111D31">
      <w:pPr>
        <w:pStyle w:val="Heading2"/>
        <w:rPr>
          <w:lang w:eastAsia="en-US"/>
        </w:rPr>
      </w:pPr>
      <w:bookmarkStart w:id="1341" w:name="_Toc46502053"/>
      <w:bookmarkStart w:id="1342" w:name="_Toc51971401"/>
      <w:bookmarkStart w:id="1343" w:name="_Toc52551384"/>
      <w:bookmarkStart w:id="1344" w:name="_Toc219280891"/>
      <w:bookmarkStart w:id="1345" w:name="_Toc20388019"/>
      <w:bookmarkStart w:id="1346" w:name="_Toc29376099"/>
      <w:bookmarkStart w:id="1347" w:name="_Toc37231996"/>
      <w:r w:rsidRPr="00F92F6B">
        <w:t>10.9</w:t>
      </w:r>
      <w:r w:rsidRPr="00F92F6B">
        <w:tab/>
        <w:t>IAB Resource Configuration</w:t>
      </w:r>
      <w:bookmarkEnd w:id="1341"/>
      <w:bookmarkEnd w:id="1342"/>
      <w:bookmarkEnd w:id="1343"/>
      <w:bookmarkEnd w:id="1344"/>
    </w:p>
    <w:p w14:paraId="64116D67" w14:textId="7451C9F8" w:rsidR="00962D4C" w:rsidRPr="00F92F6B" w:rsidRDefault="00111D31" w:rsidP="0022566B">
      <w:r w:rsidRPr="00F92F6B">
        <w:t>I</w:t>
      </w:r>
      <w:r w:rsidR="002B0EC7" w:rsidRPr="00F92F6B">
        <w:t>f</w:t>
      </w:r>
      <w:r w:rsidRPr="00F92F6B">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F92F6B">
        <w:t>If an IAB-node supports enhanced frequency or spatial multiplexing capabilities, additional multiplexing modes can be supported, i.e.</w:t>
      </w:r>
      <w:r w:rsidR="00D2064F" w:rsidRPr="00F92F6B">
        <w:t>, simultaneous operation of</w:t>
      </w:r>
      <w:r w:rsidR="00962D4C" w:rsidRPr="00F92F6B">
        <w:t xml:space="preserve"> IAB-MT Rx / IAB-DU Rx, IAB-MT Tx / IAB-DU Tx, IAB-MT Rx / IAB-DU Tx, IAB-MT Tx / IAB-DU Rx. </w:t>
      </w:r>
      <w:r w:rsidRPr="00F92F6B">
        <w:t xml:space="preserve">An IAB-node can report its duplexing constraints between the IAB-MT and the </w:t>
      </w:r>
      <w:r w:rsidR="00D2064F" w:rsidRPr="00F92F6B">
        <w:t xml:space="preserve">collocated </w:t>
      </w:r>
      <w:r w:rsidRPr="00F92F6B">
        <w:t>IAB-DU via F1AP.</w:t>
      </w:r>
      <w:r w:rsidR="00962D4C" w:rsidRPr="00F92F6B">
        <w:t xml:space="preserve"> An IAB-node can indicate via F1AP whether or not FDM is required for an enhanced multiplexing operation.</w:t>
      </w:r>
    </w:p>
    <w:p w14:paraId="5FFCE4AE" w14:textId="77777777" w:rsidR="00111D31" w:rsidRPr="00F92F6B" w:rsidRDefault="00111D31" w:rsidP="0022566B">
      <w:r w:rsidRPr="00F92F6B">
        <w:t xml:space="preserve">The scheduler on an IAB-DU or IAB-donor-DU complies with the </w:t>
      </w:r>
      <w:proofErr w:type="spellStart"/>
      <w:r w:rsidRPr="00F92F6B">
        <w:t>gNB</w:t>
      </w:r>
      <w:proofErr w:type="spellEnd"/>
      <w:r w:rsidRPr="00F92F6B">
        <w:t>-DU resource configuration received via F1AP, which defines the usage of scheduling resources to account for the aforementioned duplexing constraint.</w:t>
      </w:r>
    </w:p>
    <w:p w14:paraId="03DDC746" w14:textId="4A1E74DB" w:rsidR="00111D31" w:rsidRPr="00F92F6B" w:rsidRDefault="00111D31" w:rsidP="00962D4C">
      <w:r w:rsidRPr="00F92F6B">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F92F6B" w:rsidRDefault="00962D4C" w:rsidP="0022566B">
      <w:r w:rsidRPr="00F92F6B">
        <w:t>The resource configuration can be shared among neighbouring IAB-nodes and IAB-donors to facilitate interference management, dual connectivity, and enhanced multiplexing.</w:t>
      </w:r>
    </w:p>
    <w:p w14:paraId="0B259459" w14:textId="211F959B" w:rsidR="00962D4C" w:rsidRPr="00F92F6B" w:rsidRDefault="00962D4C" w:rsidP="0022566B">
      <w:r w:rsidRPr="00F92F6B">
        <w:t xml:space="preserve">To facilitate transitioning from IAB-MT to IAB-DU operation and vice versa, guard symbols can be used to overcome potentially misaligned symbol boundaries between the IAB-MT </w:t>
      </w:r>
      <w:r w:rsidR="00D2064F" w:rsidRPr="00F92F6B">
        <w:t xml:space="preserve">operation </w:t>
      </w:r>
      <w:r w:rsidRPr="00F92F6B">
        <w:t xml:space="preserve">and the IAB-DU </w:t>
      </w:r>
      <w:r w:rsidR="00D2064F" w:rsidRPr="00F92F6B">
        <w:t xml:space="preserve">operation </w:t>
      </w:r>
      <w:r w:rsidRPr="00F92F6B">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F92F6B" w:rsidRDefault="00962D4C" w:rsidP="00962D4C">
      <w:r w:rsidRPr="00F92F6B">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F92F6B" w:rsidRDefault="00962D4C" w:rsidP="0022566B">
      <w:pPr>
        <w:pStyle w:val="B1"/>
      </w:pPr>
      <w:r w:rsidRPr="00F92F6B">
        <w:t>-</w:t>
      </w:r>
      <w:r w:rsidRPr="00F92F6B">
        <w:tab/>
        <w:t>recommended IAB-MT</w:t>
      </w:r>
      <w:r w:rsidR="005C624F" w:rsidRPr="00F92F6B">
        <w:t>'</w:t>
      </w:r>
      <w:r w:rsidRPr="00F92F6B">
        <w:t>s Tx/Rx beams;</w:t>
      </w:r>
    </w:p>
    <w:p w14:paraId="58E5D18A" w14:textId="27AF98EE" w:rsidR="00962D4C" w:rsidRPr="00F92F6B" w:rsidRDefault="00962D4C" w:rsidP="0022566B">
      <w:pPr>
        <w:pStyle w:val="B1"/>
      </w:pPr>
      <w:r w:rsidRPr="00F92F6B">
        <w:t>-</w:t>
      </w:r>
      <w:r w:rsidRPr="00F92F6B">
        <w:tab/>
        <w:t>desired IAB-MT Tx PSD range;</w:t>
      </w:r>
    </w:p>
    <w:p w14:paraId="03A46FCE" w14:textId="6F73809D" w:rsidR="00962D4C" w:rsidRPr="00F92F6B" w:rsidRDefault="00962D4C" w:rsidP="0022566B">
      <w:pPr>
        <w:pStyle w:val="B1"/>
      </w:pPr>
      <w:r w:rsidRPr="00F92F6B">
        <w:t>-</w:t>
      </w:r>
      <w:r w:rsidRPr="00F92F6B">
        <w:tab/>
        <w:t>desired parent node</w:t>
      </w:r>
      <w:r w:rsidR="005C624F" w:rsidRPr="00F92F6B">
        <w:t>'</w:t>
      </w:r>
      <w:r w:rsidRPr="00F92F6B">
        <w:t>s IAB-DU Tx power adjustment;</w:t>
      </w:r>
    </w:p>
    <w:p w14:paraId="50B6DAB4" w14:textId="2641D2C6" w:rsidR="00962D4C" w:rsidRPr="00F92F6B" w:rsidRDefault="00962D4C" w:rsidP="0022566B">
      <w:pPr>
        <w:pStyle w:val="B1"/>
      </w:pPr>
      <w:r w:rsidRPr="00F92F6B">
        <w:t>-</w:t>
      </w:r>
      <w:r w:rsidRPr="00F92F6B">
        <w:tab/>
        <w:t>required IAB-MT</w:t>
      </w:r>
      <w:r w:rsidR="005C624F" w:rsidRPr="00F92F6B">
        <w:t>'</w:t>
      </w:r>
      <w:r w:rsidRPr="00F92F6B">
        <w:t>s uplink transmission timing mode.</w:t>
      </w:r>
    </w:p>
    <w:p w14:paraId="643BAF29" w14:textId="53BB1DC5" w:rsidR="00962D4C" w:rsidRPr="00F92F6B" w:rsidRDefault="00962D4C" w:rsidP="00962D4C">
      <w:r w:rsidRPr="00F92F6B">
        <w:t xml:space="preserve">Correspondingly, the parent node can provide information </w:t>
      </w:r>
      <w:r w:rsidR="00D2064F" w:rsidRPr="00F92F6B">
        <w:t xml:space="preserve">via MAC-CE </w:t>
      </w:r>
      <w:r w:rsidRPr="00F92F6B">
        <w:t>to the IAB-node to facilitate enhanced multiplexing at the IAB-node and/or at the parent node:</w:t>
      </w:r>
    </w:p>
    <w:p w14:paraId="0E135128" w14:textId="0621E645" w:rsidR="00962D4C" w:rsidRPr="00F92F6B" w:rsidRDefault="00962D4C" w:rsidP="0022566B">
      <w:pPr>
        <w:pStyle w:val="B1"/>
      </w:pPr>
      <w:r w:rsidRPr="00F92F6B">
        <w:t>-</w:t>
      </w:r>
      <w:r w:rsidRPr="00F92F6B">
        <w:tab/>
        <w:t>restricted IAB-DU Tx beams;</w:t>
      </w:r>
    </w:p>
    <w:p w14:paraId="12657B38" w14:textId="17663D83" w:rsidR="00962D4C" w:rsidRPr="00F92F6B" w:rsidRDefault="00962D4C" w:rsidP="0022566B">
      <w:pPr>
        <w:pStyle w:val="B1"/>
      </w:pPr>
      <w:r w:rsidRPr="00F92F6B">
        <w:t>-</w:t>
      </w:r>
      <w:r w:rsidRPr="00F92F6B">
        <w:tab/>
        <w:t>actual parent node</w:t>
      </w:r>
      <w:r w:rsidR="005C624F" w:rsidRPr="00F92F6B">
        <w:t>'</w:t>
      </w:r>
      <w:r w:rsidRPr="00F92F6B">
        <w:t>s IAB-DU Tx power adjustment;</w:t>
      </w:r>
    </w:p>
    <w:p w14:paraId="0D75C356" w14:textId="1FB2843D" w:rsidR="00962D4C" w:rsidRPr="00F92F6B" w:rsidRDefault="00962D4C" w:rsidP="0022566B">
      <w:pPr>
        <w:pStyle w:val="B1"/>
      </w:pPr>
      <w:r w:rsidRPr="00F92F6B">
        <w:t>-</w:t>
      </w:r>
      <w:r w:rsidRPr="00F92F6B">
        <w:tab/>
        <w:t>IAB-MT</w:t>
      </w:r>
      <w:r w:rsidR="005C624F" w:rsidRPr="00F92F6B">
        <w:t>'</w:t>
      </w:r>
      <w:r w:rsidRPr="00F92F6B">
        <w:t>s uplink transmission timing mode.</w:t>
      </w:r>
    </w:p>
    <w:p w14:paraId="426F0B84" w14:textId="5A34EC9F" w:rsidR="00DC5940" w:rsidRPr="00F92F6B" w:rsidRDefault="00DC5940" w:rsidP="00DC5940">
      <w:pPr>
        <w:pStyle w:val="Heading2"/>
      </w:pPr>
      <w:bookmarkStart w:id="1348" w:name="_Toc219280892"/>
      <w:r w:rsidRPr="00F92F6B">
        <w:t>10.10</w:t>
      </w:r>
      <w:r w:rsidRPr="00F92F6B">
        <w:tab/>
        <w:t>Autonomous Denial for IDC</w:t>
      </w:r>
      <w:bookmarkEnd w:id="1348"/>
    </w:p>
    <w:p w14:paraId="1D6C9B46" w14:textId="1DEEBC81" w:rsidR="00DC5940" w:rsidRPr="00F92F6B" w:rsidRDefault="00DC5940" w:rsidP="00E96F07">
      <w:pPr>
        <w:jc w:val="both"/>
      </w:pPr>
      <w:bookmarkStart w:id="1349" w:name="_MCCTEMPBM_CRPT83880018___4"/>
      <w:r w:rsidRPr="00F92F6B">
        <w:t>The network may configure a long-term denial rate per CG by dedicated RRC signalling to limit the amount of NR UL autonomous denials. Once configured by the network, the UE can autonomously deny NR UL transmission. Otherwise, the UE shall not perform any NR UL autonomous denials for IDC.</w:t>
      </w:r>
    </w:p>
    <w:p w14:paraId="1D689174" w14:textId="5EB04543" w:rsidR="007354E1" w:rsidRPr="00F92F6B" w:rsidRDefault="007354E1" w:rsidP="007354E1">
      <w:pPr>
        <w:pStyle w:val="Heading2"/>
      </w:pPr>
      <w:bookmarkStart w:id="1350" w:name="_Toc219280893"/>
      <w:bookmarkEnd w:id="1349"/>
      <w:r w:rsidRPr="00F92F6B">
        <w:t>10.11</w:t>
      </w:r>
      <w:r w:rsidRPr="00F92F6B">
        <w:tab/>
        <w:t>Multi-cell scheduling by a single DCI</w:t>
      </w:r>
      <w:bookmarkEnd w:id="1350"/>
    </w:p>
    <w:p w14:paraId="4FA0E349" w14:textId="77777777" w:rsidR="007354E1" w:rsidRPr="00F92F6B" w:rsidRDefault="007354E1" w:rsidP="007354E1">
      <w:r w:rsidRPr="00F92F6B">
        <w:t>Multi-cell scheduling by a single DCI allows the PDCCH of a serving cell to schedule PDSCH(s)/PUSCH(s) on one or more serving cells with the single DCI but with the following restrictions:</w:t>
      </w:r>
    </w:p>
    <w:p w14:paraId="6A3C40AF" w14:textId="77777777" w:rsidR="007354E1" w:rsidRPr="00F92F6B" w:rsidRDefault="007354E1" w:rsidP="007354E1">
      <w:pPr>
        <w:pStyle w:val="B1"/>
      </w:pPr>
      <w:r w:rsidRPr="00F92F6B">
        <w:t>-</w:t>
      </w:r>
      <w:r w:rsidRPr="00F92F6B">
        <w:tab/>
        <w:t>When a serving cell is configured with a PDCCH which schedules PDSCH(s)/PUSCH(s) on a cell set, the PUSCH/PDSCH on serving cells in the cell set is always scheduled by a PDCCH on the serving cell;</w:t>
      </w:r>
    </w:p>
    <w:p w14:paraId="248A5942" w14:textId="5414441D" w:rsidR="007354E1" w:rsidRPr="00F92F6B" w:rsidRDefault="007354E1" w:rsidP="007354E1">
      <w:pPr>
        <w:pStyle w:val="B1"/>
      </w:pPr>
      <w:r w:rsidRPr="00F92F6B">
        <w:t>-</w:t>
      </w:r>
      <w:r w:rsidRPr="00F92F6B">
        <w:tab/>
        <w:t xml:space="preserve">When </w:t>
      </w:r>
      <w:proofErr w:type="spellStart"/>
      <w:r w:rsidR="00471AE7" w:rsidRPr="00F92F6B">
        <w:t>SpCell</w:t>
      </w:r>
      <w:proofErr w:type="spellEnd"/>
      <w:r w:rsidRPr="00F92F6B">
        <w:t xml:space="preserve"> is configured with a PDCCH which schedules PDSCH(s)/PUSCH(s) on serving cells in a cell set, that </w:t>
      </w:r>
      <w:proofErr w:type="spellStart"/>
      <w:r w:rsidR="00471AE7" w:rsidRPr="00F92F6B">
        <w:t>SpCell</w:t>
      </w:r>
      <w:r w:rsidR="001718F5" w:rsidRPr="00F92F6B">
        <w:t>'</w:t>
      </w:r>
      <w:r w:rsidRPr="00F92F6B">
        <w:t>s</w:t>
      </w:r>
      <w:proofErr w:type="spellEnd"/>
      <w:r w:rsidRPr="00F92F6B">
        <w:t xml:space="preserve"> PDSCH and PUSCH cannot be scheduled by a PDCCH on an </w:t>
      </w:r>
      <w:proofErr w:type="spellStart"/>
      <w:r w:rsidRPr="00F92F6B">
        <w:t>SCell</w:t>
      </w:r>
      <w:proofErr w:type="spellEnd"/>
      <w:r w:rsidRPr="00F92F6B">
        <w:t>;</w:t>
      </w:r>
    </w:p>
    <w:p w14:paraId="6A8F1117" w14:textId="2885F0DE" w:rsidR="007354E1" w:rsidRPr="00F92F6B" w:rsidRDefault="007354E1" w:rsidP="007354E1">
      <w:pPr>
        <w:pStyle w:val="B1"/>
      </w:pPr>
      <w:r w:rsidRPr="00F92F6B">
        <w:t>-</w:t>
      </w:r>
      <w:r w:rsidRPr="00F92F6B">
        <w:tab/>
        <w:t xml:space="preserve">When an </w:t>
      </w:r>
      <w:proofErr w:type="spellStart"/>
      <w:r w:rsidRPr="00F92F6B">
        <w:t>SCell</w:t>
      </w:r>
      <w:proofErr w:type="spellEnd"/>
      <w:r w:rsidRPr="00F92F6B">
        <w:t xml:space="preserve"> is configured with a PDCCH which schedules PDSCH(s)/PUSCH(s) on serving cells in a cell set, </w:t>
      </w:r>
      <w:proofErr w:type="spellStart"/>
      <w:r w:rsidR="00471AE7" w:rsidRPr="00F92F6B">
        <w:t>SpCell</w:t>
      </w:r>
      <w:proofErr w:type="spellEnd"/>
      <w:r w:rsidRPr="00F92F6B">
        <w:t xml:space="preserve"> is not included in the cell set;</w:t>
      </w:r>
    </w:p>
    <w:p w14:paraId="0D8F9093" w14:textId="77777777" w:rsidR="007354E1" w:rsidRPr="00F92F6B" w:rsidRDefault="007354E1" w:rsidP="007354E1">
      <w:pPr>
        <w:pStyle w:val="B1"/>
      </w:pPr>
      <w:r w:rsidRPr="00F92F6B">
        <w:t>-</w:t>
      </w:r>
      <w:r w:rsidRPr="00F92F6B">
        <w:tab/>
        <w:t>The scheduling PDCCH and the scheduled PDSCH(s)/PUSCH(s) can use the same or different numerologies;</w:t>
      </w:r>
    </w:p>
    <w:p w14:paraId="57AA1C7C" w14:textId="7E2C1CCF" w:rsidR="007354E1" w:rsidRPr="00F92F6B" w:rsidRDefault="007354E1" w:rsidP="007354E1">
      <w:pPr>
        <w:pStyle w:val="B1"/>
      </w:pPr>
      <w:r w:rsidRPr="00F92F6B">
        <w:t>-</w:t>
      </w:r>
      <w:r w:rsidRPr="00F92F6B">
        <w:tab/>
        <w:t xml:space="preserve">The co-scheduled PDSCH(s) with a PDCCH </w:t>
      </w:r>
      <w:r w:rsidR="008A6B8D" w:rsidRPr="00F92F6B">
        <w:rPr>
          <w:rFonts w:eastAsia="DengXian" w:hint="eastAsia"/>
        </w:rPr>
        <w:t xml:space="preserve">can </w:t>
      </w:r>
      <w:r w:rsidRPr="00F92F6B">
        <w:t xml:space="preserve">use the same </w:t>
      </w:r>
      <w:r w:rsidR="008A6B8D" w:rsidRPr="00F92F6B">
        <w:t xml:space="preserve">or different </w:t>
      </w:r>
      <w:r w:rsidR="008A6B8D" w:rsidRPr="00F92F6B">
        <w:rPr>
          <w:rFonts w:eastAsia="DengXian" w:hint="eastAsia"/>
        </w:rPr>
        <w:t>numerologies</w:t>
      </w:r>
      <w:r w:rsidRPr="00F92F6B">
        <w:t>;</w:t>
      </w:r>
    </w:p>
    <w:p w14:paraId="35A8ECA6" w14:textId="7D5A2BEE" w:rsidR="007354E1" w:rsidRPr="00F92F6B" w:rsidRDefault="007354E1" w:rsidP="00C57EBD">
      <w:pPr>
        <w:pStyle w:val="B1"/>
      </w:pPr>
      <w:r w:rsidRPr="00F92F6B">
        <w:t>-</w:t>
      </w:r>
      <w:r w:rsidRPr="00F92F6B">
        <w:tab/>
        <w:t xml:space="preserve">The co-scheduled PUSCH(s) with a PDCCH </w:t>
      </w:r>
      <w:r w:rsidR="008A6B8D" w:rsidRPr="00F92F6B">
        <w:rPr>
          <w:rFonts w:eastAsia="DengXian" w:hint="eastAsia"/>
        </w:rPr>
        <w:t xml:space="preserve">can </w:t>
      </w:r>
      <w:r w:rsidRPr="00F92F6B">
        <w:t xml:space="preserve">use the same </w:t>
      </w:r>
      <w:r w:rsidR="008A6B8D" w:rsidRPr="00F92F6B">
        <w:t xml:space="preserve">or different </w:t>
      </w:r>
      <w:r w:rsidR="008A6B8D" w:rsidRPr="00F92F6B">
        <w:rPr>
          <w:rFonts w:eastAsia="DengXian" w:hint="eastAsia"/>
        </w:rPr>
        <w:t>numerologies</w:t>
      </w:r>
      <w:r w:rsidRPr="00F92F6B">
        <w:t>.</w:t>
      </w:r>
    </w:p>
    <w:p w14:paraId="6E3276A8" w14:textId="77777777" w:rsidR="00B01F1E" w:rsidRPr="00F92F6B" w:rsidRDefault="00703C9B" w:rsidP="009A0512">
      <w:pPr>
        <w:pStyle w:val="Heading1"/>
      </w:pPr>
      <w:bookmarkStart w:id="1351" w:name="_Toc46502054"/>
      <w:bookmarkStart w:id="1352" w:name="_Toc51971402"/>
      <w:bookmarkStart w:id="1353" w:name="_Toc52551385"/>
      <w:bookmarkStart w:id="1354" w:name="_Toc219280894"/>
      <w:r w:rsidRPr="00F92F6B">
        <w:t>11</w:t>
      </w:r>
      <w:r w:rsidR="00B01F1E" w:rsidRPr="00F92F6B">
        <w:tab/>
      </w:r>
      <w:r w:rsidR="004E15ED" w:rsidRPr="00F92F6B">
        <w:t>UE Power Saving</w:t>
      </w:r>
      <w:bookmarkEnd w:id="1345"/>
      <w:bookmarkEnd w:id="1346"/>
      <w:bookmarkEnd w:id="1347"/>
      <w:bookmarkEnd w:id="1351"/>
      <w:bookmarkEnd w:id="1352"/>
      <w:bookmarkEnd w:id="1353"/>
      <w:bookmarkEnd w:id="1354"/>
    </w:p>
    <w:p w14:paraId="20FF0E02" w14:textId="4C8A4021" w:rsidR="0077187B" w:rsidRPr="00F92F6B" w:rsidRDefault="000D0D1A" w:rsidP="00D80CD6">
      <w:r w:rsidRPr="00F92F6B">
        <w:t>The PDCCH monitoring activity of the UE</w:t>
      </w:r>
      <w:r w:rsidR="007F7734" w:rsidRPr="00F92F6B">
        <w:t xml:space="preserve"> in RRC connected mode</w:t>
      </w:r>
      <w:r w:rsidRPr="00F92F6B">
        <w:t xml:space="preserve"> is governed by DRX</w:t>
      </w:r>
      <w:r w:rsidR="002B4761" w:rsidRPr="00F92F6B">
        <w:t>,</w:t>
      </w:r>
      <w:r w:rsidR="0077187B" w:rsidRPr="00F92F6B">
        <w:t xml:space="preserve"> BA</w:t>
      </w:r>
      <w:r w:rsidR="002B4761" w:rsidRPr="00F92F6B">
        <w:t>, DCP</w:t>
      </w:r>
      <w:r w:rsidR="00AE2E76" w:rsidRPr="00F92F6B">
        <w:t>,</w:t>
      </w:r>
      <w:r w:rsidR="0067777B" w:rsidRPr="00F92F6B">
        <w:t xml:space="preserve"> cell DTX (see clause </w:t>
      </w:r>
      <w:r w:rsidR="002428B4" w:rsidRPr="00F92F6B">
        <w:t>15.4.2.3</w:t>
      </w:r>
      <w:r w:rsidR="0067777B" w:rsidRPr="00F92F6B">
        <w:t>)</w:t>
      </w:r>
      <w:r w:rsidR="00AE2E76" w:rsidRPr="00F92F6B">
        <w:t xml:space="preserve"> and LP-WUS</w:t>
      </w:r>
      <w:r w:rsidRPr="00F92F6B">
        <w:t>.</w:t>
      </w:r>
    </w:p>
    <w:p w14:paraId="73C929AE" w14:textId="3CBFA45E" w:rsidR="00D80CD6" w:rsidRPr="00F92F6B" w:rsidRDefault="000D0D1A" w:rsidP="00D80CD6">
      <w:r w:rsidRPr="00F92F6B">
        <w:t>When DRX is configured, the UE does not have to continuously monitor PDCCH. DRX is characterized by the following:</w:t>
      </w:r>
    </w:p>
    <w:p w14:paraId="0750F8F1" w14:textId="77777777" w:rsidR="00D80CD6" w:rsidRPr="00F92F6B" w:rsidRDefault="00D80CD6" w:rsidP="00D80CD6">
      <w:pPr>
        <w:pStyle w:val="B1"/>
      </w:pPr>
      <w:r w:rsidRPr="00F92F6B">
        <w:t>-</w:t>
      </w:r>
      <w:r w:rsidRPr="00F92F6B">
        <w:tab/>
      </w:r>
      <w:r w:rsidRPr="00F92F6B">
        <w:rPr>
          <w:b/>
          <w:bCs/>
        </w:rPr>
        <w:t>on-duration</w:t>
      </w:r>
      <w:r w:rsidR="00457990" w:rsidRPr="00F92F6B">
        <w:t xml:space="preserve">: duration </w:t>
      </w:r>
      <w:r w:rsidRPr="00F92F6B">
        <w:t>that the UE wai</w:t>
      </w:r>
      <w:r w:rsidR="000D0D1A" w:rsidRPr="00F92F6B">
        <w:t>ts for, after waking up</w:t>
      </w:r>
      <w:r w:rsidRPr="00F92F6B">
        <w:t>, to receive PDCCHs. If the UE successfully decodes a PDCCH, the UE stays awake and starts the inactivity timer;</w:t>
      </w:r>
    </w:p>
    <w:p w14:paraId="1B859591" w14:textId="77777777" w:rsidR="00AE2E76" w:rsidRPr="00F92F6B" w:rsidRDefault="00D80CD6" w:rsidP="00AE2E76">
      <w:pPr>
        <w:pStyle w:val="B1"/>
      </w:pPr>
      <w:r w:rsidRPr="00F92F6B">
        <w:t>-</w:t>
      </w:r>
      <w:r w:rsidRPr="00F92F6B">
        <w:tab/>
      </w:r>
      <w:r w:rsidRPr="00F92F6B">
        <w:rPr>
          <w:b/>
          <w:bCs/>
        </w:rPr>
        <w:t>inactivity-timer</w:t>
      </w:r>
      <w:r w:rsidRPr="00F92F6B">
        <w:t>: duration that the UE waits to successfully decode a PDCCH, from the last successful decoding of a PDCCH</w:t>
      </w:r>
      <w:r w:rsidRPr="00F92F6B">
        <w:rPr>
          <w:rFonts w:eastAsia="SimSun"/>
        </w:rPr>
        <w:t>,</w:t>
      </w:r>
      <w:r w:rsidRPr="00F92F6B">
        <w:t xml:space="preserve"> failing which it </w:t>
      </w:r>
      <w:r w:rsidR="00457990" w:rsidRPr="00F92F6B">
        <w:t>can go back to sleep</w:t>
      </w:r>
      <w:r w:rsidRPr="00F92F6B">
        <w:t>. The UE shall restart the inactivity timer following a single successful decoding of a PDCCH for a first transmission only</w:t>
      </w:r>
      <w:r w:rsidR="004456C6" w:rsidRPr="00F92F6B">
        <w:t xml:space="preserve"> (i.e. not for retransmissions);</w:t>
      </w:r>
    </w:p>
    <w:p w14:paraId="486AEB6D" w14:textId="6EC79F42" w:rsidR="00D80CD6" w:rsidRPr="00F92F6B" w:rsidRDefault="00AE2E76" w:rsidP="00AE2E76">
      <w:pPr>
        <w:pStyle w:val="B1"/>
      </w:pPr>
      <w:r w:rsidRPr="00F92F6B">
        <w:t>-</w:t>
      </w:r>
      <w:r w:rsidRPr="00F92F6B">
        <w:tab/>
      </w:r>
      <w:r w:rsidRPr="00F92F6B">
        <w:rPr>
          <w:b/>
          <w:bCs/>
        </w:rPr>
        <w:t>LP-WUS PDCCH monitoring timer</w:t>
      </w:r>
      <w:r w:rsidRPr="00F92F6B">
        <w:t>: duration that the UE waits for, after woken up by LP-WUS, to receive PDCCH. In case this timer is configured the UE does not start the on-duration timer. If the UE successfully decodes a PDCCH, the UE stays awake and starts the inactivity timer;</w:t>
      </w:r>
    </w:p>
    <w:p w14:paraId="48D67F13" w14:textId="77777777" w:rsidR="00887789" w:rsidRPr="00F92F6B" w:rsidRDefault="00887789" w:rsidP="00887789">
      <w:pPr>
        <w:pStyle w:val="B1"/>
      </w:pPr>
      <w:r w:rsidRPr="00F92F6B">
        <w:t>-</w:t>
      </w:r>
      <w:r w:rsidRPr="00F92F6B">
        <w:tab/>
      </w:r>
      <w:r w:rsidR="00DF041D" w:rsidRPr="00F92F6B">
        <w:rPr>
          <w:b/>
        </w:rPr>
        <w:t>retransmission-timer</w:t>
      </w:r>
      <w:r w:rsidR="00DF041D" w:rsidRPr="00F92F6B">
        <w:t>: duration until a</w:t>
      </w:r>
      <w:r w:rsidR="004456C6" w:rsidRPr="00F92F6B">
        <w:t xml:space="preserve"> retransmission can be expected;</w:t>
      </w:r>
    </w:p>
    <w:p w14:paraId="67D5EADE" w14:textId="77777777" w:rsidR="007F7734" w:rsidRPr="00F92F6B" w:rsidRDefault="00DF041D" w:rsidP="007F7734">
      <w:pPr>
        <w:pStyle w:val="B1"/>
      </w:pPr>
      <w:r w:rsidRPr="00F92F6B">
        <w:t>-</w:t>
      </w:r>
      <w:r w:rsidRPr="00F92F6B">
        <w:tab/>
      </w:r>
      <w:r w:rsidRPr="00F92F6B">
        <w:rPr>
          <w:b/>
        </w:rPr>
        <w:t>cycle</w:t>
      </w:r>
      <w:r w:rsidRPr="00F92F6B">
        <w:t>: specifies the periodic repetition of the on-duration followed by a possible period of inac</w:t>
      </w:r>
      <w:r w:rsidR="004456C6" w:rsidRPr="00F92F6B">
        <w:t>tivity (see figure 11-1 below)</w:t>
      </w:r>
      <w:r w:rsidR="007F7734" w:rsidRPr="00F92F6B">
        <w:t>;</w:t>
      </w:r>
    </w:p>
    <w:p w14:paraId="14A0473A" w14:textId="6ECB1D35" w:rsidR="00DF041D" w:rsidRPr="00F92F6B" w:rsidRDefault="007F7734" w:rsidP="00206835">
      <w:pPr>
        <w:pStyle w:val="B1"/>
      </w:pPr>
      <w:r w:rsidRPr="00F92F6B">
        <w:rPr>
          <w:b/>
        </w:rPr>
        <w:t>-</w:t>
      </w:r>
      <w:r w:rsidRPr="00F92F6B">
        <w:rPr>
          <w:b/>
        </w:rPr>
        <w:tab/>
        <w:t>active-time</w:t>
      </w:r>
      <w:r w:rsidRPr="00F92F6B">
        <w:t>: total duration that the UE monitors PDCCH. This includes the "on-duration" of the DRX cycle, the time UE is performing continuous reception while the inactivity timer has not expired, the time when the UE is performing continuous reception while waiting for a retransmission opportunity</w:t>
      </w:r>
      <w:r w:rsidR="00AE2E76" w:rsidRPr="00F92F6B">
        <w:t xml:space="preserve"> and the time UE is performing continuous reception while the LP-WUS PDCCH monitoring timer has not expired</w:t>
      </w:r>
      <w:r w:rsidRPr="00F92F6B">
        <w:t>.</w:t>
      </w:r>
    </w:p>
    <w:p w14:paraId="63D94A38" w14:textId="77777777" w:rsidR="00DF041D" w:rsidRPr="00F92F6B" w:rsidRDefault="006159B0" w:rsidP="00DF041D">
      <w:pPr>
        <w:pStyle w:val="TH"/>
      </w:pPr>
      <w:r w:rsidRPr="00F92F6B">
        <w:rPr>
          <w:noProof/>
        </w:rPr>
        <w:object w:dxaOrig="7620" w:dyaOrig="2151" w14:anchorId="7B694B25">
          <v:shape id="_x0000_i1087" type="#_x0000_t75" style="width:381.75pt;height:107.25pt" o:ole="">
            <v:imagedata r:id="rId138" o:title=""/>
          </v:shape>
          <o:OLEObject Type="Embed" ProgID="Visio.Drawing.11" ShapeID="_x0000_i1087" DrawAspect="Content" ObjectID="_1829898677" r:id="rId139"/>
        </w:object>
      </w:r>
    </w:p>
    <w:p w14:paraId="2201317E" w14:textId="77777777" w:rsidR="00DF041D" w:rsidRPr="00F92F6B" w:rsidRDefault="00DF041D" w:rsidP="00317C4F">
      <w:pPr>
        <w:pStyle w:val="TF"/>
      </w:pPr>
      <w:r w:rsidRPr="00F92F6B">
        <w:t>Figure 11-1: DRX Cycle</w:t>
      </w:r>
    </w:p>
    <w:p w14:paraId="510BECD4" w14:textId="77777777" w:rsidR="00AE2E76" w:rsidRPr="00F92F6B" w:rsidRDefault="00AE2E76" w:rsidP="00AE2E76">
      <w:pPr>
        <w:rPr>
          <w:rFonts w:eastAsia="DengXian"/>
        </w:rPr>
      </w:pPr>
      <w:r w:rsidRPr="00F92F6B">
        <w:rPr>
          <w:rFonts w:eastAsia="DengXian"/>
        </w:rPr>
        <w:t xml:space="preserve">UE can be configured with </w:t>
      </w:r>
      <w:r w:rsidRPr="00F92F6B">
        <w:rPr>
          <w:rFonts w:eastAsia="DengXian" w:hint="eastAsia"/>
        </w:rPr>
        <w:t>L</w:t>
      </w:r>
      <w:r w:rsidRPr="00F92F6B">
        <w:rPr>
          <w:rFonts w:eastAsia="DengXian"/>
        </w:rPr>
        <w:t>P-WUS for power saving in all RRC states. A LP-WUS is transmitted based on OOK and overlaid OFDM sequence(s) over OOK ON symbols and can carry up to 5 information bits and one codepoint out of up to 32 codepoints. A UE supports detection of LP-WUS information carried by OOK and/or overlaid OFDM sequences. In RRC_IDLE and RRC_INACTIVE, the same information is delivered by OOK and overlaid OFDM sequences. For LP-WUS, the number of OOK symbols within an OFDM symbol can be configured as 1, 2 or 4. For RRC_IDLE and RRC_INACTIVE, a UE monitors two codepoints for LP-WUS. In RRC_CONNECTED, a UE can be configured to monitor up to 8 codepoints for LP-WUS.</w:t>
      </w:r>
    </w:p>
    <w:p w14:paraId="1DB36648" w14:textId="2F9C1A5B" w:rsidR="0067659A" w:rsidRPr="00F92F6B" w:rsidRDefault="0067659A" w:rsidP="0065306B">
      <w:r w:rsidRPr="00F92F6B">
        <w:t>A SL UE can be configured with DRX, in which case, PDCCH providing SL grants can be send to the UE only during its active time.</w:t>
      </w:r>
    </w:p>
    <w:p w14:paraId="22D47EE0" w14:textId="72AE244C" w:rsidR="00624A45" w:rsidRPr="00F92F6B" w:rsidRDefault="0077187B" w:rsidP="0065306B">
      <w:r w:rsidRPr="00F92F6B">
        <w:t>When BA is configured, the UE only has to monitor PDCCH on the one active BWP i.e. it does not have to monitor PDCCH on the entire DL frequency of the cell.</w:t>
      </w:r>
      <w:r w:rsidR="009B1DEF" w:rsidRPr="00F92F6B">
        <w:t xml:space="preserve"> A BWP</w:t>
      </w:r>
      <w:r w:rsidR="0014083B" w:rsidRPr="00F92F6B">
        <w:t xml:space="preserve"> inactivity timer </w:t>
      </w:r>
      <w:r w:rsidR="009B1DEF" w:rsidRPr="00F92F6B">
        <w:t>(independent from the DRX inactivity-timer described above) is used to switch the active BWP to the default one</w:t>
      </w:r>
      <w:r w:rsidR="003E51F4" w:rsidRPr="00F92F6B">
        <w:t xml:space="preserve">: the timer is restarted upon </w:t>
      </w:r>
      <w:r w:rsidR="0029188E" w:rsidRPr="00F92F6B">
        <w:t>successful</w:t>
      </w:r>
      <w:r w:rsidR="003E51F4" w:rsidRPr="00F92F6B">
        <w:t xml:space="preserve"> PDCCH decoding and the switch </w:t>
      </w:r>
      <w:r w:rsidR="00624A45" w:rsidRPr="00F92F6B">
        <w:t xml:space="preserve">to the default BWP </w:t>
      </w:r>
      <w:r w:rsidR="003E51F4" w:rsidRPr="00F92F6B">
        <w:t>takes place when it expires</w:t>
      </w:r>
      <w:r w:rsidR="009B1DEF" w:rsidRPr="00F92F6B">
        <w:t>.</w:t>
      </w:r>
    </w:p>
    <w:p w14:paraId="4D141185" w14:textId="77777777" w:rsidR="002B4761" w:rsidRPr="00F92F6B" w:rsidRDefault="002B4761" w:rsidP="002B4761">
      <w:r w:rsidRPr="00F92F6B">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07DA93CC" w:rsidR="002B4761" w:rsidRPr="00F92F6B" w:rsidRDefault="002B4761" w:rsidP="002B4761">
      <w:r w:rsidRPr="00F92F6B">
        <w:t xml:space="preserve">A UE can only be configured to monitor DCP </w:t>
      </w:r>
      <w:r w:rsidRPr="00F92F6B">
        <w:rPr>
          <w:bCs/>
        </w:rPr>
        <w:t xml:space="preserve">when connected mode DRX is configured, and at occasion(s) </w:t>
      </w:r>
      <w:r w:rsidRPr="00F92F6B">
        <w:t xml:space="preserve">at a configured offset before the on-duration. </w:t>
      </w:r>
      <w:r w:rsidR="00AE5301" w:rsidRPr="00F92F6B">
        <w:t xml:space="preserve">If short DRX cycle is configured, DCP is not applicable when short DRX cycle is used. </w:t>
      </w:r>
      <w:r w:rsidRPr="00F92F6B">
        <w:t xml:space="preserve">More than one monitoring occasion can be configured before the on-duration. The UE does not monitor DCP on occasions occurring during active-time, measurement gaps, </w:t>
      </w:r>
      <w:r w:rsidR="00EC43F3" w:rsidRPr="00F92F6B">
        <w:t xml:space="preserve">MUSIM gaps, </w:t>
      </w:r>
      <w:r w:rsidRPr="00F92F6B">
        <w:t xml:space="preserve">BWP switching, </w:t>
      </w:r>
      <w:r w:rsidR="00152617" w:rsidRPr="00F92F6B">
        <w:t xml:space="preserve">or when it monitors response for a CFRA preamble transmission for beam failure recovery (see clause 9.2.6), </w:t>
      </w:r>
      <w:r w:rsidRPr="00F92F6B">
        <w:t>in which case it monitors the PDCCH during the next on-duration. If no DCP is configured in the active BWP, UE follows normal DRX operation.</w:t>
      </w:r>
    </w:p>
    <w:p w14:paraId="57B4D44E" w14:textId="6AC81B89" w:rsidR="002B4761" w:rsidRPr="00F92F6B" w:rsidRDefault="002B4761" w:rsidP="002B4761">
      <w:r w:rsidRPr="00F92F6B">
        <w:t xml:space="preserve">When CA is configured, DCP </w:t>
      </w:r>
      <w:r w:rsidR="00AE2E76" w:rsidRPr="00F92F6B">
        <w:t xml:space="preserve">or LP-WUS </w:t>
      </w:r>
      <w:r w:rsidRPr="00F92F6B">
        <w:t xml:space="preserve">is only configured on the </w:t>
      </w:r>
      <w:proofErr w:type="spellStart"/>
      <w:r w:rsidRPr="00F92F6B">
        <w:t>PCell</w:t>
      </w:r>
      <w:proofErr w:type="spellEnd"/>
      <w:r w:rsidR="00AE5301" w:rsidRPr="00F92F6B">
        <w:t xml:space="preserve"> and/or </w:t>
      </w:r>
      <w:proofErr w:type="spellStart"/>
      <w:r w:rsidR="00AE5301" w:rsidRPr="00F92F6B">
        <w:t>PSCell</w:t>
      </w:r>
      <w:proofErr w:type="spellEnd"/>
      <w:r w:rsidRPr="00F92F6B">
        <w:t>.</w:t>
      </w:r>
    </w:p>
    <w:p w14:paraId="71D9A4BE" w14:textId="77777777" w:rsidR="00AE2E76" w:rsidRPr="00F92F6B" w:rsidRDefault="002B4761" w:rsidP="00AE2E76">
      <w:r w:rsidRPr="00F92F6B">
        <w:t>One DCP can be configured to control PDCCH monitoring during on-duration for one or more UEs independently.</w:t>
      </w:r>
    </w:p>
    <w:p w14:paraId="4591F03A" w14:textId="7CA1551B" w:rsidR="00AE2E76" w:rsidRPr="00F92F6B" w:rsidRDefault="00AE2E76" w:rsidP="00AE2E76">
      <w:r w:rsidRPr="00F92F6B">
        <w:t xml:space="preserve">A UE configured with DRX in RRC_CONNECTED can be configured with LP-WUS. </w:t>
      </w:r>
      <w:r w:rsidR="000D6105" w:rsidRPr="00F92F6B">
        <w:t>The UE does not monitor LP-WUS during active-time, measurement gaps, MUSIM gaps, BWP switching, or when it monitors response for a CFRA preamble transmission for beam failure recovery (see clause 9.2.6).</w:t>
      </w:r>
      <w:r w:rsidRPr="00F92F6B">
        <w:t xml:space="preserve"> If LP-WUS is detected, the UE shall start the on-duration timer or LP-WUS PDCCH monitoring timer to start PDCCH monitoring and enter active-time:</w:t>
      </w:r>
    </w:p>
    <w:p w14:paraId="0AB9CDCB" w14:textId="23A67A0C" w:rsidR="00AE2E76" w:rsidRPr="00F92F6B" w:rsidRDefault="00AE2E76" w:rsidP="00AE2E76">
      <w:pPr>
        <w:pStyle w:val="B1"/>
      </w:pPr>
      <w:r w:rsidRPr="00F92F6B">
        <w:t>-</w:t>
      </w:r>
      <w:r w:rsidRPr="00F92F6B">
        <w:tab/>
        <w:t>If the UE is configured to start on-duration timer after LP-WUS reception, the UE monitors LP-WUS at occasion(s) at a configured offset before the on-duration, and the UE does not monitor LP-WUS when short DRX cycle is used. If the UE is unable to monitor the LP-WUS occasion, it shall start the on-duration timer.</w:t>
      </w:r>
    </w:p>
    <w:p w14:paraId="1518ADBB" w14:textId="0ECF9E54" w:rsidR="00AE2E76" w:rsidRPr="00F92F6B" w:rsidRDefault="00AE2E76" w:rsidP="00AE2E76">
      <w:pPr>
        <w:pStyle w:val="B1"/>
      </w:pPr>
      <w:r w:rsidRPr="00F92F6B">
        <w:t>-</w:t>
      </w:r>
      <w:r w:rsidRPr="00F92F6B">
        <w:tab/>
        <w:t>If the UE is configured to start LP-WUS PDCCH monitoring timer after LP-WUS reception, the UE monitors LP-WUS at occasion(s) according to the configured periodicity and offset which can be same or different from the periodicity and offset configured for C-DRX cycle, and the UE monitors LP-WUS regardless of which DRX cycle is used. It the UE is unable to monitor the LP-WUS occasion(s), the LP-WUS PDCCH monitoring timer is not started.</w:t>
      </w:r>
    </w:p>
    <w:p w14:paraId="6ECD8F43" w14:textId="19698FFC" w:rsidR="00AE2E76" w:rsidRPr="00F92F6B" w:rsidRDefault="00AE2E76" w:rsidP="00AE2E76">
      <w:r w:rsidRPr="00F92F6B">
        <w:rPr>
          <w:rFonts w:eastAsia="DengXian"/>
        </w:rPr>
        <w:t>Three candidate values for minimum time gap are supported for UE in RRC_CONNECTED to report via capability signa</w:t>
      </w:r>
      <w:r w:rsidR="000D6105" w:rsidRPr="00F92F6B">
        <w:rPr>
          <w:rFonts w:eastAsia="DengXian"/>
        </w:rPr>
        <w:t>l</w:t>
      </w:r>
      <w:r w:rsidRPr="00F92F6B">
        <w:rPr>
          <w:rFonts w:eastAsia="DengXian"/>
        </w:rPr>
        <w:t xml:space="preserve">ling, where the minimum time gap is between the LP-WUS reception and MR to start PDCCH monitoring. </w:t>
      </w:r>
      <w:proofErr w:type="spellStart"/>
      <w:r w:rsidRPr="00F92F6B">
        <w:rPr>
          <w:rFonts w:eastAsia="DengXian"/>
        </w:rPr>
        <w:t>gNB</w:t>
      </w:r>
      <w:proofErr w:type="spellEnd"/>
      <w:r w:rsidRPr="00F92F6B">
        <w:rPr>
          <w:rFonts w:eastAsia="DengXian"/>
        </w:rPr>
        <w:t xml:space="preserve"> configures the time offset between LP-WUS monitoring and the corresponding PDCCH monitoring.</w:t>
      </w:r>
    </w:p>
    <w:p w14:paraId="4F41A3E7" w14:textId="5D4B3E22" w:rsidR="002B4761" w:rsidRPr="00F92F6B" w:rsidRDefault="00AE2E76" w:rsidP="002B4761">
      <w:r w:rsidRPr="00F92F6B">
        <w:t>When LP-WUS is configured, the next available uplink resources determined by the MAC entity (e.g. PUCCH resource for SR, PRACH occasion, and CG resource) occur when MR is activated.</w:t>
      </w:r>
    </w:p>
    <w:p w14:paraId="66C0D690" w14:textId="77777777" w:rsidR="00AE2E76" w:rsidRPr="00F92F6B" w:rsidRDefault="002B4761" w:rsidP="00AE2E76">
      <w:r w:rsidRPr="00F92F6B">
        <w:t>Power saving in RRC_IDLE and RRC_INACTIVE can also be achieved by UE relaxing neighbour cells RRM measurements when it meets the criteria determining it is in low mobility and/or not at cell edge.</w:t>
      </w:r>
      <w:r w:rsidR="00DA6A61" w:rsidRPr="00F92F6B">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19F1AC8D" w14:textId="569C2A05" w:rsidR="000D6105" w:rsidRPr="00F92F6B" w:rsidRDefault="00AE2E76" w:rsidP="000D6105">
      <w:r w:rsidRPr="00F92F6B">
        <w:t>Power saving in RRC_IDLE and RRC_INACTIVE can also be achieved by allowing UEs supporting LP-WUS to relax serving cell measurements on MR, further relax neighbour cell measurements on MR and/or offload serving cell measurements from MR to LR. Conditions for further relax neighbour and serving cell measurements are based on MR</w:t>
      </w:r>
      <w:r w:rsidR="000D6105" w:rsidRPr="00F92F6B">
        <w:t>,</w:t>
      </w:r>
      <w:r w:rsidRPr="00F92F6B">
        <w:t xml:space="preserve"> optionally LR measurements </w:t>
      </w:r>
      <w:r w:rsidR="000D6105" w:rsidRPr="00F92F6B">
        <w:t xml:space="preserve">and optionally low mobility criterion </w:t>
      </w:r>
      <w:r w:rsidRPr="00F92F6B">
        <w:t>as specified in TS 38.304 [10]. Entry condition for offloading serving cell measurements from MR to LR is based on MR</w:t>
      </w:r>
      <w:r w:rsidR="000D6105" w:rsidRPr="00F92F6B">
        <w:t>,</w:t>
      </w:r>
      <w:r w:rsidRPr="00F92F6B">
        <w:t xml:space="preserve"> optionally LR measurements </w:t>
      </w:r>
      <w:r w:rsidR="000D6105" w:rsidRPr="00F92F6B">
        <w:t xml:space="preserve">and optionally low mobility criterion </w:t>
      </w:r>
      <w:r w:rsidRPr="00F92F6B">
        <w:t>as specified in TS 38.304 [10]. Exit conditions for offloading serving cell measurements from MR to LR are based on LR measurements as specified in TS 38.304 [10].</w:t>
      </w:r>
    </w:p>
    <w:p w14:paraId="2439C084" w14:textId="677551BF" w:rsidR="002B4761" w:rsidRPr="00F92F6B" w:rsidRDefault="000D6105" w:rsidP="005B6959">
      <w:pPr>
        <w:pStyle w:val="EditorsNote"/>
      </w:pPr>
      <w:bookmarkStart w:id="1355" w:name="_MCCTEMPBM_CRPT83880019___5"/>
      <w:r w:rsidRPr="00F92F6B">
        <w:t>Editor’s Note: The UE behaviour when low mobility is configured, but the UE does not support low mobility, is FFS.</w:t>
      </w:r>
    </w:p>
    <w:bookmarkEnd w:id="1355"/>
    <w:p w14:paraId="399F0DE0" w14:textId="77777777" w:rsidR="00AE2E76" w:rsidRPr="00F92F6B" w:rsidRDefault="00AE2E76" w:rsidP="00AE2E76">
      <w:pPr>
        <w:rPr>
          <w:rFonts w:eastAsia="DengXian"/>
        </w:rPr>
      </w:pPr>
      <w:r w:rsidRPr="00F92F6B">
        <w:rPr>
          <w:rFonts w:eastAsia="DengXian"/>
        </w:rPr>
        <w:t>For UE in RRC_IDLE and RRC_INACTIVE configured with LP-WUS, LP-SS is supported for UE LR to maintain synchronization and perform serving cell RRM measurements. LP-SS transmission is based on OOK with or without overlaid OFDM sequence. For UE capable of detecting overlaid OFDM sequence by LR, PSS/SSS can be used for UE LR to maintain synchronization and perform serving cell RRM measurements. For LP-SS, the number of OOK symbols within an OFDM symbol can be configured as 1, 2 or 4 and the number can be same or larger than LP-WUS. LP-SS is not supported in RRC_CONNECTED.</w:t>
      </w:r>
    </w:p>
    <w:p w14:paraId="25E41FDF" w14:textId="77777777" w:rsidR="00AE2E76" w:rsidRPr="00F92F6B" w:rsidRDefault="00AE2E76" w:rsidP="00AE2E76">
      <w:pPr>
        <w:rPr>
          <w:rFonts w:eastAsia="DengXian"/>
        </w:rPr>
      </w:pPr>
      <w:r w:rsidRPr="00F92F6B">
        <w:rPr>
          <w:rFonts w:eastAsia="DengXian"/>
        </w:rPr>
        <w:t xml:space="preserve">For UE in RRC_IDLE and RRC_INACTIVE configured with LP-WUS, the frequency resource of </w:t>
      </w:r>
      <w:r w:rsidRPr="00F92F6B">
        <w:rPr>
          <w:rFonts w:eastAsia="DengXian" w:hint="eastAsia"/>
        </w:rPr>
        <w:t>L</w:t>
      </w:r>
      <w:r w:rsidRPr="00F92F6B">
        <w:rPr>
          <w:rFonts w:eastAsia="DengXian"/>
        </w:rPr>
        <w:t>P-WUS and LP-SS can be configured within or outside the initial DL BWP in the carrier where the UE monitors paging. For UE in RRC_CONNECTED, the frequency resource of LP-WUS can be configured within or outside the UE active DL BWP, where the support of LP-WUS monitoring outside active DL BWP is optional.</w:t>
      </w:r>
    </w:p>
    <w:p w14:paraId="3BA76B27" w14:textId="77777777" w:rsidR="00AE2E76" w:rsidRPr="00F92F6B" w:rsidRDefault="00AE2E76" w:rsidP="00AE2E76">
      <w:r w:rsidRPr="00F92F6B">
        <w:rPr>
          <w:rFonts w:eastAsia="DengXian"/>
        </w:rPr>
        <w:t xml:space="preserve">For UE in RRC_IDLE and RRC_INACTIVE configured with LP-WUS, three candidate values for wake-up delay are supported for UE to report via capability signalling, </w:t>
      </w:r>
      <w:r w:rsidRPr="00F92F6B">
        <w:t xml:space="preserve">where wake-up delay is defined as the minimum time gap between the LP-WUS reception and MR to start PDCCH monitoring. </w:t>
      </w:r>
      <w:proofErr w:type="spellStart"/>
      <w:r w:rsidRPr="00F92F6B">
        <w:t>gNB</w:t>
      </w:r>
      <w:proofErr w:type="spellEnd"/>
      <w:r w:rsidRPr="00F92F6B">
        <w:t xml:space="preserve"> can configure one or two time offset values between the reference PF of the PO and the associated LP-WUS monitoring occasions. If at least one of the configured time offset values are no smaller than the wake-up delay that UE reports, the UE monitors LP-WUS monitoring occasions corresponding to the smallest time offset value that is no smaller than its reported wake-up delay, otherwise, the UE does not monitor LP-WUS and monitors PO.</w:t>
      </w:r>
    </w:p>
    <w:p w14:paraId="3C2F7D61" w14:textId="41EC8FA3" w:rsidR="00AE2E76" w:rsidRPr="00F92F6B" w:rsidRDefault="00AE2E76" w:rsidP="00AE2E76">
      <w:r w:rsidRPr="00F92F6B">
        <w:rPr>
          <w:rFonts w:eastAsia="DengXian"/>
        </w:rPr>
        <w:t xml:space="preserve">UE is not required to support simultaneous reception using LR and MR, where LR is used for LP-WUS monitoring and </w:t>
      </w:r>
      <w:r w:rsidRPr="00F92F6B">
        <w:rPr>
          <w:rFonts w:hint="eastAsia"/>
        </w:rPr>
        <w:t xml:space="preserve">MR </w:t>
      </w:r>
      <w:r w:rsidRPr="00F92F6B">
        <w:t xml:space="preserve">is used </w:t>
      </w:r>
      <w:r w:rsidRPr="00F92F6B">
        <w:rPr>
          <w:rFonts w:hint="eastAsia"/>
        </w:rPr>
        <w:t xml:space="preserve">for </w:t>
      </w:r>
      <w:r w:rsidRPr="00F92F6B">
        <w:t xml:space="preserve">transmission and/or reception of </w:t>
      </w:r>
      <w:r w:rsidRPr="00F92F6B">
        <w:rPr>
          <w:rFonts w:hint="eastAsia"/>
        </w:rPr>
        <w:t xml:space="preserve">all other NR signals/channels in </w:t>
      </w:r>
      <w:r w:rsidRPr="00F92F6B">
        <w:t>RRC_CONNECTED within the same cell group.</w:t>
      </w:r>
    </w:p>
    <w:p w14:paraId="5C5C922C" w14:textId="5A543925" w:rsidR="00AE2E76" w:rsidRPr="00F92F6B" w:rsidRDefault="00AE2E76" w:rsidP="00AE2E76">
      <w:pPr>
        <w:pStyle w:val="NO"/>
      </w:pPr>
      <w:r w:rsidRPr="00F92F6B">
        <w:t>NOTE:</w:t>
      </w:r>
      <w:r w:rsidRPr="00F92F6B">
        <w:tab/>
        <w:t>It is up to UE implementation to implement LR in the same or different physical receiver as MR.</w:t>
      </w:r>
    </w:p>
    <w:p w14:paraId="569B5B7F" w14:textId="77777777" w:rsidR="002B4761" w:rsidRPr="00F92F6B" w:rsidRDefault="002B4761" w:rsidP="002B4761">
      <w:r w:rsidRPr="00F92F6B">
        <w:t>UE power saving may be enabled by adapting the DL maximum number of MIMO layers by BWP switching.</w:t>
      </w:r>
    </w:p>
    <w:p w14:paraId="21120549" w14:textId="77777777" w:rsidR="00487E46" w:rsidRPr="00F92F6B" w:rsidRDefault="002B4761" w:rsidP="00487E46">
      <w:r w:rsidRPr="00F92F6B">
        <w:t>Power saving is also enabled during active-time via cross-slot scheduling, which facilitates UE to achieve power saving with the assumption that it won</w:t>
      </w:r>
      <w:r w:rsidR="009644A5" w:rsidRPr="00F92F6B">
        <w:t>'</w:t>
      </w:r>
      <w:r w:rsidRPr="00F92F6B">
        <w:t>t be scheduled to receive PDSCH, triggered to receive A-CSI or transmit a PUSCH scheduled by the PDCCH until the minimum scheduling offsets K0 and K2. Dynamic adaptation of the minimum scheduling offsets K0 and K2 is controlled by PDCCH.</w:t>
      </w:r>
    </w:p>
    <w:p w14:paraId="78C533D5" w14:textId="77777777" w:rsidR="00AE2E76" w:rsidRPr="00F92F6B" w:rsidRDefault="00487E46" w:rsidP="00AE2E76">
      <w:r w:rsidRPr="00F92F6B">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4B617572" w14:textId="40626AF0" w:rsidR="002B4761" w:rsidRPr="00F92F6B" w:rsidRDefault="00AE2E76" w:rsidP="00AE2E76">
      <w:r w:rsidRPr="00F92F6B">
        <w:t>A UE supporting LP-WUS can be configured with two DRX groups where the UE can be configured to start either on-duration timer or the LP-WUS PDCCH monitoring timer after detecting LP-WUS to enter active-time. After LP-WUS detection the corresponding timer is started in both of the DRX groups. In addition to on-duration and inactivity-timer, the LP-WUS PDCCH monitoring timer is separately configured for each DRX group. The UE monitors for LP-WUS only when both DRX groups are outside active-time.</w:t>
      </w:r>
    </w:p>
    <w:p w14:paraId="06973B56" w14:textId="21D8C36B" w:rsidR="005B016D" w:rsidRPr="00F92F6B" w:rsidRDefault="005B016D" w:rsidP="005B016D">
      <w:r w:rsidRPr="00F92F6B">
        <w:t xml:space="preserve">UE power saving in RRC_IDLE/RRC_INACTIVE may be </w:t>
      </w:r>
      <w:r w:rsidR="00334068" w:rsidRPr="00F92F6B">
        <w:t xml:space="preserve">achieved </w:t>
      </w:r>
      <w:r w:rsidRPr="00F92F6B">
        <w:t xml:space="preserve">by </w:t>
      </w:r>
      <w:r w:rsidR="00334068" w:rsidRPr="00F92F6B">
        <w:t>providing the configuration for</w:t>
      </w:r>
      <w:r w:rsidRPr="00F92F6B">
        <w:t xml:space="preserve"> TRS</w:t>
      </w:r>
      <w:r w:rsidR="00334068" w:rsidRPr="00F92F6B">
        <w:t xml:space="preserve"> with CSI-RS for tracking in TRS occasions</w:t>
      </w:r>
      <w:r w:rsidRPr="00F92F6B">
        <w:t xml:space="preserve">. The TRS </w:t>
      </w:r>
      <w:r w:rsidR="00334068" w:rsidRPr="00F92F6B">
        <w:t xml:space="preserve">in TRS occasions </w:t>
      </w:r>
      <w:r w:rsidRPr="00F92F6B">
        <w:t xml:space="preserve">may allow UEs in RRC_IDLE/RRC_INACTIVE to sleep longer before waking-up for its paging occasion. The TRS </w:t>
      </w:r>
      <w:r w:rsidR="00334068" w:rsidRPr="00F92F6B">
        <w:t xml:space="preserve">occasions </w:t>
      </w:r>
      <w:r w:rsidRPr="00F92F6B">
        <w:t xml:space="preserve">configuration is provided in </w:t>
      </w:r>
      <w:r w:rsidR="00585E0D" w:rsidRPr="00F92F6B">
        <w:rPr>
          <w:rFonts w:eastAsia="SimSun"/>
        </w:rPr>
        <w:t xml:space="preserve">either </w:t>
      </w:r>
      <w:r w:rsidRPr="00F92F6B">
        <w:t>SIB17</w:t>
      </w:r>
      <w:r w:rsidR="00585E0D" w:rsidRPr="00F92F6B">
        <w:rPr>
          <w:rFonts w:eastAsiaTheme="minorEastAsia"/>
        </w:rPr>
        <w:t xml:space="preserve"> or</w:t>
      </w:r>
      <w:r w:rsidR="00585E0D" w:rsidRPr="00F92F6B">
        <w:rPr>
          <w:rFonts w:eastAsia="SimSun"/>
        </w:rPr>
        <w:t xml:space="preserve"> </w:t>
      </w:r>
      <w:r w:rsidR="00585E0D" w:rsidRPr="00F92F6B">
        <w:rPr>
          <w:rFonts w:eastAsiaTheme="minorEastAsia"/>
        </w:rPr>
        <w:t>SIB</w:t>
      </w:r>
      <w:r w:rsidR="008D6BFF" w:rsidRPr="00F92F6B">
        <w:rPr>
          <w:rFonts w:eastAsia="SimSun"/>
        </w:rPr>
        <w:t>17bis</w:t>
      </w:r>
      <w:r w:rsidRPr="00F92F6B">
        <w:t xml:space="preserve">. The availability of TRS </w:t>
      </w:r>
      <w:r w:rsidR="00334068" w:rsidRPr="00F92F6B">
        <w:t xml:space="preserve">in the TRS occasions </w:t>
      </w:r>
      <w:r w:rsidRPr="00F92F6B">
        <w:t xml:space="preserve">is indicated by L1 availability indication. </w:t>
      </w:r>
      <w:r w:rsidR="00334068" w:rsidRPr="00F92F6B">
        <w:t>These</w:t>
      </w:r>
      <w:r w:rsidR="00334068" w:rsidRPr="00F92F6B" w:rsidDel="00391336">
        <w:t xml:space="preserve"> </w:t>
      </w:r>
      <w:r w:rsidRPr="00F92F6B">
        <w:t>TRS</w:t>
      </w:r>
      <w:r w:rsidR="00C43EB5" w:rsidRPr="00F92F6B">
        <w:t>s</w:t>
      </w:r>
      <w:r w:rsidRPr="00F92F6B">
        <w:t xml:space="preserve"> may also be used by the UEs configured with </w:t>
      </w:r>
      <w:proofErr w:type="spellStart"/>
      <w:r w:rsidRPr="00F92F6B">
        <w:t>eDRX</w:t>
      </w:r>
      <w:proofErr w:type="spellEnd"/>
      <w:r w:rsidRPr="00F92F6B">
        <w:t>.</w:t>
      </w:r>
    </w:p>
    <w:p w14:paraId="1A0C7E1C" w14:textId="5DCCBE9E" w:rsidR="005B016D" w:rsidRPr="00F92F6B" w:rsidRDefault="005B016D" w:rsidP="005B016D">
      <w:r w:rsidRPr="00F92F6B">
        <w:t xml:space="preserve">UE power saving may be </w:t>
      </w:r>
      <w:r w:rsidR="00C43EB5" w:rsidRPr="00F92F6B">
        <w:t>achieved</w:t>
      </w:r>
      <w:r w:rsidRPr="00F92F6B">
        <w:t xml:space="preserve"> by UE relaxing measurements for RLM/BFD. When configured, UE determines whether it is in low mobility state and/or </w:t>
      </w:r>
      <w:r w:rsidR="002F5DE3" w:rsidRPr="00F92F6B">
        <w:t>whether</w:t>
      </w:r>
      <w:r w:rsidRPr="00F92F6B">
        <w:t xml:space="preserve"> its </w:t>
      </w:r>
      <w:r w:rsidRPr="00F92F6B">
        <w:rPr>
          <w:rFonts w:eastAsiaTheme="minorEastAsia"/>
        </w:rPr>
        <w:t>serving cell</w:t>
      </w:r>
      <w:r w:rsidRPr="00F92F6B">
        <w:t xml:space="preserve"> radio link quality is better than a threshold. The configuration for low mobility and good serving cell quality criterion is provided through dedicated </w:t>
      </w:r>
      <w:r w:rsidR="00C43EB5" w:rsidRPr="00F92F6B">
        <w:t xml:space="preserve">RRC </w:t>
      </w:r>
      <w:r w:rsidRPr="00F92F6B">
        <w:t>signalling.</w:t>
      </w:r>
    </w:p>
    <w:p w14:paraId="6C4EC0A0" w14:textId="5484AC29" w:rsidR="005B016D" w:rsidRPr="00F92F6B" w:rsidRDefault="005B016D" w:rsidP="005B016D">
      <w:r w:rsidRPr="00F92F6B">
        <w:t>RLM and BFD relaxation may be enabled/disabled separately</w:t>
      </w:r>
      <w:r w:rsidR="00C43EB5" w:rsidRPr="00F92F6B">
        <w:t xml:space="preserve"> through RRC Configuration</w:t>
      </w:r>
      <w:r w:rsidRPr="00F92F6B">
        <w:t>. Additionally, RLM relaxation may be enabled/disabled on per</w:t>
      </w:r>
      <w:r w:rsidR="00C43EB5" w:rsidRPr="00F92F6B">
        <w:t xml:space="preserve"> Cell Group</w:t>
      </w:r>
      <w:r w:rsidRPr="00F92F6B">
        <w:t xml:space="preserve"> basis while BFD relaxation may be enabled/disabled on per serving cell basis.</w:t>
      </w:r>
    </w:p>
    <w:p w14:paraId="2440ACC4" w14:textId="5FBC72B4" w:rsidR="005B016D" w:rsidRPr="00F92F6B" w:rsidRDefault="005B016D" w:rsidP="005B016D">
      <w:r w:rsidRPr="00F92F6B">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F92F6B" w:rsidRDefault="005B016D" w:rsidP="00104FD3">
      <w:pPr>
        <w:rPr>
          <w:rFonts w:eastAsia="Yu Mincho"/>
        </w:rPr>
      </w:pPr>
      <w:r w:rsidRPr="00F92F6B">
        <w:t xml:space="preserve">UE power saving may also be achieved through PDCCH </w:t>
      </w:r>
      <w:r w:rsidR="00C43EB5" w:rsidRPr="00F92F6B">
        <w:t xml:space="preserve">monitoring adaptation </w:t>
      </w:r>
      <w:r w:rsidRPr="00F92F6B">
        <w:t>mechanism</w:t>
      </w:r>
      <w:r w:rsidR="00C43EB5" w:rsidRPr="00F92F6B">
        <w:t>s</w:t>
      </w:r>
      <w:r w:rsidRPr="00F92F6B">
        <w:t xml:space="preserve"> when configured by the network</w:t>
      </w:r>
      <w:r w:rsidR="00C43EB5" w:rsidRPr="00F92F6B">
        <w:t>, including skipping of PDCCH monitoring and Search space set group (SSSG) switching</w:t>
      </w:r>
      <w:r w:rsidRPr="00F92F6B">
        <w:t>. In this case UE does not monitor PDCCH during the PDCCH skipping duration</w:t>
      </w:r>
      <w:r w:rsidR="00C43EB5" w:rsidRPr="00F92F6B">
        <w:t xml:space="preserve"> </w:t>
      </w:r>
      <w:r w:rsidR="000455E3" w:rsidRPr="00F92F6B">
        <w:t xml:space="preserve">except for the cases as specified in TS 38.213 [38], </w:t>
      </w:r>
      <w:r w:rsidR="00C43EB5" w:rsidRPr="00F92F6B">
        <w:t>or monitors PDCCH according to the search space sets applied in SSSG</w:t>
      </w:r>
      <w:r w:rsidRPr="00F92F6B">
        <w:t>.</w:t>
      </w:r>
    </w:p>
    <w:p w14:paraId="74E36B88" w14:textId="77777777" w:rsidR="004E15ED" w:rsidRPr="00F92F6B" w:rsidRDefault="00703C9B" w:rsidP="009A0512">
      <w:pPr>
        <w:pStyle w:val="Heading1"/>
      </w:pPr>
      <w:bookmarkStart w:id="1356" w:name="_Toc20388020"/>
      <w:bookmarkStart w:id="1357" w:name="_Toc29376100"/>
      <w:bookmarkStart w:id="1358" w:name="_Toc37231997"/>
      <w:bookmarkStart w:id="1359" w:name="_Toc46502055"/>
      <w:bookmarkStart w:id="1360" w:name="_Toc51971403"/>
      <w:bookmarkStart w:id="1361" w:name="_Toc52551386"/>
      <w:bookmarkStart w:id="1362" w:name="_Toc219280895"/>
      <w:r w:rsidRPr="00F92F6B">
        <w:t>12</w:t>
      </w:r>
      <w:r w:rsidR="004E15ED" w:rsidRPr="00F92F6B">
        <w:tab/>
        <w:t>QoS</w:t>
      </w:r>
      <w:bookmarkEnd w:id="1356"/>
      <w:bookmarkEnd w:id="1357"/>
      <w:bookmarkEnd w:id="1358"/>
      <w:bookmarkEnd w:id="1359"/>
      <w:bookmarkEnd w:id="1360"/>
      <w:bookmarkEnd w:id="1361"/>
      <w:bookmarkEnd w:id="1362"/>
    </w:p>
    <w:p w14:paraId="53A1276F" w14:textId="77777777" w:rsidR="00BB4362" w:rsidRPr="00F92F6B" w:rsidRDefault="00BB4362" w:rsidP="00BB4362">
      <w:pPr>
        <w:pStyle w:val="Heading2"/>
      </w:pPr>
      <w:bookmarkStart w:id="1363" w:name="_Toc20388021"/>
      <w:bookmarkStart w:id="1364" w:name="_Toc29376101"/>
      <w:bookmarkStart w:id="1365" w:name="_Toc37231998"/>
      <w:bookmarkStart w:id="1366" w:name="_Toc46502056"/>
      <w:bookmarkStart w:id="1367" w:name="_Toc51971404"/>
      <w:bookmarkStart w:id="1368" w:name="_Toc52551387"/>
      <w:bookmarkStart w:id="1369" w:name="_Toc219280896"/>
      <w:r w:rsidRPr="00F92F6B">
        <w:t>12.1</w:t>
      </w:r>
      <w:r w:rsidRPr="00F92F6B">
        <w:tab/>
      </w:r>
      <w:r w:rsidR="006379B7" w:rsidRPr="00F92F6B">
        <w:t>Overview</w:t>
      </w:r>
      <w:bookmarkEnd w:id="1363"/>
      <w:bookmarkEnd w:id="1364"/>
      <w:bookmarkEnd w:id="1365"/>
      <w:bookmarkEnd w:id="1366"/>
      <w:bookmarkEnd w:id="1367"/>
      <w:bookmarkEnd w:id="1368"/>
      <w:bookmarkEnd w:id="1369"/>
    </w:p>
    <w:p w14:paraId="68729DDF" w14:textId="77777777" w:rsidR="00BA3C41" w:rsidRPr="00F92F6B" w:rsidRDefault="00BA3C41" w:rsidP="00587232">
      <w:r w:rsidRPr="00F92F6B">
        <w:t xml:space="preserve">The </w:t>
      </w:r>
      <w:r w:rsidRPr="00F92F6B">
        <w:rPr>
          <w:b/>
        </w:rPr>
        <w:t>5G QoS model</w:t>
      </w:r>
      <w:r w:rsidRPr="00F92F6B">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F92F6B" w:rsidRDefault="00587232" w:rsidP="00587232">
      <w:r w:rsidRPr="00F92F6B">
        <w:t xml:space="preserve">The </w:t>
      </w:r>
      <w:r w:rsidRPr="00F92F6B">
        <w:rPr>
          <w:b/>
        </w:rPr>
        <w:t>QoS architecture</w:t>
      </w:r>
      <w:r w:rsidRPr="00F92F6B">
        <w:t xml:space="preserve"> in NG-RAN, both for NR connected to 5GC and for E-UTRA connected to 5GC, is depicted in the Figure 12-1 and described in the following:</w:t>
      </w:r>
    </w:p>
    <w:p w14:paraId="1D7E8469" w14:textId="77777777" w:rsidR="00053849" w:rsidRPr="00F92F6B" w:rsidRDefault="00053849" w:rsidP="00053849">
      <w:pPr>
        <w:pStyle w:val="B1"/>
      </w:pPr>
      <w:r w:rsidRPr="00F92F6B">
        <w:t>-</w:t>
      </w:r>
      <w:r w:rsidRPr="00F92F6B">
        <w:tab/>
        <w:t xml:space="preserve">For each UE, </w:t>
      </w:r>
      <w:r w:rsidR="00AB3250" w:rsidRPr="00F92F6B">
        <w:t>5GC</w:t>
      </w:r>
      <w:r w:rsidRPr="00F92F6B">
        <w:t xml:space="preserve"> establishes one or more PDU</w:t>
      </w:r>
      <w:r w:rsidR="004456C6" w:rsidRPr="00F92F6B">
        <w:t xml:space="preserve"> Sessions;</w:t>
      </w:r>
    </w:p>
    <w:p w14:paraId="19AA7648" w14:textId="25A9D32D" w:rsidR="00855ED1" w:rsidRPr="00F92F6B" w:rsidRDefault="00053849" w:rsidP="00053849">
      <w:pPr>
        <w:pStyle w:val="B1"/>
      </w:pPr>
      <w:r w:rsidRPr="00F92F6B">
        <w:t>-</w:t>
      </w:r>
      <w:r w:rsidRPr="00F92F6B">
        <w:tab/>
      </w:r>
      <w:r w:rsidR="002577B6" w:rsidRPr="00F92F6B">
        <w:t>Except for NB-IoT</w:t>
      </w:r>
      <w:r w:rsidR="00F132E7" w:rsidRPr="00F92F6B">
        <w:t>,</w:t>
      </w:r>
      <w:r w:rsidR="00E135C3" w:rsidRPr="00F92F6B">
        <w:rPr>
          <w:rFonts w:eastAsia="Yu Mincho"/>
        </w:rPr>
        <w:t xml:space="preserve"> IAB-MT in SA mode</w:t>
      </w:r>
      <w:r w:rsidR="00F132E7" w:rsidRPr="00F92F6B">
        <w:rPr>
          <w:rFonts w:eastAsia="Yu Mincho"/>
        </w:rPr>
        <w:t>, and NCR-MT</w:t>
      </w:r>
      <w:r w:rsidR="002577B6" w:rsidRPr="00F92F6B">
        <w:t>, f</w:t>
      </w:r>
      <w:r w:rsidRPr="00F92F6B">
        <w:t xml:space="preserve">or each UE, the </w:t>
      </w:r>
      <w:r w:rsidR="00B25370" w:rsidRPr="00F92F6B">
        <w:t>NG-</w:t>
      </w:r>
      <w:r w:rsidRPr="00F92F6B">
        <w:t xml:space="preserve">RAN establishes </w:t>
      </w:r>
      <w:r w:rsidR="00855ED1" w:rsidRPr="00F92F6B">
        <w:t>at least one</w:t>
      </w:r>
      <w:r w:rsidRPr="00F92F6B">
        <w:t xml:space="preserve"> Data Radio Bearers </w:t>
      </w:r>
      <w:r w:rsidR="00AB3250" w:rsidRPr="00F92F6B">
        <w:t xml:space="preserve">(DRB) </w:t>
      </w:r>
      <w:r w:rsidR="00855ED1" w:rsidRPr="00F92F6B">
        <w:t xml:space="preserve">together with the </w:t>
      </w:r>
      <w:r w:rsidRPr="00F92F6B">
        <w:t>PDU Session</w:t>
      </w:r>
      <w:r w:rsidR="00855ED1" w:rsidRPr="00F92F6B">
        <w:t xml:space="preserve"> and additional DRB(s) for QoS flow(s) of that PDU session can be subsequently configured (it is up to NG-RAN when to do so);</w:t>
      </w:r>
    </w:p>
    <w:p w14:paraId="3B885C3B" w14:textId="77777777" w:rsidR="002577B6" w:rsidRPr="00F92F6B" w:rsidRDefault="002577B6" w:rsidP="002577B6">
      <w:pPr>
        <w:pStyle w:val="B1"/>
      </w:pPr>
      <w:r w:rsidRPr="00F92F6B">
        <w:t>-</w:t>
      </w:r>
      <w:r w:rsidRPr="00F92F6B">
        <w:tab/>
        <w:t>If NB-IoT UE supports NG-U data transfer, the NG-RAN may establish Data Radio Bearers (DRB) together with the PDU Session and one PDU session maps to only one DRB;</w:t>
      </w:r>
    </w:p>
    <w:p w14:paraId="7947267C" w14:textId="77777777" w:rsidR="00053849" w:rsidRPr="00F92F6B" w:rsidRDefault="00855ED1" w:rsidP="00053849">
      <w:pPr>
        <w:pStyle w:val="B1"/>
      </w:pPr>
      <w:r w:rsidRPr="00F92F6B">
        <w:t>-</w:t>
      </w:r>
      <w:r w:rsidRPr="00F92F6B">
        <w:tab/>
      </w:r>
      <w:r w:rsidR="00053849" w:rsidRPr="00F92F6B">
        <w:t xml:space="preserve">The </w:t>
      </w:r>
      <w:r w:rsidR="00B25370" w:rsidRPr="00F92F6B">
        <w:t>NG-</w:t>
      </w:r>
      <w:r w:rsidR="00053849" w:rsidRPr="00F92F6B">
        <w:t>RAN maps packets belonging to different PDU sessions to different DRBs</w:t>
      </w:r>
      <w:r w:rsidR="004456C6" w:rsidRPr="00F92F6B">
        <w:t>;</w:t>
      </w:r>
    </w:p>
    <w:p w14:paraId="399C6832" w14:textId="77777777" w:rsidR="00053849" w:rsidRPr="00F92F6B" w:rsidRDefault="00053849" w:rsidP="00053849">
      <w:pPr>
        <w:pStyle w:val="B1"/>
      </w:pPr>
      <w:r w:rsidRPr="00F92F6B">
        <w:t>-</w:t>
      </w:r>
      <w:r w:rsidRPr="00F92F6B">
        <w:tab/>
        <w:t xml:space="preserve">NAS level packet filters in the UE and in the </w:t>
      </w:r>
      <w:r w:rsidR="00AB3250" w:rsidRPr="00F92F6B">
        <w:t>5GC</w:t>
      </w:r>
      <w:r w:rsidRPr="00F92F6B">
        <w:t xml:space="preserve"> associate U</w:t>
      </w:r>
      <w:r w:rsidR="004456C6" w:rsidRPr="00F92F6B">
        <w:t>L and DL packets with QoS Flows;</w:t>
      </w:r>
    </w:p>
    <w:p w14:paraId="40561776" w14:textId="77777777" w:rsidR="00053849" w:rsidRPr="00F92F6B" w:rsidRDefault="00053849" w:rsidP="00053849">
      <w:pPr>
        <w:pStyle w:val="B1"/>
      </w:pPr>
      <w:r w:rsidRPr="00F92F6B">
        <w:t>-</w:t>
      </w:r>
      <w:r w:rsidRPr="00F92F6B">
        <w:tab/>
        <w:t xml:space="preserve">AS-level mapping </w:t>
      </w:r>
      <w:r w:rsidR="001274F9" w:rsidRPr="00F92F6B">
        <w:t xml:space="preserve">rules </w:t>
      </w:r>
      <w:r w:rsidRPr="00F92F6B">
        <w:t xml:space="preserve">in the UE and in the </w:t>
      </w:r>
      <w:r w:rsidR="00B25370" w:rsidRPr="00F92F6B">
        <w:t>NG-</w:t>
      </w:r>
      <w:r w:rsidRPr="00F92F6B">
        <w:t xml:space="preserve">RAN associate UL and DL QoS Flows with </w:t>
      </w:r>
      <w:r w:rsidR="00AB3250" w:rsidRPr="00F92F6B">
        <w:t>DRBs</w:t>
      </w:r>
      <w:r w:rsidRPr="00F92F6B">
        <w:t>.</w:t>
      </w:r>
    </w:p>
    <w:p w14:paraId="41CEE6C7" w14:textId="77777777" w:rsidR="000D7F17" w:rsidRPr="00F92F6B" w:rsidRDefault="006159B0" w:rsidP="000D7F17">
      <w:pPr>
        <w:pStyle w:val="TH"/>
      </w:pPr>
      <w:r w:rsidRPr="00F92F6B">
        <w:rPr>
          <w:noProof/>
        </w:rPr>
        <w:object w:dxaOrig="5897" w:dyaOrig="4458" w14:anchorId="1174BA03">
          <v:shape id="_x0000_i1088" type="#_x0000_t75" style="width:295.45pt;height:222.7pt" o:ole="">
            <v:imagedata r:id="rId140" o:title=""/>
          </v:shape>
          <o:OLEObject Type="Embed" ProgID="Visio.Drawing.11" ShapeID="_x0000_i1088" DrawAspect="Content" ObjectID="_1829898678" r:id="rId141"/>
        </w:object>
      </w:r>
    </w:p>
    <w:p w14:paraId="39784320" w14:textId="77777777" w:rsidR="00053849" w:rsidRPr="00F92F6B" w:rsidRDefault="00AB3250" w:rsidP="00317C4F">
      <w:pPr>
        <w:pStyle w:val="TF"/>
      </w:pPr>
      <w:r w:rsidRPr="00F92F6B">
        <w:t>Figure 12-1: QoS architecture</w:t>
      </w:r>
    </w:p>
    <w:p w14:paraId="55B3EC81" w14:textId="77777777" w:rsidR="00053849" w:rsidRPr="00F92F6B" w:rsidRDefault="00AB3250" w:rsidP="00053849">
      <w:r w:rsidRPr="00F92F6B">
        <w:t>NG-RAN and 5GC</w:t>
      </w:r>
      <w:r w:rsidR="00053849" w:rsidRPr="00F92F6B">
        <w:t xml:space="preserve"> ensure quality of service (e.g. reliability and target delay) by mapping packets to appropriate QoS Flows and DRBs. Hence there is a 2-step mapping of IP-flows to QoS flows (NAS) and from QoS </w:t>
      </w:r>
      <w:r w:rsidR="001D62FF" w:rsidRPr="00F92F6B">
        <w:t>flows to DRBs (Access Stratum).</w:t>
      </w:r>
    </w:p>
    <w:p w14:paraId="7284EE72" w14:textId="77777777" w:rsidR="001274F9" w:rsidRPr="00F92F6B" w:rsidRDefault="001274F9" w:rsidP="001274F9">
      <w:r w:rsidRPr="00F92F6B">
        <w:t xml:space="preserve">At </w:t>
      </w:r>
      <w:r w:rsidRPr="00F92F6B">
        <w:rPr>
          <w:b/>
        </w:rPr>
        <w:t>NAS level</w:t>
      </w:r>
      <w:r w:rsidRPr="00F92F6B">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F92F6B">
        <w:t xml:space="preserve"> (see TS 23.501 [3])</w:t>
      </w:r>
      <w:r w:rsidRPr="00F92F6B">
        <w:t>:</w:t>
      </w:r>
    </w:p>
    <w:p w14:paraId="70BC8698" w14:textId="77777777" w:rsidR="001274F9" w:rsidRPr="00F92F6B" w:rsidRDefault="001274F9" w:rsidP="001274F9">
      <w:pPr>
        <w:pStyle w:val="B1"/>
      </w:pPr>
      <w:r w:rsidRPr="00F92F6B">
        <w:t>-</w:t>
      </w:r>
      <w:r w:rsidRPr="00F92F6B">
        <w:tab/>
        <w:t>For each QoS flow:</w:t>
      </w:r>
    </w:p>
    <w:p w14:paraId="0B8466BD" w14:textId="77777777" w:rsidR="001274F9" w:rsidRPr="00F92F6B" w:rsidRDefault="001274F9" w:rsidP="001274F9">
      <w:pPr>
        <w:pStyle w:val="B2"/>
      </w:pPr>
      <w:r w:rsidRPr="00F92F6B">
        <w:t>-</w:t>
      </w:r>
      <w:r w:rsidRPr="00F92F6B">
        <w:tab/>
        <w:t>A 5G QoS Identifier (5QI);</w:t>
      </w:r>
    </w:p>
    <w:p w14:paraId="71661B54" w14:textId="77777777" w:rsidR="001274F9" w:rsidRPr="00F92F6B" w:rsidRDefault="001274F9" w:rsidP="001274F9">
      <w:pPr>
        <w:pStyle w:val="B2"/>
      </w:pPr>
      <w:r w:rsidRPr="00F92F6B">
        <w:t>-</w:t>
      </w:r>
      <w:r w:rsidRPr="00F92F6B">
        <w:tab/>
        <w:t>An Allocation and Retention Priority (ARP).</w:t>
      </w:r>
    </w:p>
    <w:p w14:paraId="753347F8" w14:textId="77777777" w:rsidR="001274F9" w:rsidRPr="00F92F6B" w:rsidRDefault="001274F9" w:rsidP="001274F9">
      <w:pPr>
        <w:pStyle w:val="B1"/>
      </w:pPr>
      <w:r w:rsidRPr="00F92F6B">
        <w:t>-</w:t>
      </w:r>
      <w:r w:rsidRPr="00F92F6B">
        <w:tab/>
        <w:t>In case of a GBR QoS flow only:</w:t>
      </w:r>
    </w:p>
    <w:p w14:paraId="4B5CE902" w14:textId="77777777" w:rsidR="001274F9" w:rsidRPr="00F92F6B" w:rsidRDefault="001274F9" w:rsidP="001274F9">
      <w:pPr>
        <w:pStyle w:val="B2"/>
      </w:pPr>
      <w:r w:rsidRPr="00F92F6B">
        <w:t>-</w:t>
      </w:r>
      <w:r w:rsidRPr="00F92F6B">
        <w:tab/>
        <w:t>Guaranteed Flow Bit Rate (GFBR) for both uplink and downlink;</w:t>
      </w:r>
    </w:p>
    <w:p w14:paraId="4663CB91" w14:textId="77777777" w:rsidR="00674E28" w:rsidRPr="00F92F6B" w:rsidRDefault="001274F9" w:rsidP="00674E28">
      <w:pPr>
        <w:pStyle w:val="B2"/>
      </w:pPr>
      <w:r w:rsidRPr="00F92F6B">
        <w:t>-</w:t>
      </w:r>
      <w:r w:rsidRPr="00F92F6B">
        <w:tab/>
        <w:t>Maximum Flow Bit Rate (MFBR) for both uplink and downlink</w:t>
      </w:r>
      <w:r w:rsidR="00674E28" w:rsidRPr="00F92F6B">
        <w:t>;</w:t>
      </w:r>
    </w:p>
    <w:p w14:paraId="7D854B58" w14:textId="77777777" w:rsidR="002359A0" w:rsidRPr="00F92F6B" w:rsidRDefault="00674E28" w:rsidP="00674E28">
      <w:pPr>
        <w:pStyle w:val="B2"/>
      </w:pPr>
      <w:r w:rsidRPr="00F92F6B">
        <w:t>-</w:t>
      </w:r>
      <w:r w:rsidRPr="00F92F6B">
        <w:tab/>
        <w:t>Maximum Packet Loss Rate for both uplink and downlink</w:t>
      </w:r>
      <w:r w:rsidR="002359A0" w:rsidRPr="00F92F6B">
        <w:t>;</w:t>
      </w:r>
    </w:p>
    <w:p w14:paraId="7DA86EB8" w14:textId="77777777" w:rsidR="006C202D" w:rsidRPr="00F92F6B" w:rsidRDefault="006C202D" w:rsidP="006C202D">
      <w:pPr>
        <w:pStyle w:val="B2"/>
      </w:pPr>
      <w:r w:rsidRPr="00F92F6B">
        <w:t>-</w:t>
      </w:r>
      <w:r w:rsidRPr="00F92F6B">
        <w:tab/>
        <w:t>Delay Critical Resource Type;</w:t>
      </w:r>
    </w:p>
    <w:p w14:paraId="41AC7D82" w14:textId="77777777" w:rsidR="002359A0" w:rsidRPr="00F92F6B" w:rsidRDefault="002359A0" w:rsidP="002359A0">
      <w:pPr>
        <w:pStyle w:val="B2"/>
      </w:pPr>
      <w:r w:rsidRPr="00F92F6B">
        <w:t>-</w:t>
      </w:r>
      <w:r w:rsidRPr="00F92F6B">
        <w:tab/>
        <w:t>Notification Control.</w:t>
      </w:r>
    </w:p>
    <w:p w14:paraId="1157B707" w14:textId="77777777" w:rsidR="002359A0" w:rsidRPr="00F92F6B" w:rsidRDefault="002359A0" w:rsidP="002359A0">
      <w:pPr>
        <w:pStyle w:val="NO"/>
      </w:pPr>
      <w:r w:rsidRPr="00F92F6B">
        <w:t>NOTE:</w:t>
      </w:r>
      <w:r w:rsidRPr="00F92F6B">
        <w:tab/>
      </w:r>
      <w:r w:rsidR="00AD667C" w:rsidRPr="00F92F6B">
        <w:t>T</w:t>
      </w:r>
      <w:r w:rsidRPr="00F92F6B">
        <w:t>he Maximum Packet Loss Rate (UL, DL) is only provided for a GBR QoS flow belonging to voice media.</w:t>
      </w:r>
    </w:p>
    <w:p w14:paraId="6D153000" w14:textId="77777777" w:rsidR="001274F9" w:rsidRPr="00F92F6B" w:rsidRDefault="001274F9" w:rsidP="001274F9">
      <w:pPr>
        <w:pStyle w:val="B1"/>
      </w:pPr>
      <w:r w:rsidRPr="00F92F6B">
        <w:t>-</w:t>
      </w:r>
      <w:r w:rsidRPr="00F92F6B">
        <w:tab/>
        <w:t>In case of Non-GBR QoS only:</w:t>
      </w:r>
    </w:p>
    <w:p w14:paraId="60DF737F" w14:textId="77777777" w:rsidR="005B2A54" w:rsidRPr="00F92F6B" w:rsidRDefault="001274F9" w:rsidP="001274F9">
      <w:pPr>
        <w:pStyle w:val="B2"/>
      </w:pPr>
      <w:r w:rsidRPr="00F92F6B">
        <w:t>-</w:t>
      </w:r>
      <w:r w:rsidRPr="00F92F6B">
        <w:tab/>
        <w:t>Reflective QoS Attribute (RQA): the RQA, when included, indicates that some (not necessarily all) traffic carried on this QoS flow is subject to reflective quality of service (</w:t>
      </w:r>
      <w:proofErr w:type="spellStart"/>
      <w:r w:rsidRPr="00F92F6B">
        <w:t>RQoS</w:t>
      </w:r>
      <w:proofErr w:type="spellEnd"/>
      <w:r w:rsidRPr="00F92F6B">
        <w:t>) at NAS</w:t>
      </w:r>
      <w:r w:rsidR="005B2A54" w:rsidRPr="00F92F6B">
        <w:t>;</w:t>
      </w:r>
    </w:p>
    <w:p w14:paraId="775EC6F2" w14:textId="77777777" w:rsidR="001274F9" w:rsidRPr="00F92F6B" w:rsidRDefault="005B2A54" w:rsidP="005B2A54">
      <w:pPr>
        <w:pStyle w:val="B2"/>
      </w:pPr>
      <w:r w:rsidRPr="00F92F6B">
        <w:t>-</w:t>
      </w:r>
      <w:r w:rsidRPr="00F92F6B">
        <w:tab/>
        <w:t>Additional QoS Flow Information</w:t>
      </w:r>
      <w:r w:rsidR="00C0299D" w:rsidRPr="00F92F6B">
        <w:t>.</w:t>
      </w:r>
    </w:p>
    <w:p w14:paraId="0A031CC4" w14:textId="68AB4FAA" w:rsidR="002359A0" w:rsidRPr="00F92F6B" w:rsidRDefault="002359A0" w:rsidP="00674E28">
      <w:r w:rsidRPr="00F92F6B">
        <w:t xml:space="preserve">The QoS parameter Notification Control indicates whether notifications are requested from the RAN when the GBR </w:t>
      </w:r>
      <w:r w:rsidR="00EE0FB7" w:rsidRPr="00F92F6B">
        <w:t xml:space="preserve">QoS </w:t>
      </w:r>
      <w:r w:rsidRPr="00F92F6B">
        <w:t>can no longer (or again) be fulfilled for a QoS Flow</w:t>
      </w:r>
      <w:r w:rsidR="00EE0FB7" w:rsidRPr="00F92F6B">
        <w:t>, as specified in TS 23.501 [3]</w:t>
      </w:r>
      <w:r w:rsidRPr="00F92F6B">
        <w:t xml:space="preserve">. If, for a given GBR QoS Flow, notification control is enabled and the RAN determines that the GBR </w:t>
      </w:r>
      <w:r w:rsidR="00EE0FB7" w:rsidRPr="00F92F6B">
        <w:t xml:space="preserve">QoS </w:t>
      </w:r>
      <w:r w:rsidRPr="00F92F6B">
        <w:t xml:space="preserve">cannot be guaranteed, RAN shall send a notification towards SMF and keep the QoS Flow (i.e. while the NG-RAN is not delivering the requested GBR </w:t>
      </w:r>
      <w:r w:rsidR="00EE0FB7" w:rsidRPr="00F92F6B">
        <w:t xml:space="preserve">QoS </w:t>
      </w:r>
      <w:r w:rsidRPr="00F92F6B">
        <w:t xml:space="preserve">for this QoS Flow), unless specific conditions at the NG-RAN require the release of the NG-RAN resources for this GBR QoS Flow, e.g. due to Radio link failure or RAN internal congestion. When applicable, NG-RAN sends a new notification, informing SMF that the GBR </w:t>
      </w:r>
      <w:r w:rsidR="00EE0FB7" w:rsidRPr="00F92F6B">
        <w:t xml:space="preserve">QoS </w:t>
      </w:r>
      <w:r w:rsidRPr="00F92F6B">
        <w:t>can be guaranteed again.</w:t>
      </w:r>
    </w:p>
    <w:p w14:paraId="34733F94" w14:textId="77777777" w:rsidR="00B1095E" w:rsidRPr="00F92F6B" w:rsidRDefault="00B1095E" w:rsidP="00B1095E">
      <w:r w:rsidRPr="00F92F6B">
        <w:t>If Alternative QoS parameters Sets are received with the Notification Control parameter, the NG-RAN may also include in the notification a reference corresponding to the QoS Parameter Set which it can currently fulfil as specified in TS 23.501 [3].</w:t>
      </w:r>
      <w:r w:rsidR="00783CBC" w:rsidRPr="00F92F6B">
        <w:t xml:space="preserve"> The target NG-RAN node may include in the notification control indication the reference to the QoS Parameter Set </w:t>
      </w:r>
      <w:r w:rsidR="00783CBC" w:rsidRPr="00F92F6B">
        <w:rPr>
          <w:rFonts w:eastAsia="MS Mincho"/>
        </w:rPr>
        <w:t>which it can currently fulfil</w:t>
      </w:r>
      <w:r w:rsidR="00783CBC" w:rsidRPr="00F92F6B">
        <w:t xml:space="preserve"> over </w:t>
      </w:r>
      <w:proofErr w:type="spellStart"/>
      <w:r w:rsidR="00783CBC" w:rsidRPr="00F92F6B">
        <w:t>Xn</w:t>
      </w:r>
      <w:proofErr w:type="spellEnd"/>
      <w:r w:rsidR="00783CBC" w:rsidRPr="00F92F6B">
        <w:t xml:space="preserve"> to the source NG-RAN node during handover.</w:t>
      </w:r>
    </w:p>
    <w:p w14:paraId="445AE955" w14:textId="2C3A23CE" w:rsidR="00674E28" w:rsidRPr="00F92F6B" w:rsidRDefault="00674E28" w:rsidP="00B1095E">
      <w:r w:rsidRPr="00F92F6B">
        <w:t>In addition, an Aggregate Maximum Bit Rate is associated to each PDU session (Session-AMBR)</w:t>
      </w:r>
      <w:r w:rsidR="003256D2" w:rsidRPr="00F92F6B">
        <w:t>,</w:t>
      </w:r>
      <w:r w:rsidRPr="00F92F6B">
        <w:t xml:space="preserve"> to each UE (UE-AMBR)</w:t>
      </w:r>
      <w:r w:rsidR="003256D2" w:rsidRPr="00F92F6B">
        <w:t xml:space="preserve"> and to each slice per UE (UE-Slice-MBR)</w:t>
      </w:r>
      <w:r w:rsidRPr="00F92F6B">
        <w:t>. The Session-AMBR limits the aggregate bit rate that can be expected to be provided across all Non-GBR QoS Flows for a specific PDU Session</w:t>
      </w:r>
      <w:r w:rsidR="001F4C1F" w:rsidRPr="00F92F6B">
        <w:t xml:space="preserve"> and is ensured by the UPF</w:t>
      </w:r>
      <w:r w:rsidRPr="00F92F6B">
        <w:t>. The UE-AMBR limits the aggregate bit rate that can be expected to be provided across all Non-GBR QoS Flows of a UE</w:t>
      </w:r>
      <w:r w:rsidR="001F4C1F" w:rsidRPr="00F92F6B">
        <w:t xml:space="preserve"> and is ensured by the RAN (see clause 10.5.1)</w:t>
      </w:r>
      <w:r w:rsidRPr="00F92F6B">
        <w:t>.</w:t>
      </w:r>
      <w:r w:rsidR="003256D2" w:rsidRPr="00F92F6B">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F92F6B" w:rsidRDefault="00674E28" w:rsidP="00674E28">
      <w:r w:rsidRPr="00F92F6B">
        <w:t xml:space="preserve">The 5QI is associated to QoS characteristics giving guidelines for setting node specific parameters for each QoS Flow. Standardized or pre-configured 5G QoS characteristics are derived from the 5QI value and are not </w:t>
      </w:r>
      <w:r w:rsidR="00855ED1" w:rsidRPr="00F92F6B">
        <w:t>explicitly</w:t>
      </w:r>
      <w:r w:rsidR="00D150C4" w:rsidRPr="00F92F6B">
        <w:t xml:space="preserve"> </w:t>
      </w:r>
      <w:r w:rsidRPr="00F92F6B">
        <w:t>signalled. Signalled QoS characteristics are included as part of the QoS profile. The QoS characteristics consist for instance of (see TS 23.501 [3]):</w:t>
      </w:r>
    </w:p>
    <w:p w14:paraId="5E63276E" w14:textId="77777777" w:rsidR="00674E28" w:rsidRPr="00F92F6B" w:rsidRDefault="00674E28" w:rsidP="00674E28">
      <w:pPr>
        <w:pStyle w:val="B1"/>
      </w:pPr>
      <w:r w:rsidRPr="00F92F6B">
        <w:t>-</w:t>
      </w:r>
      <w:r w:rsidRPr="00F92F6B">
        <w:tab/>
        <w:t>Priority level;</w:t>
      </w:r>
    </w:p>
    <w:p w14:paraId="1CEC952F" w14:textId="77777777" w:rsidR="00674E28" w:rsidRPr="00F92F6B" w:rsidRDefault="00674E28" w:rsidP="00674E28">
      <w:pPr>
        <w:pStyle w:val="B1"/>
      </w:pPr>
      <w:r w:rsidRPr="00F92F6B">
        <w:t>-</w:t>
      </w:r>
      <w:r w:rsidRPr="00F92F6B">
        <w:tab/>
        <w:t>Packet Delay Budget</w:t>
      </w:r>
      <w:r w:rsidR="00C475D3" w:rsidRPr="00F92F6B">
        <w:rPr>
          <w:rFonts w:eastAsia="SimSun"/>
        </w:rPr>
        <w:t xml:space="preserve"> </w:t>
      </w:r>
      <w:r w:rsidR="00C475D3" w:rsidRPr="00F92F6B">
        <w:t>(including Core Network Packet Delay Budget)</w:t>
      </w:r>
      <w:r w:rsidRPr="00F92F6B">
        <w:t>;</w:t>
      </w:r>
    </w:p>
    <w:p w14:paraId="3B23E6F8" w14:textId="77777777" w:rsidR="00674E28" w:rsidRPr="00F92F6B" w:rsidRDefault="00674E28" w:rsidP="00674E28">
      <w:pPr>
        <w:pStyle w:val="B1"/>
      </w:pPr>
      <w:r w:rsidRPr="00F92F6B">
        <w:t>-</w:t>
      </w:r>
      <w:r w:rsidRPr="00F92F6B">
        <w:tab/>
        <w:t>Packet Error Rate;</w:t>
      </w:r>
    </w:p>
    <w:p w14:paraId="6B608917" w14:textId="77777777" w:rsidR="00674E28" w:rsidRPr="00F92F6B" w:rsidRDefault="00674E28" w:rsidP="00674E28">
      <w:pPr>
        <w:pStyle w:val="B1"/>
      </w:pPr>
      <w:r w:rsidRPr="00F92F6B">
        <w:t>-</w:t>
      </w:r>
      <w:r w:rsidRPr="00F92F6B">
        <w:tab/>
        <w:t>Averaging window;</w:t>
      </w:r>
    </w:p>
    <w:p w14:paraId="71781EC1" w14:textId="77777777" w:rsidR="00674E28" w:rsidRPr="00F92F6B" w:rsidRDefault="00674E28" w:rsidP="00674E28">
      <w:pPr>
        <w:pStyle w:val="B1"/>
      </w:pPr>
      <w:r w:rsidRPr="00F92F6B">
        <w:t>-</w:t>
      </w:r>
      <w:r w:rsidRPr="00F92F6B">
        <w:tab/>
        <w:t>Maximum Data Burst Volume.</w:t>
      </w:r>
    </w:p>
    <w:p w14:paraId="2840C56E" w14:textId="77777777" w:rsidR="005E2F35" w:rsidRPr="00F92F6B" w:rsidRDefault="005E2F35" w:rsidP="00674E28">
      <w:r w:rsidRPr="00F92F6B">
        <w:t xml:space="preserve">At </w:t>
      </w:r>
      <w:r w:rsidRPr="00F92F6B">
        <w:rPr>
          <w:b/>
        </w:rPr>
        <w:t>Access Stratum</w:t>
      </w:r>
      <w:r w:rsidRPr="00F92F6B">
        <w:t xml:space="preserve"> level, the data radio bearer (DRB) defines the packet treatment on the radio interface (</w:t>
      </w:r>
      <w:proofErr w:type="spellStart"/>
      <w:r w:rsidRPr="00F92F6B">
        <w:t>Uu</w:t>
      </w:r>
      <w:proofErr w:type="spellEnd"/>
      <w:r w:rsidRPr="00F92F6B">
        <w:t>). A DRB serves packets with the same packet forwarding treatment. The QoS flow to DRB mapping by NG-RAN is based on QFI and the associated QoS profiles</w:t>
      </w:r>
      <w:r w:rsidR="00674E28" w:rsidRPr="00F92F6B">
        <w:t xml:space="preserve"> (i.e. QoS parameters and QoS </w:t>
      </w:r>
      <w:r w:rsidR="00855ED1" w:rsidRPr="00F92F6B">
        <w:t>characteristics</w:t>
      </w:r>
      <w:r w:rsidR="00674E28" w:rsidRPr="00F92F6B">
        <w:t>)</w:t>
      </w:r>
      <w:r w:rsidRPr="00F92F6B">
        <w:t xml:space="preserve">. Separate DRBs may be established for QoS flows requiring different packet forwarding treatment, or several QoS Flows </w:t>
      </w:r>
      <w:r w:rsidR="00E15FE9" w:rsidRPr="00F92F6B">
        <w:rPr>
          <w:bCs/>
        </w:rPr>
        <w:t xml:space="preserve">belonging to the same PDU session </w:t>
      </w:r>
      <w:r w:rsidRPr="00F92F6B">
        <w:t xml:space="preserve">can </w:t>
      </w:r>
      <w:r w:rsidR="004456C6" w:rsidRPr="00F92F6B">
        <w:t>be multiplexed in the same DRB.</w:t>
      </w:r>
    </w:p>
    <w:p w14:paraId="57E2D56A" w14:textId="77777777" w:rsidR="00053849" w:rsidRPr="00F92F6B" w:rsidRDefault="00053849" w:rsidP="00053849">
      <w:r w:rsidRPr="00F92F6B">
        <w:t>In the uplink, the mapping of QoS Flows to DRB</w:t>
      </w:r>
      <w:r w:rsidR="00261CD5" w:rsidRPr="00F92F6B">
        <w:t>s is controlled by mapping rules which are signalled</w:t>
      </w:r>
      <w:r w:rsidRPr="00F92F6B">
        <w:t xml:space="preserve"> in two different ways:</w:t>
      </w:r>
    </w:p>
    <w:p w14:paraId="34223626" w14:textId="77777777" w:rsidR="00053849" w:rsidRPr="00F92F6B" w:rsidRDefault="00053849" w:rsidP="00053849">
      <w:pPr>
        <w:pStyle w:val="B1"/>
      </w:pPr>
      <w:r w:rsidRPr="00F92F6B">
        <w:t>-</w:t>
      </w:r>
      <w:r w:rsidRPr="00F92F6B">
        <w:tab/>
        <w:t xml:space="preserve">Reflective mapping: for each DRB, the UE monitors the </w:t>
      </w:r>
      <w:r w:rsidR="009F46DA" w:rsidRPr="00F92F6B">
        <w:t>QFI</w:t>
      </w:r>
      <w:r w:rsidRPr="00F92F6B">
        <w:t xml:space="preserve">(s) of the downlink packets and applies the same mapping in the uplink; that is, for a DRB, the UE maps the uplink packets belonging to the QoS flows(s) corresponding to the </w:t>
      </w:r>
      <w:r w:rsidR="009F46DA" w:rsidRPr="00F92F6B">
        <w:t>QFI</w:t>
      </w:r>
      <w:r w:rsidRPr="00F92F6B">
        <w:t xml:space="preserve">(s) and PDU Session observed in the downlink packets for that DRB. To enable this reflective mapping, the </w:t>
      </w:r>
      <w:r w:rsidR="00B25370" w:rsidRPr="00F92F6B">
        <w:t>NG-</w:t>
      </w:r>
      <w:r w:rsidRPr="00F92F6B">
        <w:t xml:space="preserve">RAN marks downlink packets over </w:t>
      </w:r>
      <w:proofErr w:type="spellStart"/>
      <w:r w:rsidRPr="00F92F6B">
        <w:t>Uu</w:t>
      </w:r>
      <w:proofErr w:type="spellEnd"/>
      <w:r w:rsidRPr="00F92F6B">
        <w:t xml:space="preserve"> with </w:t>
      </w:r>
      <w:r w:rsidR="009F46DA" w:rsidRPr="00F92F6B">
        <w:t>QFI</w:t>
      </w:r>
      <w:r w:rsidRPr="00F92F6B">
        <w:t>.</w:t>
      </w:r>
    </w:p>
    <w:p w14:paraId="1F842633" w14:textId="77777777" w:rsidR="00053849" w:rsidRPr="00F92F6B" w:rsidRDefault="00053849" w:rsidP="00053849">
      <w:pPr>
        <w:pStyle w:val="B1"/>
      </w:pPr>
      <w:r w:rsidRPr="00F92F6B">
        <w:t>-</w:t>
      </w:r>
      <w:r w:rsidRPr="00F92F6B">
        <w:tab/>
        <w:t xml:space="preserve">Explicit Configuration: </w:t>
      </w:r>
      <w:r w:rsidR="00261CD5" w:rsidRPr="00F92F6B">
        <w:t>QoS flow to DRB mapping rules can be explicitly signalled</w:t>
      </w:r>
      <w:r w:rsidRPr="00F92F6B">
        <w:t xml:space="preserve"> by RRC.</w:t>
      </w:r>
    </w:p>
    <w:p w14:paraId="2BBA3690" w14:textId="77777777" w:rsidR="00855ED1" w:rsidRPr="00F92F6B" w:rsidRDefault="00520514" w:rsidP="00855ED1">
      <w:r w:rsidRPr="00F92F6B">
        <w:t>The UE always appl</w:t>
      </w:r>
      <w:r w:rsidR="00855ED1" w:rsidRPr="00F92F6B">
        <w:t>ies</w:t>
      </w:r>
      <w:r w:rsidRPr="00F92F6B">
        <w:t xml:space="preserve"> the latest update of the mapping rules regardless of whether it is performed via reflecting mapping or explicit </w:t>
      </w:r>
      <w:r w:rsidR="008E0B29" w:rsidRPr="00F92F6B">
        <w:t>configuration</w:t>
      </w:r>
      <w:r w:rsidR="005A2684" w:rsidRPr="00F92F6B">
        <w:t>.</w:t>
      </w:r>
    </w:p>
    <w:p w14:paraId="21CC0975" w14:textId="77777777" w:rsidR="005A2684" w:rsidRPr="00F92F6B" w:rsidRDefault="00855ED1" w:rsidP="00855ED1">
      <w:r w:rsidRPr="00F92F6B">
        <w:t xml:space="preserve">When a QoS flow to DRB mapping </w:t>
      </w:r>
      <w:r w:rsidR="00261CD5" w:rsidRPr="00F92F6B">
        <w:t xml:space="preserve">rule </w:t>
      </w:r>
      <w:r w:rsidRPr="00F92F6B">
        <w:t>is updated, the UE sends an end marker on the old bearer.</w:t>
      </w:r>
    </w:p>
    <w:p w14:paraId="2B938A7F" w14:textId="77777777" w:rsidR="005E2F35" w:rsidRPr="00F92F6B" w:rsidRDefault="005E2F35" w:rsidP="005E2F35">
      <w:r w:rsidRPr="00F92F6B">
        <w:t xml:space="preserve">In the downlink, the QFI is signalled by NG-RAN over </w:t>
      </w:r>
      <w:proofErr w:type="spellStart"/>
      <w:r w:rsidRPr="00F92F6B">
        <w:t>Uu</w:t>
      </w:r>
      <w:proofErr w:type="spellEnd"/>
      <w:r w:rsidRPr="00F92F6B">
        <w:t xml:space="preserve"> for the purpose of </w:t>
      </w:r>
      <w:proofErr w:type="spellStart"/>
      <w:r w:rsidRPr="00F92F6B">
        <w:t>RQoS</w:t>
      </w:r>
      <w:proofErr w:type="spellEnd"/>
      <w:r w:rsidRPr="00F92F6B">
        <w:t xml:space="preserve"> and if neither NG-RAN, nor the NAS (as indicated by the RQA) intend to use reflective mapping for the QoS flow(s) carried in a DRB, no QFI is signalled for that DRB over </w:t>
      </w:r>
      <w:proofErr w:type="spellStart"/>
      <w:r w:rsidRPr="00F92F6B">
        <w:t>Uu</w:t>
      </w:r>
      <w:proofErr w:type="spellEnd"/>
      <w:r w:rsidRPr="00F92F6B">
        <w:t xml:space="preserve">. In the uplink, NG-RAN can configure the UE to signal QFI over </w:t>
      </w:r>
      <w:proofErr w:type="spellStart"/>
      <w:r w:rsidRPr="00F92F6B">
        <w:t>Uu</w:t>
      </w:r>
      <w:proofErr w:type="spellEnd"/>
      <w:r w:rsidRPr="00F92F6B">
        <w:t>.</w:t>
      </w:r>
    </w:p>
    <w:p w14:paraId="5634FE6E" w14:textId="77777777" w:rsidR="00C0299D" w:rsidRPr="00F92F6B" w:rsidRDefault="005A2684" w:rsidP="00053849">
      <w:r w:rsidRPr="00F92F6B">
        <w:t xml:space="preserve">For each PDU session, a </w:t>
      </w:r>
      <w:r w:rsidR="00634A22" w:rsidRPr="00F92F6B">
        <w:t>default</w:t>
      </w:r>
      <w:r w:rsidRPr="00F92F6B">
        <w:t xml:space="preserve"> DRB </w:t>
      </w:r>
      <w:r w:rsidR="00855ED1" w:rsidRPr="00F92F6B">
        <w:t xml:space="preserve">may be </w:t>
      </w:r>
      <w:r w:rsidRPr="00F92F6B">
        <w:t>configured</w:t>
      </w:r>
      <w:r w:rsidR="00855ED1" w:rsidRPr="00F92F6B">
        <w:t>:</w:t>
      </w:r>
      <w:r w:rsidRPr="00F92F6B">
        <w:t xml:space="preserve"> </w:t>
      </w:r>
      <w:r w:rsidR="00855ED1" w:rsidRPr="00F92F6B">
        <w:t>i</w:t>
      </w:r>
      <w:r w:rsidR="00053849" w:rsidRPr="00F92F6B">
        <w:t xml:space="preserve">f an incoming UL packet matches neither an RRC configured nor a reflective </w:t>
      </w:r>
      <w:r w:rsidR="00B3162D" w:rsidRPr="00F92F6B">
        <w:t>mapping rule</w:t>
      </w:r>
      <w:r w:rsidR="00053849" w:rsidRPr="00F92F6B">
        <w:t xml:space="preserve">, the UE </w:t>
      </w:r>
      <w:r w:rsidR="00855ED1" w:rsidRPr="00F92F6B">
        <w:t xml:space="preserve">then </w:t>
      </w:r>
      <w:r w:rsidR="00053849" w:rsidRPr="00F92F6B">
        <w:t>map</w:t>
      </w:r>
      <w:r w:rsidR="00855ED1" w:rsidRPr="00F92F6B">
        <w:t>s</w:t>
      </w:r>
      <w:r w:rsidR="00053849" w:rsidRPr="00F92F6B">
        <w:t xml:space="preserve"> that packet to the default DRB of the PDU session.</w:t>
      </w:r>
      <w:r w:rsidR="00385040" w:rsidRPr="00F92F6B">
        <w:t xml:space="preserve"> </w:t>
      </w:r>
      <w:r w:rsidR="00C0299D" w:rsidRPr="00F92F6B">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F92F6B" w:rsidRDefault="00053849" w:rsidP="00692506">
      <w:r w:rsidRPr="00F92F6B">
        <w:t xml:space="preserve">Within each PDU session, </w:t>
      </w:r>
      <w:r w:rsidR="008E0B29" w:rsidRPr="00F92F6B">
        <w:t xml:space="preserve">it </w:t>
      </w:r>
      <w:r w:rsidRPr="00F92F6B">
        <w:t xml:space="preserve">is up to </w:t>
      </w:r>
      <w:r w:rsidR="00B25370" w:rsidRPr="00F92F6B">
        <w:t>NG-</w:t>
      </w:r>
      <w:r w:rsidRPr="00F92F6B">
        <w:t xml:space="preserve">RAN how to map multiple QoS flows to a DRB. The </w:t>
      </w:r>
      <w:r w:rsidR="00B25370" w:rsidRPr="00F92F6B">
        <w:t>NG-</w:t>
      </w:r>
      <w:r w:rsidRPr="00F92F6B">
        <w:t>RAN may map a GBR flow and a non-GBR flow, or more than one GBR flow to the same DRB, but mechanisms to optimise these cases are not within the scope of standardization.</w:t>
      </w:r>
    </w:p>
    <w:p w14:paraId="228FA242" w14:textId="77777777" w:rsidR="00225E6A" w:rsidRPr="00F92F6B" w:rsidRDefault="00225E6A" w:rsidP="00225E6A">
      <w:pPr>
        <w:pStyle w:val="Heading2"/>
      </w:pPr>
      <w:bookmarkStart w:id="1370" w:name="_Toc20388022"/>
      <w:bookmarkStart w:id="1371" w:name="_Toc29376102"/>
      <w:bookmarkStart w:id="1372" w:name="_Toc37231999"/>
      <w:bookmarkStart w:id="1373" w:name="_Toc46502057"/>
      <w:bookmarkStart w:id="1374" w:name="_Toc51971405"/>
      <w:bookmarkStart w:id="1375" w:name="_Toc52551388"/>
      <w:bookmarkStart w:id="1376" w:name="_Toc219280897"/>
      <w:r w:rsidRPr="00F92F6B">
        <w:t>12.2</w:t>
      </w:r>
      <w:r w:rsidRPr="00F92F6B">
        <w:tab/>
        <w:t>Explicit Congestion Notification</w:t>
      </w:r>
      <w:bookmarkEnd w:id="1370"/>
      <w:bookmarkEnd w:id="1371"/>
      <w:bookmarkEnd w:id="1372"/>
      <w:bookmarkEnd w:id="1373"/>
      <w:bookmarkEnd w:id="1374"/>
      <w:bookmarkEnd w:id="1375"/>
      <w:bookmarkEnd w:id="1376"/>
    </w:p>
    <w:p w14:paraId="7B50707A" w14:textId="77777777" w:rsidR="00225E6A" w:rsidRPr="00F92F6B" w:rsidRDefault="00225E6A" w:rsidP="00692506">
      <w:r w:rsidRPr="00F92F6B">
        <w:t xml:space="preserve">The </w:t>
      </w:r>
      <w:proofErr w:type="spellStart"/>
      <w:r w:rsidRPr="00F92F6B">
        <w:t>gNB</w:t>
      </w:r>
      <w:proofErr w:type="spellEnd"/>
      <w:r w:rsidRPr="00F92F6B">
        <w:t xml:space="preserve"> and the UE support of the Explicit Congestion Notification (ECN) is specified in </w:t>
      </w:r>
      <w:r w:rsidR="009644A5" w:rsidRPr="00F92F6B">
        <w:t>clause</w:t>
      </w:r>
      <w:r w:rsidRPr="00F92F6B">
        <w:t xml:space="preserve"> 5 of [27].</w:t>
      </w:r>
    </w:p>
    <w:p w14:paraId="57F7E27E" w14:textId="77777777" w:rsidR="00B01F1E" w:rsidRPr="00F92F6B" w:rsidRDefault="00703C9B" w:rsidP="009A0512">
      <w:pPr>
        <w:pStyle w:val="Heading1"/>
      </w:pPr>
      <w:bookmarkStart w:id="1377" w:name="_Toc20388023"/>
      <w:bookmarkStart w:id="1378" w:name="_Toc29376103"/>
      <w:bookmarkStart w:id="1379" w:name="_Toc37232000"/>
      <w:bookmarkStart w:id="1380" w:name="_Toc46502058"/>
      <w:bookmarkStart w:id="1381" w:name="_Toc51971406"/>
      <w:bookmarkStart w:id="1382" w:name="_Toc52551389"/>
      <w:bookmarkStart w:id="1383" w:name="_Toc219280898"/>
      <w:r w:rsidRPr="00F92F6B">
        <w:t>13</w:t>
      </w:r>
      <w:r w:rsidR="00B01F1E" w:rsidRPr="00F92F6B">
        <w:tab/>
        <w:t>Security</w:t>
      </w:r>
      <w:bookmarkEnd w:id="1377"/>
      <w:bookmarkEnd w:id="1378"/>
      <w:bookmarkEnd w:id="1379"/>
      <w:bookmarkEnd w:id="1380"/>
      <w:bookmarkEnd w:id="1381"/>
      <w:bookmarkEnd w:id="1382"/>
      <w:bookmarkEnd w:id="1383"/>
    </w:p>
    <w:p w14:paraId="5BB8E472" w14:textId="77777777" w:rsidR="003062B4" w:rsidRPr="00F92F6B" w:rsidRDefault="003062B4" w:rsidP="009A0512">
      <w:pPr>
        <w:pStyle w:val="Heading2"/>
      </w:pPr>
      <w:bookmarkStart w:id="1384" w:name="_Toc20388024"/>
      <w:bookmarkStart w:id="1385" w:name="_Toc29376104"/>
      <w:bookmarkStart w:id="1386" w:name="_Toc37232001"/>
      <w:bookmarkStart w:id="1387" w:name="_Toc46502059"/>
      <w:bookmarkStart w:id="1388" w:name="_Toc51971407"/>
      <w:bookmarkStart w:id="1389" w:name="_Toc52551390"/>
      <w:bookmarkStart w:id="1390" w:name="_Toc219280899"/>
      <w:r w:rsidRPr="00F92F6B">
        <w:t>13.1</w:t>
      </w:r>
      <w:r w:rsidRPr="00F92F6B">
        <w:tab/>
        <w:t>Overview and Principles</w:t>
      </w:r>
      <w:bookmarkEnd w:id="1384"/>
      <w:bookmarkEnd w:id="1385"/>
      <w:bookmarkEnd w:id="1386"/>
      <w:bookmarkEnd w:id="1387"/>
      <w:bookmarkEnd w:id="1388"/>
      <w:bookmarkEnd w:id="1389"/>
      <w:bookmarkEnd w:id="1390"/>
    </w:p>
    <w:p w14:paraId="5F20E019" w14:textId="77777777" w:rsidR="007F108F" w:rsidRPr="00F92F6B" w:rsidRDefault="007F108F" w:rsidP="007F108F">
      <w:r w:rsidRPr="00F92F6B">
        <w:t>The following principles apply to NR connected to 5GC security, see TS 33.501 [5]:</w:t>
      </w:r>
    </w:p>
    <w:p w14:paraId="0B421480" w14:textId="77777777" w:rsidR="003062B4" w:rsidRPr="00F92F6B" w:rsidRDefault="003062B4" w:rsidP="003062B4">
      <w:pPr>
        <w:pStyle w:val="B1"/>
      </w:pPr>
      <w:r w:rsidRPr="00F92F6B">
        <w:t>-</w:t>
      </w:r>
      <w:r w:rsidRPr="00F92F6B">
        <w:tab/>
        <w:t>For user data</w:t>
      </w:r>
      <w:r w:rsidR="00361130" w:rsidRPr="00F92F6B">
        <w:t xml:space="preserve"> (DRBs)</w:t>
      </w:r>
      <w:r w:rsidRPr="00F92F6B">
        <w:t xml:space="preserve">, ciphering </w:t>
      </w:r>
      <w:r w:rsidR="0078546C" w:rsidRPr="00F92F6B">
        <w:t xml:space="preserve">provides user data confidentiality </w:t>
      </w:r>
      <w:r w:rsidRPr="00F92F6B">
        <w:t>and integrity protection</w:t>
      </w:r>
      <w:r w:rsidR="0078546C" w:rsidRPr="00F92F6B">
        <w:t xml:space="preserve"> provides user data integrity</w:t>
      </w:r>
      <w:r w:rsidRPr="00F92F6B">
        <w:t>;</w:t>
      </w:r>
    </w:p>
    <w:p w14:paraId="011917D2" w14:textId="77777777" w:rsidR="003062B4" w:rsidRPr="00F92F6B" w:rsidRDefault="003062B4" w:rsidP="003062B4">
      <w:pPr>
        <w:pStyle w:val="B1"/>
      </w:pPr>
      <w:r w:rsidRPr="00F92F6B">
        <w:t>-</w:t>
      </w:r>
      <w:r w:rsidRPr="00F92F6B">
        <w:tab/>
        <w:t>For RRC signalling</w:t>
      </w:r>
      <w:r w:rsidR="00361130" w:rsidRPr="00F92F6B">
        <w:t xml:space="preserve"> (SRBs)</w:t>
      </w:r>
      <w:r w:rsidRPr="00F92F6B">
        <w:t>, cip</w:t>
      </w:r>
      <w:r w:rsidR="004456C6" w:rsidRPr="00F92F6B">
        <w:t xml:space="preserve">hering </w:t>
      </w:r>
      <w:r w:rsidR="0078546C" w:rsidRPr="00F92F6B">
        <w:t xml:space="preserve">provides signalling data confidentiality </w:t>
      </w:r>
      <w:r w:rsidR="004456C6" w:rsidRPr="00F92F6B">
        <w:t>and integrity protection</w:t>
      </w:r>
      <w:r w:rsidR="0078546C" w:rsidRPr="00F92F6B">
        <w:t xml:space="preserve"> signalling data integrity</w:t>
      </w:r>
      <w:r w:rsidR="004456C6" w:rsidRPr="00F92F6B">
        <w:t>;</w:t>
      </w:r>
    </w:p>
    <w:p w14:paraId="3AB371EF" w14:textId="77777777" w:rsidR="003062B4" w:rsidRPr="00F92F6B" w:rsidRDefault="003062B4" w:rsidP="003062B4">
      <w:pPr>
        <w:pStyle w:val="NO"/>
      </w:pPr>
      <w:r w:rsidRPr="00F92F6B">
        <w:t>NOTE:</w:t>
      </w:r>
      <w:r w:rsidRPr="00F92F6B">
        <w:tab/>
        <w:t>Ciphering and integrity protections are optionally configured except for RRC signalling for which integrity protection is always configured.</w:t>
      </w:r>
      <w:r w:rsidR="0048146B" w:rsidRPr="00F92F6B">
        <w:t xml:space="preserve"> </w:t>
      </w:r>
      <w:r w:rsidR="0078546C" w:rsidRPr="00F92F6B">
        <w:t>Ciphering and i</w:t>
      </w:r>
      <w:r w:rsidR="0048146B" w:rsidRPr="00F92F6B">
        <w:t>ntegrity protection can be configured per DRB</w:t>
      </w:r>
      <w:r w:rsidR="0078546C" w:rsidRPr="00F92F6B">
        <w:t xml:space="preserve"> but all DRBs belonging to a PDU session for which the User Plane Security Enforcement information indicates that UP integrity protection is required (see TS 23.502 [22]), are configured with integrity protection</w:t>
      </w:r>
      <w:r w:rsidR="0048146B" w:rsidRPr="00F92F6B">
        <w:t>.</w:t>
      </w:r>
    </w:p>
    <w:p w14:paraId="1126C2D5" w14:textId="77777777" w:rsidR="0047565F" w:rsidRPr="00F92F6B" w:rsidRDefault="003062B4" w:rsidP="003062B4">
      <w:pPr>
        <w:pStyle w:val="B1"/>
      </w:pPr>
      <w:r w:rsidRPr="00F92F6B">
        <w:t>-</w:t>
      </w:r>
      <w:r w:rsidRPr="00F92F6B">
        <w:tab/>
        <w:t>For key management and data handling, any entity processing cleartext shall be protected from physical attacks and located in a secure environment</w:t>
      </w:r>
      <w:r w:rsidR="0047565F" w:rsidRPr="00F92F6B">
        <w:t>;</w:t>
      </w:r>
    </w:p>
    <w:p w14:paraId="170D1EA0" w14:textId="4BD5C593" w:rsidR="0078546C" w:rsidRPr="00F92F6B" w:rsidRDefault="0078546C" w:rsidP="0078546C">
      <w:pPr>
        <w:pStyle w:val="B1"/>
      </w:pPr>
      <w:r w:rsidRPr="00F92F6B">
        <w:t>-</w:t>
      </w:r>
      <w:r w:rsidRPr="00F92F6B">
        <w:tab/>
        <w:t xml:space="preserve">The </w:t>
      </w:r>
      <w:proofErr w:type="spellStart"/>
      <w:r w:rsidRPr="00F92F6B">
        <w:t>gNB</w:t>
      </w:r>
      <w:proofErr w:type="spellEnd"/>
      <w:r w:rsidRPr="00F92F6B">
        <w:t xml:space="preserve"> (AS) keys are cryptographically separated from the 5GC (NAS) keys;</w:t>
      </w:r>
    </w:p>
    <w:p w14:paraId="6D5CB145" w14:textId="77777777" w:rsidR="0078546C" w:rsidRPr="00F92F6B" w:rsidRDefault="0078546C" w:rsidP="0078546C">
      <w:pPr>
        <w:pStyle w:val="B1"/>
      </w:pPr>
      <w:r w:rsidRPr="00F92F6B">
        <w:t>-</w:t>
      </w:r>
      <w:r w:rsidRPr="00F92F6B">
        <w:tab/>
        <w:t>Separate AS and NAS level Security Mode Command (SMC) procedures are used;</w:t>
      </w:r>
    </w:p>
    <w:p w14:paraId="18099968" w14:textId="77777777" w:rsidR="0078546C" w:rsidRPr="00F92F6B" w:rsidRDefault="0078546C" w:rsidP="0078546C">
      <w:pPr>
        <w:pStyle w:val="B1"/>
      </w:pPr>
      <w:r w:rsidRPr="00F92F6B">
        <w:t>-</w:t>
      </w:r>
      <w:r w:rsidRPr="00F92F6B">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F92F6B" w:rsidRDefault="0078546C" w:rsidP="0078546C">
      <w:pPr>
        <w:pStyle w:val="B1"/>
      </w:pPr>
      <w:r w:rsidRPr="00F92F6B">
        <w:t>The keys are organised and derived as follows:</w:t>
      </w:r>
    </w:p>
    <w:p w14:paraId="464C3DA5" w14:textId="77777777" w:rsidR="0078546C" w:rsidRPr="00F92F6B" w:rsidRDefault="0078546C" w:rsidP="0078546C">
      <w:pPr>
        <w:pStyle w:val="B1"/>
      </w:pPr>
      <w:r w:rsidRPr="00F92F6B">
        <w:t>-</w:t>
      </w:r>
      <w:r w:rsidRPr="00F92F6B">
        <w:tab/>
        <w:t>Key for AMF:</w:t>
      </w:r>
    </w:p>
    <w:p w14:paraId="75E5BF53" w14:textId="77777777" w:rsidR="0078546C" w:rsidRPr="00F92F6B" w:rsidRDefault="0078546C" w:rsidP="0078546C">
      <w:pPr>
        <w:pStyle w:val="B2"/>
      </w:pPr>
      <w:r w:rsidRPr="00F92F6B">
        <w:t>-</w:t>
      </w:r>
      <w:r w:rsidRPr="00F92F6B">
        <w:tab/>
        <w:t>K</w:t>
      </w:r>
      <w:r w:rsidRPr="00F92F6B">
        <w:rPr>
          <w:vertAlign w:val="subscript"/>
        </w:rPr>
        <w:t>AMF</w:t>
      </w:r>
      <w:r w:rsidRPr="00F92F6B">
        <w:t xml:space="preserve"> is a key derived by ME and SEAF from K</w:t>
      </w:r>
      <w:r w:rsidRPr="00F92F6B">
        <w:rPr>
          <w:vertAlign w:val="subscript"/>
        </w:rPr>
        <w:t>SEAF</w:t>
      </w:r>
      <w:r w:rsidRPr="00F92F6B">
        <w:t>.</w:t>
      </w:r>
    </w:p>
    <w:p w14:paraId="09E9D1EF" w14:textId="77777777" w:rsidR="0078546C" w:rsidRPr="00F92F6B" w:rsidRDefault="0078546C" w:rsidP="0078546C">
      <w:pPr>
        <w:pStyle w:val="B1"/>
      </w:pPr>
      <w:r w:rsidRPr="00F92F6B">
        <w:t>-</w:t>
      </w:r>
      <w:r w:rsidRPr="00F92F6B">
        <w:tab/>
        <w:t>Keys for NAS signalling:</w:t>
      </w:r>
    </w:p>
    <w:p w14:paraId="6A277E2F"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NASint</w:t>
      </w:r>
      <w:proofErr w:type="spellEnd"/>
      <w:r w:rsidRPr="00F92F6B">
        <w:t xml:space="preserve"> is a key derived by ME and AMF from K</w:t>
      </w:r>
      <w:r w:rsidRPr="00F92F6B">
        <w:rPr>
          <w:vertAlign w:val="subscript"/>
        </w:rPr>
        <w:t>AMF</w:t>
      </w:r>
      <w:r w:rsidRPr="00F92F6B">
        <w:t>, which shall only be used for the protection of NAS signalling with a particular integrity algorithm;</w:t>
      </w:r>
    </w:p>
    <w:p w14:paraId="0820D267"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NASenc</w:t>
      </w:r>
      <w:proofErr w:type="spellEnd"/>
      <w:r w:rsidRPr="00F92F6B">
        <w:t xml:space="preserve"> is a key derived by ME and AMF from K</w:t>
      </w:r>
      <w:r w:rsidRPr="00F92F6B">
        <w:rPr>
          <w:vertAlign w:val="subscript"/>
        </w:rPr>
        <w:t>AMF</w:t>
      </w:r>
      <w:r w:rsidRPr="00F92F6B">
        <w:t>, which shall only be used for the protection of NAS signalling with a particular encryption algorithm.</w:t>
      </w:r>
    </w:p>
    <w:p w14:paraId="6E348086" w14:textId="77777777" w:rsidR="0078546C" w:rsidRPr="00F92F6B" w:rsidRDefault="0078546C" w:rsidP="0078546C">
      <w:pPr>
        <w:pStyle w:val="B1"/>
      </w:pPr>
      <w:r w:rsidRPr="00F92F6B">
        <w:t xml:space="preserve">Key for </w:t>
      </w:r>
      <w:proofErr w:type="spellStart"/>
      <w:r w:rsidRPr="00F92F6B">
        <w:t>gNB</w:t>
      </w:r>
      <w:proofErr w:type="spellEnd"/>
      <w:r w:rsidRPr="00F92F6B">
        <w:t>:</w:t>
      </w:r>
    </w:p>
    <w:p w14:paraId="6F337CFA"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gNB</w:t>
      </w:r>
      <w:proofErr w:type="spellEnd"/>
      <w:r w:rsidRPr="00F92F6B">
        <w:t xml:space="preserve"> is a key derived by ME and AMF from K</w:t>
      </w:r>
      <w:r w:rsidRPr="00F92F6B">
        <w:rPr>
          <w:vertAlign w:val="subscript"/>
        </w:rPr>
        <w:t>AMF</w:t>
      </w:r>
      <w:r w:rsidRPr="00F92F6B">
        <w:t xml:space="preserve">. </w:t>
      </w:r>
      <w:proofErr w:type="spellStart"/>
      <w:r w:rsidRPr="00F92F6B">
        <w:t>K</w:t>
      </w:r>
      <w:r w:rsidRPr="00F92F6B">
        <w:rPr>
          <w:vertAlign w:val="subscript"/>
        </w:rPr>
        <w:t>gNB</w:t>
      </w:r>
      <w:proofErr w:type="spellEnd"/>
      <w:r w:rsidRPr="00F92F6B">
        <w:t xml:space="preserve"> is further derived by ME and source </w:t>
      </w:r>
      <w:proofErr w:type="spellStart"/>
      <w:r w:rsidRPr="00F92F6B">
        <w:t>gNB</w:t>
      </w:r>
      <w:proofErr w:type="spellEnd"/>
      <w:r w:rsidRPr="00F92F6B">
        <w:t xml:space="preserve"> when performing horizontal or vertical key derivation.</w:t>
      </w:r>
    </w:p>
    <w:p w14:paraId="254E7D08" w14:textId="77777777" w:rsidR="0078546C" w:rsidRPr="00F92F6B" w:rsidRDefault="0078546C" w:rsidP="0078546C">
      <w:pPr>
        <w:pStyle w:val="B1"/>
      </w:pPr>
      <w:r w:rsidRPr="00F92F6B">
        <w:t>Keys for UP traffic:</w:t>
      </w:r>
    </w:p>
    <w:p w14:paraId="4F1F5946"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UPenc</w:t>
      </w:r>
      <w:proofErr w:type="spellEnd"/>
      <w:r w:rsidRPr="00F92F6B">
        <w:t xml:space="preserve"> is a key derived by ME and </w:t>
      </w:r>
      <w:proofErr w:type="spellStart"/>
      <w:r w:rsidRPr="00F92F6B">
        <w:t>gNB</w:t>
      </w:r>
      <w:proofErr w:type="spellEnd"/>
      <w:r w:rsidRPr="00F92F6B">
        <w:t xml:space="preserve"> from </w:t>
      </w:r>
      <w:proofErr w:type="spellStart"/>
      <w:r w:rsidRPr="00F92F6B">
        <w:t>K</w:t>
      </w:r>
      <w:r w:rsidRPr="00F92F6B">
        <w:rPr>
          <w:vertAlign w:val="subscript"/>
        </w:rPr>
        <w:t>gNB</w:t>
      </w:r>
      <w:proofErr w:type="spellEnd"/>
      <w:r w:rsidRPr="00F92F6B">
        <w:t xml:space="preserve">, which shall only be used for the protection of UP traffic between ME and </w:t>
      </w:r>
      <w:proofErr w:type="spellStart"/>
      <w:r w:rsidRPr="00F92F6B">
        <w:t>gNB</w:t>
      </w:r>
      <w:proofErr w:type="spellEnd"/>
      <w:r w:rsidRPr="00F92F6B">
        <w:t xml:space="preserve"> with a particular encryption algorithm;</w:t>
      </w:r>
    </w:p>
    <w:p w14:paraId="00B0A335"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UPint</w:t>
      </w:r>
      <w:proofErr w:type="spellEnd"/>
      <w:r w:rsidRPr="00F92F6B">
        <w:t xml:space="preserve"> is a key derived by ME and </w:t>
      </w:r>
      <w:proofErr w:type="spellStart"/>
      <w:r w:rsidRPr="00F92F6B">
        <w:t>gNB</w:t>
      </w:r>
      <w:proofErr w:type="spellEnd"/>
      <w:r w:rsidRPr="00F92F6B">
        <w:t xml:space="preserve"> from </w:t>
      </w:r>
      <w:proofErr w:type="spellStart"/>
      <w:r w:rsidRPr="00F92F6B">
        <w:t>K</w:t>
      </w:r>
      <w:r w:rsidRPr="00F92F6B">
        <w:rPr>
          <w:vertAlign w:val="subscript"/>
        </w:rPr>
        <w:t>gNB</w:t>
      </w:r>
      <w:proofErr w:type="spellEnd"/>
      <w:r w:rsidRPr="00F92F6B">
        <w:t xml:space="preserve">, which shall only be used for the protection of UP traffic between ME and </w:t>
      </w:r>
      <w:proofErr w:type="spellStart"/>
      <w:r w:rsidRPr="00F92F6B">
        <w:t>gNB</w:t>
      </w:r>
      <w:proofErr w:type="spellEnd"/>
      <w:r w:rsidRPr="00F92F6B">
        <w:t xml:space="preserve"> with a particular integrity algorithm.</w:t>
      </w:r>
    </w:p>
    <w:p w14:paraId="1371D464" w14:textId="77777777" w:rsidR="0078546C" w:rsidRPr="00F92F6B" w:rsidRDefault="0078546C" w:rsidP="0078546C">
      <w:pPr>
        <w:pStyle w:val="B1"/>
      </w:pPr>
      <w:r w:rsidRPr="00F92F6B">
        <w:t>Keys for RRC signalling:</w:t>
      </w:r>
    </w:p>
    <w:p w14:paraId="10EDB349"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RRCint</w:t>
      </w:r>
      <w:proofErr w:type="spellEnd"/>
      <w:r w:rsidRPr="00F92F6B">
        <w:t xml:space="preserve"> is a key derived by ME and </w:t>
      </w:r>
      <w:proofErr w:type="spellStart"/>
      <w:r w:rsidRPr="00F92F6B">
        <w:t>gNB</w:t>
      </w:r>
      <w:proofErr w:type="spellEnd"/>
      <w:r w:rsidRPr="00F92F6B">
        <w:t xml:space="preserve"> from </w:t>
      </w:r>
      <w:proofErr w:type="spellStart"/>
      <w:r w:rsidRPr="00F92F6B">
        <w:t>K</w:t>
      </w:r>
      <w:r w:rsidRPr="00F92F6B">
        <w:rPr>
          <w:vertAlign w:val="subscript"/>
        </w:rPr>
        <w:t>gNB</w:t>
      </w:r>
      <w:proofErr w:type="spellEnd"/>
      <w:r w:rsidRPr="00F92F6B">
        <w:t>, which shall only be used for the protection of RRC signalling with a particular integrity algorithm;</w:t>
      </w:r>
    </w:p>
    <w:p w14:paraId="0A03A3EB"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RRCenc</w:t>
      </w:r>
      <w:proofErr w:type="spellEnd"/>
      <w:r w:rsidRPr="00F92F6B">
        <w:t xml:space="preserve"> is a key derived by ME and </w:t>
      </w:r>
      <w:proofErr w:type="spellStart"/>
      <w:r w:rsidRPr="00F92F6B">
        <w:t>gNB</w:t>
      </w:r>
      <w:proofErr w:type="spellEnd"/>
      <w:r w:rsidRPr="00F92F6B">
        <w:t xml:space="preserve"> from </w:t>
      </w:r>
      <w:proofErr w:type="spellStart"/>
      <w:r w:rsidRPr="00F92F6B">
        <w:t>K</w:t>
      </w:r>
      <w:r w:rsidRPr="00F92F6B">
        <w:rPr>
          <w:vertAlign w:val="subscript"/>
        </w:rPr>
        <w:t>gNB</w:t>
      </w:r>
      <w:proofErr w:type="spellEnd"/>
      <w:r w:rsidRPr="00F92F6B">
        <w:t>, which shall only be used for the protection of RRC signalling with a particular encryption algorithm.</w:t>
      </w:r>
    </w:p>
    <w:p w14:paraId="48B42688" w14:textId="77777777" w:rsidR="0078546C" w:rsidRPr="00F92F6B" w:rsidRDefault="0078546C" w:rsidP="0078546C">
      <w:pPr>
        <w:pStyle w:val="B1"/>
      </w:pPr>
      <w:r w:rsidRPr="00F92F6B">
        <w:t>Intermediate keys:</w:t>
      </w:r>
    </w:p>
    <w:p w14:paraId="4236FB6C" w14:textId="77777777" w:rsidR="0078546C" w:rsidRPr="00F92F6B" w:rsidRDefault="0078546C" w:rsidP="0078546C">
      <w:pPr>
        <w:pStyle w:val="B2"/>
      </w:pPr>
      <w:r w:rsidRPr="00F92F6B">
        <w:t>-</w:t>
      </w:r>
      <w:r w:rsidRPr="00F92F6B">
        <w:tab/>
        <w:t>NH is a key derived by ME and AMF to provide forward security.</w:t>
      </w:r>
    </w:p>
    <w:p w14:paraId="52582F75" w14:textId="77777777" w:rsidR="0078546C" w:rsidRPr="00F92F6B" w:rsidRDefault="0078546C" w:rsidP="0078546C">
      <w:pPr>
        <w:pStyle w:val="B2"/>
      </w:pPr>
      <w:r w:rsidRPr="00F92F6B">
        <w:t>-</w:t>
      </w:r>
      <w:r w:rsidRPr="00F92F6B">
        <w:tab/>
      </w:r>
      <w:proofErr w:type="spellStart"/>
      <w:r w:rsidRPr="00F92F6B">
        <w:t>K</w:t>
      </w:r>
      <w:r w:rsidRPr="00F92F6B">
        <w:rPr>
          <w:vertAlign w:val="subscript"/>
        </w:rPr>
        <w:t>gNB</w:t>
      </w:r>
      <w:proofErr w:type="spellEnd"/>
      <w:r w:rsidRPr="00F92F6B">
        <w:t xml:space="preserve">* is a key derived by ME and </w:t>
      </w:r>
      <w:proofErr w:type="spellStart"/>
      <w:r w:rsidRPr="00F92F6B">
        <w:t>gNB</w:t>
      </w:r>
      <w:proofErr w:type="spellEnd"/>
      <w:r w:rsidRPr="00F92F6B">
        <w:t xml:space="preserve"> when performing a horizontal or vertical key derivation.</w:t>
      </w:r>
    </w:p>
    <w:p w14:paraId="1C217173" w14:textId="77777777" w:rsidR="0078546C" w:rsidRPr="00F92F6B" w:rsidRDefault="0078546C" w:rsidP="0078546C">
      <w:r w:rsidRPr="00F92F6B">
        <w:t>The primary authentication enables mutual authentication between the UE and the network and provide an anchor key called K</w:t>
      </w:r>
      <w:r w:rsidRPr="00F92F6B">
        <w:rPr>
          <w:vertAlign w:val="subscript"/>
        </w:rPr>
        <w:t>SEAF</w:t>
      </w:r>
      <w:r w:rsidRPr="00F92F6B">
        <w:t>. From K</w:t>
      </w:r>
      <w:r w:rsidRPr="00F92F6B">
        <w:rPr>
          <w:vertAlign w:val="subscript"/>
        </w:rPr>
        <w:t>SEAF</w:t>
      </w:r>
      <w:r w:rsidRPr="00F92F6B">
        <w:t>, K</w:t>
      </w:r>
      <w:r w:rsidRPr="00F92F6B">
        <w:rPr>
          <w:vertAlign w:val="subscript"/>
        </w:rPr>
        <w:t>AMF</w:t>
      </w:r>
      <w:r w:rsidRPr="00F92F6B">
        <w:t xml:space="preserve"> is created during e.g. primary authentication or NAS key re-keying and key refresh events. Based on K</w:t>
      </w:r>
      <w:r w:rsidRPr="00F92F6B">
        <w:rPr>
          <w:vertAlign w:val="subscript"/>
        </w:rPr>
        <w:t>AMF</w:t>
      </w:r>
      <w:r w:rsidRPr="00F92F6B">
        <w:t xml:space="preserve">, </w:t>
      </w:r>
      <w:proofErr w:type="spellStart"/>
      <w:r w:rsidRPr="00F92F6B">
        <w:t>K</w:t>
      </w:r>
      <w:r w:rsidRPr="00F92F6B">
        <w:rPr>
          <w:vertAlign w:val="subscript"/>
        </w:rPr>
        <w:t>NASint</w:t>
      </w:r>
      <w:proofErr w:type="spellEnd"/>
      <w:r w:rsidRPr="00F92F6B">
        <w:t xml:space="preserve"> and </w:t>
      </w:r>
      <w:proofErr w:type="spellStart"/>
      <w:r w:rsidRPr="00F92F6B">
        <w:t>K</w:t>
      </w:r>
      <w:r w:rsidRPr="00F92F6B">
        <w:rPr>
          <w:vertAlign w:val="subscript"/>
        </w:rPr>
        <w:t>NASenc</w:t>
      </w:r>
      <w:proofErr w:type="spellEnd"/>
      <w:r w:rsidRPr="00F92F6B">
        <w:t xml:space="preserve"> are then derived when running a successful NAS SMC procedure.</w:t>
      </w:r>
    </w:p>
    <w:p w14:paraId="4A0A095E" w14:textId="77777777" w:rsidR="0078546C" w:rsidRPr="00F92F6B" w:rsidRDefault="0078546C" w:rsidP="0078546C">
      <w:r w:rsidRPr="00F92F6B">
        <w:t xml:space="preserve">Whenever an initial AS security context needs to be established between UE and </w:t>
      </w:r>
      <w:proofErr w:type="spellStart"/>
      <w:r w:rsidRPr="00F92F6B">
        <w:t>gNB</w:t>
      </w:r>
      <w:proofErr w:type="spellEnd"/>
      <w:r w:rsidRPr="00F92F6B">
        <w:t xml:space="preserve">, AMF and the UE derive a </w:t>
      </w:r>
      <w:proofErr w:type="spellStart"/>
      <w:r w:rsidRPr="00F92F6B">
        <w:t>K</w:t>
      </w:r>
      <w:r w:rsidRPr="00F92F6B">
        <w:rPr>
          <w:vertAlign w:val="subscript"/>
        </w:rPr>
        <w:t>gNB</w:t>
      </w:r>
      <w:proofErr w:type="spellEnd"/>
      <w:r w:rsidRPr="00F92F6B">
        <w:t xml:space="preserve"> and a Next Hop parameter (NH). The </w:t>
      </w:r>
      <w:proofErr w:type="spellStart"/>
      <w:r w:rsidRPr="00F92F6B">
        <w:t>K</w:t>
      </w:r>
      <w:r w:rsidRPr="00F92F6B">
        <w:rPr>
          <w:vertAlign w:val="subscript"/>
        </w:rPr>
        <w:t>gNB</w:t>
      </w:r>
      <w:proofErr w:type="spellEnd"/>
      <w:r w:rsidRPr="00F92F6B">
        <w:t xml:space="preserve"> and the NH are derived from the K</w:t>
      </w:r>
      <w:r w:rsidRPr="00F92F6B">
        <w:rPr>
          <w:vertAlign w:val="subscript"/>
        </w:rPr>
        <w:t>AMF</w:t>
      </w:r>
      <w:r w:rsidRPr="00F92F6B">
        <w:t xml:space="preserve">. A NH Chaining Counter (NCC) is associated with each </w:t>
      </w:r>
      <w:proofErr w:type="spellStart"/>
      <w:r w:rsidRPr="00F92F6B">
        <w:t>K</w:t>
      </w:r>
      <w:r w:rsidRPr="00F92F6B">
        <w:rPr>
          <w:vertAlign w:val="subscript"/>
        </w:rPr>
        <w:t>gNB</w:t>
      </w:r>
      <w:proofErr w:type="spellEnd"/>
      <w:r w:rsidRPr="00F92F6B">
        <w:t xml:space="preserve"> and NH parameter. Every </w:t>
      </w:r>
      <w:proofErr w:type="spellStart"/>
      <w:r w:rsidRPr="00F92F6B">
        <w:t>K</w:t>
      </w:r>
      <w:r w:rsidRPr="00F92F6B">
        <w:rPr>
          <w:vertAlign w:val="subscript"/>
        </w:rPr>
        <w:t>gNB</w:t>
      </w:r>
      <w:proofErr w:type="spellEnd"/>
      <w:r w:rsidRPr="00F92F6B">
        <w:t xml:space="preserve"> is associated with the NCC corresponding to the NH value from which it was derived. At initial setup, the </w:t>
      </w:r>
      <w:proofErr w:type="spellStart"/>
      <w:r w:rsidRPr="00F92F6B">
        <w:t>K</w:t>
      </w:r>
      <w:r w:rsidRPr="00F92F6B">
        <w:rPr>
          <w:vertAlign w:val="subscript"/>
        </w:rPr>
        <w:t>gNB</w:t>
      </w:r>
      <w:proofErr w:type="spellEnd"/>
      <w:r w:rsidRPr="00F92F6B">
        <w:t xml:space="preserve"> is derived directly from K</w:t>
      </w:r>
      <w:r w:rsidRPr="00F92F6B">
        <w:rPr>
          <w:vertAlign w:val="subscript"/>
        </w:rPr>
        <w:t>AMF</w:t>
      </w:r>
      <w:r w:rsidRPr="00F92F6B">
        <w:t xml:space="preserve">, and is then considered to be associated with a virtual NH parameter with NCC value equal to zero. At initial setup, the derived NH value is associated with the NCC value one. On handovers, the basis for the </w:t>
      </w:r>
      <w:proofErr w:type="spellStart"/>
      <w:r w:rsidRPr="00F92F6B">
        <w:t>K</w:t>
      </w:r>
      <w:r w:rsidRPr="00F92F6B">
        <w:rPr>
          <w:vertAlign w:val="subscript"/>
        </w:rPr>
        <w:t>gNB</w:t>
      </w:r>
      <w:proofErr w:type="spellEnd"/>
      <w:r w:rsidRPr="00F92F6B">
        <w:t xml:space="preserve"> that will be used between the UE and the target </w:t>
      </w:r>
      <w:proofErr w:type="spellStart"/>
      <w:r w:rsidRPr="00F92F6B">
        <w:t>gNB</w:t>
      </w:r>
      <w:proofErr w:type="spellEnd"/>
      <w:r w:rsidRPr="00F92F6B">
        <w:t xml:space="preserve">, called </w:t>
      </w:r>
      <w:proofErr w:type="spellStart"/>
      <w:r w:rsidRPr="00F92F6B">
        <w:t>K</w:t>
      </w:r>
      <w:r w:rsidRPr="00F92F6B">
        <w:rPr>
          <w:vertAlign w:val="subscript"/>
        </w:rPr>
        <w:t>gNB</w:t>
      </w:r>
      <w:proofErr w:type="spellEnd"/>
      <w:r w:rsidRPr="00F92F6B">
        <w:t xml:space="preserve">*, is derived from either the currently active </w:t>
      </w:r>
      <w:proofErr w:type="spellStart"/>
      <w:r w:rsidRPr="00F92F6B">
        <w:t>K</w:t>
      </w:r>
      <w:r w:rsidRPr="00F92F6B">
        <w:rPr>
          <w:vertAlign w:val="subscript"/>
        </w:rPr>
        <w:t>gNB</w:t>
      </w:r>
      <w:proofErr w:type="spellEnd"/>
      <w:r w:rsidRPr="00F92F6B">
        <w:t xml:space="preserve"> or from the NH parameter. If </w:t>
      </w:r>
      <w:proofErr w:type="spellStart"/>
      <w:r w:rsidRPr="00F92F6B">
        <w:t>K</w:t>
      </w:r>
      <w:r w:rsidRPr="00F92F6B">
        <w:rPr>
          <w:vertAlign w:val="subscript"/>
        </w:rPr>
        <w:t>gNB</w:t>
      </w:r>
      <w:proofErr w:type="spellEnd"/>
      <w:r w:rsidRPr="00F92F6B">
        <w:t xml:space="preserve">* is derived from the currently active </w:t>
      </w:r>
      <w:proofErr w:type="spellStart"/>
      <w:r w:rsidRPr="00F92F6B">
        <w:t>K</w:t>
      </w:r>
      <w:r w:rsidRPr="00F92F6B">
        <w:rPr>
          <w:vertAlign w:val="subscript"/>
        </w:rPr>
        <w:t>gNB</w:t>
      </w:r>
      <w:proofErr w:type="spellEnd"/>
      <w:r w:rsidRPr="00F92F6B">
        <w:t xml:space="preserve">, this is referred to as a horizontal key derivation and is indicated to UE with an NCC that does not increase. If the </w:t>
      </w:r>
      <w:proofErr w:type="spellStart"/>
      <w:r w:rsidRPr="00F92F6B">
        <w:t>K</w:t>
      </w:r>
      <w:r w:rsidRPr="00F92F6B">
        <w:rPr>
          <w:vertAlign w:val="subscript"/>
        </w:rPr>
        <w:t>gNB</w:t>
      </w:r>
      <w:proofErr w:type="spellEnd"/>
      <w:r w:rsidRPr="00F92F6B">
        <w:t xml:space="preserve">* is derived from the NH parameter, the derivation is referred to as a vertical key derivation and is indicated to UE with an NCC increase. Finally, </w:t>
      </w:r>
      <w:proofErr w:type="spellStart"/>
      <w:r w:rsidRPr="00F92F6B">
        <w:t>K</w:t>
      </w:r>
      <w:r w:rsidRPr="00F92F6B">
        <w:rPr>
          <w:vertAlign w:val="subscript"/>
        </w:rPr>
        <w:t>RRCint</w:t>
      </w:r>
      <w:proofErr w:type="spellEnd"/>
      <w:r w:rsidRPr="00F92F6B">
        <w:t xml:space="preserve">, </w:t>
      </w:r>
      <w:proofErr w:type="spellStart"/>
      <w:r w:rsidRPr="00F92F6B">
        <w:t>K</w:t>
      </w:r>
      <w:r w:rsidRPr="00F92F6B">
        <w:rPr>
          <w:vertAlign w:val="subscript"/>
        </w:rPr>
        <w:t>RRCenc</w:t>
      </w:r>
      <w:proofErr w:type="spellEnd"/>
      <w:r w:rsidRPr="00F92F6B">
        <w:t xml:space="preserve">, </w:t>
      </w:r>
      <w:proofErr w:type="spellStart"/>
      <w:r w:rsidRPr="00F92F6B">
        <w:t>K</w:t>
      </w:r>
      <w:r w:rsidRPr="00F92F6B">
        <w:rPr>
          <w:vertAlign w:val="subscript"/>
        </w:rPr>
        <w:t>UPint</w:t>
      </w:r>
      <w:proofErr w:type="spellEnd"/>
      <w:r w:rsidRPr="00F92F6B">
        <w:t xml:space="preserve"> and </w:t>
      </w:r>
      <w:proofErr w:type="spellStart"/>
      <w:r w:rsidRPr="00F92F6B">
        <w:t>K</w:t>
      </w:r>
      <w:r w:rsidRPr="00F92F6B">
        <w:rPr>
          <w:vertAlign w:val="subscript"/>
        </w:rPr>
        <w:t>UPenc</w:t>
      </w:r>
      <w:proofErr w:type="spellEnd"/>
      <w:r w:rsidRPr="00F92F6B">
        <w:t xml:space="preserve"> are derived based on </w:t>
      </w:r>
      <w:proofErr w:type="spellStart"/>
      <w:r w:rsidRPr="00F92F6B">
        <w:t>K</w:t>
      </w:r>
      <w:r w:rsidRPr="00F92F6B">
        <w:rPr>
          <w:vertAlign w:val="subscript"/>
        </w:rPr>
        <w:t>gNB</w:t>
      </w:r>
      <w:proofErr w:type="spellEnd"/>
      <w:r w:rsidRPr="00F92F6B">
        <w:t xml:space="preserve"> after a new </w:t>
      </w:r>
      <w:proofErr w:type="spellStart"/>
      <w:r w:rsidRPr="00F92F6B">
        <w:t>K</w:t>
      </w:r>
      <w:r w:rsidRPr="00F92F6B">
        <w:rPr>
          <w:vertAlign w:val="subscript"/>
        </w:rPr>
        <w:t>gNB</w:t>
      </w:r>
      <w:proofErr w:type="spellEnd"/>
      <w:r w:rsidRPr="00F92F6B">
        <w:t xml:space="preserve"> is derived. This is depicted on Figure 13.1-1 below:</w:t>
      </w:r>
    </w:p>
    <w:p w14:paraId="7E1624A6" w14:textId="77777777" w:rsidR="0078546C" w:rsidRPr="00F92F6B" w:rsidRDefault="00023231" w:rsidP="00023231">
      <w:pPr>
        <w:pStyle w:val="TH"/>
      </w:pPr>
      <w:r w:rsidRPr="00F92F6B">
        <w:rPr>
          <w:noProof/>
        </w:rPr>
        <w:object w:dxaOrig="6291" w:dyaOrig="3118" w14:anchorId="4610CA66">
          <v:shape id="_x0000_i1089" type="#_x0000_t75" style="width:411.1pt;height:204.05pt" o:ole="">
            <v:imagedata r:id="rId142" o:title=""/>
          </v:shape>
          <o:OLEObject Type="Embed" ProgID="Visio.Drawing.11" ShapeID="_x0000_i1089" DrawAspect="Content" ObjectID="_1829898679" r:id="rId143"/>
        </w:object>
      </w:r>
    </w:p>
    <w:p w14:paraId="3288FBC7" w14:textId="77777777" w:rsidR="0078546C" w:rsidRPr="00F92F6B" w:rsidRDefault="0078546C" w:rsidP="00023231">
      <w:pPr>
        <w:pStyle w:val="TF"/>
      </w:pPr>
      <w:r w:rsidRPr="00F92F6B">
        <w:t>Figure 13.1-1: 5G Key Derivation</w:t>
      </w:r>
    </w:p>
    <w:p w14:paraId="4C2FC45A" w14:textId="77777777" w:rsidR="0078546C" w:rsidRPr="00F92F6B" w:rsidRDefault="0078546C" w:rsidP="0078546C">
      <w:r w:rsidRPr="00F92F6B">
        <w:t xml:space="preserve">With such key derivation, a </w:t>
      </w:r>
      <w:proofErr w:type="spellStart"/>
      <w:r w:rsidRPr="00F92F6B">
        <w:t>gNB</w:t>
      </w:r>
      <w:proofErr w:type="spellEnd"/>
      <w:r w:rsidRPr="00F92F6B">
        <w:t xml:space="preserve"> with knowledge of a </w:t>
      </w:r>
      <w:proofErr w:type="spellStart"/>
      <w:r w:rsidRPr="00F92F6B">
        <w:t>K</w:t>
      </w:r>
      <w:r w:rsidRPr="00F92F6B">
        <w:rPr>
          <w:vertAlign w:val="subscript"/>
        </w:rPr>
        <w:t>gNB</w:t>
      </w:r>
      <w:proofErr w:type="spellEnd"/>
      <w:r w:rsidRPr="00F92F6B">
        <w:t xml:space="preserve">, shared with a UE, is unable to compute any previous </w:t>
      </w:r>
      <w:proofErr w:type="spellStart"/>
      <w:r w:rsidRPr="00F92F6B">
        <w:t>K</w:t>
      </w:r>
      <w:r w:rsidRPr="00F92F6B">
        <w:rPr>
          <w:vertAlign w:val="subscript"/>
        </w:rPr>
        <w:t>gNB</w:t>
      </w:r>
      <w:proofErr w:type="spellEnd"/>
      <w:r w:rsidRPr="00F92F6B">
        <w:t xml:space="preserve"> that has been used between the same UE and a previous </w:t>
      </w:r>
      <w:proofErr w:type="spellStart"/>
      <w:r w:rsidRPr="00F92F6B">
        <w:t>gNB</w:t>
      </w:r>
      <w:proofErr w:type="spellEnd"/>
      <w:r w:rsidRPr="00F92F6B">
        <w:t xml:space="preserve">, therefore providing backward security. Similarly, a </w:t>
      </w:r>
      <w:proofErr w:type="spellStart"/>
      <w:r w:rsidRPr="00F92F6B">
        <w:t>gNB</w:t>
      </w:r>
      <w:proofErr w:type="spellEnd"/>
      <w:r w:rsidRPr="00F92F6B">
        <w:t xml:space="preserve"> with knowledge of a </w:t>
      </w:r>
      <w:proofErr w:type="spellStart"/>
      <w:r w:rsidRPr="00F92F6B">
        <w:t>K</w:t>
      </w:r>
      <w:r w:rsidRPr="00F92F6B">
        <w:rPr>
          <w:vertAlign w:val="subscript"/>
        </w:rPr>
        <w:t>gNB</w:t>
      </w:r>
      <w:proofErr w:type="spellEnd"/>
      <w:r w:rsidRPr="00F92F6B">
        <w:t xml:space="preserve">, shared with a UE, is unable to predict any future </w:t>
      </w:r>
      <w:proofErr w:type="spellStart"/>
      <w:r w:rsidRPr="00F92F6B">
        <w:t>K</w:t>
      </w:r>
      <w:r w:rsidRPr="00F92F6B">
        <w:rPr>
          <w:vertAlign w:val="subscript"/>
        </w:rPr>
        <w:t>gNB</w:t>
      </w:r>
      <w:proofErr w:type="spellEnd"/>
      <w:r w:rsidRPr="00F92F6B">
        <w:t xml:space="preserve"> that will be used between the same UE and another </w:t>
      </w:r>
      <w:proofErr w:type="spellStart"/>
      <w:r w:rsidRPr="00F92F6B">
        <w:t>gNB</w:t>
      </w:r>
      <w:proofErr w:type="spellEnd"/>
      <w:r w:rsidRPr="00F92F6B">
        <w:t xml:space="preserve"> after n or more handovers (since NH parameters are only computable by the UE and the AMF).</w:t>
      </w:r>
    </w:p>
    <w:p w14:paraId="5F8CA056" w14:textId="19A6BA27" w:rsidR="0078546C" w:rsidRPr="00F92F6B" w:rsidRDefault="0078546C" w:rsidP="0078546C">
      <w:r w:rsidRPr="00F92F6B">
        <w:t xml:space="preserve">The AS SMC procedure is for RRC and UP security algorithms negotiation and RRC security activation. When AS security context is to be established in the </w:t>
      </w:r>
      <w:proofErr w:type="spellStart"/>
      <w:r w:rsidRPr="00F92F6B">
        <w:t>gNB</w:t>
      </w:r>
      <w:proofErr w:type="spellEnd"/>
      <w:r w:rsidRPr="00F92F6B">
        <w:t xml:space="preserve">, the AMF sends the </w:t>
      </w:r>
      <w:r w:rsidR="007A1F95" w:rsidRPr="00F92F6B">
        <w:t xml:space="preserve">complete </w:t>
      </w:r>
      <w:r w:rsidRPr="00F92F6B">
        <w:t xml:space="preserve">UE 5G security capabilities to the </w:t>
      </w:r>
      <w:proofErr w:type="spellStart"/>
      <w:r w:rsidRPr="00F92F6B">
        <w:t>gNB</w:t>
      </w:r>
      <w:proofErr w:type="spellEnd"/>
      <w:r w:rsidR="007A1F95" w:rsidRPr="00F92F6B">
        <w:t xml:space="preserve"> (i.e., all bits for every capability defined in TS 24.501 [28] and received in NAS </w:t>
      </w:r>
      <w:r w:rsidR="00AD7840" w:rsidRPr="00F92F6B">
        <w:t>signalling</w:t>
      </w:r>
      <w:r w:rsidR="007A1F95" w:rsidRPr="00F92F6B">
        <w:t>)</w:t>
      </w:r>
      <w:r w:rsidRPr="00F92F6B">
        <w:t xml:space="preserve">. </w:t>
      </w:r>
      <w:r w:rsidR="007A1F95" w:rsidRPr="00F92F6B">
        <w:t xml:space="preserve">At handover (or at UE Context retrieval), the complete UE 5G security capabilities are also sent by the source </w:t>
      </w:r>
      <w:proofErr w:type="spellStart"/>
      <w:r w:rsidR="007A1F95" w:rsidRPr="00F92F6B">
        <w:t>gNB</w:t>
      </w:r>
      <w:proofErr w:type="spellEnd"/>
      <w:r w:rsidR="007A1F95" w:rsidRPr="00F92F6B">
        <w:t xml:space="preserve"> to the target </w:t>
      </w:r>
      <w:proofErr w:type="spellStart"/>
      <w:r w:rsidR="007A1F95" w:rsidRPr="00F92F6B">
        <w:t>gNB</w:t>
      </w:r>
      <w:proofErr w:type="spellEnd"/>
      <w:r w:rsidR="007A1F95" w:rsidRPr="00F92F6B">
        <w:t xml:space="preserve"> (or by the last serving </w:t>
      </w:r>
      <w:proofErr w:type="spellStart"/>
      <w:r w:rsidR="007A1F95" w:rsidRPr="00F92F6B">
        <w:t>gNB</w:t>
      </w:r>
      <w:proofErr w:type="spellEnd"/>
      <w:r w:rsidR="007A1F95" w:rsidRPr="00F92F6B">
        <w:t xml:space="preserve"> to the receiving </w:t>
      </w:r>
      <w:proofErr w:type="spellStart"/>
      <w:r w:rsidR="007A1F95" w:rsidRPr="00F92F6B">
        <w:t>gNB</w:t>
      </w:r>
      <w:proofErr w:type="spellEnd"/>
      <w:r w:rsidR="007A1F95" w:rsidRPr="00F92F6B">
        <w:t xml:space="preserve"> respectively). </w:t>
      </w:r>
      <w:r w:rsidRPr="00F92F6B">
        <w:t xml:space="preserve">The </w:t>
      </w:r>
      <w:proofErr w:type="spellStart"/>
      <w:r w:rsidRPr="00F92F6B">
        <w:t>gNB</w:t>
      </w:r>
      <w:proofErr w:type="spellEnd"/>
      <w:r w:rsidRPr="00F92F6B">
        <w:t xml:space="preserve"> chooses the ciphering algorithm which has the highest priority from its configured list and is also present in the UE 5G security capabilities. The </w:t>
      </w:r>
      <w:proofErr w:type="spellStart"/>
      <w:r w:rsidRPr="00F92F6B">
        <w:t>gNB</w:t>
      </w:r>
      <w:proofErr w:type="spellEnd"/>
      <w:r w:rsidRPr="00F92F6B">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F92F6B">
        <w:t>gNB</w:t>
      </w:r>
      <w:proofErr w:type="spellEnd"/>
      <w:r w:rsidRPr="00F92F6B">
        <w:t xml:space="preserve"> starts after sending the AS SMC message. RRC uplink deciphering (decryption) at the </w:t>
      </w:r>
      <w:proofErr w:type="spellStart"/>
      <w:r w:rsidRPr="00F92F6B">
        <w:t>gNB</w:t>
      </w:r>
      <w:proofErr w:type="spellEnd"/>
      <w:r w:rsidRPr="00F92F6B">
        <w:t xml:space="preserve"> starts after receiving and successful verification of the integrity protected AS security mode complete message from the UE. The UE verifies the validity of the AS SMC message from the </w:t>
      </w:r>
      <w:proofErr w:type="spellStart"/>
      <w:r w:rsidRPr="00F92F6B">
        <w:t>gNB</w:t>
      </w:r>
      <w:proofErr w:type="spellEnd"/>
      <w:r w:rsidRPr="00F92F6B">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F92F6B" w:rsidRDefault="00323866" w:rsidP="0078546C">
      <w:r w:rsidRPr="00F92F6B">
        <w:t>A UE connected to 5GC, shall</w:t>
      </w:r>
      <w:r w:rsidR="0078546C" w:rsidRPr="00F92F6B">
        <w:t xml:space="preserve"> support integrity protected DRBs </w:t>
      </w:r>
      <w:r w:rsidRPr="00F92F6B">
        <w:t xml:space="preserve">at any data rate, up to and including </w:t>
      </w:r>
      <w:r w:rsidR="0078546C" w:rsidRPr="00F92F6B">
        <w:t>the highest data rate supported by the UE</w:t>
      </w:r>
      <w:r w:rsidRPr="00F92F6B">
        <w:t xml:space="preserve"> for both UL and DL</w:t>
      </w:r>
      <w:r w:rsidR="0078546C" w:rsidRPr="00F92F6B">
        <w:t>. In case of failed integrity check (i.e. faulty or missing MAC-I), the concerned PDU shall be discarded by the receiving PDCP entity.</w:t>
      </w:r>
    </w:p>
    <w:p w14:paraId="00B5D5A1" w14:textId="77777777" w:rsidR="003062B4" w:rsidRPr="00F92F6B" w:rsidRDefault="0078546C" w:rsidP="0078546C">
      <w:r w:rsidRPr="00F92F6B">
        <w:t xml:space="preserve">Key refresh is possible for </w:t>
      </w:r>
      <w:proofErr w:type="spellStart"/>
      <w:r w:rsidRPr="00F92F6B">
        <w:t>K</w:t>
      </w:r>
      <w:r w:rsidRPr="00F92F6B">
        <w:rPr>
          <w:vertAlign w:val="subscript"/>
        </w:rPr>
        <w:t>gNB</w:t>
      </w:r>
      <w:proofErr w:type="spellEnd"/>
      <w:r w:rsidRPr="00F92F6B">
        <w:t>, K</w:t>
      </w:r>
      <w:r w:rsidRPr="00F92F6B">
        <w:rPr>
          <w:vertAlign w:val="subscript"/>
        </w:rPr>
        <w:t>RRC-enc</w:t>
      </w:r>
      <w:r w:rsidRPr="00F92F6B">
        <w:t>, K</w:t>
      </w:r>
      <w:r w:rsidRPr="00F92F6B">
        <w:rPr>
          <w:vertAlign w:val="subscript"/>
        </w:rPr>
        <w:t>RRC-int</w:t>
      </w:r>
      <w:r w:rsidRPr="00F92F6B">
        <w:t>, K</w:t>
      </w:r>
      <w:r w:rsidRPr="00F92F6B">
        <w:rPr>
          <w:vertAlign w:val="subscript"/>
        </w:rPr>
        <w:t>UP-enc</w:t>
      </w:r>
      <w:r w:rsidRPr="00F92F6B">
        <w:t>, and K</w:t>
      </w:r>
      <w:r w:rsidRPr="00F92F6B">
        <w:rPr>
          <w:vertAlign w:val="subscript"/>
        </w:rPr>
        <w:t>UP-int</w:t>
      </w:r>
      <w:r w:rsidRPr="00F92F6B">
        <w:t xml:space="preserve"> and can be initiated by the </w:t>
      </w:r>
      <w:proofErr w:type="spellStart"/>
      <w:r w:rsidRPr="00F92F6B">
        <w:t>gNB</w:t>
      </w:r>
      <w:proofErr w:type="spellEnd"/>
      <w:r w:rsidRPr="00F92F6B">
        <w:t xml:space="preserve"> when a PDCP COUNTs are about to be re-used with the same Radio Bearer identity and with the same </w:t>
      </w:r>
      <w:proofErr w:type="spellStart"/>
      <w:r w:rsidRPr="00F92F6B">
        <w:t>K</w:t>
      </w:r>
      <w:r w:rsidRPr="00F92F6B">
        <w:rPr>
          <w:vertAlign w:val="subscript"/>
        </w:rPr>
        <w:t>gNB</w:t>
      </w:r>
      <w:proofErr w:type="spellEnd"/>
      <w:r w:rsidRPr="00F92F6B">
        <w:t xml:space="preserve">. Key re-keying is also possible for the </w:t>
      </w:r>
      <w:proofErr w:type="spellStart"/>
      <w:r w:rsidRPr="00F92F6B">
        <w:t>K</w:t>
      </w:r>
      <w:r w:rsidRPr="00F92F6B">
        <w:rPr>
          <w:vertAlign w:val="subscript"/>
        </w:rPr>
        <w:t>gNB</w:t>
      </w:r>
      <w:proofErr w:type="spellEnd"/>
      <w:r w:rsidRPr="00F92F6B">
        <w:t>, K</w:t>
      </w:r>
      <w:r w:rsidRPr="00F92F6B">
        <w:rPr>
          <w:vertAlign w:val="subscript"/>
        </w:rPr>
        <w:t>RRC-enc</w:t>
      </w:r>
      <w:r w:rsidRPr="00F92F6B">
        <w:t>, K</w:t>
      </w:r>
      <w:r w:rsidRPr="00F92F6B">
        <w:rPr>
          <w:vertAlign w:val="subscript"/>
        </w:rPr>
        <w:t>RRC-int</w:t>
      </w:r>
      <w:r w:rsidRPr="00F92F6B">
        <w:t>, K</w:t>
      </w:r>
      <w:r w:rsidRPr="00F92F6B">
        <w:rPr>
          <w:vertAlign w:val="subscript"/>
        </w:rPr>
        <w:t>UP-enc</w:t>
      </w:r>
      <w:r w:rsidRPr="00F92F6B">
        <w:t>, and K</w:t>
      </w:r>
      <w:r w:rsidRPr="00F92F6B">
        <w:rPr>
          <w:vertAlign w:val="subscript"/>
        </w:rPr>
        <w:t>UP-int</w:t>
      </w:r>
      <w:r w:rsidRPr="00F92F6B">
        <w:t xml:space="preserve"> and can be initiated by the AMF when a 5G AS security context different from the currently active one shall be activated.</w:t>
      </w:r>
    </w:p>
    <w:p w14:paraId="5AD12348" w14:textId="77777777" w:rsidR="003062B4" w:rsidRPr="00F92F6B" w:rsidRDefault="003062B4" w:rsidP="009A0512">
      <w:pPr>
        <w:pStyle w:val="Heading2"/>
      </w:pPr>
      <w:bookmarkStart w:id="1391" w:name="_Toc20388025"/>
      <w:bookmarkStart w:id="1392" w:name="_Toc29376105"/>
      <w:bookmarkStart w:id="1393" w:name="_Toc37232002"/>
      <w:bookmarkStart w:id="1394" w:name="_Toc46502060"/>
      <w:bookmarkStart w:id="1395" w:name="_Toc51971408"/>
      <w:bookmarkStart w:id="1396" w:name="_Toc52551391"/>
      <w:bookmarkStart w:id="1397" w:name="_Toc219280900"/>
      <w:r w:rsidRPr="00F92F6B">
        <w:t>13.2</w:t>
      </w:r>
      <w:r w:rsidRPr="00F92F6B">
        <w:tab/>
        <w:t>Security Termination Points</w:t>
      </w:r>
      <w:bookmarkEnd w:id="1391"/>
      <w:bookmarkEnd w:id="1392"/>
      <w:bookmarkEnd w:id="1393"/>
      <w:bookmarkEnd w:id="1394"/>
      <w:bookmarkEnd w:id="1395"/>
      <w:bookmarkEnd w:id="1396"/>
      <w:bookmarkEnd w:id="1397"/>
    </w:p>
    <w:p w14:paraId="244357ED" w14:textId="77777777" w:rsidR="003062B4" w:rsidRPr="00F92F6B" w:rsidRDefault="003062B4" w:rsidP="003062B4">
      <w:r w:rsidRPr="00F92F6B">
        <w:t>The table below describes the security termination points.</w:t>
      </w:r>
    </w:p>
    <w:p w14:paraId="4690EB13" w14:textId="77777777" w:rsidR="003062B4" w:rsidRPr="00F92F6B" w:rsidRDefault="003062B4" w:rsidP="00FD726A">
      <w:pPr>
        <w:pStyle w:val="TH"/>
      </w:pPr>
      <w:r w:rsidRPr="00F92F6B">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600"/>
        <w:gridCol w:w="855"/>
        <w:gridCol w:w="1666"/>
      </w:tblGrid>
      <w:tr w:rsidR="006C004A" w:rsidRPr="00F92F6B" w14:paraId="5C9C7772" w14:textId="77777777" w:rsidTr="0065306B">
        <w:trPr>
          <w:trHeight w:val="240"/>
          <w:jc w:val="center"/>
        </w:trPr>
        <w:tc>
          <w:tcPr>
            <w:tcW w:w="1592" w:type="dxa"/>
            <w:tcBorders>
              <w:bottom w:val="double" w:sz="4" w:space="0" w:color="auto"/>
            </w:tcBorders>
            <w:noWrap/>
          </w:tcPr>
          <w:p w14:paraId="409718C9" w14:textId="77777777" w:rsidR="003062B4" w:rsidRPr="00F92F6B" w:rsidRDefault="003062B4" w:rsidP="005B6959">
            <w:pPr>
              <w:pStyle w:val="TAH"/>
            </w:pPr>
            <w:bookmarkStart w:id="1398" w:name="_MCCTEMPBM_CRPT83880020___2" w:colFirst="1" w:colLast="1"/>
          </w:p>
        </w:tc>
        <w:tc>
          <w:tcPr>
            <w:tcW w:w="0" w:type="auto"/>
            <w:tcBorders>
              <w:bottom w:val="double" w:sz="4" w:space="0" w:color="auto"/>
            </w:tcBorders>
          </w:tcPr>
          <w:p w14:paraId="7F9EAB89" w14:textId="77777777" w:rsidR="003062B4" w:rsidRPr="00F92F6B" w:rsidRDefault="003062B4" w:rsidP="005B6959">
            <w:pPr>
              <w:pStyle w:val="TAH"/>
            </w:pPr>
            <w:r w:rsidRPr="00F92F6B">
              <w:t>Ciphering</w:t>
            </w:r>
          </w:p>
        </w:tc>
        <w:tc>
          <w:tcPr>
            <w:tcW w:w="0" w:type="auto"/>
            <w:tcBorders>
              <w:bottom w:val="double" w:sz="4" w:space="0" w:color="auto"/>
            </w:tcBorders>
          </w:tcPr>
          <w:p w14:paraId="0527A2C8" w14:textId="77777777" w:rsidR="003062B4" w:rsidRPr="00F92F6B" w:rsidRDefault="003062B4" w:rsidP="005B6959">
            <w:pPr>
              <w:pStyle w:val="TAH"/>
            </w:pPr>
            <w:r w:rsidRPr="00F92F6B">
              <w:t>Integrity Protection</w:t>
            </w:r>
          </w:p>
        </w:tc>
      </w:tr>
      <w:tr w:rsidR="006C004A" w:rsidRPr="00F92F6B" w14:paraId="28337A14" w14:textId="77777777" w:rsidTr="0065306B">
        <w:trPr>
          <w:trHeight w:val="240"/>
          <w:jc w:val="center"/>
        </w:trPr>
        <w:tc>
          <w:tcPr>
            <w:tcW w:w="1592" w:type="dxa"/>
            <w:tcBorders>
              <w:top w:val="double" w:sz="4" w:space="0" w:color="auto"/>
            </w:tcBorders>
            <w:noWrap/>
          </w:tcPr>
          <w:p w14:paraId="799F315E" w14:textId="77777777" w:rsidR="003062B4" w:rsidRPr="00F92F6B" w:rsidRDefault="003062B4" w:rsidP="005B6959">
            <w:pPr>
              <w:pStyle w:val="TAC"/>
            </w:pPr>
            <w:bookmarkStart w:id="1399" w:name="_MCCTEMPBM_CRPT83880021___2"/>
            <w:bookmarkStart w:id="1400" w:name="_MCCTEMPBM_CRPT83880022___2" w:colFirst="1" w:colLast="1"/>
            <w:bookmarkEnd w:id="1398"/>
            <w:r w:rsidRPr="00F92F6B">
              <w:t>NAS Signalling</w:t>
            </w:r>
            <w:bookmarkEnd w:id="1399"/>
          </w:p>
        </w:tc>
        <w:tc>
          <w:tcPr>
            <w:tcW w:w="0" w:type="auto"/>
            <w:tcBorders>
              <w:top w:val="double" w:sz="4" w:space="0" w:color="auto"/>
            </w:tcBorders>
          </w:tcPr>
          <w:p w14:paraId="6B35E4FF" w14:textId="77777777" w:rsidR="003062B4" w:rsidRPr="00F92F6B" w:rsidRDefault="003062B4" w:rsidP="005B6959">
            <w:pPr>
              <w:pStyle w:val="TAC"/>
            </w:pPr>
            <w:r w:rsidRPr="00F92F6B">
              <w:t>AMF</w:t>
            </w:r>
          </w:p>
        </w:tc>
        <w:tc>
          <w:tcPr>
            <w:tcW w:w="0" w:type="auto"/>
            <w:tcBorders>
              <w:top w:val="double" w:sz="4" w:space="0" w:color="auto"/>
            </w:tcBorders>
          </w:tcPr>
          <w:p w14:paraId="0D9F029A" w14:textId="77777777" w:rsidR="003062B4" w:rsidRPr="00F92F6B" w:rsidRDefault="003062B4" w:rsidP="005B6959">
            <w:pPr>
              <w:pStyle w:val="TAC"/>
            </w:pPr>
            <w:r w:rsidRPr="00F92F6B">
              <w:t>AMF</w:t>
            </w:r>
          </w:p>
        </w:tc>
      </w:tr>
      <w:tr w:rsidR="006C004A" w:rsidRPr="00F92F6B" w14:paraId="2560F9B6" w14:textId="77777777" w:rsidTr="0065306B">
        <w:trPr>
          <w:trHeight w:val="240"/>
          <w:jc w:val="center"/>
        </w:trPr>
        <w:tc>
          <w:tcPr>
            <w:tcW w:w="1592" w:type="dxa"/>
            <w:noWrap/>
          </w:tcPr>
          <w:p w14:paraId="59DF2A94" w14:textId="77777777" w:rsidR="003062B4" w:rsidRPr="00F92F6B" w:rsidRDefault="003062B4" w:rsidP="005B6959">
            <w:pPr>
              <w:pStyle w:val="TAC"/>
            </w:pPr>
            <w:bookmarkStart w:id="1401" w:name="_MCCTEMPBM_CRPT83880023___2"/>
            <w:bookmarkStart w:id="1402" w:name="_MCCTEMPBM_CRPT83880024___2" w:colFirst="1" w:colLast="1"/>
            <w:bookmarkEnd w:id="1400"/>
            <w:r w:rsidRPr="00F92F6B">
              <w:t>RRC Signalling</w:t>
            </w:r>
            <w:bookmarkEnd w:id="1401"/>
          </w:p>
        </w:tc>
        <w:tc>
          <w:tcPr>
            <w:tcW w:w="0" w:type="auto"/>
          </w:tcPr>
          <w:p w14:paraId="61715D62" w14:textId="77777777" w:rsidR="003062B4" w:rsidRPr="00F92F6B" w:rsidRDefault="003062B4" w:rsidP="005B6959">
            <w:pPr>
              <w:pStyle w:val="TAC"/>
            </w:pPr>
            <w:proofErr w:type="spellStart"/>
            <w:r w:rsidRPr="00F92F6B">
              <w:t>gNB</w:t>
            </w:r>
            <w:proofErr w:type="spellEnd"/>
          </w:p>
        </w:tc>
        <w:tc>
          <w:tcPr>
            <w:tcW w:w="0" w:type="auto"/>
          </w:tcPr>
          <w:p w14:paraId="55186ED6" w14:textId="77777777" w:rsidR="003062B4" w:rsidRPr="00F92F6B" w:rsidRDefault="003062B4" w:rsidP="005B6959">
            <w:pPr>
              <w:pStyle w:val="TAC"/>
            </w:pPr>
            <w:proofErr w:type="spellStart"/>
            <w:r w:rsidRPr="00F92F6B">
              <w:t>gNB</w:t>
            </w:r>
            <w:proofErr w:type="spellEnd"/>
          </w:p>
        </w:tc>
      </w:tr>
      <w:tr w:rsidR="005B6959" w:rsidRPr="00F92F6B" w14:paraId="6A9E5128" w14:textId="77777777" w:rsidTr="0065306B">
        <w:trPr>
          <w:trHeight w:val="240"/>
          <w:jc w:val="center"/>
        </w:trPr>
        <w:tc>
          <w:tcPr>
            <w:tcW w:w="1592" w:type="dxa"/>
            <w:noWrap/>
          </w:tcPr>
          <w:p w14:paraId="14587929" w14:textId="77777777" w:rsidR="003062B4" w:rsidRPr="00F92F6B" w:rsidRDefault="003062B4" w:rsidP="005B6959">
            <w:pPr>
              <w:pStyle w:val="TAC"/>
            </w:pPr>
            <w:bookmarkStart w:id="1403" w:name="_MCCTEMPBM_CRPT83880025___2"/>
            <w:bookmarkStart w:id="1404" w:name="_MCCTEMPBM_CRPT83880026___2" w:colFirst="1" w:colLast="1"/>
            <w:bookmarkEnd w:id="1402"/>
            <w:r w:rsidRPr="00F92F6B">
              <w:t>User Plane Data</w:t>
            </w:r>
            <w:bookmarkEnd w:id="1403"/>
          </w:p>
        </w:tc>
        <w:tc>
          <w:tcPr>
            <w:tcW w:w="0" w:type="auto"/>
          </w:tcPr>
          <w:p w14:paraId="212CDCA8" w14:textId="77777777" w:rsidR="003062B4" w:rsidRPr="00F92F6B" w:rsidRDefault="003062B4" w:rsidP="005B6959">
            <w:pPr>
              <w:pStyle w:val="TAC"/>
            </w:pPr>
            <w:proofErr w:type="spellStart"/>
            <w:r w:rsidRPr="00F92F6B">
              <w:t>gNB</w:t>
            </w:r>
            <w:proofErr w:type="spellEnd"/>
          </w:p>
        </w:tc>
        <w:tc>
          <w:tcPr>
            <w:tcW w:w="0" w:type="auto"/>
          </w:tcPr>
          <w:p w14:paraId="5119ECCD" w14:textId="77777777" w:rsidR="003062B4" w:rsidRPr="00F92F6B" w:rsidRDefault="003062B4" w:rsidP="005B6959">
            <w:pPr>
              <w:pStyle w:val="TAC"/>
            </w:pPr>
            <w:proofErr w:type="spellStart"/>
            <w:r w:rsidRPr="00F92F6B">
              <w:t>gNB</w:t>
            </w:r>
            <w:proofErr w:type="spellEnd"/>
          </w:p>
        </w:tc>
      </w:tr>
      <w:bookmarkEnd w:id="1404"/>
    </w:tbl>
    <w:p w14:paraId="569C5FD2" w14:textId="77777777" w:rsidR="003062B4" w:rsidRPr="00F92F6B" w:rsidRDefault="003062B4" w:rsidP="003062B4"/>
    <w:p w14:paraId="4814D188" w14:textId="77777777" w:rsidR="003062B4" w:rsidRPr="00F92F6B" w:rsidRDefault="003062B4" w:rsidP="009A0512">
      <w:pPr>
        <w:pStyle w:val="Heading2"/>
      </w:pPr>
      <w:bookmarkStart w:id="1405" w:name="_Toc20388026"/>
      <w:bookmarkStart w:id="1406" w:name="_Toc29376106"/>
      <w:bookmarkStart w:id="1407" w:name="_Toc37232003"/>
      <w:bookmarkStart w:id="1408" w:name="_Toc46502061"/>
      <w:bookmarkStart w:id="1409" w:name="_Toc51971409"/>
      <w:bookmarkStart w:id="1410" w:name="_Toc52551392"/>
      <w:bookmarkStart w:id="1411" w:name="_Toc219280901"/>
      <w:r w:rsidRPr="00F92F6B">
        <w:t>13.3</w:t>
      </w:r>
      <w:r w:rsidRPr="00F92F6B">
        <w:tab/>
        <w:t>State Transitions and Mobility</w:t>
      </w:r>
      <w:bookmarkEnd w:id="1405"/>
      <w:bookmarkEnd w:id="1406"/>
      <w:bookmarkEnd w:id="1407"/>
      <w:bookmarkEnd w:id="1408"/>
      <w:bookmarkEnd w:id="1409"/>
      <w:bookmarkEnd w:id="1410"/>
      <w:bookmarkEnd w:id="1411"/>
    </w:p>
    <w:p w14:paraId="61B72ADE" w14:textId="77777777" w:rsidR="00023231" w:rsidRPr="00F92F6B" w:rsidRDefault="00023231" w:rsidP="00023231">
      <w:r w:rsidRPr="00F92F6B">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F92F6B" w:rsidRDefault="00023231" w:rsidP="00023231">
      <w:r w:rsidRPr="00F92F6B">
        <w:t xml:space="preserve">On RRC_CONNECTED to RRC_IDLE transitions, the </w:t>
      </w:r>
      <w:proofErr w:type="spellStart"/>
      <w:r w:rsidRPr="00F92F6B">
        <w:t>gNBs</w:t>
      </w:r>
      <w:proofErr w:type="spellEnd"/>
      <w:r w:rsidRPr="00F92F6B">
        <w:t xml:space="preserve"> deletes the keys it stores for that UE such that state information for idle mode UEs only has to be maintained in AMF. It is also assumed that </w:t>
      </w:r>
      <w:proofErr w:type="spellStart"/>
      <w:r w:rsidRPr="00F92F6B">
        <w:t>gNB</w:t>
      </w:r>
      <w:proofErr w:type="spellEnd"/>
      <w:r w:rsidRPr="00F92F6B">
        <w:t xml:space="preserve"> does no longer store state information about the corresponding UE and deletes the current keys from its memory. In particular, on connected to idle transitions:</w:t>
      </w:r>
    </w:p>
    <w:p w14:paraId="1CFB2384" w14:textId="77777777" w:rsidR="00023231" w:rsidRPr="00F92F6B" w:rsidRDefault="00023231" w:rsidP="00023231">
      <w:pPr>
        <w:pStyle w:val="B1"/>
      </w:pPr>
      <w:r w:rsidRPr="00F92F6B">
        <w:t>-</w:t>
      </w:r>
      <w:r w:rsidRPr="00F92F6B">
        <w:tab/>
        <w:t xml:space="preserve">The </w:t>
      </w:r>
      <w:proofErr w:type="spellStart"/>
      <w:r w:rsidRPr="00F92F6B">
        <w:t>gNB</w:t>
      </w:r>
      <w:proofErr w:type="spellEnd"/>
      <w:r w:rsidRPr="00F92F6B">
        <w:t xml:space="preserve"> and UE delete NH, </w:t>
      </w:r>
      <w:proofErr w:type="spellStart"/>
      <w:r w:rsidR="00677AE3" w:rsidRPr="00F92F6B">
        <w:t>K</w:t>
      </w:r>
      <w:r w:rsidR="00677AE3" w:rsidRPr="00F92F6B">
        <w:rPr>
          <w:vertAlign w:val="subscript"/>
        </w:rPr>
        <w:t>gNB</w:t>
      </w:r>
      <w:proofErr w:type="spellEnd"/>
      <w:r w:rsidR="00677AE3" w:rsidRPr="00F92F6B">
        <w:t xml:space="preserve">, </w:t>
      </w:r>
      <w:proofErr w:type="spellStart"/>
      <w:r w:rsidRPr="00F92F6B">
        <w:t>K</w:t>
      </w:r>
      <w:r w:rsidRPr="00F92F6B">
        <w:rPr>
          <w:vertAlign w:val="subscript"/>
        </w:rPr>
        <w:t>RRCint</w:t>
      </w:r>
      <w:proofErr w:type="spellEnd"/>
      <w:r w:rsidRPr="00F92F6B">
        <w:t xml:space="preserve">, </w:t>
      </w:r>
      <w:proofErr w:type="spellStart"/>
      <w:r w:rsidRPr="00F92F6B">
        <w:t>K</w:t>
      </w:r>
      <w:r w:rsidRPr="00F92F6B">
        <w:rPr>
          <w:vertAlign w:val="subscript"/>
        </w:rPr>
        <w:t>RRCenc</w:t>
      </w:r>
      <w:proofErr w:type="spellEnd"/>
      <w:r w:rsidRPr="00F92F6B">
        <w:t xml:space="preserve">, </w:t>
      </w:r>
      <w:proofErr w:type="spellStart"/>
      <w:r w:rsidRPr="00F92F6B">
        <w:t>K</w:t>
      </w:r>
      <w:r w:rsidRPr="00F92F6B">
        <w:rPr>
          <w:vertAlign w:val="subscript"/>
        </w:rPr>
        <w:t>UPint</w:t>
      </w:r>
      <w:proofErr w:type="spellEnd"/>
      <w:r w:rsidRPr="00F92F6B">
        <w:t xml:space="preserve"> and </w:t>
      </w:r>
      <w:proofErr w:type="spellStart"/>
      <w:r w:rsidRPr="00F92F6B">
        <w:t>K</w:t>
      </w:r>
      <w:r w:rsidRPr="00F92F6B">
        <w:rPr>
          <w:vertAlign w:val="subscript"/>
        </w:rPr>
        <w:t>UPenc</w:t>
      </w:r>
      <w:proofErr w:type="spellEnd"/>
      <w:r w:rsidRPr="00F92F6B">
        <w:t xml:space="preserve"> and related NCC;</w:t>
      </w:r>
    </w:p>
    <w:p w14:paraId="698E33ED" w14:textId="77777777" w:rsidR="00023231" w:rsidRPr="00F92F6B" w:rsidRDefault="00023231" w:rsidP="00023231">
      <w:pPr>
        <w:pStyle w:val="B1"/>
      </w:pPr>
      <w:r w:rsidRPr="00F92F6B">
        <w:t>-</w:t>
      </w:r>
      <w:r w:rsidRPr="00F92F6B">
        <w:tab/>
        <w:t>AMF and UE keeps K</w:t>
      </w:r>
      <w:r w:rsidRPr="00F92F6B">
        <w:rPr>
          <w:vertAlign w:val="subscript"/>
        </w:rPr>
        <w:t>AMF</w:t>
      </w:r>
      <w:r w:rsidRPr="00F92F6B">
        <w:t xml:space="preserve">, </w:t>
      </w:r>
      <w:proofErr w:type="spellStart"/>
      <w:r w:rsidRPr="00F92F6B">
        <w:t>K</w:t>
      </w:r>
      <w:r w:rsidRPr="00F92F6B">
        <w:rPr>
          <w:vertAlign w:val="subscript"/>
        </w:rPr>
        <w:t>NASint</w:t>
      </w:r>
      <w:proofErr w:type="spellEnd"/>
      <w:r w:rsidRPr="00F92F6B">
        <w:t xml:space="preserve"> and </w:t>
      </w:r>
      <w:proofErr w:type="spellStart"/>
      <w:r w:rsidRPr="00F92F6B">
        <w:t>K</w:t>
      </w:r>
      <w:r w:rsidRPr="00F92F6B">
        <w:rPr>
          <w:vertAlign w:val="subscript"/>
        </w:rPr>
        <w:t>NASenc</w:t>
      </w:r>
      <w:proofErr w:type="spellEnd"/>
      <w:r w:rsidRPr="00F92F6B">
        <w:t xml:space="preserve"> stored.</w:t>
      </w:r>
    </w:p>
    <w:p w14:paraId="0F6AF50D" w14:textId="69ED4444" w:rsidR="00023231" w:rsidRPr="00F92F6B" w:rsidRDefault="00023231" w:rsidP="00023231">
      <w:r w:rsidRPr="00F92F6B">
        <w:t xml:space="preserve">On </w:t>
      </w:r>
      <w:r w:rsidR="005F5C36" w:rsidRPr="00F92F6B">
        <w:t xml:space="preserve">mobility </w:t>
      </w:r>
      <w:r w:rsidRPr="00F92F6B">
        <w:t xml:space="preserve">with vertical key derivation the NH is further bound to the target PCI and its frequency ARFCN-DL before it is taken into use as the </w:t>
      </w:r>
      <w:proofErr w:type="spellStart"/>
      <w:r w:rsidRPr="00F92F6B">
        <w:t>K</w:t>
      </w:r>
      <w:r w:rsidRPr="00F92F6B">
        <w:rPr>
          <w:vertAlign w:val="subscript"/>
        </w:rPr>
        <w:t>gNB</w:t>
      </w:r>
      <w:proofErr w:type="spellEnd"/>
      <w:r w:rsidRPr="00F92F6B">
        <w:t xml:space="preserve"> in the target </w:t>
      </w:r>
      <w:proofErr w:type="spellStart"/>
      <w:r w:rsidRPr="00F92F6B">
        <w:t>gNB</w:t>
      </w:r>
      <w:proofErr w:type="spellEnd"/>
      <w:r w:rsidRPr="00F92F6B">
        <w:t xml:space="preserve">. On </w:t>
      </w:r>
      <w:r w:rsidR="005F5C36" w:rsidRPr="00F92F6B">
        <w:t xml:space="preserve">mobility </w:t>
      </w:r>
      <w:r w:rsidRPr="00F92F6B">
        <w:t xml:space="preserve">with horizontal key derivation the currently active </w:t>
      </w:r>
      <w:proofErr w:type="spellStart"/>
      <w:r w:rsidRPr="00F92F6B">
        <w:t>K</w:t>
      </w:r>
      <w:r w:rsidRPr="00F92F6B">
        <w:rPr>
          <w:vertAlign w:val="subscript"/>
        </w:rPr>
        <w:t>gNB</w:t>
      </w:r>
      <w:proofErr w:type="spellEnd"/>
      <w:r w:rsidRPr="00F92F6B">
        <w:t xml:space="preserve"> is further bound to the target PCI and its frequency ARFCN-DL before it is taken into use as the </w:t>
      </w:r>
      <w:proofErr w:type="spellStart"/>
      <w:r w:rsidRPr="00F92F6B">
        <w:t>K</w:t>
      </w:r>
      <w:r w:rsidRPr="00F92F6B">
        <w:rPr>
          <w:vertAlign w:val="subscript"/>
        </w:rPr>
        <w:t>gNB</w:t>
      </w:r>
      <w:proofErr w:type="spellEnd"/>
      <w:r w:rsidRPr="00F92F6B">
        <w:t xml:space="preserve"> in the target </w:t>
      </w:r>
      <w:proofErr w:type="spellStart"/>
      <w:r w:rsidRPr="00F92F6B">
        <w:t>gNB</w:t>
      </w:r>
      <w:proofErr w:type="spellEnd"/>
      <w:r w:rsidRPr="00F92F6B">
        <w:t xml:space="preserve"> (see clause 13.1).</w:t>
      </w:r>
      <w:r w:rsidR="005F5C36" w:rsidRPr="00F92F6B">
        <w:t xml:space="preserve"> In both cases, ARFCN-DL is the absolute frequency of </w:t>
      </w:r>
      <w:r w:rsidR="00666CA2" w:rsidRPr="00F92F6B">
        <w:t>CD-</w:t>
      </w:r>
      <w:r w:rsidR="005F5C36" w:rsidRPr="00F92F6B">
        <w:t xml:space="preserve">SSB of the target </w:t>
      </w:r>
      <w:proofErr w:type="spellStart"/>
      <w:r w:rsidR="005F5C36" w:rsidRPr="00F92F6B">
        <w:t>PCell</w:t>
      </w:r>
      <w:proofErr w:type="spellEnd"/>
      <w:r w:rsidR="005F5C36" w:rsidRPr="00F92F6B">
        <w:t>.</w:t>
      </w:r>
    </w:p>
    <w:p w14:paraId="1547A10F" w14:textId="77777777" w:rsidR="00B01F1E" w:rsidRPr="00F92F6B" w:rsidRDefault="00023231" w:rsidP="00023231">
      <w:r w:rsidRPr="00F92F6B">
        <w:t>It is not required to change the AS security algorithms during intra-</w:t>
      </w:r>
      <w:proofErr w:type="spellStart"/>
      <w:r w:rsidRPr="00F92F6B">
        <w:t>gNB</w:t>
      </w:r>
      <w:proofErr w:type="spellEnd"/>
      <w:r w:rsidRPr="00F92F6B">
        <w:t>-CU handover. If the UE does not receive an indication of new AS security algorithms during an intra-</w:t>
      </w:r>
      <w:proofErr w:type="spellStart"/>
      <w:r w:rsidRPr="00F92F6B">
        <w:t>gNB</w:t>
      </w:r>
      <w:proofErr w:type="spellEnd"/>
      <w:r w:rsidRPr="00F92F6B">
        <w:t>-CU handover, the UE shall continue to use the same algorithms as before the handover (see TS 38.331 [12]).</w:t>
      </w:r>
    </w:p>
    <w:p w14:paraId="77FA6BCD" w14:textId="77777777" w:rsidR="00BF33C4" w:rsidRPr="00F92F6B" w:rsidRDefault="00D0609C" w:rsidP="009A0512">
      <w:pPr>
        <w:pStyle w:val="Heading1"/>
      </w:pPr>
      <w:bookmarkStart w:id="1412" w:name="_Toc20388027"/>
      <w:bookmarkStart w:id="1413" w:name="_Toc29376107"/>
      <w:bookmarkStart w:id="1414" w:name="_Toc37232004"/>
      <w:bookmarkStart w:id="1415" w:name="_Toc46502062"/>
      <w:bookmarkStart w:id="1416" w:name="_Toc51971410"/>
      <w:bookmarkStart w:id="1417" w:name="_Toc52551393"/>
      <w:bookmarkStart w:id="1418" w:name="_Toc219280902"/>
      <w:r w:rsidRPr="00F92F6B">
        <w:t>14</w:t>
      </w:r>
      <w:r w:rsidR="00BF33C4" w:rsidRPr="00F92F6B">
        <w:tab/>
        <w:t>UE Capabilities</w:t>
      </w:r>
      <w:bookmarkEnd w:id="1412"/>
      <w:bookmarkEnd w:id="1413"/>
      <w:bookmarkEnd w:id="1414"/>
      <w:bookmarkEnd w:id="1415"/>
      <w:bookmarkEnd w:id="1416"/>
      <w:bookmarkEnd w:id="1417"/>
      <w:bookmarkEnd w:id="1418"/>
    </w:p>
    <w:p w14:paraId="4C33CAFE" w14:textId="77777777" w:rsidR="00CB1FEE" w:rsidRPr="00F92F6B" w:rsidRDefault="00CB1FEE" w:rsidP="00CB1FEE">
      <w:r w:rsidRPr="00F92F6B">
        <w:t xml:space="preserve">The UE capabilities in NR rely on a hierarchical structure where each capability parameter is defined per UE, per duplex mode (FDD/TDD), per frequency range (FR1/FR2), per band, per band combinations, … as the </w:t>
      </w:r>
      <w:r w:rsidRPr="00F92F6B">
        <w:rPr>
          <w:rFonts w:eastAsia="Yu Mincho"/>
        </w:rPr>
        <w:t>UE may support different functionalities depending on those</w:t>
      </w:r>
      <w:r w:rsidRPr="00F92F6B">
        <w:t xml:space="preserve"> (see TS 38.306 [11]).</w:t>
      </w:r>
    </w:p>
    <w:p w14:paraId="79FF3FD2" w14:textId="5EA3CF76" w:rsidR="00CB1FEE" w:rsidRPr="00F92F6B" w:rsidRDefault="00CB1FEE" w:rsidP="003D4A98">
      <w:pPr>
        <w:pStyle w:val="NO"/>
      </w:pPr>
      <w:r w:rsidRPr="00F92F6B">
        <w:t>NOTE 1:</w:t>
      </w:r>
      <w:r w:rsidRPr="00F92F6B">
        <w:tab/>
        <w:t>Some capability parameters are always defined per UE (e.g. SDAP, PDCP and RLC parameters) while some other not always (e.g. MAC and Physical Layer Parameters).</w:t>
      </w:r>
    </w:p>
    <w:p w14:paraId="31AD7587" w14:textId="2E6ACDFD" w:rsidR="00CB1FEE" w:rsidRPr="00F92F6B" w:rsidRDefault="005402C3" w:rsidP="00CB1FEE">
      <w:r w:rsidRPr="00F92F6B">
        <w:t xml:space="preserve">The UE capabilities in NR </w:t>
      </w:r>
      <w:r w:rsidR="00B82FB4" w:rsidRPr="00F92F6B">
        <w:t xml:space="preserve">do not rely on </w:t>
      </w:r>
      <w:r w:rsidR="00931EAD" w:rsidRPr="00F92F6B">
        <w:t>UE categories</w:t>
      </w:r>
      <w:r w:rsidR="00D73502" w:rsidRPr="00F92F6B">
        <w:t>:</w:t>
      </w:r>
      <w:r w:rsidR="00B82FB4" w:rsidRPr="00F92F6B">
        <w:t xml:space="preserve"> UE categories </w:t>
      </w:r>
      <w:r w:rsidR="00931EAD" w:rsidRPr="00F92F6B">
        <w:t xml:space="preserve">associated to </w:t>
      </w:r>
      <w:r w:rsidR="00643701" w:rsidRPr="00F92F6B">
        <w:t xml:space="preserve">fixed </w:t>
      </w:r>
      <w:r w:rsidRPr="00F92F6B">
        <w:t>peak data rate</w:t>
      </w:r>
      <w:r w:rsidR="00931EAD" w:rsidRPr="00F92F6B">
        <w:t>s</w:t>
      </w:r>
      <w:r w:rsidR="00F615E0" w:rsidRPr="00F92F6B">
        <w:t xml:space="preserve"> are only defined for marketing purposes and not signalled to the network</w:t>
      </w:r>
      <w:r w:rsidRPr="00F92F6B">
        <w:t>.</w:t>
      </w:r>
      <w:r w:rsidR="00D73502" w:rsidRPr="00F92F6B">
        <w:t xml:space="preserve"> Instead,</w:t>
      </w:r>
      <w:r w:rsidR="00CB1FEE" w:rsidRPr="00F92F6B">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F92F6B" w:rsidRDefault="00CB1FEE" w:rsidP="00CB1FEE">
      <w:r w:rsidRPr="00F92F6B">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F92F6B">
        <w:t>-</w:t>
      </w:r>
      <w:r w:rsidRPr="00F92F6B">
        <w:t>1 below:</w:t>
      </w:r>
    </w:p>
    <w:p w14:paraId="7852F648" w14:textId="0AFDBF2D" w:rsidR="00CB1FEE" w:rsidRPr="00F92F6B" w:rsidRDefault="00BE2194" w:rsidP="003D4A98">
      <w:pPr>
        <w:pStyle w:val="TH"/>
      </w:pPr>
      <w:r w:rsidRPr="00F92F6B">
        <w:object w:dxaOrig="5835" w:dyaOrig="6495" w14:anchorId="024D82F9">
          <v:shape id="_x0000_i1090" type="#_x0000_t75" style="width:291.75pt;height:324.75pt" o:ole="">
            <v:imagedata r:id="rId144" o:title=""/>
          </v:shape>
          <o:OLEObject Type="Embed" ProgID="Visio.Drawing.15" ShapeID="_x0000_i1090" DrawAspect="Content" ObjectID="_1829898680" r:id="rId145"/>
        </w:object>
      </w:r>
    </w:p>
    <w:p w14:paraId="670C5A1C" w14:textId="3A1B3A52" w:rsidR="00CB1FEE" w:rsidRPr="00F92F6B" w:rsidRDefault="00CB1FEE" w:rsidP="003D4A98">
      <w:pPr>
        <w:pStyle w:val="TF"/>
      </w:pPr>
      <w:r w:rsidRPr="00F92F6B">
        <w:t>Figure 14</w:t>
      </w:r>
      <w:r w:rsidR="00BE2194" w:rsidRPr="00F92F6B">
        <w:t>-</w:t>
      </w:r>
      <w:r w:rsidRPr="00F92F6B">
        <w:t>1: Feature Set Combinations</w:t>
      </w:r>
    </w:p>
    <w:p w14:paraId="5FE9C893" w14:textId="77777777" w:rsidR="00CB1FEE" w:rsidRPr="00F92F6B" w:rsidRDefault="00CB1FEE" w:rsidP="00CB1FEE">
      <w:r w:rsidRPr="00F92F6B">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F92F6B" w:rsidRDefault="00CB1FEE" w:rsidP="003D4A98">
      <w:pPr>
        <w:pStyle w:val="NO"/>
      </w:pPr>
      <w:r w:rsidRPr="00F92F6B">
        <w:t>NOTE 2:</w:t>
      </w:r>
      <w:r w:rsidRPr="00F92F6B">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F92F6B" w:rsidRDefault="00090A78" w:rsidP="00AE068D">
      <w:r w:rsidRPr="00F92F6B">
        <w:t>To limit signalling overhead, t</w:t>
      </w:r>
      <w:r w:rsidR="00C95849" w:rsidRPr="00F92F6B">
        <w:t xml:space="preserve">he </w:t>
      </w:r>
      <w:proofErr w:type="spellStart"/>
      <w:r w:rsidR="00C95849" w:rsidRPr="00F92F6B">
        <w:t>gNB</w:t>
      </w:r>
      <w:proofErr w:type="spellEnd"/>
      <w:r w:rsidR="00C95849" w:rsidRPr="00F92F6B">
        <w:t xml:space="preserve"> can request the UE to provide </w:t>
      </w:r>
      <w:r w:rsidR="0077093E" w:rsidRPr="00F92F6B">
        <w:t xml:space="preserve">NR </w:t>
      </w:r>
      <w:r w:rsidR="00C95849" w:rsidRPr="00F92F6B">
        <w:t xml:space="preserve">capabilities </w:t>
      </w:r>
      <w:r w:rsidR="00E9294E" w:rsidRPr="00F92F6B">
        <w:t xml:space="preserve">for a restricted set of </w:t>
      </w:r>
      <w:r w:rsidR="00C95849" w:rsidRPr="00F92F6B">
        <w:t>band</w:t>
      </w:r>
      <w:r w:rsidR="00AC7F21" w:rsidRPr="00F92F6B">
        <w:t>s</w:t>
      </w:r>
      <w:r w:rsidR="00C95849" w:rsidRPr="00F92F6B">
        <w:t xml:space="preserve">. When responding, the UE can skip a subset of </w:t>
      </w:r>
      <w:r w:rsidR="00E9294E" w:rsidRPr="00F92F6B">
        <w:t xml:space="preserve">the requested </w:t>
      </w:r>
      <w:r w:rsidR="00C95849" w:rsidRPr="00F92F6B">
        <w:t>b</w:t>
      </w:r>
      <w:r w:rsidRPr="00F92F6B">
        <w:t xml:space="preserve">and combinations </w:t>
      </w:r>
      <w:r w:rsidR="00B45D37" w:rsidRPr="00F92F6B">
        <w:t xml:space="preserve">according to the UE capability fallback behaviour as specified </w:t>
      </w:r>
      <w:r w:rsidR="00B45D37" w:rsidRPr="00F92F6B">
        <w:rPr>
          <w:lang w:eastAsia="ko-KR"/>
        </w:rPr>
        <w:t xml:space="preserve">in TS 38.306 [11] </w:t>
      </w:r>
      <w:r w:rsidR="00B45D37" w:rsidRPr="00F92F6B">
        <w:t>and in TS 38.331 [12]</w:t>
      </w:r>
      <w:r w:rsidR="00C95849" w:rsidRPr="00F92F6B">
        <w:t>.</w:t>
      </w:r>
      <w:r w:rsidR="00FB1807" w:rsidRPr="00F92F6B">
        <w:t xml:space="preserve"> An </w:t>
      </w:r>
      <w:proofErr w:type="spellStart"/>
      <w:r w:rsidR="00FB1807" w:rsidRPr="00F92F6B">
        <w:t>eRedCap</w:t>
      </w:r>
      <w:proofErr w:type="spellEnd"/>
      <w:r w:rsidR="00FB1807" w:rsidRPr="00F92F6B">
        <w:t xml:space="preserve"> UE may ignore UE capability filtering and send all supported bands in the mirrored UE capability filter with an explicit indication on whether the filter was ignored or not.</w:t>
      </w:r>
    </w:p>
    <w:p w14:paraId="7C7737F2" w14:textId="77777777" w:rsidR="00AA0ECC" w:rsidRPr="00F92F6B" w:rsidRDefault="00AA0ECC" w:rsidP="00AE068D">
      <w:r w:rsidRPr="00F92F6B">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F92F6B" w:rsidRDefault="00471D89" w:rsidP="00471D89">
      <w:pPr>
        <w:rPr>
          <w:iCs/>
        </w:rPr>
      </w:pPr>
      <w:bookmarkStart w:id="1419" w:name="_Toc20388028"/>
      <w:bookmarkStart w:id="1420" w:name="_Toc29376108"/>
      <w:bookmarkStart w:id="1421" w:name="_Toc37232005"/>
      <w:bookmarkStart w:id="1422" w:name="_Toc46502063"/>
      <w:bookmarkStart w:id="1423" w:name="_Toc51971411"/>
      <w:bookmarkStart w:id="1424" w:name="_Toc52551394"/>
      <w:r w:rsidRPr="00F92F6B">
        <w:rPr>
          <w:iCs/>
        </w:rPr>
        <w:t xml:space="preserve">The AMF stores the UE Radio Capability uploaded by the </w:t>
      </w:r>
      <w:proofErr w:type="spellStart"/>
      <w:r w:rsidRPr="00F92F6B">
        <w:rPr>
          <w:iCs/>
        </w:rPr>
        <w:t>gNB</w:t>
      </w:r>
      <w:proofErr w:type="spellEnd"/>
      <w:r w:rsidRPr="00F92F6B">
        <w:t xml:space="preserve"> </w:t>
      </w:r>
      <w:r w:rsidRPr="00F92F6B">
        <w:rPr>
          <w:iCs/>
        </w:rPr>
        <w:t>as specified in TS 23.501 [3].</w:t>
      </w:r>
    </w:p>
    <w:p w14:paraId="0FD18FD7" w14:textId="77777777" w:rsidR="00471D89" w:rsidRPr="00F92F6B" w:rsidRDefault="00471D89" w:rsidP="00471D89">
      <w:r w:rsidRPr="00F92F6B">
        <w:t xml:space="preserve">The </w:t>
      </w:r>
      <w:proofErr w:type="spellStart"/>
      <w:r w:rsidRPr="00F92F6B">
        <w:t>gNB</w:t>
      </w:r>
      <w:proofErr w:type="spellEnd"/>
      <w:r w:rsidRPr="00F92F6B">
        <w:t xml:space="preserve"> can request the UE capabilities for RAT-Types NR, EUTRA, UTRA-FDD. The UTRAN capabilities, i.e. the INTER RAT HANDOVER INFO, include START-CS, START-PS and </w:t>
      </w:r>
      <w:r w:rsidRPr="00F92F6B" w:rsidDel="00730C8C">
        <w:t>"</w:t>
      </w:r>
      <w:r w:rsidRPr="00F92F6B">
        <w:t>predefined configurations</w:t>
      </w:r>
      <w:r w:rsidRPr="00F92F6B" w:rsidDel="00730C8C">
        <w:t>"</w:t>
      </w:r>
      <w:r w:rsidRPr="00F92F6B">
        <w:t xml:space="preserve">, which are </w:t>
      </w:r>
      <w:r w:rsidRPr="00F92F6B" w:rsidDel="00730C8C">
        <w:t>"</w:t>
      </w:r>
      <w:r w:rsidRPr="00F92F6B">
        <w:t>dynamic</w:t>
      </w:r>
      <w:r w:rsidRPr="00F92F6B" w:rsidDel="00730C8C">
        <w:t>"</w:t>
      </w:r>
      <w:r w:rsidRPr="00F92F6B">
        <w:t xml:space="preserve"> IEs. In order to avoid the START values desynchronisation and the key replaying issue, the </w:t>
      </w:r>
      <w:proofErr w:type="spellStart"/>
      <w:r w:rsidRPr="00F92F6B">
        <w:t>gNB</w:t>
      </w:r>
      <w:proofErr w:type="spellEnd"/>
      <w:r w:rsidRPr="00F92F6B">
        <w:t xml:space="preserve"> always requests the UE UTRA-FDD capabilities before handover to UTRA-FDD. The </w:t>
      </w:r>
      <w:proofErr w:type="spellStart"/>
      <w:r w:rsidRPr="00F92F6B">
        <w:t>gNB</w:t>
      </w:r>
      <w:proofErr w:type="spellEnd"/>
      <w:r w:rsidRPr="00F92F6B">
        <w:t xml:space="preserve"> does not upload the UE UTRA-FDD capabilities to the AMF.</w:t>
      </w:r>
    </w:p>
    <w:p w14:paraId="7587F522" w14:textId="77777777" w:rsidR="008E3E0E" w:rsidRPr="00F92F6B" w:rsidRDefault="00D0609C" w:rsidP="00A9542F">
      <w:pPr>
        <w:pStyle w:val="Heading1"/>
      </w:pPr>
      <w:bookmarkStart w:id="1425" w:name="_Toc219280903"/>
      <w:r w:rsidRPr="00F92F6B">
        <w:t>15</w:t>
      </w:r>
      <w:r w:rsidR="00E94D1B" w:rsidRPr="00F92F6B">
        <w:tab/>
      </w:r>
      <w:r w:rsidR="008E3E0E" w:rsidRPr="00F92F6B">
        <w:t>Self-Configuration and Self-Optimisation</w:t>
      </w:r>
      <w:bookmarkEnd w:id="1419"/>
      <w:bookmarkEnd w:id="1420"/>
      <w:bookmarkEnd w:id="1421"/>
      <w:bookmarkEnd w:id="1422"/>
      <w:bookmarkEnd w:id="1423"/>
      <w:bookmarkEnd w:id="1424"/>
      <w:bookmarkEnd w:id="1425"/>
    </w:p>
    <w:p w14:paraId="7BD404DF" w14:textId="77777777" w:rsidR="001F11C2" w:rsidRPr="00F92F6B" w:rsidRDefault="00D0609C" w:rsidP="00A9542F">
      <w:pPr>
        <w:pStyle w:val="Heading2"/>
      </w:pPr>
      <w:bookmarkStart w:id="1426" w:name="_Toc20388029"/>
      <w:bookmarkStart w:id="1427" w:name="_Toc29376109"/>
      <w:bookmarkStart w:id="1428" w:name="_Toc37232006"/>
      <w:bookmarkStart w:id="1429" w:name="_Toc46502064"/>
      <w:bookmarkStart w:id="1430" w:name="_Toc51971412"/>
      <w:bookmarkStart w:id="1431" w:name="_Toc52551395"/>
      <w:bookmarkStart w:id="1432" w:name="_Toc219280904"/>
      <w:r w:rsidRPr="00F92F6B">
        <w:t>15</w:t>
      </w:r>
      <w:r w:rsidR="001F11C2" w:rsidRPr="00F92F6B">
        <w:t>.1</w:t>
      </w:r>
      <w:r w:rsidR="001F11C2" w:rsidRPr="00F92F6B">
        <w:tab/>
        <w:t>Definitions</w:t>
      </w:r>
      <w:bookmarkEnd w:id="1426"/>
      <w:bookmarkEnd w:id="1427"/>
      <w:bookmarkEnd w:id="1428"/>
      <w:bookmarkEnd w:id="1429"/>
      <w:bookmarkEnd w:id="1430"/>
      <w:bookmarkEnd w:id="1431"/>
      <w:bookmarkEnd w:id="1432"/>
    </w:p>
    <w:p w14:paraId="0FCBD208" w14:textId="77777777" w:rsidR="00146CFB" w:rsidRPr="00F92F6B" w:rsidRDefault="00146CFB" w:rsidP="00E6302E">
      <w:r w:rsidRPr="00F92F6B">
        <w:t>Void.</w:t>
      </w:r>
    </w:p>
    <w:p w14:paraId="1945297E" w14:textId="77777777" w:rsidR="001F11C2" w:rsidRPr="00F92F6B" w:rsidRDefault="00D0609C" w:rsidP="00A9542F">
      <w:pPr>
        <w:pStyle w:val="Heading2"/>
      </w:pPr>
      <w:bookmarkStart w:id="1433" w:name="_Toc20388030"/>
      <w:bookmarkStart w:id="1434" w:name="_Toc29376110"/>
      <w:bookmarkStart w:id="1435" w:name="_Toc37232007"/>
      <w:bookmarkStart w:id="1436" w:name="_Toc46502065"/>
      <w:bookmarkStart w:id="1437" w:name="_Toc51971413"/>
      <w:bookmarkStart w:id="1438" w:name="_Toc52551396"/>
      <w:bookmarkStart w:id="1439" w:name="_Toc219280905"/>
      <w:r w:rsidRPr="00F92F6B">
        <w:t>15</w:t>
      </w:r>
      <w:r w:rsidR="001D62FF" w:rsidRPr="00F92F6B">
        <w:t>.2</w:t>
      </w:r>
      <w:r w:rsidR="001D62FF" w:rsidRPr="00F92F6B">
        <w:tab/>
      </w:r>
      <w:r w:rsidR="00263045" w:rsidRPr="00F92F6B">
        <w:t>Void</w:t>
      </w:r>
      <w:bookmarkEnd w:id="1433"/>
      <w:bookmarkEnd w:id="1434"/>
      <w:bookmarkEnd w:id="1435"/>
      <w:bookmarkEnd w:id="1436"/>
      <w:bookmarkEnd w:id="1437"/>
      <w:bookmarkEnd w:id="1438"/>
      <w:bookmarkEnd w:id="1439"/>
    </w:p>
    <w:p w14:paraId="0D557D2D" w14:textId="77777777" w:rsidR="001F11C2" w:rsidRPr="00F92F6B" w:rsidRDefault="00D0609C" w:rsidP="00A9542F">
      <w:pPr>
        <w:pStyle w:val="Heading2"/>
      </w:pPr>
      <w:bookmarkStart w:id="1440" w:name="_Toc20388031"/>
      <w:bookmarkStart w:id="1441" w:name="_Toc29376111"/>
      <w:bookmarkStart w:id="1442" w:name="_Toc37232008"/>
      <w:bookmarkStart w:id="1443" w:name="_Toc46502066"/>
      <w:bookmarkStart w:id="1444" w:name="_Toc51971414"/>
      <w:bookmarkStart w:id="1445" w:name="_Toc52551397"/>
      <w:bookmarkStart w:id="1446" w:name="_Toc219280906"/>
      <w:r w:rsidRPr="00F92F6B">
        <w:t>15</w:t>
      </w:r>
      <w:r w:rsidR="001F11C2" w:rsidRPr="00F92F6B">
        <w:t>.3</w:t>
      </w:r>
      <w:r w:rsidR="001F11C2" w:rsidRPr="00F92F6B">
        <w:tab/>
        <w:t>Self-configuration</w:t>
      </w:r>
      <w:bookmarkEnd w:id="1440"/>
      <w:bookmarkEnd w:id="1441"/>
      <w:bookmarkEnd w:id="1442"/>
      <w:bookmarkEnd w:id="1443"/>
      <w:bookmarkEnd w:id="1444"/>
      <w:bookmarkEnd w:id="1445"/>
      <w:bookmarkEnd w:id="1446"/>
    </w:p>
    <w:p w14:paraId="23AFD5E1" w14:textId="77777777" w:rsidR="001F11C2" w:rsidRPr="00F92F6B" w:rsidRDefault="00D0609C" w:rsidP="00A9542F">
      <w:pPr>
        <w:pStyle w:val="Heading3"/>
      </w:pPr>
      <w:bookmarkStart w:id="1447" w:name="_Toc20388032"/>
      <w:bookmarkStart w:id="1448" w:name="_Toc29376112"/>
      <w:bookmarkStart w:id="1449" w:name="_Toc37232009"/>
      <w:bookmarkStart w:id="1450" w:name="_Toc46502067"/>
      <w:bookmarkStart w:id="1451" w:name="_Toc51971415"/>
      <w:bookmarkStart w:id="1452" w:name="_Toc52551398"/>
      <w:bookmarkStart w:id="1453" w:name="_Toc219280907"/>
      <w:r w:rsidRPr="00F92F6B">
        <w:t>15</w:t>
      </w:r>
      <w:r w:rsidR="001F11C2" w:rsidRPr="00F92F6B">
        <w:t>.3.1</w:t>
      </w:r>
      <w:r w:rsidR="001F11C2" w:rsidRPr="00F92F6B">
        <w:tab/>
        <w:t>Dynamic configuration of the NG-C interface</w:t>
      </w:r>
      <w:bookmarkEnd w:id="1447"/>
      <w:bookmarkEnd w:id="1448"/>
      <w:bookmarkEnd w:id="1449"/>
      <w:bookmarkEnd w:id="1450"/>
      <w:bookmarkEnd w:id="1451"/>
      <w:bookmarkEnd w:id="1452"/>
      <w:bookmarkEnd w:id="1453"/>
    </w:p>
    <w:p w14:paraId="2BACEADC" w14:textId="77777777" w:rsidR="001F11C2" w:rsidRPr="00F92F6B" w:rsidRDefault="00D0609C" w:rsidP="00A9542F">
      <w:pPr>
        <w:pStyle w:val="Heading4"/>
      </w:pPr>
      <w:bookmarkStart w:id="1454" w:name="_Toc20388033"/>
      <w:bookmarkStart w:id="1455" w:name="_Toc29376113"/>
      <w:bookmarkStart w:id="1456" w:name="_Toc37232010"/>
      <w:bookmarkStart w:id="1457" w:name="_Toc46502068"/>
      <w:bookmarkStart w:id="1458" w:name="_Toc51971416"/>
      <w:bookmarkStart w:id="1459" w:name="_Toc52551399"/>
      <w:bookmarkStart w:id="1460" w:name="_Toc219280908"/>
      <w:r w:rsidRPr="00F92F6B">
        <w:t>15</w:t>
      </w:r>
      <w:r w:rsidR="001F11C2" w:rsidRPr="00F92F6B">
        <w:t>.3.1.1</w:t>
      </w:r>
      <w:r w:rsidR="001F11C2" w:rsidRPr="00F92F6B">
        <w:tab/>
        <w:t>Prerequisites</w:t>
      </w:r>
      <w:bookmarkEnd w:id="1454"/>
      <w:bookmarkEnd w:id="1455"/>
      <w:bookmarkEnd w:id="1456"/>
      <w:bookmarkEnd w:id="1457"/>
      <w:bookmarkEnd w:id="1458"/>
      <w:bookmarkEnd w:id="1459"/>
      <w:bookmarkEnd w:id="1460"/>
    </w:p>
    <w:p w14:paraId="23BAD6C3" w14:textId="77777777" w:rsidR="00C32D1F" w:rsidRPr="00F92F6B" w:rsidRDefault="00C32D1F" w:rsidP="00C32D1F">
      <w:r w:rsidRPr="00F92F6B">
        <w:t>The following prerequisites are assumed:</w:t>
      </w:r>
    </w:p>
    <w:p w14:paraId="51CDAC56" w14:textId="77777777" w:rsidR="00C32D1F" w:rsidRPr="00F92F6B" w:rsidRDefault="00C32D1F" w:rsidP="00C32D1F">
      <w:pPr>
        <w:pStyle w:val="B1"/>
      </w:pPr>
      <w:r w:rsidRPr="00F92F6B">
        <w:t>-</w:t>
      </w:r>
      <w:r w:rsidRPr="00F92F6B">
        <w:tab/>
        <w:t>An initial remote IP end point to be used for SCTP initialisation is provided to the NG-RAN node for each AMF the NG-RAN node is supposed to connect to.</w:t>
      </w:r>
    </w:p>
    <w:p w14:paraId="5A59539B" w14:textId="77777777" w:rsidR="001F11C2" w:rsidRPr="00F92F6B" w:rsidRDefault="00D0609C" w:rsidP="00A9542F">
      <w:pPr>
        <w:pStyle w:val="Heading4"/>
      </w:pPr>
      <w:bookmarkStart w:id="1461" w:name="_Toc20388034"/>
      <w:bookmarkStart w:id="1462" w:name="_Toc29376114"/>
      <w:bookmarkStart w:id="1463" w:name="_Toc37232011"/>
      <w:bookmarkStart w:id="1464" w:name="_Toc46502069"/>
      <w:bookmarkStart w:id="1465" w:name="_Toc51971417"/>
      <w:bookmarkStart w:id="1466" w:name="_Toc52551400"/>
      <w:bookmarkStart w:id="1467" w:name="_Toc219280909"/>
      <w:r w:rsidRPr="00F92F6B">
        <w:t>15</w:t>
      </w:r>
      <w:r w:rsidR="001F11C2" w:rsidRPr="00F92F6B">
        <w:t>.3.1.2</w:t>
      </w:r>
      <w:r w:rsidR="001F11C2" w:rsidRPr="00F92F6B">
        <w:tab/>
        <w:t>SCTP initialization</w:t>
      </w:r>
      <w:bookmarkEnd w:id="1461"/>
      <w:bookmarkEnd w:id="1462"/>
      <w:bookmarkEnd w:id="1463"/>
      <w:bookmarkEnd w:id="1464"/>
      <w:bookmarkEnd w:id="1465"/>
      <w:bookmarkEnd w:id="1466"/>
      <w:bookmarkEnd w:id="1467"/>
    </w:p>
    <w:p w14:paraId="2FE93E85" w14:textId="77777777" w:rsidR="00A90421" w:rsidRPr="00F92F6B" w:rsidRDefault="00692506" w:rsidP="00A90421">
      <w:r w:rsidRPr="00F92F6B">
        <w:t>NG-RAN establishes the first SCTP (IETF RFC 4960 [23]) using a configured IP address</w:t>
      </w:r>
      <w:r w:rsidR="00146CFB" w:rsidRPr="00F92F6B">
        <w:t>.</w:t>
      </w:r>
    </w:p>
    <w:p w14:paraId="22104CA9" w14:textId="77777777" w:rsidR="00146CFB" w:rsidRPr="00F92F6B" w:rsidRDefault="00A90421" w:rsidP="00A90421">
      <w:pPr>
        <w:pStyle w:val="NO"/>
      </w:pPr>
      <w:r w:rsidRPr="00F92F6B">
        <w:t>NOTE:</w:t>
      </w:r>
      <w:r w:rsidRPr="00F92F6B">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F92F6B" w:rsidRDefault="00D0609C" w:rsidP="00A9542F">
      <w:pPr>
        <w:pStyle w:val="Heading4"/>
      </w:pPr>
      <w:bookmarkStart w:id="1468" w:name="_Toc20388035"/>
      <w:bookmarkStart w:id="1469" w:name="_Toc29376115"/>
      <w:bookmarkStart w:id="1470" w:name="_Toc37232012"/>
      <w:bookmarkStart w:id="1471" w:name="_Toc46502070"/>
      <w:bookmarkStart w:id="1472" w:name="_Toc51971418"/>
      <w:bookmarkStart w:id="1473" w:name="_Toc52551401"/>
      <w:bookmarkStart w:id="1474" w:name="_Toc219280910"/>
      <w:r w:rsidRPr="00F92F6B">
        <w:t>15</w:t>
      </w:r>
      <w:r w:rsidR="001F11C2" w:rsidRPr="00F92F6B">
        <w:t>.3.1.3</w:t>
      </w:r>
      <w:r w:rsidR="001F11C2" w:rsidRPr="00F92F6B">
        <w:tab/>
        <w:t>Application layer initialization</w:t>
      </w:r>
      <w:bookmarkEnd w:id="1468"/>
      <w:bookmarkEnd w:id="1469"/>
      <w:bookmarkEnd w:id="1470"/>
      <w:bookmarkEnd w:id="1471"/>
      <w:bookmarkEnd w:id="1472"/>
      <w:bookmarkEnd w:id="1473"/>
      <w:bookmarkEnd w:id="1474"/>
    </w:p>
    <w:p w14:paraId="18AD2C78" w14:textId="77777777" w:rsidR="00C32D1F" w:rsidRPr="00F92F6B" w:rsidRDefault="00C32D1F" w:rsidP="00C32D1F">
      <w:r w:rsidRPr="00F92F6B">
        <w:t>Once SCTP connectivity has been established, the NG-RAN node and the AMF shall exchange application level configuration data over NGAP with the NG Setup procedure, which is needed for these two nodes to interwork correctly on the NG interface</w:t>
      </w:r>
      <w:r w:rsidR="00CE75B8" w:rsidRPr="00F92F6B">
        <w:t>:</w:t>
      </w:r>
    </w:p>
    <w:p w14:paraId="468FBE53" w14:textId="77777777" w:rsidR="00C32D1F" w:rsidRPr="00F92F6B" w:rsidRDefault="00C32D1F" w:rsidP="00C32D1F">
      <w:pPr>
        <w:pStyle w:val="B1"/>
      </w:pPr>
      <w:r w:rsidRPr="00F92F6B">
        <w:t>-</w:t>
      </w:r>
      <w:r w:rsidRPr="00F92F6B">
        <w:tab/>
        <w:t>The NG-RAN node provides the relevant configuration information to the AMF, which includ</w:t>
      </w:r>
      <w:r w:rsidR="004456C6" w:rsidRPr="00F92F6B">
        <w:t>es list of supported TA(s), etc</w:t>
      </w:r>
      <w:r w:rsidR="00CE75B8" w:rsidRPr="00F92F6B">
        <w:t>.</w:t>
      </w:r>
      <w:r w:rsidR="004456C6" w:rsidRPr="00F92F6B">
        <w:t>;</w:t>
      </w:r>
    </w:p>
    <w:p w14:paraId="138561FA" w14:textId="77777777" w:rsidR="00C32D1F" w:rsidRPr="00F92F6B" w:rsidRDefault="00C32D1F" w:rsidP="00C32D1F">
      <w:pPr>
        <w:pStyle w:val="B1"/>
      </w:pPr>
      <w:r w:rsidRPr="00F92F6B">
        <w:t>-</w:t>
      </w:r>
      <w:r w:rsidRPr="00F92F6B">
        <w:tab/>
        <w:t>The AMF provides the relevant configuration information to the NG-RAN node, which includes PLMN ID, etc.</w:t>
      </w:r>
      <w:r w:rsidR="004456C6" w:rsidRPr="00F92F6B">
        <w:t>;</w:t>
      </w:r>
    </w:p>
    <w:p w14:paraId="7F0C75E7" w14:textId="77777777" w:rsidR="00692506" w:rsidRPr="00F92F6B" w:rsidRDefault="00C32D1F" w:rsidP="00692506">
      <w:pPr>
        <w:pStyle w:val="B1"/>
      </w:pPr>
      <w:r w:rsidRPr="00F92F6B">
        <w:t>-</w:t>
      </w:r>
      <w:r w:rsidRPr="00F92F6B">
        <w:tab/>
        <w:t>When the application layer initialization is successfully concluded, the dynamic configuration procedure is completed and the NG-C interface is operational.</w:t>
      </w:r>
    </w:p>
    <w:p w14:paraId="1C142711" w14:textId="77777777" w:rsidR="00C32D1F" w:rsidRPr="00F92F6B" w:rsidRDefault="00692506" w:rsidP="00692506">
      <w:r w:rsidRPr="00F92F6B">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F92F6B" w:rsidRDefault="00D0609C" w:rsidP="00A9542F">
      <w:pPr>
        <w:pStyle w:val="Heading3"/>
      </w:pPr>
      <w:bookmarkStart w:id="1475" w:name="_Toc20388036"/>
      <w:bookmarkStart w:id="1476" w:name="_Toc29376116"/>
      <w:bookmarkStart w:id="1477" w:name="_Toc37232013"/>
      <w:bookmarkStart w:id="1478" w:name="_Toc46502071"/>
      <w:bookmarkStart w:id="1479" w:name="_Toc51971419"/>
      <w:bookmarkStart w:id="1480" w:name="_Toc52551402"/>
      <w:bookmarkStart w:id="1481" w:name="_Toc219280911"/>
      <w:r w:rsidRPr="00F92F6B">
        <w:t>15</w:t>
      </w:r>
      <w:r w:rsidR="001F11C2" w:rsidRPr="00F92F6B">
        <w:t>.3.2</w:t>
      </w:r>
      <w:r w:rsidR="001F11C2" w:rsidRPr="00F92F6B">
        <w:tab/>
        <w:t xml:space="preserve">Dynamic Configuration of the </w:t>
      </w:r>
      <w:proofErr w:type="spellStart"/>
      <w:r w:rsidR="001F11C2" w:rsidRPr="00F92F6B">
        <w:t>Xn</w:t>
      </w:r>
      <w:proofErr w:type="spellEnd"/>
      <w:r w:rsidR="001F11C2" w:rsidRPr="00F92F6B">
        <w:t xml:space="preserve"> interface</w:t>
      </w:r>
      <w:bookmarkEnd w:id="1475"/>
      <w:bookmarkEnd w:id="1476"/>
      <w:bookmarkEnd w:id="1477"/>
      <w:bookmarkEnd w:id="1478"/>
      <w:bookmarkEnd w:id="1479"/>
      <w:bookmarkEnd w:id="1480"/>
      <w:bookmarkEnd w:id="1481"/>
    </w:p>
    <w:p w14:paraId="38E6977F" w14:textId="77777777" w:rsidR="001F11C2" w:rsidRPr="00F92F6B" w:rsidRDefault="00D0609C" w:rsidP="00A9542F">
      <w:pPr>
        <w:pStyle w:val="Heading4"/>
      </w:pPr>
      <w:bookmarkStart w:id="1482" w:name="_Toc20388037"/>
      <w:bookmarkStart w:id="1483" w:name="_Toc29376117"/>
      <w:bookmarkStart w:id="1484" w:name="_Toc37232014"/>
      <w:bookmarkStart w:id="1485" w:name="_Toc46502072"/>
      <w:bookmarkStart w:id="1486" w:name="_Toc51971420"/>
      <w:bookmarkStart w:id="1487" w:name="_Toc52551403"/>
      <w:bookmarkStart w:id="1488" w:name="_Toc219280912"/>
      <w:r w:rsidRPr="00F92F6B">
        <w:t>15</w:t>
      </w:r>
      <w:r w:rsidR="001F11C2" w:rsidRPr="00F92F6B">
        <w:t>.3.2.1</w:t>
      </w:r>
      <w:r w:rsidR="001F11C2" w:rsidRPr="00F92F6B">
        <w:tab/>
        <w:t>Prerequisites</w:t>
      </w:r>
      <w:bookmarkEnd w:id="1482"/>
      <w:bookmarkEnd w:id="1483"/>
      <w:bookmarkEnd w:id="1484"/>
      <w:bookmarkEnd w:id="1485"/>
      <w:bookmarkEnd w:id="1486"/>
      <w:bookmarkEnd w:id="1487"/>
      <w:bookmarkEnd w:id="1488"/>
    </w:p>
    <w:p w14:paraId="014EAE98" w14:textId="77777777" w:rsidR="00C32D1F" w:rsidRPr="00F92F6B" w:rsidRDefault="00C32D1F" w:rsidP="00C32D1F">
      <w:r w:rsidRPr="00F92F6B">
        <w:t>The following prerequisites are necessary:</w:t>
      </w:r>
    </w:p>
    <w:p w14:paraId="428CAD53" w14:textId="77777777" w:rsidR="00C32D1F" w:rsidRPr="00F92F6B" w:rsidRDefault="00C32D1F" w:rsidP="00C32D1F">
      <w:pPr>
        <w:pStyle w:val="B1"/>
      </w:pPr>
      <w:r w:rsidRPr="00F92F6B">
        <w:t>-</w:t>
      </w:r>
      <w:r w:rsidRPr="00F92F6B">
        <w:tab/>
        <w:t>An initial remote IP end point to be used for SCTP initialisation is provided to the NG-RAN node.</w:t>
      </w:r>
    </w:p>
    <w:p w14:paraId="29E21429" w14:textId="77777777" w:rsidR="001F11C2" w:rsidRPr="00F92F6B" w:rsidRDefault="00D0609C" w:rsidP="00A9542F">
      <w:pPr>
        <w:pStyle w:val="Heading4"/>
      </w:pPr>
      <w:bookmarkStart w:id="1489" w:name="_Toc20388038"/>
      <w:bookmarkStart w:id="1490" w:name="_Toc29376118"/>
      <w:bookmarkStart w:id="1491" w:name="_Toc37232015"/>
      <w:bookmarkStart w:id="1492" w:name="_Toc46502073"/>
      <w:bookmarkStart w:id="1493" w:name="_Toc51971421"/>
      <w:bookmarkStart w:id="1494" w:name="_Toc52551404"/>
      <w:bookmarkStart w:id="1495" w:name="_Toc219280913"/>
      <w:r w:rsidRPr="00F92F6B">
        <w:t>15</w:t>
      </w:r>
      <w:r w:rsidR="001F11C2" w:rsidRPr="00F92F6B">
        <w:t>.3.2.2</w:t>
      </w:r>
      <w:r w:rsidR="001F11C2" w:rsidRPr="00F92F6B">
        <w:tab/>
        <w:t>SCTP initialization</w:t>
      </w:r>
      <w:bookmarkEnd w:id="1489"/>
      <w:bookmarkEnd w:id="1490"/>
      <w:bookmarkEnd w:id="1491"/>
      <w:bookmarkEnd w:id="1492"/>
      <w:bookmarkEnd w:id="1493"/>
      <w:bookmarkEnd w:id="1494"/>
      <w:bookmarkEnd w:id="1495"/>
    </w:p>
    <w:p w14:paraId="612C2104" w14:textId="77777777" w:rsidR="00A90421" w:rsidRPr="00F92F6B" w:rsidRDefault="00A90421" w:rsidP="00A90421">
      <w:r w:rsidRPr="00F92F6B">
        <w:t>NG-RAN establishes the first SCTP (IETF RFC 4960 [23]) using a configured IP address.</w:t>
      </w:r>
    </w:p>
    <w:p w14:paraId="74FB722A" w14:textId="77777777" w:rsidR="00A90421" w:rsidRPr="00F92F6B" w:rsidRDefault="00A90421" w:rsidP="00A90421">
      <w:pPr>
        <w:pStyle w:val="NO"/>
      </w:pPr>
      <w:r w:rsidRPr="00F92F6B">
        <w:t>NOTE:</w:t>
      </w:r>
      <w:r w:rsidRPr="00F92F6B">
        <w:tab/>
        <w:t>The NG-RAN node may use different source and/or destination IP end point(s) if the SCTP establishment towards one IP end point fails.</w:t>
      </w:r>
    </w:p>
    <w:p w14:paraId="6D579BAF" w14:textId="77777777" w:rsidR="001F11C2" w:rsidRPr="00F92F6B" w:rsidRDefault="00D0609C" w:rsidP="00A9542F">
      <w:pPr>
        <w:pStyle w:val="Heading4"/>
      </w:pPr>
      <w:bookmarkStart w:id="1496" w:name="_Toc20388039"/>
      <w:bookmarkStart w:id="1497" w:name="_Toc29376119"/>
      <w:bookmarkStart w:id="1498" w:name="_Toc37232016"/>
      <w:bookmarkStart w:id="1499" w:name="_Toc46502074"/>
      <w:bookmarkStart w:id="1500" w:name="_Toc51971422"/>
      <w:bookmarkStart w:id="1501" w:name="_Toc52551405"/>
      <w:bookmarkStart w:id="1502" w:name="_Toc219280914"/>
      <w:r w:rsidRPr="00F92F6B">
        <w:t>15</w:t>
      </w:r>
      <w:r w:rsidR="001F11C2" w:rsidRPr="00F92F6B">
        <w:t>.3.2.3</w:t>
      </w:r>
      <w:r w:rsidR="001F11C2" w:rsidRPr="00F92F6B">
        <w:tab/>
        <w:t>Application layer initialization</w:t>
      </w:r>
      <w:bookmarkEnd w:id="1496"/>
      <w:bookmarkEnd w:id="1497"/>
      <w:bookmarkEnd w:id="1498"/>
      <w:bookmarkEnd w:id="1499"/>
      <w:bookmarkEnd w:id="1500"/>
      <w:bookmarkEnd w:id="1501"/>
      <w:bookmarkEnd w:id="1502"/>
    </w:p>
    <w:p w14:paraId="54FC6E1A" w14:textId="77777777" w:rsidR="00C867FE" w:rsidRPr="00F92F6B" w:rsidRDefault="00C32D1F" w:rsidP="00C867FE">
      <w:r w:rsidRPr="00F92F6B">
        <w:t xml:space="preserve">Once SCTP connectivity has been established, the NG-RAN node and its candidate peer NG-RAN node are in a position to exchange application level configuration data over </w:t>
      </w:r>
      <w:proofErr w:type="spellStart"/>
      <w:r w:rsidRPr="00F92F6B">
        <w:t>XnAP</w:t>
      </w:r>
      <w:proofErr w:type="spellEnd"/>
      <w:r w:rsidRPr="00F92F6B">
        <w:t xml:space="preserve"> needed for the two nodes to interwork correctly on the </w:t>
      </w:r>
      <w:proofErr w:type="spellStart"/>
      <w:r w:rsidRPr="00F92F6B">
        <w:t>Xn</w:t>
      </w:r>
      <w:proofErr w:type="spellEnd"/>
      <w:r w:rsidRPr="00F92F6B">
        <w:t xml:space="preserve"> interface</w:t>
      </w:r>
      <w:r w:rsidR="00CE75B8" w:rsidRPr="00F92F6B">
        <w:t>:</w:t>
      </w:r>
    </w:p>
    <w:p w14:paraId="7318BA14" w14:textId="77777777" w:rsidR="00C867FE" w:rsidRPr="00F92F6B" w:rsidRDefault="00C867FE" w:rsidP="00C867FE">
      <w:pPr>
        <w:pStyle w:val="B1"/>
      </w:pPr>
      <w:r w:rsidRPr="00F92F6B">
        <w:t>-</w:t>
      </w:r>
      <w:r w:rsidRPr="00F92F6B">
        <w:tab/>
        <w:t>The NG-RAN node provides the relevant configuration information to the candidate NG-RAN node, which includes served cell information</w:t>
      </w:r>
      <w:r w:rsidR="00CE75B8" w:rsidRPr="00F92F6B">
        <w:t>;</w:t>
      </w:r>
    </w:p>
    <w:p w14:paraId="16A77AEB" w14:textId="77777777" w:rsidR="00C867FE" w:rsidRPr="00F92F6B" w:rsidRDefault="00C867FE" w:rsidP="00C867FE">
      <w:pPr>
        <w:pStyle w:val="B1"/>
      </w:pPr>
      <w:r w:rsidRPr="00F92F6B">
        <w:t>-</w:t>
      </w:r>
      <w:r w:rsidRPr="00F92F6B">
        <w:tab/>
        <w:t>The candidate NG-RAN node provides the relevant configuration information to the initiating NG-RAN node, which includes served cell information</w:t>
      </w:r>
      <w:r w:rsidR="00CE75B8" w:rsidRPr="00F92F6B">
        <w:t>;</w:t>
      </w:r>
    </w:p>
    <w:p w14:paraId="32234158" w14:textId="77777777" w:rsidR="00C867FE" w:rsidRPr="00F92F6B" w:rsidRDefault="00C867FE" w:rsidP="00C867FE">
      <w:pPr>
        <w:pStyle w:val="B1"/>
      </w:pPr>
      <w:r w:rsidRPr="00F92F6B">
        <w:t>-</w:t>
      </w:r>
      <w:r w:rsidRPr="00F92F6B">
        <w:tab/>
        <w:t xml:space="preserve">When the application layer initialization is successfully concluded, the dynamic configuration procedure is completed and the </w:t>
      </w:r>
      <w:proofErr w:type="spellStart"/>
      <w:r w:rsidRPr="00F92F6B">
        <w:t>Xn</w:t>
      </w:r>
      <w:proofErr w:type="spellEnd"/>
      <w:r w:rsidRPr="00F92F6B">
        <w:t xml:space="preserve"> interface is operational</w:t>
      </w:r>
      <w:r w:rsidR="00CE75B8" w:rsidRPr="00F92F6B">
        <w:t>;</w:t>
      </w:r>
    </w:p>
    <w:p w14:paraId="0D8E9ABF" w14:textId="77777777" w:rsidR="00C32D1F" w:rsidRPr="00F92F6B" w:rsidRDefault="00C867FE" w:rsidP="00C867FE">
      <w:pPr>
        <w:pStyle w:val="B1"/>
      </w:pPr>
      <w:r w:rsidRPr="00F92F6B">
        <w:t>-</w:t>
      </w:r>
      <w:r w:rsidRPr="00F92F6B">
        <w:tab/>
        <w:t xml:space="preserve">The NG-RAN node shall keep neighbouring NG-RAN nodes updated with the complete list of served cells, or, if requested by the peer NG-RAN node, by a limited list of served cells, while the </w:t>
      </w:r>
      <w:proofErr w:type="spellStart"/>
      <w:r w:rsidRPr="00F92F6B">
        <w:t>Xn</w:t>
      </w:r>
      <w:proofErr w:type="spellEnd"/>
      <w:r w:rsidRPr="00F92F6B">
        <w:t xml:space="preserve"> interface is operational.</w:t>
      </w:r>
    </w:p>
    <w:p w14:paraId="32D359B2" w14:textId="77777777" w:rsidR="001F11C2" w:rsidRPr="00F92F6B" w:rsidRDefault="00D0609C" w:rsidP="00A9542F">
      <w:pPr>
        <w:pStyle w:val="Heading3"/>
      </w:pPr>
      <w:bookmarkStart w:id="1503" w:name="_Toc20388040"/>
      <w:bookmarkStart w:id="1504" w:name="_Toc29376120"/>
      <w:bookmarkStart w:id="1505" w:name="_Toc37232017"/>
      <w:bookmarkStart w:id="1506" w:name="_Toc46502075"/>
      <w:bookmarkStart w:id="1507" w:name="_Toc51971423"/>
      <w:bookmarkStart w:id="1508" w:name="_Toc52551406"/>
      <w:bookmarkStart w:id="1509" w:name="_Toc219280915"/>
      <w:r w:rsidRPr="00F92F6B">
        <w:t>15</w:t>
      </w:r>
      <w:r w:rsidR="001F11C2" w:rsidRPr="00F92F6B">
        <w:t>.3.3</w:t>
      </w:r>
      <w:r w:rsidR="001F11C2" w:rsidRPr="00F92F6B">
        <w:tab/>
      </w:r>
      <w:r w:rsidR="00C32D1F" w:rsidRPr="00F92F6B">
        <w:t>Automatic Neighbour Cell Relation Function</w:t>
      </w:r>
      <w:bookmarkEnd w:id="1503"/>
      <w:bookmarkEnd w:id="1504"/>
      <w:bookmarkEnd w:id="1505"/>
      <w:bookmarkEnd w:id="1506"/>
      <w:bookmarkEnd w:id="1507"/>
      <w:bookmarkEnd w:id="1508"/>
      <w:bookmarkEnd w:id="1509"/>
    </w:p>
    <w:p w14:paraId="7124C000" w14:textId="77777777" w:rsidR="001F11C2" w:rsidRPr="00F92F6B" w:rsidRDefault="00D0609C" w:rsidP="00A9542F">
      <w:pPr>
        <w:pStyle w:val="Heading4"/>
      </w:pPr>
      <w:bookmarkStart w:id="1510" w:name="_Toc20388041"/>
      <w:bookmarkStart w:id="1511" w:name="_Toc29376121"/>
      <w:bookmarkStart w:id="1512" w:name="_Toc37232018"/>
      <w:bookmarkStart w:id="1513" w:name="_Toc46502076"/>
      <w:bookmarkStart w:id="1514" w:name="_Toc51971424"/>
      <w:bookmarkStart w:id="1515" w:name="_Toc52551407"/>
      <w:bookmarkStart w:id="1516" w:name="_Toc219280916"/>
      <w:r w:rsidRPr="00F92F6B">
        <w:t>15</w:t>
      </w:r>
      <w:r w:rsidR="001F11C2" w:rsidRPr="00F92F6B">
        <w:t>.3.3.1</w:t>
      </w:r>
      <w:r w:rsidR="001F11C2" w:rsidRPr="00F92F6B">
        <w:tab/>
        <w:t>General</w:t>
      </w:r>
      <w:bookmarkEnd w:id="1510"/>
      <w:bookmarkEnd w:id="1511"/>
      <w:bookmarkEnd w:id="1512"/>
      <w:bookmarkEnd w:id="1513"/>
      <w:bookmarkEnd w:id="1514"/>
      <w:bookmarkEnd w:id="1515"/>
      <w:bookmarkEnd w:id="1516"/>
    </w:p>
    <w:p w14:paraId="29E6C500" w14:textId="77777777" w:rsidR="00C32D1F" w:rsidRPr="00F92F6B" w:rsidRDefault="00C32D1F" w:rsidP="00C32D1F">
      <w:r w:rsidRPr="00F92F6B">
        <w:t xml:space="preserve">The purpose of ANR function is to relieve the operator from the burden of manually managing </w:t>
      </w:r>
      <w:r w:rsidR="004456C6" w:rsidRPr="00F92F6B">
        <w:t>NCRs.</w:t>
      </w:r>
      <w:r w:rsidR="00C4439A" w:rsidRPr="00F92F6B">
        <w:t xml:space="preserve"> Figure 15.3.3.1-1 shows ANR and its environment:</w:t>
      </w:r>
    </w:p>
    <w:p w14:paraId="1520545D" w14:textId="77777777" w:rsidR="00C4439A" w:rsidRPr="00F92F6B" w:rsidRDefault="006379B7" w:rsidP="00C4439A">
      <w:pPr>
        <w:pStyle w:val="TH"/>
      </w:pPr>
      <w:r w:rsidRPr="00F92F6B">
        <w:object w:dxaOrig="10500" w:dyaOrig="6555" w14:anchorId="0D318592">
          <v:shape id="_x0000_i1091" type="#_x0000_t75" style="width:453.05pt;height:282.85pt" o:ole="">
            <v:imagedata r:id="rId146" o:title=""/>
          </v:shape>
          <o:OLEObject Type="Embed" ProgID="Visio.Drawing.15" ShapeID="_x0000_i1091" DrawAspect="Content" ObjectID="_1829898681" r:id="rId147"/>
        </w:object>
      </w:r>
    </w:p>
    <w:p w14:paraId="14513294" w14:textId="77777777" w:rsidR="00C4439A" w:rsidRPr="00F92F6B" w:rsidRDefault="00C4439A" w:rsidP="00C4439A">
      <w:pPr>
        <w:pStyle w:val="TF"/>
      </w:pPr>
      <w:r w:rsidRPr="00F92F6B">
        <w:t xml:space="preserve">Figure 15.3.3.1-1: Interaction between </w:t>
      </w:r>
      <w:proofErr w:type="spellStart"/>
      <w:r w:rsidRPr="00F92F6B">
        <w:t>gNB</w:t>
      </w:r>
      <w:proofErr w:type="spellEnd"/>
      <w:r w:rsidRPr="00F92F6B">
        <w:t xml:space="preserve"> and O</w:t>
      </w:r>
      <w:r w:rsidR="00B3162D" w:rsidRPr="00F92F6B">
        <w:t>A</w:t>
      </w:r>
      <w:r w:rsidRPr="00F92F6B">
        <w:t>M due to ANR</w:t>
      </w:r>
    </w:p>
    <w:p w14:paraId="0A0E137D" w14:textId="77777777" w:rsidR="00C4439A" w:rsidRPr="00F92F6B" w:rsidRDefault="00C4439A" w:rsidP="00C4439A">
      <w:r w:rsidRPr="00F92F6B">
        <w:t xml:space="preserve">The ANR function resides in the </w:t>
      </w:r>
      <w:proofErr w:type="spellStart"/>
      <w:r w:rsidRPr="00F92F6B">
        <w:t>gNB</w:t>
      </w:r>
      <w:proofErr w:type="spellEnd"/>
      <w:r w:rsidRPr="00F92F6B">
        <w:t xml:space="preserve"> and manages the </w:t>
      </w:r>
      <w:r w:rsidR="00385040" w:rsidRPr="00F92F6B">
        <w:t>Neighbour Cell Relation Table (</w:t>
      </w:r>
      <w:r w:rsidRPr="00F92F6B">
        <w:t>NCRT</w:t>
      </w:r>
      <w:r w:rsidR="00385040" w:rsidRPr="00F92F6B">
        <w:t>)</w:t>
      </w:r>
      <w:r w:rsidRPr="00F92F6B">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F92F6B" w:rsidRDefault="00C4439A" w:rsidP="00C4439A">
      <w:r w:rsidRPr="00F92F6B">
        <w:t xml:space="preserve">An existing NCR from a source cell to a target cell means that </w:t>
      </w:r>
      <w:proofErr w:type="spellStart"/>
      <w:r w:rsidRPr="00F92F6B">
        <w:t>gNB</w:t>
      </w:r>
      <w:proofErr w:type="spellEnd"/>
      <w:r w:rsidRPr="00F92F6B">
        <w:t xml:space="preserve"> controlling the source cell:</w:t>
      </w:r>
    </w:p>
    <w:p w14:paraId="14ABA688" w14:textId="77777777" w:rsidR="00C4439A" w:rsidRPr="00F92F6B" w:rsidRDefault="00C4439A" w:rsidP="00C4439A">
      <w:pPr>
        <w:pStyle w:val="B1"/>
      </w:pPr>
      <w:r w:rsidRPr="00F92F6B">
        <w:t>a)</w:t>
      </w:r>
      <w:r w:rsidRPr="00F92F6B">
        <w:tab/>
        <w:t>Knows the global and physical IDs (e.g. NR CGI/NR PCI, ECGI/PCI) of the target cell</w:t>
      </w:r>
      <w:r w:rsidR="00CE75B8" w:rsidRPr="00F92F6B">
        <w:t>; and</w:t>
      </w:r>
    </w:p>
    <w:p w14:paraId="18205A1E" w14:textId="77777777" w:rsidR="00C4439A" w:rsidRPr="00F92F6B" w:rsidRDefault="00C4439A" w:rsidP="00C4439A">
      <w:pPr>
        <w:pStyle w:val="B1"/>
      </w:pPr>
      <w:r w:rsidRPr="00F92F6B">
        <w:t>b)</w:t>
      </w:r>
      <w:r w:rsidRPr="00F92F6B">
        <w:tab/>
        <w:t>Has an entry in the NCRT for the source cell identifying the target cell</w:t>
      </w:r>
      <w:r w:rsidR="00CE75B8" w:rsidRPr="00F92F6B">
        <w:t>; and</w:t>
      </w:r>
    </w:p>
    <w:p w14:paraId="2C2DF8E8" w14:textId="77777777" w:rsidR="00C4439A" w:rsidRPr="00F92F6B" w:rsidRDefault="00C4439A" w:rsidP="00C4439A">
      <w:pPr>
        <w:pStyle w:val="B1"/>
      </w:pPr>
      <w:r w:rsidRPr="00F92F6B">
        <w:t>c)</w:t>
      </w:r>
      <w:r w:rsidRPr="00F92F6B">
        <w:tab/>
        <w:t>Has the attributes in this NCRT entry defined, either by O</w:t>
      </w:r>
      <w:r w:rsidR="00B3162D" w:rsidRPr="00F92F6B">
        <w:t>A</w:t>
      </w:r>
      <w:r w:rsidRPr="00F92F6B">
        <w:t>M or set to default values.</w:t>
      </w:r>
    </w:p>
    <w:p w14:paraId="7AB2A51C" w14:textId="77777777" w:rsidR="00C4439A" w:rsidRPr="00F92F6B" w:rsidRDefault="00C4439A" w:rsidP="00C4439A">
      <w:r w:rsidRPr="00F92F6B">
        <w:t xml:space="preserve">NCRs are cell-to-cell relations, while an </w:t>
      </w:r>
      <w:proofErr w:type="spellStart"/>
      <w:r w:rsidRPr="00F92F6B">
        <w:t>Xn</w:t>
      </w:r>
      <w:proofErr w:type="spellEnd"/>
      <w:r w:rsidRPr="00F92F6B">
        <w:t xml:space="preserve"> link is set up between two </w:t>
      </w:r>
      <w:proofErr w:type="spellStart"/>
      <w:r w:rsidRPr="00F92F6B">
        <w:t>gNBs</w:t>
      </w:r>
      <w:proofErr w:type="spellEnd"/>
      <w:r w:rsidRPr="00F92F6B">
        <w:t xml:space="preserve">. Neighbour Cell Relations are unidirectional, while an </w:t>
      </w:r>
      <w:proofErr w:type="spellStart"/>
      <w:r w:rsidRPr="00F92F6B">
        <w:t>Xn</w:t>
      </w:r>
      <w:proofErr w:type="spellEnd"/>
      <w:r w:rsidRPr="00F92F6B">
        <w:t xml:space="preserve"> link is bidirectional.</w:t>
      </w:r>
    </w:p>
    <w:p w14:paraId="3275124B" w14:textId="77777777" w:rsidR="00C4439A" w:rsidRPr="00F92F6B" w:rsidRDefault="00C4439A" w:rsidP="00C4439A">
      <w:pPr>
        <w:pStyle w:val="NO"/>
      </w:pPr>
      <w:r w:rsidRPr="00F92F6B">
        <w:t>NOTE:</w:t>
      </w:r>
      <w:r w:rsidRPr="00F92F6B">
        <w:tab/>
        <w:t xml:space="preserve">The neighbour information exchange, which occurs during the </w:t>
      </w:r>
      <w:proofErr w:type="spellStart"/>
      <w:r w:rsidRPr="00F92F6B">
        <w:t>Xn</w:t>
      </w:r>
      <w:proofErr w:type="spellEnd"/>
      <w:r w:rsidRPr="00F92F6B">
        <w:t xml:space="preserve"> Setup procedure or in the </w:t>
      </w:r>
      <w:proofErr w:type="spellStart"/>
      <w:r w:rsidRPr="00F92F6B">
        <w:t>gNB</w:t>
      </w:r>
      <w:proofErr w:type="spellEnd"/>
      <w:r w:rsidRPr="00F92F6B">
        <w:t xml:space="preserve"> Configuration Update procedure, may be used for ANR purpose.</w:t>
      </w:r>
    </w:p>
    <w:p w14:paraId="504B891B" w14:textId="77777777" w:rsidR="00C4439A" w:rsidRPr="00F92F6B" w:rsidRDefault="00C4439A" w:rsidP="00C4439A">
      <w:r w:rsidRPr="00F92F6B">
        <w:t>The ANR function also allows O</w:t>
      </w:r>
      <w:r w:rsidR="00B3162D" w:rsidRPr="00F92F6B">
        <w:t>A</w:t>
      </w:r>
      <w:r w:rsidRPr="00F92F6B">
        <w:t>M to manage the NCRT. O</w:t>
      </w:r>
      <w:r w:rsidR="00B3162D" w:rsidRPr="00F92F6B">
        <w:t>A</w:t>
      </w:r>
      <w:r w:rsidRPr="00F92F6B">
        <w:t>M can add and delete NCRs. It can also change the attributes of the NCRT. The O</w:t>
      </w:r>
      <w:r w:rsidR="00B3162D" w:rsidRPr="00F92F6B">
        <w:t>A</w:t>
      </w:r>
      <w:r w:rsidRPr="00F92F6B">
        <w:t>M system is informed about changes in the NCRT.</w:t>
      </w:r>
    </w:p>
    <w:p w14:paraId="7CD7C40B" w14:textId="77777777" w:rsidR="001F11C2" w:rsidRPr="00F92F6B" w:rsidRDefault="00D0609C" w:rsidP="00A9542F">
      <w:pPr>
        <w:pStyle w:val="Heading4"/>
      </w:pPr>
      <w:bookmarkStart w:id="1517" w:name="_Toc20388042"/>
      <w:bookmarkStart w:id="1518" w:name="_Toc29376122"/>
      <w:bookmarkStart w:id="1519" w:name="_Toc37232019"/>
      <w:bookmarkStart w:id="1520" w:name="_Toc46502077"/>
      <w:bookmarkStart w:id="1521" w:name="_Toc51971425"/>
      <w:bookmarkStart w:id="1522" w:name="_Toc52551408"/>
      <w:bookmarkStart w:id="1523" w:name="_Toc219280917"/>
      <w:r w:rsidRPr="00F92F6B">
        <w:t>15</w:t>
      </w:r>
      <w:r w:rsidR="001F11C2" w:rsidRPr="00F92F6B">
        <w:t>.3.3.2</w:t>
      </w:r>
      <w:r w:rsidR="001F11C2" w:rsidRPr="00F92F6B">
        <w:tab/>
      </w:r>
      <w:r w:rsidR="00C32D1F" w:rsidRPr="00F92F6B">
        <w:t>Intra-system Automatic Neighbour Cell Relation Function</w:t>
      </w:r>
      <w:bookmarkEnd w:id="1517"/>
      <w:bookmarkEnd w:id="1518"/>
      <w:bookmarkEnd w:id="1519"/>
      <w:bookmarkEnd w:id="1520"/>
      <w:bookmarkEnd w:id="1521"/>
      <w:bookmarkEnd w:id="1522"/>
      <w:bookmarkEnd w:id="1523"/>
    </w:p>
    <w:p w14:paraId="7C88E822" w14:textId="77777777" w:rsidR="00146CFB" w:rsidRPr="00F92F6B" w:rsidRDefault="00C4439A" w:rsidP="00146CFB">
      <w:r w:rsidRPr="00F92F6B">
        <w:t>ANR relies on NCGI (see clause 8.2)</w:t>
      </w:r>
      <w:r w:rsidR="009B3104" w:rsidRPr="00F92F6B">
        <w:t xml:space="preserve"> and ANR reporting of E-UTRA cells as specified in TS 36.300 [2]</w:t>
      </w:r>
      <w:r w:rsidRPr="00F92F6B">
        <w:t>.</w:t>
      </w:r>
    </w:p>
    <w:p w14:paraId="2B3E5039" w14:textId="77777777" w:rsidR="00C4439A" w:rsidRPr="00F92F6B" w:rsidRDefault="007717D6" w:rsidP="00C4439A">
      <w:pPr>
        <w:pStyle w:val="TH"/>
        <w:rPr>
          <w:noProof/>
        </w:rPr>
      </w:pPr>
      <w:r w:rsidRPr="00F92F6B">
        <w:rPr>
          <w:noProof/>
        </w:rPr>
        <w:object w:dxaOrig="8670" w:dyaOrig="3765" w14:anchorId="3FDDF5B3">
          <v:shape id="_x0000_i1092" type="#_x0000_t75" style="width:325.55pt;height:141.75pt" o:ole="">
            <v:imagedata r:id="rId148" o:title=""/>
          </v:shape>
          <o:OLEObject Type="Embed" ProgID="Mscgen.Chart" ShapeID="_x0000_i1092" DrawAspect="Content" ObjectID="_1829898682" r:id="rId149"/>
        </w:object>
      </w:r>
    </w:p>
    <w:p w14:paraId="10985587" w14:textId="77777777" w:rsidR="00C4439A" w:rsidRPr="00F92F6B" w:rsidRDefault="00C4439A" w:rsidP="00C4439A">
      <w:pPr>
        <w:pStyle w:val="TF"/>
      </w:pPr>
      <w:r w:rsidRPr="00F92F6B">
        <w:t>Figure 15.3.3.2-1: Automatic Neighbour Relation Function</w:t>
      </w:r>
    </w:p>
    <w:p w14:paraId="3F15E613" w14:textId="77777777" w:rsidR="00C4439A" w:rsidRPr="00F92F6B" w:rsidRDefault="00C4439A" w:rsidP="00C4439A">
      <w:r w:rsidRPr="00F92F6B">
        <w:t xml:space="preserve">Figure 15.3.3.2-1 depicts an example where the </w:t>
      </w:r>
      <w:r w:rsidR="00413BAD" w:rsidRPr="00F92F6B">
        <w:t>NG-RAN node</w:t>
      </w:r>
      <w:r w:rsidRPr="00F92F6B">
        <w:t xml:space="preserve"> serving cell A has an ANR function. In RRC_CONNECTED, the </w:t>
      </w:r>
      <w:r w:rsidR="00413BAD" w:rsidRPr="00F92F6B">
        <w:t>NG-RAN node</w:t>
      </w:r>
      <w:r w:rsidRPr="00F92F6B">
        <w:t xml:space="preserve"> instructs each UE to perform measurements on neighbour cells. The </w:t>
      </w:r>
      <w:r w:rsidR="00413BAD" w:rsidRPr="00F92F6B">
        <w:t>NG-RAN node</w:t>
      </w:r>
      <w:r w:rsidRPr="00F92F6B">
        <w:t xml:space="preserve"> may use different policies for instructing the UE to do measurements, and when to report them to the </w:t>
      </w:r>
      <w:r w:rsidR="00413BAD" w:rsidRPr="00F92F6B">
        <w:t>NG-RAN node</w:t>
      </w:r>
      <w:r w:rsidRPr="00F92F6B">
        <w:t>. This measurement procedure is as specified in TS 38.331[12]</w:t>
      </w:r>
      <w:r w:rsidR="00413BAD" w:rsidRPr="00F92F6B">
        <w:t xml:space="preserve"> and TS 36.331 [29]</w:t>
      </w:r>
      <w:r w:rsidRPr="00F92F6B">
        <w:t>.</w:t>
      </w:r>
    </w:p>
    <w:p w14:paraId="46282C10" w14:textId="77777777" w:rsidR="00C4439A" w:rsidRPr="00F92F6B" w:rsidRDefault="00C4439A" w:rsidP="00C4439A">
      <w:pPr>
        <w:pStyle w:val="B1"/>
      </w:pPr>
      <w:r w:rsidRPr="00F92F6B">
        <w:t>1.</w:t>
      </w:r>
      <w:r w:rsidRPr="00F92F6B">
        <w:tab/>
        <w:t>The UE sends a measurement report regarding cell</w:t>
      </w:r>
      <w:r w:rsidR="003E559D" w:rsidRPr="00F92F6B">
        <w:t xml:space="preserve"> B. This report contains Cell B'</w:t>
      </w:r>
      <w:r w:rsidRPr="00F92F6B">
        <w:t>s PCI, but not its NCGI</w:t>
      </w:r>
      <w:r w:rsidR="00964267" w:rsidRPr="00F92F6B">
        <w:t>/ECGI</w:t>
      </w:r>
      <w:r w:rsidRPr="00F92F6B">
        <w:t>.</w:t>
      </w:r>
    </w:p>
    <w:p w14:paraId="0E2F2E65" w14:textId="77777777" w:rsidR="00C4439A" w:rsidRPr="00F92F6B" w:rsidRDefault="00C4439A" w:rsidP="00C4439A">
      <w:r w:rsidRPr="00F92F6B">
        <w:t xml:space="preserve">When the </w:t>
      </w:r>
      <w:r w:rsidR="00964267" w:rsidRPr="00F92F6B">
        <w:t>NG-RAN node</w:t>
      </w:r>
      <w:r w:rsidRPr="00F92F6B">
        <w:t xml:space="preserve"> receives a UE measurement report containing the PCI, the following sequence may be used.</w:t>
      </w:r>
    </w:p>
    <w:p w14:paraId="43137E3B" w14:textId="5BCB83BF" w:rsidR="00C4439A" w:rsidRPr="00F92F6B" w:rsidRDefault="00C4439A" w:rsidP="00C4439A">
      <w:pPr>
        <w:pStyle w:val="B1"/>
      </w:pPr>
      <w:r w:rsidRPr="00F92F6B">
        <w:t>2.</w:t>
      </w:r>
      <w:r w:rsidRPr="00F92F6B">
        <w:tab/>
        <w:t xml:space="preserve">The </w:t>
      </w:r>
      <w:r w:rsidR="00964267" w:rsidRPr="00F92F6B">
        <w:t>NG-RAN node</w:t>
      </w:r>
      <w:r w:rsidRPr="00F92F6B">
        <w:t xml:space="preserve"> instructs the UE, using the newly discovered PCI as parameter, to read all the broadcast NCGI(s)</w:t>
      </w:r>
      <w:r w:rsidR="00964267" w:rsidRPr="00F92F6B">
        <w:t xml:space="preserve"> /ECGI(s)</w:t>
      </w:r>
      <w:r w:rsidRPr="00F92F6B">
        <w:t>, TAC(s), RANAC(s), PLMN ID(s) and</w:t>
      </w:r>
      <w:r w:rsidR="008376F4" w:rsidRPr="00F92F6B">
        <w:t>, for neighbour NR cells,</w:t>
      </w:r>
      <w:r w:rsidRPr="00F92F6B">
        <w:t xml:space="preserve"> NR frequency band(s)</w:t>
      </w:r>
      <w:r w:rsidR="002E6F01" w:rsidRPr="00F92F6B">
        <w:t xml:space="preserve"> and the </w:t>
      </w:r>
      <w:proofErr w:type="spellStart"/>
      <w:r w:rsidR="002E6F01" w:rsidRPr="00F92F6B">
        <w:t>gNB</w:t>
      </w:r>
      <w:proofErr w:type="spellEnd"/>
      <w:r w:rsidR="002E6F01" w:rsidRPr="00F92F6B">
        <w:t xml:space="preserve"> ID length(s)</w:t>
      </w:r>
      <w:r w:rsidRPr="00F92F6B">
        <w:t xml:space="preserve">. To do so, the </w:t>
      </w:r>
      <w:r w:rsidR="008376F4" w:rsidRPr="00F92F6B">
        <w:t>NG-RAN node</w:t>
      </w:r>
      <w:r w:rsidRPr="00F92F6B">
        <w:t xml:space="preserve"> may need to schedule appropriate idle periods to allow the UE to read the NCGI</w:t>
      </w:r>
      <w:r w:rsidR="008376F4" w:rsidRPr="00F92F6B">
        <w:t>/ECGI</w:t>
      </w:r>
      <w:r w:rsidRPr="00F92F6B">
        <w:t xml:space="preserve"> from the broadcast channel of the detected neighbour cell. How the UE reads the NCGI</w:t>
      </w:r>
      <w:r w:rsidR="008376F4" w:rsidRPr="00F92F6B">
        <w:t>/ECGI</w:t>
      </w:r>
      <w:r w:rsidRPr="00F92F6B">
        <w:t xml:space="preserve"> is specified in TS 38.331</w:t>
      </w:r>
      <w:r w:rsidR="008376F4" w:rsidRPr="00F92F6B">
        <w:t xml:space="preserve"> [12] and TS 36.331 [29]</w:t>
      </w:r>
      <w:r w:rsidRPr="00F92F6B">
        <w:t>.</w:t>
      </w:r>
    </w:p>
    <w:p w14:paraId="5DDE7759" w14:textId="34F3114D" w:rsidR="00C4439A" w:rsidRPr="00F92F6B" w:rsidRDefault="00C4439A" w:rsidP="00C4439A">
      <w:pPr>
        <w:pStyle w:val="B1"/>
      </w:pPr>
      <w:r w:rsidRPr="00F92F6B">
        <w:t>3.</w:t>
      </w:r>
      <w:r w:rsidRPr="00F92F6B">
        <w:tab/>
        <w:t>When th</w:t>
      </w:r>
      <w:r w:rsidR="003E559D" w:rsidRPr="00F92F6B">
        <w:t>e UE has found out the new cell'</w:t>
      </w:r>
      <w:r w:rsidRPr="00F92F6B">
        <w:t>s NCGI(s)</w:t>
      </w:r>
      <w:r w:rsidR="00A702E3" w:rsidRPr="00F92F6B">
        <w:t xml:space="preserve"> /ECGI(s)</w:t>
      </w:r>
      <w:r w:rsidRPr="00F92F6B">
        <w:t>, the UE reports all the broadcast NCGI(s)</w:t>
      </w:r>
      <w:r w:rsidR="00A702E3" w:rsidRPr="00F92F6B">
        <w:t>/ECGI(s)</w:t>
      </w:r>
      <w:r w:rsidRPr="00F92F6B">
        <w:t xml:space="preserve"> to the serving cell </w:t>
      </w:r>
      <w:r w:rsidR="00A702E3" w:rsidRPr="00F92F6B">
        <w:t>NG-RAN node</w:t>
      </w:r>
      <w:r w:rsidRPr="00F92F6B">
        <w:t>. In addition, the UE reports all the tracking area code(s), RANAC(s), PLMN IDs and</w:t>
      </w:r>
      <w:r w:rsidR="00A702E3" w:rsidRPr="00F92F6B">
        <w:t>, for neighbour NR cells,</w:t>
      </w:r>
      <w:r w:rsidRPr="00F92F6B">
        <w:t xml:space="preserve"> NR frequency band(s)</w:t>
      </w:r>
      <w:r w:rsidR="00A702E3" w:rsidRPr="00F92F6B">
        <w:t>,</w:t>
      </w:r>
      <w:r w:rsidRPr="00F92F6B">
        <w:t xml:space="preserve"> </w:t>
      </w:r>
      <w:r w:rsidR="002E6F01" w:rsidRPr="00F92F6B">
        <w:t xml:space="preserve">and the </w:t>
      </w:r>
      <w:proofErr w:type="spellStart"/>
      <w:r w:rsidR="002E6F01" w:rsidRPr="00F92F6B">
        <w:t>gNB</w:t>
      </w:r>
      <w:proofErr w:type="spellEnd"/>
      <w:r w:rsidR="002E6F01" w:rsidRPr="00F92F6B">
        <w:t xml:space="preserve"> ID length(s) </w:t>
      </w:r>
      <w:r w:rsidRPr="00F92F6B">
        <w:t>that have been read by the UE.</w:t>
      </w:r>
      <w:r w:rsidR="00A702E3" w:rsidRPr="00F92F6B">
        <w:t xml:space="preserve"> In case the detected NR cell does not broadcast SIB1, the UE may report </w:t>
      </w:r>
      <w:r w:rsidR="00A702E3" w:rsidRPr="00F92F6B">
        <w:rPr>
          <w:i/>
        </w:rPr>
        <w:t>noSIB1</w:t>
      </w:r>
      <w:r w:rsidR="00A702E3" w:rsidRPr="00F92F6B">
        <w:t xml:space="preserve"> indication as specified in TS 38.331 [12].</w:t>
      </w:r>
    </w:p>
    <w:p w14:paraId="3A9569F9" w14:textId="77777777" w:rsidR="00C4439A" w:rsidRPr="00F92F6B" w:rsidRDefault="00C4439A" w:rsidP="00C4439A">
      <w:pPr>
        <w:pStyle w:val="B1"/>
      </w:pPr>
      <w:r w:rsidRPr="00F92F6B">
        <w:t>4.</w:t>
      </w:r>
      <w:r w:rsidRPr="00F92F6B">
        <w:tab/>
        <w:t xml:space="preserve">The </w:t>
      </w:r>
      <w:r w:rsidR="00A702E3" w:rsidRPr="00F92F6B">
        <w:t>NG-RAN node</w:t>
      </w:r>
      <w:r w:rsidRPr="00F92F6B">
        <w:t xml:space="preserve"> decides to add this neighbour relation, and can use PCI and NCGI(s)</w:t>
      </w:r>
      <w:r w:rsidR="00A702E3" w:rsidRPr="00F92F6B">
        <w:t>/ECGI(s)</w:t>
      </w:r>
      <w:r w:rsidRPr="00F92F6B">
        <w:t xml:space="preserve"> to:</w:t>
      </w:r>
    </w:p>
    <w:p w14:paraId="110F4ABB" w14:textId="77777777" w:rsidR="00C4439A" w:rsidRPr="00F92F6B" w:rsidRDefault="00C4439A" w:rsidP="00C4439A">
      <w:pPr>
        <w:pStyle w:val="B2"/>
      </w:pPr>
      <w:r w:rsidRPr="00F92F6B">
        <w:t>a</w:t>
      </w:r>
      <w:r w:rsidR="00D150C4" w:rsidRPr="00F92F6B">
        <w:t>.</w:t>
      </w:r>
      <w:r w:rsidRPr="00F92F6B">
        <w:tab/>
        <w:t xml:space="preserve">Lookup a transport layer address to the new </w:t>
      </w:r>
      <w:r w:rsidR="00A702E3" w:rsidRPr="00F92F6B">
        <w:t>NG-RAN node</w:t>
      </w:r>
      <w:r w:rsidR="00CE75B8" w:rsidRPr="00F92F6B">
        <w:t>;</w:t>
      </w:r>
    </w:p>
    <w:p w14:paraId="12B2902C" w14:textId="77777777" w:rsidR="00C4439A" w:rsidRPr="00F92F6B" w:rsidRDefault="00C4439A" w:rsidP="00C4439A">
      <w:pPr>
        <w:pStyle w:val="B2"/>
      </w:pPr>
      <w:r w:rsidRPr="00F92F6B">
        <w:t>b</w:t>
      </w:r>
      <w:r w:rsidR="00D150C4" w:rsidRPr="00F92F6B">
        <w:t>.</w:t>
      </w:r>
      <w:r w:rsidRPr="00F92F6B">
        <w:tab/>
        <w:t>Update the Neighbour Cell Relation List</w:t>
      </w:r>
      <w:r w:rsidR="00CE75B8" w:rsidRPr="00F92F6B">
        <w:t>;</w:t>
      </w:r>
    </w:p>
    <w:p w14:paraId="6751B037" w14:textId="77777777" w:rsidR="00C4439A" w:rsidRPr="00F92F6B" w:rsidRDefault="00C4439A" w:rsidP="00C4439A">
      <w:pPr>
        <w:pStyle w:val="B2"/>
      </w:pPr>
      <w:r w:rsidRPr="00F92F6B">
        <w:t>c</w:t>
      </w:r>
      <w:r w:rsidR="00D150C4" w:rsidRPr="00F92F6B">
        <w:t>.</w:t>
      </w:r>
      <w:r w:rsidRPr="00F92F6B">
        <w:tab/>
        <w:t xml:space="preserve">If needed, setup a new </w:t>
      </w:r>
      <w:proofErr w:type="spellStart"/>
      <w:r w:rsidRPr="00F92F6B">
        <w:t>Xn</w:t>
      </w:r>
      <w:proofErr w:type="spellEnd"/>
      <w:r w:rsidRPr="00F92F6B">
        <w:t xml:space="preserve"> interface towards this </w:t>
      </w:r>
      <w:r w:rsidR="00A702E3" w:rsidRPr="00F92F6B">
        <w:t>NG-RAN node</w:t>
      </w:r>
      <w:r w:rsidRPr="00F92F6B">
        <w:t>.</w:t>
      </w:r>
    </w:p>
    <w:p w14:paraId="43E20BB7" w14:textId="77777777" w:rsidR="001F11C2" w:rsidRPr="00F92F6B" w:rsidRDefault="00D0609C" w:rsidP="00A9542F">
      <w:pPr>
        <w:pStyle w:val="Heading4"/>
      </w:pPr>
      <w:bookmarkStart w:id="1524" w:name="_Toc20388043"/>
      <w:bookmarkStart w:id="1525" w:name="_Toc29376123"/>
      <w:bookmarkStart w:id="1526" w:name="_Toc37232020"/>
      <w:bookmarkStart w:id="1527" w:name="_Toc46502078"/>
      <w:bookmarkStart w:id="1528" w:name="_Toc51971426"/>
      <w:bookmarkStart w:id="1529" w:name="_Toc52551409"/>
      <w:bookmarkStart w:id="1530" w:name="_Toc219280918"/>
      <w:r w:rsidRPr="00F92F6B">
        <w:t>15</w:t>
      </w:r>
      <w:r w:rsidR="001F11C2" w:rsidRPr="00F92F6B">
        <w:t>.3.3.3</w:t>
      </w:r>
      <w:r w:rsidR="001F11C2" w:rsidRPr="00F92F6B">
        <w:tab/>
      </w:r>
      <w:r w:rsidR="000F63E5" w:rsidRPr="00F92F6B">
        <w:t>Void</w:t>
      </w:r>
      <w:bookmarkEnd w:id="1524"/>
      <w:bookmarkEnd w:id="1525"/>
      <w:bookmarkEnd w:id="1526"/>
      <w:bookmarkEnd w:id="1527"/>
      <w:bookmarkEnd w:id="1528"/>
      <w:bookmarkEnd w:id="1529"/>
      <w:bookmarkEnd w:id="1530"/>
    </w:p>
    <w:p w14:paraId="51E84E3C" w14:textId="77777777" w:rsidR="001F11C2" w:rsidRPr="00F92F6B" w:rsidRDefault="00D0609C" w:rsidP="00A9542F">
      <w:pPr>
        <w:pStyle w:val="Heading4"/>
      </w:pPr>
      <w:bookmarkStart w:id="1531" w:name="_Toc20388044"/>
      <w:bookmarkStart w:id="1532" w:name="_Toc29376124"/>
      <w:bookmarkStart w:id="1533" w:name="_Toc37232021"/>
      <w:bookmarkStart w:id="1534" w:name="_Toc46502079"/>
      <w:bookmarkStart w:id="1535" w:name="_Toc51971427"/>
      <w:bookmarkStart w:id="1536" w:name="_Toc52551410"/>
      <w:bookmarkStart w:id="1537" w:name="_Toc219280919"/>
      <w:r w:rsidRPr="00F92F6B">
        <w:t>15</w:t>
      </w:r>
      <w:r w:rsidR="001F11C2" w:rsidRPr="00F92F6B">
        <w:t>.3.3.4</w:t>
      </w:r>
      <w:r w:rsidR="001F11C2" w:rsidRPr="00F92F6B">
        <w:tab/>
      </w:r>
      <w:r w:rsidR="000F63E5" w:rsidRPr="00F92F6B">
        <w:t>Void</w:t>
      </w:r>
      <w:bookmarkEnd w:id="1531"/>
      <w:bookmarkEnd w:id="1532"/>
      <w:bookmarkEnd w:id="1533"/>
      <w:bookmarkEnd w:id="1534"/>
      <w:bookmarkEnd w:id="1535"/>
      <w:bookmarkEnd w:id="1536"/>
      <w:bookmarkEnd w:id="1537"/>
    </w:p>
    <w:p w14:paraId="580E3D12" w14:textId="77777777" w:rsidR="001F11C2" w:rsidRPr="00F92F6B" w:rsidRDefault="00D0609C" w:rsidP="00A9542F">
      <w:pPr>
        <w:pStyle w:val="Heading4"/>
      </w:pPr>
      <w:bookmarkStart w:id="1538" w:name="_Toc20388045"/>
      <w:bookmarkStart w:id="1539" w:name="_Toc29376125"/>
      <w:bookmarkStart w:id="1540" w:name="_Toc37232022"/>
      <w:bookmarkStart w:id="1541" w:name="_Toc46502080"/>
      <w:bookmarkStart w:id="1542" w:name="_Toc51971428"/>
      <w:bookmarkStart w:id="1543" w:name="_Toc52551411"/>
      <w:bookmarkStart w:id="1544" w:name="_Toc219280920"/>
      <w:r w:rsidRPr="00F92F6B">
        <w:t>15</w:t>
      </w:r>
      <w:r w:rsidR="001F11C2" w:rsidRPr="00F92F6B">
        <w:t>.3.3.5</w:t>
      </w:r>
      <w:r w:rsidR="001F11C2" w:rsidRPr="00F92F6B">
        <w:tab/>
      </w:r>
      <w:r w:rsidR="00C32D1F" w:rsidRPr="00F92F6B">
        <w:t>Inter-system Automatic Neighbour Cell Relation Function</w:t>
      </w:r>
      <w:bookmarkEnd w:id="1538"/>
      <w:bookmarkEnd w:id="1539"/>
      <w:bookmarkEnd w:id="1540"/>
      <w:bookmarkEnd w:id="1541"/>
      <w:bookmarkEnd w:id="1542"/>
      <w:bookmarkEnd w:id="1543"/>
      <w:bookmarkEnd w:id="1544"/>
    </w:p>
    <w:p w14:paraId="3549BD3F" w14:textId="77777777" w:rsidR="00146CFB" w:rsidRPr="00F92F6B" w:rsidRDefault="00C4439A" w:rsidP="00146CFB">
      <w:r w:rsidRPr="00F92F6B">
        <w:t>For Inter-</w:t>
      </w:r>
      <w:r w:rsidR="000F63E5" w:rsidRPr="00F92F6B">
        <w:t>system</w:t>
      </w:r>
      <w:r w:rsidRPr="00F92F6B">
        <w:t xml:space="preserve"> ANR, each cell contains an Inter Frequency Search list. This list contains all frequencies that shall be searched.</w:t>
      </w:r>
      <w:r w:rsidR="00CE75B8" w:rsidRPr="00F92F6B">
        <w:t xml:space="preserve"> Figure 15.3.3.5-1 depicts an example where the NG-RAN node serving cell A has an ANR function.</w:t>
      </w:r>
    </w:p>
    <w:p w14:paraId="68EDEE54" w14:textId="77777777" w:rsidR="00C4439A" w:rsidRPr="00F92F6B" w:rsidRDefault="007717D6" w:rsidP="00C4439A">
      <w:pPr>
        <w:pStyle w:val="TH"/>
      </w:pPr>
      <w:r w:rsidRPr="00F92F6B">
        <w:rPr>
          <w:noProof/>
        </w:rPr>
        <w:object w:dxaOrig="8730" w:dyaOrig="4605" w14:anchorId="4127AEB1">
          <v:shape id="_x0000_i1093" type="#_x0000_t75" style="width:326.95pt;height:172.45pt" o:ole="">
            <v:imagedata r:id="rId150" o:title=""/>
          </v:shape>
          <o:OLEObject Type="Embed" ProgID="Mscgen.Chart" ShapeID="_x0000_i1093" DrawAspect="Content" ObjectID="_1829898683" r:id="rId151"/>
        </w:object>
      </w:r>
    </w:p>
    <w:p w14:paraId="0ADD018F" w14:textId="77777777" w:rsidR="00C4439A" w:rsidRPr="00F92F6B" w:rsidRDefault="00C4439A" w:rsidP="00C4439A">
      <w:pPr>
        <w:pStyle w:val="TF"/>
      </w:pPr>
      <w:r w:rsidRPr="00F92F6B">
        <w:t>Figure 15.3.3.5-1: Automatic Neighbour Relation Function in case of E-UTRAN detected cell</w:t>
      </w:r>
    </w:p>
    <w:p w14:paraId="5B9173C9" w14:textId="77777777" w:rsidR="00C4439A" w:rsidRPr="00F92F6B" w:rsidRDefault="00C4439A" w:rsidP="00C4439A">
      <w:r w:rsidRPr="00F92F6B">
        <w:t xml:space="preserve">In RRC_CONNECTED, the </w:t>
      </w:r>
      <w:r w:rsidR="000F63E5" w:rsidRPr="00F92F6B">
        <w:t>NG-RAN node</w:t>
      </w:r>
      <w:r w:rsidRPr="00F92F6B">
        <w:t xml:space="preserve"> instruct</w:t>
      </w:r>
      <w:r w:rsidR="000F63E5" w:rsidRPr="00F92F6B">
        <w:t>s</w:t>
      </w:r>
      <w:r w:rsidRPr="00F92F6B">
        <w:t xml:space="preserve"> a UE to perform measurements and detect </w:t>
      </w:r>
      <w:r w:rsidR="00734F75" w:rsidRPr="00F92F6B">
        <w:t xml:space="preserve">E-UTRA </w:t>
      </w:r>
      <w:r w:rsidRPr="00F92F6B">
        <w:t xml:space="preserve">cells </w:t>
      </w:r>
      <w:r w:rsidR="00734F75" w:rsidRPr="00F92F6B">
        <w:t>connected to EPC</w:t>
      </w:r>
      <w:r w:rsidRPr="00F92F6B">
        <w:t>.</w:t>
      </w:r>
      <w:r w:rsidR="00CE75B8" w:rsidRPr="00F92F6B">
        <w:t>:</w:t>
      </w:r>
    </w:p>
    <w:p w14:paraId="7613BFA1" w14:textId="77777777" w:rsidR="00C4439A" w:rsidRPr="00F92F6B" w:rsidRDefault="00C4439A" w:rsidP="00C4439A">
      <w:pPr>
        <w:pStyle w:val="B1"/>
      </w:pPr>
      <w:r w:rsidRPr="00F92F6B">
        <w:t>1</w:t>
      </w:r>
      <w:r w:rsidRPr="00F92F6B">
        <w:tab/>
        <w:t xml:space="preserve">The </w:t>
      </w:r>
      <w:r w:rsidR="00734F75" w:rsidRPr="00F92F6B">
        <w:t>NG-RAN node</w:t>
      </w:r>
      <w:r w:rsidRPr="00F92F6B">
        <w:t xml:space="preserve"> instructs a UE to look for neighbour cells in the target </w:t>
      </w:r>
      <w:r w:rsidR="00734F75" w:rsidRPr="00F92F6B">
        <w:t>system</w:t>
      </w:r>
      <w:r w:rsidRPr="00F92F6B">
        <w:t xml:space="preserve">. To do so the </w:t>
      </w:r>
      <w:r w:rsidR="00734F75" w:rsidRPr="00F92F6B">
        <w:t>NG-RAN node</w:t>
      </w:r>
      <w:r w:rsidRPr="00F92F6B">
        <w:t xml:space="preserve"> may need to schedule appropriate idle periods to allow the UE to scan all cells in the target </w:t>
      </w:r>
      <w:r w:rsidR="00734F75" w:rsidRPr="00F92F6B">
        <w:t>system</w:t>
      </w:r>
      <w:r w:rsidRPr="00F92F6B">
        <w:t>.</w:t>
      </w:r>
    </w:p>
    <w:p w14:paraId="6EAB8CFB" w14:textId="77777777" w:rsidR="00C4439A" w:rsidRPr="00F92F6B" w:rsidRDefault="00C4439A" w:rsidP="00C4439A">
      <w:pPr>
        <w:pStyle w:val="B1"/>
      </w:pPr>
      <w:r w:rsidRPr="00F92F6B">
        <w:t>2</w:t>
      </w:r>
      <w:r w:rsidRPr="00F92F6B">
        <w:tab/>
        <w:t xml:space="preserve">The UE reports the PCI and carrier frequency of the detected cells in the target </w:t>
      </w:r>
      <w:r w:rsidR="00734F75" w:rsidRPr="00F92F6B">
        <w:t>system</w:t>
      </w:r>
      <w:r w:rsidRPr="00F92F6B">
        <w:t>.</w:t>
      </w:r>
    </w:p>
    <w:p w14:paraId="464C5F03" w14:textId="77777777" w:rsidR="00CE75B8" w:rsidRPr="00F92F6B" w:rsidRDefault="00CE75B8" w:rsidP="009D635A">
      <w:pPr>
        <w:pStyle w:val="NO"/>
      </w:pPr>
      <w:r w:rsidRPr="00F92F6B">
        <w:t>NOTE:</w:t>
      </w:r>
      <w:r w:rsidRPr="00F92F6B">
        <w:tab/>
        <w:t>The NG-RAN node may use different policies for instructing the UE to do measurements, and when to report them to the NG-RAN node.</w:t>
      </w:r>
    </w:p>
    <w:p w14:paraId="7AE5CA3B" w14:textId="77777777" w:rsidR="00C4439A" w:rsidRPr="00F92F6B" w:rsidRDefault="00C4439A" w:rsidP="00C4439A">
      <w:r w:rsidRPr="00F92F6B">
        <w:t xml:space="preserve">When the </w:t>
      </w:r>
      <w:r w:rsidR="00734F75" w:rsidRPr="00F92F6B">
        <w:t>NG-RAN node</w:t>
      </w:r>
      <w:r w:rsidRPr="00F92F6B">
        <w:t xml:space="preserve"> receives </w:t>
      </w:r>
      <w:r w:rsidR="00CE75B8" w:rsidRPr="00F92F6B">
        <w:t xml:space="preserve">the </w:t>
      </w:r>
      <w:r w:rsidRPr="00F92F6B">
        <w:t>UE reports containing PCIs of cell(s)</w:t>
      </w:r>
      <w:r w:rsidR="00CE75B8" w:rsidRPr="00F92F6B">
        <w:t>,</w:t>
      </w:r>
      <w:r w:rsidRPr="00F92F6B">
        <w:t xml:space="preserve"> the following sequence may be used</w:t>
      </w:r>
      <w:r w:rsidR="00CE75B8" w:rsidRPr="00F92F6B">
        <w:t>:</w:t>
      </w:r>
    </w:p>
    <w:p w14:paraId="5C8C38F6" w14:textId="77777777" w:rsidR="00C4439A" w:rsidRPr="00F92F6B" w:rsidRDefault="00C4439A" w:rsidP="00C4439A">
      <w:pPr>
        <w:pStyle w:val="B1"/>
      </w:pPr>
      <w:r w:rsidRPr="00F92F6B">
        <w:t>3</w:t>
      </w:r>
      <w:r w:rsidRPr="00F92F6B">
        <w:tab/>
        <w:t xml:space="preserve">The </w:t>
      </w:r>
      <w:r w:rsidR="00734F75" w:rsidRPr="00F92F6B">
        <w:t>NG-RAN node</w:t>
      </w:r>
      <w:r w:rsidRPr="00F92F6B">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F92F6B">
        <w:t>NG-RAN node</w:t>
      </w:r>
      <w:r w:rsidRPr="00F92F6B">
        <w:t xml:space="preserve"> may need to schedule appropriate idle periods to allow the UE to read the requested information from the broadcast channel of the detected inter-</w:t>
      </w:r>
      <w:r w:rsidR="00734F75" w:rsidRPr="00F92F6B">
        <w:t xml:space="preserve">system </w:t>
      </w:r>
      <w:r w:rsidRPr="00F92F6B">
        <w:t>neighbour cell.</w:t>
      </w:r>
    </w:p>
    <w:p w14:paraId="0A721534" w14:textId="77777777" w:rsidR="00C4439A" w:rsidRPr="00F92F6B" w:rsidRDefault="00C4439A" w:rsidP="00C4439A">
      <w:pPr>
        <w:pStyle w:val="B1"/>
      </w:pPr>
      <w:r w:rsidRPr="00F92F6B">
        <w:t>4</w:t>
      </w:r>
      <w:r w:rsidRPr="00F92F6B">
        <w:tab/>
        <w:t xml:space="preserve">After the UE has read the requested information in the new cell, it reports the detected ECGI, TAC, and available PLMN ID(s) to the serving cell </w:t>
      </w:r>
      <w:r w:rsidR="00734F75" w:rsidRPr="00F92F6B">
        <w:t>NG-RAN node</w:t>
      </w:r>
      <w:r w:rsidRPr="00F92F6B">
        <w:t>.</w:t>
      </w:r>
    </w:p>
    <w:p w14:paraId="55A42B94" w14:textId="77777777" w:rsidR="00C4439A" w:rsidRPr="00F92F6B" w:rsidRDefault="00C4439A" w:rsidP="00C4439A">
      <w:pPr>
        <w:pStyle w:val="B1"/>
      </w:pPr>
      <w:r w:rsidRPr="00F92F6B">
        <w:t>5</w:t>
      </w:r>
      <w:r w:rsidRPr="00F92F6B">
        <w:tab/>
        <w:t xml:space="preserve">The </w:t>
      </w:r>
      <w:r w:rsidR="00734F75" w:rsidRPr="00F92F6B">
        <w:t>NG-RAN node</w:t>
      </w:r>
      <w:r w:rsidRPr="00F92F6B">
        <w:t xml:space="preserve"> updates its inter-</w:t>
      </w:r>
      <w:r w:rsidR="00734F75" w:rsidRPr="00F92F6B">
        <w:t xml:space="preserve">system </w:t>
      </w:r>
      <w:r w:rsidRPr="00F92F6B">
        <w:t>NCRT.</w:t>
      </w:r>
    </w:p>
    <w:p w14:paraId="1628B5BE" w14:textId="77777777" w:rsidR="001F11C2" w:rsidRPr="00F92F6B" w:rsidRDefault="00D0609C" w:rsidP="00A9542F">
      <w:pPr>
        <w:pStyle w:val="Heading3"/>
      </w:pPr>
      <w:bookmarkStart w:id="1545" w:name="_Toc20388046"/>
      <w:bookmarkStart w:id="1546" w:name="_Toc29376126"/>
      <w:bookmarkStart w:id="1547" w:name="_Toc37232023"/>
      <w:bookmarkStart w:id="1548" w:name="_Toc46502081"/>
      <w:bookmarkStart w:id="1549" w:name="_Toc51971429"/>
      <w:bookmarkStart w:id="1550" w:name="_Toc52551412"/>
      <w:bookmarkStart w:id="1551" w:name="_Toc219280921"/>
      <w:r w:rsidRPr="00F92F6B">
        <w:t>15</w:t>
      </w:r>
      <w:r w:rsidR="001F11C2" w:rsidRPr="00F92F6B">
        <w:t>.3.</w:t>
      </w:r>
      <w:r w:rsidR="00224A3D" w:rsidRPr="00F92F6B">
        <w:t>4</w:t>
      </w:r>
      <w:r w:rsidR="001F11C2" w:rsidRPr="00F92F6B">
        <w:tab/>
      </w:r>
      <w:proofErr w:type="spellStart"/>
      <w:r w:rsidR="001F11C2" w:rsidRPr="00F92F6B">
        <w:t>Xn</w:t>
      </w:r>
      <w:proofErr w:type="spellEnd"/>
      <w:r w:rsidR="001F11C2" w:rsidRPr="00F92F6B">
        <w:t>-C TNL address discovery</w:t>
      </w:r>
      <w:bookmarkEnd w:id="1545"/>
      <w:bookmarkEnd w:id="1546"/>
      <w:bookmarkEnd w:id="1547"/>
      <w:bookmarkEnd w:id="1548"/>
      <w:bookmarkEnd w:id="1549"/>
      <w:bookmarkEnd w:id="1550"/>
      <w:bookmarkEnd w:id="1551"/>
    </w:p>
    <w:p w14:paraId="32D0FFDC" w14:textId="77777777" w:rsidR="00C867FE" w:rsidRPr="00F92F6B" w:rsidRDefault="00C32D1F" w:rsidP="00C867FE">
      <w:r w:rsidRPr="00F92F6B">
        <w:t xml:space="preserve">If the NG-RAN node is aware of the </w:t>
      </w:r>
      <w:r w:rsidR="00C867FE" w:rsidRPr="00F92F6B">
        <w:t xml:space="preserve">RAN node </w:t>
      </w:r>
      <w:r w:rsidRPr="00F92F6B">
        <w:t xml:space="preserve">ID of the candidate </w:t>
      </w:r>
      <w:r w:rsidR="00C867FE" w:rsidRPr="00F92F6B">
        <w:t>NG-RAN node</w:t>
      </w:r>
      <w:r w:rsidR="00C867FE" w:rsidRPr="00F92F6B" w:rsidDel="00C867FE">
        <w:t xml:space="preserve"> </w:t>
      </w:r>
      <w:r w:rsidRPr="00F92F6B">
        <w:t xml:space="preserve">(e.g. via the ANR function) but not of a TNL address suitable for SCTP connectivity, then the NG-RAN node can utilize the 5GC (an AMF it is connected to) to </w:t>
      </w:r>
      <w:r w:rsidR="00C867FE" w:rsidRPr="00F92F6B">
        <w:t>determine</w:t>
      </w:r>
      <w:r w:rsidR="004456C6" w:rsidRPr="00F92F6B">
        <w:t xml:space="preserve"> the TNL address</w:t>
      </w:r>
      <w:r w:rsidR="00C867FE" w:rsidRPr="00F92F6B">
        <w:t xml:space="preserve"> as follows:</w:t>
      </w:r>
    </w:p>
    <w:p w14:paraId="16F4597D" w14:textId="77777777" w:rsidR="00C867FE" w:rsidRPr="00F92F6B" w:rsidRDefault="00C867FE" w:rsidP="00C867FE">
      <w:pPr>
        <w:pStyle w:val="B1"/>
      </w:pPr>
      <w:r w:rsidRPr="00F92F6B">
        <w:t>-</w:t>
      </w:r>
      <w:r w:rsidRPr="00F92F6B">
        <w:tab/>
        <w:t>The NG-RAN node sends the UPLINK RAN CONFIGURATION TRANSFER message to the AMF to request the TNL address of the candidate NG-RAN node, and includes relevant information such as the source and target RAN node ID</w:t>
      </w:r>
      <w:r w:rsidR="00CE75B8" w:rsidRPr="00F92F6B">
        <w:t>;</w:t>
      </w:r>
    </w:p>
    <w:p w14:paraId="3719DD96" w14:textId="77777777" w:rsidR="00C867FE" w:rsidRPr="00F92F6B" w:rsidRDefault="00C867FE" w:rsidP="00C867FE">
      <w:pPr>
        <w:pStyle w:val="B1"/>
      </w:pPr>
      <w:r w:rsidRPr="00F92F6B">
        <w:t>-</w:t>
      </w:r>
      <w:r w:rsidRPr="00F92F6B">
        <w:tab/>
        <w:t>The AMF relays the request by sending the DOWNLINK RAN CONFIGURATION TRANSFER message to the candidate NG-RAN node identified by the target RAN node ID</w:t>
      </w:r>
      <w:r w:rsidR="00CE75B8" w:rsidRPr="00F92F6B">
        <w:t>;</w:t>
      </w:r>
    </w:p>
    <w:p w14:paraId="7656A0C6" w14:textId="77777777" w:rsidR="00C867FE" w:rsidRPr="00F92F6B" w:rsidRDefault="00C867FE" w:rsidP="00C867FE">
      <w:pPr>
        <w:pStyle w:val="B1"/>
      </w:pPr>
      <w:r w:rsidRPr="00F92F6B">
        <w:t>-</w:t>
      </w:r>
      <w:r w:rsidRPr="00F92F6B">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F92F6B">
        <w:t>;</w:t>
      </w:r>
    </w:p>
    <w:p w14:paraId="7462D199" w14:textId="77777777" w:rsidR="00C867FE" w:rsidRPr="00F92F6B" w:rsidRDefault="00C867FE" w:rsidP="00C867FE">
      <w:pPr>
        <w:pStyle w:val="B1"/>
      </w:pPr>
      <w:r w:rsidRPr="00F92F6B">
        <w:t>-</w:t>
      </w:r>
      <w:r w:rsidRPr="00F92F6B">
        <w:tab/>
        <w:t>The AMF relays the response by sending the DOWNLINK CONFIGURATION TRANSFER message to the initiating NG-RAN node identified by the target RAN node ID.</w:t>
      </w:r>
    </w:p>
    <w:p w14:paraId="568EA831" w14:textId="77777777" w:rsidR="000B16B3" w:rsidRPr="00F92F6B" w:rsidRDefault="00C867FE" w:rsidP="00C867FE">
      <w:pPr>
        <w:pStyle w:val="NO"/>
      </w:pPr>
      <w:r w:rsidRPr="00F92F6B">
        <w:t>NOTE:</w:t>
      </w:r>
      <w:r w:rsidRPr="00F92F6B">
        <w:tab/>
      </w:r>
      <w:r w:rsidR="000B16B3" w:rsidRPr="00F92F6B">
        <w:t>Void.</w:t>
      </w:r>
    </w:p>
    <w:p w14:paraId="0E0FDC96" w14:textId="2F9EE6E1" w:rsidR="00C32D1F" w:rsidRPr="00F92F6B" w:rsidRDefault="000B16B3" w:rsidP="00D01F48">
      <w:r w:rsidRPr="00F92F6B">
        <w:t>T</w:t>
      </w:r>
      <w:r w:rsidR="00C867FE" w:rsidRPr="00F92F6B">
        <w:t xml:space="preserve">he NG-RAN node </w:t>
      </w:r>
      <w:r w:rsidRPr="00F92F6B">
        <w:t>may</w:t>
      </w:r>
      <w:r w:rsidR="00C867FE" w:rsidRPr="00F92F6B">
        <w:t xml:space="preserve"> determine the </w:t>
      </w:r>
      <w:proofErr w:type="spellStart"/>
      <w:r w:rsidR="00C867FE" w:rsidRPr="00F92F6B">
        <w:t>gNB</w:t>
      </w:r>
      <w:proofErr w:type="spellEnd"/>
      <w:r w:rsidR="00C867FE" w:rsidRPr="00F92F6B">
        <w:t xml:space="preserve"> ID length of the candidate </w:t>
      </w:r>
      <w:proofErr w:type="spellStart"/>
      <w:r w:rsidR="00C867FE" w:rsidRPr="00F92F6B">
        <w:t>gNB</w:t>
      </w:r>
      <w:proofErr w:type="spellEnd"/>
      <w:r w:rsidR="00C867FE" w:rsidRPr="00F92F6B">
        <w:t xml:space="preserve"> based on</w:t>
      </w:r>
      <w:r w:rsidRPr="00F92F6B">
        <w:t>,</w:t>
      </w:r>
      <w:r w:rsidR="00C867FE" w:rsidRPr="00F92F6B">
        <w:t xml:space="preserve"> </w:t>
      </w:r>
      <w:r w:rsidRPr="00F92F6B">
        <w:t>e.g.</w:t>
      </w:r>
      <w:r w:rsidR="00F77B8B" w:rsidRPr="00F92F6B">
        <w:t xml:space="preserve"> </w:t>
      </w:r>
      <w:r w:rsidR="00C867FE" w:rsidRPr="00F92F6B">
        <w:t>OAM configuration</w:t>
      </w:r>
      <w:r w:rsidRPr="00F92F6B">
        <w:t xml:space="preserve"> or UE reporting in ANR function</w:t>
      </w:r>
      <w:r w:rsidR="00C867FE" w:rsidRPr="00F92F6B">
        <w:t>.</w:t>
      </w:r>
      <w:r w:rsidRPr="00F92F6B">
        <w:t xml:space="preserve"> If the NG-RAN node is not able to make this determination, it may include the NR cell identifier in the UPLINK RAN CONFIGURATION TRANSFER message to the AMF. The AMF may, if supported, determine the target </w:t>
      </w:r>
      <w:proofErr w:type="spellStart"/>
      <w:r w:rsidRPr="00F92F6B">
        <w:t>gNB</w:t>
      </w:r>
      <w:proofErr w:type="spellEnd"/>
      <w:r w:rsidRPr="00F92F6B">
        <w:t xml:space="preserve"> ID by matching the NR cell identifier with a </w:t>
      </w:r>
      <w:proofErr w:type="spellStart"/>
      <w:r w:rsidRPr="00F92F6B">
        <w:t>gNB</w:t>
      </w:r>
      <w:proofErr w:type="spellEnd"/>
      <w:r w:rsidRPr="00F92F6B">
        <w:t xml:space="preserve"> ID of a </w:t>
      </w:r>
      <w:proofErr w:type="spellStart"/>
      <w:r w:rsidRPr="00F92F6B">
        <w:t>gNB</w:t>
      </w:r>
      <w:proofErr w:type="spellEnd"/>
      <w:r w:rsidRPr="00F92F6B">
        <w:t xml:space="preserve"> it connects to.</w:t>
      </w:r>
    </w:p>
    <w:p w14:paraId="118E1FAA" w14:textId="77777777" w:rsidR="006C6AD9" w:rsidRPr="00F92F6B" w:rsidRDefault="006C6AD9" w:rsidP="006C6AD9">
      <w:pPr>
        <w:pStyle w:val="Heading2"/>
      </w:pPr>
      <w:bookmarkStart w:id="1552" w:name="_Toc20388047"/>
      <w:bookmarkStart w:id="1553" w:name="_Toc29376127"/>
      <w:bookmarkStart w:id="1554" w:name="_Toc37232024"/>
      <w:bookmarkStart w:id="1555" w:name="_Toc46502082"/>
      <w:bookmarkStart w:id="1556" w:name="_Toc51971430"/>
      <w:bookmarkStart w:id="1557" w:name="_Toc52551413"/>
      <w:bookmarkStart w:id="1558" w:name="_Toc219280922"/>
      <w:r w:rsidRPr="00F92F6B">
        <w:t>15.4</w:t>
      </w:r>
      <w:r w:rsidRPr="00F92F6B">
        <w:tab/>
        <w:t>Support for Energy Saving</w:t>
      </w:r>
      <w:bookmarkEnd w:id="1552"/>
      <w:bookmarkEnd w:id="1553"/>
      <w:bookmarkEnd w:id="1554"/>
      <w:bookmarkEnd w:id="1555"/>
      <w:bookmarkEnd w:id="1556"/>
      <w:bookmarkEnd w:id="1557"/>
      <w:bookmarkEnd w:id="1558"/>
    </w:p>
    <w:p w14:paraId="146186F1" w14:textId="77777777" w:rsidR="006C6AD9" w:rsidRPr="00F92F6B" w:rsidRDefault="006C6AD9" w:rsidP="006C6AD9">
      <w:pPr>
        <w:pStyle w:val="Heading3"/>
      </w:pPr>
      <w:bookmarkStart w:id="1559" w:name="_Toc20388048"/>
      <w:bookmarkStart w:id="1560" w:name="_Toc29376128"/>
      <w:bookmarkStart w:id="1561" w:name="_Toc37232025"/>
      <w:bookmarkStart w:id="1562" w:name="_Toc46502083"/>
      <w:bookmarkStart w:id="1563" w:name="_Toc51971431"/>
      <w:bookmarkStart w:id="1564" w:name="_Toc52551414"/>
      <w:bookmarkStart w:id="1565" w:name="_Toc219280923"/>
      <w:r w:rsidRPr="00F92F6B">
        <w:t>15.4.1</w:t>
      </w:r>
      <w:r w:rsidRPr="00F92F6B">
        <w:tab/>
        <w:t>General</w:t>
      </w:r>
      <w:bookmarkEnd w:id="1559"/>
      <w:bookmarkEnd w:id="1560"/>
      <w:bookmarkEnd w:id="1561"/>
      <w:bookmarkEnd w:id="1562"/>
      <w:bookmarkEnd w:id="1563"/>
      <w:bookmarkEnd w:id="1564"/>
      <w:bookmarkEnd w:id="1565"/>
    </w:p>
    <w:p w14:paraId="7C827848" w14:textId="77777777" w:rsidR="006C6AD9" w:rsidRPr="00F92F6B" w:rsidRDefault="006C6AD9" w:rsidP="006C6AD9">
      <w:r w:rsidRPr="00F92F6B">
        <w:t>The aim of this function is to reduce operational expenses through energy savings.</w:t>
      </w:r>
    </w:p>
    <w:p w14:paraId="344D4CDB" w14:textId="27B7096B" w:rsidR="006C6AD9" w:rsidRPr="00F92F6B" w:rsidRDefault="006C6AD9" w:rsidP="006C6AD9">
      <w:r w:rsidRPr="00F92F6B">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F92F6B">
        <w:t>, or to support various adaptation techniques in time, frequency, spatial and power domains</w:t>
      </w:r>
      <w:r w:rsidRPr="00F92F6B">
        <w:t>.</w:t>
      </w:r>
    </w:p>
    <w:p w14:paraId="148A3A37" w14:textId="77777777" w:rsidR="006C6AD9" w:rsidRPr="00F92F6B" w:rsidRDefault="006C6AD9" w:rsidP="006C6AD9">
      <w:pPr>
        <w:pStyle w:val="Heading3"/>
      </w:pPr>
      <w:bookmarkStart w:id="1566" w:name="_Toc20388049"/>
      <w:bookmarkStart w:id="1567" w:name="_Toc29376129"/>
      <w:bookmarkStart w:id="1568" w:name="_Toc37232026"/>
      <w:bookmarkStart w:id="1569" w:name="_Toc46502084"/>
      <w:bookmarkStart w:id="1570" w:name="_Toc51971432"/>
      <w:bookmarkStart w:id="1571" w:name="_Toc52551415"/>
      <w:bookmarkStart w:id="1572" w:name="_Toc219280924"/>
      <w:r w:rsidRPr="00F92F6B">
        <w:t>15.4.2</w:t>
      </w:r>
      <w:r w:rsidRPr="00F92F6B">
        <w:tab/>
        <w:t>Solution description</w:t>
      </w:r>
      <w:bookmarkEnd w:id="1566"/>
      <w:bookmarkEnd w:id="1567"/>
      <w:bookmarkEnd w:id="1568"/>
      <w:bookmarkEnd w:id="1569"/>
      <w:bookmarkEnd w:id="1570"/>
      <w:bookmarkEnd w:id="1571"/>
      <w:bookmarkEnd w:id="1572"/>
    </w:p>
    <w:p w14:paraId="00ADD46E" w14:textId="77777777" w:rsidR="00C60F8B" w:rsidRPr="00F92F6B" w:rsidRDefault="00C60F8B" w:rsidP="00C60F8B">
      <w:pPr>
        <w:pStyle w:val="Heading4"/>
      </w:pPr>
      <w:bookmarkStart w:id="1573" w:name="_Toc219280925"/>
      <w:r w:rsidRPr="00F92F6B">
        <w:t>15.4.2.1</w:t>
      </w:r>
      <w:r w:rsidRPr="00F92F6B">
        <w:tab/>
        <w:t>Intra-system energy saving</w:t>
      </w:r>
      <w:bookmarkEnd w:id="1573"/>
    </w:p>
    <w:p w14:paraId="15E7FC7E" w14:textId="77777777" w:rsidR="006C6AD9" w:rsidRPr="00F92F6B" w:rsidRDefault="006C6AD9" w:rsidP="006C6AD9">
      <w:r w:rsidRPr="00F92F6B">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F92F6B" w:rsidRDefault="006C6AD9" w:rsidP="006C6AD9">
      <w:r w:rsidRPr="00F92F6B">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F92F6B" w:rsidRDefault="006C6AD9" w:rsidP="006C6AD9">
      <w:r w:rsidRPr="00F92F6B">
        <w:t xml:space="preserve">All neighbour NG-RAN nodes are informed by the NG-RAN node owning the concerned cell about the switch-off actions over the </w:t>
      </w:r>
      <w:proofErr w:type="spellStart"/>
      <w:r w:rsidRPr="00F92F6B">
        <w:t>Xn</w:t>
      </w:r>
      <w:proofErr w:type="spellEnd"/>
      <w:r w:rsidRPr="00F92F6B">
        <w:t xml:space="preserve"> interface, by means of the NG-RAN node Configuration Update procedure.</w:t>
      </w:r>
    </w:p>
    <w:p w14:paraId="291E9208" w14:textId="77777777" w:rsidR="006C6AD9" w:rsidRPr="00F92F6B" w:rsidRDefault="006C6AD9" w:rsidP="006C6AD9">
      <w:r w:rsidRPr="00F92F6B">
        <w:t xml:space="preserve">All informed nodes maintain the cell configuration data, e.g., neighbour relationship configuration, also when a certain cell is inactive. If basic coverage is ensured by NG-RAN node cells, NG-RAN node owning non-capacity boosting cells may request a re-activation over the </w:t>
      </w:r>
      <w:proofErr w:type="spellStart"/>
      <w:r w:rsidRPr="00F92F6B">
        <w:t>Xn</w:t>
      </w:r>
      <w:proofErr w:type="spellEnd"/>
      <w:r w:rsidRPr="00F92F6B">
        <w:t xml:space="preserve">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F92F6B" w:rsidRDefault="006C6AD9" w:rsidP="0067777B">
      <w:r w:rsidRPr="00F92F6B">
        <w:t xml:space="preserve">The NG-RAN node receiving a request should act accordingly. The switch-on decision may also be taken by O&amp;M. All peer NG-RAN nodes are informed by the NG-RAN node owning the concerned cell about the re-activation by an indication on the </w:t>
      </w:r>
      <w:proofErr w:type="spellStart"/>
      <w:r w:rsidRPr="00F92F6B">
        <w:t>Xn</w:t>
      </w:r>
      <w:proofErr w:type="spellEnd"/>
      <w:r w:rsidRPr="00F92F6B">
        <w:t xml:space="preserve"> interface.</w:t>
      </w:r>
    </w:p>
    <w:p w14:paraId="2C3C2CD3" w14:textId="296A038E" w:rsidR="0067777B" w:rsidRPr="00F92F6B" w:rsidRDefault="0067777B" w:rsidP="0067777B">
      <w:r w:rsidRPr="00F92F6B">
        <w:t>The solution also builds upon the possibility for the NG-RAN node owning a coverage cell to request neighbo</w:t>
      </w:r>
      <w:r w:rsidR="00F77B8B" w:rsidRPr="00F92F6B">
        <w:t>u</w:t>
      </w:r>
      <w:r w:rsidRPr="00F92F6B">
        <w:t>ring NG-RAN node(s) owning a capacity booster cell to switch on some SSB beams within the cell which are deactivated. The receiving NG-RAN node should act accordingly.</w:t>
      </w:r>
    </w:p>
    <w:p w14:paraId="14D4F6E7" w14:textId="0E2DE685" w:rsidR="006C6AD9" w:rsidRPr="00F92F6B" w:rsidRDefault="0067777B" w:rsidP="0067777B">
      <w:r w:rsidRPr="00F92F6B">
        <w:t xml:space="preserve">The solution also builds upon the possibility for an NG-RAN node to page certain UEs (e.g., stationary UEs) in RRC_INACTIVE state on a limited set of beams, instead of paging on all the beams within the cell. It is up to the </w:t>
      </w:r>
      <w:proofErr w:type="spellStart"/>
      <w:r w:rsidRPr="00F92F6B">
        <w:t>gNB</w:t>
      </w:r>
      <w:r w:rsidR="00E96F07" w:rsidRPr="00F92F6B">
        <w:t>'</w:t>
      </w:r>
      <w:r w:rsidRPr="00F92F6B">
        <w:t>s</w:t>
      </w:r>
      <w:proofErr w:type="spellEnd"/>
      <w:r w:rsidRPr="00F92F6B">
        <w:t xml:space="preserve"> implementation to select the UEs in RRC_INACTIVE for which paging in limited set of beams applies. If the paging over the limited set of beams fails, the </w:t>
      </w:r>
      <w:proofErr w:type="spellStart"/>
      <w:r w:rsidRPr="00F92F6B">
        <w:t>gNB</w:t>
      </w:r>
      <w:proofErr w:type="spellEnd"/>
      <w:r w:rsidRPr="00F92F6B">
        <w:t xml:space="preserve"> performs subsequent paging by implementation, e.g., by ensuring the same paging message is repeated in all the transmitted SSB beams.</w:t>
      </w:r>
    </w:p>
    <w:p w14:paraId="2FAD45C8" w14:textId="77777777" w:rsidR="00C60F8B" w:rsidRPr="00F92F6B" w:rsidRDefault="00C60F8B" w:rsidP="00C60F8B">
      <w:pPr>
        <w:pStyle w:val="Heading4"/>
      </w:pPr>
      <w:bookmarkStart w:id="1574" w:name="_Toc219280926"/>
      <w:bookmarkStart w:id="1575" w:name="_Toc20388050"/>
      <w:bookmarkStart w:id="1576" w:name="_Toc29376130"/>
      <w:bookmarkStart w:id="1577" w:name="_Toc37232027"/>
      <w:bookmarkStart w:id="1578" w:name="_Toc46502085"/>
      <w:bookmarkStart w:id="1579" w:name="_Toc51971433"/>
      <w:bookmarkStart w:id="1580" w:name="_Toc52551416"/>
      <w:r w:rsidRPr="00F92F6B">
        <w:t>15.4.2.2</w:t>
      </w:r>
      <w:r w:rsidRPr="00F92F6B">
        <w:tab/>
        <w:t>Inter-system energy saving</w:t>
      </w:r>
      <w:bookmarkEnd w:id="1574"/>
    </w:p>
    <w:p w14:paraId="255AC9DF" w14:textId="7EF54C7B" w:rsidR="00C60F8B" w:rsidRPr="00F92F6B" w:rsidRDefault="00C60F8B" w:rsidP="00C60F8B">
      <w:pPr>
        <w:jc w:val="both"/>
      </w:pPr>
      <w:bookmarkStart w:id="1581" w:name="_MCCTEMPBM_CRPT83880027___4"/>
      <w:r w:rsidRPr="00F92F6B">
        <w:t xml:space="preserve">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w:t>
      </w:r>
      <w:proofErr w:type="spellStart"/>
      <w:r w:rsidRPr="00F92F6B">
        <w:t>eNB</w:t>
      </w:r>
      <w:proofErr w:type="spellEnd"/>
      <w:r w:rsidRPr="00F92F6B">
        <w:t xml:space="preserve"> over NG interface and S1 interface. The NG-RAN node could also indicate the switch-on action to the </w:t>
      </w:r>
      <w:proofErr w:type="spellStart"/>
      <w:r w:rsidRPr="00F92F6B">
        <w:t>eNB</w:t>
      </w:r>
      <w:proofErr w:type="spellEnd"/>
      <w:r w:rsidRPr="00F92F6B">
        <w:t xml:space="preserve"> over NG interface and S1 interface.</w:t>
      </w:r>
    </w:p>
    <w:p w14:paraId="26FF3D0A" w14:textId="3A39CA27" w:rsidR="00C60F8B" w:rsidRPr="00F92F6B" w:rsidRDefault="00C60F8B" w:rsidP="00C60F8B">
      <w:pPr>
        <w:jc w:val="both"/>
      </w:pPr>
      <w:r w:rsidRPr="00F92F6B">
        <w:t xml:space="preserve">The </w:t>
      </w:r>
      <w:proofErr w:type="spellStart"/>
      <w:r w:rsidRPr="00F92F6B">
        <w:t>eNB</w:t>
      </w:r>
      <w:proofErr w:type="spellEnd"/>
      <w:r w:rsidRPr="00F92F6B">
        <w:t xml:space="preserve"> providing basic coverage may request a NG-RAN node</w:t>
      </w:r>
      <w:r w:rsidR="005C624F" w:rsidRPr="00F92F6B">
        <w:t>'</w:t>
      </w:r>
      <w:r w:rsidRPr="00F92F6B">
        <w:t xml:space="preserve">s cell re-activation based on its own cell load information or neighbour cell load information, the switch-on decision may also be taken by O&amp;M. The </w:t>
      </w:r>
      <w:proofErr w:type="spellStart"/>
      <w:r w:rsidRPr="00F92F6B">
        <w:t>eNB</w:t>
      </w:r>
      <w:proofErr w:type="spellEnd"/>
      <w:r w:rsidRPr="00F92F6B">
        <w:t xml:space="preserve"> requests a NG-RAN node</w:t>
      </w:r>
      <w:r w:rsidR="005C624F" w:rsidRPr="00F92F6B">
        <w:t>'</w:t>
      </w:r>
      <w:r w:rsidRPr="00F92F6B">
        <w:t>s cell re-activation and receives the NG-RAN node</w:t>
      </w:r>
      <w:r w:rsidR="005C624F" w:rsidRPr="00F92F6B">
        <w:t>'</w:t>
      </w:r>
      <w:r w:rsidRPr="00F92F6B">
        <w:t>s cell re-activation reply from the NG-RAN node over the S1 interface and NG interface. Upon reception of the re-activation request, the NG-RAN node</w:t>
      </w:r>
      <w:r w:rsidR="005C624F" w:rsidRPr="00F92F6B">
        <w:t>'</w:t>
      </w:r>
      <w:r w:rsidRPr="00F92F6B">
        <w:t>s cell should remain switched on at least until expiration of the minimum activation time. The minimum activation time may be configured by O&amp;M or be left to the NG-RAN node</w:t>
      </w:r>
      <w:r w:rsidR="005C624F" w:rsidRPr="00F92F6B">
        <w:t>'</w:t>
      </w:r>
      <w:r w:rsidRPr="00F92F6B">
        <w:t>s implementation.</w:t>
      </w:r>
    </w:p>
    <w:p w14:paraId="234B02C0" w14:textId="496DD439" w:rsidR="0067777B" w:rsidRPr="00F92F6B" w:rsidRDefault="002428B4" w:rsidP="0067777B">
      <w:pPr>
        <w:pStyle w:val="Heading4"/>
      </w:pPr>
      <w:bookmarkStart w:id="1582" w:name="_Toc219280927"/>
      <w:bookmarkEnd w:id="1581"/>
      <w:r w:rsidRPr="00F92F6B">
        <w:t>15.4.2.3</w:t>
      </w:r>
      <w:r w:rsidR="0067777B" w:rsidRPr="00F92F6B">
        <w:tab/>
        <w:t>Cell DTX/DRX</w:t>
      </w:r>
      <w:bookmarkEnd w:id="1582"/>
    </w:p>
    <w:p w14:paraId="0FB53A6C" w14:textId="4004E0FA" w:rsidR="0067777B" w:rsidRPr="00F92F6B" w:rsidRDefault="0067777B" w:rsidP="0067777B">
      <w:r w:rsidRPr="00F92F6B">
        <w:t xml:space="preserve">To facilitate reducing </w:t>
      </w:r>
      <w:proofErr w:type="spellStart"/>
      <w:r w:rsidRPr="00F92F6B">
        <w:t>gNB</w:t>
      </w:r>
      <w:proofErr w:type="spellEnd"/>
      <w:r w:rsidRPr="00F92F6B">
        <w:t xml:space="preserve">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w:t>
      </w:r>
      <w:r w:rsidR="000C25D3" w:rsidRPr="00F92F6B">
        <w:t>,</w:t>
      </w:r>
      <w:r w:rsidRPr="00F92F6B">
        <w:t xml:space="preserve"> does not transmit a SR </w:t>
      </w:r>
      <w:r w:rsidR="000C25D3" w:rsidRPr="00F92F6B">
        <w:t xml:space="preserve">or periodic/semi-persistent SRS </w:t>
      </w:r>
      <w:r w:rsidRPr="00F92F6B">
        <w:t xml:space="preserve">during cell DRX non-active duration. </w:t>
      </w:r>
      <w:r w:rsidR="000C25D3" w:rsidRPr="00F92F6B">
        <w:t xml:space="preserve">SRS for positioning is not impacted by cell DRX operation. </w:t>
      </w:r>
      <w:r w:rsidRPr="00F92F6B">
        <w:t xml:space="preserve">This feature is only applicable to UEs in RRC_CONNECTED state and it does not impact Random Access procedure, SSB transmission, paging, and system information broadcasting. </w:t>
      </w:r>
      <w:r w:rsidR="00786EC5" w:rsidRPr="00F92F6B">
        <w:t>Cell DTX/DRX operation is only supported for single TRP scenario.</w:t>
      </w:r>
      <w:r w:rsidRPr="00F92F6B">
        <w:t xml:space="preserve"> Cell DTX/DRX can be activated/deactivated by RRC signalling or L1 group common signalling. Cell DTX/DRX is characterized by the following:</w:t>
      </w:r>
    </w:p>
    <w:p w14:paraId="368EFD54" w14:textId="36757CA9" w:rsidR="0067777B" w:rsidRPr="00F92F6B" w:rsidRDefault="0067777B" w:rsidP="0067777B">
      <w:pPr>
        <w:pStyle w:val="B1"/>
      </w:pPr>
      <w:r w:rsidRPr="00F92F6B">
        <w:t>-</w:t>
      </w:r>
      <w:r w:rsidRPr="00F92F6B">
        <w:tab/>
      </w:r>
      <w:r w:rsidRPr="00F92F6B">
        <w:rPr>
          <w:b/>
          <w:bCs/>
        </w:rPr>
        <w:t>active duration</w:t>
      </w:r>
      <w:r w:rsidRPr="00F92F6B">
        <w:t xml:space="preserve">: duration that the UE waits for to receive PDCCHs or SPS occasions, and transmit SR or CG. In this duration, the </w:t>
      </w:r>
      <w:proofErr w:type="spellStart"/>
      <w:r w:rsidRPr="00F92F6B">
        <w:t>gNB</w:t>
      </w:r>
      <w:proofErr w:type="spellEnd"/>
      <w:r w:rsidRPr="00F92F6B">
        <w:t xml:space="preserve"> transmission/reception of PDCCH, SPS, SR, CG, periodic and semi-persistent CSI report</w:t>
      </w:r>
      <w:r w:rsidR="000C25D3" w:rsidRPr="00F92F6B">
        <w:t>, periodic and semi-persistent SRS</w:t>
      </w:r>
      <w:r w:rsidRPr="00F92F6B">
        <w:t xml:space="preserve"> are not impacted for the purpose of network energy saving;</w:t>
      </w:r>
    </w:p>
    <w:p w14:paraId="26994CEB" w14:textId="37DD5D42" w:rsidR="0067777B" w:rsidRPr="00F92F6B" w:rsidRDefault="0067777B" w:rsidP="0067777B">
      <w:pPr>
        <w:pStyle w:val="B1"/>
      </w:pPr>
      <w:r w:rsidRPr="00F92F6B">
        <w:t>-</w:t>
      </w:r>
      <w:r w:rsidRPr="00F92F6B">
        <w:tab/>
      </w:r>
      <w:r w:rsidRPr="00F92F6B">
        <w:rPr>
          <w:b/>
        </w:rPr>
        <w:t>cycle</w:t>
      </w:r>
      <w:r w:rsidRPr="00F92F6B">
        <w:t>: specifies the periodic repetition of the active-duration followed by a period of non-active duration</w:t>
      </w:r>
      <w:r w:rsidR="00F77B8B" w:rsidRPr="00F92F6B">
        <w:t>.</w:t>
      </w:r>
    </w:p>
    <w:p w14:paraId="62289F32" w14:textId="77777777" w:rsidR="0067777B" w:rsidRPr="00F92F6B" w:rsidRDefault="0067777B" w:rsidP="0067777B">
      <w:r w:rsidRPr="00F92F6B">
        <w:t>Active duration and cycle parameters are common between cell DTX and cell DRX, when both are configured;</w:t>
      </w:r>
    </w:p>
    <w:p w14:paraId="4B703A79" w14:textId="12D0BD3E" w:rsidR="0067777B" w:rsidRPr="00F92F6B" w:rsidRDefault="0067777B" w:rsidP="0067777B">
      <w:r w:rsidRPr="00F92F6B">
        <w:t xml:space="preserve">Once the </w:t>
      </w:r>
      <w:proofErr w:type="spellStart"/>
      <w:r w:rsidRPr="00F92F6B">
        <w:t>gNB</w:t>
      </w:r>
      <w:proofErr w:type="spellEnd"/>
      <w:r w:rsidRPr="00F92F6B">
        <w:t xml:space="preserve">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F92F6B">
        <w:t>'</w:t>
      </w:r>
      <w:r w:rsidRPr="00F92F6B">
        <w:t>s connected mode DRX on-duration and cell DTX/DRX active duration, i.e. the UE</w:t>
      </w:r>
      <w:r w:rsidR="00E96F07" w:rsidRPr="00F92F6B">
        <w:t>'</w:t>
      </w:r>
      <w:r w:rsidRPr="00F92F6B">
        <w:t>s connected mode DRX periodicity is a multiple of cell DTX/DRX periodicity or vice versa.</w:t>
      </w:r>
    </w:p>
    <w:p w14:paraId="2B8010B8" w14:textId="3390FFA3" w:rsidR="0067777B" w:rsidRPr="00F92F6B" w:rsidRDefault="002428B4" w:rsidP="0067777B">
      <w:pPr>
        <w:pStyle w:val="Heading4"/>
      </w:pPr>
      <w:bookmarkStart w:id="1583" w:name="_Toc219280928"/>
      <w:bookmarkStart w:id="1584" w:name="_Toc115390223"/>
      <w:r w:rsidRPr="00F92F6B">
        <w:t>15.4.2.4</w:t>
      </w:r>
      <w:r w:rsidR="0067777B" w:rsidRPr="00F92F6B">
        <w:tab/>
        <w:t>Conditional Handover</w:t>
      </w:r>
      <w:bookmarkEnd w:id="1583"/>
    </w:p>
    <w:p w14:paraId="6B0E37BC" w14:textId="77777777" w:rsidR="0067777B" w:rsidRPr="00F92F6B" w:rsidRDefault="0067777B" w:rsidP="0067777B">
      <w:bookmarkStart w:id="1585" w:name="_Toc115390220"/>
      <w:bookmarkEnd w:id="1584"/>
      <w:r w:rsidRPr="00F92F6B">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F92F6B" w:rsidRDefault="0067777B" w:rsidP="0067777B">
      <w:pPr>
        <w:pStyle w:val="B1"/>
      </w:pPr>
      <w:r w:rsidRPr="00F92F6B">
        <w:t>-</w:t>
      </w:r>
      <w:r w:rsidRPr="00F92F6B">
        <w:tab/>
        <w:t>The UE may be notified via DCI to enable CHO conditions(s) configured with NES event indication.</w:t>
      </w:r>
    </w:p>
    <w:p w14:paraId="2A39187E" w14:textId="72506890" w:rsidR="0067777B" w:rsidRPr="00F92F6B" w:rsidRDefault="002428B4" w:rsidP="0067777B">
      <w:pPr>
        <w:pStyle w:val="Heading4"/>
      </w:pPr>
      <w:bookmarkStart w:id="1586" w:name="_Toc219280929"/>
      <w:r w:rsidRPr="00F92F6B">
        <w:t>15.4.2.5</w:t>
      </w:r>
      <w:r w:rsidR="0067777B" w:rsidRPr="00F92F6B">
        <w:tab/>
        <w:t>Camping Restrictions</w:t>
      </w:r>
      <w:bookmarkEnd w:id="1585"/>
      <w:bookmarkEnd w:id="1586"/>
    </w:p>
    <w:p w14:paraId="3C95C7BB" w14:textId="77777777" w:rsidR="00F876C1" w:rsidRPr="00F92F6B" w:rsidRDefault="0067777B" w:rsidP="00F876C1">
      <w:r w:rsidRPr="00F92F6B">
        <w:t>If a cell is activating or going to activate NES cell DTX/DRX, the cell can allow the access of UEs capable of NES cell DTX/DRX via a single bit in SIB1 but prevent the access of UEs not capable of cell DTX/DRX using barring mechanisms described in clause 7.4.</w:t>
      </w:r>
    </w:p>
    <w:p w14:paraId="10B12ADB" w14:textId="591C2E5E" w:rsidR="00E96F07" w:rsidRPr="00F92F6B" w:rsidRDefault="00F876C1" w:rsidP="00F876C1">
      <w:r w:rsidRPr="00F92F6B">
        <w:t>If a cell provides on-demand SIB1, the cell can allow the access of UEs supporting OD-SIB1 but prevent the access of UEs not supporting OD-SIB1 based on no SIB1 indication in MIB as described in clause 7.3.1.</w:t>
      </w:r>
    </w:p>
    <w:p w14:paraId="6146BC37" w14:textId="77C5D7AA" w:rsidR="0067777B" w:rsidRPr="00F92F6B" w:rsidRDefault="002428B4" w:rsidP="0067777B">
      <w:pPr>
        <w:pStyle w:val="Heading4"/>
      </w:pPr>
      <w:bookmarkStart w:id="1587" w:name="_Toc219280930"/>
      <w:r w:rsidRPr="00F92F6B">
        <w:t>15.4.2.6</w:t>
      </w:r>
      <w:r w:rsidR="0067777B" w:rsidRPr="00F92F6B">
        <w:tab/>
        <w:t xml:space="preserve">SSB-less </w:t>
      </w:r>
      <w:proofErr w:type="spellStart"/>
      <w:r w:rsidR="0067777B" w:rsidRPr="00F92F6B">
        <w:t>SCell</w:t>
      </w:r>
      <w:bookmarkEnd w:id="1587"/>
      <w:proofErr w:type="spellEnd"/>
    </w:p>
    <w:p w14:paraId="71AF6743" w14:textId="77777777" w:rsidR="0067777B" w:rsidRPr="00F92F6B" w:rsidRDefault="0067777B" w:rsidP="0067777B">
      <w:pPr>
        <w:jc w:val="both"/>
      </w:pPr>
      <w:bookmarkStart w:id="1588" w:name="_MCCTEMPBM_CRPT83880028___4"/>
      <w:r w:rsidRPr="00F92F6B">
        <w:t xml:space="preserve">For an intra-band or inter-band CA </w:t>
      </w:r>
      <w:proofErr w:type="spellStart"/>
      <w:r w:rsidRPr="00F92F6B">
        <w:t>SCell</w:t>
      </w:r>
      <w:proofErr w:type="spellEnd"/>
      <w:r w:rsidRPr="00F92F6B">
        <w:t xml:space="preserve">, a UE may obtain timing reference and AGC source from another serving cell in case the UE is not provided with SSB nor SMTC configuration for this </w:t>
      </w:r>
      <w:proofErr w:type="spellStart"/>
      <w:r w:rsidRPr="00F92F6B">
        <w:t>SCell</w:t>
      </w:r>
      <w:proofErr w:type="spellEnd"/>
      <w:r w:rsidRPr="00F92F6B">
        <w:t>, as described in TS 38.331 [12].</w:t>
      </w:r>
    </w:p>
    <w:p w14:paraId="71197B02" w14:textId="410BF24B" w:rsidR="0067777B" w:rsidRPr="00F92F6B" w:rsidRDefault="002428B4" w:rsidP="0067777B">
      <w:pPr>
        <w:pStyle w:val="Heading4"/>
      </w:pPr>
      <w:bookmarkStart w:id="1589" w:name="_Toc219280931"/>
      <w:bookmarkEnd w:id="1588"/>
      <w:r w:rsidRPr="00F92F6B">
        <w:t>15.4.2.7</w:t>
      </w:r>
      <w:r w:rsidR="0067777B" w:rsidRPr="00F92F6B">
        <w:tab/>
        <w:t>Spatial and power domain adaptation</w:t>
      </w:r>
      <w:bookmarkEnd w:id="1589"/>
    </w:p>
    <w:p w14:paraId="5DB46871" w14:textId="77777777" w:rsidR="00F876C1" w:rsidRPr="00F92F6B" w:rsidRDefault="0067777B" w:rsidP="00F876C1">
      <w:pPr>
        <w:jc w:val="both"/>
      </w:pPr>
      <w:bookmarkStart w:id="1590" w:name="_MCCTEMPBM_CRPT83880029___4"/>
      <w:r w:rsidRPr="00F92F6B">
        <w:t xml:space="preserve">To assist the </w:t>
      </w:r>
      <w:proofErr w:type="spellStart"/>
      <w:r w:rsidRPr="00F92F6B">
        <w:t>gNB</w:t>
      </w:r>
      <w:proofErr w:type="spellEnd"/>
      <w:r w:rsidRPr="00F92F6B">
        <w:t xml:space="preserve"> on muting transceivers and/or adapting transmission power, the UE can be configured to report multiple CSI entries in a CSI report based on two or more sub-configurations, as specified in clause 5.2.1.6 in TS 38.214 [</w:t>
      </w:r>
      <w:r w:rsidR="00327900" w:rsidRPr="00F92F6B">
        <w:t>56</w:t>
      </w:r>
      <w:r w:rsidRPr="00F92F6B">
        <w:t>]. Each sub-configuration corresponds to a spatial domain adaptation pattern (subsets of available spatial elements) and/or a power offset between PDSCH and CSI-RS.</w:t>
      </w:r>
    </w:p>
    <w:p w14:paraId="6D179AA1" w14:textId="0DB40ED2" w:rsidR="00F876C1" w:rsidRPr="00F92F6B" w:rsidRDefault="00F876C1" w:rsidP="00F876C1">
      <w:pPr>
        <w:pStyle w:val="Heading4"/>
      </w:pPr>
      <w:bookmarkStart w:id="1591" w:name="_Toc219280932"/>
      <w:bookmarkEnd w:id="1590"/>
      <w:r w:rsidRPr="00F92F6B">
        <w:t>15.4.2.8</w:t>
      </w:r>
      <w:r w:rsidRPr="00F92F6B">
        <w:tab/>
        <w:t xml:space="preserve">On-demand SSB </w:t>
      </w:r>
      <w:proofErr w:type="spellStart"/>
      <w:r w:rsidRPr="00F92F6B">
        <w:t>SCell</w:t>
      </w:r>
      <w:bookmarkEnd w:id="1591"/>
      <w:proofErr w:type="spellEnd"/>
    </w:p>
    <w:p w14:paraId="712B69AC" w14:textId="1637A486" w:rsidR="00F876C1" w:rsidRPr="00F92F6B" w:rsidRDefault="00F876C1" w:rsidP="00F876C1">
      <w:pPr>
        <w:rPr>
          <w:bCs/>
        </w:rPr>
      </w:pPr>
      <w:r w:rsidRPr="00F92F6B">
        <w:t xml:space="preserve">On-demand SSB-based </w:t>
      </w:r>
      <w:proofErr w:type="spellStart"/>
      <w:r w:rsidRPr="00F92F6B">
        <w:t>SCell</w:t>
      </w:r>
      <w:proofErr w:type="spellEnd"/>
      <w:r w:rsidRPr="00F92F6B">
        <w:t xml:space="preserve"> operations are supported for UEs in RRC_CONNECTED configured with carrier aggregation (CA), applicable to both intra-band and inter-band CA configurations for FR1 and FR2 in non-shared spectrum. The OD-SSB transmission activation command can only be transmitted to a UE configured with an </w:t>
      </w:r>
      <w:proofErr w:type="spellStart"/>
      <w:r w:rsidRPr="00F92F6B">
        <w:t>SCell</w:t>
      </w:r>
      <w:proofErr w:type="spellEnd"/>
      <w:r w:rsidRPr="00F92F6B">
        <w:t xml:space="preserve"> prior to or when receiving the </w:t>
      </w:r>
      <w:proofErr w:type="spellStart"/>
      <w:r w:rsidRPr="00F92F6B">
        <w:t>SCell</w:t>
      </w:r>
      <w:proofErr w:type="spellEnd"/>
      <w:r w:rsidRPr="00F92F6B">
        <w:t xml:space="preserve"> activation command. Both RRC and MAC-CE can be used for signalling the activation/deactivation state of OD-SSB transmissions. Additionally, the same MAC-CE can also update the transmission parameter of an activated OD-SSB after the </w:t>
      </w:r>
      <w:proofErr w:type="spellStart"/>
      <w:r w:rsidRPr="00F92F6B">
        <w:t>SCell</w:t>
      </w:r>
      <w:proofErr w:type="spellEnd"/>
      <w:r w:rsidRPr="00F92F6B">
        <w:t xml:space="preserve"> activation completion. The OD-SSB transmission deactivation can also be achieved implicitly based on the number of OD-SSB bursts to be transmitted configured by RRC. When there is no SSB on the </w:t>
      </w:r>
      <w:proofErr w:type="spellStart"/>
      <w:r w:rsidRPr="00F92F6B">
        <w:t>SCell</w:t>
      </w:r>
      <w:proofErr w:type="spellEnd"/>
      <w:r w:rsidRPr="00F92F6B">
        <w:t xml:space="preserve">, the OD-SSB transmission is maintained while the </w:t>
      </w:r>
      <w:proofErr w:type="spellStart"/>
      <w:r w:rsidRPr="00F92F6B">
        <w:t>SCell</w:t>
      </w:r>
      <w:proofErr w:type="spellEnd"/>
      <w:r w:rsidRPr="00F92F6B">
        <w:t xml:space="preserve"> is activated. When SSB and OD-SSB have different centre frequencies in the </w:t>
      </w:r>
      <w:proofErr w:type="spellStart"/>
      <w:r w:rsidRPr="00F92F6B">
        <w:t>SCell</w:t>
      </w:r>
      <w:proofErr w:type="spellEnd"/>
      <w:r w:rsidRPr="00F92F6B">
        <w:t>, only a single OD-SSB on a different centre frequency is supported. L3 measurement on OD-SSB is supported as specified in TS 38.331 [12].</w:t>
      </w:r>
    </w:p>
    <w:p w14:paraId="2981EA6A" w14:textId="40CE2923" w:rsidR="00F876C1" w:rsidRPr="00F92F6B" w:rsidRDefault="00F876C1" w:rsidP="00F876C1">
      <w:pPr>
        <w:pStyle w:val="Heading4"/>
      </w:pPr>
      <w:bookmarkStart w:id="1592" w:name="_Toc219280933"/>
      <w:r w:rsidRPr="00F92F6B">
        <w:t>15.4.2.9</w:t>
      </w:r>
      <w:r w:rsidRPr="00F92F6B">
        <w:tab/>
        <w:t>On-demand SIB1</w:t>
      </w:r>
      <w:bookmarkEnd w:id="1592"/>
    </w:p>
    <w:p w14:paraId="780AB2F4" w14:textId="7A5256AC" w:rsidR="00F876C1" w:rsidRPr="00F92F6B" w:rsidRDefault="00F876C1" w:rsidP="00F876C1">
      <w:r w:rsidRPr="00F92F6B">
        <w:t xml:space="preserve">To facilitate reducing </w:t>
      </w:r>
      <w:proofErr w:type="spellStart"/>
      <w:r w:rsidRPr="00F92F6B">
        <w:t>gNB</w:t>
      </w:r>
      <w:proofErr w:type="spellEnd"/>
      <w:r w:rsidRPr="00F92F6B">
        <w:t xml:space="preserve"> downlink transmissions, instead of always periodically transmitting SIB1, the </w:t>
      </w:r>
      <w:proofErr w:type="spellStart"/>
      <w:r w:rsidRPr="00F92F6B">
        <w:t>gNB</w:t>
      </w:r>
      <w:proofErr w:type="spellEnd"/>
      <w:r w:rsidRPr="00F92F6B">
        <w:t xml:space="preserve"> can provide on-demand SIB1, i.e., upon receiving an OD-SIB1 request from a UE supporting OD-SIB1. OD-SIB1 is supported for UEs in RRC_IDLE, RRC_INACTIVE and RRC_CONNECTED when T311 is running. A request for SIB1 triggers a random access procedure, where MSG1 is used for indicating OD-SIB1 request and the </w:t>
      </w:r>
      <w:proofErr w:type="spellStart"/>
      <w:r w:rsidRPr="00F92F6B">
        <w:t>gNB</w:t>
      </w:r>
      <w:proofErr w:type="spellEnd"/>
      <w:r w:rsidRPr="00F92F6B">
        <w:t xml:space="preserve"> acknowledges the request in MSG2. OD-SIB1 request configurations of one or more cells which support OD-SIB1 are included in SIB</w:t>
      </w:r>
      <w:r w:rsidR="00537833" w:rsidRPr="00F92F6B">
        <w:t>26</w:t>
      </w:r>
      <w:r w:rsidRPr="00F92F6B">
        <w:t>, which can be broadcasted in any cell, including cell’s own OD-SIB1 request configuration. UE may request SIB1 based on the OD-SIB1 request configuration from SIB</w:t>
      </w:r>
      <w:r w:rsidR="00537833" w:rsidRPr="00F92F6B">
        <w:t>26</w:t>
      </w:r>
      <w:r w:rsidRPr="00F92F6B">
        <w:t xml:space="preserve"> in order to determine the suitability of a cell during and after cell reselection as specified in TS 38.331 [12].</w:t>
      </w:r>
    </w:p>
    <w:p w14:paraId="4C63D685" w14:textId="0CEB9140" w:rsidR="00F876C1" w:rsidRPr="00F92F6B" w:rsidRDefault="00F876C1" w:rsidP="00F876C1">
      <w:r w:rsidRPr="00F92F6B">
        <w:rPr>
          <w:rFonts w:hint="eastAsia"/>
        </w:rPr>
        <w:t xml:space="preserve">A </w:t>
      </w:r>
      <w:proofErr w:type="spellStart"/>
      <w:r w:rsidRPr="00F92F6B">
        <w:rPr>
          <w:rFonts w:hint="eastAsia"/>
        </w:rPr>
        <w:t>gNB</w:t>
      </w:r>
      <w:proofErr w:type="spellEnd"/>
      <w:r w:rsidRPr="00F92F6B">
        <w:rPr>
          <w:rFonts w:hint="eastAsia"/>
        </w:rPr>
        <w:t xml:space="preserve"> may request neighbour </w:t>
      </w:r>
      <w:proofErr w:type="spellStart"/>
      <w:r w:rsidRPr="00F92F6B">
        <w:rPr>
          <w:rFonts w:hint="eastAsia"/>
        </w:rPr>
        <w:t>gNB</w:t>
      </w:r>
      <w:proofErr w:type="spellEnd"/>
      <w:r w:rsidRPr="00F92F6B">
        <w:rPr>
          <w:rFonts w:hint="eastAsia"/>
        </w:rPr>
        <w:t xml:space="preserve">(s) over the </w:t>
      </w:r>
      <w:proofErr w:type="spellStart"/>
      <w:r w:rsidRPr="00F92F6B">
        <w:rPr>
          <w:rFonts w:hint="eastAsia"/>
        </w:rPr>
        <w:t>Xn</w:t>
      </w:r>
      <w:proofErr w:type="spellEnd"/>
      <w:r w:rsidRPr="00F92F6B">
        <w:rPr>
          <w:rFonts w:hint="eastAsia"/>
        </w:rPr>
        <w:t xml:space="preserve"> interface to </w:t>
      </w:r>
      <w:r w:rsidRPr="00F92F6B">
        <w:t>transmit</w:t>
      </w:r>
      <w:r w:rsidRPr="00F92F6B">
        <w:rPr>
          <w:rFonts w:hint="eastAsia"/>
        </w:rPr>
        <w:t xml:space="preserve"> or stop transmitting the OD-SIB1 configuration for </w:t>
      </w:r>
      <w:r w:rsidRPr="00F92F6B">
        <w:t>a</w:t>
      </w:r>
      <w:r w:rsidRPr="00F92F6B">
        <w:rPr>
          <w:rFonts w:hint="eastAsia"/>
        </w:rPr>
        <w:t xml:space="preserve"> cell supporting OD-SIB1. </w:t>
      </w:r>
      <w:r w:rsidRPr="00F92F6B">
        <w:t xml:space="preserve">The </w:t>
      </w:r>
      <w:r w:rsidRPr="00F92F6B">
        <w:rPr>
          <w:rFonts w:hint="eastAsia"/>
        </w:rPr>
        <w:t xml:space="preserve">neighbour </w:t>
      </w:r>
      <w:proofErr w:type="spellStart"/>
      <w:r w:rsidRPr="00F92F6B">
        <w:rPr>
          <w:rFonts w:hint="eastAsia"/>
        </w:rPr>
        <w:t>gNB</w:t>
      </w:r>
      <w:proofErr w:type="spellEnd"/>
      <w:r w:rsidRPr="00F92F6B">
        <w:rPr>
          <w:rFonts w:hint="eastAsia"/>
        </w:rPr>
        <w:t xml:space="preserve">(s) </w:t>
      </w:r>
      <w:r w:rsidRPr="00F92F6B">
        <w:t>decid</w:t>
      </w:r>
      <w:r w:rsidRPr="00F92F6B">
        <w:rPr>
          <w:rFonts w:hint="eastAsia"/>
        </w:rPr>
        <w:t>ing</w:t>
      </w:r>
      <w:r w:rsidRPr="00F92F6B">
        <w:t xml:space="preserve"> </w:t>
      </w:r>
      <w:r w:rsidRPr="00F92F6B">
        <w:rPr>
          <w:rFonts w:hint="eastAsia"/>
        </w:rPr>
        <w:t xml:space="preserve">to stop </w:t>
      </w:r>
      <w:r w:rsidRPr="00F92F6B">
        <w:t xml:space="preserve">the OD-SIB1 configuration </w:t>
      </w:r>
      <w:r w:rsidRPr="00F92F6B">
        <w:rPr>
          <w:rFonts w:hint="eastAsia"/>
        </w:rPr>
        <w:t xml:space="preserve">transmission </w:t>
      </w:r>
      <w:r w:rsidRPr="00F92F6B">
        <w:t>inform</w:t>
      </w:r>
      <w:r w:rsidRPr="00F92F6B">
        <w:rPr>
          <w:rFonts w:hint="eastAsia"/>
        </w:rPr>
        <w:t>s</w:t>
      </w:r>
      <w:r w:rsidRPr="00F92F6B">
        <w:t xml:space="preserve"> the </w:t>
      </w:r>
      <w:r w:rsidRPr="00F92F6B">
        <w:rPr>
          <w:rFonts w:hint="eastAsia"/>
        </w:rPr>
        <w:t xml:space="preserve">requesting </w:t>
      </w:r>
      <w:proofErr w:type="spellStart"/>
      <w:r w:rsidRPr="00F92F6B">
        <w:t>gNB</w:t>
      </w:r>
      <w:proofErr w:type="spellEnd"/>
      <w:r w:rsidRPr="00F92F6B">
        <w:rPr>
          <w:rFonts w:hint="eastAsia"/>
        </w:rPr>
        <w:t xml:space="preserve"> over </w:t>
      </w:r>
      <w:proofErr w:type="spellStart"/>
      <w:r w:rsidRPr="00F92F6B">
        <w:rPr>
          <w:rFonts w:hint="eastAsia"/>
        </w:rPr>
        <w:t>Xn</w:t>
      </w:r>
      <w:proofErr w:type="spellEnd"/>
      <w:r w:rsidRPr="00F92F6B">
        <w:t>.</w:t>
      </w:r>
      <w:r w:rsidRPr="00F92F6B">
        <w:rPr>
          <w:rFonts w:hint="eastAsia"/>
        </w:rPr>
        <w:t xml:space="preserve"> </w:t>
      </w:r>
      <w:r w:rsidRPr="00F92F6B">
        <w:t>The inter-</w:t>
      </w:r>
      <w:proofErr w:type="spellStart"/>
      <w:r w:rsidRPr="00F92F6B">
        <w:t>gNB</w:t>
      </w:r>
      <w:proofErr w:type="spellEnd"/>
      <w:r w:rsidRPr="00F92F6B">
        <w:t xml:space="preserve"> coordination procedures are defined in TS 38.401 [4].</w:t>
      </w:r>
    </w:p>
    <w:p w14:paraId="2D299C43" w14:textId="67F391B8" w:rsidR="00F876C1" w:rsidRPr="00F92F6B" w:rsidRDefault="00F876C1" w:rsidP="00F876C1">
      <w:pPr>
        <w:pStyle w:val="Heading4"/>
      </w:pPr>
      <w:bookmarkStart w:id="1593" w:name="_Toc219280934"/>
      <w:r w:rsidRPr="00F92F6B">
        <w:t>15.4.2.10</w:t>
      </w:r>
      <w:r w:rsidRPr="00F92F6B">
        <w:tab/>
        <w:t>Common signal/channel transmissions adaptation</w:t>
      </w:r>
      <w:bookmarkEnd w:id="1593"/>
    </w:p>
    <w:p w14:paraId="305C780E" w14:textId="43D4073C" w:rsidR="00F876C1" w:rsidRPr="00F92F6B" w:rsidRDefault="00F876C1" w:rsidP="00F876C1">
      <w:r w:rsidRPr="00F92F6B">
        <w:t>For adaptation of paging in time domain, the value range for parameter N, which is the number of paging frames in one paging cycle, is extended to make it possible to have increased interval between PFs. The value range for Ns, which is the number of paging occasions within one paging frame, is increased to compensate the decrease in the number of PFs. UEs supporting paging adaption and PEI can monitor PEI according to the additional PEI configuration, if configured.</w:t>
      </w:r>
    </w:p>
    <w:p w14:paraId="66767006" w14:textId="6A4B27BF" w:rsidR="00F876C1" w:rsidRPr="00F92F6B" w:rsidRDefault="00F876C1" w:rsidP="00F876C1">
      <w:r w:rsidRPr="00F92F6B">
        <w:t xml:space="preserve">Adaptation of SSB in time domain is supported for </w:t>
      </w:r>
      <w:proofErr w:type="spellStart"/>
      <w:r w:rsidRPr="00F92F6B">
        <w:t>SCells</w:t>
      </w:r>
      <w:proofErr w:type="spellEnd"/>
      <w:r w:rsidRPr="00F92F6B">
        <w:t xml:space="preserve"> for UEs in RRC_CONNECTED configured with carrier aggregation (CA). SSB adaptation is indicated via DCI. Multiple SMTC configurations can be configured to the UE, and the UE selects one SMTC based on the SSB adaptation indication.</w:t>
      </w:r>
      <w:r w:rsidR="00211032" w:rsidRPr="00F92F6B">
        <w:t xml:space="preserve"> SSB adaptation is not applicable to deactivated </w:t>
      </w:r>
      <w:proofErr w:type="spellStart"/>
      <w:r w:rsidR="00211032" w:rsidRPr="00F92F6B">
        <w:t>SCells</w:t>
      </w:r>
      <w:proofErr w:type="spellEnd"/>
      <w:r w:rsidR="00211032" w:rsidRPr="00F92F6B">
        <w:t>.</w:t>
      </w:r>
    </w:p>
    <w:p w14:paraId="0A54D0F2" w14:textId="672E3216" w:rsidR="0067777B" w:rsidRPr="00F92F6B" w:rsidRDefault="00F876C1" w:rsidP="00DA6E71">
      <w:r w:rsidRPr="00F92F6B">
        <w:t>Adaptation of PRACH configurations in time domain is supported for 4-step RACH CBRA. Furthermore, additional PRACH resource 1-bit indication in PDCCH-order applies to both CFRA and CBRA in the serving cell. Additional RACH resources are configured together with the common RACH resources in the same set of RACH resources, and the network can indicate via DCI whether the additional RACH resources are available as specified in section 8.1 of TS 38.213 [38].</w:t>
      </w:r>
    </w:p>
    <w:p w14:paraId="4910C606" w14:textId="77777777" w:rsidR="006C6AD9" w:rsidRPr="00F92F6B" w:rsidRDefault="006C6AD9" w:rsidP="006C6AD9">
      <w:pPr>
        <w:pStyle w:val="Heading3"/>
      </w:pPr>
      <w:bookmarkStart w:id="1594" w:name="_Toc219280935"/>
      <w:r w:rsidRPr="00F92F6B">
        <w:t>15.4.3</w:t>
      </w:r>
      <w:r w:rsidRPr="00F92F6B">
        <w:tab/>
        <w:t>O&amp;M requirements</w:t>
      </w:r>
      <w:bookmarkEnd w:id="1575"/>
      <w:bookmarkEnd w:id="1576"/>
      <w:bookmarkEnd w:id="1577"/>
      <w:bookmarkEnd w:id="1578"/>
      <w:bookmarkEnd w:id="1579"/>
      <w:bookmarkEnd w:id="1580"/>
      <w:bookmarkEnd w:id="1594"/>
    </w:p>
    <w:p w14:paraId="2389A04F" w14:textId="77777777" w:rsidR="006C6AD9" w:rsidRPr="00F92F6B" w:rsidRDefault="006C6AD9" w:rsidP="006C6AD9">
      <w:r w:rsidRPr="00F92F6B">
        <w:t>Operators should be able to configure the energy saving function.</w:t>
      </w:r>
    </w:p>
    <w:p w14:paraId="71D7BF27" w14:textId="77777777" w:rsidR="006C6AD9" w:rsidRPr="00F92F6B" w:rsidRDefault="006C6AD9" w:rsidP="006C6AD9">
      <w:r w:rsidRPr="00F92F6B">
        <w:t>The configured information should include:</w:t>
      </w:r>
    </w:p>
    <w:p w14:paraId="7CCD2DCE" w14:textId="77777777" w:rsidR="006C6AD9" w:rsidRPr="00F92F6B" w:rsidRDefault="006C6AD9" w:rsidP="006C6AD9">
      <w:pPr>
        <w:pStyle w:val="B1"/>
      </w:pPr>
      <w:r w:rsidRPr="00F92F6B">
        <w:t>-</w:t>
      </w:r>
      <w:r w:rsidRPr="00F92F6B">
        <w:tab/>
        <w:t>The ability of an NG-RAN node to perform autonomous cell switch-off;</w:t>
      </w:r>
    </w:p>
    <w:p w14:paraId="666334BD" w14:textId="77777777" w:rsidR="006C6AD9" w:rsidRPr="00F92F6B" w:rsidRDefault="006C6AD9" w:rsidP="006C6AD9">
      <w:pPr>
        <w:pStyle w:val="B1"/>
      </w:pPr>
      <w:r w:rsidRPr="00F92F6B">
        <w:t>-</w:t>
      </w:r>
      <w:r w:rsidRPr="00F92F6B">
        <w:tab/>
        <w:t>The ability of an NG-RAN node to request the re-activation of a configured list of inactive cells owned by a peer NG-RAN node.</w:t>
      </w:r>
    </w:p>
    <w:p w14:paraId="06EB2F13" w14:textId="77777777" w:rsidR="006C6AD9" w:rsidRPr="00F92F6B" w:rsidRDefault="006C6AD9" w:rsidP="006C6AD9">
      <w:pPr>
        <w:rPr>
          <w:kern w:val="2"/>
        </w:rPr>
      </w:pPr>
      <w:r w:rsidRPr="00F92F6B">
        <w:rPr>
          <w:kern w:val="2"/>
        </w:rPr>
        <w:t>O&amp;M may also configure</w:t>
      </w:r>
      <w:r w:rsidR="00CE75B8" w:rsidRPr="00F92F6B">
        <w:rPr>
          <w:kern w:val="2"/>
        </w:rPr>
        <w:t>:</w:t>
      </w:r>
    </w:p>
    <w:p w14:paraId="07799B69" w14:textId="77777777" w:rsidR="006C6AD9" w:rsidRPr="00F92F6B" w:rsidRDefault="006C6AD9" w:rsidP="006C6AD9">
      <w:pPr>
        <w:pStyle w:val="B1"/>
      </w:pPr>
      <w:r w:rsidRPr="00F92F6B">
        <w:t>-</w:t>
      </w:r>
      <w:r w:rsidRPr="00F92F6B">
        <w:tab/>
        <w:t>policies used by the NG-RAN node for cell switch-off decision;</w:t>
      </w:r>
    </w:p>
    <w:p w14:paraId="5F4BC4C3" w14:textId="64F285B9" w:rsidR="006C6AD9" w:rsidRPr="00F92F6B" w:rsidRDefault="006C6AD9" w:rsidP="00487B03">
      <w:pPr>
        <w:pStyle w:val="B1"/>
      </w:pPr>
      <w:r w:rsidRPr="00F92F6B">
        <w:t>-</w:t>
      </w:r>
      <w:r w:rsidRPr="00F92F6B">
        <w:tab/>
        <w:t>policies used by peer NG-RAN nodes for requesting the re-activation of an inac</w:t>
      </w:r>
      <w:r w:rsidR="00F7776E" w:rsidRPr="00F92F6B">
        <w:t>t</w:t>
      </w:r>
      <w:r w:rsidRPr="00F92F6B">
        <w:t>ive cell</w:t>
      </w:r>
      <w:r w:rsidR="00C60F8B" w:rsidRPr="00F92F6B">
        <w:t>;</w:t>
      </w:r>
    </w:p>
    <w:p w14:paraId="78A013AC" w14:textId="77777777" w:rsidR="00C60F8B" w:rsidRPr="00F92F6B" w:rsidRDefault="00C60F8B" w:rsidP="0022566B">
      <w:pPr>
        <w:pStyle w:val="B1"/>
      </w:pPr>
      <w:bookmarkStart w:id="1595" w:name="_Toc46502086"/>
      <w:bookmarkStart w:id="1596" w:name="_Toc51971434"/>
      <w:bookmarkStart w:id="1597" w:name="_Toc52551417"/>
      <w:r w:rsidRPr="00F92F6B">
        <w:t>-</w:t>
      </w:r>
      <w:r w:rsidRPr="00F92F6B">
        <w:tab/>
        <w:t xml:space="preserve">The minimum time an NG-RAN node's cell should remain activated upon reception of a re-activation request from an </w:t>
      </w:r>
      <w:proofErr w:type="spellStart"/>
      <w:r w:rsidRPr="00F92F6B">
        <w:t>eNB</w:t>
      </w:r>
      <w:proofErr w:type="spellEnd"/>
      <w:r w:rsidRPr="00F92F6B">
        <w:t>.</w:t>
      </w:r>
    </w:p>
    <w:p w14:paraId="78C860D3" w14:textId="77777777" w:rsidR="007D4E4A" w:rsidRPr="00F92F6B" w:rsidRDefault="007D4E4A" w:rsidP="007D4E4A">
      <w:pPr>
        <w:pStyle w:val="Heading2"/>
      </w:pPr>
      <w:bookmarkStart w:id="1598" w:name="_Toc219280936"/>
      <w:r w:rsidRPr="00F92F6B">
        <w:t>15.5</w:t>
      </w:r>
      <w:r w:rsidRPr="00F92F6B">
        <w:tab/>
        <w:t>Self-optimisation</w:t>
      </w:r>
      <w:bookmarkEnd w:id="1595"/>
      <w:bookmarkEnd w:id="1596"/>
      <w:bookmarkEnd w:id="1597"/>
      <w:bookmarkEnd w:id="1598"/>
    </w:p>
    <w:p w14:paraId="3A3785C0" w14:textId="77777777" w:rsidR="007D4E4A" w:rsidRPr="00F92F6B" w:rsidRDefault="007D4E4A" w:rsidP="007D4E4A">
      <w:pPr>
        <w:pStyle w:val="Heading3"/>
      </w:pPr>
      <w:bookmarkStart w:id="1599" w:name="_Toc46502087"/>
      <w:bookmarkStart w:id="1600" w:name="_Toc51971435"/>
      <w:bookmarkStart w:id="1601" w:name="_Toc52551418"/>
      <w:bookmarkStart w:id="1602" w:name="_Toc219280937"/>
      <w:r w:rsidRPr="00F92F6B">
        <w:t>15.5.1</w:t>
      </w:r>
      <w:r w:rsidRPr="00F92F6B">
        <w:tab/>
        <w:t>Support for Mobility Load Balancing</w:t>
      </w:r>
      <w:bookmarkEnd w:id="1599"/>
      <w:bookmarkEnd w:id="1600"/>
      <w:bookmarkEnd w:id="1601"/>
      <w:bookmarkEnd w:id="1602"/>
    </w:p>
    <w:p w14:paraId="7F12DD67" w14:textId="77777777" w:rsidR="007D4E4A" w:rsidRPr="00F92F6B" w:rsidRDefault="007D4E4A" w:rsidP="00692033">
      <w:pPr>
        <w:pStyle w:val="Heading4"/>
      </w:pPr>
      <w:bookmarkStart w:id="1603" w:name="_Toc46502088"/>
      <w:bookmarkStart w:id="1604" w:name="_Toc51971436"/>
      <w:bookmarkStart w:id="1605" w:name="_Toc52551419"/>
      <w:bookmarkStart w:id="1606" w:name="_Toc219280938"/>
      <w:r w:rsidRPr="00F92F6B">
        <w:t>15.5.1.1</w:t>
      </w:r>
      <w:r w:rsidRPr="00F92F6B">
        <w:tab/>
        <w:t>General</w:t>
      </w:r>
      <w:bookmarkEnd w:id="1603"/>
      <w:bookmarkEnd w:id="1604"/>
      <w:bookmarkEnd w:id="1605"/>
      <w:bookmarkEnd w:id="1606"/>
    </w:p>
    <w:p w14:paraId="11C4C3A3" w14:textId="77777777" w:rsidR="007D4E4A" w:rsidRPr="00F92F6B" w:rsidRDefault="007D4E4A" w:rsidP="007D4E4A">
      <w:r w:rsidRPr="00F92F6B">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F92F6B" w:rsidRDefault="007D4E4A" w:rsidP="007D4E4A">
      <w:r w:rsidRPr="00F92F6B">
        <w:t>Intra-RAT</w:t>
      </w:r>
      <w:r w:rsidR="00C60F8B" w:rsidRPr="00F92F6B">
        <w:t>,</w:t>
      </w:r>
      <w:r w:rsidRPr="00F92F6B">
        <w:t xml:space="preserve"> intra-system inter-RAT </w:t>
      </w:r>
      <w:r w:rsidR="00C60F8B" w:rsidRPr="00F92F6B">
        <w:t xml:space="preserve">and inter-system </w:t>
      </w:r>
      <w:r w:rsidRPr="00F92F6B">
        <w:t>load balancing scenarios are supported.</w:t>
      </w:r>
    </w:p>
    <w:p w14:paraId="31AC7262" w14:textId="77777777" w:rsidR="007D4E4A" w:rsidRPr="00F92F6B" w:rsidRDefault="007D4E4A" w:rsidP="007D4E4A">
      <w:r w:rsidRPr="00F92F6B">
        <w:t>In general, support for mobility load balancing consists of one or more of following functions:</w:t>
      </w:r>
    </w:p>
    <w:p w14:paraId="3FACF04B" w14:textId="4999BDDF" w:rsidR="007D4E4A" w:rsidRPr="00F92F6B" w:rsidRDefault="007D4E4A" w:rsidP="00692033">
      <w:pPr>
        <w:pStyle w:val="B1"/>
      </w:pPr>
      <w:r w:rsidRPr="00F92F6B">
        <w:t>-</w:t>
      </w:r>
      <w:r w:rsidRPr="00F92F6B">
        <w:tab/>
        <w:t>Load reporting</w:t>
      </w:r>
      <w:r w:rsidR="00C60F8B" w:rsidRPr="00F92F6B">
        <w:t xml:space="preserve"> for intra-RAT and intra-system inter-RAT load balancing</w:t>
      </w:r>
      <w:r w:rsidRPr="00F92F6B">
        <w:t>;</w:t>
      </w:r>
    </w:p>
    <w:p w14:paraId="688B4D27" w14:textId="77777777" w:rsidR="007D4E4A" w:rsidRPr="00F92F6B" w:rsidRDefault="007D4E4A" w:rsidP="00692033">
      <w:pPr>
        <w:pStyle w:val="B1"/>
      </w:pPr>
      <w:r w:rsidRPr="00F92F6B">
        <w:t>-</w:t>
      </w:r>
      <w:r w:rsidRPr="00F92F6B">
        <w:tab/>
        <w:t>Load balancing action based on handovers;</w:t>
      </w:r>
    </w:p>
    <w:p w14:paraId="431BBE30" w14:textId="3E6C33E7" w:rsidR="007D4E4A" w:rsidRPr="00F92F6B" w:rsidRDefault="007D4E4A" w:rsidP="00692033">
      <w:pPr>
        <w:pStyle w:val="B1"/>
      </w:pPr>
      <w:r w:rsidRPr="00F92F6B">
        <w:t>-</w:t>
      </w:r>
      <w:r w:rsidRPr="00F92F6B">
        <w:tab/>
        <w:t>Adapting handover and/or reselection configuration</w:t>
      </w:r>
      <w:r w:rsidR="00C60F8B" w:rsidRPr="00F92F6B">
        <w:t>;</w:t>
      </w:r>
    </w:p>
    <w:p w14:paraId="5DA9DA1B" w14:textId="7A20747C" w:rsidR="00C60F8B" w:rsidRPr="00F92F6B" w:rsidRDefault="00C60F8B" w:rsidP="00C60F8B">
      <w:pPr>
        <w:pStyle w:val="B1"/>
      </w:pPr>
      <w:bookmarkStart w:id="1607" w:name="_Toc46502089"/>
      <w:bookmarkStart w:id="1608" w:name="_Toc51971437"/>
      <w:bookmarkStart w:id="1609" w:name="_Toc52551420"/>
      <w:r w:rsidRPr="00F92F6B">
        <w:t>-</w:t>
      </w:r>
      <w:r w:rsidRPr="00F92F6B">
        <w:tab/>
        <w:t>Load reporting for inter-system load balancing.</w:t>
      </w:r>
    </w:p>
    <w:p w14:paraId="1A5C1C4B" w14:textId="0CCDC5AD" w:rsidR="007D4E4A" w:rsidRPr="00F92F6B" w:rsidRDefault="007D4E4A" w:rsidP="007D4E4A">
      <w:pPr>
        <w:pStyle w:val="Heading4"/>
      </w:pPr>
      <w:bookmarkStart w:id="1610" w:name="_Toc219280939"/>
      <w:r w:rsidRPr="00F92F6B">
        <w:t>15.5.1.2</w:t>
      </w:r>
      <w:r w:rsidRPr="00F92F6B">
        <w:tab/>
        <w:t>Load reporting</w:t>
      </w:r>
      <w:bookmarkEnd w:id="1607"/>
      <w:bookmarkEnd w:id="1608"/>
      <w:bookmarkEnd w:id="1609"/>
      <w:r w:rsidR="00C60F8B" w:rsidRPr="00F92F6B">
        <w:t xml:space="preserve"> for intra-RAT and intra-system inter-RAT load balancing</w:t>
      </w:r>
      <w:bookmarkEnd w:id="1610"/>
    </w:p>
    <w:p w14:paraId="5AB62F74" w14:textId="77777777" w:rsidR="007D4E4A" w:rsidRPr="00F92F6B" w:rsidRDefault="007D4E4A" w:rsidP="007D4E4A">
      <w:r w:rsidRPr="00F92F6B">
        <w:t xml:space="preserve">The load reporting function is executed by exchanging load information over the </w:t>
      </w:r>
      <w:proofErr w:type="spellStart"/>
      <w:r w:rsidRPr="00F92F6B">
        <w:t>Xn</w:t>
      </w:r>
      <w:proofErr w:type="spellEnd"/>
      <w:r w:rsidRPr="00F92F6B">
        <w:t>/X2/F1/E1 interfaces.</w:t>
      </w:r>
    </w:p>
    <w:p w14:paraId="1A47568D" w14:textId="77777777" w:rsidR="007D4E4A" w:rsidRPr="00F92F6B" w:rsidRDefault="007D4E4A" w:rsidP="007D4E4A">
      <w:r w:rsidRPr="00F92F6B">
        <w:t>The following load related information should be supported which consists of</w:t>
      </w:r>
      <w:r w:rsidR="00CE75B8" w:rsidRPr="00F92F6B">
        <w:t>:</w:t>
      </w:r>
    </w:p>
    <w:p w14:paraId="3DD017CB" w14:textId="509F132B" w:rsidR="007D4E4A" w:rsidRPr="00F92F6B" w:rsidRDefault="007D4E4A" w:rsidP="00692033">
      <w:pPr>
        <w:pStyle w:val="B1"/>
      </w:pPr>
      <w:r w:rsidRPr="00F92F6B">
        <w:t>-</w:t>
      </w:r>
      <w:r w:rsidRPr="00F92F6B">
        <w:tab/>
        <w:t xml:space="preserve">Radio resource usage (per-cell and per SSB area PRB usage: DL/UL GBR PRB usage, DL/UL non-GBR PRB usage, DL/UL total PRB usage, and DL/UL </w:t>
      </w:r>
      <w:r w:rsidRPr="00F92F6B">
        <w:rPr>
          <w:rFonts w:cs="Arial"/>
          <w:bCs/>
          <w:iCs/>
          <w:szCs w:val="18"/>
        </w:rPr>
        <w:t>scheduling PDCCH CCE usage</w:t>
      </w:r>
      <w:r w:rsidR="00C60F8B" w:rsidRPr="00F92F6B">
        <w:rPr>
          <w:rFonts w:cs="Arial"/>
          <w:bCs/>
          <w:iCs/>
          <w:szCs w:val="18"/>
        </w:rPr>
        <w:t xml:space="preserve">; PRB usage for slice(s): </w:t>
      </w:r>
      <w:r w:rsidR="00C60F8B" w:rsidRPr="00F92F6B">
        <w:t>DL/UL GBR PRB usage, DL/UL non-GBR PRB usage, and DL/UL Total PRB allocation</w:t>
      </w:r>
      <w:r w:rsidRPr="00F92F6B">
        <w:t>);</w:t>
      </w:r>
    </w:p>
    <w:p w14:paraId="732DA5E7" w14:textId="77777777" w:rsidR="007D4E4A" w:rsidRPr="00F92F6B" w:rsidRDefault="007D4E4A" w:rsidP="00692033">
      <w:pPr>
        <w:pStyle w:val="B1"/>
      </w:pPr>
      <w:r w:rsidRPr="00F92F6B">
        <w:t>-</w:t>
      </w:r>
      <w:r w:rsidRPr="00F92F6B">
        <w:tab/>
        <w:t>TNL capacity indicator (UL/DL TNL offered capacity and available capacity);</w:t>
      </w:r>
    </w:p>
    <w:p w14:paraId="394282FC" w14:textId="77777777" w:rsidR="007D4E4A" w:rsidRPr="00F92F6B" w:rsidRDefault="007D4E4A" w:rsidP="00692033">
      <w:pPr>
        <w:pStyle w:val="B1"/>
      </w:pPr>
      <w:r w:rsidRPr="00F92F6B">
        <w:t>-</w:t>
      </w:r>
      <w:r w:rsidRPr="00F92F6B">
        <w:tab/>
        <w:t>Cell Capacity Class value (UL/DL relative capacity indicator);</w:t>
      </w:r>
    </w:p>
    <w:p w14:paraId="47A7BEF6" w14:textId="77777777" w:rsidR="007D4E4A" w:rsidRPr="00F92F6B" w:rsidRDefault="007D4E4A" w:rsidP="00692033">
      <w:pPr>
        <w:pStyle w:val="B1"/>
        <w:rPr>
          <w:rFonts w:eastAsia="Arial Unicode MS"/>
        </w:rPr>
      </w:pPr>
      <w:r w:rsidRPr="00F92F6B">
        <w:t>-</w:t>
      </w:r>
      <w:r w:rsidRPr="00F92F6B">
        <w:tab/>
      </w:r>
      <w:r w:rsidRPr="00F92F6B">
        <w:rPr>
          <w:rFonts w:eastAsia="Arial Unicode MS"/>
        </w:rPr>
        <w:t>Capacity value (per cell, per SSB area and per slice: UL/DL available capacity);</w:t>
      </w:r>
    </w:p>
    <w:p w14:paraId="0955ACCD" w14:textId="77777777" w:rsidR="007D4E4A" w:rsidRPr="00F92F6B" w:rsidRDefault="007D4E4A" w:rsidP="00692033">
      <w:pPr>
        <w:pStyle w:val="B1"/>
      </w:pPr>
      <w:r w:rsidRPr="00F92F6B">
        <w:t>-</w:t>
      </w:r>
      <w:r w:rsidRPr="00F92F6B">
        <w:tab/>
        <w:t>HW capacity indicator (offered throughput and available throughput over E1, percentage utilisation over F1);</w:t>
      </w:r>
    </w:p>
    <w:p w14:paraId="36D2E840" w14:textId="77777777" w:rsidR="007D4E4A" w:rsidRPr="00F92F6B" w:rsidRDefault="007D4E4A" w:rsidP="00692033">
      <w:pPr>
        <w:pStyle w:val="B1"/>
      </w:pPr>
      <w:r w:rsidRPr="00F92F6B">
        <w:t>-</w:t>
      </w:r>
      <w:r w:rsidRPr="00F92F6B">
        <w:tab/>
        <w:t>RRC connections (number of RRC connections, and available RRC Connection Capacity);</w:t>
      </w:r>
    </w:p>
    <w:p w14:paraId="0E90B039" w14:textId="09819429" w:rsidR="003E0508" w:rsidRPr="00F92F6B" w:rsidRDefault="007D4E4A" w:rsidP="003E0508">
      <w:pPr>
        <w:pStyle w:val="B1"/>
      </w:pPr>
      <w:r w:rsidRPr="00F92F6B">
        <w:t>-</w:t>
      </w:r>
      <w:r w:rsidRPr="00F92F6B">
        <w:tab/>
        <w:t>Number of active UEs</w:t>
      </w:r>
      <w:r w:rsidR="003E0508" w:rsidRPr="00F92F6B">
        <w:t>;</w:t>
      </w:r>
    </w:p>
    <w:p w14:paraId="5424A66E" w14:textId="70A781E0" w:rsidR="007D4E4A" w:rsidRPr="00F92F6B" w:rsidRDefault="003E0508" w:rsidP="003E0508">
      <w:pPr>
        <w:pStyle w:val="B1"/>
      </w:pPr>
      <w:r w:rsidRPr="00F92F6B">
        <w:t>-</w:t>
      </w:r>
      <w:r w:rsidRPr="00F92F6B">
        <w:tab/>
        <w:t>NR-U channel load (DL/UL channel occupancy time percentage, DL/UL energy detection threshold, radio resource usage).</w:t>
      </w:r>
    </w:p>
    <w:p w14:paraId="1D11B93B" w14:textId="77777777" w:rsidR="007D4E4A" w:rsidRPr="00F92F6B" w:rsidRDefault="007D4E4A" w:rsidP="007D4E4A">
      <w:r w:rsidRPr="00F92F6B">
        <w:t>To achieve load reporting function, Resource Status Reporting Initiation &amp; Resource Status Reporting procedures are used.</w:t>
      </w:r>
    </w:p>
    <w:p w14:paraId="4BFBDC28" w14:textId="77777777" w:rsidR="007D4E4A" w:rsidRPr="00F92F6B" w:rsidRDefault="007D4E4A" w:rsidP="005B6959">
      <w:pPr>
        <w:pStyle w:val="Heading4"/>
      </w:pPr>
      <w:bookmarkStart w:id="1611" w:name="_Toc219280940"/>
      <w:bookmarkStart w:id="1612" w:name="_MCCTEMPBM_CRPT83880030___2"/>
      <w:r w:rsidRPr="00F92F6B">
        <w:t>15.5.1.3</w:t>
      </w:r>
      <w:r w:rsidRPr="00F92F6B">
        <w:tab/>
        <w:t>Load balancing action based on handovers</w:t>
      </w:r>
      <w:bookmarkEnd w:id="1611"/>
    </w:p>
    <w:bookmarkEnd w:id="1612"/>
    <w:p w14:paraId="1839CE90" w14:textId="77777777" w:rsidR="007D4E4A" w:rsidRPr="00F92F6B" w:rsidRDefault="007D4E4A" w:rsidP="007D4E4A">
      <w:r w:rsidRPr="00F92F6B">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F92F6B" w:rsidRDefault="007D4E4A" w:rsidP="007D4E4A">
      <w:pPr>
        <w:pStyle w:val="Heading4"/>
      </w:pPr>
      <w:bookmarkStart w:id="1613" w:name="_Toc46502090"/>
      <w:bookmarkStart w:id="1614" w:name="_Toc51971438"/>
      <w:bookmarkStart w:id="1615" w:name="_Toc52551421"/>
      <w:bookmarkStart w:id="1616" w:name="_Toc219280941"/>
      <w:r w:rsidRPr="00F92F6B">
        <w:t>15.5.1.4</w:t>
      </w:r>
      <w:r w:rsidRPr="00F92F6B">
        <w:tab/>
        <w:t>Adapting handover and/or reselection configuration</w:t>
      </w:r>
      <w:bookmarkEnd w:id="1613"/>
      <w:bookmarkEnd w:id="1614"/>
      <w:bookmarkEnd w:id="1615"/>
      <w:bookmarkEnd w:id="1616"/>
    </w:p>
    <w:p w14:paraId="74731F97" w14:textId="77777777" w:rsidR="007D4E4A" w:rsidRPr="00F92F6B" w:rsidRDefault="007D4E4A" w:rsidP="007D4E4A">
      <w:r w:rsidRPr="00F92F6B">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F92F6B" w:rsidRDefault="007D4E4A" w:rsidP="007D4E4A">
      <w:r w:rsidRPr="00F92F6B">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F92F6B" w:rsidRDefault="007D4E4A" w:rsidP="007D4E4A">
      <w:r w:rsidRPr="00F92F6B">
        <w:t>All automatic changes on the HO and/or reselection parameters must be within the range allowed by OAM.</w:t>
      </w:r>
    </w:p>
    <w:p w14:paraId="36E80135" w14:textId="0CF59E19" w:rsidR="00C60F8B" w:rsidRPr="00F92F6B" w:rsidRDefault="00C60F8B" w:rsidP="00C60F8B">
      <w:pPr>
        <w:pStyle w:val="Heading4"/>
      </w:pPr>
      <w:bookmarkStart w:id="1617" w:name="_Toc219280942"/>
      <w:bookmarkStart w:id="1618" w:name="_Toc46502091"/>
      <w:bookmarkStart w:id="1619" w:name="_Toc51971439"/>
      <w:bookmarkStart w:id="1620" w:name="_Toc52551422"/>
      <w:r w:rsidRPr="00F92F6B">
        <w:t>15.5.1.</w:t>
      </w:r>
      <w:r w:rsidR="000E0FBE" w:rsidRPr="00F92F6B">
        <w:t>5</w:t>
      </w:r>
      <w:r w:rsidRPr="00F92F6B">
        <w:tab/>
        <w:t>Load reporting for inter-system load balancing</w:t>
      </w:r>
      <w:bookmarkEnd w:id="1617"/>
    </w:p>
    <w:p w14:paraId="7D831B47" w14:textId="77777777" w:rsidR="00C60F8B" w:rsidRPr="00F92F6B" w:rsidRDefault="00C60F8B" w:rsidP="00C60F8B">
      <w:r w:rsidRPr="00F92F6B">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F92F6B" w:rsidRDefault="00C60F8B" w:rsidP="00C60F8B">
      <w:r w:rsidRPr="00F92F6B">
        <w:t>The following load related information should be supported:</w:t>
      </w:r>
    </w:p>
    <w:p w14:paraId="6F48047D" w14:textId="77777777" w:rsidR="00C60F8B" w:rsidRPr="00F92F6B" w:rsidRDefault="00C60F8B" w:rsidP="00C60F8B">
      <w:pPr>
        <w:pStyle w:val="B1"/>
      </w:pPr>
      <w:r w:rsidRPr="00F92F6B">
        <w:t>-</w:t>
      </w:r>
      <w:r w:rsidRPr="00F92F6B">
        <w:tab/>
        <w:t>Cell Capacity Class value (UL/DL relative capacity indicator);</w:t>
      </w:r>
    </w:p>
    <w:p w14:paraId="38E11144" w14:textId="77777777" w:rsidR="00C60F8B" w:rsidRPr="00F92F6B" w:rsidRDefault="00C60F8B" w:rsidP="00C60F8B">
      <w:pPr>
        <w:pStyle w:val="B1"/>
        <w:rPr>
          <w:rFonts w:eastAsia="Arial Unicode MS"/>
        </w:rPr>
      </w:pPr>
      <w:r w:rsidRPr="00F92F6B">
        <w:t>-</w:t>
      </w:r>
      <w:r w:rsidRPr="00F92F6B">
        <w:tab/>
      </w:r>
      <w:r w:rsidRPr="00F92F6B">
        <w:rPr>
          <w:rFonts w:eastAsia="Arial Unicode MS"/>
        </w:rPr>
        <w:t>Capacity value (per cell: UL/DL available capacity);</w:t>
      </w:r>
    </w:p>
    <w:p w14:paraId="2D60403C" w14:textId="77777777" w:rsidR="00C60F8B" w:rsidRPr="00F92F6B" w:rsidRDefault="00C60F8B" w:rsidP="00C60F8B">
      <w:pPr>
        <w:pStyle w:val="B1"/>
      </w:pPr>
      <w:r w:rsidRPr="00F92F6B">
        <w:t>-</w:t>
      </w:r>
      <w:r w:rsidRPr="00F92F6B">
        <w:tab/>
        <w:t>RRC connections (number of RRC connections, and available RRC Connection Capacity);</w:t>
      </w:r>
    </w:p>
    <w:p w14:paraId="608D122A" w14:textId="35695E81" w:rsidR="00C60F8B" w:rsidRPr="00F92F6B" w:rsidRDefault="00C60F8B" w:rsidP="00C60F8B">
      <w:pPr>
        <w:pStyle w:val="B1"/>
      </w:pPr>
      <w:r w:rsidRPr="00F92F6B">
        <w:t>-</w:t>
      </w:r>
      <w:r w:rsidRPr="00F92F6B">
        <w:tab/>
        <w:t>Number of active UEs;</w:t>
      </w:r>
    </w:p>
    <w:p w14:paraId="1EFEC354" w14:textId="331FBFBC" w:rsidR="00C60F8B" w:rsidRPr="00F92F6B" w:rsidRDefault="00C60F8B" w:rsidP="00C60F8B">
      <w:pPr>
        <w:pStyle w:val="B1"/>
      </w:pPr>
      <w:r w:rsidRPr="00F92F6B">
        <w:t>-</w:t>
      </w:r>
      <w:r w:rsidRPr="00F92F6B">
        <w:tab/>
      </w:r>
      <w:r w:rsidR="00C17DC6" w:rsidRPr="00F92F6B">
        <w:t>Radio Resource Status</w:t>
      </w:r>
      <w:r w:rsidRPr="00F92F6B">
        <w:t xml:space="preserve"> (</w:t>
      </w:r>
      <w:r w:rsidRPr="00F92F6B">
        <w:rPr>
          <w:rFonts w:eastAsia="Arial Unicode MS"/>
        </w:rPr>
        <w:t>per cell</w:t>
      </w:r>
      <w:r w:rsidR="00C17DC6" w:rsidRPr="00F92F6B">
        <w:rPr>
          <w:rFonts w:eastAsia="Arial Unicode MS"/>
        </w:rPr>
        <w:t xml:space="preserve"> PRB usage</w:t>
      </w:r>
      <w:r w:rsidRPr="00F92F6B">
        <w:rPr>
          <w:rFonts w:eastAsia="Arial Unicode MS"/>
        </w:rPr>
        <w:t>: UL/DL</w:t>
      </w:r>
      <w:r w:rsidR="00C17DC6" w:rsidRPr="00F92F6B">
        <w:rPr>
          <w:rFonts w:eastAsia="Arial Unicode MS"/>
        </w:rPr>
        <w:t xml:space="preserve"> </w:t>
      </w:r>
      <w:r w:rsidR="00C17DC6" w:rsidRPr="00F92F6B">
        <w:t>GBR PRB usage for MIMO, DL/UL non-GBR PRB usage for MIMO, DL/UL total PRB usage for MIMO</w:t>
      </w:r>
      <w:r w:rsidRPr="00F92F6B">
        <w:t>).</w:t>
      </w:r>
    </w:p>
    <w:p w14:paraId="2E9840D6" w14:textId="77777777" w:rsidR="00C60F8B" w:rsidRPr="00F92F6B" w:rsidRDefault="00C60F8B" w:rsidP="00C60F8B">
      <w:r w:rsidRPr="00F92F6B">
        <w:t>NGAP procedures used for inter-system load balancing are Uplink RAN Configuration Transfer and Downlink RAN Configuration Transfer.</w:t>
      </w:r>
    </w:p>
    <w:p w14:paraId="21FC2AFC" w14:textId="77777777" w:rsidR="00C60F8B" w:rsidRPr="00F92F6B" w:rsidRDefault="00C60F8B" w:rsidP="00C60F8B">
      <w:r w:rsidRPr="00F92F6B">
        <w:t xml:space="preserve">S1AP procedures used for inter-system load balancing are </w:t>
      </w:r>
      <w:proofErr w:type="spellStart"/>
      <w:r w:rsidRPr="00F92F6B">
        <w:t>eNB</w:t>
      </w:r>
      <w:proofErr w:type="spellEnd"/>
      <w:r w:rsidRPr="00F92F6B">
        <w:t xml:space="preserve"> Configuration Transfer and MME Configuration Transfer.</w:t>
      </w:r>
    </w:p>
    <w:p w14:paraId="333B5A11" w14:textId="77777777" w:rsidR="007D4E4A" w:rsidRPr="00F92F6B" w:rsidRDefault="007D4E4A" w:rsidP="007D4E4A">
      <w:pPr>
        <w:pStyle w:val="Heading3"/>
      </w:pPr>
      <w:bookmarkStart w:id="1621" w:name="_Toc219280943"/>
      <w:r w:rsidRPr="00F92F6B">
        <w:t>15.5.2</w:t>
      </w:r>
      <w:r w:rsidRPr="00F92F6B">
        <w:tab/>
        <w:t>Support for Mobility Robustness Optimization</w:t>
      </w:r>
      <w:bookmarkEnd w:id="1618"/>
      <w:bookmarkEnd w:id="1619"/>
      <w:bookmarkEnd w:id="1620"/>
      <w:bookmarkEnd w:id="1621"/>
    </w:p>
    <w:p w14:paraId="06FB147F" w14:textId="77777777" w:rsidR="007D4E4A" w:rsidRPr="00F92F6B" w:rsidRDefault="007D4E4A" w:rsidP="007D4E4A">
      <w:pPr>
        <w:pStyle w:val="Heading4"/>
      </w:pPr>
      <w:bookmarkStart w:id="1622" w:name="_Toc46502092"/>
      <w:bookmarkStart w:id="1623" w:name="_Toc51971440"/>
      <w:bookmarkStart w:id="1624" w:name="_Toc52551423"/>
      <w:bookmarkStart w:id="1625" w:name="_Toc219280944"/>
      <w:r w:rsidRPr="00F92F6B">
        <w:t>15.5.2.1</w:t>
      </w:r>
      <w:r w:rsidRPr="00F92F6B">
        <w:tab/>
        <w:t>General</w:t>
      </w:r>
      <w:bookmarkEnd w:id="1622"/>
      <w:bookmarkEnd w:id="1623"/>
      <w:bookmarkEnd w:id="1624"/>
      <w:bookmarkEnd w:id="1625"/>
    </w:p>
    <w:p w14:paraId="694E0933" w14:textId="77777777" w:rsidR="007D4E4A" w:rsidRPr="00F92F6B" w:rsidRDefault="007D4E4A" w:rsidP="007D4E4A">
      <w:r w:rsidRPr="00F92F6B">
        <w:t>Mobility Robustness Optimisation aims at detecting and enabling correction of following problems:</w:t>
      </w:r>
    </w:p>
    <w:p w14:paraId="71C3EB27" w14:textId="77777777" w:rsidR="007D4E4A" w:rsidRPr="00F92F6B" w:rsidRDefault="007D4E4A" w:rsidP="009D635A">
      <w:pPr>
        <w:pStyle w:val="B1"/>
      </w:pPr>
      <w:r w:rsidRPr="00F92F6B">
        <w:t>-</w:t>
      </w:r>
      <w:r w:rsidRPr="00F92F6B">
        <w:tab/>
        <w:t>Connection failure due to intra-system or inter-system mobility;</w:t>
      </w:r>
    </w:p>
    <w:p w14:paraId="04211A27" w14:textId="77777777" w:rsidR="007D4E4A" w:rsidRPr="00F92F6B" w:rsidRDefault="007D4E4A" w:rsidP="009D635A">
      <w:pPr>
        <w:pStyle w:val="B1"/>
      </w:pPr>
      <w:r w:rsidRPr="00F92F6B">
        <w:t>-</w:t>
      </w:r>
      <w:r w:rsidRPr="00F92F6B">
        <w:tab/>
        <w:t>Inter-system Unnecessary HO (too early inter-system HO from NR to E-UTRAN with no radio link failure);</w:t>
      </w:r>
    </w:p>
    <w:p w14:paraId="4E44212F" w14:textId="77777777" w:rsidR="002F5DE3" w:rsidRPr="00F92F6B" w:rsidRDefault="007D4E4A" w:rsidP="002F5DE3">
      <w:pPr>
        <w:pStyle w:val="B1"/>
      </w:pPr>
      <w:r w:rsidRPr="00F92F6B">
        <w:t>-</w:t>
      </w:r>
      <w:r w:rsidRPr="00F92F6B">
        <w:tab/>
        <w:t>Inter-system HO ping-pong</w:t>
      </w:r>
      <w:r w:rsidR="002F5DE3" w:rsidRPr="00F92F6B">
        <w:t>;</w:t>
      </w:r>
    </w:p>
    <w:p w14:paraId="2F6E84FA" w14:textId="21877B5D" w:rsidR="003E0508" w:rsidRPr="00F92F6B" w:rsidRDefault="002F5DE3" w:rsidP="003E0508">
      <w:pPr>
        <w:pStyle w:val="B1"/>
        <w:rPr>
          <w:rFonts w:eastAsiaTheme="minorEastAsia"/>
        </w:rPr>
      </w:pPr>
      <w:r w:rsidRPr="00F92F6B">
        <w:t>-</w:t>
      </w:r>
      <w:r w:rsidRPr="00F92F6B">
        <w:tab/>
      </w:r>
      <w:proofErr w:type="spellStart"/>
      <w:r w:rsidRPr="00F92F6B">
        <w:t>PSCell</w:t>
      </w:r>
      <w:proofErr w:type="spellEnd"/>
      <w:r w:rsidRPr="00F92F6B">
        <w:t xml:space="preserve"> change failure</w:t>
      </w:r>
      <w:r w:rsidR="003E0508" w:rsidRPr="00F92F6B">
        <w:t>;</w:t>
      </w:r>
    </w:p>
    <w:p w14:paraId="3DF0440F" w14:textId="0E8225D5" w:rsidR="003E0508" w:rsidRPr="00F92F6B" w:rsidRDefault="003E0508" w:rsidP="003E0508">
      <w:pPr>
        <w:pStyle w:val="B1"/>
        <w:rPr>
          <w:rFonts w:eastAsiaTheme="minorEastAsia"/>
        </w:rPr>
      </w:pPr>
      <w:r w:rsidRPr="00F92F6B">
        <w:rPr>
          <w:rFonts w:eastAsiaTheme="minorEastAsia"/>
        </w:rPr>
        <w:t>-</w:t>
      </w:r>
      <w:r w:rsidRPr="00F92F6B">
        <w:rPr>
          <w:rFonts w:eastAsiaTheme="minorEastAsia"/>
        </w:rPr>
        <w:tab/>
        <w:t>Inter-system voice fallback failure;</w:t>
      </w:r>
    </w:p>
    <w:p w14:paraId="04F4FBB3" w14:textId="55A766F8" w:rsidR="007D4E4A" w:rsidRPr="00F92F6B" w:rsidRDefault="003E0508" w:rsidP="003E0508">
      <w:pPr>
        <w:pStyle w:val="B1"/>
      </w:pPr>
      <w:r w:rsidRPr="00F92F6B">
        <w:rPr>
          <w:rFonts w:eastAsiaTheme="minorEastAsia"/>
        </w:rPr>
        <w:t>-</w:t>
      </w:r>
      <w:r w:rsidRPr="00F92F6B">
        <w:rPr>
          <w:rFonts w:eastAsiaTheme="minorEastAsia"/>
        </w:rPr>
        <w:tab/>
        <w:t>Fast MCG recovery failure</w:t>
      </w:r>
      <w:r w:rsidR="00CB3DDE" w:rsidRPr="00F92F6B">
        <w:rPr>
          <w:rFonts w:eastAsia="Yu Mincho"/>
        </w:rPr>
        <w:t xml:space="preserve"> or a sub-optimal Fast MCG recovery</w:t>
      </w:r>
      <w:r w:rsidR="007D4E4A" w:rsidRPr="00F92F6B">
        <w:t>.</w:t>
      </w:r>
    </w:p>
    <w:p w14:paraId="7BA9DACC" w14:textId="77777777" w:rsidR="002F5DE3" w:rsidRPr="00F92F6B" w:rsidRDefault="007D4E4A" w:rsidP="002F5DE3">
      <w:r w:rsidRPr="00F92F6B">
        <w:t>MRO provides means to distinguish the above problems from NR coverage related problems and other problems, not related to mobility.</w:t>
      </w:r>
    </w:p>
    <w:p w14:paraId="3E3BD03A" w14:textId="77777777" w:rsidR="002F5DE3" w:rsidRPr="00F92F6B" w:rsidRDefault="002F5DE3" w:rsidP="002F5DE3">
      <w:r w:rsidRPr="00F92F6B">
        <w:t>For detection of a sub-optimal successful handovers, MRO additionally enables observability of:</w:t>
      </w:r>
    </w:p>
    <w:p w14:paraId="02FF86B5" w14:textId="4B1DA194" w:rsidR="003E0508" w:rsidRPr="00F92F6B" w:rsidRDefault="002F5DE3" w:rsidP="003E0508">
      <w:pPr>
        <w:pStyle w:val="B1"/>
        <w:rPr>
          <w:rFonts w:eastAsiaTheme="minorEastAsia"/>
        </w:rPr>
      </w:pPr>
      <w:r w:rsidRPr="00F92F6B">
        <w:t>-</w:t>
      </w:r>
      <w:r w:rsidRPr="00F92F6B">
        <w:tab/>
        <w:t>Successful HO due to intra-NR mobility</w:t>
      </w:r>
      <w:r w:rsidR="003E0508" w:rsidRPr="00F92F6B">
        <w:t>;</w:t>
      </w:r>
    </w:p>
    <w:p w14:paraId="1FDF7D30" w14:textId="30BB1A50" w:rsidR="003E0508" w:rsidRPr="00F92F6B" w:rsidRDefault="003E0508" w:rsidP="003E0508">
      <w:pPr>
        <w:pStyle w:val="B1"/>
        <w:rPr>
          <w:rFonts w:eastAsiaTheme="minorEastAsia"/>
        </w:rPr>
      </w:pPr>
      <w:r w:rsidRPr="00F92F6B">
        <w:rPr>
          <w:rFonts w:eastAsiaTheme="minorEastAsia"/>
        </w:rPr>
        <w:t>-</w:t>
      </w:r>
      <w:r w:rsidRPr="00F92F6B">
        <w:rPr>
          <w:rFonts w:eastAsiaTheme="minorEastAsia"/>
        </w:rPr>
        <w:tab/>
        <w:t>Successful HO due to inter-RAT mobility.</w:t>
      </w:r>
    </w:p>
    <w:p w14:paraId="5BD24D17" w14:textId="77777777" w:rsidR="003E0508" w:rsidRPr="00F92F6B" w:rsidRDefault="003E0508" w:rsidP="003E0508">
      <w:pPr>
        <w:rPr>
          <w:rFonts w:eastAsiaTheme="minorEastAsia"/>
        </w:rPr>
      </w:pPr>
      <w:r w:rsidRPr="00F92F6B">
        <w:rPr>
          <w:rFonts w:eastAsiaTheme="minorEastAsia"/>
        </w:rPr>
        <w:t xml:space="preserve">For detection of a sub-optimal successful </w:t>
      </w:r>
      <w:proofErr w:type="spellStart"/>
      <w:r w:rsidRPr="00F92F6B">
        <w:rPr>
          <w:rFonts w:eastAsiaTheme="minorEastAsia"/>
        </w:rPr>
        <w:t>PSCell</w:t>
      </w:r>
      <w:proofErr w:type="spellEnd"/>
      <w:r w:rsidRPr="00F92F6B">
        <w:rPr>
          <w:rFonts w:eastAsiaTheme="minorEastAsia"/>
        </w:rPr>
        <w:t xml:space="preserve"> addition/change, MRO additionally enables observability of:</w:t>
      </w:r>
    </w:p>
    <w:p w14:paraId="4568B7FA" w14:textId="2ED8136A" w:rsidR="007D4E4A" w:rsidRPr="00F92F6B" w:rsidRDefault="003E0508" w:rsidP="00D01F48">
      <w:pPr>
        <w:pStyle w:val="B1"/>
        <w:rPr>
          <w:rFonts w:eastAsiaTheme="minorEastAsia"/>
        </w:rPr>
      </w:pPr>
      <w:r w:rsidRPr="00F92F6B">
        <w:t>-</w:t>
      </w:r>
      <w:r w:rsidRPr="00F92F6B">
        <w:tab/>
        <w:t xml:space="preserve">Successful </w:t>
      </w:r>
      <w:proofErr w:type="spellStart"/>
      <w:r w:rsidRPr="00F92F6B">
        <w:rPr>
          <w:rFonts w:eastAsiaTheme="minorEastAsia"/>
        </w:rPr>
        <w:t>PSCell</w:t>
      </w:r>
      <w:proofErr w:type="spellEnd"/>
      <w:r w:rsidRPr="00F92F6B">
        <w:rPr>
          <w:rFonts w:eastAsiaTheme="minorEastAsia"/>
        </w:rPr>
        <w:t xml:space="preserve"> addition/change.</w:t>
      </w:r>
    </w:p>
    <w:p w14:paraId="5D66C344" w14:textId="77777777" w:rsidR="007D4E4A" w:rsidRPr="00F92F6B" w:rsidRDefault="007D4E4A" w:rsidP="007D4E4A">
      <w:pPr>
        <w:pStyle w:val="Heading4"/>
      </w:pPr>
      <w:bookmarkStart w:id="1626" w:name="_Toc46502093"/>
      <w:bookmarkStart w:id="1627" w:name="_Toc51971441"/>
      <w:bookmarkStart w:id="1628" w:name="_Toc52551424"/>
      <w:bookmarkStart w:id="1629" w:name="_Toc219280945"/>
      <w:r w:rsidRPr="00F92F6B">
        <w:t>15.5.2.2</w:t>
      </w:r>
      <w:r w:rsidRPr="00F92F6B">
        <w:tab/>
        <w:t>Connection failure</w:t>
      </w:r>
      <w:bookmarkEnd w:id="1626"/>
      <w:bookmarkEnd w:id="1627"/>
      <w:bookmarkEnd w:id="1628"/>
      <w:bookmarkEnd w:id="1629"/>
    </w:p>
    <w:p w14:paraId="4A5DF28D" w14:textId="77777777" w:rsidR="007D4E4A" w:rsidRPr="00F92F6B" w:rsidRDefault="007D4E4A" w:rsidP="007D4E4A">
      <w:pPr>
        <w:pStyle w:val="Heading5"/>
      </w:pPr>
      <w:bookmarkStart w:id="1630" w:name="_Toc46502094"/>
      <w:bookmarkStart w:id="1631" w:name="_Toc51971442"/>
      <w:bookmarkStart w:id="1632" w:name="_Toc52551425"/>
      <w:bookmarkStart w:id="1633" w:name="_Toc219280946"/>
      <w:r w:rsidRPr="00F92F6B">
        <w:t>15.5.2.2.1</w:t>
      </w:r>
      <w:r w:rsidRPr="00F92F6B">
        <w:tab/>
        <w:t>General</w:t>
      </w:r>
      <w:bookmarkEnd w:id="1630"/>
      <w:bookmarkEnd w:id="1631"/>
      <w:bookmarkEnd w:id="1632"/>
      <w:bookmarkEnd w:id="1633"/>
    </w:p>
    <w:p w14:paraId="112EE5D0" w14:textId="77777777" w:rsidR="007D4E4A" w:rsidRPr="00F92F6B" w:rsidRDefault="007D4E4A" w:rsidP="007D4E4A">
      <w:r w:rsidRPr="00F92F6B">
        <w:t>For analysis of connection failures, the UE makes the RLF Report available to the network.</w:t>
      </w:r>
    </w:p>
    <w:p w14:paraId="4F332731" w14:textId="77777777" w:rsidR="007D4E4A" w:rsidRPr="00F92F6B" w:rsidRDefault="007D4E4A" w:rsidP="007D4E4A">
      <w:r w:rsidRPr="00F92F6B">
        <w:t>The UE stores the latest RLF Report, including both LTE and NR RLF report until the RLF report is fetched by the network or for 48 hours after the connection failure is detected.</w:t>
      </w:r>
    </w:p>
    <w:p w14:paraId="78735957" w14:textId="5ABF2387" w:rsidR="007D4E4A" w:rsidRPr="00F92F6B" w:rsidRDefault="007D4E4A" w:rsidP="007D4E4A">
      <w:r w:rsidRPr="00F92F6B">
        <w:t>The UE only indicates RLF report availability and only provides the RLF report to the network if the current RPLMN is a PLMN that was present in the UE's EPLMN List or was the RPLMN at the time the connection failure was detected</w:t>
      </w:r>
      <w:r w:rsidR="000C475C" w:rsidRPr="00F92F6B">
        <w:t>, or if the current registered SNPN is a</w:t>
      </w:r>
      <w:r w:rsidR="00055856" w:rsidRPr="00F92F6B">
        <w:t>n</w:t>
      </w:r>
      <w:r w:rsidR="000C475C" w:rsidRPr="00F92F6B">
        <w:t xml:space="preserve"> SNPN that was present in the UE's equivalent SNPN list or was the registered SNPN at the time the connection failure was detected</w:t>
      </w:r>
      <w:r w:rsidRPr="00F92F6B">
        <w:t xml:space="preserve">. In case RLF happens in an E-UTRA cell, the UE makes the LTE RLF Report available to NG-RAN nodes and </w:t>
      </w:r>
      <w:proofErr w:type="spellStart"/>
      <w:r w:rsidRPr="00F92F6B">
        <w:t>eNB</w:t>
      </w:r>
      <w:proofErr w:type="spellEnd"/>
      <w:r w:rsidRPr="00F92F6B">
        <w:t xml:space="preserve">(s), and in case RLF happens in an NR cell the UE makes the NR RLF Report available to </w:t>
      </w:r>
      <w:proofErr w:type="spellStart"/>
      <w:r w:rsidRPr="00F92F6B">
        <w:t>gNB</w:t>
      </w:r>
      <w:proofErr w:type="spellEnd"/>
      <w:r w:rsidRPr="00F92F6B">
        <w:t>(s).</w:t>
      </w:r>
    </w:p>
    <w:p w14:paraId="7C3756F0" w14:textId="77777777" w:rsidR="007D4E4A" w:rsidRPr="00F92F6B" w:rsidRDefault="007D4E4A" w:rsidP="007D4E4A">
      <w:r w:rsidRPr="00F92F6B">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F92F6B" w:rsidRDefault="007D4E4A" w:rsidP="007D4E4A">
      <w:pPr>
        <w:pStyle w:val="Heading5"/>
      </w:pPr>
      <w:bookmarkStart w:id="1634" w:name="_Toc46502095"/>
      <w:bookmarkStart w:id="1635" w:name="_Toc51971443"/>
      <w:bookmarkStart w:id="1636" w:name="_Toc52551426"/>
      <w:bookmarkStart w:id="1637" w:name="_Toc219280947"/>
      <w:r w:rsidRPr="00F92F6B">
        <w:t>15.5.2.2.2</w:t>
      </w:r>
      <w:r w:rsidRPr="00F92F6B">
        <w:tab/>
        <w:t>Connection failure due to intra-system mobility</w:t>
      </w:r>
      <w:bookmarkEnd w:id="1634"/>
      <w:bookmarkEnd w:id="1635"/>
      <w:bookmarkEnd w:id="1636"/>
      <w:bookmarkEnd w:id="1637"/>
    </w:p>
    <w:p w14:paraId="4AE221B3" w14:textId="77777777" w:rsidR="007D4E4A" w:rsidRPr="00F92F6B" w:rsidRDefault="007D4E4A" w:rsidP="007D4E4A">
      <w:r w:rsidRPr="00F92F6B">
        <w:t>One of the functions of Mobility Robustness Optimization is to detect connection failures that occur due to Too Early or Too Late Handovers, or Handover to Wrong Cell. These problems are defined as follows:</w:t>
      </w:r>
    </w:p>
    <w:p w14:paraId="60339C14" w14:textId="77777777" w:rsidR="007D4E4A" w:rsidRPr="00F92F6B" w:rsidRDefault="007D4E4A" w:rsidP="007D4E4A">
      <w:pPr>
        <w:pStyle w:val="B1"/>
      </w:pPr>
      <w:r w:rsidRPr="00F92F6B">
        <w:t>-</w:t>
      </w:r>
      <w:r w:rsidRPr="00F92F6B">
        <w:tab/>
        <w:t>Intra-system Too Late Handover</w:t>
      </w:r>
      <w:r w:rsidR="00CE75B8" w:rsidRPr="00F92F6B">
        <w:t>:</w:t>
      </w:r>
      <w:r w:rsidRPr="00F92F6B">
        <w:t xml:space="preserve"> </w:t>
      </w:r>
      <w:r w:rsidR="00CE75B8" w:rsidRPr="00F92F6B">
        <w:t>a</w:t>
      </w:r>
      <w:r w:rsidRPr="00F92F6B">
        <w:t>n RLF occurs after the UE has stayed for a long period of time in the cell; the UE attempts to re-establish the radio link connection in a different cell.</w:t>
      </w:r>
    </w:p>
    <w:p w14:paraId="36F7931E" w14:textId="77777777" w:rsidR="007D4E4A" w:rsidRPr="00F92F6B" w:rsidRDefault="007D4E4A" w:rsidP="007D4E4A">
      <w:pPr>
        <w:pStyle w:val="B1"/>
      </w:pPr>
      <w:r w:rsidRPr="00F92F6B">
        <w:t>-</w:t>
      </w:r>
      <w:r w:rsidRPr="00F92F6B">
        <w:tab/>
        <w:t>Intra-system Too Early Handover</w:t>
      </w:r>
      <w:r w:rsidR="00CE75B8" w:rsidRPr="00F92F6B">
        <w:t>:</w:t>
      </w:r>
      <w:r w:rsidRPr="00F92F6B">
        <w:t xml:space="preserve"> </w:t>
      </w:r>
      <w:r w:rsidR="00CE75B8" w:rsidRPr="00F92F6B">
        <w:t>a</w:t>
      </w:r>
      <w:r w:rsidRPr="00F92F6B">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F92F6B" w:rsidRDefault="007D4E4A" w:rsidP="007D4E4A">
      <w:pPr>
        <w:pStyle w:val="B1"/>
      </w:pPr>
      <w:r w:rsidRPr="00F92F6B">
        <w:t>-</w:t>
      </w:r>
      <w:r w:rsidRPr="00F92F6B">
        <w:tab/>
        <w:t>Intra-system Handover to Wrong Cell</w:t>
      </w:r>
      <w:r w:rsidR="00CE75B8" w:rsidRPr="00F92F6B">
        <w:t>:</w:t>
      </w:r>
      <w:r w:rsidRPr="00F92F6B">
        <w:t xml:space="preserve"> </w:t>
      </w:r>
      <w:r w:rsidR="00CE75B8" w:rsidRPr="00F92F6B">
        <w:t>a</w:t>
      </w:r>
      <w:r w:rsidRPr="00F92F6B">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F92F6B" w:rsidRDefault="007D4E4A" w:rsidP="007D4E4A">
      <w:r w:rsidRPr="00F92F6B">
        <w:t>In the definition above, the "successful handover" refers to the UE state, namely the successful completion of the RA procedure.</w:t>
      </w:r>
    </w:p>
    <w:p w14:paraId="3767DC7A" w14:textId="483B3C18" w:rsidR="00632AD0" w:rsidRPr="00F92F6B" w:rsidRDefault="00632AD0" w:rsidP="00632AD0">
      <w:r w:rsidRPr="00F92F6B">
        <w:rPr>
          <w:rFonts w:hint="eastAsia"/>
        </w:rPr>
        <w:t xml:space="preserve">In case of </w:t>
      </w:r>
      <w:r w:rsidR="004A0B12" w:rsidRPr="00F92F6B">
        <w:t>MCG</w:t>
      </w:r>
      <w:r w:rsidR="004A0B12" w:rsidRPr="00F92F6B">
        <w:rPr>
          <w:rFonts w:hint="eastAsia"/>
        </w:rPr>
        <w:t xml:space="preserve"> </w:t>
      </w:r>
      <w:r w:rsidRPr="00F92F6B">
        <w:rPr>
          <w:rFonts w:hint="eastAsia"/>
        </w:rPr>
        <w:t>LTM cell switch, the "successful handover"</w:t>
      </w:r>
      <w:r w:rsidRPr="00F92F6B">
        <w:t xml:space="preserve"> in the definitions above </w:t>
      </w:r>
      <w:r w:rsidRPr="00F92F6B">
        <w:rPr>
          <w:rFonts w:hint="eastAsia"/>
        </w:rPr>
        <w:t>refers to a successful completion of the RA procedure in case of RACH-based LTM or</w:t>
      </w:r>
      <w:r w:rsidR="004A0B12" w:rsidRPr="00F92F6B">
        <w:t xml:space="preserve"> </w:t>
      </w:r>
      <w:r w:rsidR="004A0B12" w:rsidRPr="00F92F6B">
        <w:rPr>
          <w:rFonts w:hint="eastAsia"/>
        </w:rPr>
        <w:t xml:space="preserve">when the UE determines that the </w:t>
      </w:r>
      <w:r w:rsidR="004A0B12" w:rsidRPr="00F92F6B">
        <w:t>network has successfully received its first UL data</w:t>
      </w:r>
      <w:r w:rsidRPr="00F92F6B">
        <w:rPr>
          <w:rFonts w:hint="eastAsia"/>
        </w:rPr>
        <w:t xml:space="preserve"> in case of RACH-less LTM.</w:t>
      </w:r>
    </w:p>
    <w:p w14:paraId="7FD5348F" w14:textId="77777777" w:rsidR="00C60F8B" w:rsidRPr="00F92F6B" w:rsidRDefault="00C60F8B" w:rsidP="00C60F8B">
      <w:r w:rsidRPr="00F92F6B">
        <w:t>In case of CHO, the Too Late Handover, Too Early Handover and Handover to Wrong Cell in the definition above means Too Late CHO Execution, Too Early CHO Execution and CHO Execution to Wrong Cell.</w:t>
      </w:r>
    </w:p>
    <w:p w14:paraId="660EF0EB" w14:textId="77777777" w:rsidR="00632AD0" w:rsidRPr="00F92F6B" w:rsidRDefault="00632AD0" w:rsidP="00632AD0">
      <w:r w:rsidRPr="00F92F6B">
        <w:rPr>
          <w:rFonts w:hint="eastAsia"/>
        </w:rPr>
        <w:t>In case of LTM Cell switch, the Too Late Handover, Too Early Handover and Handover to Wrong Cell in the definition above means Too Late LTM cell switch, Too Early LTM cell switch and LTM cell switch to Wrong Cell.</w:t>
      </w:r>
    </w:p>
    <w:p w14:paraId="663D62DA" w14:textId="77777777" w:rsidR="00632AD0" w:rsidRPr="00F92F6B" w:rsidRDefault="00632AD0" w:rsidP="00632AD0">
      <w:r w:rsidRPr="00F92F6B">
        <w:rPr>
          <w:rFonts w:hint="eastAsia"/>
        </w:rPr>
        <w:t>In case of CHO with candidate SCG(s), the Too Late Handover, Too Early Handover and Handover to Wrong Cell in the definition above means Too Late CHO with candidate SCG(s), Too Early CHO with candidate SCG and CHO Execution to Wrong Cell.</w:t>
      </w:r>
    </w:p>
    <w:p w14:paraId="2AFF830C" w14:textId="77777777" w:rsidR="007D4E4A" w:rsidRPr="00F92F6B" w:rsidRDefault="007D4E4A" w:rsidP="007D4E4A">
      <w:pPr>
        <w:rPr>
          <w:b/>
        </w:rPr>
      </w:pPr>
      <w:r w:rsidRPr="00F92F6B">
        <w:rPr>
          <w:b/>
        </w:rPr>
        <w:t>Detection mechanism</w:t>
      </w:r>
    </w:p>
    <w:p w14:paraId="275328BF" w14:textId="77777777" w:rsidR="007D4E4A" w:rsidRPr="00F92F6B" w:rsidRDefault="007D4E4A" w:rsidP="009D635A">
      <w:r w:rsidRPr="00F92F6B">
        <w:t xml:space="preserve">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F92F6B">
        <w:t>shortMAC</w:t>
      </w:r>
      <w:proofErr w:type="spellEnd"/>
      <w:r w:rsidRPr="00F92F6B">
        <w:t xml:space="preserve">-I to confirm this identification, by calculating the </w:t>
      </w:r>
      <w:proofErr w:type="spellStart"/>
      <w:r w:rsidRPr="00F92F6B">
        <w:t>shortMAC</w:t>
      </w:r>
      <w:proofErr w:type="spellEnd"/>
      <w:r w:rsidRPr="00F92F6B">
        <w:t>-I and comparing it to the received IE.</w:t>
      </w:r>
    </w:p>
    <w:p w14:paraId="3C4EE281" w14:textId="77777777" w:rsidR="007D4E4A" w:rsidRPr="00F92F6B" w:rsidRDefault="007D4E4A" w:rsidP="007D4E4A">
      <w:r w:rsidRPr="00F92F6B">
        <w:t>A failure indication may also be sent to the node last serving the UE when the NG-RAN node fetches the RLF REPORT from UE by triggering:</w:t>
      </w:r>
    </w:p>
    <w:p w14:paraId="395454C4" w14:textId="77777777" w:rsidR="007D4E4A" w:rsidRPr="00F92F6B" w:rsidRDefault="007D4E4A" w:rsidP="00692033">
      <w:pPr>
        <w:pStyle w:val="B1"/>
      </w:pPr>
      <w:r w:rsidRPr="00F92F6B">
        <w:t>-</w:t>
      </w:r>
      <w:r w:rsidRPr="00F92F6B">
        <w:tab/>
      </w:r>
      <w:r w:rsidR="00CE75B8" w:rsidRPr="00F92F6B">
        <w:t>T</w:t>
      </w:r>
      <w:r w:rsidRPr="00F92F6B">
        <w:t xml:space="preserve">he Failure Indication procedure over </w:t>
      </w:r>
      <w:proofErr w:type="spellStart"/>
      <w:r w:rsidRPr="00F92F6B">
        <w:t>Xn</w:t>
      </w:r>
      <w:proofErr w:type="spellEnd"/>
      <w:r w:rsidR="00CE75B8" w:rsidRPr="00F92F6B">
        <w:t>;</w:t>
      </w:r>
    </w:p>
    <w:p w14:paraId="7344BE3D" w14:textId="77777777" w:rsidR="007D4E4A" w:rsidRPr="00F92F6B" w:rsidRDefault="007D4E4A" w:rsidP="00692033">
      <w:pPr>
        <w:pStyle w:val="B1"/>
      </w:pPr>
      <w:r w:rsidRPr="00F92F6B">
        <w:t>-</w:t>
      </w:r>
      <w:r w:rsidRPr="00F92F6B">
        <w:tab/>
      </w:r>
      <w:r w:rsidR="00CE75B8" w:rsidRPr="00F92F6B">
        <w:t>T</w:t>
      </w:r>
      <w:r w:rsidRPr="00F92F6B">
        <w:t>he Uplink RAN configuration transfer procedure and Downlink RAN configuration transfer procedure over NG.</w:t>
      </w:r>
    </w:p>
    <w:p w14:paraId="2F431E9A" w14:textId="77777777" w:rsidR="007D4E4A" w:rsidRPr="00F92F6B" w:rsidRDefault="007D4E4A" w:rsidP="007D4E4A">
      <w:r w:rsidRPr="00F92F6B">
        <w:t>The detailed detection mechanisms for too late handover, too early handover and handover to wrong cell are carried out through the following in the NG-RAN node that served the UE before the reported connection failure:</w:t>
      </w:r>
    </w:p>
    <w:p w14:paraId="3CF9B7E9" w14:textId="7CA82609" w:rsidR="007D4E4A" w:rsidRPr="00F92F6B" w:rsidRDefault="007D4E4A" w:rsidP="009D635A">
      <w:pPr>
        <w:pStyle w:val="B1"/>
      </w:pPr>
      <w:r w:rsidRPr="00F92F6B">
        <w:t>-</w:t>
      </w:r>
      <w:r w:rsidRPr="00F92F6B">
        <w:tab/>
        <w:t>Intra-system Too Late Handover</w:t>
      </w:r>
      <w:r w:rsidR="00CE75B8" w:rsidRPr="00F92F6B">
        <w:t>:</w:t>
      </w:r>
      <w:r w:rsidR="00344111" w:rsidRPr="00F92F6B">
        <w:t xml:space="preserve"> </w:t>
      </w:r>
      <w:r w:rsidR="00CE75B8" w:rsidRPr="00F92F6B">
        <w:t>t</w:t>
      </w:r>
      <w:r w:rsidRPr="00F92F6B">
        <w:t xml:space="preserve">here is no recent handover for the UE prior to the connection failure e.g. the UE reported timer is absent or larger than the configured threshold (e.g. </w:t>
      </w:r>
      <w:proofErr w:type="spellStart"/>
      <w:r w:rsidRPr="00F92F6B">
        <w:t>Tstore_UE_cntxt</w:t>
      </w:r>
      <w:proofErr w:type="spellEnd"/>
      <w:r w:rsidRPr="00F92F6B">
        <w:t>)</w:t>
      </w:r>
      <w:r w:rsidR="00C60F8B" w:rsidRPr="00F92F6B">
        <w:t>, or if CHO</w:t>
      </w:r>
      <w:r w:rsidR="00632AD0" w:rsidRPr="00F92F6B">
        <w:t>/LTM</w:t>
      </w:r>
      <w:r w:rsidR="00632AD0" w:rsidRPr="00F92F6B">
        <w:rPr>
          <w:rFonts w:eastAsia="SimSun" w:hint="eastAsia"/>
        </w:rPr>
        <w:t xml:space="preserve"> </w:t>
      </w:r>
      <w:r w:rsidR="00632AD0" w:rsidRPr="00F92F6B">
        <w:rPr>
          <w:rFonts w:hint="eastAsia"/>
        </w:rPr>
        <w:t>or CHO with candidate SCG(s)</w:t>
      </w:r>
      <w:r w:rsidR="00C60F8B" w:rsidRPr="00F92F6B">
        <w:t xml:space="preserve"> is configured but the CHO</w:t>
      </w:r>
      <w:r w:rsidR="00632AD0" w:rsidRPr="00F92F6B">
        <w:t>/LTM</w:t>
      </w:r>
      <w:r w:rsidR="00C60F8B" w:rsidRPr="00F92F6B">
        <w:t xml:space="preserve"> execution is not initiated for the UE prior to the connection failure, </w:t>
      </w:r>
      <w:r w:rsidR="00C60F8B" w:rsidRPr="00F92F6B">
        <w:rPr>
          <w:rFonts w:eastAsia="Arial Unicode MS" w:cstheme="minorBidi"/>
        </w:rPr>
        <w:t xml:space="preserve">e.g. the UE reported timer is absent or larger than the configured threshold (e.g. </w:t>
      </w:r>
      <w:proofErr w:type="spellStart"/>
      <w:r w:rsidR="00C60F8B" w:rsidRPr="00F92F6B">
        <w:rPr>
          <w:rFonts w:eastAsia="Arial Unicode MS" w:cstheme="minorBidi"/>
        </w:rPr>
        <w:t>Tstore_UE_cntxt</w:t>
      </w:r>
      <w:proofErr w:type="spellEnd"/>
      <w:r w:rsidR="00C60F8B" w:rsidRPr="00F92F6B">
        <w:rPr>
          <w:rFonts w:eastAsia="Arial Unicode MS" w:cstheme="minorBidi"/>
        </w:rPr>
        <w:t>)</w:t>
      </w:r>
      <w:r w:rsidR="00CE75B8" w:rsidRPr="00F92F6B">
        <w:t>.</w:t>
      </w:r>
    </w:p>
    <w:p w14:paraId="531147CD" w14:textId="2D674FB8" w:rsidR="007D4E4A" w:rsidRPr="00F92F6B" w:rsidRDefault="007D4E4A" w:rsidP="009D635A">
      <w:pPr>
        <w:pStyle w:val="B1"/>
      </w:pPr>
      <w:r w:rsidRPr="00F92F6B">
        <w:t>-</w:t>
      </w:r>
      <w:r w:rsidRPr="00F92F6B">
        <w:tab/>
        <w:t>Intra-system Too Early Handover</w:t>
      </w:r>
      <w:r w:rsidR="00CE75B8" w:rsidRPr="00F92F6B">
        <w:t>:</w:t>
      </w:r>
      <w:r w:rsidR="00344111" w:rsidRPr="00F92F6B">
        <w:t xml:space="preserve"> </w:t>
      </w:r>
      <w:r w:rsidR="00CE75B8" w:rsidRPr="00F92F6B">
        <w:t>t</w:t>
      </w:r>
      <w:r w:rsidRPr="00F92F6B">
        <w:t>here is a recent handover</w:t>
      </w:r>
      <w:r w:rsidR="00632AD0" w:rsidRPr="00F92F6B">
        <w:t>/LTM cell switch</w:t>
      </w:r>
      <w:r w:rsidRPr="00F92F6B">
        <w:t xml:space="preserve"> for the UE prior to the connection failure e.g. the UE reported timer is smaller than the configured threshold (e.g. </w:t>
      </w:r>
      <w:proofErr w:type="spellStart"/>
      <w:r w:rsidRPr="00F92F6B">
        <w:t>Tstore_UE_cntxt</w:t>
      </w:r>
      <w:proofErr w:type="spellEnd"/>
      <w:r w:rsidRPr="00F92F6B">
        <w:t xml:space="preserve">), and the first re-establishment attempt cell/the </w:t>
      </w:r>
      <w:r w:rsidR="00896499" w:rsidRPr="00F92F6B">
        <w:t xml:space="preserve">successful re-connect </w:t>
      </w:r>
      <w:r w:rsidRPr="00F92F6B">
        <w:t>cell</w:t>
      </w:r>
      <w:r w:rsidR="00632AD0" w:rsidRPr="00F92F6B">
        <w:t>/the cell UE attempts LTM recovery</w:t>
      </w:r>
      <w:r w:rsidRPr="00F92F6B">
        <w:t xml:space="preserve"> is the cell that served the UE at the last handover</w:t>
      </w:r>
      <w:r w:rsidR="00632AD0" w:rsidRPr="00F92F6B">
        <w:t>/LTM</w:t>
      </w:r>
      <w:r w:rsidRPr="00F92F6B">
        <w:t xml:space="preserve"> initialisation</w:t>
      </w:r>
      <w:r w:rsidR="00C60F8B" w:rsidRPr="00F92F6B">
        <w:t xml:space="preserve"> or fall back to the source cell configuration in case of DAPS HO</w:t>
      </w:r>
      <w:r w:rsidRPr="00F92F6B">
        <w:t>.</w:t>
      </w:r>
    </w:p>
    <w:p w14:paraId="58FC5B5D" w14:textId="6EA3D78A" w:rsidR="007D4E4A" w:rsidRPr="00F92F6B" w:rsidRDefault="007D4E4A" w:rsidP="009D635A">
      <w:pPr>
        <w:pStyle w:val="B1"/>
      </w:pPr>
      <w:r w:rsidRPr="00F92F6B">
        <w:t>-</w:t>
      </w:r>
      <w:r w:rsidRPr="00F92F6B">
        <w:tab/>
        <w:t>Intra-system Handover to Wrong Cell</w:t>
      </w:r>
      <w:r w:rsidR="00CE75B8" w:rsidRPr="00F92F6B">
        <w:t>:</w:t>
      </w:r>
      <w:r w:rsidR="00344111" w:rsidRPr="00F92F6B">
        <w:t xml:space="preserve"> </w:t>
      </w:r>
      <w:r w:rsidR="00CE75B8" w:rsidRPr="00F92F6B">
        <w:t>t</w:t>
      </w:r>
      <w:r w:rsidRPr="00F92F6B">
        <w:t>here is a recent handover</w:t>
      </w:r>
      <w:r w:rsidR="00632AD0" w:rsidRPr="00F92F6B">
        <w:t>/LTM cell switch</w:t>
      </w:r>
      <w:r w:rsidRPr="00F92F6B">
        <w:t xml:space="preserve"> for the UE prior to the connection failure e.g. the UE reported timer is smaller than the configured threshold (e.g. </w:t>
      </w:r>
      <w:proofErr w:type="spellStart"/>
      <w:r w:rsidRPr="00F92F6B">
        <w:t>Tstore_UE_cntxt</w:t>
      </w:r>
      <w:proofErr w:type="spellEnd"/>
      <w:r w:rsidRPr="00F92F6B">
        <w:t>), and the first re-establishment attempt cell/</w:t>
      </w:r>
      <w:r w:rsidR="000E0FBE" w:rsidRPr="00F92F6B">
        <w:t xml:space="preserve"> the cell UE attempts to re-connect/the cell UE attempts CHO recovery</w:t>
      </w:r>
      <w:r w:rsidR="00632AD0" w:rsidRPr="00F92F6B">
        <w:t>/the cell UE attempts LTM recovery</w:t>
      </w:r>
      <w:r w:rsidRPr="00F92F6B">
        <w:t xml:space="preserve"> is neither the cell that served the UE at the last handover</w:t>
      </w:r>
      <w:r w:rsidR="00632AD0" w:rsidRPr="00F92F6B">
        <w:t>/LTM</w:t>
      </w:r>
      <w:r w:rsidRPr="00F92F6B">
        <w:t xml:space="preserve"> initialisation nor the cell that served the UE where the RLF happened or the cell that the handover</w:t>
      </w:r>
      <w:r w:rsidR="00632AD0" w:rsidRPr="00F92F6B">
        <w:t>/LTM</w:t>
      </w:r>
      <w:r w:rsidRPr="00F92F6B">
        <w:t xml:space="preserve"> was initialized toward.</w:t>
      </w:r>
    </w:p>
    <w:p w14:paraId="6449DB18" w14:textId="69BC73AD" w:rsidR="007D4E4A" w:rsidRPr="00F92F6B" w:rsidRDefault="007D4E4A" w:rsidP="007D4E4A">
      <w:r w:rsidRPr="00F92F6B">
        <w:t>The "UE reported timer" above indicates the time elapsed since the last handover initialisation until connection failure</w:t>
      </w:r>
      <w:r w:rsidR="000E0FBE" w:rsidRPr="00F92F6B">
        <w:t xml:space="preserve"> or the time elapsed since the CHO</w:t>
      </w:r>
      <w:r w:rsidR="00632AD0" w:rsidRPr="00F92F6B">
        <w:t>/LTM</w:t>
      </w:r>
      <w:r w:rsidR="000E0FBE" w:rsidRPr="00F92F6B">
        <w:t xml:space="preserve"> execution until connection failure</w:t>
      </w:r>
      <w:r w:rsidRPr="00F92F6B">
        <w:t>.</w:t>
      </w:r>
    </w:p>
    <w:p w14:paraId="00671F89" w14:textId="77777777" w:rsidR="007D4E4A" w:rsidRPr="00F92F6B" w:rsidRDefault="007D4E4A" w:rsidP="007D4E4A">
      <w:r w:rsidRPr="00F92F6B">
        <w:t xml:space="preserve">In case of Too Early Handover or Handover to Wrong Cell, the NG-RAN node receiving the failure indication may inform the NG-RAN node controlling the cell where the mobility configuration caused the failure by means of the Handover Report procedure over </w:t>
      </w:r>
      <w:proofErr w:type="spellStart"/>
      <w:r w:rsidRPr="00F92F6B">
        <w:t>Xn</w:t>
      </w:r>
      <w:proofErr w:type="spellEnd"/>
      <w:r w:rsidRPr="00F92F6B">
        <w:t xml:space="preserve"> or the Uplink RAN Configuration Transfer procedure over NG. This may include the RLF report.</w:t>
      </w:r>
    </w:p>
    <w:p w14:paraId="043830EE" w14:textId="7BBD0E26" w:rsidR="00632AD0" w:rsidRPr="00F92F6B" w:rsidRDefault="00632AD0" w:rsidP="007D4E4A">
      <w:r w:rsidRPr="00F92F6B">
        <w:rPr>
          <w:rFonts w:hint="eastAsia"/>
        </w:rPr>
        <w:t xml:space="preserve">In case of Too Late Handover when UE is configured with CHO with candidate SCG(s), the NG-RAN node receiving the failure indication may send a Handover Report over </w:t>
      </w:r>
      <w:proofErr w:type="spellStart"/>
      <w:r w:rsidRPr="00F92F6B">
        <w:rPr>
          <w:rFonts w:hint="eastAsia"/>
        </w:rPr>
        <w:t>Xn</w:t>
      </w:r>
      <w:proofErr w:type="spellEnd"/>
      <w:r w:rsidRPr="00F92F6B">
        <w:rPr>
          <w:rFonts w:hint="eastAsia"/>
        </w:rPr>
        <w:t xml:space="preserve"> to the candidate NG-RAN node(s) controlling the candidate </w:t>
      </w:r>
      <w:proofErr w:type="spellStart"/>
      <w:r w:rsidRPr="00F92F6B">
        <w:rPr>
          <w:rFonts w:hint="eastAsia"/>
        </w:rPr>
        <w:t>PSCell</w:t>
      </w:r>
      <w:proofErr w:type="spellEnd"/>
      <w:r w:rsidRPr="00F92F6B">
        <w:rPr>
          <w:rFonts w:hint="eastAsia"/>
        </w:rPr>
        <w:t>(s) whose mobility configuration caused the failure.</w:t>
      </w:r>
    </w:p>
    <w:p w14:paraId="06D35A19" w14:textId="6CA1549E" w:rsidR="003E0508" w:rsidRPr="00F92F6B" w:rsidRDefault="003E0508" w:rsidP="007D4E4A">
      <w:r w:rsidRPr="00F92F6B">
        <w:t xml:space="preserve">For MRO analysis, </w:t>
      </w:r>
      <w:r w:rsidR="00884D8B" w:rsidRPr="00F92F6B">
        <w:t>in case of RLFs or handover failures, the source</w:t>
      </w:r>
      <w:r w:rsidRPr="00F92F6B">
        <w:t xml:space="preserve"> </w:t>
      </w:r>
      <w:proofErr w:type="spellStart"/>
      <w:r w:rsidRPr="00F92F6B">
        <w:t>gNB</w:t>
      </w:r>
      <w:proofErr w:type="spellEnd"/>
      <w:r w:rsidRPr="00F92F6B">
        <w:t xml:space="preserve"> may take into account the information regarding the LBT failures occurred </w:t>
      </w:r>
      <w:r w:rsidR="00884D8B" w:rsidRPr="00F92F6B">
        <w:t>in UL and DL</w:t>
      </w:r>
      <w:r w:rsidRPr="00F92F6B">
        <w:t xml:space="preserve"> for a specific UE</w:t>
      </w:r>
      <w:r w:rsidR="00884D8B" w:rsidRPr="00F92F6B">
        <w:t>. For UL</w:t>
      </w:r>
      <w:r w:rsidRPr="00F92F6B">
        <w:t xml:space="preserve">, </w:t>
      </w:r>
      <w:r w:rsidR="00884D8B" w:rsidRPr="00F92F6B">
        <w:t>the information may be collected and provided</w:t>
      </w:r>
      <w:r w:rsidR="00884D8B" w:rsidRPr="00F92F6B" w:rsidDel="00884D8B">
        <w:t xml:space="preserve"> </w:t>
      </w:r>
      <w:r w:rsidRPr="00F92F6B">
        <w:t xml:space="preserve">by the UE </w:t>
      </w:r>
      <w:r w:rsidR="00884D8B" w:rsidRPr="00F92F6B">
        <w:t>to the network in the RLF report</w:t>
      </w:r>
      <w:r w:rsidRPr="00F92F6B">
        <w:t>.</w:t>
      </w:r>
      <w:r w:rsidR="00884D8B" w:rsidRPr="00F92F6B">
        <w:t xml:space="preserve"> For DL, the information may be collected at the source and target </w:t>
      </w:r>
      <w:proofErr w:type="spellStart"/>
      <w:r w:rsidR="00884D8B" w:rsidRPr="00F92F6B">
        <w:t>gNBs</w:t>
      </w:r>
      <w:proofErr w:type="spellEnd"/>
      <w:r w:rsidR="00884D8B" w:rsidRPr="00F92F6B">
        <w:t xml:space="preserve">. The target </w:t>
      </w:r>
      <w:proofErr w:type="spellStart"/>
      <w:r w:rsidR="00884D8B" w:rsidRPr="00F92F6B">
        <w:t>gNB</w:t>
      </w:r>
      <w:proofErr w:type="spellEnd"/>
      <w:r w:rsidR="00884D8B" w:rsidRPr="00F92F6B">
        <w:t xml:space="preserve"> may provide the information to the source </w:t>
      </w:r>
      <w:proofErr w:type="spellStart"/>
      <w:r w:rsidR="00884D8B" w:rsidRPr="00F92F6B">
        <w:t>gNB</w:t>
      </w:r>
      <w:proofErr w:type="spellEnd"/>
      <w:r w:rsidR="00884D8B" w:rsidRPr="00F92F6B">
        <w:t xml:space="preserve"> via the Access and Mobility Indication procedure over </w:t>
      </w:r>
      <w:proofErr w:type="spellStart"/>
      <w:r w:rsidR="00884D8B" w:rsidRPr="00F92F6B">
        <w:t>Xn</w:t>
      </w:r>
      <w:proofErr w:type="spellEnd"/>
      <w:r w:rsidR="00884D8B" w:rsidRPr="00F92F6B">
        <w:t xml:space="preserve">, if requested by the source </w:t>
      </w:r>
      <w:proofErr w:type="spellStart"/>
      <w:r w:rsidR="00884D8B" w:rsidRPr="00F92F6B">
        <w:t>gNB</w:t>
      </w:r>
      <w:proofErr w:type="spellEnd"/>
      <w:r w:rsidR="00884D8B" w:rsidRPr="00F92F6B">
        <w:t xml:space="preserve"> during the handover preparation.</w:t>
      </w:r>
    </w:p>
    <w:p w14:paraId="0F3168E5" w14:textId="77777777" w:rsidR="007D4E4A" w:rsidRPr="00F92F6B" w:rsidRDefault="007D4E4A" w:rsidP="007D4E4A">
      <w:pPr>
        <w:rPr>
          <w:b/>
        </w:rPr>
      </w:pPr>
      <w:r w:rsidRPr="00F92F6B">
        <w:rPr>
          <w:b/>
        </w:rPr>
        <w:t>Retrieval of information needed for problem analysis</w:t>
      </w:r>
    </w:p>
    <w:p w14:paraId="7591CD6A" w14:textId="6B507D1D" w:rsidR="007D4E4A" w:rsidRPr="00F92F6B" w:rsidRDefault="007D4E4A" w:rsidP="007D4E4A">
      <w:r w:rsidRPr="00F92F6B">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r w:rsidR="003E0508" w:rsidRPr="00F92F6B">
        <w:t xml:space="preserve"> In the Handover Preparation procedure, the source </w:t>
      </w:r>
      <w:proofErr w:type="spellStart"/>
      <w:r w:rsidR="003E0508" w:rsidRPr="00F92F6B">
        <w:t>gNB</w:t>
      </w:r>
      <w:proofErr w:type="spellEnd"/>
      <w:r w:rsidR="003E0508" w:rsidRPr="00F92F6B">
        <w:t xml:space="preserve"> </w:t>
      </w:r>
      <w:r w:rsidR="00864281" w:rsidRPr="00F92F6B">
        <w:t>may</w:t>
      </w:r>
      <w:r w:rsidR="003E0508" w:rsidRPr="00F92F6B">
        <w:t xml:space="preserve"> request the target </w:t>
      </w:r>
      <w:proofErr w:type="spellStart"/>
      <w:r w:rsidR="003E0508" w:rsidRPr="00F92F6B">
        <w:t>gNB</w:t>
      </w:r>
      <w:proofErr w:type="spellEnd"/>
      <w:r w:rsidR="003E0508" w:rsidRPr="00F92F6B">
        <w:t xml:space="preserve"> to provide information on DL LBT failures at the target </w:t>
      </w:r>
      <w:proofErr w:type="spellStart"/>
      <w:r w:rsidR="003E0508" w:rsidRPr="00F92F6B">
        <w:t>gNB</w:t>
      </w:r>
      <w:proofErr w:type="spellEnd"/>
      <w:r w:rsidR="003E0508" w:rsidRPr="00F92F6B">
        <w:t xml:space="preserve"> </w:t>
      </w:r>
      <w:r w:rsidR="00864281" w:rsidRPr="00F92F6B">
        <w:t>and to report it in case of mobility failure of the UE</w:t>
      </w:r>
      <w:r w:rsidR="003E0508" w:rsidRPr="00F92F6B">
        <w:t>.</w:t>
      </w:r>
    </w:p>
    <w:p w14:paraId="75825ADD" w14:textId="77777777" w:rsidR="007D4E4A" w:rsidRPr="00F92F6B" w:rsidRDefault="007D4E4A" w:rsidP="007D4E4A">
      <w:r w:rsidRPr="00F92F6B">
        <w:rPr>
          <w:b/>
          <w:kern w:val="2"/>
        </w:rPr>
        <w:t>Handling multiple reports from a single failure event</w:t>
      </w:r>
    </w:p>
    <w:p w14:paraId="24E4D057" w14:textId="77777777" w:rsidR="007D4E4A" w:rsidRPr="00F92F6B" w:rsidRDefault="007D4E4A" w:rsidP="007D4E4A">
      <w:r w:rsidRPr="00F92F6B">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F92F6B" w:rsidRDefault="007D4E4A" w:rsidP="00692033">
      <w:pPr>
        <w:pStyle w:val="Heading5"/>
      </w:pPr>
      <w:bookmarkStart w:id="1638" w:name="_Toc46502096"/>
      <w:bookmarkStart w:id="1639" w:name="_Toc51971444"/>
      <w:bookmarkStart w:id="1640" w:name="_Toc52551427"/>
      <w:bookmarkStart w:id="1641" w:name="_Toc219280948"/>
      <w:r w:rsidRPr="00F92F6B">
        <w:t>15.5.2.2.3</w:t>
      </w:r>
      <w:r w:rsidRPr="00F92F6B">
        <w:tab/>
        <w:t>Connection failure due to inter-system mobility</w:t>
      </w:r>
      <w:bookmarkEnd w:id="1638"/>
      <w:bookmarkEnd w:id="1639"/>
      <w:bookmarkEnd w:id="1640"/>
      <w:bookmarkEnd w:id="1641"/>
    </w:p>
    <w:p w14:paraId="5D21941B" w14:textId="65159F59" w:rsidR="007D4E4A" w:rsidRPr="00F92F6B" w:rsidRDefault="007D4E4A" w:rsidP="007D4E4A">
      <w:r w:rsidRPr="00F92F6B">
        <w:t>One of the functions of Mobility Robustness Optimization is to detect connection failures that occurred due to Too Early or Too Late inter-system handovers</w:t>
      </w:r>
      <w:r w:rsidR="003E0508" w:rsidRPr="00F92F6B">
        <w:t xml:space="preserve"> or inter-system Mobility Failure for Voice</w:t>
      </w:r>
      <w:r w:rsidR="003E0508" w:rsidRPr="00F92F6B">
        <w:rPr>
          <w:rFonts w:eastAsiaTheme="minorEastAsia"/>
        </w:rPr>
        <w:t xml:space="preserve"> Fallback</w:t>
      </w:r>
      <w:r w:rsidRPr="00F92F6B">
        <w:t>. These problems are defined as follows:</w:t>
      </w:r>
    </w:p>
    <w:p w14:paraId="6C3BBF86" w14:textId="77777777" w:rsidR="007D4E4A" w:rsidRPr="00F92F6B" w:rsidRDefault="007D4E4A" w:rsidP="00692033">
      <w:pPr>
        <w:pStyle w:val="B1"/>
      </w:pPr>
      <w:r w:rsidRPr="00F92F6B">
        <w:t>-</w:t>
      </w:r>
      <w:r w:rsidRPr="00F92F6B">
        <w:tab/>
        <w:t>Inter-system/ Too Late Handover</w:t>
      </w:r>
      <w:r w:rsidR="00CE75B8" w:rsidRPr="00F92F6B">
        <w:t>:</w:t>
      </w:r>
      <w:r w:rsidRPr="00F92F6B">
        <w:t xml:space="preserve"> </w:t>
      </w:r>
      <w:r w:rsidR="00CE75B8" w:rsidRPr="00F92F6B">
        <w:t>a</w:t>
      </w:r>
      <w:r w:rsidRPr="00F92F6B">
        <w:t>n RLF occurs after the UE has stayed in a cell belonging to an NG-RAN node for a long period of time; the UE attempts to re-connect to a cell belonging to an E-UTRAN node.</w:t>
      </w:r>
    </w:p>
    <w:p w14:paraId="4B2F7137" w14:textId="44D43215" w:rsidR="007D4E4A" w:rsidRPr="00F92F6B" w:rsidRDefault="007D4E4A" w:rsidP="00692033">
      <w:pPr>
        <w:pStyle w:val="B1"/>
      </w:pPr>
      <w:r w:rsidRPr="00F92F6B">
        <w:t>-</w:t>
      </w:r>
      <w:r w:rsidRPr="00F92F6B">
        <w:tab/>
        <w:t>Inter-system/ Too Early Handover</w:t>
      </w:r>
      <w:r w:rsidR="00CE75B8" w:rsidRPr="00F92F6B">
        <w:t>:</w:t>
      </w:r>
      <w:r w:rsidRPr="00F92F6B">
        <w:t xml:space="preserve"> </w:t>
      </w:r>
      <w:r w:rsidR="00CE75B8" w:rsidRPr="00F92F6B">
        <w:t>a</w:t>
      </w:r>
      <w:r w:rsidRPr="00F92F6B">
        <w:t>n RLF occurs shortly after a successful handover from a cell belonging to an E-UTRAN node to a target cell belonging to an NG-RAN node</w:t>
      </w:r>
      <w:r w:rsidR="00CA752D" w:rsidRPr="00F92F6B">
        <w:t xml:space="preserve"> or a handover failure occurs during the handover procedure</w:t>
      </w:r>
      <w:r w:rsidRPr="00F92F6B">
        <w:t>; the UE attempts to re-connect to the source cell or to another cell belonging to an E-UTRAN node.</w:t>
      </w:r>
    </w:p>
    <w:p w14:paraId="6AF7EC46" w14:textId="67D241F7" w:rsidR="003E0508" w:rsidRPr="00F92F6B" w:rsidRDefault="003E0508" w:rsidP="00692033">
      <w:pPr>
        <w:pStyle w:val="B1"/>
        <w:rPr>
          <w:rFonts w:eastAsiaTheme="minorEastAsia"/>
        </w:rPr>
      </w:pPr>
      <w:r w:rsidRPr="00F92F6B">
        <w:rPr>
          <w:rFonts w:eastAsiaTheme="minorEastAsia"/>
        </w:rPr>
        <w:t>-</w:t>
      </w:r>
      <w:r w:rsidRPr="00F92F6B">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F92F6B">
        <w:t>an NG-RAN node.</w:t>
      </w:r>
    </w:p>
    <w:p w14:paraId="7617166E" w14:textId="77777777" w:rsidR="007D4E4A" w:rsidRPr="00F92F6B" w:rsidRDefault="007D4E4A" w:rsidP="007D4E4A">
      <w:pPr>
        <w:rPr>
          <w:b/>
        </w:rPr>
      </w:pPr>
      <w:r w:rsidRPr="00F92F6B">
        <w:rPr>
          <w:b/>
        </w:rPr>
        <w:t>Detection mechanism</w:t>
      </w:r>
    </w:p>
    <w:p w14:paraId="6EC476CA" w14:textId="77777777" w:rsidR="007D4E4A" w:rsidRPr="00F92F6B" w:rsidRDefault="007D4E4A" w:rsidP="007D4E4A">
      <w:r w:rsidRPr="00F92F6B">
        <w:t>A failure indication may be sent to the node last serving the UE when the NG-RAN node fetches the RLF REPORT from UE by triggering:</w:t>
      </w:r>
    </w:p>
    <w:p w14:paraId="020E14E7" w14:textId="77777777" w:rsidR="007D4E4A" w:rsidRPr="00F92F6B" w:rsidRDefault="007D4E4A" w:rsidP="00692033">
      <w:pPr>
        <w:pStyle w:val="B1"/>
      </w:pPr>
      <w:r w:rsidRPr="00F92F6B">
        <w:t>-</w:t>
      </w:r>
      <w:r w:rsidRPr="00F92F6B">
        <w:tab/>
      </w:r>
      <w:r w:rsidR="00CE75B8" w:rsidRPr="00F92F6B">
        <w:t>T</w:t>
      </w:r>
      <w:r w:rsidRPr="00F92F6B">
        <w:t xml:space="preserve">he Failure Indication procedure over </w:t>
      </w:r>
      <w:proofErr w:type="spellStart"/>
      <w:r w:rsidRPr="00F92F6B">
        <w:t>Xn</w:t>
      </w:r>
      <w:proofErr w:type="spellEnd"/>
      <w:r w:rsidR="00CE75B8" w:rsidRPr="00F92F6B">
        <w:t>;</w:t>
      </w:r>
    </w:p>
    <w:p w14:paraId="71449C96" w14:textId="77777777" w:rsidR="007D4E4A" w:rsidRPr="00F92F6B" w:rsidRDefault="007D4E4A" w:rsidP="00692033">
      <w:pPr>
        <w:pStyle w:val="B1"/>
      </w:pPr>
      <w:r w:rsidRPr="00F92F6B">
        <w:t>-</w:t>
      </w:r>
      <w:r w:rsidRPr="00F92F6B">
        <w:tab/>
      </w:r>
      <w:r w:rsidR="00CE75B8" w:rsidRPr="00F92F6B">
        <w:t>T</w:t>
      </w:r>
      <w:r w:rsidRPr="00F92F6B">
        <w:t>he Uplink RAN configuration transfer procedure and Downlink RAN configuration transfer procedure over NG.</w:t>
      </w:r>
    </w:p>
    <w:p w14:paraId="703808F3" w14:textId="3F41FB5B" w:rsidR="007D4E4A" w:rsidRPr="00F92F6B" w:rsidRDefault="007D4E4A" w:rsidP="007D4E4A">
      <w:r w:rsidRPr="00F92F6B">
        <w:t>In case the last serving node is an E-UTRAN node, the detection mechanism proceed</w:t>
      </w:r>
      <w:r w:rsidR="00F77B8B" w:rsidRPr="00F92F6B">
        <w:t>s</w:t>
      </w:r>
      <w:r w:rsidRPr="00F92F6B">
        <w:t xml:space="preserve"> as de</w:t>
      </w:r>
      <w:r w:rsidR="003E0508" w:rsidRPr="00F92F6B">
        <w:t>f</w:t>
      </w:r>
      <w:r w:rsidRPr="00F92F6B">
        <w:t>ined in TS 36.300 [2].</w:t>
      </w:r>
    </w:p>
    <w:p w14:paraId="30BC36C2" w14:textId="09F2176D" w:rsidR="007D4E4A" w:rsidRPr="00F92F6B" w:rsidRDefault="007D4E4A" w:rsidP="007D4E4A">
      <w:r w:rsidRPr="00F92F6B">
        <w:t>In case the last serving node is an NG-RAN node, the detection mechanisms for Too Late Inter-system Handover</w:t>
      </w:r>
      <w:r w:rsidR="003E0508" w:rsidRPr="00F92F6B">
        <w:t>,</w:t>
      </w:r>
      <w:r w:rsidRPr="00F92F6B">
        <w:t xml:space="preserve"> Too Early Inter-system Handover</w:t>
      </w:r>
      <w:r w:rsidR="003E0508" w:rsidRPr="00F92F6B">
        <w:t>, and Inter-system Mobility Failure for Voice Fallback</w:t>
      </w:r>
      <w:r w:rsidRPr="00F92F6B">
        <w:t xml:space="preserve"> are carried out through the following:</w:t>
      </w:r>
    </w:p>
    <w:p w14:paraId="3F8D7A48" w14:textId="77777777" w:rsidR="007D4E4A" w:rsidRPr="00F92F6B" w:rsidRDefault="007D4E4A" w:rsidP="009D635A">
      <w:pPr>
        <w:pStyle w:val="B1"/>
      </w:pPr>
      <w:r w:rsidRPr="00F92F6B">
        <w:t>-</w:t>
      </w:r>
      <w:r w:rsidRPr="00F92F6B">
        <w:tab/>
        <w:t>Too Late Inter-system Handover</w:t>
      </w:r>
      <w:r w:rsidR="00CE75B8" w:rsidRPr="00F92F6B">
        <w:t>:</w:t>
      </w:r>
      <w:r w:rsidR="00344111" w:rsidRPr="00F92F6B">
        <w:t xml:space="preserve"> </w:t>
      </w:r>
      <w:r w:rsidR="00CE75B8" w:rsidRPr="00F92F6B">
        <w:t>t</w:t>
      </w:r>
      <w:r w:rsidRPr="00F92F6B">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F92F6B">
        <w:rPr>
          <w:i/>
          <w:iCs/>
        </w:rPr>
        <w:t>Tstore_UE_cntxt</w:t>
      </w:r>
      <w:proofErr w:type="spellEnd"/>
      <w:r w:rsidRPr="00F92F6B">
        <w:t>, and the first node where the UE attempts to re-connect is a E-UTRAN node.</w:t>
      </w:r>
    </w:p>
    <w:p w14:paraId="3198F2C6" w14:textId="77777777" w:rsidR="007D4E4A" w:rsidRPr="00F92F6B" w:rsidRDefault="007D4E4A" w:rsidP="009D635A">
      <w:pPr>
        <w:pStyle w:val="B1"/>
      </w:pPr>
      <w:r w:rsidRPr="00F92F6B">
        <w:t>-</w:t>
      </w:r>
      <w:r w:rsidRPr="00F92F6B">
        <w:tab/>
        <w:t>Too Early Inter-system Handover</w:t>
      </w:r>
      <w:r w:rsidR="00CE75B8" w:rsidRPr="00F92F6B">
        <w:t>:</w:t>
      </w:r>
      <w:r w:rsidR="00344111" w:rsidRPr="00F92F6B">
        <w:t xml:space="preserve"> </w:t>
      </w:r>
      <w:r w:rsidR="00CE75B8" w:rsidRPr="00F92F6B">
        <w:t>t</w:t>
      </w:r>
      <w:r w:rsidRPr="00F92F6B">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F92F6B">
        <w:rPr>
          <w:i/>
          <w:iCs/>
        </w:rPr>
        <w:t>Tstore_UE_cntxt</w:t>
      </w:r>
      <w:proofErr w:type="spellEnd"/>
      <w:r w:rsidRPr="00F92F6B">
        <w:t>, and the first cell where the UE attempts to re-connect and the node that served the UE at the last handover initialisation are both E-UTRAN node.</w:t>
      </w:r>
    </w:p>
    <w:p w14:paraId="46F45220" w14:textId="4775FC84" w:rsidR="003E0508" w:rsidRPr="00F92F6B" w:rsidRDefault="003E0508" w:rsidP="009D635A">
      <w:pPr>
        <w:pStyle w:val="B1"/>
      </w:pPr>
      <w:r w:rsidRPr="00F92F6B">
        <w:t>-</w:t>
      </w:r>
      <w:r w:rsidRPr="00F92F6B">
        <w:tab/>
        <w:t>Inter-system Mobility Failure for Voice Fallback: in case the connection failure occurs during an inter-system handover for voice fall back from NR, the RLF Report from the UE includes a voice fallback indication, as defined in TS 38.331 [12].</w:t>
      </w:r>
    </w:p>
    <w:p w14:paraId="53A66EDE" w14:textId="77777777" w:rsidR="007D4E4A" w:rsidRPr="00F92F6B" w:rsidRDefault="007D4E4A" w:rsidP="007D4E4A">
      <w:r w:rsidRPr="00F92F6B">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F92F6B">
        <w:t>Xn</w:t>
      </w:r>
      <w:proofErr w:type="spellEnd"/>
      <w:r w:rsidRPr="00F92F6B">
        <w:t xml:space="preserve"> or by means of the Uplink RAN configuration transfer procedure and Downlink RAN configuration transfer over NG to the node that served the UE before the reported connection failure.</w:t>
      </w:r>
    </w:p>
    <w:p w14:paraId="32F82BCB" w14:textId="77777777" w:rsidR="007D4E4A" w:rsidRPr="00F92F6B" w:rsidRDefault="007D4E4A" w:rsidP="007D4E4A">
      <w:r w:rsidRPr="00F92F6B">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F92F6B" w:rsidRDefault="007D4E4A" w:rsidP="007D4E4A">
      <w:pPr>
        <w:pStyle w:val="Heading4"/>
      </w:pPr>
      <w:bookmarkStart w:id="1642" w:name="_Toc46502097"/>
      <w:bookmarkStart w:id="1643" w:name="_Toc51971445"/>
      <w:bookmarkStart w:id="1644" w:name="_Toc52551428"/>
      <w:bookmarkStart w:id="1645" w:name="_Toc219280949"/>
      <w:r w:rsidRPr="00F92F6B">
        <w:t>15.5.2.3</w:t>
      </w:r>
      <w:r w:rsidRPr="00F92F6B">
        <w:tab/>
        <w:t>Inter-system Unnecessary HO</w:t>
      </w:r>
      <w:bookmarkEnd w:id="1642"/>
      <w:bookmarkEnd w:id="1643"/>
      <w:bookmarkEnd w:id="1644"/>
      <w:bookmarkEnd w:id="1645"/>
    </w:p>
    <w:p w14:paraId="338A9004" w14:textId="77777777" w:rsidR="007D4E4A" w:rsidRPr="00F92F6B" w:rsidRDefault="007D4E4A" w:rsidP="007D4E4A">
      <w:r w:rsidRPr="00F92F6B">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F92F6B" w:rsidRDefault="007D4E4A" w:rsidP="007D4E4A">
      <w:pPr>
        <w:pStyle w:val="B1"/>
      </w:pPr>
      <w:r w:rsidRPr="00F92F6B">
        <w:t>-</w:t>
      </w:r>
      <w:r w:rsidRPr="00F92F6B">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F92F6B" w:rsidRDefault="007D4E4A" w:rsidP="007D4E4A">
      <w:r w:rsidRPr="00F92F6B">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F92F6B" w:rsidRDefault="007D4E4A" w:rsidP="007D4E4A">
      <w:r w:rsidRPr="00F92F6B">
        <w:t xml:space="preserve">To be able to detect the Unnecessary HO to another system, a </w:t>
      </w:r>
      <w:proofErr w:type="spellStart"/>
      <w:r w:rsidRPr="00F92F6B">
        <w:t>gNB</w:t>
      </w:r>
      <w:proofErr w:type="spellEnd"/>
      <w:r w:rsidRPr="00F92F6B">
        <w:t xml:space="preserve"> node may choose to put additional coverage and quality condition information into the HANDOVER REQUIRED message in the Handover Preparation procedure when an inter-system HO from </w:t>
      </w:r>
      <w:proofErr w:type="spellStart"/>
      <w:r w:rsidRPr="00F92F6B">
        <w:t>gNB</w:t>
      </w:r>
      <w:proofErr w:type="spellEnd"/>
      <w:r w:rsidRPr="00F92F6B">
        <w:t xml:space="preserve">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w:t>
      </w:r>
      <w:proofErr w:type="spellStart"/>
      <w:r w:rsidRPr="00F92F6B">
        <w:t>gNB</w:t>
      </w:r>
      <w:proofErr w:type="spellEnd"/>
      <w:r w:rsidRPr="00F92F6B">
        <w:t xml:space="preserve"> in the source system.</w:t>
      </w:r>
    </w:p>
    <w:p w14:paraId="7DD9087C" w14:textId="77777777" w:rsidR="007D4E4A" w:rsidRPr="00F92F6B" w:rsidRDefault="007D4E4A" w:rsidP="007D4E4A">
      <w:r w:rsidRPr="00F92F6B">
        <w:t xml:space="preserve">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w:t>
      </w:r>
      <w:proofErr w:type="spellStart"/>
      <w:r w:rsidRPr="00F92F6B">
        <w:t>eNB</w:t>
      </w:r>
      <w:proofErr w:type="spellEnd"/>
      <w:r w:rsidRPr="00F92F6B">
        <w:t xml:space="preserve">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F92F6B" w:rsidRDefault="007D4E4A" w:rsidP="007D4E4A">
      <w:r w:rsidRPr="00F92F6B">
        <w:t>The RAN node in the source system (5GS) upon receiving of the report, can decide if/how its parameters (e.g., threshold to trigger Inter-system HO) should be adjusted.</w:t>
      </w:r>
    </w:p>
    <w:p w14:paraId="28A94A3D" w14:textId="77777777" w:rsidR="007D4E4A" w:rsidRPr="00F92F6B" w:rsidRDefault="007D4E4A" w:rsidP="007D4E4A">
      <w:pPr>
        <w:pStyle w:val="Heading4"/>
      </w:pPr>
      <w:bookmarkStart w:id="1646" w:name="_Toc46502098"/>
      <w:bookmarkStart w:id="1647" w:name="_Toc51971446"/>
      <w:bookmarkStart w:id="1648" w:name="_Toc52551429"/>
      <w:bookmarkStart w:id="1649" w:name="_Toc219280950"/>
      <w:r w:rsidRPr="00F92F6B">
        <w:t>15.5.2.4</w:t>
      </w:r>
      <w:r w:rsidRPr="00F92F6B">
        <w:tab/>
        <w:t>Inter-system Ping-pong</w:t>
      </w:r>
      <w:bookmarkEnd w:id="1646"/>
      <w:bookmarkEnd w:id="1647"/>
      <w:bookmarkEnd w:id="1648"/>
      <w:bookmarkEnd w:id="1649"/>
    </w:p>
    <w:p w14:paraId="0191D570" w14:textId="77777777" w:rsidR="007D4E4A" w:rsidRPr="00F92F6B" w:rsidRDefault="007D4E4A" w:rsidP="007D4E4A">
      <w:r w:rsidRPr="00F92F6B">
        <w:t>One of the functions of Mobility Robustness Optimization is to detect ping-pongs that occur in inter-system environment. The problem is defined as follows:</w:t>
      </w:r>
    </w:p>
    <w:p w14:paraId="52B5E3E8" w14:textId="77777777" w:rsidR="007D4E4A" w:rsidRPr="00F92F6B" w:rsidRDefault="007D4E4A" w:rsidP="00692033">
      <w:pPr>
        <w:pStyle w:val="B1"/>
      </w:pPr>
      <w:r w:rsidRPr="00F92F6B">
        <w:t>-</w:t>
      </w:r>
      <w:r w:rsidRPr="00F92F6B">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F92F6B" w:rsidRDefault="007D4E4A" w:rsidP="007D4E4A">
      <w:r w:rsidRPr="00F92F6B">
        <w:t>The solution for the problem may consist of the following steps:</w:t>
      </w:r>
    </w:p>
    <w:p w14:paraId="23FE7A7A" w14:textId="77777777" w:rsidR="007D4E4A" w:rsidRPr="00F92F6B" w:rsidRDefault="007D4E4A" w:rsidP="00692033">
      <w:pPr>
        <w:pStyle w:val="B1"/>
      </w:pPr>
      <w:r w:rsidRPr="00F92F6B">
        <w:t>1)</w:t>
      </w:r>
      <w:r w:rsidRPr="00F92F6B">
        <w:tab/>
        <w:t>Statistics regarding inter-system ping-pong occurrences are collected by the responsible node</w:t>
      </w:r>
      <w:r w:rsidR="00CE75B8" w:rsidRPr="00F92F6B">
        <w:t>;</w:t>
      </w:r>
    </w:p>
    <w:p w14:paraId="74AD5BE1" w14:textId="77777777" w:rsidR="007D4E4A" w:rsidRPr="00F92F6B" w:rsidRDefault="007D4E4A" w:rsidP="00692033">
      <w:pPr>
        <w:pStyle w:val="B1"/>
      </w:pPr>
      <w:r w:rsidRPr="00F92F6B">
        <w:t>2)</w:t>
      </w:r>
      <w:r w:rsidRPr="00F92F6B">
        <w:tab/>
        <w:t>Coverage verification is performed to check if the mobility to other system was inevitable.</w:t>
      </w:r>
    </w:p>
    <w:p w14:paraId="39AAC478" w14:textId="77777777" w:rsidR="007D4E4A" w:rsidRPr="00F92F6B" w:rsidRDefault="007D4E4A" w:rsidP="007D4E4A">
      <w:r w:rsidRPr="00F92F6B">
        <w:t xml:space="preserve">The statistics regarding ping-pong occurrence may be based on evaluation of the </w:t>
      </w:r>
      <w:r w:rsidRPr="00F92F6B">
        <w:rPr>
          <w:i/>
        </w:rPr>
        <w:t>UE History Information</w:t>
      </w:r>
      <w:r w:rsidRPr="00F92F6B">
        <w:t xml:space="preserve"> IE in the HANDOVER REQUIRED message. If the evaluation indicates a potential ping-pong case and the source NG_RAN node of the 1</w:t>
      </w:r>
      <w:r w:rsidRPr="00F92F6B">
        <w:rPr>
          <w:vertAlign w:val="superscript"/>
        </w:rPr>
        <w:t>st</w:t>
      </w:r>
      <w:r w:rsidRPr="00F92F6B">
        <w:t xml:space="preserve"> inter-system handover is different than the target NG-RAN node of the 2</w:t>
      </w:r>
      <w:r w:rsidRPr="00F92F6B">
        <w:rPr>
          <w:vertAlign w:val="superscript"/>
        </w:rPr>
        <w:t>nd</w:t>
      </w:r>
      <w:r w:rsidRPr="00F92F6B">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F92F6B" w:rsidRDefault="007D4E4A" w:rsidP="007D4E4A">
      <w:r w:rsidRPr="00F92F6B">
        <w:t>If NG-RAN coverage during the potential ping-pong event needs to be verified for the purpose of determining corrective measures, the Unnecessary HO to another system procedure may be used</w:t>
      </w:r>
      <w:r w:rsidR="003E0508" w:rsidRPr="00F92F6B">
        <w:t>.</w:t>
      </w:r>
    </w:p>
    <w:p w14:paraId="2CAC845B" w14:textId="1DDA7019" w:rsidR="003E0508" w:rsidRPr="00F92F6B" w:rsidRDefault="003E0508" w:rsidP="00E96F07">
      <w:pPr>
        <w:pStyle w:val="NO"/>
      </w:pPr>
      <w:r w:rsidRPr="00F92F6B">
        <w:t>NOTE:</w:t>
      </w:r>
      <w:r w:rsidRPr="00F92F6B">
        <w:tab/>
        <w:t>Inter-system mobility triggered by Voice Fallback is not considered as inter-system ping-pong.</w:t>
      </w:r>
    </w:p>
    <w:p w14:paraId="1D8BC673" w14:textId="77777777" w:rsidR="007D4E4A" w:rsidRPr="00F92F6B" w:rsidRDefault="007D4E4A" w:rsidP="007D4E4A">
      <w:pPr>
        <w:pStyle w:val="Heading4"/>
      </w:pPr>
      <w:bookmarkStart w:id="1650" w:name="_Toc46502099"/>
      <w:bookmarkStart w:id="1651" w:name="_Toc51971447"/>
      <w:bookmarkStart w:id="1652" w:name="_Toc52551430"/>
      <w:bookmarkStart w:id="1653" w:name="_Toc219280951"/>
      <w:r w:rsidRPr="00F92F6B">
        <w:t>15.5.2.5</w:t>
      </w:r>
      <w:r w:rsidRPr="00F92F6B">
        <w:tab/>
        <w:t>O&amp;M Requirements</w:t>
      </w:r>
      <w:bookmarkEnd w:id="1650"/>
      <w:bookmarkEnd w:id="1651"/>
      <w:bookmarkEnd w:id="1652"/>
      <w:bookmarkEnd w:id="1653"/>
    </w:p>
    <w:p w14:paraId="1648E366" w14:textId="77777777" w:rsidR="007D4E4A" w:rsidRPr="00F92F6B" w:rsidRDefault="007D4E4A" w:rsidP="007D4E4A">
      <w:r w:rsidRPr="00F92F6B">
        <w:t>All automatic changes of the HO and/or reselection parameters for mobility robustness optimisation shall be within the ranges allowed by OAM and specified below.</w:t>
      </w:r>
    </w:p>
    <w:p w14:paraId="05488DAF" w14:textId="77777777" w:rsidR="007D4E4A" w:rsidRPr="00F92F6B" w:rsidRDefault="007D4E4A" w:rsidP="007D4E4A">
      <w:r w:rsidRPr="00F92F6B">
        <w:t>The following control parameters shall be provided by OAM to control MRO behaviour:</w:t>
      </w:r>
    </w:p>
    <w:p w14:paraId="4B702CF1" w14:textId="77777777" w:rsidR="007D4E4A" w:rsidRPr="00F92F6B" w:rsidRDefault="007D4E4A" w:rsidP="007D4E4A">
      <w:pPr>
        <w:pStyle w:val="B1"/>
      </w:pPr>
      <w:r w:rsidRPr="00F92F6B">
        <w:t>-</w:t>
      </w:r>
      <w:r w:rsidRPr="00F92F6B">
        <w:tab/>
        <w:t>Maximum deviation of Handover Trigger</w:t>
      </w:r>
      <w:r w:rsidR="00CE75B8" w:rsidRPr="00F92F6B">
        <w:t>:</w:t>
      </w:r>
      <w:r w:rsidRPr="00F92F6B">
        <w:t xml:space="preserve"> </w:t>
      </w:r>
      <w:r w:rsidR="00CE75B8" w:rsidRPr="00F92F6B">
        <w:t>t</w:t>
      </w:r>
      <w:r w:rsidRPr="00F92F6B">
        <w:t>his parameter defines the maximum allowed absolute deviation of the Handover Trigger, from the default point of operation defined by the parameter values assigned by OAM.</w:t>
      </w:r>
    </w:p>
    <w:p w14:paraId="29790680" w14:textId="77777777" w:rsidR="007D4E4A" w:rsidRPr="00F92F6B" w:rsidRDefault="007D4E4A" w:rsidP="007D4E4A">
      <w:pPr>
        <w:pStyle w:val="B1"/>
      </w:pPr>
      <w:r w:rsidRPr="00F92F6B">
        <w:t>-</w:t>
      </w:r>
      <w:r w:rsidRPr="00F92F6B">
        <w:tab/>
        <w:t>Minimum time between Handover Trigger changes</w:t>
      </w:r>
      <w:r w:rsidR="00CE75B8" w:rsidRPr="00F92F6B">
        <w:t>:</w:t>
      </w:r>
      <w:r w:rsidR="00CE75B8" w:rsidRPr="00F92F6B" w:rsidDel="00CE75B8">
        <w:t xml:space="preserve"> </w:t>
      </w:r>
      <w:r w:rsidR="00CE75B8" w:rsidRPr="00F92F6B">
        <w:t>t</w:t>
      </w:r>
      <w:r w:rsidRPr="00F92F6B">
        <w:t>his parameter defines the minimum allowed time interval between two Handover Trigger change performed by MRO. This is used to control the stability and convergence of the algorithm.</w:t>
      </w:r>
    </w:p>
    <w:p w14:paraId="22FB1406" w14:textId="77777777" w:rsidR="007D4E4A" w:rsidRPr="00F92F6B" w:rsidRDefault="007D4E4A" w:rsidP="007D4E4A">
      <w:r w:rsidRPr="00F92F6B">
        <w:t xml:space="preserve">Furthermore, in order to support the solutions for detection of mobility optimisation, the parameter </w:t>
      </w:r>
      <w:proofErr w:type="spellStart"/>
      <w:r w:rsidRPr="00F92F6B">
        <w:rPr>
          <w:i/>
          <w:iCs/>
        </w:rPr>
        <w:t>Tstore_UE_cntxt</w:t>
      </w:r>
      <w:proofErr w:type="spellEnd"/>
      <w:r w:rsidRPr="00F92F6B">
        <w:t xml:space="preserve"> shall be configurable by the OAM system.</w:t>
      </w:r>
    </w:p>
    <w:p w14:paraId="2C776C3D" w14:textId="4269BE71" w:rsidR="000E0FBE" w:rsidRPr="00F92F6B" w:rsidRDefault="000E0FBE" w:rsidP="000E0FBE">
      <w:pPr>
        <w:pStyle w:val="Heading4"/>
      </w:pPr>
      <w:bookmarkStart w:id="1654" w:name="_Toc219280952"/>
      <w:bookmarkStart w:id="1655" w:name="_Toc46502100"/>
      <w:bookmarkStart w:id="1656" w:name="_Toc51971448"/>
      <w:bookmarkStart w:id="1657" w:name="_Toc52551431"/>
      <w:r w:rsidRPr="00F92F6B">
        <w:t>15.5.2.</w:t>
      </w:r>
      <w:r w:rsidR="0067659A" w:rsidRPr="00F92F6B">
        <w:t>6</w:t>
      </w:r>
      <w:r w:rsidRPr="00F92F6B">
        <w:tab/>
      </w:r>
      <w:proofErr w:type="spellStart"/>
      <w:r w:rsidRPr="00F92F6B">
        <w:t>PSCell</w:t>
      </w:r>
      <w:proofErr w:type="spellEnd"/>
      <w:r w:rsidRPr="00F92F6B">
        <w:t xml:space="preserve"> </w:t>
      </w:r>
      <w:r w:rsidR="00A64D0B" w:rsidRPr="00F92F6B">
        <w:t>addition/</w:t>
      </w:r>
      <w:r w:rsidRPr="00F92F6B">
        <w:t>change failure</w:t>
      </w:r>
      <w:bookmarkEnd w:id="1654"/>
    </w:p>
    <w:p w14:paraId="5CDF3373" w14:textId="0C74596C" w:rsidR="000E0FBE" w:rsidRPr="00F92F6B" w:rsidRDefault="000E0FBE" w:rsidP="000E0FBE">
      <w:r w:rsidRPr="00F92F6B">
        <w:t xml:space="preserve">For analysis of </w:t>
      </w:r>
      <w:proofErr w:type="spellStart"/>
      <w:r w:rsidRPr="00F92F6B">
        <w:t>PSCell</w:t>
      </w:r>
      <w:proofErr w:type="spellEnd"/>
      <w:r w:rsidRPr="00F92F6B">
        <w:t xml:space="preserve"> </w:t>
      </w:r>
      <w:r w:rsidR="00A64D0B" w:rsidRPr="00F92F6B">
        <w:t>addition/</w:t>
      </w:r>
      <w:r w:rsidRPr="00F92F6B">
        <w:t xml:space="preserve">change failures, the UE makes the SCG Failure Information available to the MN. If the MN can perform an initial analysis, it transfers the SCG Failure Information together with the analysis results to the relevant SN </w:t>
      </w:r>
      <w:r w:rsidR="00A64D0B" w:rsidRPr="00F92F6B">
        <w:t xml:space="preserve">as defined in </w:t>
      </w:r>
      <w:r w:rsidR="00A64D0B" w:rsidRPr="00F92F6B">
        <w:rPr>
          <w:rFonts w:eastAsia="SimSun"/>
        </w:rPr>
        <w:t>TS 37.340 [21]</w:t>
      </w:r>
      <w:r w:rsidRPr="00F92F6B">
        <w:t>.</w:t>
      </w:r>
    </w:p>
    <w:p w14:paraId="6383F970" w14:textId="19344A56" w:rsidR="00632AD0" w:rsidRPr="00F92F6B" w:rsidRDefault="00632AD0" w:rsidP="000E0FBE">
      <w:r w:rsidRPr="00F92F6B">
        <w:rPr>
          <w:rFonts w:hint="eastAsia"/>
        </w:rPr>
        <w:t xml:space="preserve">In case there is an SCG failure when UE is configured with CHO with candidate SCG(s), the serving M-NG-RAN node receiving </w:t>
      </w:r>
      <w:proofErr w:type="spellStart"/>
      <w:r w:rsidR="004A0B12" w:rsidRPr="00F92F6B">
        <w:rPr>
          <w:rFonts w:hint="eastAsia"/>
          <w:i/>
          <w:iCs/>
        </w:rPr>
        <w:t>SCGFailureInformation</w:t>
      </w:r>
      <w:proofErr w:type="spellEnd"/>
      <w:r w:rsidRPr="00F92F6B">
        <w:rPr>
          <w:rFonts w:hint="eastAsia"/>
        </w:rPr>
        <w:t xml:space="preserve"> from the UE performs initial analysis. If the SCG failure has been caused by a different M-NG-RAN node, the serving M-NG-RAN node sends </w:t>
      </w:r>
      <w:r w:rsidR="004A0B12" w:rsidRPr="00F92F6B">
        <w:rPr>
          <w:rFonts w:hint="eastAsia"/>
        </w:rPr>
        <w:t>SCG FAILURE INDICATION</w:t>
      </w:r>
      <w:r w:rsidRPr="00F92F6B">
        <w:rPr>
          <w:rFonts w:hint="eastAsia"/>
        </w:rPr>
        <w:t xml:space="preserve"> message to th</w:t>
      </w:r>
      <w:r w:rsidRPr="00F92F6B">
        <w:rPr>
          <w:rFonts w:eastAsia="SimSun" w:hint="eastAsia"/>
        </w:rPr>
        <w:t>e</w:t>
      </w:r>
      <w:r w:rsidRPr="00F92F6B">
        <w:rPr>
          <w:rFonts w:hint="eastAsia"/>
        </w:rPr>
        <w:t xml:space="preserve"> M-NG-RAN node</w:t>
      </w:r>
      <w:r w:rsidRPr="00F92F6B">
        <w:rPr>
          <w:rFonts w:eastAsia="SimSun" w:hint="eastAsia"/>
        </w:rPr>
        <w:t xml:space="preserve"> </w:t>
      </w:r>
      <w:r w:rsidRPr="00F92F6B">
        <w:rPr>
          <w:rFonts w:hint="eastAsia"/>
        </w:rPr>
        <w:t>that caused the failure. If it is an SN that caused the failure, the M-NG-RAN node sends SCG FAILURE INFORMATION REPORT message to the SN as defined in TS 37.340 [21].</w:t>
      </w:r>
    </w:p>
    <w:p w14:paraId="4425E659" w14:textId="68D6B98F" w:rsidR="00077F96" w:rsidRPr="00F92F6B" w:rsidRDefault="00077F96" w:rsidP="00D01F48">
      <w:pPr>
        <w:pStyle w:val="Heading4"/>
      </w:pPr>
      <w:bookmarkStart w:id="1658" w:name="_Toc219280953"/>
      <w:r w:rsidRPr="00F92F6B">
        <w:t>15.5.2.7</w:t>
      </w:r>
      <w:r w:rsidRPr="00F92F6B">
        <w:tab/>
        <w:t>Successful HO</w:t>
      </w:r>
      <w:bookmarkEnd w:id="1658"/>
    </w:p>
    <w:p w14:paraId="7D02AEA8" w14:textId="00E2C549" w:rsidR="00077F96" w:rsidRPr="00F92F6B" w:rsidRDefault="00077F96" w:rsidP="00077F96">
      <w:r w:rsidRPr="00F92F6B">
        <w:t>One of the functions of Mobility Robustness Optimization is to detect a sub-optimal successful handover event. The aim is to identify underlying conditions</w:t>
      </w:r>
      <w:r w:rsidRPr="00F92F6B">
        <w:rPr>
          <w:rFonts w:eastAsia="SimSun"/>
        </w:rPr>
        <w:t xml:space="preserve"> during successful ordinary handovers, </w:t>
      </w:r>
      <w:r w:rsidR="004A0B12" w:rsidRPr="00F92F6B">
        <w:t xml:space="preserve">successful LTM cell switches, </w:t>
      </w:r>
      <w:r w:rsidRPr="00F92F6B">
        <w:rPr>
          <w:rFonts w:eastAsia="SimSun"/>
        </w:rPr>
        <w:t>successful DAPS handovers, or successful Conditional handovers</w:t>
      </w:r>
      <w:r w:rsidRPr="00F92F6B">
        <w:t>.</w:t>
      </w:r>
    </w:p>
    <w:p w14:paraId="1746BA22" w14:textId="146E4AA8" w:rsidR="00077F96" w:rsidRPr="00F92F6B" w:rsidRDefault="00077F96" w:rsidP="00077F96">
      <w:r w:rsidRPr="00F92F6B">
        <w:t>For analysis of successful handover</w:t>
      </w:r>
      <w:r w:rsidR="004A0B12" w:rsidRPr="00F92F6B">
        <w:t xml:space="preserve"> or LTM cell switch</w:t>
      </w:r>
      <w:r w:rsidRPr="00F92F6B">
        <w:t xml:space="preserve">, the UE </w:t>
      </w:r>
      <w:r w:rsidR="003E0508" w:rsidRPr="00F92F6B">
        <w:t xml:space="preserve">may collect </w:t>
      </w:r>
      <w:r w:rsidRPr="00F92F6B">
        <w:t>Successful Handover Report</w:t>
      </w:r>
      <w:r w:rsidR="003E0508" w:rsidRPr="00F92F6B">
        <w:t xml:space="preserve"> (SHR)</w:t>
      </w:r>
      <w:r w:rsidRPr="00F92F6B">
        <w:t xml:space="preserve"> based on configuration by network, if </w:t>
      </w:r>
      <w:r w:rsidR="003E0508" w:rsidRPr="00F92F6B">
        <w:t>stored</w:t>
      </w:r>
      <w:r w:rsidRPr="00F92F6B">
        <w:t xml:space="preserve">, and makes the </w:t>
      </w:r>
      <w:r w:rsidR="003E0508" w:rsidRPr="00F92F6B">
        <w:t>SHR</w:t>
      </w:r>
      <w:r w:rsidRPr="00F92F6B">
        <w:t xml:space="preserve"> available to the network as specified in</w:t>
      </w:r>
      <w:r w:rsidRPr="00F92F6B">
        <w:rPr>
          <w:rFonts w:eastAsia="SimSun"/>
        </w:rPr>
        <w:t xml:space="preserve"> TS 38.331</w:t>
      </w:r>
      <w:r w:rsidR="004B1829" w:rsidRPr="00F92F6B">
        <w:rPr>
          <w:rFonts w:eastAsia="SimSun"/>
        </w:rPr>
        <w:t xml:space="preserve"> </w:t>
      </w:r>
      <w:r w:rsidRPr="00F92F6B">
        <w:rPr>
          <w:rFonts w:eastAsia="SimSun"/>
        </w:rPr>
        <w:t>[12]</w:t>
      </w:r>
      <w:r w:rsidRPr="00F92F6B">
        <w:t>.</w:t>
      </w:r>
      <w:r w:rsidR="003E0508" w:rsidRPr="00F92F6B">
        <w:t xml:space="preserve"> </w:t>
      </w:r>
      <w:r w:rsidRPr="00F92F6B">
        <w:t xml:space="preserve">The UE stores the </w:t>
      </w:r>
      <w:r w:rsidR="003E0508" w:rsidRPr="00F92F6B">
        <w:rPr>
          <w:rFonts w:eastAsia="SimSun"/>
        </w:rPr>
        <w:t xml:space="preserve">SHR </w:t>
      </w:r>
      <w:r w:rsidRPr="00F92F6B">
        <w:t xml:space="preserve">until </w:t>
      </w:r>
      <w:r w:rsidR="003E0508" w:rsidRPr="00F92F6B">
        <w:t xml:space="preserve">it </w:t>
      </w:r>
      <w:r w:rsidRPr="00F92F6B">
        <w:t xml:space="preserve">is fetched by the network or for 48 hours after the </w:t>
      </w:r>
      <w:r w:rsidR="003E0508" w:rsidRPr="00F92F6B">
        <w:t xml:space="preserve">SHR </w:t>
      </w:r>
      <w:r w:rsidRPr="00F92F6B">
        <w:rPr>
          <w:rFonts w:eastAsia="SimSun"/>
        </w:rPr>
        <w:t>is recorded</w:t>
      </w:r>
      <w:r w:rsidRPr="00F92F6B">
        <w:t>.</w:t>
      </w:r>
    </w:p>
    <w:p w14:paraId="3CD040B2" w14:textId="485E5D61" w:rsidR="00CD6C43" w:rsidRPr="00F92F6B" w:rsidRDefault="003E0508" w:rsidP="00027DB8">
      <w:pPr>
        <w:rPr>
          <w:rFonts w:eastAsia="SimSun"/>
        </w:rPr>
      </w:pPr>
      <w:r w:rsidRPr="00F92F6B">
        <w:rPr>
          <w:rFonts w:eastAsia="SimSun"/>
        </w:rPr>
        <w:t>For SHR collected during intra-NR handover, if</w:t>
      </w:r>
      <w:r w:rsidR="00027DB8" w:rsidRPr="00F92F6B">
        <w:rPr>
          <w:rFonts w:eastAsia="SimSun"/>
        </w:rPr>
        <w:t xml:space="preserve"> the target NR node fetches the </w:t>
      </w:r>
      <w:r w:rsidRPr="00F92F6B">
        <w:rPr>
          <w:rFonts w:eastAsia="SimSun"/>
        </w:rPr>
        <w:t>SHR</w:t>
      </w:r>
      <w:r w:rsidR="00027DB8" w:rsidRPr="00F92F6B">
        <w:rPr>
          <w:rFonts w:eastAsia="SimSun"/>
        </w:rPr>
        <w:t xml:space="preserve"> from </w:t>
      </w:r>
      <w:r w:rsidRPr="00F92F6B">
        <w:rPr>
          <w:rFonts w:eastAsia="SimSun"/>
        </w:rPr>
        <w:t xml:space="preserve">the </w:t>
      </w:r>
      <w:r w:rsidR="00027DB8" w:rsidRPr="00F92F6B">
        <w:rPr>
          <w:rFonts w:eastAsia="SimSun"/>
        </w:rPr>
        <w:t>UE</w:t>
      </w:r>
      <w:r w:rsidRPr="00F92F6B">
        <w:rPr>
          <w:rFonts w:eastAsia="SimSun"/>
        </w:rPr>
        <w:t xml:space="preserve"> and the trigger of SHR is T310/T312</w:t>
      </w:r>
      <w:r w:rsidR="00027DB8" w:rsidRPr="00F92F6B">
        <w:rPr>
          <w:rFonts w:eastAsia="SimSun"/>
        </w:rPr>
        <w:t xml:space="preserve">, it may forward the information to the source </w:t>
      </w:r>
      <w:r w:rsidRPr="00F92F6B">
        <w:rPr>
          <w:rFonts w:eastAsia="SimSun"/>
        </w:rPr>
        <w:t xml:space="preserve">NR </w:t>
      </w:r>
      <w:r w:rsidR="00027DB8" w:rsidRPr="00F92F6B">
        <w:rPr>
          <w:rFonts w:eastAsia="SimSun"/>
        </w:rPr>
        <w:t>node, i.e</w:t>
      </w:r>
      <w:r w:rsidRPr="00F92F6B">
        <w:rPr>
          <w:rFonts w:eastAsia="SimSun"/>
        </w:rPr>
        <w:t>.</w:t>
      </w:r>
      <w:r w:rsidR="00027DB8" w:rsidRPr="00F92F6B">
        <w:rPr>
          <w:rFonts w:eastAsia="SimSun"/>
        </w:rPr>
        <w:t xml:space="preserve"> the node handling the cell reported as source cell in this </w:t>
      </w:r>
      <w:r w:rsidRPr="00F92F6B">
        <w:rPr>
          <w:rFonts w:eastAsia="SimSun"/>
        </w:rPr>
        <w:t>SHR</w:t>
      </w:r>
      <w:r w:rsidR="00027DB8" w:rsidRPr="00F92F6B">
        <w:rPr>
          <w:rFonts w:eastAsia="SimSun"/>
        </w:rPr>
        <w:t xml:space="preserve">, </w:t>
      </w:r>
      <w:r w:rsidR="00CD6C43" w:rsidRPr="00F92F6B">
        <w:rPr>
          <w:rFonts w:eastAsia="SimSun"/>
        </w:rPr>
        <w:t xml:space="preserve">by using the ACCESS AND MOBILITY INDICATION message over </w:t>
      </w:r>
      <w:proofErr w:type="spellStart"/>
      <w:r w:rsidR="00CD6C43" w:rsidRPr="00F92F6B">
        <w:rPr>
          <w:rFonts w:eastAsia="SimSun"/>
        </w:rPr>
        <w:t>Xn</w:t>
      </w:r>
      <w:proofErr w:type="spellEnd"/>
      <w:r w:rsidR="00CD6C43" w:rsidRPr="00F92F6B">
        <w:rPr>
          <w:rFonts w:eastAsia="SimSun"/>
        </w:rPr>
        <w:t xml:space="preserve"> or by means of the Uplink RAN configuration transfer procedure and Downlink RAN configuration transfer procedure over NG.</w:t>
      </w:r>
    </w:p>
    <w:p w14:paraId="38D5CF5F" w14:textId="6F7CC8A3" w:rsidR="00027DB8" w:rsidRPr="00F92F6B" w:rsidRDefault="00CD6C43" w:rsidP="00027DB8">
      <w:pPr>
        <w:rPr>
          <w:rFonts w:eastAsia="SimSun"/>
        </w:rPr>
      </w:pPr>
      <w:r w:rsidRPr="00F92F6B">
        <w:rPr>
          <w:rFonts w:eastAsia="SimSun"/>
        </w:rPr>
        <w:t>If the NG-RAN node that fetches the SHR from the UE is neither the source node nor the target node of the handover</w:t>
      </w:r>
      <w:r w:rsidR="004A0B12" w:rsidRPr="00F92F6B">
        <w:t xml:space="preserve"> or LTM cell switch</w:t>
      </w:r>
      <w:r w:rsidRPr="00F92F6B">
        <w:rPr>
          <w:rFonts w:eastAsia="SimSun"/>
        </w:rPr>
        <w:t xml:space="preserve">, it forwards the information to the node(s) which configured the SHR trigger causing the SHR to be generated, </w:t>
      </w:r>
      <w:r w:rsidR="00027DB8" w:rsidRPr="00F92F6B">
        <w:rPr>
          <w:rFonts w:eastAsia="SimSun"/>
        </w:rPr>
        <w:t xml:space="preserve">by using the ACCESS AND MOBILITY INDICATION message over </w:t>
      </w:r>
      <w:proofErr w:type="spellStart"/>
      <w:r w:rsidR="00027DB8" w:rsidRPr="00F92F6B">
        <w:rPr>
          <w:rFonts w:eastAsia="SimSun"/>
        </w:rPr>
        <w:t>Xn</w:t>
      </w:r>
      <w:proofErr w:type="spellEnd"/>
      <w:r w:rsidR="00027DB8" w:rsidRPr="00F92F6B">
        <w:rPr>
          <w:rFonts w:eastAsia="SimSun"/>
        </w:rPr>
        <w:t xml:space="preserve"> or by means of the Uplink RAN configuration transfer procedure and Downlink RAN configuration transfer </w:t>
      </w:r>
      <w:r w:rsidRPr="00F92F6B">
        <w:rPr>
          <w:rFonts w:eastAsia="SimSun"/>
        </w:rPr>
        <w:t xml:space="preserve">procedure </w:t>
      </w:r>
      <w:r w:rsidR="00027DB8" w:rsidRPr="00F92F6B">
        <w:rPr>
          <w:rFonts w:eastAsia="SimSun"/>
        </w:rPr>
        <w:t>over NG.</w:t>
      </w:r>
    </w:p>
    <w:p w14:paraId="36039179" w14:textId="267706AC" w:rsidR="00601691" w:rsidRPr="00F92F6B" w:rsidRDefault="00601691" w:rsidP="00601691">
      <w:r w:rsidRPr="00F92F6B">
        <w:rPr>
          <w:rFonts w:eastAsia="SimSun"/>
        </w:rPr>
        <w:t>In case of failure shortly after successful Handover</w:t>
      </w:r>
      <w:r w:rsidR="004A0B12" w:rsidRPr="00F92F6B">
        <w:t xml:space="preserve"> or LTM cell switch</w:t>
      </w:r>
      <w:r w:rsidRPr="00F92F6B">
        <w:rPr>
          <w:rFonts w:eastAsia="SimSun"/>
        </w:rPr>
        <w:t>, the same mobility event may generate both a SHR and a RLF report. In this case, the node(s), which configured the SHR trigger causing the SHR, may take the duplication into account e.g. ignore the SHR.</w:t>
      </w:r>
    </w:p>
    <w:p w14:paraId="3A7EFA77" w14:textId="67311A9E" w:rsidR="00027DB8" w:rsidRPr="00F92F6B" w:rsidRDefault="00077F96" w:rsidP="00027DB8">
      <w:r w:rsidRPr="00F92F6B">
        <w:t>Upon retrieval of a</w:t>
      </w:r>
      <w:r w:rsidR="00224E50" w:rsidRPr="00F92F6B">
        <w:t>n</w:t>
      </w:r>
      <w:r w:rsidRPr="00F92F6B">
        <w:t xml:space="preserve"> </w:t>
      </w:r>
      <w:r w:rsidR="00CD6C43" w:rsidRPr="00F92F6B">
        <w:t>SHR</w:t>
      </w:r>
      <w:r w:rsidRPr="00F92F6B">
        <w:t>, the receiving node may analyse whether its mobility configuration needs adjustment.</w:t>
      </w:r>
    </w:p>
    <w:p w14:paraId="0F5F5870" w14:textId="06148516" w:rsidR="00077F96" w:rsidRPr="00F92F6B" w:rsidRDefault="00027DB8" w:rsidP="00077F96">
      <w:r w:rsidRPr="00F92F6B">
        <w:t>The SHR can be used to detect one case of Intra-system Too Late Handover, namely when DAPS HO is configured but an RLF is detected in the source cell during a successful DAPS HO.</w:t>
      </w:r>
    </w:p>
    <w:p w14:paraId="309633C2" w14:textId="5C42472D" w:rsidR="00111BD0" w:rsidRPr="00F92F6B" w:rsidRDefault="00111BD0" w:rsidP="00111BD0">
      <w:r w:rsidRPr="00F92F6B">
        <w:t xml:space="preserve">The SHR can be collected for intra-NR handover </w:t>
      </w:r>
      <w:r w:rsidR="004A0B12" w:rsidRPr="00F92F6B">
        <w:t>or LTM cell switch,</w:t>
      </w:r>
      <w:r w:rsidR="00B52AB7" w:rsidRPr="00F92F6B">
        <w:t xml:space="preserve"> </w:t>
      </w:r>
      <w:r w:rsidRPr="00F92F6B">
        <w:t>and for handover from NR to E-UTRA.</w:t>
      </w:r>
    </w:p>
    <w:p w14:paraId="754CABD3" w14:textId="2AE3D75E" w:rsidR="00CD6C43" w:rsidRPr="00F92F6B" w:rsidRDefault="00CD6C43" w:rsidP="00E96F07">
      <w:pPr>
        <w:pStyle w:val="Heading4"/>
      </w:pPr>
      <w:bookmarkStart w:id="1659" w:name="_Toc219280954"/>
      <w:r w:rsidRPr="00F92F6B">
        <w:t>15.5.2.8</w:t>
      </w:r>
      <w:r w:rsidRPr="00F92F6B">
        <w:tab/>
        <w:t xml:space="preserve">Successful </w:t>
      </w:r>
      <w:proofErr w:type="spellStart"/>
      <w:r w:rsidRPr="00F92F6B">
        <w:t>PSCell</w:t>
      </w:r>
      <w:proofErr w:type="spellEnd"/>
      <w:r w:rsidRPr="00F92F6B">
        <w:t xml:space="preserve"> Addition/Change Report</w:t>
      </w:r>
      <w:bookmarkEnd w:id="1659"/>
    </w:p>
    <w:p w14:paraId="1968A235" w14:textId="66974053" w:rsidR="00CD6C43" w:rsidRPr="00F92F6B" w:rsidRDefault="00CD6C43" w:rsidP="00CD6C43">
      <w:r w:rsidRPr="00F92F6B">
        <w:t xml:space="preserve">For the analysis of successful </w:t>
      </w:r>
      <w:proofErr w:type="spellStart"/>
      <w:r w:rsidRPr="00F92F6B">
        <w:t>PSCell</w:t>
      </w:r>
      <w:proofErr w:type="spellEnd"/>
      <w:r w:rsidRPr="00F92F6B">
        <w:t xml:space="preserve"> addition/change, the UE </w:t>
      </w:r>
      <w:r w:rsidR="0067127F" w:rsidRPr="00F92F6B">
        <w:t xml:space="preserve">may collect </w:t>
      </w:r>
      <w:r w:rsidRPr="00F92F6B">
        <w:t xml:space="preserve">Successful </w:t>
      </w:r>
      <w:proofErr w:type="spellStart"/>
      <w:r w:rsidRPr="00F92F6B">
        <w:t>PSCell</w:t>
      </w:r>
      <w:proofErr w:type="spellEnd"/>
      <w:r w:rsidRPr="00F92F6B">
        <w:t xml:space="preserve"> Addition/Change Report (SPR) based on the configuration by network, if received, and makes the SPR available to the network as specified in</w:t>
      </w:r>
      <w:r w:rsidRPr="00F92F6B">
        <w:rPr>
          <w:rFonts w:eastAsia="SimSun"/>
        </w:rPr>
        <w:t xml:space="preserve"> TS 38.331 [12]</w:t>
      </w:r>
      <w:r w:rsidRPr="00F92F6B">
        <w:t>.</w:t>
      </w:r>
    </w:p>
    <w:p w14:paraId="5E239C1A" w14:textId="77777777" w:rsidR="00CD6C43" w:rsidRPr="00F92F6B" w:rsidRDefault="00CD6C43" w:rsidP="00CD6C43">
      <w:r w:rsidRPr="00F92F6B">
        <w:t>The UE stores the SPR</w:t>
      </w:r>
      <w:r w:rsidRPr="00F92F6B">
        <w:rPr>
          <w:rFonts w:eastAsia="SimSun"/>
        </w:rPr>
        <w:t xml:space="preserve"> </w:t>
      </w:r>
      <w:r w:rsidRPr="00F92F6B">
        <w:t xml:space="preserve">until the SPR is fetched by the network or for 48 hours after the SPR </w:t>
      </w:r>
      <w:r w:rsidRPr="00F92F6B">
        <w:rPr>
          <w:rFonts w:eastAsia="SimSun"/>
        </w:rPr>
        <w:t>is recorded</w:t>
      </w:r>
      <w:r w:rsidRPr="00F92F6B">
        <w:t>.</w:t>
      </w:r>
    </w:p>
    <w:p w14:paraId="17286AEA" w14:textId="77777777" w:rsidR="00CD6C43" w:rsidRPr="00F92F6B" w:rsidRDefault="00CD6C43" w:rsidP="00CD6C43">
      <w:r w:rsidRPr="00F92F6B">
        <w:t>The UE makes the SPR</w:t>
      </w:r>
      <w:r w:rsidRPr="00F92F6B">
        <w:rPr>
          <w:rFonts w:eastAsia="SimSun"/>
        </w:rPr>
        <w:t xml:space="preserve"> </w:t>
      </w:r>
      <w:r w:rsidRPr="00F92F6B">
        <w:t xml:space="preserve">available to </w:t>
      </w:r>
      <w:proofErr w:type="spellStart"/>
      <w:r w:rsidRPr="00F92F6B">
        <w:t>gNB</w:t>
      </w:r>
      <w:proofErr w:type="spellEnd"/>
      <w:r w:rsidRPr="00F92F6B">
        <w:t>(s).</w:t>
      </w:r>
    </w:p>
    <w:p w14:paraId="796DD605" w14:textId="049A41D8" w:rsidR="00CD6C43" w:rsidRPr="00F92F6B" w:rsidRDefault="00CD6C43" w:rsidP="00CD6C43">
      <w:r w:rsidRPr="00F92F6B">
        <w:rPr>
          <w:rFonts w:eastAsia="SimSun"/>
        </w:rPr>
        <w:t xml:space="preserve">When a </w:t>
      </w:r>
      <w:proofErr w:type="spellStart"/>
      <w:r w:rsidRPr="00F92F6B">
        <w:rPr>
          <w:rFonts w:eastAsia="SimSun"/>
        </w:rPr>
        <w:t>gNB</w:t>
      </w:r>
      <w:proofErr w:type="spellEnd"/>
      <w:r w:rsidRPr="00F92F6B">
        <w:rPr>
          <w:rFonts w:eastAsia="SimSun"/>
        </w:rPr>
        <w:t xml:space="preserve"> fetches the </w:t>
      </w:r>
      <w:r w:rsidRPr="00F92F6B">
        <w:t>SPR</w:t>
      </w:r>
      <w:r w:rsidRPr="00F92F6B">
        <w:rPr>
          <w:rFonts w:eastAsia="SimSun"/>
        </w:rPr>
        <w:t xml:space="preserve"> from UE, it forwards the SPR to the MN that was serving the UE at the time the SPR was generated by using the ACCESS AND MOBILITY INDICATION message over </w:t>
      </w:r>
      <w:proofErr w:type="spellStart"/>
      <w:r w:rsidRPr="00F92F6B">
        <w:rPr>
          <w:rFonts w:eastAsia="SimSun"/>
        </w:rPr>
        <w:t>Xn</w:t>
      </w:r>
      <w:proofErr w:type="spellEnd"/>
      <w:r w:rsidRPr="00F92F6B">
        <w:rPr>
          <w:rFonts w:eastAsia="SimSun"/>
        </w:rPr>
        <w:t xml:space="preserve"> or by means of the Uplink RAN configuration transfer procedure and Downlink RAN configuration transfer over NG.</w:t>
      </w:r>
    </w:p>
    <w:p w14:paraId="153BF483" w14:textId="77777777" w:rsidR="007D4E4A" w:rsidRPr="00F92F6B" w:rsidRDefault="007D4E4A" w:rsidP="007D4E4A">
      <w:pPr>
        <w:pStyle w:val="Heading3"/>
      </w:pPr>
      <w:bookmarkStart w:id="1660" w:name="_Toc219280955"/>
      <w:r w:rsidRPr="00F92F6B">
        <w:t>15.5.3</w:t>
      </w:r>
      <w:r w:rsidRPr="00F92F6B">
        <w:tab/>
        <w:t>Support for RACH Optimization</w:t>
      </w:r>
      <w:bookmarkEnd w:id="1655"/>
      <w:bookmarkEnd w:id="1656"/>
      <w:bookmarkEnd w:id="1657"/>
      <w:bookmarkEnd w:id="1660"/>
    </w:p>
    <w:p w14:paraId="38200042" w14:textId="68030360" w:rsidR="007D4E4A" w:rsidRPr="00F92F6B" w:rsidRDefault="007D4E4A" w:rsidP="007D4E4A">
      <w:r w:rsidRPr="00F92F6B">
        <w:t xml:space="preserve">RACH optimization is supported by UE reported information made available at the NG RAN node </w:t>
      </w:r>
      <w:r w:rsidR="00077F96" w:rsidRPr="00F92F6B">
        <w:t xml:space="preserve">as specified in TS 38.331 [12] </w:t>
      </w:r>
      <w:r w:rsidRPr="00F92F6B">
        <w:t>and by PRACH parameters exchange between NG RAN nodes.</w:t>
      </w:r>
    </w:p>
    <w:p w14:paraId="3EB6C66F" w14:textId="03F1B237" w:rsidR="007D4E4A" w:rsidRPr="00F92F6B" w:rsidRDefault="007D4E4A" w:rsidP="007D4E4A">
      <w:r w:rsidRPr="00F92F6B">
        <w:t xml:space="preserve">The contents of the RA </w:t>
      </w:r>
      <w:r w:rsidR="00CD6C43" w:rsidRPr="00F92F6B">
        <w:t>R</w:t>
      </w:r>
      <w:r w:rsidRPr="00F92F6B">
        <w:t>eport comprise of the following:</w:t>
      </w:r>
    </w:p>
    <w:p w14:paraId="04E75DBB" w14:textId="77777777" w:rsidR="007D4E4A" w:rsidRPr="00F92F6B" w:rsidRDefault="007D4E4A" w:rsidP="007D4E4A">
      <w:pPr>
        <w:pStyle w:val="B1"/>
      </w:pPr>
      <w:r w:rsidRPr="00F92F6B">
        <w:t>-</w:t>
      </w:r>
      <w:r w:rsidRPr="00F92F6B">
        <w:tab/>
        <w:t>Contention detection indication per RACH attempt</w:t>
      </w:r>
      <w:r w:rsidR="00CE75B8" w:rsidRPr="00F92F6B">
        <w:t>;</w:t>
      </w:r>
    </w:p>
    <w:p w14:paraId="3B037466" w14:textId="77777777" w:rsidR="007D4E4A" w:rsidRPr="00F92F6B" w:rsidRDefault="007D4E4A" w:rsidP="007D4E4A">
      <w:pPr>
        <w:pStyle w:val="B1"/>
      </w:pPr>
      <w:r w:rsidRPr="00F92F6B">
        <w:t>-</w:t>
      </w:r>
      <w:r w:rsidRPr="00F92F6B">
        <w:tab/>
        <w:t>Indexes of the SSBs and number of RACH preambles sent on each tried SSB listed in chronological order of attempts</w:t>
      </w:r>
      <w:r w:rsidR="00CE75B8" w:rsidRPr="00F92F6B">
        <w:t>;</w:t>
      </w:r>
    </w:p>
    <w:p w14:paraId="01FE12E1" w14:textId="50D6918F" w:rsidR="00077F96" w:rsidRPr="00F92F6B" w:rsidRDefault="007D4E4A" w:rsidP="00077F96">
      <w:pPr>
        <w:pStyle w:val="B1"/>
      </w:pPr>
      <w:r w:rsidRPr="00F92F6B">
        <w:t>-</w:t>
      </w:r>
      <w:r w:rsidRPr="00F92F6B">
        <w:tab/>
        <w:t xml:space="preserve">Indication whether the selected SSB is above or below the </w:t>
      </w:r>
      <w:r w:rsidR="00077F96" w:rsidRPr="00F92F6B">
        <w:t xml:space="preserve">configured RSRP </w:t>
      </w:r>
      <w:r w:rsidRPr="00F92F6B">
        <w:t>threshold per RACH attempt</w:t>
      </w:r>
      <w:r w:rsidR="00077F96" w:rsidRPr="00F92F6B">
        <w:t>;</w:t>
      </w:r>
    </w:p>
    <w:p w14:paraId="76590B4E" w14:textId="23D75F88" w:rsidR="00111BD0" w:rsidRPr="00F92F6B" w:rsidRDefault="00077F96" w:rsidP="00111BD0">
      <w:pPr>
        <w:pStyle w:val="B1"/>
      </w:pPr>
      <w:r w:rsidRPr="00F92F6B">
        <w:t>-</w:t>
      </w:r>
      <w:r w:rsidRPr="00F92F6B">
        <w:tab/>
        <w:t>2</w:t>
      </w:r>
      <w:r w:rsidR="004B1829" w:rsidRPr="00F92F6B">
        <w:t>-</w:t>
      </w:r>
      <w:r w:rsidRPr="00F92F6B">
        <w:t>step RACH information as specified in clause 5.7.10.4 of TS 38.331</w:t>
      </w:r>
      <w:r w:rsidR="004B1829" w:rsidRPr="00F92F6B">
        <w:t xml:space="preserve"> </w:t>
      </w:r>
      <w:r w:rsidRPr="00F92F6B">
        <w:t>[12]</w:t>
      </w:r>
      <w:r w:rsidR="00111BD0" w:rsidRPr="00F92F6B">
        <w:t>;</w:t>
      </w:r>
    </w:p>
    <w:p w14:paraId="0E954001" w14:textId="5113A845" w:rsidR="007D4E4A" w:rsidRPr="00F92F6B" w:rsidRDefault="00111BD0" w:rsidP="00111BD0">
      <w:pPr>
        <w:pStyle w:val="B1"/>
      </w:pPr>
      <w:r w:rsidRPr="00F92F6B">
        <w:t>-</w:t>
      </w:r>
      <w:r w:rsidRPr="00F92F6B">
        <w:tab/>
        <w:t>Indication of LBT failures detected during the random access.</w:t>
      </w:r>
    </w:p>
    <w:p w14:paraId="65CF11E6" w14:textId="77777777" w:rsidR="00CD6C43" w:rsidRPr="00F92F6B" w:rsidRDefault="00CD6C43" w:rsidP="005B6959">
      <w:pPr>
        <w:rPr>
          <w:rFonts w:eastAsiaTheme="minorEastAsia"/>
          <w:b/>
          <w:bCs/>
        </w:rPr>
      </w:pPr>
      <w:bookmarkStart w:id="1661" w:name="_MCCTEMPBM_CRPT83880031___2"/>
      <w:bookmarkStart w:id="1662" w:name="_Toc20403048"/>
      <w:bookmarkStart w:id="1663" w:name="_Toc29372554"/>
      <w:bookmarkStart w:id="1664" w:name="_Toc46502101"/>
      <w:bookmarkStart w:id="1665" w:name="_Toc51971449"/>
      <w:bookmarkStart w:id="1666" w:name="_Toc52551432"/>
      <w:r w:rsidRPr="00F92F6B">
        <w:rPr>
          <w:b/>
          <w:bCs/>
        </w:rPr>
        <w:t>SN RA Reports</w:t>
      </w:r>
    </w:p>
    <w:bookmarkEnd w:id="1661"/>
    <w:p w14:paraId="30688E35" w14:textId="51BBAAC8" w:rsidR="00077F96" w:rsidRPr="00F92F6B" w:rsidRDefault="00077F96" w:rsidP="00C57EBD">
      <w:r w:rsidRPr="00F92F6B">
        <w:t xml:space="preserve">The UE may also support </w:t>
      </w:r>
      <w:r w:rsidR="00CD6C43" w:rsidRPr="00F92F6B">
        <w:t xml:space="preserve">collection of </w:t>
      </w:r>
      <w:r w:rsidR="0067127F" w:rsidRPr="00F92F6B">
        <w:t xml:space="preserve">SN </w:t>
      </w:r>
      <w:r w:rsidR="00CD6C43" w:rsidRPr="00F92F6B">
        <w:t>RA Reports</w:t>
      </w:r>
      <w:r w:rsidRPr="00F92F6B">
        <w:t>.</w:t>
      </w:r>
    </w:p>
    <w:p w14:paraId="5C1D7D86" w14:textId="2793977F" w:rsidR="00CD6C43" w:rsidRPr="00F92F6B" w:rsidRDefault="00CD6C43" w:rsidP="00C57EBD">
      <w:r w:rsidRPr="00F92F6B">
        <w:t xml:space="preserve">The </w:t>
      </w:r>
      <w:r w:rsidR="0067127F" w:rsidRPr="00F92F6B">
        <w:t xml:space="preserve">SN </w:t>
      </w:r>
      <w:r w:rsidRPr="00F92F6B">
        <w:t>RA report retrieval and forwarding is specified in TS 37.340 [21].</w:t>
      </w:r>
    </w:p>
    <w:p w14:paraId="0EC51CC4" w14:textId="22D4C801" w:rsidR="007D4E4A" w:rsidRPr="00F92F6B" w:rsidRDefault="007D4E4A" w:rsidP="00692033">
      <w:pPr>
        <w:pStyle w:val="Heading3"/>
      </w:pPr>
      <w:bookmarkStart w:id="1667" w:name="_Toc219280956"/>
      <w:r w:rsidRPr="00F92F6B">
        <w:t>15.5.4</w:t>
      </w:r>
      <w:r w:rsidRPr="00F92F6B">
        <w:tab/>
        <w:t>UE History Information</w:t>
      </w:r>
      <w:bookmarkEnd w:id="1662"/>
      <w:bookmarkEnd w:id="1663"/>
      <w:bookmarkEnd w:id="1664"/>
      <w:bookmarkEnd w:id="1665"/>
      <w:bookmarkEnd w:id="1666"/>
      <w:bookmarkEnd w:id="1667"/>
    </w:p>
    <w:p w14:paraId="3AED39BC" w14:textId="77777777" w:rsidR="007D4E4A" w:rsidRPr="00F92F6B" w:rsidRDefault="007D4E4A" w:rsidP="007D4E4A">
      <w:r w:rsidRPr="00F92F6B">
        <w:t>The source NG-RAN node collects and stores the UE History Information for as long as the UE stays in one of its cells.</w:t>
      </w:r>
    </w:p>
    <w:p w14:paraId="39CCB36B" w14:textId="3FAE6EC9" w:rsidR="007D4E4A" w:rsidRPr="00F92F6B" w:rsidRDefault="007D4E4A" w:rsidP="007D4E4A">
      <w:r w:rsidRPr="00F92F6B">
        <w:t>The UE may report the UE history information when connecting to a cell of the NG-RAN node</w:t>
      </w:r>
      <w:r w:rsidR="00077F96" w:rsidRPr="00F92F6B">
        <w:t xml:space="preserve">, consisting of </w:t>
      </w:r>
      <w:proofErr w:type="spellStart"/>
      <w:r w:rsidR="00077F96" w:rsidRPr="00F92F6B">
        <w:t>PCell</w:t>
      </w:r>
      <w:proofErr w:type="spellEnd"/>
      <w:r w:rsidR="00077F96" w:rsidRPr="00F92F6B">
        <w:t xml:space="preserve"> and </w:t>
      </w:r>
      <w:proofErr w:type="spellStart"/>
      <w:r w:rsidR="00077F96" w:rsidRPr="00F92F6B">
        <w:t>PSCell</w:t>
      </w:r>
      <w:proofErr w:type="spellEnd"/>
      <w:r w:rsidR="00077F96" w:rsidRPr="00F92F6B">
        <w:t xml:space="preserve"> mobility history information, as specified in TS 38.331 [12]</w:t>
      </w:r>
      <w:r w:rsidRPr="00F92F6B">
        <w:t>.</w:t>
      </w:r>
    </w:p>
    <w:p w14:paraId="7D0BECB4" w14:textId="77777777" w:rsidR="007D4E4A" w:rsidRPr="00F92F6B" w:rsidRDefault="007D4E4A" w:rsidP="007D4E4A">
      <w:r w:rsidRPr="00F92F6B">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F92F6B" w:rsidRDefault="007D4E4A" w:rsidP="00692033">
      <w:r w:rsidRPr="00F92F6B">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7C7AC0A9" w:rsidR="00FE444E" w:rsidRPr="00F92F6B" w:rsidRDefault="00FE444E" w:rsidP="00692033">
      <w:r w:rsidRPr="00F92F6B">
        <w:rPr>
          <w:rFonts w:eastAsiaTheme="minorEastAsia"/>
        </w:rPr>
        <w:t xml:space="preserve">In case of CHO, the target NG-RAN node updates the time UE stayed in cell of the latest </w:t>
      </w:r>
      <w:proofErr w:type="spellStart"/>
      <w:r w:rsidRPr="00F92F6B">
        <w:rPr>
          <w:rFonts w:eastAsiaTheme="minorEastAsia"/>
        </w:rPr>
        <w:t>PCell</w:t>
      </w:r>
      <w:proofErr w:type="spellEnd"/>
      <w:r w:rsidRPr="00F92F6B">
        <w:rPr>
          <w:rFonts w:eastAsiaTheme="minorEastAsia"/>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F92F6B">
        <w:rPr>
          <w:rFonts w:eastAsiaTheme="minorEastAsia"/>
        </w:rPr>
        <w:t>PSCell</w:t>
      </w:r>
      <w:proofErr w:type="spellEnd"/>
      <w:r w:rsidRPr="00F92F6B">
        <w:rPr>
          <w:rFonts w:eastAsiaTheme="minorEastAsia"/>
        </w:rPr>
        <w:t xml:space="preserve"> entry (i.e. the source </w:t>
      </w:r>
      <w:proofErr w:type="spellStart"/>
      <w:r w:rsidRPr="00F92F6B">
        <w:rPr>
          <w:rFonts w:eastAsiaTheme="minorEastAsia"/>
        </w:rPr>
        <w:t>PSCell</w:t>
      </w:r>
      <w:proofErr w:type="spellEnd"/>
      <w:r w:rsidRPr="00F92F6B">
        <w:rPr>
          <w:rFonts w:eastAsiaTheme="minorEastAsia"/>
        </w:rPr>
        <w:t>) as specified in TS 37.340 [21].</w:t>
      </w:r>
      <w:r w:rsidR="006B44CB" w:rsidRPr="00F92F6B">
        <w:t xml:space="preserve"> The target NG-RAN node may also update the SCG Activation Time provided in the Handover Preparation.</w:t>
      </w:r>
    </w:p>
    <w:p w14:paraId="5B78B1B1" w14:textId="0FB49CAD" w:rsidR="000E0FBE" w:rsidRPr="00F92F6B" w:rsidRDefault="000E0FBE" w:rsidP="000E0FBE">
      <w:pPr>
        <w:pStyle w:val="Heading3"/>
      </w:pPr>
      <w:bookmarkStart w:id="1668" w:name="_Toc219280957"/>
      <w:r w:rsidRPr="00F92F6B">
        <w:t>15.5.5</w:t>
      </w:r>
      <w:r w:rsidRPr="00F92F6B">
        <w:tab/>
        <w:t>Support for Coverage and Capacity Optimisation</w:t>
      </w:r>
      <w:bookmarkEnd w:id="1668"/>
    </w:p>
    <w:p w14:paraId="4045AE30" w14:textId="03AEF8B8" w:rsidR="000E0FBE" w:rsidRPr="00F92F6B" w:rsidRDefault="000E0FBE" w:rsidP="0022566B">
      <w:pPr>
        <w:pStyle w:val="Heading4"/>
      </w:pPr>
      <w:bookmarkStart w:id="1669" w:name="_Toc219280958"/>
      <w:r w:rsidRPr="00F92F6B">
        <w:t>15.5.5.1</w:t>
      </w:r>
      <w:r w:rsidRPr="00F92F6B">
        <w:tab/>
        <w:t>General</w:t>
      </w:r>
      <w:bookmarkEnd w:id="1669"/>
    </w:p>
    <w:p w14:paraId="4C384DF0" w14:textId="634874F3" w:rsidR="000E0FBE" w:rsidRPr="00F92F6B" w:rsidRDefault="000E0FBE" w:rsidP="000E0FBE">
      <w:r w:rsidRPr="00F92F6B">
        <w:t xml:space="preserve">The objective of NR Coverage and Capacity Optimization (CCO) function is to detect and </w:t>
      </w:r>
      <w:r w:rsidR="000C291F" w:rsidRPr="00F92F6B">
        <w:t xml:space="preserve">resolve or </w:t>
      </w:r>
      <w:r w:rsidRPr="00F92F6B">
        <w:t xml:space="preserve">mitigate </w:t>
      </w:r>
      <w:r w:rsidR="000C291F" w:rsidRPr="00F92F6B">
        <w:t xml:space="preserve">CCO issues, e.g. </w:t>
      </w:r>
      <w:r w:rsidRPr="00F92F6B">
        <w:t>coverage and cell edge interference issues.</w:t>
      </w:r>
    </w:p>
    <w:p w14:paraId="2712DC9C" w14:textId="02D7217D" w:rsidR="000E0FBE" w:rsidRPr="00F92F6B" w:rsidRDefault="000E0FBE" w:rsidP="000E0FBE">
      <w:pPr>
        <w:pStyle w:val="Heading4"/>
      </w:pPr>
      <w:bookmarkStart w:id="1670" w:name="_Toc219280959"/>
      <w:r w:rsidRPr="00F92F6B">
        <w:t>15.5.5.2</w:t>
      </w:r>
      <w:r w:rsidRPr="00F92F6B">
        <w:tab/>
        <w:t>OAM requirements</w:t>
      </w:r>
      <w:bookmarkEnd w:id="1670"/>
    </w:p>
    <w:p w14:paraId="19A62025" w14:textId="05CB96D7" w:rsidR="000E0FBE" w:rsidRPr="00F92F6B" w:rsidRDefault="000E0FBE" w:rsidP="000E0FBE">
      <w:r w:rsidRPr="00F92F6B">
        <w:t xml:space="preserve">Each NG-RAN node may be configured with </w:t>
      </w:r>
      <w:r w:rsidRPr="00F92F6B">
        <w:rPr>
          <w:i/>
        </w:rPr>
        <w:t>alternative coverage configurations</w:t>
      </w:r>
      <w:r w:rsidRPr="00F92F6B">
        <w:t xml:space="preserve"> by OAM. The alternative coverage configurations contain relevant radio parameters and may also include a range for how each parameter is allowed to be adjusted.</w:t>
      </w:r>
    </w:p>
    <w:p w14:paraId="152BEC42" w14:textId="552D39A4" w:rsidR="000E0FBE" w:rsidRPr="00F92F6B" w:rsidRDefault="000E0FBE" w:rsidP="000E0FBE">
      <w:pPr>
        <w:pStyle w:val="Heading4"/>
      </w:pPr>
      <w:bookmarkStart w:id="1671" w:name="_Toc219280960"/>
      <w:r w:rsidRPr="00F92F6B">
        <w:t>15.5.5.3</w:t>
      </w:r>
      <w:r w:rsidRPr="00F92F6B">
        <w:tab/>
        <w:t>Dynamic coverage configuration changes</w:t>
      </w:r>
      <w:bookmarkEnd w:id="1671"/>
    </w:p>
    <w:p w14:paraId="51135806" w14:textId="3BE2477D" w:rsidR="000E0FBE" w:rsidRPr="00F92F6B" w:rsidRDefault="000E0FBE" w:rsidP="000E0FBE">
      <w:r w:rsidRPr="00F92F6B">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F92F6B" w:rsidRDefault="000E0FBE" w:rsidP="000E0FBE">
      <w:r w:rsidRPr="00F92F6B">
        <w:t>The</w:t>
      </w:r>
      <w:r w:rsidR="000C291F" w:rsidRPr="00F92F6B">
        <w:t xml:space="preserve"> coverage state</w:t>
      </w:r>
      <w:r w:rsidRPr="00F92F6B">
        <w:t xml:space="preserve"> indicator may be used at the receiving NG-RAN node to adjust the functions of the Mobility Robustness Optimisation, e.g. by using the </w:t>
      </w:r>
      <w:r w:rsidR="000C291F" w:rsidRPr="00F92F6B">
        <w:t xml:space="preserve">coverage state </w:t>
      </w:r>
      <w:r w:rsidRPr="00F92F6B">
        <w:t xml:space="preserve">indicator to retrieve a previously stored Mobility Robustness Optimisation state. The </w:t>
      </w:r>
      <w:r w:rsidR="000C291F" w:rsidRPr="00F92F6B">
        <w:t xml:space="preserve">coverage state </w:t>
      </w:r>
      <w:r w:rsidRPr="00F92F6B">
        <w:t xml:space="preserve">indicator may also be used at the receiving NG-RAN node to adopt </w:t>
      </w:r>
      <w:r w:rsidR="000C291F" w:rsidRPr="00F92F6B">
        <w:t xml:space="preserve">coverage </w:t>
      </w:r>
      <w:r w:rsidRPr="00F92F6B">
        <w:t xml:space="preserve">configurations matching with neighbouring cells </w:t>
      </w:r>
      <w:r w:rsidR="000C291F" w:rsidRPr="00F92F6B">
        <w:t xml:space="preserve">coverage </w:t>
      </w:r>
      <w:r w:rsidRPr="00F92F6B">
        <w:t>configurations.</w:t>
      </w:r>
    </w:p>
    <w:p w14:paraId="068B9963" w14:textId="13A86437" w:rsidR="000E0FBE" w:rsidRPr="00F92F6B" w:rsidRDefault="000E0FBE" w:rsidP="000E0FBE">
      <w:r w:rsidRPr="00F92F6B">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F92F6B" w:rsidRDefault="000E0FBE" w:rsidP="000E0FBE">
      <w:pPr>
        <w:pStyle w:val="Heading3"/>
      </w:pPr>
      <w:bookmarkStart w:id="1672" w:name="_Toc219280961"/>
      <w:r w:rsidRPr="00F92F6B">
        <w:t>15.5.6</w:t>
      </w:r>
      <w:r w:rsidRPr="00F92F6B">
        <w:tab/>
        <w:t>Support for PCI Optimisation</w:t>
      </w:r>
      <w:bookmarkEnd w:id="1672"/>
    </w:p>
    <w:p w14:paraId="674C2C78" w14:textId="77777777" w:rsidR="000E0FBE" w:rsidRPr="00F92F6B" w:rsidRDefault="000E0FBE" w:rsidP="000E0FBE">
      <w:r w:rsidRPr="00F92F6B">
        <w:rPr>
          <w:lang w:eastAsia="en-GB"/>
        </w:rPr>
        <w:t xml:space="preserve">The PCI Optimization Function in split </w:t>
      </w:r>
      <w:proofErr w:type="spellStart"/>
      <w:r w:rsidRPr="00F92F6B">
        <w:t>gNB</w:t>
      </w:r>
      <w:proofErr w:type="spellEnd"/>
      <w:r w:rsidRPr="00F92F6B">
        <w:rPr>
          <w:lang w:eastAsia="en-GB"/>
        </w:rPr>
        <w:t xml:space="preserve"> case is specified in TS 38.401 [4].</w:t>
      </w:r>
    </w:p>
    <w:p w14:paraId="7052D866" w14:textId="4573D188" w:rsidR="000E0FBE" w:rsidRPr="00F92F6B" w:rsidRDefault="000E0FBE" w:rsidP="005B6959">
      <w:pPr>
        <w:pStyle w:val="Heading4"/>
      </w:pPr>
      <w:bookmarkStart w:id="1673" w:name="_Toc219280962"/>
      <w:bookmarkStart w:id="1674" w:name="_MCCTEMPBM_CRPT83880032___2"/>
      <w:r w:rsidRPr="00F92F6B">
        <w:t>15.5.6.1</w:t>
      </w:r>
      <w:r w:rsidRPr="00F92F6B">
        <w:tab/>
        <w:t>Centralized PCI Assignment</w:t>
      </w:r>
      <w:bookmarkEnd w:id="1673"/>
    </w:p>
    <w:bookmarkEnd w:id="1674"/>
    <w:p w14:paraId="3544B4F8" w14:textId="77777777" w:rsidR="000E0FBE" w:rsidRPr="00F92F6B" w:rsidRDefault="000E0FBE" w:rsidP="000E0FBE">
      <w:r w:rsidRPr="00F92F6B">
        <w:t xml:space="preserve">For centralized PCI assignment in </w:t>
      </w:r>
      <w:proofErr w:type="spellStart"/>
      <w:r w:rsidRPr="00F92F6B">
        <w:t>gNB</w:t>
      </w:r>
      <w:proofErr w:type="spellEnd"/>
      <w:r w:rsidRPr="00F92F6B">
        <w:t xml:space="preserve">, the OAM assigns a single PCI for each NR cell in the </w:t>
      </w:r>
      <w:proofErr w:type="spellStart"/>
      <w:r w:rsidRPr="00F92F6B">
        <w:t>gNB</w:t>
      </w:r>
      <w:proofErr w:type="spellEnd"/>
      <w:r w:rsidRPr="00F92F6B">
        <w:t xml:space="preserve">, and the </w:t>
      </w:r>
      <w:proofErr w:type="spellStart"/>
      <w:r w:rsidRPr="00F92F6B">
        <w:t>gNB</w:t>
      </w:r>
      <w:proofErr w:type="spellEnd"/>
      <w:r w:rsidRPr="00F92F6B">
        <w:t xml:space="preserve"> selects this value as the PCI of the NR cell.</w:t>
      </w:r>
    </w:p>
    <w:p w14:paraId="27DF67EF" w14:textId="484F6005" w:rsidR="000E0FBE" w:rsidRPr="00F92F6B" w:rsidRDefault="000E0FBE" w:rsidP="005B6959">
      <w:pPr>
        <w:pStyle w:val="Heading4"/>
        <w:rPr>
          <w:rFonts w:ascii="Times New Roman" w:hAnsi="Times New Roman"/>
          <w:sz w:val="20"/>
        </w:rPr>
      </w:pPr>
      <w:bookmarkStart w:id="1675" w:name="_Toc219280963"/>
      <w:bookmarkStart w:id="1676" w:name="_MCCTEMPBM_CRPT83880033___2"/>
      <w:r w:rsidRPr="00F92F6B">
        <w:t>15.5.6.2</w:t>
      </w:r>
      <w:r w:rsidRPr="00F92F6B">
        <w:tab/>
        <w:t>Distributed PCI Assignment</w:t>
      </w:r>
      <w:bookmarkEnd w:id="1675"/>
    </w:p>
    <w:bookmarkEnd w:id="1676"/>
    <w:p w14:paraId="66D7E097" w14:textId="68DFB104" w:rsidR="000E0FBE" w:rsidRPr="00F92F6B" w:rsidRDefault="000E0FBE" w:rsidP="00692033">
      <w:r w:rsidRPr="00F92F6B">
        <w:t xml:space="preserve">For distributed PCI assignment in </w:t>
      </w:r>
      <w:proofErr w:type="spellStart"/>
      <w:r w:rsidRPr="00F92F6B">
        <w:t>gNB</w:t>
      </w:r>
      <w:proofErr w:type="spellEnd"/>
      <w:r w:rsidRPr="00F92F6B">
        <w:t xml:space="preserve">, the OAM assigns a list of PCIs for each NR cell in the </w:t>
      </w:r>
      <w:proofErr w:type="spellStart"/>
      <w:r w:rsidRPr="00F92F6B">
        <w:t>gNB</w:t>
      </w:r>
      <w:proofErr w:type="spellEnd"/>
      <w:r w:rsidRPr="00F92F6B">
        <w:t xml:space="preserve">, and the </w:t>
      </w:r>
      <w:proofErr w:type="spellStart"/>
      <w:r w:rsidRPr="00F92F6B">
        <w:t>gNB</w:t>
      </w:r>
      <w:proofErr w:type="spellEnd"/>
      <w:r w:rsidRPr="00F92F6B">
        <w:t xml:space="preserve"> selects a PCI value from the list of PCIs. The </w:t>
      </w:r>
      <w:proofErr w:type="spellStart"/>
      <w:r w:rsidRPr="00F92F6B">
        <w:t>gNB</w:t>
      </w:r>
      <w:proofErr w:type="spellEnd"/>
      <w:r w:rsidRPr="00F92F6B">
        <w:t xml:space="preserve"> may restrict this list by removing some PCIs that are reported by UEs, reported over the </w:t>
      </w:r>
      <w:proofErr w:type="spellStart"/>
      <w:r w:rsidRPr="00F92F6B">
        <w:t>Xn</w:t>
      </w:r>
      <w:proofErr w:type="spellEnd"/>
      <w:r w:rsidRPr="00F92F6B">
        <w:t xml:space="preserve"> interface by neighbo</w:t>
      </w:r>
      <w:r w:rsidR="00224E50" w:rsidRPr="00F92F6B">
        <w:t>u</w:t>
      </w:r>
      <w:r w:rsidRPr="00F92F6B">
        <w:t xml:space="preserve">ring </w:t>
      </w:r>
      <w:proofErr w:type="spellStart"/>
      <w:r w:rsidRPr="00F92F6B">
        <w:t>gNBs</w:t>
      </w:r>
      <w:proofErr w:type="spellEnd"/>
      <w:r w:rsidRPr="00F92F6B">
        <w:t>, and/or acquired through other methods, e.g. detected over the air using a downlink receiver.</w:t>
      </w:r>
    </w:p>
    <w:p w14:paraId="7784F68C" w14:textId="77777777" w:rsidR="00D0609C" w:rsidRPr="00F92F6B" w:rsidRDefault="00D0609C" w:rsidP="00D0609C">
      <w:pPr>
        <w:pStyle w:val="Heading1"/>
      </w:pPr>
      <w:bookmarkStart w:id="1677" w:name="_Toc20388051"/>
      <w:bookmarkStart w:id="1678" w:name="_Toc29376131"/>
      <w:bookmarkStart w:id="1679" w:name="_Toc37232028"/>
      <w:bookmarkStart w:id="1680" w:name="_Toc46502102"/>
      <w:bookmarkStart w:id="1681" w:name="_Toc51971450"/>
      <w:bookmarkStart w:id="1682" w:name="_Toc52551433"/>
      <w:bookmarkStart w:id="1683" w:name="_Toc219280964"/>
      <w:r w:rsidRPr="00F92F6B">
        <w:t>16</w:t>
      </w:r>
      <w:r w:rsidRPr="00F92F6B">
        <w:tab/>
        <w:t>Verticals Support</w:t>
      </w:r>
      <w:bookmarkEnd w:id="1677"/>
      <w:bookmarkEnd w:id="1678"/>
      <w:bookmarkEnd w:id="1679"/>
      <w:bookmarkEnd w:id="1680"/>
      <w:bookmarkEnd w:id="1681"/>
      <w:bookmarkEnd w:id="1682"/>
      <w:bookmarkEnd w:id="1683"/>
    </w:p>
    <w:p w14:paraId="42F34402" w14:textId="77777777" w:rsidR="00F8771F" w:rsidRPr="00F92F6B" w:rsidRDefault="00F8771F" w:rsidP="009A0512">
      <w:pPr>
        <w:pStyle w:val="Heading2"/>
      </w:pPr>
      <w:bookmarkStart w:id="1684" w:name="_Toc20388052"/>
      <w:bookmarkStart w:id="1685" w:name="_Toc29376132"/>
      <w:bookmarkStart w:id="1686" w:name="_Toc37232029"/>
      <w:bookmarkStart w:id="1687" w:name="_Toc46502103"/>
      <w:bookmarkStart w:id="1688" w:name="_Toc51971451"/>
      <w:bookmarkStart w:id="1689" w:name="_Toc52551434"/>
      <w:bookmarkStart w:id="1690" w:name="_Toc219280965"/>
      <w:r w:rsidRPr="00F92F6B">
        <w:t>16.1</w:t>
      </w:r>
      <w:r w:rsidRPr="00F92F6B">
        <w:tab/>
        <w:t>URLLC</w:t>
      </w:r>
      <w:bookmarkEnd w:id="1684"/>
      <w:bookmarkEnd w:id="1685"/>
      <w:bookmarkEnd w:id="1686"/>
      <w:bookmarkEnd w:id="1687"/>
      <w:bookmarkEnd w:id="1688"/>
      <w:bookmarkEnd w:id="1689"/>
      <w:bookmarkEnd w:id="1690"/>
    </w:p>
    <w:p w14:paraId="0984D0FA" w14:textId="77777777" w:rsidR="004C3AF9" w:rsidRPr="00F92F6B" w:rsidRDefault="004C3AF9" w:rsidP="00FD726A">
      <w:pPr>
        <w:pStyle w:val="Heading3"/>
      </w:pPr>
      <w:bookmarkStart w:id="1691" w:name="_Toc20388053"/>
      <w:bookmarkStart w:id="1692" w:name="_Toc29376133"/>
      <w:bookmarkStart w:id="1693" w:name="_Toc37232030"/>
      <w:bookmarkStart w:id="1694" w:name="_Toc46502104"/>
      <w:bookmarkStart w:id="1695" w:name="_Toc51971452"/>
      <w:bookmarkStart w:id="1696" w:name="_Toc52551435"/>
      <w:bookmarkStart w:id="1697" w:name="_Toc219280966"/>
      <w:r w:rsidRPr="00F92F6B">
        <w:t>16.1.1</w:t>
      </w:r>
      <w:r w:rsidRPr="00F92F6B">
        <w:tab/>
        <w:t>Overview</w:t>
      </w:r>
      <w:bookmarkEnd w:id="1691"/>
      <w:bookmarkEnd w:id="1692"/>
      <w:bookmarkEnd w:id="1693"/>
      <w:bookmarkEnd w:id="1694"/>
      <w:bookmarkEnd w:id="1695"/>
      <w:bookmarkEnd w:id="1696"/>
      <w:bookmarkEnd w:id="1697"/>
    </w:p>
    <w:p w14:paraId="4751CEE7" w14:textId="77777777" w:rsidR="00714ECD" w:rsidRPr="00F92F6B" w:rsidRDefault="004C3AF9" w:rsidP="00714ECD">
      <w:r w:rsidRPr="00F92F6B">
        <w:t>The support of Ultra-Reliable and Low Latency Communications (URLLC) services is facilitated by the introduction of the mechanisms described in the following clauses.</w:t>
      </w:r>
      <w:r w:rsidR="00AE4EF6" w:rsidRPr="00F92F6B">
        <w:t xml:space="preserve"> Please note however that those mechanisms need not be limited to the provision of URLLC services.</w:t>
      </w:r>
      <w:r w:rsidR="0037731B" w:rsidRPr="00F92F6B">
        <w:t xml:space="preserve"> Furthermore, RRC can associate logical channels with different SR configurations, for instance, to provide more frequent SR opportunities to URLLC services.</w:t>
      </w:r>
    </w:p>
    <w:p w14:paraId="287B43B8" w14:textId="77777777" w:rsidR="004C3AF9" w:rsidRPr="00F92F6B" w:rsidRDefault="004C3AF9" w:rsidP="00FD726A">
      <w:pPr>
        <w:pStyle w:val="Heading3"/>
      </w:pPr>
      <w:bookmarkStart w:id="1698" w:name="_Toc20388054"/>
      <w:bookmarkStart w:id="1699" w:name="_Toc29376134"/>
      <w:bookmarkStart w:id="1700" w:name="_Toc37232031"/>
      <w:bookmarkStart w:id="1701" w:name="_Toc46502105"/>
      <w:bookmarkStart w:id="1702" w:name="_Toc51971453"/>
      <w:bookmarkStart w:id="1703" w:name="_Toc52551436"/>
      <w:bookmarkStart w:id="1704" w:name="_Toc219280967"/>
      <w:r w:rsidRPr="00F92F6B">
        <w:t>16.1.2</w:t>
      </w:r>
      <w:r w:rsidRPr="00F92F6B">
        <w:tab/>
        <w:t>LCP Restrictions</w:t>
      </w:r>
      <w:bookmarkEnd w:id="1698"/>
      <w:bookmarkEnd w:id="1699"/>
      <w:bookmarkEnd w:id="1700"/>
      <w:bookmarkEnd w:id="1701"/>
      <w:bookmarkEnd w:id="1702"/>
      <w:bookmarkEnd w:id="1703"/>
      <w:bookmarkEnd w:id="1704"/>
    </w:p>
    <w:p w14:paraId="1BE1AE7B" w14:textId="77777777" w:rsidR="004C3AF9" w:rsidRPr="00F92F6B" w:rsidRDefault="00674E28" w:rsidP="004C3AF9">
      <w:r w:rsidRPr="00F92F6B">
        <w:t>With LCP restrictions in MAC, RRC can restrict the mapping of a logical channel to a subset of the configured cells, numerologies, PUSCH transmission durations</w:t>
      </w:r>
      <w:r w:rsidR="00A96591" w:rsidRPr="00F92F6B">
        <w:t>, configured grant configurations</w:t>
      </w:r>
      <w:r w:rsidRPr="00F92F6B">
        <w:t xml:space="preserve"> and control whether a logical channel can utilise the resources allocated by a Type 1 Configured Grant (see clause 10.3)</w:t>
      </w:r>
      <w:r w:rsidR="00A96591" w:rsidRPr="00F92F6B">
        <w:t xml:space="preserve"> or whether a logical channel can utilise dynamic grants indicating a certain physical priority level</w:t>
      </w:r>
      <w:r w:rsidRPr="00F92F6B">
        <w:t xml:space="preserve">. </w:t>
      </w:r>
      <w:r w:rsidR="004C3AF9" w:rsidRPr="00F92F6B">
        <w:t xml:space="preserve">With such restrictions, it then becomes possible to reserve, for instance, the numerology with the largest subcarrier spacing and/or shortest </w:t>
      </w:r>
      <w:r w:rsidRPr="00F92F6B">
        <w:t xml:space="preserve">PUSCH </w:t>
      </w:r>
      <w:r w:rsidR="004C3AF9" w:rsidRPr="00F92F6B">
        <w:t xml:space="preserve">transmission </w:t>
      </w:r>
      <w:r w:rsidRPr="00F92F6B">
        <w:t xml:space="preserve">duration </w:t>
      </w:r>
      <w:r w:rsidR="004C3AF9" w:rsidRPr="00F92F6B">
        <w:t>for URLLC services.</w:t>
      </w:r>
      <w:r w:rsidR="00385040" w:rsidRPr="00F92F6B">
        <w:t xml:space="preserve"> Furthermore, RRC can associate logical channels with different SR configurations, for instance, to provide more frequent SR opportunities to URLLC services.</w:t>
      </w:r>
    </w:p>
    <w:p w14:paraId="3BEF66D9" w14:textId="77777777" w:rsidR="004C3AF9" w:rsidRPr="00F92F6B" w:rsidRDefault="004C3AF9" w:rsidP="00FD726A">
      <w:pPr>
        <w:pStyle w:val="Heading3"/>
      </w:pPr>
      <w:bookmarkStart w:id="1705" w:name="_Toc20388055"/>
      <w:bookmarkStart w:id="1706" w:name="_Toc29376135"/>
      <w:bookmarkStart w:id="1707" w:name="_Toc37232032"/>
      <w:bookmarkStart w:id="1708" w:name="_Toc46502106"/>
      <w:bookmarkStart w:id="1709" w:name="_Toc51971454"/>
      <w:bookmarkStart w:id="1710" w:name="_Toc52551437"/>
      <w:bookmarkStart w:id="1711" w:name="_Toc219280968"/>
      <w:r w:rsidRPr="00F92F6B">
        <w:t>16.1.3</w:t>
      </w:r>
      <w:r w:rsidRPr="00F92F6B">
        <w:tab/>
        <w:t>Packet Duplication</w:t>
      </w:r>
      <w:bookmarkEnd w:id="1705"/>
      <w:bookmarkEnd w:id="1706"/>
      <w:bookmarkEnd w:id="1707"/>
      <w:bookmarkEnd w:id="1708"/>
      <w:bookmarkEnd w:id="1709"/>
      <w:bookmarkEnd w:id="1710"/>
      <w:bookmarkEnd w:id="1711"/>
    </w:p>
    <w:p w14:paraId="6A495537" w14:textId="0DDD7D3E" w:rsidR="005E53FE" w:rsidRPr="00F92F6B" w:rsidRDefault="004C3AF9" w:rsidP="005E53FE">
      <w:r w:rsidRPr="00F92F6B">
        <w:t>When duplication is configured for a radio bearer by RRC, a</w:t>
      </w:r>
      <w:r w:rsidR="00A96591" w:rsidRPr="00F92F6B">
        <w:t>t least one</w:t>
      </w:r>
      <w:r w:rsidR="00AE4EF6" w:rsidRPr="00F92F6B">
        <w:t xml:space="preserve"> secondary</w:t>
      </w:r>
      <w:r w:rsidRPr="00F92F6B">
        <w:t xml:space="preserve"> RLC entity </w:t>
      </w:r>
      <w:r w:rsidR="00140940" w:rsidRPr="00F92F6B">
        <w:t xml:space="preserve">is </w:t>
      </w:r>
      <w:r w:rsidRPr="00F92F6B">
        <w:t>added to the radio bearer to handle the duplicated PDCP PDUs</w:t>
      </w:r>
      <w:r w:rsidR="00140940" w:rsidRPr="00F92F6B">
        <w:t xml:space="preserve"> as depicted on Figure 16.1.3-1, where the logical channel corresponding to the primary RLC entity is referred to as </w:t>
      </w:r>
      <w:r w:rsidR="00140940" w:rsidRPr="00F92F6B">
        <w:rPr>
          <w:i/>
        </w:rPr>
        <w:t>the primary logical channel</w:t>
      </w:r>
      <w:r w:rsidR="00140940" w:rsidRPr="00F92F6B">
        <w:t>, and the logical channel corresponding to the secondary RLC entity</w:t>
      </w:r>
      <w:r w:rsidR="00A96591" w:rsidRPr="00F92F6B">
        <w:t>(</w:t>
      </w:r>
      <w:proofErr w:type="spellStart"/>
      <w:r w:rsidR="00A96591" w:rsidRPr="00F92F6B">
        <w:t>ies</w:t>
      </w:r>
      <w:proofErr w:type="spellEnd"/>
      <w:r w:rsidR="00A96591" w:rsidRPr="00F92F6B">
        <w:t>)</w:t>
      </w:r>
      <w:r w:rsidR="00140940" w:rsidRPr="00F92F6B">
        <w:t xml:space="preserve">, the </w:t>
      </w:r>
      <w:r w:rsidR="00140940" w:rsidRPr="00F92F6B">
        <w:rPr>
          <w:i/>
        </w:rPr>
        <w:t>secondary logical channel</w:t>
      </w:r>
      <w:r w:rsidR="00A96591" w:rsidRPr="00F92F6B">
        <w:rPr>
          <w:i/>
        </w:rPr>
        <w:t>(s)</w:t>
      </w:r>
      <w:r w:rsidRPr="00F92F6B">
        <w:t xml:space="preserve">. </w:t>
      </w:r>
      <w:r w:rsidR="00A96591" w:rsidRPr="00F92F6B">
        <w:t>All</w:t>
      </w:r>
      <w:r w:rsidR="00E6583E" w:rsidRPr="00F92F6B">
        <w:t xml:space="preserve"> RLC entities have the same RLC mode. </w:t>
      </w:r>
      <w:r w:rsidRPr="00F92F6B">
        <w:t xml:space="preserve">Duplication at PDCP therefore consists in </w:t>
      </w:r>
      <w:r w:rsidR="005E53FE" w:rsidRPr="00F92F6B">
        <w:t xml:space="preserve">submitting </w:t>
      </w:r>
      <w:r w:rsidRPr="00F92F6B">
        <w:t xml:space="preserve">the same PDCP PDUs </w:t>
      </w:r>
      <w:r w:rsidR="00A96591" w:rsidRPr="00F92F6B">
        <w:t>multiple times</w:t>
      </w:r>
      <w:r w:rsidRPr="00F92F6B">
        <w:t xml:space="preserve">: once </w:t>
      </w:r>
      <w:r w:rsidR="005E53FE" w:rsidRPr="00F92F6B">
        <w:t xml:space="preserve">to </w:t>
      </w:r>
      <w:r w:rsidR="00A96591" w:rsidRPr="00F92F6B">
        <w:t>each activated</w:t>
      </w:r>
      <w:r w:rsidR="005E53FE" w:rsidRPr="00F92F6B">
        <w:t xml:space="preserve"> </w:t>
      </w:r>
      <w:r w:rsidRPr="00F92F6B">
        <w:t xml:space="preserve">RLC entity </w:t>
      </w:r>
      <w:r w:rsidR="00A96591" w:rsidRPr="00F92F6B">
        <w:t>for the radio bearer</w:t>
      </w:r>
      <w:r w:rsidRPr="00F92F6B">
        <w:t xml:space="preserve">. With </w:t>
      </w:r>
      <w:r w:rsidR="00A96591" w:rsidRPr="00F92F6B">
        <w:t xml:space="preserve">multiple </w:t>
      </w:r>
      <w:r w:rsidRPr="00F92F6B">
        <w:t>independent transmission paths, packet duplication therefore increases reliability and reduces latency and is especially beneficial for URLLC services.</w:t>
      </w:r>
      <w:r w:rsidR="00791EF6" w:rsidRPr="00F92F6B">
        <w:t xml:space="preserve"> Packet duplication can be configured for a MP split bearer with SL indirect path or N3C indirect path (see clause 16.21)</w:t>
      </w:r>
      <w:r w:rsidR="00791EF6" w:rsidRPr="00F92F6B">
        <w:rPr>
          <w:rFonts w:eastAsia="Yu Mincho"/>
        </w:rPr>
        <w:t>.</w:t>
      </w:r>
      <w:r w:rsidR="00791EF6" w:rsidRPr="00F92F6B">
        <w:rPr>
          <w:lang w:eastAsia="ko-KR"/>
        </w:rPr>
        <w:t xml:space="preserve"> In this case, PDCP entity is associated with one or more RLC entities and, either one SRAP entity or the N3C,</w:t>
      </w:r>
      <w:r w:rsidR="00791EF6" w:rsidRPr="00F92F6B">
        <w:t xml:space="preserve"> as defined in TS 38.323 [8].</w:t>
      </w:r>
    </w:p>
    <w:p w14:paraId="1A571CA3" w14:textId="77777777" w:rsidR="00140940" w:rsidRPr="00F92F6B" w:rsidRDefault="00140940" w:rsidP="00140940">
      <w:pPr>
        <w:pStyle w:val="TH"/>
      </w:pPr>
      <w:r w:rsidRPr="00F92F6B">
        <w:rPr>
          <w:noProof/>
        </w:rPr>
        <w:object w:dxaOrig="2611" w:dyaOrig="2881" w14:anchorId="2A658DE6">
          <v:shape id="_x0000_i1094" type="#_x0000_t75" style="width:130.55pt;height:144.05pt" o:ole="">
            <v:imagedata r:id="rId152" o:title=""/>
          </v:shape>
          <o:OLEObject Type="Embed" ProgID="Visio.Drawing.15" ShapeID="_x0000_i1094" DrawAspect="Content" ObjectID="_1829898684" r:id="rId153"/>
        </w:object>
      </w:r>
    </w:p>
    <w:p w14:paraId="1AF26425" w14:textId="77777777" w:rsidR="00140940" w:rsidRPr="00F92F6B" w:rsidRDefault="00140940" w:rsidP="00140940">
      <w:pPr>
        <w:pStyle w:val="TF"/>
      </w:pPr>
      <w:r w:rsidRPr="00F92F6B">
        <w:t>Figure 16.1.3-1: Packet Duplication</w:t>
      </w:r>
    </w:p>
    <w:p w14:paraId="5FF8AB7E" w14:textId="77777777" w:rsidR="004C3AF9" w:rsidRPr="00F92F6B" w:rsidRDefault="005E53FE" w:rsidP="005E53FE">
      <w:pPr>
        <w:pStyle w:val="NO"/>
      </w:pPr>
      <w:r w:rsidRPr="00F92F6B">
        <w:t>NOTE:</w:t>
      </w:r>
      <w:r w:rsidRPr="00F92F6B">
        <w:tab/>
        <w:t>PDCP control PDUs are not duplicated and always submitted to the primary RLC entity.</w:t>
      </w:r>
    </w:p>
    <w:p w14:paraId="61D7E89F" w14:textId="77777777" w:rsidR="00A96591" w:rsidRPr="00F92F6B" w:rsidRDefault="004406A5" w:rsidP="00A96591">
      <w:r w:rsidRPr="00F92F6B">
        <w:t xml:space="preserve">When configuring duplication for a DRB, RRC also sets the state </w:t>
      </w:r>
      <w:r w:rsidR="00A96591" w:rsidRPr="00F92F6B">
        <w:t xml:space="preserve">of PDCP duplication </w:t>
      </w:r>
      <w:r w:rsidRPr="00F92F6B">
        <w:t>(either activated or deactivated)</w:t>
      </w:r>
      <w:r w:rsidR="00111D31" w:rsidRPr="00F92F6B">
        <w:t xml:space="preserve"> at the time of (re-)configuration</w:t>
      </w:r>
      <w:r w:rsidRPr="00F92F6B">
        <w:t xml:space="preserve">. After the configuration, the </w:t>
      </w:r>
      <w:r w:rsidR="00A96591" w:rsidRPr="00F92F6B">
        <w:t xml:space="preserve">PDCP duplication </w:t>
      </w:r>
      <w:r w:rsidRPr="00F92F6B">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F92F6B">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F92F6B" w:rsidRDefault="004406A5" w:rsidP="004406A5">
      <w:r w:rsidRPr="00F92F6B">
        <w:t xml:space="preserve">When activating duplication for a DRB, NG-RAN should ensure that at least one serving cell is activated for each logical channel </w:t>
      </w:r>
      <w:r w:rsidR="00A53E37" w:rsidRPr="00F92F6B">
        <w:t xml:space="preserve">associated with an activated RLC entity </w:t>
      </w:r>
      <w:r w:rsidRPr="00F92F6B">
        <w:t xml:space="preserve">of the DRB; and when the deactivation of </w:t>
      </w:r>
      <w:proofErr w:type="spellStart"/>
      <w:r w:rsidRPr="00F92F6B">
        <w:t>SCells</w:t>
      </w:r>
      <w:proofErr w:type="spellEnd"/>
      <w:r w:rsidRPr="00F92F6B">
        <w:t xml:space="preserve"> leaves no serving cells activated for a logical channel of the DRB, NG-RAN should ensure that duplication is also deactivated</w:t>
      </w:r>
      <w:r w:rsidR="00A53E37" w:rsidRPr="00F92F6B">
        <w:t xml:space="preserve"> for the RLC entity associated with the logical channel</w:t>
      </w:r>
      <w:r w:rsidRPr="00F92F6B">
        <w:t>.</w:t>
      </w:r>
    </w:p>
    <w:p w14:paraId="3E4774B3" w14:textId="5C96FF31" w:rsidR="005E53FE" w:rsidRPr="00F92F6B" w:rsidRDefault="004C3AF9" w:rsidP="005E53FE">
      <w:r w:rsidRPr="00F92F6B">
        <w:t xml:space="preserve">When duplication </w:t>
      </w:r>
      <w:r w:rsidR="00DE7EDC" w:rsidRPr="00F92F6B">
        <w:t>is activated</w:t>
      </w:r>
      <w:r w:rsidRPr="00F92F6B">
        <w:t>, the original PDCP PDU and the corresponding duplicate</w:t>
      </w:r>
      <w:r w:rsidR="00A96591" w:rsidRPr="00F92F6B">
        <w:t>(s)</w:t>
      </w:r>
      <w:r w:rsidRPr="00F92F6B">
        <w:t xml:space="preserve"> shall not be transmitted on the same carrier. The logical channels </w:t>
      </w:r>
      <w:r w:rsidR="00A53E37" w:rsidRPr="00F92F6B">
        <w:t xml:space="preserve">of a </w:t>
      </w:r>
      <w:r w:rsidR="00385EF6" w:rsidRPr="00F92F6B">
        <w:t>radio bearer</w:t>
      </w:r>
      <w:r w:rsidR="00A53E37" w:rsidRPr="00F92F6B">
        <w:t xml:space="preserve"> configured with duplication </w:t>
      </w:r>
      <w:r w:rsidRPr="00F92F6B">
        <w:t>can either belong to the same MAC entity (</w:t>
      </w:r>
      <w:r w:rsidR="00987DE0" w:rsidRPr="00F92F6B">
        <w:t xml:space="preserve">referred to as </w:t>
      </w:r>
      <w:r w:rsidRPr="00F92F6B">
        <w:t>CA</w:t>
      </w:r>
      <w:r w:rsidR="00987DE0" w:rsidRPr="00F92F6B">
        <w:t xml:space="preserve"> duplication</w:t>
      </w:r>
      <w:r w:rsidRPr="00F92F6B">
        <w:t>) or to different ones (</w:t>
      </w:r>
      <w:r w:rsidR="00987DE0" w:rsidRPr="00F92F6B">
        <w:t xml:space="preserve">referred to as </w:t>
      </w:r>
      <w:r w:rsidRPr="00F92F6B">
        <w:t>DC</w:t>
      </w:r>
      <w:r w:rsidR="00987DE0" w:rsidRPr="00F92F6B">
        <w:t xml:space="preserve"> duplication</w:t>
      </w:r>
      <w:r w:rsidRPr="00F92F6B">
        <w:t xml:space="preserve">). </w:t>
      </w:r>
      <w:r w:rsidR="00A96591" w:rsidRPr="00F92F6B">
        <w:t xml:space="preserve">CA duplication can </w:t>
      </w:r>
      <w:r w:rsidR="00A53E37" w:rsidRPr="00F92F6B">
        <w:t xml:space="preserve">also </w:t>
      </w:r>
      <w:r w:rsidR="00A96591" w:rsidRPr="00F92F6B">
        <w:t xml:space="preserve">be configured </w:t>
      </w:r>
      <w:r w:rsidR="00A53E37" w:rsidRPr="00F92F6B">
        <w:t xml:space="preserve">in either or both of the MAC entities </w:t>
      </w:r>
      <w:r w:rsidR="00A96591" w:rsidRPr="00F92F6B">
        <w:t xml:space="preserve">together with DC duplication when duplication over more than two </w:t>
      </w:r>
      <w:r w:rsidR="00AC15FC" w:rsidRPr="00F92F6B">
        <w:t xml:space="preserve">RLC entities </w:t>
      </w:r>
      <w:r w:rsidR="00A96591" w:rsidRPr="00F92F6B">
        <w:t xml:space="preserve">is configured </w:t>
      </w:r>
      <w:r w:rsidR="00AC15FC" w:rsidRPr="00F92F6B">
        <w:t>for the radio bearer</w:t>
      </w:r>
      <w:r w:rsidR="00A96591" w:rsidRPr="00F92F6B">
        <w:t xml:space="preserve">. </w:t>
      </w:r>
      <w:r w:rsidRPr="00F92F6B">
        <w:t xml:space="preserve">In </w:t>
      </w:r>
      <w:r w:rsidR="00987DE0" w:rsidRPr="00F92F6B">
        <w:t>CA duplication</w:t>
      </w:r>
      <w:r w:rsidRPr="00F92F6B">
        <w:t xml:space="preserve">, logical channel mapping restrictions are used in </w:t>
      </w:r>
      <w:r w:rsidR="00A53E37" w:rsidRPr="00F92F6B">
        <w:t xml:space="preserve">a </w:t>
      </w:r>
      <w:r w:rsidRPr="00F92F6B">
        <w:t xml:space="preserve">MAC </w:t>
      </w:r>
      <w:r w:rsidR="00A53E37" w:rsidRPr="00F92F6B">
        <w:t xml:space="preserve">entity </w:t>
      </w:r>
      <w:r w:rsidRPr="00F92F6B">
        <w:t xml:space="preserve">to ensure that the </w:t>
      </w:r>
      <w:r w:rsidR="00A53E37" w:rsidRPr="00F92F6B">
        <w:t>different</w:t>
      </w:r>
      <w:r w:rsidR="00987DE0" w:rsidRPr="00F92F6B">
        <w:t xml:space="preserve"> </w:t>
      </w:r>
      <w:r w:rsidRPr="00F92F6B">
        <w:t>logical channel</w:t>
      </w:r>
      <w:r w:rsidR="00987DE0" w:rsidRPr="00F92F6B">
        <w:t>s</w:t>
      </w:r>
      <w:r w:rsidRPr="00F92F6B">
        <w:t xml:space="preserve"> </w:t>
      </w:r>
      <w:r w:rsidR="00A53E37" w:rsidRPr="00F92F6B">
        <w:t xml:space="preserve">of a </w:t>
      </w:r>
      <w:r w:rsidR="00385EF6" w:rsidRPr="00F92F6B">
        <w:t>radio bearer</w:t>
      </w:r>
      <w:r w:rsidR="00A53E37" w:rsidRPr="00F92F6B">
        <w:t xml:space="preserve"> in the MAC entity </w:t>
      </w:r>
      <w:r w:rsidRPr="00F92F6B">
        <w:t>are not sen</w:t>
      </w:r>
      <w:r w:rsidR="004456C6" w:rsidRPr="00F92F6B">
        <w:t>t on the same carrier.</w:t>
      </w:r>
      <w:r w:rsidR="00683AFE" w:rsidRPr="00F92F6B">
        <w:t xml:space="preserve"> </w:t>
      </w:r>
      <w:r w:rsidR="00683AFE" w:rsidRPr="00F92F6B">
        <w:rPr>
          <w:rFonts w:eastAsia="Malgun Gothic"/>
          <w:lang w:eastAsia="ko-KR"/>
        </w:rPr>
        <w:t xml:space="preserve">When CA duplication is configured for an SRB, </w:t>
      </w:r>
      <w:r w:rsidR="00683AFE" w:rsidRPr="00F92F6B">
        <w:rPr>
          <w:rFonts w:eastAsia="MS Mincho"/>
        </w:rPr>
        <w:t>one</w:t>
      </w:r>
      <w:r w:rsidR="00683AFE" w:rsidRPr="00F92F6B">
        <w:rPr>
          <w:rFonts w:eastAsia="Malgun Gothic"/>
          <w:lang w:eastAsia="ko-KR"/>
        </w:rPr>
        <w:t xml:space="preserve"> </w:t>
      </w:r>
      <w:r w:rsidR="00683AFE" w:rsidRPr="00F92F6B">
        <w:rPr>
          <w:rFonts w:eastAsia="MS Mincho"/>
        </w:rPr>
        <w:t>of the</w:t>
      </w:r>
      <w:r w:rsidR="00683AFE" w:rsidRPr="00F92F6B">
        <w:rPr>
          <w:rFonts w:eastAsia="Malgun Gothic"/>
          <w:lang w:eastAsia="ko-KR"/>
        </w:rPr>
        <w:t xml:space="preserve"> logical channel</w:t>
      </w:r>
      <w:r w:rsidR="00683AFE" w:rsidRPr="00F92F6B">
        <w:rPr>
          <w:rFonts w:eastAsia="MS Mincho"/>
        </w:rPr>
        <w:t>s</w:t>
      </w:r>
      <w:r w:rsidR="00683AFE" w:rsidRPr="00F92F6B">
        <w:rPr>
          <w:rFonts w:eastAsia="Malgun Gothic"/>
          <w:lang w:eastAsia="ko-KR"/>
        </w:rPr>
        <w:t xml:space="preserve"> </w:t>
      </w:r>
      <w:r w:rsidR="00683AFE" w:rsidRPr="00F92F6B">
        <w:rPr>
          <w:rFonts w:eastAsia="MS Mincho"/>
        </w:rPr>
        <w:t>associated to</w:t>
      </w:r>
      <w:r w:rsidR="00683AFE" w:rsidRPr="00F92F6B">
        <w:rPr>
          <w:rFonts w:eastAsia="Malgun Gothic"/>
          <w:lang w:eastAsia="ko-KR"/>
        </w:rPr>
        <w:t xml:space="preserve"> </w:t>
      </w:r>
      <w:r w:rsidR="00683AFE" w:rsidRPr="00F92F6B">
        <w:rPr>
          <w:rFonts w:eastAsia="MS Mincho"/>
        </w:rPr>
        <w:t xml:space="preserve">the </w:t>
      </w:r>
      <w:r w:rsidR="00683AFE" w:rsidRPr="00F92F6B">
        <w:rPr>
          <w:rFonts w:eastAsia="Malgun Gothic"/>
          <w:lang w:eastAsia="ko-KR"/>
        </w:rPr>
        <w:t xml:space="preserve">SRB is mapped to </w:t>
      </w:r>
      <w:proofErr w:type="spellStart"/>
      <w:r w:rsidR="00683AFE" w:rsidRPr="00F92F6B">
        <w:rPr>
          <w:rFonts w:eastAsia="Malgun Gothic"/>
          <w:lang w:eastAsia="ko-KR"/>
        </w:rPr>
        <w:t>SpCel</w:t>
      </w:r>
      <w:r w:rsidR="00683AFE" w:rsidRPr="00F92F6B">
        <w:rPr>
          <w:rFonts w:eastAsia="MS Mincho"/>
        </w:rPr>
        <w:t>l</w:t>
      </w:r>
      <w:proofErr w:type="spellEnd"/>
      <w:r w:rsidR="00683AFE" w:rsidRPr="00F92F6B">
        <w:t>.</w:t>
      </w:r>
    </w:p>
    <w:p w14:paraId="5654BE95" w14:textId="77777777" w:rsidR="005E53FE" w:rsidRPr="00F92F6B" w:rsidRDefault="005E53FE" w:rsidP="005E53FE">
      <w:r w:rsidRPr="00F92F6B">
        <w:t xml:space="preserve">When </w:t>
      </w:r>
      <w:r w:rsidR="00A96591" w:rsidRPr="00F92F6B">
        <w:t xml:space="preserve">CA </w:t>
      </w:r>
      <w:r w:rsidRPr="00F92F6B">
        <w:t>duplication is deactivated for a DRB</w:t>
      </w:r>
      <w:r w:rsidR="00A53E37" w:rsidRPr="00F92F6B">
        <w:t xml:space="preserve"> in a MAC entity (i.e. none or only one of RLC entities of the DRB in the MAC entity remains activated)</w:t>
      </w:r>
      <w:r w:rsidRPr="00F92F6B">
        <w:t xml:space="preserve">, </w:t>
      </w:r>
      <w:r w:rsidR="00987DE0" w:rsidRPr="00F92F6B">
        <w:t xml:space="preserve">the logical channel mapping restrictions of the logical channels </w:t>
      </w:r>
      <w:r w:rsidR="00A53E37" w:rsidRPr="00F92F6B">
        <w:t xml:space="preserve">of the DRB </w:t>
      </w:r>
      <w:r w:rsidR="00987DE0" w:rsidRPr="00F92F6B">
        <w:t xml:space="preserve">are lifted for as long as </w:t>
      </w:r>
      <w:r w:rsidR="00A53E37" w:rsidRPr="00F92F6B">
        <w:t xml:space="preserve">CA </w:t>
      </w:r>
      <w:r w:rsidR="00987DE0" w:rsidRPr="00F92F6B">
        <w:t>duplication remains deactivated</w:t>
      </w:r>
      <w:r w:rsidR="00A53E37" w:rsidRPr="00F92F6B">
        <w:t xml:space="preserve"> for the DRB in the MAC entity</w:t>
      </w:r>
      <w:r w:rsidR="00987DE0" w:rsidRPr="00F92F6B">
        <w:t>.</w:t>
      </w:r>
    </w:p>
    <w:p w14:paraId="0C2045E1" w14:textId="77777777" w:rsidR="00987DE0" w:rsidRPr="00F92F6B" w:rsidRDefault="00987DE0" w:rsidP="005E53FE">
      <w:r w:rsidRPr="00F92F6B">
        <w:t>When an RLC entity acknowledges the transmission of a PDCP PDU, the PDCP entity shall indicate to the other RLC entity</w:t>
      </w:r>
      <w:r w:rsidR="00A96591" w:rsidRPr="00F92F6B">
        <w:t>(</w:t>
      </w:r>
      <w:proofErr w:type="spellStart"/>
      <w:r w:rsidR="00A96591" w:rsidRPr="00F92F6B">
        <w:t>ies</w:t>
      </w:r>
      <w:proofErr w:type="spellEnd"/>
      <w:r w:rsidR="00A96591" w:rsidRPr="00F92F6B">
        <w:t>)</w:t>
      </w:r>
      <w:r w:rsidRPr="00F92F6B">
        <w:t xml:space="preserve"> to discard it</w:t>
      </w:r>
      <w:r w:rsidR="008B25FC" w:rsidRPr="00F92F6B">
        <w:t>. In addition, in case of CA duplication,</w:t>
      </w:r>
      <w:r w:rsidRPr="00F92F6B">
        <w:t xml:space="preserve"> when </w:t>
      </w:r>
      <w:r w:rsidR="001F0FF7" w:rsidRPr="00F92F6B">
        <w:t xml:space="preserve">an </w:t>
      </w:r>
      <w:r w:rsidRPr="00F92F6B">
        <w:t xml:space="preserve">RLC entity </w:t>
      </w:r>
      <w:r w:rsidR="00B33AF4" w:rsidRPr="00F92F6B">
        <w:t xml:space="preserve">restricted to only </w:t>
      </w:r>
      <w:proofErr w:type="spellStart"/>
      <w:r w:rsidR="00B33AF4" w:rsidRPr="00F92F6B">
        <w:t>SCell</w:t>
      </w:r>
      <w:proofErr w:type="spellEnd"/>
      <w:r w:rsidR="00B33AF4" w:rsidRPr="00F92F6B">
        <w:t xml:space="preserve">(s) </w:t>
      </w:r>
      <w:r w:rsidRPr="00F92F6B">
        <w:t xml:space="preserve">reaches the maximum number of retransmissions for a PDCP PDU, the UE informs the </w:t>
      </w:r>
      <w:proofErr w:type="spellStart"/>
      <w:r w:rsidRPr="00F92F6B">
        <w:t>gNB</w:t>
      </w:r>
      <w:proofErr w:type="spellEnd"/>
      <w:r w:rsidRPr="00F92F6B">
        <w:t xml:space="preserve"> but does not trigger RLF.</w:t>
      </w:r>
    </w:p>
    <w:p w14:paraId="4D2583DB" w14:textId="77777777" w:rsidR="008B28CD" w:rsidRPr="00F92F6B" w:rsidRDefault="008B28CD" w:rsidP="009014E0">
      <w:pPr>
        <w:pStyle w:val="Heading3"/>
      </w:pPr>
      <w:bookmarkStart w:id="1712" w:name="_Toc20388056"/>
      <w:bookmarkStart w:id="1713" w:name="_Toc29376136"/>
      <w:bookmarkStart w:id="1714" w:name="_Toc37232033"/>
      <w:bookmarkStart w:id="1715" w:name="_Toc46502107"/>
      <w:bookmarkStart w:id="1716" w:name="_Toc51971455"/>
      <w:bookmarkStart w:id="1717" w:name="_Toc52551438"/>
      <w:bookmarkStart w:id="1718" w:name="_Toc219280969"/>
      <w:r w:rsidRPr="00F92F6B">
        <w:t>16.1.4</w:t>
      </w:r>
      <w:r w:rsidRPr="00F92F6B">
        <w:tab/>
        <w:t>CQI and MCS</w:t>
      </w:r>
      <w:bookmarkEnd w:id="1712"/>
      <w:bookmarkEnd w:id="1713"/>
      <w:bookmarkEnd w:id="1714"/>
      <w:bookmarkEnd w:id="1715"/>
      <w:bookmarkEnd w:id="1716"/>
      <w:bookmarkEnd w:id="1717"/>
      <w:bookmarkEnd w:id="1718"/>
    </w:p>
    <w:p w14:paraId="33404E76" w14:textId="77777777" w:rsidR="008B28CD" w:rsidRPr="00F92F6B" w:rsidRDefault="008B28CD" w:rsidP="008B28CD">
      <w:r w:rsidRPr="00F92F6B">
        <w:t>For channel state reporting, a CQI table for target block error rate 10</w:t>
      </w:r>
      <w:r w:rsidRPr="00F92F6B">
        <w:rPr>
          <w:vertAlign w:val="superscript"/>
        </w:rPr>
        <w:t>-5</w:t>
      </w:r>
      <w:r w:rsidRPr="00F92F6B">
        <w:t xml:space="preserve"> is introduced.</w:t>
      </w:r>
    </w:p>
    <w:p w14:paraId="450EDFE8" w14:textId="77777777" w:rsidR="008B28CD" w:rsidRPr="00F92F6B" w:rsidRDefault="008B28CD" w:rsidP="008B28CD">
      <w:r w:rsidRPr="00F92F6B">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F92F6B" w:rsidRDefault="001B0931" w:rsidP="001B0931">
      <w:pPr>
        <w:pStyle w:val="Heading3"/>
      </w:pPr>
      <w:bookmarkStart w:id="1719" w:name="_Toc37232034"/>
      <w:bookmarkStart w:id="1720" w:name="_Toc46502108"/>
      <w:bookmarkStart w:id="1721" w:name="_Toc51971456"/>
      <w:bookmarkStart w:id="1722" w:name="_Toc52551439"/>
      <w:bookmarkStart w:id="1723" w:name="_Toc219280970"/>
      <w:bookmarkStart w:id="1724" w:name="_Toc20388057"/>
      <w:bookmarkStart w:id="1725" w:name="_Toc29376137"/>
      <w:r w:rsidRPr="00F92F6B">
        <w:t>16.1.5</w:t>
      </w:r>
      <w:r w:rsidRPr="00F92F6B">
        <w:tab/>
        <w:t>DCI formats</w:t>
      </w:r>
      <w:bookmarkEnd w:id="1719"/>
      <w:bookmarkEnd w:id="1720"/>
      <w:bookmarkEnd w:id="1721"/>
      <w:bookmarkEnd w:id="1722"/>
      <w:bookmarkEnd w:id="1723"/>
    </w:p>
    <w:p w14:paraId="1F5EA83D" w14:textId="77777777" w:rsidR="001B0931" w:rsidRPr="00F92F6B" w:rsidRDefault="001B0931" w:rsidP="001B0931">
      <w:r w:rsidRPr="00F92F6B">
        <w:t>For PDCCH transmission with higher reliability, two DCI formats are introduced for uplink and downlink scheduling respectively.</w:t>
      </w:r>
    </w:p>
    <w:p w14:paraId="0D690062" w14:textId="77777777" w:rsidR="00C475D3" w:rsidRPr="00F92F6B" w:rsidRDefault="00C475D3" w:rsidP="00692033">
      <w:pPr>
        <w:pStyle w:val="Heading3"/>
        <w:rPr>
          <w:rFonts w:eastAsia="SimSun"/>
        </w:rPr>
      </w:pPr>
      <w:bookmarkStart w:id="1726" w:name="_Toc46502109"/>
      <w:bookmarkStart w:id="1727" w:name="_Toc51971457"/>
      <w:bookmarkStart w:id="1728" w:name="_Toc52551440"/>
      <w:bookmarkStart w:id="1729" w:name="_Toc219280971"/>
      <w:bookmarkStart w:id="1730" w:name="_Toc37232035"/>
      <w:r w:rsidRPr="00F92F6B">
        <w:rPr>
          <w:rFonts w:eastAsia="SimSun"/>
        </w:rPr>
        <w:t>16.1.6</w:t>
      </w:r>
      <w:r w:rsidRPr="00F92F6B">
        <w:rPr>
          <w:rFonts w:eastAsia="SimSun"/>
        </w:rPr>
        <w:tab/>
        <w:t>Higher layer multi-connectivity</w:t>
      </w:r>
      <w:bookmarkEnd w:id="1726"/>
      <w:bookmarkEnd w:id="1727"/>
      <w:bookmarkEnd w:id="1728"/>
      <w:bookmarkEnd w:id="1729"/>
    </w:p>
    <w:p w14:paraId="10406960" w14:textId="77777777" w:rsidR="00C475D3" w:rsidRPr="00F92F6B" w:rsidRDefault="00C475D3" w:rsidP="00C475D3">
      <w:pPr>
        <w:jc w:val="both"/>
        <w:rPr>
          <w:rFonts w:eastAsia="SimSun"/>
        </w:rPr>
      </w:pPr>
      <w:bookmarkStart w:id="1731" w:name="_MCCTEMPBM_CRPT83880034___4"/>
      <w:r w:rsidRPr="00F92F6B">
        <w:rPr>
          <w:rFonts w:eastAsia="SimSun"/>
        </w:rPr>
        <w:t>The redundant transmission may be applied on the user plane path between the UE and the network for URLLC service as specified in TS 23.501 [</w:t>
      </w:r>
      <w:r w:rsidR="00880BD4" w:rsidRPr="00F92F6B">
        <w:rPr>
          <w:rFonts w:eastAsia="SimSun"/>
        </w:rPr>
        <w:t>3</w:t>
      </w:r>
      <w:r w:rsidRPr="00F92F6B">
        <w:rPr>
          <w:rFonts w:eastAsia="SimSun"/>
        </w:rPr>
        <w:t>].</w:t>
      </w:r>
    </w:p>
    <w:p w14:paraId="12173D14" w14:textId="77777777" w:rsidR="00C475D3" w:rsidRPr="00F92F6B" w:rsidRDefault="00C475D3" w:rsidP="00C475D3">
      <w:pPr>
        <w:pStyle w:val="Heading4"/>
        <w:rPr>
          <w:rFonts w:eastAsia="SimSun"/>
        </w:rPr>
      </w:pPr>
      <w:bookmarkStart w:id="1732" w:name="_Toc46502110"/>
      <w:bookmarkStart w:id="1733" w:name="_Toc51971458"/>
      <w:bookmarkStart w:id="1734" w:name="_Toc52551441"/>
      <w:bookmarkStart w:id="1735" w:name="_Toc219280972"/>
      <w:bookmarkEnd w:id="1731"/>
      <w:r w:rsidRPr="00F92F6B">
        <w:rPr>
          <w:rFonts w:eastAsia="SimSun"/>
        </w:rPr>
        <w:t>16.1.6.1</w:t>
      </w:r>
      <w:r w:rsidRPr="00F92F6B">
        <w:rPr>
          <w:rFonts w:eastAsia="SimSun"/>
        </w:rPr>
        <w:tab/>
        <w:t>Redundant user plane paths based on dual connectivity</w:t>
      </w:r>
      <w:bookmarkEnd w:id="1732"/>
      <w:bookmarkEnd w:id="1733"/>
      <w:bookmarkEnd w:id="1734"/>
      <w:bookmarkEnd w:id="1735"/>
    </w:p>
    <w:p w14:paraId="208EDA65" w14:textId="77777777" w:rsidR="00C475D3" w:rsidRPr="00F92F6B" w:rsidRDefault="00C475D3" w:rsidP="00C475D3">
      <w:pPr>
        <w:jc w:val="both"/>
        <w:rPr>
          <w:rFonts w:eastAsia="SimSun"/>
        </w:rPr>
      </w:pPr>
      <w:bookmarkStart w:id="1736" w:name="_MCCTEMPBM_CRPT83880035___4"/>
      <w:r w:rsidRPr="00F92F6B">
        <w:rPr>
          <w:rFonts w:eastAsia="SimSun"/>
          <w:lang w:eastAsia="x-none"/>
        </w:rPr>
        <w:t>UE may initiate two redundant PDU Sessions over the 5G network</w:t>
      </w:r>
      <w:r w:rsidRPr="00F92F6B">
        <w:rPr>
          <w:rFonts w:eastAsia="SimSun"/>
        </w:rPr>
        <w:t>. T</w:t>
      </w:r>
      <w:r w:rsidRPr="00F92F6B">
        <w:rPr>
          <w:rFonts w:eastAsia="SimSun"/>
          <w:lang w:eastAsia="x-none"/>
        </w:rPr>
        <w:t>he 5GS sets up the user plane paths of the two redundant PDU sessions to be disjoint</w:t>
      </w:r>
      <w:r w:rsidRPr="00F92F6B">
        <w:rPr>
          <w:rFonts w:eastAsia="SimSun"/>
        </w:rPr>
        <w:t>. When PDU session setup or modification is initiated</w:t>
      </w:r>
      <w:r w:rsidRPr="00F92F6B">
        <w:rPr>
          <w:rFonts w:eastAsia="SimSun"/>
          <w:lang w:eastAsia="x-none"/>
        </w:rPr>
        <w:t>,</w:t>
      </w:r>
      <w:r w:rsidRPr="00F92F6B">
        <w:rPr>
          <w:rFonts w:eastAsia="SimSun"/>
        </w:rPr>
        <w:t xml:space="preserve"> </w:t>
      </w:r>
      <w:r w:rsidRPr="00F92F6B">
        <w:t xml:space="preserve">the RAN can configure dual connectivity in one NG-RAN node or two NG-RAN nodes for </w:t>
      </w:r>
      <w:r w:rsidRPr="00F92F6B">
        <w:rPr>
          <w:rFonts w:eastAsia="SimSun"/>
          <w:lang w:eastAsia="x-none"/>
        </w:rPr>
        <w:t>the two redundant PDU sessions</w:t>
      </w:r>
      <w:r w:rsidRPr="00F92F6B">
        <w:rPr>
          <w:rFonts w:eastAsia="SimSun"/>
        </w:rPr>
        <w:t xml:space="preserve"> </w:t>
      </w:r>
      <w:r w:rsidRPr="00F92F6B">
        <w:t xml:space="preserve">to </w:t>
      </w:r>
      <w:r w:rsidRPr="00F92F6B">
        <w:rPr>
          <w:rFonts w:eastAsia="SimSun"/>
        </w:rPr>
        <w:t>en</w:t>
      </w:r>
      <w:r w:rsidRPr="00F92F6B">
        <w:t>sure the disjoint</w:t>
      </w:r>
      <w:r w:rsidRPr="00F92F6B">
        <w:rPr>
          <w:rFonts w:eastAsia="SimSun"/>
        </w:rPr>
        <w:t xml:space="preserve"> </w:t>
      </w:r>
      <w:r w:rsidRPr="00F92F6B">
        <w:t>user plane path</w:t>
      </w:r>
      <w:r w:rsidRPr="00F92F6B">
        <w:rPr>
          <w:rFonts w:eastAsia="SimSun"/>
        </w:rPr>
        <w:t>s</w:t>
      </w:r>
      <w:r w:rsidRPr="00F92F6B">
        <w:t xml:space="preserve"> </w:t>
      </w:r>
      <w:r w:rsidRPr="00F92F6B">
        <w:rPr>
          <w:rFonts w:eastAsia="SimSun"/>
        </w:rPr>
        <w:t xml:space="preserve">according to the redundancy information received from the 5GC. </w:t>
      </w:r>
      <w:r w:rsidRPr="00F92F6B">
        <w:rPr>
          <w:rFonts w:eastAsia="SimSun"/>
          <w:lang w:eastAsia="x-none"/>
        </w:rPr>
        <w:t xml:space="preserve">The </w:t>
      </w:r>
      <w:r w:rsidRPr="00F92F6B">
        <w:rPr>
          <w:rFonts w:eastAsia="SimSun"/>
        </w:rPr>
        <w:t xml:space="preserve">RAN shall ensure that the </w:t>
      </w:r>
      <w:r w:rsidRPr="00F92F6B">
        <w:rPr>
          <w:rFonts w:eastAsia="SimSun"/>
          <w:lang w:eastAsia="x-none"/>
        </w:rPr>
        <w:t>resource</w:t>
      </w:r>
      <w:r w:rsidRPr="00F92F6B">
        <w:rPr>
          <w:rFonts w:eastAsia="SimSun"/>
        </w:rPr>
        <w:t>s</w:t>
      </w:r>
      <w:r w:rsidRPr="00F92F6B">
        <w:rPr>
          <w:rFonts w:eastAsia="SimSun"/>
          <w:lang w:eastAsia="x-none"/>
        </w:rPr>
        <w:t xml:space="preserve"> of the</w:t>
      </w:r>
      <w:r w:rsidRPr="00F92F6B">
        <w:rPr>
          <w:rFonts w:eastAsia="SimSun"/>
        </w:rPr>
        <w:t xml:space="preserve"> data</w:t>
      </w:r>
      <w:r w:rsidRPr="00F92F6B">
        <w:rPr>
          <w:rFonts w:eastAsia="SimSun"/>
          <w:lang w:eastAsia="x-none"/>
        </w:rPr>
        <w:t xml:space="preserve"> </w:t>
      </w:r>
      <w:r w:rsidRPr="00F92F6B">
        <w:t>radio</w:t>
      </w:r>
      <w:r w:rsidRPr="00F92F6B">
        <w:rPr>
          <w:rFonts w:eastAsia="SimSun"/>
          <w:lang w:eastAsia="x-none"/>
        </w:rPr>
        <w:t xml:space="preserve"> bearers</w:t>
      </w:r>
      <w:r w:rsidRPr="00F92F6B">
        <w:rPr>
          <w:rFonts w:eastAsia="SimSun"/>
        </w:rPr>
        <w:t xml:space="preserve"> for the two redundant PDU sessions are </w:t>
      </w:r>
      <w:r w:rsidRPr="00F92F6B">
        <w:rPr>
          <w:rFonts w:eastAsia="SimSun"/>
          <w:lang w:eastAsia="x-none"/>
        </w:rPr>
        <w:t>isolat</w:t>
      </w:r>
      <w:r w:rsidRPr="00F92F6B">
        <w:rPr>
          <w:rFonts w:eastAsia="SimSun"/>
        </w:rPr>
        <w:t xml:space="preserve">ed. If the </w:t>
      </w:r>
      <w:r w:rsidRPr="00F92F6B">
        <w:t xml:space="preserve">RAN cannot satisfy the </w:t>
      </w:r>
      <w:r w:rsidRPr="00F92F6B">
        <w:rPr>
          <w:rFonts w:eastAsia="SimSun"/>
        </w:rPr>
        <w:t xml:space="preserve">disjoint </w:t>
      </w:r>
      <w:r w:rsidRPr="00F92F6B">
        <w:t>user plane requirement</w:t>
      </w:r>
      <w:r w:rsidRPr="00F92F6B">
        <w:rPr>
          <w:rFonts w:eastAsia="SimSun"/>
        </w:rPr>
        <w:t>, the redundant PDU sessions may be kept or not kept according to the RAN local configuration.</w:t>
      </w:r>
      <w:r w:rsidRPr="00F92F6B">
        <w:t xml:space="preserve"> </w:t>
      </w:r>
      <w:r w:rsidRPr="00F92F6B">
        <w:rPr>
          <w:rFonts w:eastAsia="SimSun"/>
        </w:rPr>
        <w:t>The redundancy information is transferred to the target NG-RAN node in case of handover.</w:t>
      </w:r>
    </w:p>
    <w:p w14:paraId="235D1C06" w14:textId="77777777" w:rsidR="00C475D3" w:rsidRPr="00F92F6B" w:rsidRDefault="00C475D3" w:rsidP="00C475D3">
      <w:pPr>
        <w:pStyle w:val="Heading4"/>
        <w:rPr>
          <w:rFonts w:eastAsia="SimSun"/>
        </w:rPr>
      </w:pPr>
      <w:bookmarkStart w:id="1737" w:name="_Toc46502111"/>
      <w:bookmarkStart w:id="1738" w:name="_Toc51971459"/>
      <w:bookmarkStart w:id="1739" w:name="_Toc52551442"/>
      <w:bookmarkStart w:id="1740" w:name="_Toc219280973"/>
      <w:bookmarkEnd w:id="1736"/>
      <w:r w:rsidRPr="00F92F6B">
        <w:rPr>
          <w:rFonts w:eastAsia="SimSun"/>
        </w:rPr>
        <w:t>16.1.6.2</w:t>
      </w:r>
      <w:r w:rsidRPr="00F92F6B">
        <w:rPr>
          <w:rFonts w:eastAsia="SimSun"/>
        </w:rPr>
        <w:tab/>
        <w:t>Redundant data transmission via single UPF and single RAN node</w:t>
      </w:r>
      <w:bookmarkEnd w:id="1737"/>
      <w:bookmarkEnd w:id="1738"/>
      <w:bookmarkEnd w:id="1739"/>
      <w:bookmarkEnd w:id="1740"/>
    </w:p>
    <w:p w14:paraId="4608E906" w14:textId="77777777" w:rsidR="00C475D3" w:rsidRPr="00F92F6B" w:rsidRDefault="00C475D3" w:rsidP="00C475D3">
      <w:pPr>
        <w:jc w:val="both"/>
        <w:rPr>
          <w:rFonts w:eastAsia="SimSun"/>
        </w:rPr>
      </w:pPr>
      <w:bookmarkStart w:id="1741" w:name="_MCCTEMPBM_CRPT83880036___4"/>
      <w:r w:rsidRPr="00F92F6B">
        <w:rPr>
          <w:rFonts w:eastAsia="SimSun"/>
        </w:rPr>
        <w:t>Two NG-U tunnels are setup between single UPF and single NG-RAN node for redundant transmission of the QoS flows when PDU session setup or modification is initiated</w:t>
      </w:r>
      <w:r w:rsidRPr="00F92F6B">
        <w:rPr>
          <w:rFonts w:eastAsia="SimSun"/>
          <w:lang w:eastAsia="x-none"/>
        </w:rPr>
        <w:t>.</w:t>
      </w:r>
      <w:r w:rsidRPr="00F92F6B">
        <w:rPr>
          <w:rFonts w:eastAsia="SimSun"/>
        </w:rPr>
        <w:t xml:space="preserve"> The two NG-U tunnels are transferred via disjointed transport layer paths. </w:t>
      </w:r>
      <w:r w:rsidRPr="00F92F6B">
        <w:rPr>
          <w:lang w:eastAsia="x-none"/>
        </w:rPr>
        <w:t>The 5GC provides the indicator per QoS flow to the NG-RAN for the redundant transmission. For downlink, the NG-RAN node eliminates the duplicated packets</w:t>
      </w:r>
      <w:r w:rsidRPr="00F92F6B">
        <w:rPr>
          <w:rFonts w:eastAsia="SimSun"/>
        </w:rPr>
        <w:t xml:space="preserve"> </w:t>
      </w:r>
      <w:r w:rsidRPr="00F92F6B">
        <w:rPr>
          <w:lang w:eastAsia="x-none"/>
        </w:rPr>
        <w:t>per QoS flow. For uplink</w:t>
      </w:r>
      <w:r w:rsidRPr="00F92F6B">
        <w:rPr>
          <w:rFonts w:eastAsia="SimSun"/>
        </w:rPr>
        <w:t>,</w:t>
      </w:r>
      <w:r w:rsidRPr="00F92F6B">
        <w:rPr>
          <w:lang w:eastAsia="x-none"/>
        </w:rPr>
        <w:t xml:space="preserve"> the NG-RAN node replicates the packet</w:t>
      </w:r>
      <w:r w:rsidRPr="00F92F6B">
        <w:rPr>
          <w:rFonts w:eastAsia="SimSun"/>
        </w:rPr>
        <w:t>s</w:t>
      </w:r>
      <w:r w:rsidRPr="00F92F6B">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F92F6B" w:rsidRDefault="00213FB7" w:rsidP="00213FB7">
      <w:pPr>
        <w:pStyle w:val="Heading3"/>
      </w:pPr>
      <w:bookmarkStart w:id="1742" w:name="_Toc219280974"/>
      <w:bookmarkStart w:id="1743" w:name="_Toc46502112"/>
      <w:bookmarkStart w:id="1744" w:name="_Toc51971460"/>
      <w:bookmarkStart w:id="1745" w:name="_Toc52551443"/>
      <w:bookmarkEnd w:id="1741"/>
      <w:r w:rsidRPr="00F92F6B">
        <w:t>16.1.7</w:t>
      </w:r>
      <w:r w:rsidRPr="00F92F6B">
        <w:tab/>
        <w:t>URLLC in Unlicensed Controlled Environment</w:t>
      </w:r>
      <w:bookmarkEnd w:id="1742"/>
    </w:p>
    <w:p w14:paraId="3DF788D8" w14:textId="77777777" w:rsidR="00213FB7" w:rsidRPr="00F92F6B" w:rsidRDefault="00213FB7" w:rsidP="00213FB7">
      <w:pPr>
        <w:jc w:val="both"/>
      </w:pPr>
      <w:bookmarkStart w:id="1746" w:name="_MCCTEMPBM_CRPT83880037___4"/>
      <w:r w:rsidRPr="00F92F6B">
        <w:t xml:space="preserve">URLLC services can be supported in shared spectrum where LBT failures are assumed to be not frequent. In this case, a channel access procedure for semi-static channel occupancy can be initiated by the </w:t>
      </w:r>
      <w:proofErr w:type="spellStart"/>
      <w:r w:rsidRPr="00F92F6B">
        <w:t>gNB</w:t>
      </w:r>
      <w:proofErr w:type="spellEnd"/>
      <w:r w:rsidRPr="00F92F6B">
        <w:t xml:space="preserve"> or the UE, or the </w:t>
      </w:r>
      <w:proofErr w:type="spellStart"/>
      <w:r w:rsidRPr="00F92F6B">
        <w:t>gNB</w:t>
      </w:r>
      <w:proofErr w:type="spellEnd"/>
      <w:r w:rsidRPr="00F92F6B">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F92F6B" w:rsidRDefault="00213FB7" w:rsidP="00213FB7">
      <w:pPr>
        <w:pStyle w:val="Heading3"/>
      </w:pPr>
      <w:bookmarkStart w:id="1747" w:name="_Toc219280975"/>
      <w:bookmarkEnd w:id="1746"/>
      <w:r w:rsidRPr="00F92F6B">
        <w:t>16.1.8</w:t>
      </w:r>
      <w:r w:rsidRPr="00F92F6B">
        <w:tab/>
        <w:t>PUCCH cell switching for TDD cells</w:t>
      </w:r>
      <w:bookmarkEnd w:id="1747"/>
    </w:p>
    <w:p w14:paraId="7C42A614" w14:textId="2148ED71" w:rsidR="00213FB7" w:rsidRPr="00F92F6B" w:rsidRDefault="00213FB7" w:rsidP="00213FB7">
      <w:pPr>
        <w:jc w:val="both"/>
        <w:rPr>
          <w:szCs w:val="22"/>
        </w:rPr>
      </w:pPr>
      <w:bookmarkStart w:id="1748" w:name="_MCCTEMPBM_CRPT83880038___4"/>
      <w:r w:rsidRPr="00F92F6B">
        <w:t xml:space="preserve">To reduce the delay for HARQ-ACK feedback for TDD operation with URLLC services, PUCCH cell switching for TDD cells is supported. The UE can be provided in </w:t>
      </w:r>
      <w:r w:rsidR="00211CCF" w:rsidRPr="00F92F6B">
        <w:t>each</w:t>
      </w:r>
      <w:r w:rsidRPr="00F92F6B">
        <w:t xml:space="preserve"> PUCCH group with a PUCCH switching </w:t>
      </w:r>
      <w:proofErr w:type="spellStart"/>
      <w:r w:rsidRPr="00F92F6B">
        <w:t>SCell</w:t>
      </w:r>
      <w:proofErr w:type="spellEnd"/>
      <w:r w:rsidRPr="00F92F6B">
        <w:t xml:space="preserve"> (PUCCH </w:t>
      </w:r>
      <w:proofErr w:type="spellStart"/>
      <w:r w:rsidRPr="00F92F6B">
        <w:t>sSCell</w:t>
      </w:r>
      <w:proofErr w:type="spellEnd"/>
      <w:r w:rsidRPr="00F92F6B">
        <w:t xml:space="preserve">) that can be used for PUCCH transmission </w:t>
      </w:r>
      <w:r w:rsidR="00211CCF" w:rsidRPr="00F92F6B">
        <w:t>in addition to</w:t>
      </w:r>
      <w:r w:rsidRPr="00F92F6B">
        <w:t xml:space="preserve"> </w:t>
      </w:r>
      <w:proofErr w:type="spellStart"/>
      <w:r w:rsidRPr="00F92F6B">
        <w:t>PCell</w:t>
      </w:r>
      <w:proofErr w:type="spellEnd"/>
      <w:r w:rsidRPr="00F92F6B">
        <w:t xml:space="preserve"> / </w:t>
      </w:r>
      <w:proofErr w:type="spellStart"/>
      <w:r w:rsidRPr="00F92F6B">
        <w:t>PSCell</w:t>
      </w:r>
      <w:proofErr w:type="spellEnd"/>
      <w:r w:rsidRPr="00F92F6B">
        <w:t xml:space="preserve"> / PUCCH </w:t>
      </w:r>
      <w:proofErr w:type="spellStart"/>
      <w:r w:rsidRPr="00F92F6B">
        <w:t>SCell</w:t>
      </w:r>
      <w:proofErr w:type="spellEnd"/>
      <w:r w:rsidRPr="00F92F6B">
        <w:t xml:space="preserve">. The applicable cell for PUCCH transmission to be either on </w:t>
      </w:r>
      <w:proofErr w:type="spellStart"/>
      <w:r w:rsidRPr="00F92F6B">
        <w:rPr>
          <w:szCs w:val="22"/>
        </w:rPr>
        <w:t>PCell</w:t>
      </w:r>
      <w:proofErr w:type="spellEnd"/>
      <w:r w:rsidRPr="00F92F6B">
        <w:rPr>
          <w:szCs w:val="22"/>
        </w:rPr>
        <w:t xml:space="preserve"> /</w:t>
      </w:r>
      <w:proofErr w:type="spellStart"/>
      <w:r w:rsidRPr="00F92F6B">
        <w:rPr>
          <w:szCs w:val="22"/>
        </w:rPr>
        <w:t>PSCell</w:t>
      </w:r>
      <w:proofErr w:type="spellEnd"/>
      <w:r w:rsidRPr="00F92F6B">
        <w:rPr>
          <w:szCs w:val="22"/>
        </w:rPr>
        <w:t xml:space="preserve"> / PUCCH </w:t>
      </w:r>
      <w:proofErr w:type="spellStart"/>
      <w:r w:rsidRPr="00F92F6B">
        <w:rPr>
          <w:szCs w:val="22"/>
        </w:rPr>
        <w:t>SCell</w:t>
      </w:r>
      <w:proofErr w:type="spellEnd"/>
      <w:r w:rsidRPr="00F92F6B">
        <w:rPr>
          <w:szCs w:val="22"/>
        </w:rPr>
        <w:t xml:space="preserve"> or the PUCCH </w:t>
      </w:r>
      <w:proofErr w:type="spellStart"/>
      <w:r w:rsidRPr="00F92F6B">
        <w:rPr>
          <w:szCs w:val="22"/>
        </w:rPr>
        <w:t>sSCell</w:t>
      </w:r>
      <w:proofErr w:type="spellEnd"/>
      <w:r w:rsidRPr="00F92F6B">
        <w:rPr>
          <w:szCs w:val="22"/>
        </w:rPr>
        <w:t xml:space="preserve"> at a time is either defined by:</w:t>
      </w:r>
    </w:p>
    <w:bookmarkEnd w:id="1748"/>
    <w:p w14:paraId="23EA5470" w14:textId="77777777" w:rsidR="00213FB7" w:rsidRPr="00F92F6B" w:rsidRDefault="00213FB7" w:rsidP="00213FB7">
      <w:pPr>
        <w:pStyle w:val="B1"/>
      </w:pPr>
      <w:r w:rsidRPr="00F92F6B">
        <w:t>-</w:t>
      </w:r>
      <w:r w:rsidRPr="00F92F6B">
        <w:tab/>
        <w:t>a higher layer configured semi-static time-domain pattern of the applicable cell for PUCCH transmission; or</w:t>
      </w:r>
    </w:p>
    <w:p w14:paraId="6FB61A3C" w14:textId="77777777" w:rsidR="00213FB7" w:rsidRPr="00F92F6B" w:rsidRDefault="00213FB7" w:rsidP="00213FB7">
      <w:pPr>
        <w:pStyle w:val="B1"/>
      </w:pPr>
      <w:r w:rsidRPr="00F92F6B">
        <w:t>-</w:t>
      </w:r>
      <w:r w:rsidRPr="00F92F6B">
        <w:tab/>
        <w:t>dynamic indication of the cell for PUCCH transmission through a PDCCH scheduling a PUCCH transmission.</w:t>
      </w:r>
    </w:p>
    <w:p w14:paraId="38196FED" w14:textId="70F6E19D" w:rsidR="00213FB7" w:rsidRPr="00F92F6B" w:rsidRDefault="00213FB7" w:rsidP="00213FB7">
      <w:pPr>
        <w:jc w:val="both"/>
      </w:pPr>
      <w:bookmarkStart w:id="1749" w:name="_MCCTEMPBM_CRPT83880039___4"/>
      <w:r w:rsidRPr="00F92F6B">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F92F6B" w:rsidRDefault="00366EBA" w:rsidP="009A0512">
      <w:pPr>
        <w:pStyle w:val="Heading2"/>
      </w:pPr>
      <w:bookmarkStart w:id="1750" w:name="_Toc219280976"/>
      <w:bookmarkEnd w:id="1749"/>
      <w:r w:rsidRPr="00F92F6B">
        <w:t>16</w:t>
      </w:r>
      <w:r w:rsidR="00E94D1B" w:rsidRPr="00F92F6B">
        <w:t>.2</w:t>
      </w:r>
      <w:r w:rsidR="00E94D1B" w:rsidRPr="00F92F6B">
        <w:tab/>
        <w:t>IMS Voice</w:t>
      </w:r>
      <w:bookmarkEnd w:id="1724"/>
      <w:bookmarkEnd w:id="1725"/>
      <w:bookmarkEnd w:id="1730"/>
      <w:bookmarkEnd w:id="1743"/>
      <w:bookmarkEnd w:id="1744"/>
      <w:bookmarkEnd w:id="1745"/>
      <w:bookmarkEnd w:id="1750"/>
    </w:p>
    <w:p w14:paraId="5ED0022C" w14:textId="77777777" w:rsidR="00AE0D87" w:rsidRPr="00F92F6B" w:rsidRDefault="00AE0D87" w:rsidP="00AE0D87">
      <w:pPr>
        <w:pStyle w:val="Heading3"/>
      </w:pPr>
      <w:bookmarkStart w:id="1751" w:name="_Toc20388058"/>
      <w:bookmarkStart w:id="1752" w:name="_Toc29376138"/>
      <w:bookmarkStart w:id="1753" w:name="_Toc37232036"/>
      <w:bookmarkStart w:id="1754" w:name="_Toc46502113"/>
      <w:bookmarkStart w:id="1755" w:name="_Toc51971461"/>
      <w:bookmarkStart w:id="1756" w:name="_Toc52551444"/>
      <w:bookmarkStart w:id="1757" w:name="_Toc219280977"/>
      <w:r w:rsidRPr="00F92F6B">
        <w:t>16.2.0</w:t>
      </w:r>
      <w:r w:rsidRPr="00F92F6B">
        <w:tab/>
        <w:t>Support for IMS voice</w:t>
      </w:r>
      <w:bookmarkEnd w:id="1751"/>
      <w:bookmarkEnd w:id="1752"/>
      <w:bookmarkEnd w:id="1753"/>
      <w:bookmarkEnd w:id="1754"/>
      <w:bookmarkEnd w:id="1755"/>
      <w:bookmarkEnd w:id="1756"/>
      <w:bookmarkEnd w:id="1757"/>
    </w:p>
    <w:p w14:paraId="6CF03796" w14:textId="77777777" w:rsidR="00AE0D87" w:rsidRPr="00F92F6B" w:rsidRDefault="00AE0D87" w:rsidP="00AE0D87">
      <w:r w:rsidRPr="00F92F6B">
        <w:t>For IMS voice support in NG-RAN, the following is assumed:</w:t>
      </w:r>
    </w:p>
    <w:p w14:paraId="56915B05" w14:textId="77777777" w:rsidR="00AE0D87" w:rsidRPr="00F92F6B" w:rsidRDefault="00AE0D87" w:rsidP="00AE0D87">
      <w:pPr>
        <w:pStyle w:val="B1"/>
      </w:pPr>
      <w:r w:rsidRPr="00F92F6B">
        <w:t>-</w:t>
      </w:r>
      <w:r w:rsidRPr="00F92F6B">
        <w:tab/>
        <w:t>Network ability to support IMS voice sessions, i.e. ability to support QoS flows with 5QI for voice and IMS signalling (see clause 12 and TS 23.501 [3]), or through EPC System fallback;</w:t>
      </w:r>
    </w:p>
    <w:p w14:paraId="215DAD74" w14:textId="77777777" w:rsidR="00AE0D87" w:rsidRPr="00F92F6B" w:rsidRDefault="00AE0D87" w:rsidP="00AE0D87">
      <w:pPr>
        <w:pStyle w:val="B1"/>
      </w:pPr>
      <w:r w:rsidRPr="00F92F6B">
        <w:t>-</w:t>
      </w:r>
      <w:r w:rsidRPr="00F92F6B">
        <w:tab/>
        <w:t>UE capability to support "IMS voice over PS", see TS 24.501 [28].</w:t>
      </w:r>
    </w:p>
    <w:p w14:paraId="21D3FE6E" w14:textId="77777777" w:rsidR="00AE0D87" w:rsidRPr="00F92F6B" w:rsidRDefault="00AE0D87" w:rsidP="00AE0D87">
      <w:r w:rsidRPr="00F92F6B">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F92F6B" w:rsidRDefault="00AE0D87" w:rsidP="00AE0D87">
      <w:r w:rsidRPr="00F92F6B">
        <w:t>Further MMTEL IMS voice and video enhancements are facilitated by the mechanisms described in the following clauses.</w:t>
      </w:r>
    </w:p>
    <w:p w14:paraId="5E50D3DB" w14:textId="77777777" w:rsidR="00807D86" w:rsidRPr="00F92F6B" w:rsidRDefault="00807D86" w:rsidP="00807D86">
      <w:pPr>
        <w:pStyle w:val="Heading3"/>
      </w:pPr>
      <w:bookmarkStart w:id="1758" w:name="_Toc20388059"/>
      <w:bookmarkStart w:id="1759" w:name="_Toc29376139"/>
      <w:bookmarkStart w:id="1760" w:name="_Toc37232037"/>
      <w:bookmarkStart w:id="1761" w:name="_Toc46502114"/>
      <w:bookmarkStart w:id="1762" w:name="_Toc51971462"/>
      <w:bookmarkStart w:id="1763" w:name="_Toc52551445"/>
      <w:bookmarkStart w:id="1764" w:name="_Toc219280978"/>
      <w:r w:rsidRPr="00F92F6B">
        <w:t>16.2.1</w:t>
      </w:r>
      <w:r w:rsidRPr="00F92F6B">
        <w:tab/>
        <w:t>Support for MMTEL IMS voice and video enhancements</w:t>
      </w:r>
      <w:bookmarkEnd w:id="1758"/>
      <w:bookmarkEnd w:id="1759"/>
      <w:bookmarkEnd w:id="1760"/>
      <w:bookmarkEnd w:id="1761"/>
      <w:bookmarkEnd w:id="1762"/>
      <w:bookmarkEnd w:id="1763"/>
      <w:bookmarkEnd w:id="1764"/>
    </w:p>
    <w:p w14:paraId="5DDC6F78" w14:textId="77777777" w:rsidR="00807D86" w:rsidRPr="00F92F6B" w:rsidRDefault="00807D86" w:rsidP="00807D86">
      <w:pPr>
        <w:pStyle w:val="Heading4"/>
      </w:pPr>
      <w:bookmarkStart w:id="1765" w:name="_Toc20388060"/>
      <w:bookmarkStart w:id="1766" w:name="_Toc29376140"/>
      <w:bookmarkStart w:id="1767" w:name="_Toc37232038"/>
      <w:bookmarkStart w:id="1768" w:name="_Toc46502115"/>
      <w:bookmarkStart w:id="1769" w:name="_Toc51971463"/>
      <w:bookmarkStart w:id="1770" w:name="_Toc52551446"/>
      <w:bookmarkStart w:id="1771" w:name="_Toc219280979"/>
      <w:r w:rsidRPr="00F92F6B">
        <w:t>16.2.1.1</w:t>
      </w:r>
      <w:r w:rsidRPr="00F92F6B">
        <w:tab/>
        <w:t>RAN-assisted codec adaptation</w:t>
      </w:r>
      <w:bookmarkEnd w:id="1765"/>
      <w:bookmarkEnd w:id="1766"/>
      <w:bookmarkEnd w:id="1767"/>
      <w:bookmarkEnd w:id="1768"/>
      <w:bookmarkEnd w:id="1769"/>
      <w:bookmarkEnd w:id="1770"/>
      <w:bookmarkEnd w:id="1771"/>
    </w:p>
    <w:p w14:paraId="6CAD328C" w14:textId="77777777" w:rsidR="00807D86" w:rsidRPr="00F92F6B" w:rsidRDefault="00807D86" w:rsidP="00807D86">
      <w:r w:rsidRPr="00F92F6B">
        <w:t xml:space="preserve">RAN-assisted codec adaptation provides a means for the </w:t>
      </w:r>
      <w:proofErr w:type="spellStart"/>
      <w:r w:rsidRPr="00F92F6B">
        <w:t>gNB</w:t>
      </w:r>
      <w:proofErr w:type="spellEnd"/>
      <w:r w:rsidRPr="00F92F6B">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F92F6B">
        <w:t>o</w:t>
      </w:r>
      <w:r w:rsidRPr="00F92F6B">
        <w:t>undaries set by the MBR and GBR of the concerned bearer.</w:t>
      </w:r>
    </w:p>
    <w:p w14:paraId="4B790A89" w14:textId="77777777" w:rsidR="00807D86" w:rsidRPr="00F92F6B" w:rsidRDefault="00807D86" w:rsidP="00807D86">
      <w:r w:rsidRPr="00F92F6B">
        <w:t xml:space="preserve">For uplink or downlink bit rate adaptation, </w:t>
      </w:r>
      <w:proofErr w:type="spellStart"/>
      <w:r w:rsidRPr="00F92F6B">
        <w:t>gNB</w:t>
      </w:r>
      <w:proofErr w:type="spellEnd"/>
      <w:r w:rsidRPr="00F92F6B">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F92F6B" w:rsidRDefault="00807D86" w:rsidP="00807D86">
      <w:r w:rsidRPr="00F92F6B">
        <w:t xml:space="preserve">The recommended bit rate for UL and DL is conveyed as a MAC Control Element (CE) from the </w:t>
      </w:r>
      <w:proofErr w:type="spellStart"/>
      <w:r w:rsidRPr="00F92F6B">
        <w:t>gNB</w:t>
      </w:r>
      <w:proofErr w:type="spellEnd"/>
      <w:r w:rsidRPr="00F92F6B">
        <w:t xml:space="preserve"> to the UE as outlined in Figure 16.2.1.1-1.</w:t>
      </w:r>
    </w:p>
    <w:p w14:paraId="01E3E904" w14:textId="6C806081" w:rsidR="00807D86" w:rsidRPr="00F92F6B" w:rsidRDefault="007717D6" w:rsidP="00807D86">
      <w:pPr>
        <w:pStyle w:val="TH"/>
      </w:pPr>
      <w:r w:rsidRPr="00F92F6B">
        <w:rPr>
          <w:noProof/>
        </w:rPr>
        <w:object w:dxaOrig="4260" w:dyaOrig="1560" w14:anchorId="150182FB">
          <v:shape id="_x0000_i1095" type="#_x0000_t75" style="width:158.9pt;height:58.5pt" o:ole="">
            <v:imagedata r:id="rId154" o:title=""/>
          </v:shape>
          <o:OLEObject Type="Embed" ProgID="Mscgen.Chart" ShapeID="_x0000_i1095" DrawAspect="Content" ObjectID="_1829898685" r:id="rId155"/>
        </w:object>
      </w:r>
    </w:p>
    <w:p w14:paraId="1F6EF707" w14:textId="77777777" w:rsidR="00807D86" w:rsidRPr="00F92F6B" w:rsidRDefault="00807D86" w:rsidP="00807D86">
      <w:pPr>
        <w:pStyle w:val="TF"/>
      </w:pPr>
      <w:r w:rsidRPr="00F92F6B">
        <w:t>Figure 16.2.1.1-1: UL or DL bit rate recommendation</w:t>
      </w:r>
    </w:p>
    <w:p w14:paraId="7F078056" w14:textId="77777777" w:rsidR="00807D86" w:rsidRPr="00F92F6B" w:rsidRDefault="00807D86" w:rsidP="00807D86">
      <w:r w:rsidRPr="00F92F6B">
        <w:t xml:space="preserve">Based on the recommended bit rate from the </w:t>
      </w:r>
      <w:proofErr w:type="spellStart"/>
      <w:r w:rsidRPr="00F92F6B">
        <w:t>gNB</w:t>
      </w:r>
      <w:proofErr w:type="spellEnd"/>
      <w:r w:rsidRPr="00F92F6B">
        <w:t xml:space="preserve">, a UE may initiate an end-to-end bit rate adaptation with its peer (UE or MGW). The UE may also send a query message to its local </w:t>
      </w:r>
      <w:proofErr w:type="spellStart"/>
      <w:r w:rsidRPr="00F92F6B">
        <w:t>gNB</w:t>
      </w:r>
      <w:proofErr w:type="spellEnd"/>
      <w:r w:rsidRPr="00F92F6B">
        <w:t xml:space="preserve"> to check if a bit rate recommended by its peer can be provided by the </w:t>
      </w:r>
      <w:proofErr w:type="spellStart"/>
      <w:r w:rsidRPr="00F92F6B">
        <w:t>gNB</w:t>
      </w:r>
      <w:proofErr w:type="spellEnd"/>
      <w:r w:rsidRPr="00F92F6B">
        <w:t xml:space="preserve">. The UE is not expected to go beyond the recommended bit rate from the </w:t>
      </w:r>
      <w:proofErr w:type="spellStart"/>
      <w:r w:rsidRPr="00F92F6B">
        <w:t>gNB</w:t>
      </w:r>
      <w:proofErr w:type="spellEnd"/>
      <w:r w:rsidRPr="00F92F6B">
        <w:t>.</w:t>
      </w:r>
    </w:p>
    <w:p w14:paraId="5DD36E4F" w14:textId="77777777" w:rsidR="00807D86" w:rsidRPr="00F92F6B" w:rsidRDefault="00807D86" w:rsidP="00807D86">
      <w:r w:rsidRPr="00F92F6B">
        <w:t xml:space="preserve">The recommended bit rate query message is conveyed as a MAC CE from the UE to the </w:t>
      </w:r>
      <w:proofErr w:type="spellStart"/>
      <w:r w:rsidRPr="00F92F6B">
        <w:t>gNB</w:t>
      </w:r>
      <w:proofErr w:type="spellEnd"/>
      <w:r w:rsidRPr="00F92F6B">
        <w:t xml:space="preserve"> as outlined in Figure 16.2.1.1-2.</w:t>
      </w:r>
    </w:p>
    <w:p w14:paraId="133BAB56" w14:textId="317BE45D" w:rsidR="00807D86" w:rsidRPr="00F92F6B" w:rsidRDefault="007717D6" w:rsidP="00807D86">
      <w:pPr>
        <w:pStyle w:val="TH"/>
      </w:pPr>
      <w:r w:rsidRPr="00F92F6B">
        <w:rPr>
          <w:noProof/>
        </w:rPr>
        <w:object w:dxaOrig="4815" w:dyaOrig="1560" w14:anchorId="760A832A">
          <v:shape id="_x0000_i1096" type="#_x0000_t75" style="width:180.8pt;height:58.5pt" o:ole="">
            <v:imagedata r:id="rId156" o:title=""/>
          </v:shape>
          <o:OLEObject Type="Embed" ProgID="Mscgen.Chart" ShapeID="_x0000_i1096" DrawAspect="Content" ObjectID="_1829898686" r:id="rId157"/>
        </w:object>
      </w:r>
    </w:p>
    <w:p w14:paraId="7328C586" w14:textId="77777777" w:rsidR="00807D86" w:rsidRPr="00F92F6B" w:rsidRDefault="00807D86" w:rsidP="00807D86">
      <w:pPr>
        <w:pStyle w:val="TF"/>
      </w:pPr>
      <w:r w:rsidRPr="00F92F6B">
        <w:t>Figure 16.2.1.1-2: UL or DL bit rate recommendation query</w:t>
      </w:r>
    </w:p>
    <w:p w14:paraId="7E2EAA39" w14:textId="77777777" w:rsidR="00807D86" w:rsidRPr="00F92F6B" w:rsidRDefault="00807D86" w:rsidP="00807D86">
      <w:r w:rsidRPr="00F92F6B">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F92F6B">
        <w:t>gNB</w:t>
      </w:r>
      <w:proofErr w:type="spellEnd"/>
      <w:r w:rsidRPr="00F92F6B">
        <w:t xml:space="preserve"> during the configured time.</w:t>
      </w:r>
    </w:p>
    <w:p w14:paraId="5F455959" w14:textId="77777777" w:rsidR="00807D86" w:rsidRPr="00F92F6B" w:rsidRDefault="00807D86" w:rsidP="00807D86">
      <w:pPr>
        <w:pStyle w:val="Heading4"/>
      </w:pPr>
      <w:bookmarkStart w:id="1772" w:name="_Toc20388061"/>
      <w:bookmarkStart w:id="1773" w:name="_Toc29376141"/>
      <w:bookmarkStart w:id="1774" w:name="_Toc37232039"/>
      <w:bookmarkStart w:id="1775" w:name="_Toc46502116"/>
      <w:bookmarkStart w:id="1776" w:name="_Toc51971464"/>
      <w:bookmarkStart w:id="1777" w:name="_Toc52551447"/>
      <w:bookmarkStart w:id="1778" w:name="_Toc219280980"/>
      <w:r w:rsidRPr="00F92F6B">
        <w:t>16.2.1.2</w:t>
      </w:r>
      <w:r w:rsidRPr="00F92F6B">
        <w:tab/>
        <w:t>MMTEL voice quality/coverage enhancements</w:t>
      </w:r>
      <w:bookmarkEnd w:id="1772"/>
      <w:bookmarkEnd w:id="1773"/>
      <w:bookmarkEnd w:id="1774"/>
      <w:bookmarkEnd w:id="1775"/>
      <w:bookmarkEnd w:id="1776"/>
      <w:bookmarkEnd w:id="1777"/>
      <w:bookmarkEnd w:id="1778"/>
    </w:p>
    <w:p w14:paraId="028182ED" w14:textId="77777777" w:rsidR="00146CFB" w:rsidRPr="00F92F6B" w:rsidRDefault="00807D86" w:rsidP="00807D86">
      <w:r w:rsidRPr="00F92F6B">
        <w:t xml:space="preserve">The air interface delay budget can be relaxed to increase the robustness of the transmission for coverage enhancement. Such relaxation may be achieved when a UE in good coverage indicates a preference to the </w:t>
      </w:r>
      <w:proofErr w:type="spellStart"/>
      <w:r w:rsidRPr="00F92F6B">
        <w:t>gNB</w:t>
      </w:r>
      <w:proofErr w:type="spellEnd"/>
      <w:r w:rsidRPr="00F92F6B">
        <w:t xml:space="preserve"> to reduce the local air interface delay by sending a </w:t>
      </w:r>
      <w:proofErr w:type="spellStart"/>
      <w:r w:rsidRPr="00F92F6B">
        <w:rPr>
          <w:i/>
        </w:rPr>
        <w:t>DelayBudgetReport</w:t>
      </w:r>
      <w:proofErr w:type="spellEnd"/>
      <w:r w:rsidRPr="00F92F6B">
        <w:t xml:space="preserve"> message to decrease the DRX cycle length, so that the E2E delay and jitter can be reduced. When the UE detects changes such as end-to-end MMTEL voice quality or local radio quality, the UE may inform the </w:t>
      </w:r>
      <w:proofErr w:type="spellStart"/>
      <w:r w:rsidRPr="00F92F6B">
        <w:t>gNB</w:t>
      </w:r>
      <w:proofErr w:type="spellEnd"/>
      <w:r w:rsidRPr="00F92F6B">
        <w:t xml:space="preserve"> its new preference by sending </w:t>
      </w:r>
      <w:proofErr w:type="spellStart"/>
      <w:r w:rsidRPr="00F92F6B">
        <w:rPr>
          <w:i/>
        </w:rPr>
        <w:t>DelayBudgetReport</w:t>
      </w:r>
      <w:proofErr w:type="spellEnd"/>
      <w:r w:rsidRPr="00F92F6B">
        <w:t xml:space="preserve"> messages with updated contents.</w:t>
      </w:r>
    </w:p>
    <w:p w14:paraId="3D887E89" w14:textId="77777777" w:rsidR="004E15ED" w:rsidRPr="00F92F6B" w:rsidRDefault="00366EBA" w:rsidP="009A0512">
      <w:pPr>
        <w:pStyle w:val="Heading2"/>
      </w:pPr>
      <w:bookmarkStart w:id="1779" w:name="_Toc20388062"/>
      <w:bookmarkStart w:id="1780" w:name="_Toc29376142"/>
      <w:bookmarkStart w:id="1781" w:name="_Toc37232040"/>
      <w:bookmarkStart w:id="1782" w:name="_Toc46502117"/>
      <w:bookmarkStart w:id="1783" w:name="_Toc51971465"/>
      <w:bookmarkStart w:id="1784" w:name="_Toc52551448"/>
      <w:bookmarkStart w:id="1785" w:name="_Toc219280981"/>
      <w:r w:rsidRPr="00F92F6B">
        <w:t>16</w:t>
      </w:r>
      <w:r w:rsidR="00E94D1B" w:rsidRPr="00F92F6B">
        <w:t>.3</w:t>
      </w:r>
      <w:r w:rsidR="008E3E0E" w:rsidRPr="00F92F6B">
        <w:tab/>
      </w:r>
      <w:r w:rsidR="004E15ED" w:rsidRPr="00F92F6B">
        <w:t>Network Slicing</w:t>
      </w:r>
      <w:bookmarkEnd w:id="1779"/>
      <w:bookmarkEnd w:id="1780"/>
      <w:bookmarkEnd w:id="1781"/>
      <w:bookmarkEnd w:id="1782"/>
      <w:bookmarkEnd w:id="1783"/>
      <w:bookmarkEnd w:id="1784"/>
      <w:bookmarkEnd w:id="1785"/>
    </w:p>
    <w:p w14:paraId="386B2FB4" w14:textId="77777777" w:rsidR="00963D05" w:rsidRPr="00F92F6B" w:rsidRDefault="00366EBA" w:rsidP="009A0512">
      <w:pPr>
        <w:pStyle w:val="Heading3"/>
      </w:pPr>
      <w:bookmarkStart w:id="1786" w:name="_Toc20388063"/>
      <w:bookmarkStart w:id="1787" w:name="_Toc29376143"/>
      <w:bookmarkStart w:id="1788" w:name="_Toc37232041"/>
      <w:bookmarkStart w:id="1789" w:name="_Toc46502118"/>
      <w:bookmarkStart w:id="1790" w:name="_Toc51971466"/>
      <w:bookmarkStart w:id="1791" w:name="_Toc52551449"/>
      <w:bookmarkStart w:id="1792" w:name="_Toc219280982"/>
      <w:r w:rsidRPr="00F92F6B">
        <w:t>16</w:t>
      </w:r>
      <w:r w:rsidR="00963D05" w:rsidRPr="00F92F6B">
        <w:t>.3.1</w:t>
      </w:r>
      <w:r w:rsidR="00963D05" w:rsidRPr="00F92F6B">
        <w:tab/>
        <w:t>General Principles and Requirements</w:t>
      </w:r>
      <w:bookmarkEnd w:id="1786"/>
      <w:bookmarkEnd w:id="1787"/>
      <w:bookmarkEnd w:id="1788"/>
      <w:bookmarkEnd w:id="1789"/>
      <w:bookmarkEnd w:id="1790"/>
      <w:bookmarkEnd w:id="1791"/>
      <w:bookmarkEnd w:id="1792"/>
    </w:p>
    <w:p w14:paraId="0311E662" w14:textId="77777777" w:rsidR="00480892" w:rsidRPr="00F92F6B" w:rsidRDefault="00480892" w:rsidP="00480892">
      <w:r w:rsidRPr="00F92F6B">
        <w:t>In this clause, the general principles and requirements related to the realization of network slicing in the NG-RAN for NR connected to 5GC and for E-UTRA connected to 5GC are given.</w:t>
      </w:r>
    </w:p>
    <w:p w14:paraId="60BFF6D8" w14:textId="77777777" w:rsidR="007035A5" w:rsidRPr="00F92F6B" w:rsidRDefault="00891F56" w:rsidP="007035A5">
      <w:r w:rsidRPr="00F92F6B">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F92F6B" w:rsidRDefault="007035A5" w:rsidP="007035A5">
      <w:r w:rsidRPr="00F92F6B">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F92F6B" w:rsidRDefault="007035A5" w:rsidP="00487B03">
      <w:pPr>
        <w:pStyle w:val="B1"/>
      </w:pPr>
      <w:r w:rsidRPr="00F92F6B">
        <w:t>-</w:t>
      </w:r>
      <w:r w:rsidRPr="00F92F6B">
        <w:tab/>
        <w:t>mandatory SST (Slice/Service Type) field, which identifies the slice type and consists of 8 bits (with range is 0-255);</w:t>
      </w:r>
    </w:p>
    <w:p w14:paraId="532728E6" w14:textId="77777777" w:rsidR="007035A5" w:rsidRPr="00F92F6B" w:rsidRDefault="007035A5" w:rsidP="00487B03">
      <w:pPr>
        <w:pStyle w:val="B1"/>
      </w:pPr>
      <w:r w:rsidRPr="00F92F6B">
        <w:t>-</w:t>
      </w:r>
      <w:r w:rsidRPr="00F92F6B">
        <w:tab/>
        <w:t>optional SD (Slice Differentiator) field, which differentiates among Slices with same SST field and consist of 24 bits.</w:t>
      </w:r>
    </w:p>
    <w:p w14:paraId="2058EFE0" w14:textId="77777777" w:rsidR="007035A5" w:rsidRPr="00F92F6B" w:rsidRDefault="007035A5" w:rsidP="007035A5">
      <w:r w:rsidRPr="00F92F6B">
        <w:t>The list includes at most 8 S-NSSAI(s).</w:t>
      </w:r>
    </w:p>
    <w:p w14:paraId="0EF72292" w14:textId="77777777" w:rsidR="00891F56" w:rsidRPr="00F92F6B" w:rsidRDefault="00891F56" w:rsidP="00891F56">
      <w:r w:rsidRPr="00F92F6B">
        <w:t>The UE provide</w:t>
      </w:r>
      <w:r w:rsidRPr="00F92F6B">
        <w:rPr>
          <w:rFonts w:eastAsia="Malgun Gothic"/>
          <w:lang w:eastAsia="ko-KR"/>
        </w:rPr>
        <w:t>s</w:t>
      </w:r>
      <w:r w:rsidRPr="00F92F6B">
        <w:t xml:space="preserve"> </w:t>
      </w:r>
      <w:r w:rsidR="00E864F9" w:rsidRPr="00F92F6B">
        <w:t>NSSAI (Network Slice Selection Assistance Information)</w:t>
      </w:r>
      <w:r w:rsidRPr="00F92F6B">
        <w:t xml:space="preserve"> for network slice selection in </w:t>
      </w:r>
      <w:proofErr w:type="spellStart"/>
      <w:r w:rsidR="008B25FC" w:rsidRPr="00F92F6B">
        <w:rPr>
          <w:i/>
        </w:rPr>
        <w:t>RRCSetupComplete</w:t>
      </w:r>
      <w:proofErr w:type="spellEnd"/>
      <w:r w:rsidRPr="00F92F6B">
        <w:t>, if it has been provided by NAS</w:t>
      </w:r>
      <w:r w:rsidR="008B25FC" w:rsidRPr="00F92F6B">
        <w:t xml:space="preserve"> (see clause 9.2.1.3)</w:t>
      </w:r>
      <w:r w:rsidRPr="00F92F6B">
        <w:t>. While the network can support large number of slices (hundreds), the UE need not support more than 8 slices simultaneously.</w:t>
      </w:r>
      <w:r w:rsidR="00036E1A" w:rsidRPr="00F92F6B">
        <w:t xml:space="preserve"> A BL UE</w:t>
      </w:r>
      <w:r w:rsidR="002577B6" w:rsidRPr="00F92F6B">
        <w:t xml:space="preserve"> or a</w:t>
      </w:r>
      <w:r w:rsidR="00C62375" w:rsidRPr="00F92F6B">
        <w:t xml:space="preserve"> </w:t>
      </w:r>
      <w:r w:rsidR="002577B6" w:rsidRPr="00F92F6B">
        <w:t>NB-IoT UE</w:t>
      </w:r>
      <w:r w:rsidR="00036E1A" w:rsidRPr="00F92F6B">
        <w:t xml:space="preserve"> supports a maximum of 8 slices simultaneously.</w:t>
      </w:r>
    </w:p>
    <w:p w14:paraId="39F5E560" w14:textId="77777777" w:rsidR="00963D05" w:rsidRPr="00F92F6B" w:rsidRDefault="00963D05" w:rsidP="00963D05">
      <w:r w:rsidRPr="00F92F6B">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F92F6B">
        <w:t>eement (SLA) and subscriptions.</w:t>
      </w:r>
    </w:p>
    <w:p w14:paraId="296D5F68" w14:textId="77777777" w:rsidR="00963D05" w:rsidRPr="00F92F6B" w:rsidRDefault="00963D05" w:rsidP="00963D05">
      <w:r w:rsidRPr="00F92F6B">
        <w:t xml:space="preserve">The following key principles apply for support of Network Slicing </w:t>
      </w:r>
      <w:r w:rsidR="000762FA" w:rsidRPr="00F92F6B">
        <w:t>in NG-</w:t>
      </w:r>
      <w:r w:rsidRPr="00F92F6B">
        <w:t>RAN:</w:t>
      </w:r>
    </w:p>
    <w:p w14:paraId="63F1CFDA" w14:textId="77777777" w:rsidR="00963D05" w:rsidRPr="00F92F6B" w:rsidRDefault="00963D05" w:rsidP="00317C4F">
      <w:pPr>
        <w:rPr>
          <w:b/>
        </w:rPr>
      </w:pPr>
      <w:r w:rsidRPr="00F92F6B">
        <w:rPr>
          <w:b/>
        </w:rPr>
        <w:t>RAN awareness of slices</w:t>
      </w:r>
    </w:p>
    <w:p w14:paraId="4EBFCB71" w14:textId="77777777" w:rsidR="00963D05" w:rsidRPr="00F92F6B" w:rsidRDefault="00963D05" w:rsidP="009D6085">
      <w:pPr>
        <w:pStyle w:val="B1"/>
      </w:pPr>
      <w:r w:rsidRPr="00F92F6B">
        <w:t>-</w:t>
      </w:r>
      <w:r w:rsidRPr="00F92F6B">
        <w:tab/>
      </w:r>
      <w:r w:rsidR="000762FA" w:rsidRPr="00F92F6B">
        <w:t>NG-RAN</w:t>
      </w:r>
      <w:r w:rsidRPr="00F92F6B">
        <w:t xml:space="preserve"> supports a differentiated handling of traffic for different network slices which have been pre-configured. How </w:t>
      </w:r>
      <w:r w:rsidR="000762FA" w:rsidRPr="00F92F6B">
        <w:t>NG-RAN</w:t>
      </w:r>
      <w:r w:rsidRPr="00F92F6B">
        <w:t xml:space="preserve"> supports th</w:t>
      </w:r>
      <w:r w:rsidR="000762FA" w:rsidRPr="00F92F6B">
        <w:t>e slice enabling in terms of NG-</w:t>
      </w:r>
      <w:r w:rsidRPr="00F92F6B">
        <w:t>RAN functions (i.e. the set of network functions that comprise each slic</w:t>
      </w:r>
      <w:r w:rsidR="004456C6" w:rsidRPr="00F92F6B">
        <w:t>e) is implementation dependent.</w:t>
      </w:r>
    </w:p>
    <w:p w14:paraId="2EEC8173" w14:textId="77777777" w:rsidR="00963D05" w:rsidRPr="00F92F6B" w:rsidRDefault="00963D05" w:rsidP="00317C4F">
      <w:pPr>
        <w:rPr>
          <w:b/>
        </w:rPr>
      </w:pPr>
      <w:r w:rsidRPr="00F92F6B">
        <w:rPr>
          <w:b/>
        </w:rPr>
        <w:t>Selection of RAN part of the network slice</w:t>
      </w:r>
    </w:p>
    <w:p w14:paraId="422ED29F" w14:textId="77777777" w:rsidR="00963D05" w:rsidRPr="00F92F6B" w:rsidRDefault="00963D05" w:rsidP="009D6085">
      <w:pPr>
        <w:pStyle w:val="B1"/>
      </w:pPr>
      <w:r w:rsidRPr="00F92F6B">
        <w:t>-</w:t>
      </w:r>
      <w:r w:rsidRPr="00F92F6B">
        <w:tab/>
      </w:r>
      <w:r w:rsidR="000762FA" w:rsidRPr="00F92F6B">
        <w:t>NG-RAN</w:t>
      </w:r>
      <w:r w:rsidRPr="00F92F6B">
        <w:t xml:space="preserve"> supports the selection of the RAN part of the network slice, by </w:t>
      </w:r>
      <w:r w:rsidR="007035A5" w:rsidRPr="00F92F6B">
        <w:t>NSSAI</w:t>
      </w:r>
      <w:r w:rsidRPr="00F92F6B">
        <w:t xml:space="preserve"> provided by the UE or the 5GC which unambiguously identifies one or more of the pre-configu</w:t>
      </w:r>
      <w:r w:rsidR="004456C6" w:rsidRPr="00F92F6B">
        <w:t>red network slices in the PLMN.</w:t>
      </w:r>
    </w:p>
    <w:p w14:paraId="1953004C" w14:textId="77777777" w:rsidR="00963D05" w:rsidRPr="00F92F6B" w:rsidRDefault="00963D05" w:rsidP="00317C4F">
      <w:pPr>
        <w:rPr>
          <w:b/>
        </w:rPr>
      </w:pPr>
      <w:r w:rsidRPr="00F92F6B">
        <w:rPr>
          <w:b/>
        </w:rPr>
        <w:t>Resource management between slices</w:t>
      </w:r>
    </w:p>
    <w:p w14:paraId="203F119E" w14:textId="77777777" w:rsidR="00963D05" w:rsidRPr="00F92F6B" w:rsidRDefault="00963D05" w:rsidP="009D6085">
      <w:pPr>
        <w:pStyle w:val="B1"/>
      </w:pPr>
      <w:r w:rsidRPr="00F92F6B">
        <w:t>-</w:t>
      </w:r>
      <w:r w:rsidRPr="00F92F6B">
        <w:tab/>
      </w:r>
      <w:r w:rsidR="000762FA" w:rsidRPr="00F92F6B">
        <w:t>NG-RAN</w:t>
      </w:r>
      <w:r w:rsidRPr="00F92F6B">
        <w:t xml:space="preserve"> supports policy enforcement between slices as per service level agreements. It should be possible for a single </w:t>
      </w:r>
      <w:r w:rsidR="000762FA" w:rsidRPr="00F92F6B">
        <w:t>NG-RAN</w:t>
      </w:r>
      <w:r w:rsidRPr="00F92F6B">
        <w:t xml:space="preserve"> node to support multiple slices. The </w:t>
      </w:r>
      <w:r w:rsidR="000762FA" w:rsidRPr="00F92F6B">
        <w:t>NG-RAN</w:t>
      </w:r>
      <w:r w:rsidRPr="00F92F6B">
        <w:t xml:space="preserve"> should be free to apply the best RRM policy for the SLA in place to each supported slice.</w:t>
      </w:r>
    </w:p>
    <w:p w14:paraId="2E93A21B" w14:textId="77777777" w:rsidR="00963D05" w:rsidRPr="00F92F6B" w:rsidRDefault="00963D05" w:rsidP="00317C4F">
      <w:pPr>
        <w:rPr>
          <w:b/>
        </w:rPr>
      </w:pPr>
      <w:r w:rsidRPr="00F92F6B">
        <w:rPr>
          <w:b/>
        </w:rPr>
        <w:t>Support of QoS</w:t>
      </w:r>
    </w:p>
    <w:p w14:paraId="70BEB920" w14:textId="11A4D2D6" w:rsidR="00963D05" w:rsidRPr="00F92F6B" w:rsidRDefault="00963D05" w:rsidP="009D6085">
      <w:pPr>
        <w:pStyle w:val="B1"/>
      </w:pPr>
      <w:r w:rsidRPr="00F92F6B">
        <w:t>-</w:t>
      </w:r>
      <w:r w:rsidRPr="00F92F6B">
        <w:tab/>
      </w:r>
      <w:r w:rsidR="000762FA" w:rsidRPr="00F92F6B">
        <w:t>NG-RAN</w:t>
      </w:r>
      <w:r w:rsidRPr="00F92F6B">
        <w:t xml:space="preserve"> supports QoS differentiation within a slice</w:t>
      </w:r>
      <w:r w:rsidR="003256D2" w:rsidRPr="00F92F6B">
        <w:t>, and per Slice-Maximum Bit Rate may be enforced per UE, if feasible. How NG-RAN enables UE-Slice-MBR enforcement and rate limitation (see TS 23.501 [3]) is up to network implementation</w:t>
      </w:r>
      <w:r w:rsidRPr="00F92F6B">
        <w:t>.</w:t>
      </w:r>
    </w:p>
    <w:p w14:paraId="5FD1003A" w14:textId="77777777" w:rsidR="004C4E87" w:rsidRPr="00F92F6B" w:rsidRDefault="004C4E87" w:rsidP="00317C4F">
      <w:pPr>
        <w:rPr>
          <w:b/>
        </w:rPr>
      </w:pPr>
      <w:r w:rsidRPr="00F92F6B">
        <w:rPr>
          <w:b/>
        </w:rPr>
        <w:t>RAN selection of CN entity</w:t>
      </w:r>
    </w:p>
    <w:p w14:paraId="700297CB" w14:textId="77777777" w:rsidR="004C4E87" w:rsidRPr="00F92F6B" w:rsidRDefault="004C4E87" w:rsidP="004C4E87">
      <w:pPr>
        <w:pStyle w:val="B1"/>
      </w:pPr>
      <w:r w:rsidRPr="00F92F6B">
        <w:t>-</w:t>
      </w:r>
      <w:r w:rsidRPr="00F92F6B">
        <w:tab/>
        <w:t xml:space="preserve">For initial attach, the UE may provide </w:t>
      </w:r>
      <w:r w:rsidR="007035A5" w:rsidRPr="00F92F6B">
        <w:t>NSSAI</w:t>
      </w:r>
      <w:r w:rsidRPr="00F92F6B">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F92F6B">
        <w:t xml:space="preserve">AS signalling to </w:t>
      </w:r>
      <w:r w:rsidR="00C867FE" w:rsidRPr="00F92F6B">
        <w:t>one of the</w:t>
      </w:r>
      <w:r w:rsidR="004456C6" w:rsidRPr="00F92F6B">
        <w:t xml:space="preserve"> default AMF</w:t>
      </w:r>
      <w:r w:rsidR="00C867FE" w:rsidRPr="00F92F6B">
        <w:t>s</w:t>
      </w:r>
      <w:r w:rsidR="004456C6" w:rsidRPr="00F92F6B">
        <w:t>.</w:t>
      </w:r>
    </w:p>
    <w:p w14:paraId="2E864813" w14:textId="77777777" w:rsidR="004C4E87" w:rsidRPr="00F92F6B" w:rsidRDefault="004C4E87" w:rsidP="004C4E87">
      <w:pPr>
        <w:pStyle w:val="B1"/>
      </w:pPr>
      <w:r w:rsidRPr="00F92F6B">
        <w:t>-</w:t>
      </w:r>
      <w:r w:rsidRPr="00F92F6B">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F92F6B" w:rsidRDefault="00963D05" w:rsidP="00317C4F">
      <w:pPr>
        <w:rPr>
          <w:b/>
        </w:rPr>
      </w:pPr>
      <w:r w:rsidRPr="00F92F6B">
        <w:rPr>
          <w:b/>
        </w:rPr>
        <w:t>Resource isolation between slices</w:t>
      </w:r>
    </w:p>
    <w:p w14:paraId="24169CC5" w14:textId="2332D11A" w:rsidR="00963D05" w:rsidRPr="00F92F6B" w:rsidRDefault="00963D05" w:rsidP="009D6085">
      <w:pPr>
        <w:pStyle w:val="B1"/>
      </w:pPr>
      <w:r w:rsidRPr="00F92F6B">
        <w:t>-</w:t>
      </w:r>
      <w:r w:rsidRPr="00F92F6B">
        <w:tab/>
      </w:r>
      <w:r w:rsidR="008B25FC" w:rsidRPr="00F92F6B">
        <w:t>T</w:t>
      </w:r>
      <w:r w:rsidRPr="00F92F6B">
        <w:t xml:space="preserve">he </w:t>
      </w:r>
      <w:r w:rsidR="000762FA" w:rsidRPr="00F92F6B">
        <w:t>NG-RAN</w:t>
      </w:r>
      <w:r w:rsidRPr="00F92F6B">
        <w:t xml:space="preserve"> supports resource isolation between slices. </w:t>
      </w:r>
      <w:r w:rsidR="000762FA" w:rsidRPr="00F92F6B">
        <w:t>NG-RAN</w:t>
      </w:r>
      <w:r w:rsidRPr="00F92F6B">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F92F6B">
        <w:t>NG-RAN</w:t>
      </w:r>
      <w:r w:rsidRPr="00F92F6B">
        <w:t xml:space="preserve"> resources to a certain slice. </w:t>
      </w:r>
      <w:r w:rsidR="003256D2" w:rsidRPr="00F92F6B">
        <w:t xml:space="preserve">Some RACH resources can be associated to specific </w:t>
      </w:r>
      <w:r w:rsidR="00D4492B" w:rsidRPr="00F92F6B">
        <w:t>NSAG</w:t>
      </w:r>
      <w:r w:rsidR="003256D2" w:rsidRPr="00F92F6B">
        <w:t xml:space="preserve">(s). Other aspects how </w:t>
      </w:r>
      <w:r w:rsidR="000762FA" w:rsidRPr="00F92F6B">
        <w:t>NG-RAN</w:t>
      </w:r>
      <w:r w:rsidRPr="00F92F6B">
        <w:t xml:space="preserve"> supports resource isolation is implementation dependent.</w:t>
      </w:r>
    </w:p>
    <w:p w14:paraId="1288FD52" w14:textId="77777777" w:rsidR="00E864F9" w:rsidRPr="00F92F6B" w:rsidRDefault="00E864F9" w:rsidP="00E864F9">
      <w:pPr>
        <w:rPr>
          <w:rFonts w:eastAsia="SimSun"/>
          <w:b/>
        </w:rPr>
      </w:pPr>
      <w:r w:rsidRPr="00F92F6B">
        <w:rPr>
          <w:rFonts w:eastAsia="SimSun"/>
          <w:b/>
        </w:rPr>
        <w:t>Access control</w:t>
      </w:r>
    </w:p>
    <w:p w14:paraId="2C6AFEC5" w14:textId="77777777" w:rsidR="00E864F9" w:rsidRPr="00F92F6B" w:rsidRDefault="00E864F9" w:rsidP="00E864F9">
      <w:pPr>
        <w:pStyle w:val="B1"/>
      </w:pPr>
      <w:r w:rsidRPr="00F92F6B">
        <w:t>-</w:t>
      </w:r>
      <w:r w:rsidRPr="00F92F6B">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F92F6B" w:rsidDel="0073355E">
        <w:t xml:space="preserve"> </w:t>
      </w:r>
      <w:r w:rsidRPr="00F92F6B">
        <w:t>to minimize the impact of congested slices.</w:t>
      </w:r>
    </w:p>
    <w:p w14:paraId="1FBC8616" w14:textId="68D92F3D" w:rsidR="00963D05" w:rsidRPr="00F92F6B" w:rsidRDefault="00963D05" w:rsidP="00317C4F">
      <w:pPr>
        <w:rPr>
          <w:b/>
        </w:rPr>
      </w:pPr>
      <w:r w:rsidRPr="00F92F6B">
        <w:rPr>
          <w:b/>
        </w:rPr>
        <w:t>Slice Availability</w:t>
      </w:r>
      <w:r w:rsidR="00705F23" w:rsidRPr="00F92F6B">
        <w:rPr>
          <w:b/>
        </w:rPr>
        <w:t xml:space="preserve"> and Support</w:t>
      </w:r>
    </w:p>
    <w:p w14:paraId="1E70CE84" w14:textId="1878B4CF" w:rsidR="00891F56" w:rsidRPr="00F92F6B" w:rsidRDefault="00891F56" w:rsidP="00891F56">
      <w:pPr>
        <w:pStyle w:val="B1"/>
      </w:pPr>
      <w:r w:rsidRPr="00F92F6B">
        <w:t>-</w:t>
      </w:r>
      <w:r w:rsidRPr="00F92F6B">
        <w:tab/>
        <w:t xml:space="preserve">Some slices may be available only in part of the network. </w:t>
      </w:r>
      <w:r w:rsidR="006F30A2" w:rsidRPr="00F92F6B">
        <w:t xml:space="preserve">A slice is considered available in a cell if it is supported by the TA comprising the cell and the slice is not configured with zero resources, as specified in TS 23.501 [3]. A slice is supported within a TA if </w:t>
      </w:r>
      <w:r w:rsidR="00705F23" w:rsidRPr="00F92F6B">
        <w:t>the NG-RAN has been configured to support the S-NSSAI in the TA. All supported slices are</w:t>
      </w:r>
      <w:r w:rsidR="006F30A2" w:rsidRPr="00F92F6B">
        <w:t xml:space="preserve"> included in the slice support list for the TA signalled from the NG-RAN to the AMF. </w:t>
      </w:r>
      <w:r w:rsidR="00C867FE" w:rsidRPr="00F92F6B">
        <w:t>The NG-RAN supported S-NSSAI(s)</w:t>
      </w:r>
      <w:r w:rsidR="007B18F0" w:rsidRPr="00F92F6B">
        <w:rPr>
          <w:rFonts w:eastAsia="SimSun"/>
        </w:rPr>
        <w:t xml:space="preserve">, </w:t>
      </w:r>
      <w:r w:rsidR="007B18F0" w:rsidRPr="00F92F6B">
        <w:t>NSAG(s) and NSAG related information such as NSAG associated Cell Reselecti</w:t>
      </w:r>
      <w:r w:rsidR="007B18F0" w:rsidRPr="00F92F6B">
        <w:rPr>
          <w:rFonts w:eastAsia="SimSun"/>
        </w:rPr>
        <w:t>o</w:t>
      </w:r>
      <w:r w:rsidR="007B18F0" w:rsidRPr="00F92F6B">
        <w:t xml:space="preserve">n Priority </w:t>
      </w:r>
      <w:r w:rsidR="00D620DF" w:rsidRPr="00F92F6B">
        <w:rPr>
          <w:rFonts w:eastAsiaTheme="minorEastAsia"/>
        </w:rPr>
        <w:t>and/</w:t>
      </w:r>
      <w:r w:rsidR="00D620DF" w:rsidRPr="00F92F6B">
        <w:rPr>
          <w:rFonts w:eastAsia="SimSun"/>
        </w:rPr>
        <w:t xml:space="preserve">or </w:t>
      </w:r>
      <w:r w:rsidR="00D620DF" w:rsidRPr="00F92F6B">
        <w:t xml:space="preserve">NSAG associated </w:t>
      </w:r>
      <w:r w:rsidR="00D620DF" w:rsidRPr="00F92F6B">
        <w:rPr>
          <w:rFonts w:eastAsia="SimSun"/>
        </w:rPr>
        <w:t xml:space="preserve">RACH </w:t>
      </w:r>
      <w:r w:rsidR="00D620DF" w:rsidRPr="00F92F6B">
        <w:rPr>
          <w:lang w:eastAsia="ko-KR"/>
        </w:rPr>
        <w:t>resources</w:t>
      </w:r>
      <w:r w:rsidR="00D620DF" w:rsidRPr="00F92F6B">
        <w:t xml:space="preserve"> </w:t>
      </w:r>
      <w:r w:rsidR="007B18F0" w:rsidRPr="00F92F6B">
        <w:t>are</w:t>
      </w:r>
      <w:r w:rsidR="00C867FE" w:rsidRPr="00F92F6B">
        <w:t xml:space="preserve"> configured by OAM. </w:t>
      </w:r>
      <w:r w:rsidRPr="00F92F6B">
        <w:t>Awareness in the NG-RAN of the slices supported in the cells of its neighbours may be beneficial for inter-frequency mobility in connected mode.</w:t>
      </w:r>
      <w:r w:rsidR="00655E93" w:rsidRPr="00F92F6B">
        <w:t xml:space="preserve"> </w:t>
      </w:r>
      <w:r w:rsidR="00D620DF" w:rsidRPr="00F92F6B">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F92F6B">
        <w:t xml:space="preserve">list(s) of neighbour cells </w:t>
      </w:r>
      <w:r w:rsidR="00D620DF" w:rsidRPr="00F92F6B">
        <w:rPr>
          <w:rFonts w:eastAsia="SimSun"/>
        </w:rPr>
        <w:t>may be configured by OAM, or exchanged with neighbour NG-RAN nodes.</w:t>
      </w:r>
    </w:p>
    <w:p w14:paraId="68AF4D3B" w14:textId="77777777" w:rsidR="00891F56" w:rsidRPr="00F92F6B" w:rsidRDefault="00891F56" w:rsidP="00891F56">
      <w:pPr>
        <w:pStyle w:val="B1"/>
      </w:pPr>
      <w:r w:rsidRPr="00F92F6B">
        <w:t>-</w:t>
      </w:r>
      <w:r w:rsidRPr="00F92F6B">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F92F6B" w:rsidRDefault="006F30A2" w:rsidP="006F30A2">
      <w:pPr>
        <w:pStyle w:val="B1"/>
      </w:pPr>
      <w:r w:rsidRPr="00F92F6B">
        <w:t>-</w:t>
      </w:r>
      <w:r w:rsidRPr="00F92F6B">
        <w:tab/>
        <w:t>The NG-RAN may be signalled with the Partially Allowed NSSAI from the AMF as specified in TS 23.501 [3]. The NG-RAN may decide to use the Partially Allowed NSSAI for mobility decision.</w:t>
      </w:r>
    </w:p>
    <w:p w14:paraId="51ACBB02" w14:textId="4950F450" w:rsidR="006F30A2" w:rsidRPr="00F92F6B" w:rsidRDefault="006F30A2" w:rsidP="00891F56">
      <w:pPr>
        <w:pStyle w:val="B1"/>
      </w:pPr>
      <w:r w:rsidRPr="00F92F6B">
        <w:t>-</w:t>
      </w:r>
      <w:r w:rsidRPr="00F92F6B">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F92F6B" w:rsidRDefault="00963D05" w:rsidP="00317C4F">
      <w:pPr>
        <w:rPr>
          <w:b/>
        </w:rPr>
      </w:pPr>
      <w:r w:rsidRPr="00F92F6B">
        <w:rPr>
          <w:b/>
        </w:rPr>
        <w:t>Support for UE associating with multiple network slices simultaneously</w:t>
      </w:r>
    </w:p>
    <w:p w14:paraId="3E44885D" w14:textId="77777777" w:rsidR="00963D05" w:rsidRPr="00F92F6B" w:rsidRDefault="00963D05" w:rsidP="009D6085">
      <w:pPr>
        <w:pStyle w:val="B1"/>
      </w:pPr>
      <w:r w:rsidRPr="00F92F6B">
        <w:t>-</w:t>
      </w:r>
      <w:r w:rsidRPr="00F92F6B">
        <w:tab/>
        <w:t>In case a UE is associated with multiple slices simultaneously, only one signalling connection is maintained</w:t>
      </w:r>
      <w:r w:rsidR="00B455AB" w:rsidRPr="00F92F6B">
        <w:t xml:space="preserve"> and for intra-frequency cell reselection, the UE always </w:t>
      </w:r>
      <w:r w:rsidR="002806CE" w:rsidRPr="00F92F6B">
        <w:t>tries</w:t>
      </w:r>
      <w:r w:rsidR="00B455AB" w:rsidRPr="00F92F6B">
        <w:t xml:space="preserve"> to camp on the best cell</w:t>
      </w:r>
      <w:r w:rsidRPr="00F92F6B">
        <w:t>.</w:t>
      </w:r>
      <w:r w:rsidR="00B455AB" w:rsidRPr="00F92F6B">
        <w:t xml:space="preserve"> For inter-frequency cell reselection, dedicated priorities can be used to control the frequency on which the UE camps.</w:t>
      </w:r>
    </w:p>
    <w:p w14:paraId="66303764" w14:textId="77777777" w:rsidR="00963D05" w:rsidRPr="00F92F6B" w:rsidRDefault="00963D05" w:rsidP="00317C4F">
      <w:pPr>
        <w:rPr>
          <w:b/>
        </w:rPr>
      </w:pPr>
      <w:r w:rsidRPr="00F92F6B">
        <w:rPr>
          <w:b/>
        </w:rPr>
        <w:t>Granularity of slice awareness</w:t>
      </w:r>
    </w:p>
    <w:p w14:paraId="62C9EED6" w14:textId="77777777" w:rsidR="00963D05" w:rsidRPr="00F92F6B" w:rsidRDefault="00963D05" w:rsidP="009D6085">
      <w:pPr>
        <w:pStyle w:val="B1"/>
      </w:pPr>
      <w:r w:rsidRPr="00F92F6B">
        <w:t>-</w:t>
      </w:r>
      <w:r w:rsidRPr="00F92F6B">
        <w:tab/>
        <w:t xml:space="preserve">Slice awareness in </w:t>
      </w:r>
      <w:r w:rsidR="000762FA" w:rsidRPr="00F92F6B">
        <w:t>NG-RAN</w:t>
      </w:r>
      <w:r w:rsidRPr="00F92F6B">
        <w:t xml:space="preserve"> is introduced at PDU session level, by indicating the S-NSSAI corresponding to the PDU Session, in all signalling containing PDU session resource information.</w:t>
      </w:r>
    </w:p>
    <w:p w14:paraId="77DC7D14" w14:textId="77777777" w:rsidR="00963D05" w:rsidRPr="00F92F6B" w:rsidRDefault="00963D05" w:rsidP="00317C4F">
      <w:pPr>
        <w:rPr>
          <w:b/>
        </w:rPr>
      </w:pPr>
      <w:r w:rsidRPr="00F92F6B">
        <w:rPr>
          <w:b/>
        </w:rPr>
        <w:t>Validation of the UE rights to access a network slice</w:t>
      </w:r>
    </w:p>
    <w:p w14:paraId="60B75356" w14:textId="77777777" w:rsidR="00891F56" w:rsidRPr="00F92F6B" w:rsidRDefault="00891F56" w:rsidP="00891F56">
      <w:pPr>
        <w:pStyle w:val="B1"/>
      </w:pPr>
      <w:r w:rsidRPr="00F92F6B">
        <w:t>-</w:t>
      </w:r>
      <w:r w:rsidRPr="00F92F6B">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F92F6B" w:rsidRDefault="006F30A2" w:rsidP="006F30A2">
      <w:pPr>
        <w:rPr>
          <w:b/>
        </w:rPr>
      </w:pPr>
      <w:r w:rsidRPr="00F92F6B">
        <w:rPr>
          <w:b/>
        </w:rPr>
        <w:t>Network slice replacement</w:t>
      </w:r>
    </w:p>
    <w:p w14:paraId="474F3670" w14:textId="61DAC642" w:rsidR="006F30A2" w:rsidRPr="00F92F6B" w:rsidRDefault="006F30A2" w:rsidP="00891F56">
      <w:pPr>
        <w:pStyle w:val="B1"/>
      </w:pPr>
      <w:r w:rsidRPr="00F92F6B">
        <w:t>-</w:t>
      </w:r>
      <w:r w:rsidRPr="00F92F6B">
        <w:tab/>
        <w:t>NG-RAN may support network slice replacement for a PDU session as defined in TS 23.501 [3].</w:t>
      </w:r>
    </w:p>
    <w:p w14:paraId="5F3AE8F1" w14:textId="13C95A47" w:rsidR="00B03B23" w:rsidRPr="00F92F6B" w:rsidRDefault="00B03B23" w:rsidP="00C57EBD">
      <w:pPr>
        <w:pStyle w:val="NO"/>
      </w:pPr>
      <w:r w:rsidRPr="00F92F6B">
        <w:t>NOTE:</w:t>
      </w:r>
      <w:r w:rsidRPr="00F92F6B">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proofErr w:type="spellStart"/>
      <w:r w:rsidRPr="00F92F6B">
        <w:rPr>
          <w:i/>
          <w:iCs/>
        </w:rPr>
        <w:t>RRMPolicyRatio</w:t>
      </w:r>
      <w:proofErr w:type="spellEnd"/>
      <w:r w:rsidRPr="00F92F6B">
        <w:t xml:space="preserve"> (see TS 28.541</w:t>
      </w:r>
      <w:r w:rsidR="003821E7" w:rsidRPr="00F92F6B">
        <w:t xml:space="preserve"> [49]</w:t>
      </w:r>
      <w:r w:rsidRPr="00F92F6B">
        <w:t>) as the original slice.</w:t>
      </w:r>
    </w:p>
    <w:p w14:paraId="7404F9CF" w14:textId="77777777" w:rsidR="006A6C76" w:rsidRPr="00F92F6B" w:rsidRDefault="00366EBA" w:rsidP="009A0512">
      <w:pPr>
        <w:pStyle w:val="Heading3"/>
      </w:pPr>
      <w:bookmarkStart w:id="1793" w:name="_Toc20388064"/>
      <w:bookmarkStart w:id="1794" w:name="_Toc29376144"/>
      <w:bookmarkStart w:id="1795" w:name="_Toc37232042"/>
      <w:bookmarkStart w:id="1796" w:name="_Toc46502119"/>
      <w:bookmarkStart w:id="1797" w:name="_Toc51971467"/>
      <w:bookmarkStart w:id="1798" w:name="_Toc52551450"/>
      <w:bookmarkStart w:id="1799" w:name="_Toc219280983"/>
      <w:r w:rsidRPr="00F92F6B">
        <w:t>16</w:t>
      </w:r>
      <w:r w:rsidR="006A6C76" w:rsidRPr="00F92F6B">
        <w:t>.3.2</w:t>
      </w:r>
      <w:r w:rsidR="00E83DD4" w:rsidRPr="00F92F6B">
        <w:tab/>
      </w:r>
      <w:r w:rsidR="007035A5" w:rsidRPr="00F92F6B">
        <w:t>AMF</w:t>
      </w:r>
      <w:r w:rsidR="006A6C76" w:rsidRPr="00F92F6B">
        <w:t xml:space="preserve"> and NW Slice Selection</w:t>
      </w:r>
      <w:bookmarkEnd w:id="1793"/>
      <w:bookmarkEnd w:id="1794"/>
      <w:bookmarkEnd w:id="1795"/>
      <w:bookmarkEnd w:id="1796"/>
      <w:bookmarkEnd w:id="1797"/>
      <w:bookmarkEnd w:id="1798"/>
      <w:bookmarkEnd w:id="1799"/>
    </w:p>
    <w:p w14:paraId="7DF065CB" w14:textId="77777777" w:rsidR="006A6C76" w:rsidRPr="00F92F6B" w:rsidRDefault="00366EBA" w:rsidP="009A0512">
      <w:pPr>
        <w:pStyle w:val="Heading4"/>
      </w:pPr>
      <w:bookmarkStart w:id="1800" w:name="_Toc20388065"/>
      <w:bookmarkStart w:id="1801" w:name="_Toc29376145"/>
      <w:bookmarkStart w:id="1802" w:name="_Toc37232043"/>
      <w:bookmarkStart w:id="1803" w:name="_Toc46502120"/>
      <w:bookmarkStart w:id="1804" w:name="_Toc51971468"/>
      <w:bookmarkStart w:id="1805" w:name="_Toc52551451"/>
      <w:bookmarkStart w:id="1806" w:name="_Toc219280984"/>
      <w:r w:rsidRPr="00F92F6B">
        <w:t>16</w:t>
      </w:r>
      <w:r w:rsidR="006A6C76" w:rsidRPr="00F92F6B">
        <w:t>.3.2.1</w:t>
      </w:r>
      <w:r w:rsidR="006A6C76" w:rsidRPr="00F92F6B">
        <w:tab/>
        <w:t>CN-RAN interaction and internal RAN aspects</w:t>
      </w:r>
      <w:bookmarkEnd w:id="1800"/>
      <w:bookmarkEnd w:id="1801"/>
      <w:bookmarkEnd w:id="1802"/>
      <w:bookmarkEnd w:id="1803"/>
      <w:bookmarkEnd w:id="1804"/>
      <w:bookmarkEnd w:id="1805"/>
      <w:bookmarkEnd w:id="1806"/>
    </w:p>
    <w:p w14:paraId="0A7E16A8" w14:textId="017AF856" w:rsidR="006A6C76" w:rsidRPr="00F92F6B" w:rsidRDefault="000762FA" w:rsidP="009D6085">
      <w:r w:rsidRPr="00F92F6B">
        <w:t>NG-RAN</w:t>
      </w:r>
      <w:r w:rsidR="006A6C76" w:rsidRPr="00F92F6B">
        <w:t xml:space="preserve"> selects AMF based on a Temp ID or </w:t>
      </w:r>
      <w:r w:rsidR="008B25FC" w:rsidRPr="00F92F6B">
        <w:t>NSSAI</w:t>
      </w:r>
      <w:r w:rsidR="006A6C76" w:rsidRPr="00F92F6B">
        <w:t xml:space="preserve"> provided by the UE over RRC</w:t>
      </w:r>
      <w:r w:rsidR="00A76193" w:rsidRPr="00F92F6B">
        <w:t xml:space="preserve"> as specified in TS 38.410 [16]</w:t>
      </w:r>
      <w:r w:rsidR="006A6C76" w:rsidRPr="00F92F6B">
        <w:t>. The mechanisms used in the RRC protocol are described in the next clause.</w:t>
      </w:r>
    </w:p>
    <w:p w14:paraId="2237F2E4" w14:textId="77777777" w:rsidR="006A6C76" w:rsidRPr="00F92F6B" w:rsidRDefault="006A6C76" w:rsidP="001D62FF">
      <w:pPr>
        <w:pStyle w:val="TH"/>
      </w:pPr>
      <w:r w:rsidRPr="00F92F6B">
        <w:t xml:space="preserve">Table </w:t>
      </w:r>
      <w:r w:rsidR="00366EBA" w:rsidRPr="00F92F6B">
        <w:t>16</w:t>
      </w:r>
      <w:r w:rsidRPr="00F92F6B">
        <w:t xml:space="preserve">.3.2.1-1 AMF selection based on Temp ID and </w:t>
      </w:r>
      <w:r w:rsidR="008B25FC" w:rsidRPr="00F92F6B">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6C004A" w:rsidRPr="00F92F6B"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F92F6B" w:rsidRDefault="00E6652E" w:rsidP="005B6959">
            <w:pPr>
              <w:pStyle w:val="TAH"/>
            </w:pPr>
            <w:bookmarkStart w:id="1807" w:name="_MCCTEMPBM_CRPT83880040___2" w:colFirst="0" w:colLast="1"/>
            <w:r w:rsidRPr="00F92F6B">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F92F6B" w:rsidRDefault="008B25FC" w:rsidP="005B6959">
            <w:pPr>
              <w:pStyle w:val="TAH"/>
            </w:pPr>
            <w:r w:rsidRPr="00F92F6B">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F92F6B" w:rsidRDefault="00E6652E" w:rsidP="005B6959">
            <w:pPr>
              <w:pStyle w:val="TAH"/>
            </w:pPr>
            <w:r w:rsidRPr="00F92F6B">
              <w:t>AMF Selection by NG-RAN</w:t>
            </w:r>
          </w:p>
        </w:tc>
      </w:tr>
      <w:tr w:rsidR="006C004A" w:rsidRPr="00F92F6B"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F92F6B" w:rsidRDefault="00E6652E" w:rsidP="005B6959">
            <w:pPr>
              <w:pStyle w:val="TAC"/>
            </w:pPr>
            <w:bookmarkStart w:id="1808" w:name="_MCCTEMPBM_CRPT83880041___2" w:colFirst="0" w:colLast="1"/>
            <w:bookmarkEnd w:id="1807"/>
            <w:r w:rsidRPr="00F92F6B">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F92F6B" w:rsidRDefault="00E6652E" w:rsidP="005B6959">
            <w:pPr>
              <w:pStyle w:val="TAC"/>
            </w:pPr>
            <w:r w:rsidRPr="00F92F6B">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F92F6B" w:rsidRDefault="00C867FE" w:rsidP="005B6959">
            <w:pPr>
              <w:pStyle w:val="TAC"/>
            </w:pPr>
            <w:r w:rsidRPr="00F92F6B">
              <w:t>One of the d</w:t>
            </w:r>
            <w:r w:rsidR="006A6C76" w:rsidRPr="00F92F6B">
              <w:t>efault AMF</w:t>
            </w:r>
            <w:r w:rsidRPr="00F92F6B">
              <w:t>s</w:t>
            </w:r>
            <w:r w:rsidR="006A6C76" w:rsidRPr="00F92F6B">
              <w:t xml:space="preserve"> is selected</w:t>
            </w:r>
            <w:r w:rsidRPr="00F92F6B">
              <w:t xml:space="preserve"> (NOTE)</w:t>
            </w:r>
          </w:p>
        </w:tc>
      </w:tr>
      <w:tr w:rsidR="006C004A" w:rsidRPr="00F92F6B"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F92F6B" w:rsidRDefault="00E6652E" w:rsidP="005B6959">
            <w:pPr>
              <w:pStyle w:val="TAC"/>
            </w:pPr>
            <w:bookmarkStart w:id="1809" w:name="_MCCTEMPBM_CRPT83880042___2" w:colFirst="0" w:colLast="1"/>
            <w:bookmarkEnd w:id="1808"/>
            <w:r w:rsidRPr="00F92F6B">
              <w:t>not available or invalid</w:t>
            </w:r>
          </w:p>
        </w:tc>
        <w:tc>
          <w:tcPr>
            <w:tcW w:w="2052" w:type="dxa"/>
            <w:tcBorders>
              <w:top w:val="single" w:sz="4" w:space="0" w:color="auto"/>
            </w:tcBorders>
            <w:vAlign w:val="center"/>
          </w:tcPr>
          <w:p w14:paraId="1F8185D4" w14:textId="77777777" w:rsidR="00E6652E" w:rsidRPr="00F92F6B" w:rsidRDefault="00E6652E" w:rsidP="005B6959">
            <w:pPr>
              <w:pStyle w:val="TAC"/>
            </w:pPr>
            <w:r w:rsidRPr="00F92F6B">
              <w:t>present</w:t>
            </w:r>
          </w:p>
        </w:tc>
        <w:tc>
          <w:tcPr>
            <w:tcW w:w="4159" w:type="dxa"/>
            <w:tcBorders>
              <w:top w:val="single" w:sz="4" w:space="0" w:color="auto"/>
            </w:tcBorders>
            <w:noWrap/>
            <w:vAlign w:val="center"/>
          </w:tcPr>
          <w:p w14:paraId="46F7E870" w14:textId="77777777" w:rsidR="00E6652E" w:rsidRPr="00F92F6B" w:rsidRDefault="006A6C76" w:rsidP="005B6959">
            <w:pPr>
              <w:pStyle w:val="TAC"/>
            </w:pPr>
            <w:r w:rsidRPr="00F92F6B">
              <w:t>Selects AMF which supports UE requested slices</w:t>
            </w:r>
          </w:p>
        </w:tc>
      </w:tr>
      <w:tr w:rsidR="006C004A" w:rsidRPr="00F92F6B" w14:paraId="4757F703" w14:textId="77777777" w:rsidTr="003F089B">
        <w:trPr>
          <w:trHeight w:val="240"/>
          <w:jc w:val="center"/>
        </w:trPr>
        <w:tc>
          <w:tcPr>
            <w:tcW w:w="2010" w:type="dxa"/>
            <w:noWrap/>
            <w:vAlign w:val="center"/>
          </w:tcPr>
          <w:p w14:paraId="30BE9BA6" w14:textId="77777777" w:rsidR="00E6652E" w:rsidRPr="00F92F6B" w:rsidRDefault="00E6652E" w:rsidP="005B6959">
            <w:pPr>
              <w:pStyle w:val="TAC"/>
            </w:pPr>
            <w:bookmarkStart w:id="1810" w:name="_MCCTEMPBM_CRPT83880043___2" w:colFirst="0" w:colLast="1"/>
            <w:bookmarkEnd w:id="1809"/>
            <w:r w:rsidRPr="00F92F6B">
              <w:t>valid</w:t>
            </w:r>
          </w:p>
        </w:tc>
        <w:tc>
          <w:tcPr>
            <w:tcW w:w="2052" w:type="dxa"/>
            <w:vAlign w:val="center"/>
          </w:tcPr>
          <w:p w14:paraId="1B65FECE" w14:textId="77777777" w:rsidR="00E6652E" w:rsidRPr="00F92F6B" w:rsidRDefault="00E6652E" w:rsidP="005B6959">
            <w:pPr>
              <w:pStyle w:val="TAC"/>
            </w:pPr>
            <w:r w:rsidRPr="00F92F6B">
              <w:t>not available, or present</w:t>
            </w:r>
          </w:p>
        </w:tc>
        <w:tc>
          <w:tcPr>
            <w:tcW w:w="4159" w:type="dxa"/>
            <w:noWrap/>
            <w:vAlign w:val="center"/>
          </w:tcPr>
          <w:p w14:paraId="32ECF3F6" w14:textId="77777777" w:rsidR="00E6652E" w:rsidRPr="00F92F6B" w:rsidRDefault="006A6C76" w:rsidP="005B6959">
            <w:pPr>
              <w:pStyle w:val="TAC"/>
            </w:pPr>
            <w:r w:rsidRPr="00F92F6B">
              <w:t>Selects AMF per CN identity information in Temp ID</w:t>
            </w:r>
          </w:p>
        </w:tc>
      </w:tr>
      <w:bookmarkEnd w:id="1810"/>
      <w:tr w:rsidR="001F0FF7" w:rsidRPr="00F92F6B" w14:paraId="28BB8FFC" w14:textId="77777777" w:rsidTr="00003868">
        <w:trPr>
          <w:trHeight w:val="240"/>
          <w:jc w:val="center"/>
        </w:trPr>
        <w:tc>
          <w:tcPr>
            <w:tcW w:w="8221" w:type="dxa"/>
            <w:gridSpan w:val="3"/>
            <w:noWrap/>
            <w:vAlign w:val="center"/>
          </w:tcPr>
          <w:p w14:paraId="14AC1558" w14:textId="77777777" w:rsidR="001F0FF7" w:rsidRPr="00F92F6B" w:rsidRDefault="001F0FF7" w:rsidP="009014E0">
            <w:pPr>
              <w:pStyle w:val="TAN"/>
            </w:pPr>
            <w:r w:rsidRPr="00F92F6B">
              <w:t>NOTE:</w:t>
            </w:r>
            <w:r w:rsidRPr="00F92F6B">
              <w:tab/>
              <w:t>The set of default AMFs is configured in the NG-RAN nodes via OAM.</w:t>
            </w:r>
          </w:p>
        </w:tc>
      </w:tr>
    </w:tbl>
    <w:p w14:paraId="3E8F872C" w14:textId="77777777" w:rsidR="00C867FE" w:rsidRPr="00F92F6B" w:rsidRDefault="00C867FE" w:rsidP="00C867FE"/>
    <w:p w14:paraId="2341678C" w14:textId="77777777" w:rsidR="006A6C76" w:rsidRPr="00F92F6B" w:rsidRDefault="00366EBA" w:rsidP="009A0512">
      <w:pPr>
        <w:pStyle w:val="Heading4"/>
      </w:pPr>
      <w:bookmarkStart w:id="1811" w:name="_Toc20388066"/>
      <w:bookmarkStart w:id="1812" w:name="_Toc29376146"/>
      <w:bookmarkStart w:id="1813" w:name="_Toc37232044"/>
      <w:bookmarkStart w:id="1814" w:name="_Toc46502121"/>
      <w:bookmarkStart w:id="1815" w:name="_Toc51971469"/>
      <w:bookmarkStart w:id="1816" w:name="_Toc52551452"/>
      <w:bookmarkStart w:id="1817" w:name="_Toc219280985"/>
      <w:r w:rsidRPr="00F92F6B">
        <w:t>16</w:t>
      </w:r>
      <w:r w:rsidR="006A6C76" w:rsidRPr="00F92F6B">
        <w:t>.3.2.2</w:t>
      </w:r>
      <w:r w:rsidR="006A6C76" w:rsidRPr="00F92F6B">
        <w:tab/>
        <w:t>Radio Interface Aspects</w:t>
      </w:r>
      <w:bookmarkEnd w:id="1811"/>
      <w:bookmarkEnd w:id="1812"/>
      <w:bookmarkEnd w:id="1813"/>
      <w:bookmarkEnd w:id="1814"/>
      <w:bookmarkEnd w:id="1815"/>
      <w:bookmarkEnd w:id="1816"/>
      <w:bookmarkEnd w:id="1817"/>
    </w:p>
    <w:p w14:paraId="1F2E210E" w14:textId="77777777" w:rsidR="00DF2565" w:rsidRPr="00F92F6B" w:rsidRDefault="007035A5" w:rsidP="007035A5">
      <w:pPr>
        <w:rPr>
          <w:lang w:eastAsia="x-none"/>
        </w:rPr>
      </w:pPr>
      <w:r w:rsidRPr="00F92F6B">
        <w:rPr>
          <w:lang w:eastAsia="x-none"/>
        </w:rPr>
        <w:t>When triggered by the upper layer, t</w:t>
      </w:r>
      <w:r w:rsidR="00DF2565" w:rsidRPr="00F92F6B">
        <w:rPr>
          <w:lang w:eastAsia="x-none"/>
        </w:rPr>
        <w:t xml:space="preserve">he UE conveys the </w:t>
      </w:r>
      <w:r w:rsidR="000670ED" w:rsidRPr="00F92F6B">
        <w:rPr>
          <w:lang w:eastAsia="x-none"/>
        </w:rPr>
        <w:t>NSSAI</w:t>
      </w:r>
      <w:r w:rsidR="00DF2565" w:rsidRPr="00F92F6B">
        <w:rPr>
          <w:lang w:eastAsia="x-none"/>
        </w:rPr>
        <w:t xml:space="preserve"> over RRC in the format </w:t>
      </w:r>
      <w:r w:rsidRPr="00F92F6B">
        <w:rPr>
          <w:lang w:eastAsia="x-none"/>
        </w:rPr>
        <w:t xml:space="preserve">explicitly indicated </w:t>
      </w:r>
      <w:r w:rsidR="00DF2565" w:rsidRPr="00F92F6B">
        <w:rPr>
          <w:lang w:eastAsia="x-none"/>
        </w:rPr>
        <w:t>by the upper layer.</w:t>
      </w:r>
    </w:p>
    <w:p w14:paraId="47B6DC98" w14:textId="77777777" w:rsidR="006A6C76" w:rsidRPr="00F92F6B" w:rsidRDefault="00366EBA" w:rsidP="009A0512">
      <w:pPr>
        <w:pStyle w:val="Heading3"/>
      </w:pPr>
      <w:bookmarkStart w:id="1818" w:name="_Toc20388067"/>
      <w:bookmarkStart w:id="1819" w:name="_Toc29376147"/>
      <w:bookmarkStart w:id="1820" w:name="_Toc37232045"/>
      <w:bookmarkStart w:id="1821" w:name="_Toc46502122"/>
      <w:bookmarkStart w:id="1822" w:name="_Toc51971470"/>
      <w:bookmarkStart w:id="1823" w:name="_Toc52551453"/>
      <w:bookmarkStart w:id="1824" w:name="_Toc219280986"/>
      <w:r w:rsidRPr="00F92F6B">
        <w:t>16</w:t>
      </w:r>
      <w:r w:rsidR="001D62FF" w:rsidRPr="00F92F6B">
        <w:t>.3.3</w:t>
      </w:r>
      <w:r w:rsidR="001D62FF" w:rsidRPr="00F92F6B">
        <w:tab/>
      </w:r>
      <w:r w:rsidR="006A6C76" w:rsidRPr="00F92F6B">
        <w:t>Resource Isolation and Management</w:t>
      </w:r>
      <w:bookmarkEnd w:id="1818"/>
      <w:bookmarkEnd w:id="1819"/>
      <w:bookmarkEnd w:id="1820"/>
      <w:bookmarkEnd w:id="1821"/>
      <w:bookmarkEnd w:id="1822"/>
      <w:bookmarkEnd w:id="1823"/>
      <w:bookmarkEnd w:id="1824"/>
    </w:p>
    <w:p w14:paraId="6DC0F60E" w14:textId="77777777" w:rsidR="003256D2" w:rsidRPr="00F92F6B" w:rsidRDefault="003256D2" w:rsidP="003256D2">
      <w:pPr>
        <w:pStyle w:val="Heading4"/>
      </w:pPr>
      <w:bookmarkStart w:id="1825" w:name="_Toc219280987"/>
      <w:r w:rsidRPr="00F92F6B">
        <w:t>16.3.3.1</w:t>
      </w:r>
      <w:r w:rsidRPr="00F92F6B">
        <w:tab/>
        <w:t>General</w:t>
      </w:r>
      <w:bookmarkEnd w:id="1825"/>
    </w:p>
    <w:p w14:paraId="4D398A23" w14:textId="77777777" w:rsidR="006A6C76" w:rsidRPr="00F92F6B" w:rsidRDefault="006A6C76" w:rsidP="009D6085">
      <w:r w:rsidRPr="00F92F6B">
        <w:t>Resource isolation enables specialized customization and avoids one</w:t>
      </w:r>
      <w:r w:rsidR="001D62FF" w:rsidRPr="00F92F6B">
        <w:t xml:space="preserve"> slice affecting another slice.</w:t>
      </w:r>
    </w:p>
    <w:p w14:paraId="33752F2A" w14:textId="1CFF2483" w:rsidR="006A6C76" w:rsidRPr="00F92F6B" w:rsidRDefault="006A6C76" w:rsidP="009D6085">
      <w:r w:rsidRPr="00F92F6B">
        <w:t>Hardware/software resource isolation is up to implementation. Each slice may be assigned with either shared</w:t>
      </w:r>
      <w:r w:rsidR="003256D2" w:rsidRPr="00F92F6B">
        <w:t>, prioritized</w:t>
      </w:r>
      <w:r w:rsidRPr="00F92F6B">
        <w:t xml:space="preserve"> or dedicated radio resource up to RRM implementation and SLA</w:t>
      </w:r>
      <w:r w:rsidR="003256D2" w:rsidRPr="00F92F6B">
        <w:t xml:space="preserve"> as in TS 28.541 </w:t>
      </w:r>
      <w:r w:rsidR="00151B9B" w:rsidRPr="00F92F6B">
        <w:t>[49]</w:t>
      </w:r>
      <w:r w:rsidRPr="00F92F6B">
        <w:t>.</w:t>
      </w:r>
    </w:p>
    <w:p w14:paraId="319F3EEB" w14:textId="77777777" w:rsidR="006A6C76" w:rsidRPr="00F92F6B" w:rsidRDefault="006A6C76" w:rsidP="006A6C76">
      <w:r w:rsidRPr="00F92F6B">
        <w:t>To enable differentiated handling of traffic for network slices with different SLA:</w:t>
      </w:r>
    </w:p>
    <w:p w14:paraId="453D7CFC" w14:textId="77777777" w:rsidR="006A6C76" w:rsidRPr="00F92F6B" w:rsidRDefault="006A6C76" w:rsidP="006A6C76">
      <w:pPr>
        <w:pStyle w:val="B1"/>
      </w:pPr>
      <w:r w:rsidRPr="00F92F6B">
        <w:t>-</w:t>
      </w:r>
      <w:r w:rsidRPr="00F92F6B">
        <w:tab/>
      </w:r>
      <w:r w:rsidR="000762FA" w:rsidRPr="00F92F6B">
        <w:t>NG-RAN</w:t>
      </w:r>
      <w:r w:rsidRPr="00F92F6B">
        <w:t xml:space="preserve"> is configured with a set of different configurations for different network slices</w:t>
      </w:r>
      <w:r w:rsidR="00C867FE" w:rsidRPr="00F92F6B">
        <w:t xml:space="preserve"> by OAM</w:t>
      </w:r>
      <w:r w:rsidRPr="00F92F6B">
        <w:t>;</w:t>
      </w:r>
    </w:p>
    <w:p w14:paraId="62F0B18D" w14:textId="41AE4CA6" w:rsidR="006A6C76" w:rsidRPr="00F92F6B" w:rsidRDefault="006A6C76" w:rsidP="006A6C76">
      <w:pPr>
        <w:pStyle w:val="B1"/>
      </w:pPr>
      <w:r w:rsidRPr="00F92F6B">
        <w:t>-</w:t>
      </w:r>
      <w:r w:rsidRPr="00F92F6B">
        <w:tab/>
        <w:t xml:space="preserve">To select the appropriate configuration for the traffic for each network slice, </w:t>
      </w:r>
      <w:r w:rsidR="000762FA" w:rsidRPr="00F92F6B">
        <w:t>NG-RAN</w:t>
      </w:r>
      <w:r w:rsidRPr="00F92F6B">
        <w:t xml:space="preserve"> receives relevant information indicating which of the configurations applies for this specific network slice.</w:t>
      </w:r>
    </w:p>
    <w:p w14:paraId="3C217372" w14:textId="3A55A47F" w:rsidR="003256D2" w:rsidRPr="00F92F6B" w:rsidRDefault="003256D2" w:rsidP="003256D2">
      <w:pPr>
        <w:rPr>
          <w:noProof/>
        </w:rPr>
      </w:pPr>
      <w:r w:rsidRPr="00F92F6B">
        <w:t>Slice</w:t>
      </w:r>
      <w:r w:rsidR="00655E93" w:rsidRPr="00F92F6B">
        <w:t>-based</w:t>
      </w:r>
      <w:r w:rsidRPr="00F92F6B">
        <w:t xml:space="preserve"> RACH configuration for RA isolation and prioritization can be included in SIB1 messages. The slice</w:t>
      </w:r>
      <w:r w:rsidR="00655E93" w:rsidRPr="00F92F6B">
        <w:t>-based</w:t>
      </w:r>
      <w:r w:rsidRPr="00F92F6B">
        <w:t xml:space="preserve"> RACH configurations are associated to specific </w:t>
      </w:r>
      <w:r w:rsidR="00D4492B" w:rsidRPr="00F92F6B">
        <w:t>NSAG(s)</w:t>
      </w:r>
      <w:r w:rsidRPr="00F92F6B">
        <w:t xml:space="preserve">, and if not provided for a </w:t>
      </w:r>
      <w:r w:rsidR="00D4492B" w:rsidRPr="00F92F6B">
        <w:t>NSAG</w:t>
      </w:r>
      <w:r w:rsidRPr="00F92F6B">
        <w:t xml:space="preserve"> that UE considers for selecting the RACH configuration, then the UE does not consider the </w:t>
      </w:r>
      <w:r w:rsidR="00D4492B" w:rsidRPr="00F92F6B">
        <w:t>NSAG</w:t>
      </w:r>
      <w:r w:rsidRPr="00F92F6B">
        <w:t xml:space="preserve"> for selecting the slice</w:t>
      </w:r>
      <w:r w:rsidR="00655E93" w:rsidRPr="00F92F6B">
        <w:t>-based</w:t>
      </w:r>
      <w:r w:rsidRPr="00F92F6B">
        <w:t xml:space="preserve"> RACH configuration. </w:t>
      </w:r>
      <w:r w:rsidR="00C4180D" w:rsidRPr="00F92F6B">
        <w:t>T</w:t>
      </w:r>
      <w:r w:rsidRPr="00F92F6B">
        <w:t>he UE</w:t>
      </w:r>
      <w:r w:rsidR="00C4180D" w:rsidRPr="00F92F6B">
        <w:t xml:space="preserve"> determines</w:t>
      </w:r>
      <w:r w:rsidRPr="00F92F6B">
        <w:t xml:space="preserve"> the </w:t>
      </w:r>
      <w:r w:rsidR="00D4492B" w:rsidRPr="00F92F6B">
        <w:t>NSAG</w:t>
      </w:r>
      <w:r w:rsidRPr="00F92F6B">
        <w:t xml:space="preserve"> to be considered during RA</w:t>
      </w:r>
      <w:r w:rsidR="00C4180D" w:rsidRPr="00F92F6B">
        <w:t xml:space="preserve"> as specified in TS 23.501 [3]</w:t>
      </w:r>
      <w:r w:rsidRPr="00F92F6B">
        <w:t>.</w:t>
      </w:r>
      <w:r w:rsidR="00B95A8C" w:rsidRPr="00F92F6B">
        <w:t xml:space="preserve"> </w:t>
      </w:r>
      <w:r w:rsidR="00B95A8C" w:rsidRPr="00F92F6B">
        <w:rPr>
          <w:noProof/>
        </w:rPr>
        <w:t xml:space="preserve">When the UE AS does not receive any NSAG information from NAS for Random Access, the UE does not apply </w:t>
      </w:r>
      <w:r w:rsidR="00B95A8C" w:rsidRPr="00F92F6B">
        <w:t>the slice-based RACH configuration</w:t>
      </w:r>
      <w:r w:rsidR="00B95A8C" w:rsidRPr="00F92F6B">
        <w:rPr>
          <w:noProof/>
        </w:rPr>
        <w:t>.</w:t>
      </w:r>
    </w:p>
    <w:p w14:paraId="07E5B6A7" w14:textId="1A05B8CE" w:rsidR="003256D2" w:rsidRPr="00F92F6B" w:rsidRDefault="003256D2" w:rsidP="003256D2">
      <w:pPr>
        <w:pStyle w:val="Heading4"/>
      </w:pPr>
      <w:bookmarkStart w:id="1826" w:name="_Toc219280988"/>
      <w:r w:rsidRPr="00F92F6B">
        <w:t>16.3.3.2</w:t>
      </w:r>
      <w:r w:rsidRPr="00F92F6B">
        <w:tab/>
        <w:t>Handling of Slice Resources</w:t>
      </w:r>
      <w:bookmarkEnd w:id="1826"/>
    </w:p>
    <w:p w14:paraId="129CE4BC" w14:textId="77777777" w:rsidR="003256D2" w:rsidRPr="00F92F6B" w:rsidRDefault="003256D2" w:rsidP="003256D2">
      <w:r w:rsidRPr="00F92F6B">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F92F6B" w:rsidRDefault="003256D2" w:rsidP="003256D2">
      <w:r w:rsidRPr="00F92F6B">
        <w:rPr>
          <w:rFonts w:eastAsia="SimSun"/>
        </w:rPr>
        <w:t xml:space="preserve">In </w:t>
      </w:r>
      <w:r w:rsidRPr="00F92F6B">
        <w:t xml:space="preserve">Multi-Carrier Resource Sharing </w:t>
      </w:r>
      <w:r w:rsidRPr="00F92F6B">
        <w:rPr>
          <w:rFonts w:eastAsia="SimSun"/>
        </w:rPr>
        <w:t>the RAN node can setup the dual connectivity or carrier aggregation with different frequency and overlapping coverage where the same slice is available.</w:t>
      </w:r>
    </w:p>
    <w:p w14:paraId="195E108F" w14:textId="523C53FC" w:rsidR="003256D2" w:rsidRPr="00F92F6B" w:rsidRDefault="003256D2" w:rsidP="003256D2">
      <w:r w:rsidRPr="00F92F6B">
        <w:t>The Resource Repartitioning allows a slice to use resources from the shared pool or</w:t>
      </w:r>
      <w:r w:rsidRPr="00F92F6B">
        <w:rPr>
          <w:rFonts w:eastAsia="SimSun"/>
        </w:rPr>
        <w:t>/and</w:t>
      </w:r>
      <w:r w:rsidRPr="00F92F6B">
        <w:t xml:space="preserve"> prioritized pool when its own dedicated </w:t>
      </w:r>
      <w:r w:rsidRPr="00F92F6B">
        <w:rPr>
          <w:rFonts w:eastAsia="SimSun"/>
        </w:rPr>
        <w:t xml:space="preserve">or prioritized </w:t>
      </w:r>
      <w:r w:rsidRPr="00F92F6B">
        <w:t xml:space="preserve">resources are not available and the use of unused resources in the prioritized pool is as specified in TS 28.541 </w:t>
      </w:r>
      <w:r w:rsidR="00151B9B" w:rsidRPr="00F92F6B">
        <w:t>[49]</w:t>
      </w:r>
      <w:r w:rsidRPr="00F92F6B">
        <w:t>.</w:t>
      </w:r>
    </w:p>
    <w:p w14:paraId="48ADFE63" w14:textId="492D3293" w:rsidR="003256D2" w:rsidRPr="00F92F6B" w:rsidRDefault="003256D2" w:rsidP="003256D2">
      <w:pPr>
        <w:rPr>
          <w:rFonts w:eastAsia="SimSun"/>
        </w:rPr>
      </w:pPr>
      <w:r w:rsidRPr="00F92F6B">
        <w:rPr>
          <w:rFonts w:eastAsia="SimSun"/>
        </w:rPr>
        <w:t>Slice RRM policies/restrictions associated with Resource Repartitioning are configured from O&amp;M.</w:t>
      </w:r>
    </w:p>
    <w:p w14:paraId="5604FDE5" w14:textId="78775A27" w:rsidR="003256D2" w:rsidRPr="00F92F6B" w:rsidRDefault="003256D2" w:rsidP="003256D2">
      <w:r w:rsidRPr="00F92F6B">
        <w:rPr>
          <w:rFonts w:eastAsia="SimSun"/>
        </w:rPr>
        <w:t xml:space="preserve">Measurements of RRM policy utilization according to resource types defined in TS 28.541 </w:t>
      </w:r>
      <w:r w:rsidR="00151B9B" w:rsidRPr="00F92F6B">
        <w:rPr>
          <w:rFonts w:eastAsia="SimSun"/>
        </w:rPr>
        <w:t>[49]</w:t>
      </w:r>
      <w:r w:rsidRPr="00F92F6B">
        <w:rPr>
          <w:rFonts w:eastAsia="SimSun"/>
        </w:rPr>
        <w:t xml:space="preserve"> are reported from RAN nodes to O&amp;M and may lead O&amp;M to update the configuration of the Slice RRM policies/restrictions.</w:t>
      </w:r>
    </w:p>
    <w:p w14:paraId="79994DCE" w14:textId="7483AEEB" w:rsidR="003256D2" w:rsidRPr="00F92F6B" w:rsidRDefault="00312E0B" w:rsidP="003256D2">
      <w:pPr>
        <w:pStyle w:val="Heading3"/>
      </w:pPr>
      <w:bookmarkStart w:id="1827" w:name="_Toc219280989"/>
      <w:r w:rsidRPr="00F92F6B">
        <w:t>16.3.3a</w:t>
      </w:r>
      <w:r w:rsidR="003256D2" w:rsidRPr="00F92F6B">
        <w:tab/>
        <w:t>Slice</w:t>
      </w:r>
      <w:r w:rsidR="00A443E9" w:rsidRPr="00F92F6B">
        <w:t>-based</w:t>
      </w:r>
      <w:r w:rsidR="003256D2" w:rsidRPr="00F92F6B">
        <w:t xml:space="preserve"> cell reselection</w:t>
      </w:r>
      <w:bookmarkEnd w:id="1827"/>
    </w:p>
    <w:p w14:paraId="094ACE87" w14:textId="40A04E9C" w:rsidR="003256D2" w:rsidRPr="00F92F6B" w:rsidRDefault="003256D2" w:rsidP="003256D2">
      <w:r w:rsidRPr="00F92F6B">
        <w:t>Slice</w:t>
      </w:r>
      <w:r w:rsidR="00A443E9" w:rsidRPr="00F92F6B">
        <w:t>-based</w:t>
      </w:r>
      <w:r w:rsidRPr="00F92F6B">
        <w:t xml:space="preserve"> cell reselection information can be included in SIB</w:t>
      </w:r>
      <w:r w:rsidR="00D4492B" w:rsidRPr="00F92F6B">
        <w:t>16</w:t>
      </w:r>
      <w:r w:rsidRPr="00F92F6B">
        <w:t xml:space="preserve"> and in </w:t>
      </w:r>
      <w:proofErr w:type="spellStart"/>
      <w:r w:rsidRPr="00F92F6B">
        <w:rPr>
          <w:i/>
          <w:iCs/>
        </w:rPr>
        <w:t>RRCRelease</w:t>
      </w:r>
      <w:proofErr w:type="spellEnd"/>
      <w:r w:rsidRPr="00F92F6B">
        <w:t xml:space="preserve"> message</w:t>
      </w:r>
      <w:r w:rsidR="00D4492B" w:rsidRPr="00F92F6B">
        <w:t>s</w:t>
      </w:r>
      <w:r w:rsidRPr="00F92F6B">
        <w:t>. The slice</w:t>
      </w:r>
      <w:r w:rsidR="00A443E9" w:rsidRPr="00F92F6B">
        <w:t>-based</w:t>
      </w:r>
      <w:r w:rsidRPr="00F92F6B">
        <w:t xml:space="preserve"> cell reselection information may include reselection priorities per </w:t>
      </w:r>
      <w:r w:rsidR="00D4492B" w:rsidRPr="00F92F6B">
        <w:t>NSAG</w:t>
      </w:r>
      <w:r w:rsidRPr="00F92F6B">
        <w:t xml:space="preserve"> per frequency and corresponding list(s) of cells where the</w:t>
      </w:r>
      <w:r w:rsidR="00D4492B" w:rsidRPr="00F92F6B">
        <w:t xml:space="preserve"> slices of the NSAG</w:t>
      </w:r>
      <w:r w:rsidRPr="00F92F6B">
        <w:t xml:space="preserve"> are supported or not supported. </w:t>
      </w:r>
      <w:r w:rsidR="00C4180D" w:rsidRPr="00F92F6B">
        <w:t>T</w:t>
      </w:r>
      <w:r w:rsidRPr="00F92F6B">
        <w:t>he UE</w:t>
      </w:r>
      <w:r w:rsidR="00C4180D" w:rsidRPr="00F92F6B">
        <w:t xml:space="preserve"> determines</w:t>
      </w:r>
      <w:r w:rsidRPr="00F92F6B">
        <w:t xml:space="preserve"> the </w:t>
      </w:r>
      <w:r w:rsidR="00D4492B" w:rsidRPr="00F92F6B">
        <w:t>NSAG(s)</w:t>
      </w:r>
      <w:r w:rsidRPr="00F92F6B">
        <w:t xml:space="preserve"> and their priorities to be considered during cell reselection</w:t>
      </w:r>
      <w:r w:rsidR="00C4180D" w:rsidRPr="00F92F6B">
        <w:t xml:space="preserve"> as specified in TS 23.501 [3], and in TS 38.304 [10]</w:t>
      </w:r>
      <w:r w:rsidRPr="00F92F6B">
        <w:t>.</w:t>
      </w:r>
    </w:p>
    <w:p w14:paraId="15E1B9BB" w14:textId="22F3D0C5" w:rsidR="003256D2" w:rsidRPr="00F92F6B" w:rsidRDefault="003256D2" w:rsidP="003256D2">
      <w:r w:rsidRPr="00F92F6B">
        <w:t>When a UE supports slice</w:t>
      </w:r>
      <w:r w:rsidR="00A443E9" w:rsidRPr="00F92F6B">
        <w:t>-based</w:t>
      </w:r>
      <w:r w:rsidRPr="00F92F6B">
        <w:t xml:space="preserve"> cell reselection, and when slice</w:t>
      </w:r>
      <w:r w:rsidR="00A443E9" w:rsidRPr="00F92F6B">
        <w:t>-based</w:t>
      </w:r>
      <w:r w:rsidRPr="00F92F6B">
        <w:t xml:space="preserve"> cell reselection information is provided to the UE, then the UE uses the slice</w:t>
      </w:r>
      <w:r w:rsidR="00A443E9" w:rsidRPr="00F92F6B">
        <w:t>-based</w:t>
      </w:r>
      <w:r w:rsidRPr="00F92F6B">
        <w:t xml:space="preserve"> cell reselection information. Valid cell reselection information provided in </w:t>
      </w:r>
      <w:proofErr w:type="spellStart"/>
      <w:r w:rsidRPr="00F92F6B">
        <w:rPr>
          <w:i/>
          <w:iCs/>
        </w:rPr>
        <w:t>RRCRelease</w:t>
      </w:r>
      <w:proofErr w:type="spellEnd"/>
      <w:r w:rsidRPr="00F92F6B">
        <w:t xml:space="preserve"> always has a priority over cell reselection information provided in SIB messages. When no slice</w:t>
      </w:r>
      <w:r w:rsidR="00A443E9" w:rsidRPr="00F92F6B">
        <w:t>-based</w:t>
      </w:r>
      <w:r w:rsidRPr="00F92F6B">
        <w:t xml:space="preserve"> </w:t>
      </w:r>
      <w:r w:rsidR="00C4180D" w:rsidRPr="00F92F6B">
        <w:t xml:space="preserve">cell </w:t>
      </w:r>
      <w:r w:rsidRPr="00F92F6B">
        <w:t xml:space="preserve">reselection information is provided for any </w:t>
      </w:r>
      <w:r w:rsidR="00D4492B" w:rsidRPr="00F92F6B">
        <w:t>NSAG</w:t>
      </w:r>
      <w:r w:rsidRPr="00F92F6B">
        <w:t xml:space="preserve"> that </w:t>
      </w:r>
      <w:r w:rsidR="00C4180D" w:rsidRPr="00F92F6B">
        <w:t>was determined</w:t>
      </w:r>
      <w:r w:rsidRPr="00F92F6B">
        <w:t xml:space="preserve"> to be considered during cell reselection</w:t>
      </w:r>
      <w:r w:rsidR="00C4180D" w:rsidRPr="00F92F6B">
        <w:t xml:space="preserve"> (as specified in TS 23.501 [3])</w:t>
      </w:r>
      <w:r w:rsidRPr="00F92F6B">
        <w:t xml:space="preserve">, then the UE uses the general cell reselection information, i.e., without considering the </w:t>
      </w:r>
      <w:r w:rsidR="00D4492B" w:rsidRPr="00F92F6B">
        <w:t>NSAG(s) and their</w:t>
      </w:r>
      <w:r w:rsidRPr="00F92F6B">
        <w:t xml:space="preserve"> priorities.</w:t>
      </w:r>
    </w:p>
    <w:p w14:paraId="46D85E8A" w14:textId="77777777" w:rsidR="006A6C76" w:rsidRPr="00F92F6B" w:rsidRDefault="00366EBA" w:rsidP="009A0512">
      <w:pPr>
        <w:pStyle w:val="Heading3"/>
      </w:pPr>
      <w:bookmarkStart w:id="1828" w:name="_Toc20388068"/>
      <w:bookmarkStart w:id="1829" w:name="_Toc29376148"/>
      <w:bookmarkStart w:id="1830" w:name="_Toc37232046"/>
      <w:bookmarkStart w:id="1831" w:name="_Toc46502123"/>
      <w:bookmarkStart w:id="1832" w:name="_Toc51971471"/>
      <w:bookmarkStart w:id="1833" w:name="_Toc52551454"/>
      <w:bookmarkStart w:id="1834" w:name="_Toc219280990"/>
      <w:r w:rsidRPr="00F92F6B">
        <w:t>16</w:t>
      </w:r>
      <w:r w:rsidR="001D62FF" w:rsidRPr="00F92F6B">
        <w:t>.3.4</w:t>
      </w:r>
      <w:r w:rsidR="001D62FF" w:rsidRPr="00F92F6B">
        <w:tab/>
      </w:r>
      <w:r w:rsidR="006A6C76" w:rsidRPr="00F92F6B">
        <w:t>Signalling Aspects</w:t>
      </w:r>
      <w:bookmarkEnd w:id="1828"/>
      <w:bookmarkEnd w:id="1829"/>
      <w:bookmarkEnd w:id="1830"/>
      <w:bookmarkEnd w:id="1831"/>
      <w:bookmarkEnd w:id="1832"/>
      <w:bookmarkEnd w:id="1833"/>
      <w:bookmarkEnd w:id="1834"/>
    </w:p>
    <w:p w14:paraId="75AFB8AF" w14:textId="77777777" w:rsidR="006A6C76" w:rsidRPr="00F92F6B" w:rsidRDefault="00366EBA" w:rsidP="006B3044">
      <w:pPr>
        <w:pStyle w:val="Heading4"/>
      </w:pPr>
      <w:bookmarkStart w:id="1835" w:name="_Toc20388069"/>
      <w:bookmarkStart w:id="1836" w:name="_Toc29376149"/>
      <w:bookmarkStart w:id="1837" w:name="_Toc37232047"/>
      <w:bookmarkStart w:id="1838" w:name="_Toc46502124"/>
      <w:bookmarkStart w:id="1839" w:name="_Toc51971472"/>
      <w:bookmarkStart w:id="1840" w:name="_Toc52551455"/>
      <w:bookmarkStart w:id="1841" w:name="_Toc219280991"/>
      <w:r w:rsidRPr="00F92F6B">
        <w:t>16</w:t>
      </w:r>
      <w:r w:rsidR="006A6C76" w:rsidRPr="00F92F6B">
        <w:t>.3.4.1</w:t>
      </w:r>
      <w:r w:rsidR="001D62FF" w:rsidRPr="00F92F6B">
        <w:tab/>
      </w:r>
      <w:r w:rsidR="006A6C76" w:rsidRPr="00F92F6B">
        <w:t>General</w:t>
      </w:r>
      <w:bookmarkEnd w:id="1835"/>
      <w:bookmarkEnd w:id="1836"/>
      <w:bookmarkEnd w:id="1837"/>
      <w:bookmarkEnd w:id="1838"/>
      <w:bookmarkEnd w:id="1839"/>
      <w:bookmarkEnd w:id="1840"/>
      <w:bookmarkEnd w:id="1841"/>
    </w:p>
    <w:p w14:paraId="714D08A2" w14:textId="77777777" w:rsidR="006A6C76" w:rsidRPr="00F92F6B" w:rsidRDefault="006A6C76" w:rsidP="009D6085">
      <w:r w:rsidRPr="00F92F6B">
        <w:t xml:space="preserve">In this clause, signalling flows related to the realization of network slicing in the </w:t>
      </w:r>
      <w:r w:rsidR="000762FA" w:rsidRPr="00F92F6B">
        <w:t>NG-RAN</w:t>
      </w:r>
      <w:r w:rsidRPr="00F92F6B">
        <w:t xml:space="preserve"> are given.</w:t>
      </w:r>
    </w:p>
    <w:p w14:paraId="335120D2" w14:textId="77777777" w:rsidR="006A6C76" w:rsidRPr="00F92F6B" w:rsidRDefault="00366EBA" w:rsidP="006B3044">
      <w:pPr>
        <w:pStyle w:val="Heading4"/>
      </w:pPr>
      <w:bookmarkStart w:id="1842" w:name="_Toc20388070"/>
      <w:bookmarkStart w:id="1843" w:name="_Toc29376150"/>
      <w:bookmarkStart w:id="1844" w:name="_Toc37232048"/>
      <w:bookmarkStart w:id="1845" w:name="_Toc46502125"/>
      <w:bookmarkStart w:id="1846" w:name="_Toc51971473"/>
      <w:bookmarkStart w:id="1847" w:name="_Toc52551456"/>
      <w:bookmarkStart w:id="1848" w:name="_Toc219280992"/>
      <w:r w:rsidRPr="00F92F6B">
        <w:t>16</w:t>
      </w:r>
      <w:r w:rsidR="006A6C76" w:rsidRPr="00F92F6B">
        <w:t>.3.</w:t>
      </w:r>
      <w:r w:rsidR="006A0432" w:rsidRPr="00F92F6B">
        <w:t>4.2</w:t>
      </w:r>
      <w:r w:rsidR="006A6C76" w:rsidRPr="00F92F6B">
        <w:tab/>
      </w:r>
      <w:r w:rsidR="007035A5" w:rsidRPr="00F92F6B">
        <w:t>AMF</w:t>
      </w:r>
      <w:r w:rsidR="006A6C76" w:rsidRPr="00F92F6B">
        <w:t xml:space="preserve"> and NW Slice Selection</w:t>
      </w:r>
      <w:bookmarkEnd w:id="1842"/>
      <w:bookmarkEnd w:id="1843"/>
      <w:bookmarkEnd w:id="1844"/>
      <w:bookmarkEnd w:id="1845"/>
      <w:bookmarkEnd w:id="1846"/>
      <w:bookmarkEnd w:id="1847"/>
      <w:bookmarkEnd w:id="1848"/>
    </w:p>
    <w:p w14:paraId="4A64D668" w14:textId="77777777" w:rsidR="00A763C4" w:rsidRPr="00F92F6B" w:rsidRDefault="00A763C4" w:rsidP="00A763C4">
      <w:r w:rsidRPr="00F92F6B">
        <w:t xml:space="preserve">RAN selects the AMF based on a Temp ID or </w:t>
      </w:r>
      <w:r w:rsidR="008B25FC" w:rsidRPr="00F92F6B">
        <w:t>NSSAI</w:t>
      </w:r>
      <w:r w:rsidRPr="00F92F6B">
        <w:t xml:space="preserve"> provided by the UE.</w:t>
      </w:r>
    </w:p>
    <w:p w14:paraId="19821D83" w14:textId="77777777" w:rsidR="00A763C4" w:rsidRPr="00F92F6B" w:rsidRDefault="00371ADD" w:rsidP="001D62FF">
      <w:pPr>
        <w:pStyle w:val="TH"/>
        <w:rPr>
          <w:rFonts w:eastAsia="SimSun"/>
        </w:rPr>
      </w:pPr>
      <w:r w:rsidRPr="00F92F6B">
        <w:rPr>
          <w:noProof/>
        </w:rPr>
        <w:object w:dxaOrig="10350" w:dyaOrig="6620" w14:anchorId="0C56D401">
          <v:shape id="_x0000_i1097" type="#_x0000_t75" style="width:390.7pt;height:248.9pt" o:ole="">
            <v:imagedata r:id="rId158" o:title=""/>
          </v:shape>
          <o:OLEObject Type="Embed" ProgID="Mscgen.Chart" ShapeID="_x0000_i1097" DrawAspect="Content" ObjectID="_1829898687" r:id="rId159"/>
        </w:object>
      </w:r>
    </w:p>
    <w:p w14:paraId="2FB2FA3D" w14:textId="77777777" w:rsidR="00A763C4" w:rsidRPr="00F92F6B" w:rsidRDefault="00A763C4" w:rsidP="00317C4F">
      <w:pPr>
        <w:pStyle w:val="TF"/>
        <w:rPr>
          <w:rFonts w:eastAsia="MS Mincho"/>
          <w:i/>
        </w:rPr>
      </w:pPr>
      <w:r w:rsidRPr="00F92F6B">
        <w:t xml:space="preserve">Figure </w:t>
      </w:r>
      <w:r w:rsidR="00366EBA" w:rsidRPr="00F92F6B">
        <w:rPr>
          <w:rFonts w:eastAsia="MS Mincho"/>
        </w:rPr>
        <w:t>16</w:t>
      </w:r>
      <w:r w:rsidRPr="00F92F6B">
        <w:rPr>
          <w:rFonts w:eastAsia="MS Mincho"/>
        </w:rPr>
        <w:t>.3.4.</w:t>
      </w:r>
      <w:r w:rsidR="00FB61C0" w:rsidRPr="00F92F6B">
        <w:rPr>
          <w:rFonts w:eastAsia="MS Mincho"/>
        </w:rPr>
        <w:t>2</w:t>
      </w:r>
      <w:r w:rsidRPr="00F92F6B">
        <w:t>-1: AMF selection</w:t>
      </w:r>
    </w:p>
    <w:p w14:paraId="0036D33A" w14:textId="77777777" w:rsidR="00480892" w:rsidRPr="00F92F6B" w:rsidRDefault="00480892" w:rsidP="00480892">
      <w:r w:rsidRPr="00F92F6B">
        <w:t xml:space="preserve">In case a Temp ID is not available, the NG-RAN uses the </w:t>
      </w:r>
      <w:r w:rsidR="000670ED" w:rsidRPr="00F92F6B">
        <w:rPr>
          <w:lang w:eastAsia="x-none"/>
        </w:rPr>
        <w:t>NSSAI</w:t>
      </w:r>
      <w:r w:rsidRPr="00F92F6B">
        <w:t xml:space="preserve"> provided by the UE at RRC connection establishment to select the appropriate AMF (the information is provided after MSG3 of the random access procedure). If such information is also not available, the NG-RAN routes the UE to </w:t>
      </w:r>
      <w:r w:rsidR="00C867FE" w:rsidRPr="00F92F6B">
        <w:t>one of the configured</w:t>
      </w:r>
      <w:r w:rsidRPr="00F92F6B">
        <w:t xml:space="preserve"> default AMF</w:t>
      </w:r>
      <w:r w:rsidR="007035A5" w:rsidRPr="00F92F6B">
        <w:t>(s)</w:t>
      </w:r>
      <w:r w:rsidRPr="00F92F6B">
        <w:t>.</w:t>
      </w:r>
    </w:p>
    <w:p w14:paraId="5251FC1C" w14:textId="77777777" w:rsidR="00480892" w:rsidRPr="00F92F6B" w:rsidRDefault="00480892" w:rsidP="00480892">
      <w:pPr>
        <w:spacing w:after="120"/>
        <w:jc w:val="both"/>
        <w:rPr>
          <w:rFonts w:eastAsia="SimSun"/>
        </w:rPr>
      </w:pPr>
      <w:bookmarkStart w:id="1849" w:name="_MCCTEMPBM_CRPT83880044___4"/>
      <w:r w:rsidRPr="00F92F6B">
        <w:rPr>
          <w:rFonts w:eastAsia="SimSun"/>
        </w:rPr>
        <w:t xml:space="preserve">The NG-RAN uses the list of supported S-NSSAI(s) previously received in the NG Setup Response message when selecting the AMF with the </w:t>
      </w:r>
      <w:r w:rsidR="006C6AD9" w:rsidRPr="00F92F6B">
        <w:rPr>
          <w:rFonts w:eastAsia="SimSun"/>
        </w:rPr>
        <w:t>NSSAI</w:t>
      </w:r>
      <w:r w:rsidRPr="00F92F6B">
        <w:rPr>
          <w:rFonts w:eastAsia="SimSun"/>
        </w:rPr>
        <w:t>. This list may be updated via the AMF Configuration Update message.</w:t>
      </w:r>
    </w:p>
    <w:p w14:paraId="2E41A62D" w14:textId="77777777" w:rsidR="006A6C76" w:rsidRPr="00F92F6B" w:rsidRDefault="00366EBA" w:rsidP="009A0512">
      <w:pPr>
        <w:pStyle w:val="Heading4"/>
      </w:pPr>
      <w:bookmarkStart w:id="1850" w:name="_Toc20388071"/>
      <w:bookmarkStart w:id="1851" w:name="_Toc29376151"/>
      <w:bookmarkStart w:id="1852" w:name="_Toc37232049"/>
      <w:bookmarkStart w:id="1853" w:name="_Toc46502126"/>
      <w:bookmarkStart w:id="1854" w:name="_Toc51971474"/>
      <w:bookmarkStart w:id="1855" w:name="_Toc52551457"/>
      <w:bookmarkStart w:id="1856" w:name="_Toc219280993"/>
      <w:bookmarkEnd w:id="1849"/>
      <w:r w:rsidRPr="00F92F6B">
        <w:t>16</w:t>
      </w:r>
      <w:r w:rsidR="006A6C76" w:rsidRPr="00F92F6B">
        <w:t>.3.</w:t>
      </w:r>
      <w:r w:rsidR="006A0432" w:rsidRPr="00F92F6B">
        <w:t>4.3</w:t>
      </w:r>
      <w:r w:rsidR="00FC6DF0" w:rsidRPr="00F92F6B">
        <w:tab/>
      </w:r>
      <w:r w:rsidR="006A6C76" w:rsidRPr="00F92F6B">
        <w:t>UE Context Handling</w:t>
      </w:r>
      <w:bookmarkEnd w:id="1850"/>
      <w:bookmarkEnd w:id="1851"/>
      <w:bookmarkEnd w:id="1852"/>
      <w:bookmarkEnd w:id="1853"/>
      <w:bookmarkEnd w:id="1854"/>
      <w:bookmarkEnd w:id="1855"/>
      <w:bookmarkEnd w:id="1856"/>
    </w:p>
    <w:p w14:paraId="2790D2B5" w14:textId="584FA26A" w:rsidR="006A6C76" w:rsidRPr="00F92F6B" w:rsidRDefault="006A6C76" w:rsidP="009D6085">
      <w:r w:rsidRPr="00F92F6B">
        <w:t xml:space="preserve">Following the initial access, the establishment of the RRC connection and the selection of the correct AMF, the AMF establishes the complete UE context by sending the Initial Context Setup Request message to the </w:t>
      </w:r>
      <w:r w:rsidR="006A0432" w:rsidRPr="00F92F6B">
        <w:t>NG-</w:t>
      </w:r>
      <w:r w:rsidRPr="00F92F6B">
        <w:t>RAN over NG-C.</w:t>
      </w:r>
      <w:r w:rsidR="006A0432" w:rsidRPr="00F92F6B">
        <w:t xml:space="preserve"> </w:t>
      </w:r>
      <w:r w:rsidRPr="00F92F6B">
        <w:t xml:space="preserve">The message contains the </w:t>
      </w:r>
      <w:r w:rsidR="00A90421" w:rsidRPr="00F92F6B">
        <w:t xml:space="preserve">Allowed NSSAI and additionally contains the </w:t>
      </w:r>
      <w:r w:rsidRPr="00F92F6B">
        <w:t>S-NSSAI</w:t>
      </w:r>
      <w:r w:rsidR="00A90421" w:rsidRPr="00F92F6B">
        <w:t>(s)</w:t>
      </w:r>
      <w:r w:rsidRPr="00F92F6B">
        <w:t xml:space="preserve"> as part of the PDU session</w:t>
      </w:r>
      <w:r w:rsidR="00A90421" w:rsidRPr="00F92F6B">
        <w:t>(</w:t>
      </w:r>
      <w:r w:rsidRPr="00F92F6B">
        <w:t>s</w:t>
      </w:r>
      <w:r w:rsidR="00A90421" w:rsidRPr="00F92F6B">
        <w:t>)</w:t>
      </w:r>
      <w:r w:rsidRPr="00F92F6B">
        <w:t xml:space="preserve"> resource description</w:t>
      </w:r>
      <w:r w:rsidR="00A90421" w:rsidRPr="00F92F6B">
        <w:t xml:space="preserve"> when present in the message</w:t>
      </w:r>
      <w:r w:rsidR="006F30A2" w:rsidRPr="00F92F6B">
        <w:t xml:space="preserve"> and may contain Partially Allowed NSSAI</w:t>
      </w:r>
      <w:r w:rsidRPr="00F92F6B">
        <w:t>.</w:t>
      </w:r>
      <w:r w:rsidR="006A0432" w:rsidRPr="00F92F6B">
        <w:t xml:space="preserve"> </w:t>
      </w:r>
      <w:r w:rsidRPr="00F92F6B">
        <w:t xml:space="preserve">Upon successful establishment of the UE context and allocation of PDU </w:t>
      </w:r>
      <w:r w:rsidR="00A90421" w:rsidRPr="00F92F6B">
        <w:t xml:space="preserve">session </w:t>
      </w:r>
      <w:r w:rsidRPr="00F92F6B">
        <w:t xml:space="preserve">resources to the relevant </w:t>
      </w:r>
      <w:r w:rsidR="006C6AD9" w:rsidRPr="00F92F6B">
        <w:t xml:space="preserve">network </w:t>
      </w:r>
      <w:r w:rsidRPr="00F92F6B">
        <w:t>slice</w:t>
      </w:r>
      <w:r w:rsidR="00A90421" w:rsidRPr="00F92F6B">
        <w:t>(</w:t>
      </w:r>
      <w:r w:rsidRPr="00F92F6B">
        <w:t>s</w:t>
      </w:r>
      <w:r w:rsidR="00A90421" w:rsidRPr="00F92F6B">
        <w:t>) when present</w:t>
      </w:r>
      <w:r w:rsidRPr="00F92F6B">
        <w:t xml:space="preserve">, the </w:t>
      </w:r>
      <w:r w:rsidR="000762FA" w:rsidRPr="00F92F6B">
        <w:t>NG-RAN</w:t>
      </w:r>
      <w:r w:rsidRPr="00F92F6B">
        <w:t xml:space="preserve"> responds with the Initial Context Setup Response message.</w:t>
      </w:r>
    </w:p>
    <w:p w14:paraId="79F032BB" w14:textId="77777777" w:rsidR="006A0432" w:rsidRPr="00F92F6B" w:rsidRDefault="006C6AD9" w:rsidP="009D6085">
      <w:pPr>
        <w:pStyle w:val="TH"/>
      </w:pPr>
      <w:r w:rsidRPr="00F92F6B">
        <w:rPr>
          <w:noProof/>
        </w:rPr>
        <w:object w:dxaOrig="9810" w:dyaOrig="3510" w14:anchorId="7A0FD3A5">
          <v:shape id="_x0000_i1098" type="#_x0000_t75" style="width:368.85pt;height:132pt" o:ole="">
            <v:imagedata r:id="rId160" o:title=""/>
          </v:shape>
          <o:OLEObject Type="Embed" ProgID="Mscgen.Chart" ShapeID="_x0000_i1098" DrawAspect="Content" ObjectID="_1829898688" r:id="rId161"/>
        </w:object>
      </w:r>
    </w:p>
    <w:p w14:paraId="0ED72CFE" w14:textId="77777777" w:rsidR="006A6C76" w:rsidRPr="00F92F6B" w:rsidRDefault="006A6C76" w:rsidP="00317C4F">
      <w:pPr>
        <w:pStyle w:val="TF"/>
        <w:rPr>
          <w:rFonts w:eastAsia="MS Mincho"/>
          <w:i/>
        </w:rPr>
      </w:pPr>
      <w:r w:rsidRPr="00F92F6B">
        <w:t xml:space="preserve">Figure </w:t>
      </w:r>
      <w:r w:rsidR="00366EBA" w:rsidRPr="00F92F6B">
        <w:t>16</w:t>
      </w:r>
      <w:r w:rsidRPr="00F92F6B">
        <w:t>.3.</w:t>
      </w:r>
      <w:r w:rsidR="006A0432" w:rsidRPr="00F92F6B">
        <w:t>4.3</w:t>
      </w:r>
      <w:r w:rsidRPr="00F92F6B">
        <w:t>-1: Network Slice-aware Initial Context Setup</w:t>
      </w:r>
    </w:p>
    <w:p w14:paraId="6FE5C5E4" w14:textId="77777777" w:rsidR="006A6C76" w:rsidRPr="00F92F6B" w:rsidRDefault="00366EBA" w:rsidP="009A0512">
      <w:pPr>
        <w:pStyle w:val="Heading4"/>
      </w:pPr>
      <w:bookmarkStart w:id="1857" w:name="_Toc20388072"/>
      <w:bookmarkStart w:id="1858" w:name="_Toc29376152"/>
      <w:bookmarkStart w:id="1859" w:name="_Toc37232050"/>
      <w:bookmarkStart w:id="1860" w:name="_Toc46502127"/>
      <w:bookmarkStart w:id="1861" w:name="_Toc51971475"/>
      <w:bookmarkStart w:id="1862" w:name="_Toc52551458"/>
      <w:bookmarkStart w:id="1863" w:name="_Toc219280994"/>
      <w:r w:rsidRPr="00F92F6B">
        <w:t>16</w:t>
      </w:r>
      <w:r w:rsidR="006A6C76" w:rsidRPr="00F92F6B">
        <w:t>.3.</w:t>
      </w:r>
      <w:r w:rsidR="006A0432" w:rsidRPr="00F92F6B">
        <w:t>4.4</w:t>
      </w:r>
      <w:r w:rsidR="00FC6DF0" w:rsidRPr="00F92F6B">
        <w:tab/>
      </w:r>
      <w:r w:rsidR="006A6C76" w:rsidRPr="00F92F6B">
        <w:t xml:space="preserve">PDU Session </w:t>
      </w:r>
      <w:r w:rsidR="006C6AD9" w:rsidRPr="00F92F6B">
        <w:t xml:space="preserve">Setup </w:t>
      </w:r>
      <w:r w:rsidR="006A6C76" w:rsidRPr="00F92F6B">
        <w:t>Handling</w:t>
      </w:r>
      <w:bookmarkEnd w:id="1857"/>
      <w:bookmarkEnd w:id="1858"/>
      <w:bookmarkEnd w:id="1859"/>
      <w:bookmarkEnd w:id="1860"/>
      <w:bookmarkEnd w:id="1861"/>
      <w:bookmarkEnd w:id="1862"/>
      <w:bookmarkEnd w:id="1863"/>
    </w:p>
    <w:p w14:paraId="5CE5AFD1" w14:textId="77777777" w:rsidR="006A6C76" w:rsidRPr="00F92F6B" w:rsidRDefault="006A6C76" w:rsidP="00FC6DF0">
      <w:r w:rsidRPr="00F92F6B">
        <w:t xml:space="preserve">When new PDU sessions need to be established, the 5GC requests the </w:t>
      </w:r>
      <w:r w:rsidR="000762FA" w:rsidRPr="00F92F6B">
        <w:t>NG-RAN</w:t>
      </w:r>
      <w:r w:rsidRPr="00F92F6B">
        <w:t xml:space="preserve"> to allocate/ resources relative to the relevant PDU sessions by means of the PDU Session </w:t>
      </w:r>
      <w:r w:rsidR="00A90421" w:rsidRPr="00F92F6B">
        <w:t xml:space="preserve">Resource </w:t>
      </w:r>
      <w:r w:rsidRPr="00F92F6B">
        <w:t xml:space="preserve">Setup procedures over NG-C. </w:t>
      </w:r>
      <w:r w:rsidR="00A90421" w:rsidRPr="00F92F6B">
        <w:t>One</w:t>
      </w:r>
      <w:r w:rsidRPr="00F92F6B">
        <w:t xml:space="preserve"> S-NSSAI is added per PDU session</w:t>
      </w:r>
      <w:r w:rsidR="006C6AD9" w:rsidRPr="00F92F6B">
        <w:t xml:space="preserve"> to be established</w:t>
      </w:r>
      <w:r w:rsidRPr="00F92F6B">
        <w:t xml:space="preserve">, so </w:t>
      </w:r>
      <w:r w:rsidR="006A0432" w:rsidRPr="00F92F6B">
        <w:t>NG-</w:t>
      </w:r>
      <w:r w:rsidRPr="00F92F6B">
        <w:t>RAN is enabled to apply policies at PDU session level according to the SLA represented by the network slice, while still being able to apply (for example) differentiated QoS within the slice.</w:t>
      </w:r>
    </w:p>
    <w:p w14:paraId="7296C5A8" w14:textId="77777777" w:rsidR="006A6C76" w:rsidRPr="00F92F6B" w:rsidRDefault="000762FA" w:rsidP="00FC6DF0">
      <w:r w:rsidRPr="00F92F6B">
        <w:t>NG-RAN</w:t>
      </w:r>
      <w:r w:rsidR="006A6C76" w:rsidRPr="00F92F6B">
        <w:t xml:space="preserve"> confirms the establishment of </w:t>
      </w:r>
      <w:r w:rsidR="00A90421" w:rsidRPr="00F92F6B">
        <w:t xml:space="preserve">the resources for </w:t>
      </w:r>
      <w:r w:rsidR="006A6C76" w:rsidRPr="00F92F6B">
        <w:t xml:space="preserve">a PDU session associated to a certain </w:t>
      </w:r>
      <w:r w:rsidR="006C6AD9" w:rsidRPr="00F92F6B">
        <w:t xml:space="preserve">network </w:t>
      </w:r>
      <w:r w:rsidR="006A6C76" w:rsidRPr="00F92F6B">
        <w:t xml:space="preserve">slice by responding with the PDU Session </w:t>
      </w:r>
      <w:r w:rsidR="001D5287" w:rsidRPr="00F92F6B">
        <w:t xml:space="preserve">Resource </w:t>
      </w:r>
      <w:r w:rsidR="006A6C76" w:rsidRPr="00F92F6B">
        <w:t>Setup Response message over the NG-C interface.</w:t>
      </w:r>
    </w:p>
    <w:p w14:paraId="1D29AAFB" w14:textId="77777777" w:rsidR="006C6AD9" w:rsidRPr="00F92F6B" w:rsidRDefault="006C6AD9" w:rsidP="006826D2">
      <w:pPr>
        <w:pStyle w:val="TH"/>
      </w:pPr>
      <w:r w:rsidRPr="00F92F6B">
        <w:rPr>
          <w:noProof/>
        </w:rPr>
        <w:object w:dxaOrig="9710" w:dyaOrig="3970" w14:anchorId="4C37645D">
          <v:shape id="_x0000_i1099" type="#_x0000_t75" style="width:364.6pt;height:147.7pt" o:ole="">
            <v:imagedata r:id="rId162" o:title=""/>
          </v:shape>
          <o:OLEObject Type="Embed" ProgID="Mscgen.Chart" ShapeID="_x0000_i1099" DrawAspect="Content" ObjectID="_1829898689" r:id="rId163"/>
        </w:object>
      </w:r>
    </w:p>
    <w:p w14:paraId="629116DB" w14:textId="77777777" w:rsidR="006A6C76" w:rsidRPr="00F92F6B" w:rsidRDefault="006A6C76" w:rsidP="00317C4F">
      <w:pPr>
        <w:pStyle w:val="TF"/>
        <w:rPr>
          <w:rFonts w:eastAsia="MS Mincho"/>
          <w:i/>
        </w:rPr>
      </w:pPr>
      <w:r w:rsidRPr="00F92F6B">
        <w:t xml:space="preserve">Figure </w:t>
      </w:r>
      <w:r w:rsidR="00366EBA" w:rsidRPr="00F92F6B">
        <w:rPr>
          <w:rFonts w:eastAsia="MS Mincho"/>
        </w:rPr>
        <w:t>16</w:t>
      </w:r>
      <w:r w:rsidR="006A0432" w:rsidRPr="00F92F6B">
        <w:rPr>
          <w:rFonts w:eastAsia="MS Mincho"/>
        </w:rPr>
        <w:t>.3.4.</w:t>
      </w:r>
      <w:r w:rsidR="00FB61C0" w:rsidRPr="00F92F6B">
        <w:rPr>
          <w:rFonts w:eastAsia="MS Mincho"/>
        </w:rPr>
        <w:t>4</w:t>
      </w:r>
      <w:r w:rsidR="006A0432" w:rsidRPr="00F92F6B">
        <w:rPr>
          <w:rFonts w:eastAsia="MS Mincho"/>
        </w:rPr>
        <w:t>-1</w:t>
      </w:r>
      <w:r w:rsidRPr="00F92F6B">
        <w:t xml:space="preserve">: Network Slice-aware PDU Session </w:t>
      </w:r>
      <w:r w:rsidR="001D5287" w:rsidRPr="00F92F6B">
        <w:t xml:space="preserve">Resource </w:t>
      </w:r>
      <w:r w:rsidRPr="00F92F6B">
        <w:t>Setup</w:t>
      </w:r>
    </w:p>
    <w:p w14:paraId="7326A7D2" w14:textId="77777777" w:rsidR="006A6C76" w:rsidRPr="00F92F6B" w:rsidRDefault="00366EBA" w:rsidP="009A0512">
      <w:pPr>
        <w:pStyle w:val="Heading4"/>
      </w:pPr>
      <w:bookmarkStart w:id="1864" w:name="_Toc20388073"/>
      <w:bookmarkStart w:id="1865" w:name="_Toc29376153"/>
      <w:bookmarkStart w:id="1866" w:name="_Toc37232051"/>
      <w:bookmarkStart w:id="1867" w:name="_Toc46502128"/>
      <w:bookmarkStart w:id="1868" w:name="_Toc51971476"/>
      <w:bookmarkStart w:id="1869" w:name="_Toc52551459"/>
      <w:bookmarkStart w:id="1870" w:name="_Toc219280995"/>
      <w:r w:rsidRPr="00F92F6B">
        <w:t>16</w:t>
      </w:r>
      <w:r w:rsidR="006A6C76" w:rsidRPr="00F92F6B">
        <w:t>.3.</w:t>
      </w:r>
      <w:r w:rsidR="006A0432" w:rsidRPr="00F92F6B">
        <w:t>4.5</w:t>
      </w:r>
      <w:r w:rsidR="00FC6DF0" w:rsidRPr="00F92F6B">
        <w:tab/>
      </w:r>
      <w:r w:rsidR="006A6C76" w:rsidRPr="00F92F6B">
        <w:t>Mobility</w:t>
      </w:r>
      <w:bookmarkEnd w:id="1864"/>
      <w:bookmarkEnd w:id="1865"/>
      <w:bookmarkEnd w:id="1866"/>
      <w:bookmarkEnd w:id="1867"/>
      <w:bookmarkEnd w:id="1868"/>
      <w:bookmarkEnd w:id="1869"/>
      <w:bookmarkEnd w:id="1870"/>
    </w:p>
    <w:p w14:paraId="2D012272" w14:textId="77777777" w:rsidR="006A6C76" w:rsidRPr="00F92F6B" w:rsidRDefault="006A6C76" w:rsidP="00FC6DF0">
      <w:r w:rsidRPr="00F92F6B">
        <w:t>To make mobility slice-aware in case of Network Slicing, S-NSSAI is introduced as part of the PDU session information that is transferred during mobility signalling. This enables slice-aware admission and congestion control.</w:t>
      </w:r>
    </w:p>
    <w:p w14:paraId="1F932C55" w14:textId="3B210D76" w:rsidR="006A6C76" w:rsidRPr="00F92F6B" w:rsidRDefault="00C867FE" w:rsidP="009D6085">
      <w:r w:rsidRPr="00F92F6B">
        <w:t xml:space="preserve">NG handovers are allowed regardless of the slice support of the target NG-RAN node i.e. even if the target NG-RAN node does not support the same slices as the source NG-RAN node. </w:t>
      </w:r>
      <w:proofErr w:type="spellStart"/>
      <w:r w:rsidR="00C171BE" w:rsidRPr="00F92F6B">
        <w:t>Xn</w:t>
      </w:r>
      <w:proofErr w:type="spellEnd"/>
      <w:r w:rsidR="00C171BE" w:rsidRPr="00F92F6B">
        <w:t xml:space="preserve"> handovers are allowed only when at least one of the slices with active PDU sessions for</w:t>
      </w:r>
      <w:r w:rsidR="00C171BE" w:rsidRPr="00F92F6B" w:rsidDel="00F73849">
        <w:t xml:space="preserve"> </w:t>
      </w:r>
      <w:r w:rsidR="00C171BE" w:rsidRPr="00F92F6B">
        <w:t xml:space="preserve">the UE at the source </w:t>
      </w:r>
      <w:proofErr w:type="spellStart"/>
      <w:r w:rsidR="00C171BE" w:rsidRPr="00F92F6B">
        <w:t>gNB</w:t>
      </w:r>
      <w:proofErr w:type="spellEnd"/>
      <w:r w:rsidR="00C171BE" w:rsidRPr="00F92F6B">
        <w:t xml:space="preserve"> is supported at the target </w:t>
      </w:r>
      <w:proofErr w:type="spellStart"/>
      <w:r w:rsidR="00C171BE" w:rsidRPr="00F92F6B">
        <w:t>gNB</w:t>
      </w:r>
      <w:proofErr w:type="spellEnd"/>
      <w:r w:rsidR="00C171BE" w:rsidRPr="00F92F6B">
        <w:t xml:space="preserve">. The source </w:t>
      </w:r>
      <w:proofErr w:type="spellStart"/>
      <w:r w:rsidR="00C171BE" w:rsidRPr="00F92F6B">
        <w:t>gNB</w:t>
      </w:r>
      <w:proofErr w:type="spellEnd"/>
      <w:r w:rsidR="00C171BE" w:rsidRPr="00F92F6B">
        <w:t xml:space="preserve"> performs this check as part of the Handover Preparation. </w:t>
      </w:r>
      <w:r w:rsidR="006A6C76" w:rsidRPr="00F92F6B">
        <w:t xml:space="preserve">An example for the case of </w:t>
      </w:r>
      <w:r w:rsidR="006C6AD9" w:rsidRPr="00F92F6B">
        <w:t xml:space="preserve">connected </w:t>
      </w:r>
      <w:r w:rsidR="006A6C76" w:rsidRPr="00F92F6B">
        <w:t>mode mobility across different Registration Areas is shown in Figure 1</w:t>
      </w:r>
      <w:r w:rsidR="003012F7" w:rsidRPr="00F92F6B">
        <w:t>6</w:t>
      </w:r>
      <w:r w:rsidR="006A6C76" w:rsidRPr="00F92F6B">
        <w:t>.3.</w:t>
      </w:r>
      <w:r w:rsidR="00D8774A" w:rsidRPr="00F92F6B">
        <w:t>4.5</w:t>
      </w:r>
      <w:r w:rsidR="006A6C76" w:rsidRPr="00F92F6B">
        <w:t>-1 for the</w:t>
      </w:r>
      <w:r w:rsidR="00FC6DF0" w:rsidRPr="00F92F6B">
        <w:t xml:space="preserve"> case of </w:t>
      </w:r>
      <w:r w:rsidR="006C6AD9" w:rsidRPr="00F92F6B">
        <w:t>NG</w:t>
      </w:r>
      <w:r w:rsidR="00FC6DF0" w:rsidRPr="00F92F6B">
        <w:t xml:space="preserve"> </w:t>
      </w:r>
      <w:r w:rsidR="006C6AD9" w:rsidRPr="00F92F6B">
        <w:t xml:space="preserve">based </w:t>
      </w:r>
      <w:r w:rsidR="00FC6DF0" w:rsidRPr="00F92F6B">
        <w:t>handover</w:t>
      </w:r>
      <w:r w:rsidRPr="00F92F6B">
        <w:t xml:space="preserve"> and in Figure 16.3.4.5-2 for the case of </w:t>
      </w:r>
      <w:proofErr w:type="spellStart"/>
      <w:r w:rsidRPr="00F92F6B">
        <w:t>Xn</w:t>
      </w:r>
      <w:proofErr w:type="spellEnd"/>
      <w:r w:rsidRPr="00F92F6B">
        <w:t xml:space="preserve"> based handover</w:t>
      </w:r>
      <w:r w:rsidR="00FC6DF0" w:rsidRPr="00F92F6B">
        <w:t>.</w:t>
      </w:r>
    </w:p>
    <w:p w14:paraId="6C188634" w14:textId="77777777" w:rsidR="006A6C76" w:rsidRPr="00F92F6B" w:rsidRDefault="001D5287" w:rsidP="00FC6DF0">
      <w:pPr>
        <w:pStyle w:val="TH"/>
      </w:pPr>
      <w:r w:rsidRPr="00F92F6B">
        <w:object w:dxaOrig="11730" w:dyaOrig="6390" w14:anchorId="041234B5">
          <v:shape id="_x0000_i1100" type="#_x0000_t75" style="width:438.7pt;height:239.3pt" o:ole="">
            <v:imagedata r:id="rId164" o:title=""/>
          </v:shape>
          <o:OLEObject Type="Embed" ProgID="Mscgen.Chart" ShapeID="_x0000_i1100" DrawAspect="Content" ObjectID="_1829898690" r:id="rId165"/>
        </w:object>
      </w:r>
    </w:p>
    <w:p w14:paraId="03E1641E" w14:textId="77777777" w:rsidR="00963D05" w:rsidRPr="00F92F6B" w:rsidRDefault="006A6C76" w:rsidP="00317C4F">
      <w:pPr>
        <w:pStyle w:val="TF"/>
      </w:pPr>
      <w:r w:rsidRPr="00F92F6B">
        <w:t xml:space="preserve">Figure </w:t>
      </w:r>
      <w:r w:rsidR="00366EBA" w:rsidRPr="00F92F6B">
        <w:t>16</w:t>
      </w:r>
      <w:r w:rsidRPr="00F92F6B">
        <w:t>.3.</w:t>
      </w:r>
      <w:r w:rsidR="00D8774A" w:rsidRPr="00F92F6B">
        <w:t>4.5</w:t>
      </w:r>
      <w:r w:rsidRPr="00F92F6B">
        <w:t>-1: N</w:t>
      </w:r>
      <w:r w:rsidR="006C6AD9" w:rsidRPr="00F92F6B">
        <w:t>G</w:t>
      </w:r>
      <w:r w:rsidRPr="00F92F6B">
        <w:t xml:space="preserve"> </w:t>
      </w:r>
      <w:r w:rsidR="001D5287" w:rsidRPr="00F92F6B">
        <w:t xml:space="preserve">based </w:t>
      </w:r>
      <w:r w:rsidRPr="00F92F6B">
        <w:t>mobility</w:t>
      </w:r>
      <w:r w:rsidRPr="00F92F6B" w:rsidDel="00C22B74">
        <w:t xml:space="preserve"> </w:t>
      </w:r>
      <w:r w:rsidRPr="00F92F6B">
        <w:t>across different Registration Areas</w:t>
      </w:r>
    </w:p>
    <w:p w14:paraId="78CA83AC" w14:textId="77777777" w:rsidR="00C867FE" w:rsidRPr="00F92F6B" w:rsidRDefault="00C867FE" w:rsidP="00C867FE">
      <w:pPr>
        <w:rPr>
          <w:noProof/>
        </w:rPr>
      </w:pPr>
    </w:p>
    <w:p w14:paraId="0C2A6735" w14:textId="77777777" w:rsidR="00C867FE" w:rsidRPr="00F92F6B" w:rsidRDefault="001D5287" w:rsidP="00C867FE">
      <w:pPr>
        <w:pStyle w:val="TH"/>
      </w:pPr>
      <w:r w:rsidRPr="00F92F6B">
        <w:object w:dxaOrig="14040" w:dyaOrig="8175" w14:anchorId="497CACF7">
          <v:shape id="_x0000_i1101" type="#_x0000_t75" style="width:460.5pt;height:268.55pt" o:ole="">
            <v:imagedata r:id="rId166" o:title=""/>
            <o:lock v:ext="edit" aspectratio="f"/>
          </v:shape>
          <o:OLEObject Type="Embed" ProgID="Mscgen.Chart" ShapeID="_x0000_i1101" DrawAspect="Content" ObjectID="_1829898691" r:id="rId167"/>
        </w:object>
      </w:r>
    </w:p>
    <w:p w14:paraId="51C60A56" w14:textId="77777777" w:rsidR="00C867FE" w:rsidRPr="00F92F6B" w:rsidRDefault="00C867FE" w:rsidP="00C867FE">
      <w:pPr>
        <w:pStyle w:val="TF"/>
        <w:rPr>
          <w:noProof/>
        </w:rPr>
      </w:pPr>
      <w:r w:rsidRPr="00F92F6B">
        <w:t xml:space="preserve">Figure 16.3.4.5-2: </w:t>
      </w:r>
      <w:proofErr w:type="spellStart"/>
      <w:r w:rsidRPr="00F92F6B">
        <w:t>Xn</w:t>
      </w:r>
      <w:proofErr w:type="spellEnd"/>
      <w:r w:rsidRPr="00F92F6B">
        <w:t xml:space="preserve"> based mobility</w:t>
      </w:r>
      <w:r w:rsidRPr="00F92F6B" w:rsidDel="00C22B74">
        <w:t xml:space="preserve"> </w:t>
      </w:r>
      <w:r w:rsidRPr="00F92F6B">
        <w:t>across different Registration Areas</w:t>
      </w:r>
    </w:p>
    <w:p w14:paraId="358753EB" w14:textId="77777777" w:rsidR="00E94D1B" w:rsidRPr="00F92F6B" w:rsidRDefault="00366EBA" w:rsidP="009A0512">
      <w:pPr>
        <w:pStyle w:val="Heading2"/>
      </w:pPr>
      <w:bookmarkStart w:id="1871" w:name="_Toc20388074"/>
      <w:bookmarkStart w:id="1872" w:name="_Toc29376154"/>
      <w:bookmarkStart w:id="1873" w:name="_Toc37232052"/>
      <w:bookmarkStart w:id="1874" w:name="_Toc46502129"/>
      <w:bookmarkStart w:id="1875" w:name="_Toc51971477"/>
      <w:bookmarkStart w:id="1876" w:name="_Toc52551460"/>
      <w:bookmarkStart w:id="1877" w:name="_Toc219280996"/>
      <w:r w:rsidRPr="00F92F6B">
        <w:t>16</w:t>
      </w:r>
      <w:r w:rsidR="00E94D1B" w:rsidRPr="00F92F6B">
        <w:t>.</w:t>
      </w:r>
      <w:r w:rsidR="00646FC3" w:rsidRPr="00F92F6B">
        <w:t>4</w:t>
      </w:r>
      <w:r w:rsidR="00E94D1B" w:rsidRPr="00F92F6B">
        <w:tab/>
      </w:r>
      <w:r w:rsidR="00264D6A" w:rsidRPr="00F92F6B">
        <w:t>Public Warning System</w:t>
      </w:r>
      <w:bookmarkEnd w:id="1871"/>
      <w:bookmarkEnd w:id="1872"/>
      <w:bookmarkEnd w:id="1873"/>
      <w:bookmarkEnd w:id="1874"/>
      <w:bookmarkEnd w:id="1875"/>
      <w:bookmarkEnd w:id="1876"/>
      <w:bookmarkEnd w:id="1877"/>
    </w:p>
    <w:p w14:paraId="23AB2D93" w14:textId="77777777" w:rsidR="00264D6A" w:rsidRPr="00F92F6B" w:rsidRDefault="00264D6A" w:rsidP="00745D23">
      <w:r w:rsidRPr="00F92F6B">
        <w:t xml:space="preserve">NR connected to 5GC provides support for </w:t>
      </w:r>
      <w:r w:rsidR="00DD2213" w:rsidRPr="00F92F6B">
        <w:t xml:space="preserve">public </w:t>
      </w:r>
      <w:r w:rsidRPr="00F92F6B">
        <w:t xml:space="preserve">warning systems </w:t>
      </w:r>
      <w:r w:rsidR="00DD2213" w:rsidRPr="00F92F6B">
        <w:t xml:space="preserve">(PWS) </w:t>
      </w:r>
      <w:r w:rsidRPr="00F92F6B">
        <w:t xml:space="preserve">through means of system information broadcast capability. </w:t>
      </w:r>
      <w:r w:rsidR="00DD2213" w:rsidRPr="00F92F6B">
        <w:t>NR is responsible for scheduling and broadcasting of the warning messages as well as for paging the UE to provide indication that the warning message is being broadcast:</w:t>
      </w:r>
    </w:p>
    <w:p w14:paraId="790013A6" w14:textId="77777777" w:rsidR="00DD2213" w:rsidRPr="00F92F6B" w:rsidRDefault="00DD2213" w:rsidP="007E3A34">
      <w:pPr>
        <w:pStyle w:val="B1"/>
      </w:pPr>
      <w:r w:rsidRPr="00F92F6B">
        <w:t>-</w:t>
      </w:r>
      <w:r w:rsidRPr="00F92F6B">
        <w:tab/>
        <w:t>Earthquake and Tsunami Warning System: ETWS is a public warning system developed to meet the regulatory requirements for warning notifications related to earthquake and/or tsunami events</w:t>
      </w:r>
      <w:r w:rsidR="00BB6113" w:rsidRPr="00F92F6B">
        <w:t xml:space="preserve"> (see TS 22.168 [14])</w:t>
      </w:r>
      <w:r w:rsidRPr="00F92F6B">
        <w:t>. ETWS warning notifications can either be a primary notification (short notification) or secondary notification (providing detailed information).</w:t>
      </w:r>
    </w:p>
    <w:p w14:paraId="12FED0CD" w14:textId="77777777" w:rsidR="00DD2213" w:rsidRPr="00F92F6B" w:rsidRDefault="00DD2213" w:rsidP="007E3A34">
      <w:pPr>
        <w:pStyle w:val="B1"/>
      </w:pPr>
      <w:r w:rsidRPr="00F92F6B">
        <w:t>-</w:t>
      </w:r>
      <w:r w:rsidRPr="00F92F6B">
        <w:tab/>
        <w:t>Commercial Mobile Alert System: CMAS is a public warning system developed for the delivery of multiple, concurrent warning notifications (see TS 22.268 [</w:t>
      </w:r>
      <w:r w:rsidR="00BB6113" w:rsidRPr="00F92F6B">
        <w:t>15</w:t>
      </w:r>
      <w:r w:rsidRPr="00F92F6B">
        <w:t>]).</w:t>
      </w:r>
    </w:p>
    <w:p w14:paraId="549D07F0" w14:textId="679994E1" w:rsidR="00745D23" w:rsidRPr="00F92F6B" w:rsidRDefault="00DD2213" w:rsidP="007E3A34">
      <w:r w:rsidRPr="00F92F6B">
        <w:t>D</w:t>
      </w:r>
      <w:r w:rsidR="00745D23" w:rsidRPr="00F92F6B">
        <w:t>ifferent SIBs are defined for ETWS primary notification, ETWS secondary not</w:t>
      </w:r>
      <w:r w:rsidRPr="00F92F6B">
        <w:t xml:space="preserve">ification and CMAS notification. </w:t>
      </w:r>
      <w:r w:rsidR="00745D23" w:rsidRPr="00F92F6B">
        <w:t>Paging is used to inform UEs about ETWS indication and CMAS indication</w:t>
      </w:r>
      <w:r w:rsidR="008B25FC" w:rsidRPr="00F92F6B">
        <w:t xml:space="preserve"> (see clause 9.2.5)</w:t>
      </w:r>
      <w:r w:rsidR="00745D23" w:rsidRPr="00F92F6B">
        <w:t xml:space="preserve">. UE monitors ETWS/CMAS indication in its own paging occasion for RRC_IDLE and </w:t>
      </w:r>
      <w:r w:rsidR="00FC5206" w:rsidRPr="00F92F6B">
        <w:t xml:space="preserve">for </w:t>
      </w:r>
      <w:r w:rsidR="00745D23" w:rsidRPr="00F92F6B">
        <w:t>RRC_INACTIVE</w:t>
      </w:r>
      <w:r w:rsidR="00FC5206" w:rsidRPr="00F92F6B">
        <w:t xml:space="preserve"> while no SDT procedure (see clause 18.0) is ongoing</w:t>
      </w:r>
      <w:r w:rsidR="00745D23" w:rsidRPr="00F92F6B">
        <w:t>. UE monitors ETWS/CMAS indication in any paging occasion for RRC Connected</w:t>
      </w:r>
      <w:r w:rsidR="00FC5206" w:rsidRPr="00F92F6B">
        <w:t xml:space="preserve"> and during the SDT procedure in RRC_INACTIVE</w:t>
      </w:r>
      <w:r w:rsidR="00745D23" w:rsidRPr="00F92F6B">
        <w:t>.</w:t>
      </w:r>
      <w:r w:rsidRPr="00F92F6B">
        <w:t xml:space="preserve"> </w:t>
      </w:r>
      <w:r w:rsidR="00745D23" w:rsidRPr="00F92F6B">
        <w:t>Paging indicating ETWS/CMAS notification triggers acquisition of system information (without delaying until the next modification period)</w:t>
      </w:r>
      <w:r w:rsidRPr="00F92F6B">
        <w:t>.</w:t>
      </w:r>
    </w:p>
    <w:p w14:paraId="2648120D" w14:textId="6FF5AF71" w:rsidR="00161B6B" w:rsidRPr="00F92F6B" w:rsidRDefault="00161B6B" w:rsidP="009D635A">
      <w:bookmarkStart w:id="1878" w:name="_Toc20388075"/>
      <w:bookmarkStart w:id="1879" w:name="_Toc29376155"/>
      <w:bookmarkStart w:id="1880" w:name="_Toc37232053"/>
      <w:bookmarkStart w:id="1881" w:name="_Toc46502130"/>
      <w:bookmarkStart w:id="1882" w:name="_Toc51971478"/>
      <w:r w:rsidRPr="00F92F6B">
        <w:t>Enhancements of public warning system (</w:t>
      </w:r>
      <w:proofErr w:type="spellStart"/>
      <w:r w:rsidRPr="00F92F6B">
        <w:t>ePWS</w:t>
      </w:r>
      <w:proofErr w:type="spellEnd"/>
      <w:r w:rsidRPr="00F92F6B">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F92F6B">
        <w:t>ePWS</w:t>
      </w:r>
      <w:proofErr w:type="spellEnd"/>
      <w:r w:rsidRPr="00F92F6B">
        <w:t xml:space="preserve"> functionality use the same AS mechanisms as ETWS/CMAS.</w:t>
      </w:r>
    </w:p>
    <w:p w14:paraId="27465642" w14:textId="3AD55C70" w:rsidR="002317F4" w:rsidRPr="00F92F6B" w:rsidRDefault="002317F4" w:rsidP="009D635A">
      <w:r w:rsidRPr="00F92F6B">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F92F6B" w:rsidRDefault="00674E28" w:rsidP="00674E28">
      <w:pPr>
        <w:pStyle w:val="Heading2"/>
      </w:pPr>
      <w:bookmarkStart w:id="1883" w:name="_Toc52551461"/>
      <w:bookmarkStart w:id="1884" w:name="_Toc219280997"/>
      <w:r w:rsidRPr="00F92F6B">
        <w:t>16.5</w:t>
      </w:r>
      <w:r w:rsidRPr="00F92F6B">
        <w:tab/>
        <w:t>Emergency Services</w:t>
      </w:r>
      <w:bookmarkEnd w:id="1878"/>
      <w:bookmarkEnd w:id="1879"/>
      <w:bookmarkEnd w:id="1880"/>
      <w:bookmarkEnd w:id="1881"/>
      <w:bookmarkEnd w:id="1882"/>
      <w:bookmarkEnd w:id="1883"/>
      <w:bookmarkEnd w:id="1884"/>
    </w:p>
    <w:p w14:paraId="3F0F1FCA" w14:textId="77777777" w:rsidR="00674E28" w:rsidRPr="00F92F6B" w:rsidRDefault="00674E28" w:rsidP="00674E28">
      <w:pPr>
        <w:pStyle w:val="Heading3"/>
      </w:pPr>
      <w:bookmarkStart w:id="1885" w:name="_Toc20388076"/>
      <w:bookmarkStart w:id="1886" w:name="_Toc29376156"/>
      <w:bookmarkStart w:id="1887" w:name="_Toc37232054"/>
      <w:bookmarkStart w:id="1888" w:name="_Toc46502131"/>
      <w:bookmarkStart w:id="1889" w:name="_Toc51971479"/>
      <w:bookmarkStart w:id="1890" w:name="_Toc52551462"/>
      <w:bookmarkStart w:id="1891" w:name="_Toc219280998"/>
      <w:r w:rsidRPr="00F92F6B">
        <w:t>16.5.1</w:t>
      </w:r>
      <w:r w:rsidRPr="00F92F6B">
        <w:tab/>
        <w:t>Overview</w:t>
      </w:r>
      <w:bookmarkEnd w:id="1885"/>
      <w:bookmarkEnd w:id="1886"/>
      <w:bookmarkEnd w:id="1887"/>
      <w:bookmarkEnd w:id="1888"/>
      <w:bookmarkEnd w:id="1889"/>
      <w:bookmarkEnd w:id="1890"/>
      <w:bookmarkEnd w:id="1891"/>
    </w:p>
    <w:p w14:paraId="42436020" w14:textId="77777777" w:rsidR="00674E28" w:rsidRPr="00F92F6B" w:rsidRDefault="00674E28" w:rsidP="00674E28">
      <w:r w:rsidRPr="00F92F6B">
        <w:t>NG-RAN provides support for Emergency Services either directly or through fallback mechanisms towards E-UTRA. The support of Emergency Services is broadcast in system information (see TS 3</w:t>
      </w:r>
      <w:r w:rsidR="007027F7" w:rsidRPr="00F92F6B">
        <w:t>8</w:t>
      </w:r>
      <w:r w:rsidRPr="00F92F6B">
        <w:t>.331 [12]).</w:t>
      </w:r>
    </w:p>
    <w:p w14:paraId="2DCB7A00" w14:textId="77777777" w:rsidR="00674E28" w:rsidRPr="00F92F6B" w:rsidRDefault="00674E28" w:rsidP="00674E28">
      <w:pPr>
        <w:pStyle w:val="Heading3"/>
      </w:pPr>
      <w:bookmarkStart w:id="1892" w:name="_Toc20388077"/>
      <w:bookmarkStart w:id="1893" w:name="_Toc29376157"/>
      <w:bookmarkStart w:id="1894" w:name="_Toc37232055"/>
      <w:bookmarkStart w:id="1895" w:name="_Toc46502132"/>
      <w:bookmarkStart w:id="1896" w:name="_Toc51971480"/>
      <w:bookmarkStart w:id="1897" w:name="_Toc52551463"/>
      <w:bookmarkStart w:id="1898" w:name="_Toc219280999"/>
      <w:r w:rsidRPr="00F92F6B">
        <w:t>16.5.2</w:t>
      </w:r>
      <w:r w:rsidRPr="00F92F6B">
        <w:tab/>
        <w:t>IMS Emergency call</w:t>
      </w:r>
      <w:bookmarkEnd w:id="1892"/>
      <w:bookmarkEnd w:id="1893"/>
      <w:bookmarkEnd w:id="1894"/>
      <w:bookmarkEnd w:id="1895"/>
      <w:bookmarkEnd w:id="1896"/>
      <w:bookmarkEnd w:id="1897"/>
      <w:bookmarkEnd w:id="1898"/>
    </w:p>
    <w:p w14:paraId="72142BB0" w14:textId="77777777" w:rsidR="00674E28" w:rsidRPr="00F92F6B" w:rsidRDefault="00674E28" w:rsidP="00674E28">
      <w:r w:rsidRPr="00F92F6B">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F92F6B">
        <w:t>eCall</w:t>
      </w:r>
      <w:proofErr w:type="spellEnd"/>
      <w:r w:rsidRPr="00F92F6B">
        <w:t xml:space="preserve"> over IMS, a UE is informed about if a cell supports emergency services over NG-RAN from a broadcast indication (</w:t>
      </w:r>
      <w:proofErr w:type="spellStart"/>
      <w:r w:rsidRPr="00F92F6B">
        <w:rPr>
          <w:i/>
        </w:rPr>
        <w:t>ims-Emergency</w:t>
      </w:r>
      <w:r w:rsidR="001C4754" w:rsidRPr="00F92F6B">
        <w:rPr>
          <w:i/>
        </w:rPr>
        <w:t>Support</w:t>
      </w:r>
      <w:proofErr w:type="spellEnd"/>
      <w:r w:rsidRPr="00F92F6B">
        <w:t>). The</w:t>
      </w:r>
      <w:r w:rsidR="00456D93" w:rsidRPr="00F92F6B">
        <w:t xml:space="preserve"> broadcast indicator is set to "support"</w:t>
      </w:r>
      <w:r w:rsidRPr="00F92F6B">
        <w:t xml:space="preserve"> if any AMF in a non-shared environment or at least one of the PLMN</w:t>
      </w:r>
      <w:r w:rsidR="00456D93" w:rsidRPr="00F92F6B">
        <w:t>'</w:t>
      </w:r>
      <w:r w:rsidRPr="00F92F6B">
        <w:t>s in a shared environment supports IMS emergency bearer services.</w:t>
      </w:r>
    </w:p>
    <w:p w14:paraId="0ADCE90A" w14:textId="77777777" w:rsidR="00674E28" w:rsidRPr="00F92F6B" w:rsidRDefault="00674E28" w:rsidP="00674E28">
      <w:pPr>
        <w:pStyle w:val="Heading3"/>
      </w:pPr>
      <w:bookmarkStart w:id="1899" w:name="_Toc20388078"/>
      <w:bookmarkStart w:id="1900" w:name="_Toc29376158"/>
      <w:bookmarkStart w:id="1901" w:name="_Toc37232056"/>
      <w:bookmarkStart w:id="1902" w:name="_Toc46502133"/>
      <w:bookmarkStart w:id="1903" w:name="_Toc51971481"/>
      <w:bookmarkStart w:id="1904" w:name="_Toc52551464"/>
      <w:bookmarkStart w:id="1905" w:name="_Toc219281000"/>
      <w:r w:rsidRPr="00F92F6B">
        <w:t>16.5.3</w:t>
      </w:r>
      <w:r w:rsidRPr="00F92F6B">
        <w:tab/>
      </w:r>
      <w:proofErr w:type="spellStart"/>
      <w:r w:rsidRPr="00F92F6B">
        <w:t>eCall</w:t>
      </w:r>
      <w:proofErr w:type="spellEnd"/>
      <w:r w:rsidRPr="00F92F6B">
        <w:t xml:space="preserve"> over IMS</w:t>
      </w:r>
      <w:bookmarkEnd w:id="1899"/>
      <w:bookmarkEnd w:id="1900"/>
      <w:bookmarkEnd w:id="1901"/>
      <w:bookmarkEnd w:id="1902"/>
      <w:bookmarkEnd w:id="1903"/>
      <w:bookmarkEnd w:id="1904"/>
      <w:bookmarkEnd w:id="1905"/>
    </w:p>
    <w:p w14:paraId="57E4DFE6" w14:textId="77777777" w:rsidR="00674E28" w:rsidRPr="00F92F6B" w:rsidRDefault="00674E28" w:rsidP="00674E28">
      <w:r w:rsidRPr="00F92F6B">
        <w:t xml:space="preserve">NG-RAN broadcast an indication to indicate support of </w:t>
      </w:r>
      <w:proofErr w:type="spellStart"/>
      <w:r w:rsidRPr="00F92F6B">
        <w:t>eCall</w:t>
      </w:r>
      <w:proofErr w:type="spellEnd"/>
      <w:r w:rsidRPr="00F92F6B">
        <w:t xml:space="preserve"> over IMS (</w:t>
      </w:r>
      <w:proofErr w:type="spellStart"/>
      <w:r w:rsidRPr="00F92F6B">
        <w:rPr>
          <w:i/>
        </w:rPr>
        <w:t>eCallOverIMS</w:t>
      </w:r>
      <w:proofErr w:type="spellEnd"/>
      <w:r w:rsidR="001C4754" w:rsidRPr="00F92F6B">
        <w:rPr>
          <w:i/>
        </w:rPr>
        <w:t>-Support</w:t>
      </w:r>
      <w:r w:rsidRPr="00F92F6B">
        <w:t xml:space="preserve">). UEs that are in limited service state need to consider both </w:t>
      </w:r>
      <w:proofErr w:type="spellStart"/>
      <w:r w:rsidRPr="00F92F6B">
        <w:rPr>
          <w:i/>
        </w:rPr>
        <w:t>eCallOverIMS</w:t>
      </w:r>
      <w:proofErr w:type="spellEnd"/>
      <w:r w:rsidR="001C4754" w:rsidRPr="00F92F6B">
        <w:rPr>
          <w:i/>
        </w:rPr>
        <w:t>-Support</w:t>
      </w:r>
      <w:r w:rsidRPr="00F92F6B">
        <w:t xml:space="preserve"> and </w:t>
      </w:r>
      <w:proofErr w:type="spellStart"/>
      <w:r w:rsidRPr="00F92F6B">
        <w:rPr>
          <w:i/>
        </w:rPr>
        <w:t>ims-Emergency</w:t>
      </w:r>
      <w:r w:rsidR="001C4754" w:rsidRPr="00F92F6B">
        <w:rPr>
          <w:i/>
        </w:rPr>
        <w:t>Support</w:t>
      </w:r>
      <w:proofErr w:type="spellEnd"/>
      <w:r w:rsidRPr="00F92F6B">
        <w:t xml:space="preserve"> to determine if </w:t>
      </w:r>
      <w:proofErr w:type="spellStart"/>
      <w:r w:rsidRPr="00F92F6B">
        <w:t>eCall</w:t>
      </w:r>
      <w:proofErr w:type="spellEnd"/>
      <w:r w:rsidRPr="00F92F6B">
        <w:t xml:space="preserve"> over IMS is possible.</w:t>
      </w:r>
      <w:r w:rsidR="001C4754" w:rsidRPr="00F92F6B">
        <w:t xml:space="preserve"> UEs that are not in limited service state need to only consider </w:t>
      </w:r>
      <w:proofErr w:type="spellStart"/>
      <w:r w:rsidR="001C4754" w:rsidRPr="00F92F6B">
        <w:rPr>
          <w:i/>
        </w:rPr>
        <w:t>eCallOverIMS</w:t>
      </w:r>
      <w:proofErr w:type="spellEnd"/>
      <w:r w:rsidR="001C4754" w:rsidRPr="00F92F6B">
        <w:rPr>
          <w:i/>
        </w:rPr>
        <w:t>-Support</w:t>
      </w:r>
      <w:r w:rsidR="001C4754" w:rsidRPr="00F92F6B">
        <w:t xml:space="preserve"> to determine if </w:t>
      </w:r>
      <w:proofErr w:type="spellStart"/>
      <w:r w:rsidR="001C4754" w:rsidRPr="00F92F6B">
        <w:t>eCall</w:t>
      </w:r>
      <w:proofErr w:type="spellEnd"/>
      <w:r w:rsidR="001C4754" w:rsidRPr="00F92F6B">
        <w:t xml:space="preserve"> over IMS is possible.</w:t>
      </w:r>
      <w:r w:rsidR="0001094A" w:rsidRPr="00F92F6B">
        <w:t xml:space="preserve"> The broadcast indicator is set to "support" if the PLMN in a non-shared environment, or all PLMNs in a shared environment, supports </w:t>
      </w:r>
      <w:proofErr w:type="spellStart"/>
      <w:r w:rsidR="0001094A" w:rsidRPr="00F92F6B">
        <w:t>eCall</w:t>
      </w:r>
      <w:proofErr w:type="spellEnd"/>
      <w:r w:rsidR="0001094A" w:rsidRPr="00F92F6B">
        <w:t xml:space="preserve"> over IMS.</w:t>
      </w:r>
    </w:p>
    <w:p w14:paraId="026E6E66" w14:textId="77777777" w:rsidR="00674E28" w:rsidRPr="00F92F6B" w:rsidRDefault="00674E28" w:rsidP="00674E28">
      <w:pPr>
        <w:pStyle w:val="Heading3"/>
      </w:pPr>
      <w:bookmarkStart w:id="1906" w:name="_Toc20388079"/>
      <w:bookmarkStart w:id="1907" w:name="_Toc29376159"/>
      <w:bookmarkStart w:id="1908" w:name="_Toc37232057"/>
      <w:bookmarkStart w:id="1909" w:name="_Toc46502134"/>
      <w:bookmarkStart w:id="1910" w:name="_Toc51971482"/>
      <w:bookmarkStart w:id="1911" w:name="_Toc52551465"/>
      <w:bookmarkStart w:id="1912" w:name="_Toc219281001"/>
      <w:r w:rsidRPr="00F92F6B">
        <w:t>16.5.4</w:t>
      </w:r>
      <w:r w:rsidRPr="00F92F6B">
        <w:tab/>
        <w:t>Fallback</w:t>
      </w:r>
      <w:bookmarkEnd w:id="1906"/>
      <w:bookmarkEnd w:id="1907"/>
      <w:bookmarkEnd w:id="1908"/>
      <w:bookmarkEnd w:id="1909"/>
      <w:bookmarkEnd w:id="1910"/>
      <w:bookmarkEnd w:id="1911"/>
      <w:bookmarkEnd w:id="1912"/>
    </w:p>
    <w:p w14:paraId="1D10119E" w14:textId="77777777" w:rsidR="005F2848" w:rsidRPr="00F92F6B" w:rsidRDefault="00674E28" w:rsidP="005F2848">
      <w:r w:rsidRPr="00F92F6B">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F92F6B">
        <w:t>8</w:t>
      </w:r>
      <w:r w:rsidRPr="00F92F6B">
        <w:t>.331 [12].</w:t>
      </w:r>
    </w:p>
    <w:p w14:paraId="0C809871" w14:textId="5E7EB50B" w:rsidR="005F2848" w:rsidRPr="00F92F6B" w:rsidRDefault="005F2848" w:rsidP="005F2848">
      <w:pPr>
        <w:pStyle w:val="Heading3"/>
      </w:pPr>
      <w:bookmarkStart w:id="1913" w:name="_Toc219281002"/>
      <w:r w:rsidRPr="00F92F6B">
        <w:t>16.5.5</w:t>
      </w:r>
      <w:r w:rsidRPr="00F92F6B">
        <w:tab/>
        <w:t xml:space="preserve">Barring </w:t>
      </w:r>
      <w:r w:rsidRPr="00F92F6B">
        <w:rPr>
          <w:rFonts w:eastAsia="SimSun"/>
          <w:noProof/>
        </w:rPr>
        <w:t>exemption for emergency</w:t>
      </w:r>
      <w:r w:rsidRPr="00F92F6B">
        <w:t xml:space="preserve"> calls</w:t>
      </w:r>
      <w:bookmarkEnd w:id="1913"/>
    </w:p>
    <w:p w14:paraId="618DEB7C" w14:textId="6B8334D4" w:rsidR="00674E28" w:rsidRPr="00F92F6B" w:rsidRDefault="005F2848" w:rsidP="00674E28">
      <w:pPr>
        <w:rPr>
          <w:rFonts w:eastAsiaTheme="minorEastAsia"/>
        </w:rPr>
      </w:pPr>
      <w:r w:rsidRPr="00F92F6B">
        <w:t>The network may allow (e)</w:t>
      </w:r>
      <w:proofErr w:type="spellStart"/>
      <w:r w:rsidRPr="00F92F6B">
        <w:t>RedCap</w:t>
      </w:r>
      <w:proofErr w:type="spellEnd"/>
      <w:r w:rsidRPr="00F92F6B">
        <w:t xml:space="preserve"> UEs and 2Rx XR UEs to consider the cell as an acceptable cell to perform emergency calls in the cell, even if the cell would otherwise be considered as barred due to the cell barring indication in SIB1 for (e)</w:t>
      </w:r>
      <w:proofErr w:type="spellStart"/>
      <w:r w:rsidRPr="00F92F6B">
        <w:t>RedCap</w:t>
      </w:r>
      <w:proofErr w:type="spellEnd"/>
      <w:r w:rsidRPr="00F92F6B">
        <w:t xml:space="preserve"> UEs or 2Rx XR UEs. This is enabled via the </w:t>
      </w:r>
      <w:proofErr w:type="spellStart"/>
      <w:r w:rsidRPr="00F92F6B">
        <w:rPr>
          <w:i/>
          <w:iCs/>
        </w:rPr>
        <w:t>barringExemptEmergencyCall</w:t>
      </w:r>
      <w:proofErr w:type="spellEnd"/>
      <w:r w:rsidRPr="00F92F6B">
        <w:rPr>
          <w:iCs/>
        </w:rPr>
        <w:t xml:space="preserve"> by the network (</w:t>
      </w:r>
      <w:r w:rsidRPr="00F92F6B">
        <w:t>see TS 38.304 [10] and TS 38.331 [12]).</w:t>
      </w:r>
    </w:p>
    <w:p w14:paraId="1C8FE93D" w14:textId="77777777" w:rsidR="00D30E19" w:rsidRPr="00F92F6B" w:rsidRDefault="00D30E19" w:rsidP="00653C72">
      <w:pPr>
        <w:pStyle w:val="Heading2"/>
        <w:rPr>
          <w:noProof/>
        </w:rPr>
      </w:pPr>
      <w:bookmarkStart w:id="1914" w:name="_Toc37232058"/>
      <w:bookmarkStart w:id="1915" w:name="_Toc46502135"/>
      <w:bookmarkStart w:id="1916" w:name="_Toc51971483"/>
      <w:bookmarkStart w:id="1917" w:name="_Toc52551466"/>
      <w:bookmarkStart w:id="1918" w:name="_Toc219281003"/>
      <w:r w:rsidRPr="00F92F6B">
        <w:rPr>
          <w:noProof/>
        </w:rPr>
        <w:t>16.6</w:t>
      </w:r>
      <w:r w:rsidRPr="00F92F6B">
        <w:rPr>
          <w:noProof/>
        </w:rPr>
        <w:tab/>
        <w:t>Stand-Alone NPN</w:t>
      </w:r>
      <w:bookmarkEnd w:id="1914"/>
      <w:bookmarkEnd w:id="1915"/>
      <w:bookmarkEnd w:id="1916"/>
      <w:bookmarkEnd w:id="1917"/>
      <w:bookmarkEnd w:id="1918"/>
    </w:p>
    <w:p w14:paraId="57F396EF" w14:textId="77777777" w:rsidR="00D30E19" w:rsidRPr="00F92F6B" w:rsidRDefault="00D30E19" w:rsidP="00D30E19">
      <w:pPr>
        <w:pStyle w:val="Heading3"/>
        <w:rPr>
          <w:noProof/>
        </w:rPr>
      </w:pPr>
      <w:bookmarkStart w:id="1919" w:name="_Toc37232059"/>
      <w:bookmarkStart w:id="1920" w:name="_Toc46502136"/>
      <w:bookmarkStart w:id="1921" w:name="_Toc51971484"/>
      <w:bookmarkStart w:id="1922" w:name="_Toc52551467"/>
      <w:bookmarkStart w:id="1923" w:name="_Toc219281004"/>
      <w:r w:rsidRPr="00F92F6B">
        <w:rPr>
          <w:noProof/>
        </w:rPr>
        <w:t>16.6.1</w:t>
      </w:r>
      <w:r w:rsidRPr="00F92F6B">
        <w:rPr>
          <w:noProof/>
        </w:rPr>
        <w:tab/>
        <w:t>General</w:t>
      </w:r>
      <w:bookmarkEnd w:id="1919"/>
      <w:bookmarkEnd w:id="1920"/>
      <w:bookmarkEnd w:id="1921"/>
      <w:bookmarkEnd w:id="1922"/>
      <w:bookmarkEnd w:id="1923"/>
    </w:p>
    <w:p w14:paraId="36F23D7F" w14:textId="12CE774D" w:rsidR="00D30E19" w:rsidRPr="00F92F6B" w:rsidRDefault="00D30E19" w:rsidP="00D30E19">
      <w:r w:rsidRPr="00F92F6B">
        <w:t>A</w:t>
      </w:r>
      <w:r w:rsidR="00E16FF9" w:rsidRPr="00F92F6B">
        <w:t>n</w:t>
      </w:r>
      <w:r w:rsidRPr="00F92F6B">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F92F6B" w:rsidRDefault="00D30E19" w:rsidP="00D30E19">
      <w:r w:rsidRPr="00F92F6B">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F92F6B" w:rsidRDefault="00D30E19" w:rsidP="00C475D3">
      <w:r w:rsidRPr="00F92F6B">
        <w:t xml:space="preserve">Emergency services </w:t>
      </w:r>
      <w:r w:rsidR="00111D31" w:rsidRPr="00F92F6B">
        <w:t xml:space="preserve">and ETWS /CMAS </w:t>
      </w:r>
      <w:r w:rsidR="00E16FF9" w:rsidRPr="00F92F6B">
        <w:t>can be</w:t>
      </w:r>
      <w:r w:rsidRPr="00F92F6B">
        <w:t xml:space="preserve"> supported </w:t>
      </w:r>
      <w:r w:rsidR="00E16FF9" w:rsidRPr="00F92F6B">
        <w:t>by</w:t>
      </w:r>
      <w:r w:rsidRPr="00F92F6B">
        <w:t xml:space="preserve"> SNPN</w:t>
      </w:r>
      <w:r w:rsidR="00E16FF9" w:rsidRPr="00F92F6B">
        <w:t>s</w:t>
      </w:r>
      <w:r w:rsidRPr="00F92F6B">
        <w:t>.</w:t>
      </w:r>
      <w:r w:rsidR="00E16FF9" w:rsidRPr="00F92F6B">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F92F6B">
        <w:t>eCall</w:t>
      </w:r>
      <w:proofErr w:type="spellEnd"/>
      <w:r w:rsidR="00E16FF9" w:rsidRPr="00F92F6B">
        <w:t xml:space="preserve"> over IMS, a UE is informed whether an SNPN of the cell supports emergency services over NG-RAN from a per SNPN broadcast indication (</w:t>
      </w:r>
      <w:proofErr w:type="spellStart"/>
      <w:r w:rsidR="00E16FF9" w:rsidRPr="00F92F6B">
        <w:rPr>
          <w:i/>
          <w:iCs/>
        </w:rPr>
        <w:t>imsEmergencySupportForSNPN</w:t>
      </w:r>
      <w:proofErr w:type="spellEnd"/>
      <w:r w:rsidR="00E16FF9" w:rsidRPr="00F92F6B">
        <w:t>). The broadcast indicator for an SNPN may be set to "support" if any AMF of the SNPN supports IMS emergency bearer services.</w:t>
      </w:r>
    </w:p>
    <w:p w14:paraId="29A9EF4B" w14:textId="3D06738E" w:rsidR="00D30E19" w:rsidRPr="00F92F6B" w:rsidRDefault="00C475D3" w:rsidP="00E96F07">
      <w:r w:rsidRPr="00F92F6B">
        <w:t>NR-NR Dual Connectivity within a single SNPN</w:t>
      </w:r>
      <w:r w:rsidR="00EB1770" w:rsidRPr="00F92F6B">
        <w:t xml:space="preserve"> or across SNPNs as indicated in the mobility restriction list</w:t>
      </w:r>
      <w:r w:rsidRPr="00F92F6B">
        <w:t xml:space="preserve"> is supported.</w:t>
      </w:r>
    </w:p>
    <w:p w14:paraId="774DC811" w14:textId="77777777" w:rsidR="00D30E19" w:rsidRPr="00F92F6B" w:rsidRDefault="00D30E19" w:rsidP="00D30E19">
      <w:pPr>
        <w:pStyle w:val="Heading3"/>
        <w:rPr>
          <w:noProof/>
        </w:rPr>
      </w:pPr>
      <w:bookmarkStart w:id="1924" w:name="_Toc37232060"/>
      <w:bookmarkStart w:id="1925" w:name="_Toc46502137"/>
      <w:bookmarkStart w:id="1926" w:name="_Toc51971485"/>
      <w:bookmarkStart w:id="1927" w:name="_Toc52551468"/>
      <w:bookmarkStart w:id="1928" w:name="_Toc219281005"/>
      <w:r w:rsidRPr="00F92F6B">
        <w:rPr>
          <w:noProof/>
        </w:rPr>
        <w:t>16.6.2</w:t>
      </w:r>
      <w:r w:rsidRPr="00F92F6B">
        <w:rPr>
          <w:noProof/>
        </w:rPr>
        <w:tab/>
        <w:t>Mobility</w:t>
      </w:r>
      <w:bookmarkEnd w:id="1924"/>
      <w:bookmarkEnd w:id="1925"/>
      <w:bookmarkEnd w:id="1926"/>
      <w:bookmarkEnd w:id="1927"/>
      <w:bookmarkEnd w:id="1928"/>
    </w:p>
    <w:p w14:paraId="7E011A60" w14:textId="77777777" w:rsidR="00C475D3" w:rsidRPr="00F92F6B" w:rsidRDefault="00C475D3" w:rsidP="00692033">
      <w:pPr>
        <w:pStyle w:val="Heading4"/>
      </w:pPr>
      <w:bookmarkStart w:id="1929" w:name="_Toc46502138"/>
      <w:bookmarkStart w:id="1930" w:name="_Toc51971486"/>
      <w:bookmarkStart w:id="1931" w:name="_Toc52551469"/>
      <w:bookmarkStart w:id="1932" w:name="_Toc219281006"/>
      <w:r w:rsidRPr="00F92F6B">
        <w:t>16.6.2.1</w:t>
      </w:r>
      <w:r w:rsidRPr="00F92F6B">
        <w:tab/>
        <w:t>General</w:t>
      </w:r>
      <w:bookmarkEnd w:id="1929"/>
      <w:bookmarkEnd w:id="1930"/>
      <w:bookmarkEnd w:id="1931"/>
      <w:bookmarkEnd w:id="1932"/>
    </w:p>
    <w:p w14:paraId="0B5DCBCA" w14:textId="77777777" w:rsidR="00D30E19" w:rsidRPr="00F92F6B" w:rsidRDefault="00D30E19" w:rsidP="00653C72">
      <w:r w:rsidRPr="00F92F6B">
        <w:t>The same principles as described in 9.2 apply to SNPN except for what is described below.</w:t>
      </w:r>
    </w:p>
    <w:p w14:paraId="285FC20D" w14:textId="2D51B5CA" w:rsidR="00D30E19" w:rsidRPr="00F92F6B" w:rsidRDefault="00D30E19" w:rsidP="00D30E19">
      <w:r w:rsidRPr="00F92F6B">
        <w:t xml:space="preserve">UEs operating in SNPN access mode only (re)select cells within the selected/registered SNPN </w:t>
      </w:r>
      <w:r w:rsidR="00EB1770" w:rsidRPr="00F92F6B">
        <w:t xml:space="preserve">or within equivalent SNPNs </w:t>
      </w:r>
      <w:r w:rsidRPr="00F92F6B">
        <w:t>and a cell can only be considered as suitable if the PLMN and NID broadcast by the cell matches the selected/registered SNPN</w:t>
      </w:r>
      <w:r w:rsidR="00EB1770" w:rsidRPr="00F92F6B">
        <w:t xml:space="preserve"> or an equivalent SNPN</w:t>
      </w:r>
      <w:r w:rsidRPr="00F92F6B">
        <w:t>.</w:t>
      </w:r>
    </w:p>
    <w:p w14:paraId="424595BD" w14:textId="77777777" w:rsidR="00D30E19" w:rsidRPr="00F92F6B" w:rsidRDefault="00D30E19" w:rsidP="00D30E19">
      <w:r w:rsidRPr="00F92F6B">
        <w:t>In addition, manual selection of SNPN(s) is supported, for which HRNN(s) can be optionally provided.</w:t>
      </w:r>
    </w:p>
    <w:p w14:paraId="028E4E8D" w14:textId="77777777" w:rsidR="00C475D3" w:rsidRPr="00F92F6B" w:rsidRDefault="00C475D3" w:rsidP="00C475D3">
      <w:bookmarkStart w:id="1933" w:name="_Toc37232061"/>
      <w:r w:rsidRPr="00F92F6B">
        <w:t>The roaming and access restrictions applicable to SNPN are described in clause 9.4.</w:t>
      </w:r>
    </w:p>
    <w:p w14:paraId="2868375D" w14:textId="77777777" w:rsidR="00C475D3" w:rsidRPr="00F92F6B" w:rsidRDefault="00C475D3" w:rsidP="00692033">
      <w:pPr>
        <w:pStyle w:val="Heading4"/>
      </w:pPr>
      <w:bookmarkStart w:id="1934" w:name="_Toc46502139"/>
      <w:bookmarkStart w:id="1935" w:name="_Toc51971487"/>
      <w:bookmarkStart w:id="1936" w:name="_Toc52551470"/>
      <w:bookmarkStart w:id="1937" w:name="_Toc219281007"/>
      <w:r w:rsidRPr="00F92F6B">
        <w:t>16.6.2.2</w:t>
      </w:r>
      <w:r w:rsidRPr="00F92F6B">
        <w:tab/>
        <w:t>Inactive Mode</w:t>
      </w:r>
      <w:bookmarkEnd w:id="1934"/>
      <w:bookmarkEnd w:id="1935"/>
      <w:bookmarkEnd w:id="1936"/>
      <w:bookmarkEnd w:id="1937"/>
    </w:p>
    <w:p w14:paraId="4120B0D9" w14:textId="0E2BE304" w:rsidR="00C475D3" w:rsidRPr="00F92F6B" w:rsidRDefault="00C475D3" w:rsidP="00C475D3">
      <w:r w:rsidRPr="00F92F6B">
        <w:t xml:space="preserve">The mobility of a UE in inactive mode builds on existing functionality described in </w:t>
      </w:r>
      <w:r w:rsidR="009644A5" w:rsidRPr="00F92F6B">
        <w:t>clause</w:t>
      </w:r>
      <w:r w:rsidRPr="00F92F6B">
        <w:t xml:space="preserve"> 9.2.2 and is limited to the SNPN</w:t>
      </w:r>
      <w:r w:rsidR="00EB1770" w:rsidRPr="00F92F6B">
        <w:t>(s)</w:t>
      </w:r>
      <w:r w:rsidRPr="00F92F6B">
        <w:t xml:space="preserve"> identified within the mobility restrictions received in the UE context.</w:t>
      </w:r>
    </w:p>
    <w:p w14:paraId="1E2D38F2" w14:textId="77777777" w:rsidR="00C475D3" w:rsidRPr="00F92F6B" w:rsidRDefault="00C475D3" w:rsidP="00692033">
      <w:pPr>
        <w:pStyle w:val="Heading4"/>
      </w:pPr>
      <w:bookmarkStart w:id="1938" w:name="_Toc46502140"/>
      <w:bookmarkStart w:id="1939" w:name="_Toc51971488"/>
      <w:bookmarkStart w:id="1940" w:name="_Toc52551471"/>
      <w:bookmarkStart w:id="1941" w:name="_Toc219281008"/>
      <w:r w:rsidRPr="00F92F6B">
        <w:t>16.6.2.3</w:t>
      </w:r>
      <w:r w:rsidRPr="00F92F6B">
        <w:tab/>
        <w:t>Connected Mode</w:t>
      </w:r>
      <w:bookmarkEnd w:id="1938"/>
      <w:bookmarkEnd w:id="1939"/>
      <w:bookmarkEnd w:id="1940"/>
      <w:bookmarkEnd w:id="1941"/>
    </w:p>
    <w:p w14:paraId="47EE53A9" w14:textId="77777777" w:rsidR="00C475D3" w:rsidRPr="00F92F6B" w:rsidRDefault="00C475D3" w:rsidP="00C475D3">
      <w:r w:rsidRPr="00F92F6B">
        <w:t>The NG-RAN node is aware of the SNPN ID(s) supported by neighbour cells.</w:t>
      </w:r>
    </w:p>
    <w:p w14:paraId="1D0C59A1" w14:textId="2C857666" w:rsidR="00C475D3" w:rsidRPr="00F92F6B" w:rsidRDefault="00C475D3" w:rsidP="00C475D3">
      <w:r w:rsidRPr="00F92F6B">
        <w:t xml:space="preserve">At the time of handover, cells that do not support the serving SNPN ID </w:t>
      </w:r>
      <w:r w:rsidR="00EB1770" w:rsidRPr="00F92F6B">
        <w:t xml:space="preserve">or the SNPN ID of an equivalent SNPN within the mobility restrictions received in the UE context </w:t>
      </w:r>
      <w:r w:rsidRPr="00F92F6B">
        <w:t>are not considered as candidate target cells by the source NG-RAN node.</w:t>
      </w:r>
    </w:p>
    <w:p w14:paraId="7DD74A27" w14:textId="77777777" w:rsidR="00C475D3" w:rsidRPr="00F92F6B" w:rsidRDefault="00C475D3" w:rsidP="00C475D3">
      <w:r w:rsidRPr="00F92F6B">
        <w:t>The target NG-RAN node performs access control. In case it cannot accept the handover for the serving SNPN the target NG-RAN node fails the handover including an appropriate cause value.</w:t>
      </w:r>
    </w:p>
    <w:p w14:paraId="4744C41C" w14:textId="77777777" w:rsidR="00C475D3" w:rsidRPr="00F92F6B" w:rsidRDefault="00C475D3" w:rsidP="005B6959">
      <w:pPr>
        <w:pStyle w:val="Heading3"/>
        <w:rPr>
          <w:noProof/>
        </w:rPr>
      </w:pPr>
      <w:bookmarkStart w:id="1942" w:name="_Toc219281009"/>
      <w:bookmarkStart w:id="1943" w:name="_MCCTEMPBM_CRPT83880045___2"/>
      <w:r w:rsidRPr="00F92F6B">
        <w:rPr>
          <w:noProof/>
        </w:rPr>
        <w:t>16.6.3</w:t>
      </w:r>
      <w:r w:rsidRPr="00F92F6B">
        <w:rPr>
          <w:noProof/>
        </w:rPr>
        <w:tab/>
        <w:t>Self-Configuration for SNPN</w:t>
      </w:r>
      <w:bookmarkEnd w:id="1942"/>
    </w:p>
    <w:bookmarkEnd w:id="1943"/>
    <w:p w14:paraId="34244F72" w14:textId="77777777" w:rsidR="00C475D3" w:rsidRPr="00F92F6B" w:rsidRDefault="00C475D3" w:rsidP="00C475D3">
      <w:r w:rsidRPr="00F92F6B">
        <w:t xml:space="preserve">Self-configuration is described in </w:t>
      </w:r>
      <w:r w:rsidR="009644A5" w:rsidRPr="00F92F6B">
        <w:t>clause</w:t>
      </w:r>
      <w:r w:rsidRPr="00F92F6B">
        <w:t xml:space="preserve"> 15. In addition, on NG, the NG-RAN node signals the SNPN ID(s) supported per tracking area and the AMF signals the SNPN ID(s) supported per node; on </w:t>
      </w:r>
      <w:proofErr w:type="spellStart"/>
      <w:r w:rsidRPr="00F92F6B">
        <w:t>Xn</w:t>
      </w:r>
      <w:proofErr w:type="spellEnd"/>
      <w:r w:rsidRPr="00F92F6B">
        <w:t>, NG-RAN nodes exchange SNPN ID(s) supported per cell.</w:t>
      </w:r>
    </w:p>
    <w:p w14:paraId="7008AA1E" w14:textId="77777777" w:rsidR="00C475D3" w:rsidRPr="00F92F6B" w:rsidRDefault="00C475D3" w:rsidP="005B6959">
      <w:pPr>
        <w:pStyle w:val="Heading3"/>
      </w:pPr>
      <w:bookmarkStart w:id="1944" w:name="_Toc219281010"/>
      <w:bookmarkStart w:id="1945" w:name="_MCCTEMPBM_CRPT83880046___2"/>
      <w:r w:rsidRPr="00F92F6B">
        <w:t>16.6.4</w:t>
      </w:r>
      <w:r w:rsidRPr="00F92F6B">
        <w:tab/>
        <w:t>Access Control</w:t>
      </w:r>
      <w:bookmarkEnd w:id="1944"/>
    </w:p>
    <w:bookmarkEnd w:id="1945"/>
    <w:p w14:paraId="17733BB5" w14:textId="77777777" w:rsidR="00C475D3" w:rsidRPr="00F92F6B" w:rsidRDefault="00C475D3" w:rsidP="00C475D3">
      <w:pPr>
        <w:rPr>
          <w:lang w:eastAsia="en-GB"/>
        </w:rPr>
      </w:pPr>
      <w:r w:rsidRPr="00F92F6B">
        <w:rPr>
          <w:lang w:eastAsia="en-GB"/>
        </w:rPr>
        <w:t xml:space="preserve">During the establishment of the </w:t>
      </w:r>
      <w:r w:rsidRPr="00F92F6B">
        <w:t>UE-associated logical NG-connection</w:t>
      </w:r>
      <w:r w:rsidRPr="00F92F6B">
        <w:rPr>
          <w:rFonts w:ascii="Arial" w:hAnsi="Arial" w:cs="Arial"/>
        </w:rPr>
        <w:t xml:space="preserve"> </w:t>
      </w:r>
      <w:r w:rsidRPr="00F92F6B">
        <w:rPr>
          <w:lang w:eastAsia="en-GB"/>
        </w:rPr>
        <w:t>towards the 5GC, the AMF checks whether the UE is allowed to access the cell for the signalled SNPN ID as specified in TS 23.501 [3].</w:t>
      </w:r>
    </w:p>
    <w:p w14:paraId="3AC65D81" w14:textId="77777777" w:rsidR="00C475D3" w:rsidRPr="00F92F6B" w:rsidRDefault="00C475D3" w:rsidP="00C475D3">
      <w:pPr>
        <w:rPr>
          <w:lang w:eastAsia="en-GB"/>
        </w:rPr>
      </w:pPr>
      <w:r w:rsidRPr="00F92F6B">
        <w:rPr>
          <w:lang w:eastAsia="en-GB"/>
        </w:rPr>
        <w:t xml:space="preserve">If the check is successful, the AMF sets up the </w:t>
      </w:r>
      <w:r w:rsidRPr="00F92F6B">
        <w:t>UE-associated logical NG-connection</w:t>
      </w:r>
      <w:r w:rsidRPr="00F92F6B">
        <w:rPr>
          <w:rFonts w:ascii="Arial" w:hAnsi="Arial" w:cs="Arial"/>
        </w:rPr>
        <w:t xml:space="preserve"> </w:t>
      </w:r>
      <w:r w:rsidRPr="00F92F6B">
        <w:rPr>
          <w:lang w:eastAsia="en-GB"/>
        </w:rPr>
        <w:t>and provides the NG-RAN node with the mobility restrictions applicable for the SNPN.</w:t>
      </w:r>
    </w:p>
    <w:p w14:paraId="66FDF407" w14:textId="77777777" w:rsidR="00C475D3" w:rsidRPr="00F92F6B" w:rsidRDefault="00C475D3" w:rsidP="00C475D3">
      <w:pPr>
        <w:rPr>
          <w:lang w:eastAsia="en-GB"/>
        </w:rPr>
      </w:pPr>
      <w:r w:rsidRPr="00F92F6B">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F92F6B" w:rsidRDefault="00E16FF9" w:rsidP="005B6959">
      <w:pPr>
        <w:pStyle w:val="Heading3"/>
        <w:rPr>
          <w:noProof/>
        </w:rPr>
      </w:pPr>
      <w:bookmarkStart w:id="1946" w:name="_Toc219281011"/>
      <w:bookmarkStart w:id="1947" w:name="_MCCTEMPBM_CRPT83880047___2"/>
      <w:bookmarkStart w:id="1948" w:name="_Toc60788124"/>
      <w:bookmarkStart w:id="1949" w:name="_Toc46502141"/>
      <w:bookmarkStart w:id="1950" w:name="_Toc51971489"/>
      <w:bookmarkStart w:id="1951" w:name="_Toc52551472"/>
      <w:r w:rsidRPr="00F92F6B">
        <w:rPr>
          <w:noProof/>
        </w:rPr>
        <w:t>16.6.5</w:t>
      </w:r>
      <w:r w:rsidRPr="00F92F6B">
        <w:rPr>
          <w:noProof/>
        </w:rPr>
        <w:tab/>
        <w:t>Access with subscription/credentials owned by a Credentials Holder</w:t>
      </w:r>
      <w:bookmarkEnd w:id="1946"/>
    </w:p>
    <w:bookmarkEnd w:id="1947"/>
    <w:p w14:paraId="36244BDA" w14:textId="77777777" w:rsidR="00E16FF9" w:rsidRPr="00F92F6B" w:rsidRDefault="00E16FF9" w:rsidP="00E16FF9">
      <w:r w:rsidRPr="00F92F6B">
        <w:t xml:space="preserve">An SNPN may allow access to UEs being authorized using credentials or subscription owned by a separate </w:t>
      </w:r>
      <w:r w:rsidRPr="00F92F6B">
        <w:rPr>
          <w:lang w:eastAsia="en-GB"/>
        </w:rPr>
        <w:t>Credentials Holder</w:t>
      </w:r>
      <w:r w:rsidRPr="00F92F6B">
        <w:t xml:space="preserve"> (CH). The support of this feature is uniform across the SNPN </w:t>
      </w:r>
      <w:r w:rsidRPr="00F92F6B">
        <w:rPr>
          <w:lang w:eastAsia="en-GB"/>
        </w:rPr>
        <w:t>as specified in TS 23.501 [3]</w:t>
      </w:r>
      <w:r w:rsidRPr="00F92F6B">
        <w:t>.</w:t>
      </w:r>
    </w:p>
    <w:p w14:paraId="297ECA7B" w14:textId="77777777" w:rsidR="00E16FF9" w:rsidRPr="00F92F6B" w:rsidRDefault="00E16FF9" w:rsidP="00E16FF9">
      <w:pPr>
        <w:rPr>
          <w:lang w:eastAsia="en-GB"/>
        </w:rPr>
      </w:pPr>
      <w:r w:rsidRPr="00F92F6B">
        <w:rPr>
          <w:lang w:eastAsia="en-GB"/>
        </w:rPr>
        <w:t>The following information is broadcast to support SNPN access with subscription of a Credentials Holder:</w:t>
      </w:r>
    </w:p>
    <w:p w14:paraId="002A93D3" w14:textId="77777777" w:rsidR="00E16FF9" w:rsidRPr="00F92F6B" w:rsidRDefault="00E16FF9" w:rsidP="00E16FF9">
      <w:pPr>
        <w:pStyle w:val="B1"/>
      </w:pPr>
      <w:r w:rsidRPr="00F92F6B">
        <w:t>-</w:t>
      </w:r>
      <w:r w:rsidRPr="00F92F6B">
        <w:tab/>
        <w:t>an indication per SNPN in SIB1 that access using credentials from a Credentials Holder is supported;</w:t>
      </w:r>
    </w:p>
    <w:p w14:paraId="7C75AF89" w14:textId="78467C3B" w:rsidR="00E16FF9" w:rsidRPr="00F92F6B" w:rsidRDefault="00E16FF9" w:rsidP="00E16FF9">
      <w:pPr>
        <w:pStyle w:val="B1"/>
      </w:pPr>
      <w:r w:rsidRPr="00F92F6B">
        <w:t>-</w:t>
      </w:r>
      <w:r w:rsidRPr="00F92F6B">
        <w:tab/>
        <w:t>optionally a list of supported GINs in SIB</w:t>
      </w:r>
      <w:r w:rsidR="00B71F51" w:rsidRPr="00F92F6B">
        <w:t>18</w:t>
      </w:r>
      <w:r w:rsidRPr="00F92F6B">
        <w:t xml:space="preserve"> (each GIN may be assigned to one or more SNPNs);</w:t>
      </w:r>
    </w:p>
    <w:p w14:paraId="49DC0937" w14:textId="77777777" w:rsidR="00E16FF9" w:rsidRPr="00F92F6B" w:rsidRDefault="00E16FF9" w:rsidP="00E16FF9">
      <w:pPr>
        <w:pStyle w:val="B1"/>
      </w:pPr>
      <w:r w:rsidRPr="00F92F6B">
        <w:t>-</w:t>
      </w:r>
      <w:r w:rsidRPr="00F92F6B">
        <w:tab/>
        <w:t>an optional indication per SNPN in SIB1 that the SNPN allows registration attempts from UEs that are not explicitly configured to select the SNPN.</w:t>
      </w:r>
    </w:p>
    <w:p w14:paraId="195A612B" w14:textId="77777777" w:rsidR="00E16FF9" w:rsidRPr="00F92F6B" w:rsidRDefault="00E16FF9" w:rsidP="00E16FF9">
      <w:pPr>
        <w:rPr>
          <w:lang w:eastAsia="en-GB"/>
        </w:rPr>
      </w:pPr>
      <w:r w:rsidRPr="00F92F6B">
        <w:rPr>
          <w:lang w:eastAsia="en-GB"/>
        </w:rPr>
        <w:t>The above listed items are forwarded to the UE NAS layer that uses them for SNPN selection.</w:t>
      </w:r>
    </w:p>
    <w:p w14:paraId="3B4E6E76" w14:textId="611DC8C2" w:rsidR="00E16FF9" w:rsidRPr="00F92F6B" w:rsidRDefault="00E16FF9" w:rsidP="005B6959">
      <w:pPr>
        <w:pStyle w:val="Heading3"/>
        <w:rPr>
          <w:noProof/>
        </w:rPr>
      </w:pPr>
      <w:bookmarkStart w:id="1952" w:name="_Toc219281012"/>
      <w:bookmarkStart w:id="1953" w:name="_MCCTEMPBM_CRPT83880048___2"/>
      <w:r w:rsidRPr="00F92F6B">
        <w:rPr>
          <w:noProof/>
        </w:rPr>
        <w:t>16.6.6</w:t>
      </w:r>
      <w:r w:rsidRPr="00F92F6B">
        <w:rPr>
          <w:noProof/>
        </w:rPr>
        <w:tab/>
        <w:t>Support of UE onboarding and remote provisioning</w:t>
      </w:r>
      <w:bookmarkEnd w:id="1952"/>
    </w:p>
    <w:bookmarkEnd w:id="1953"/>
    <w:p w14:paraId="4AF0756A" w14:textId="77777777" w:rsidR="00E16FF9" w:rsidRPr="00F92F6B" w:rsidRDefault="00E16FF9" w:rsidP="00E16FF9">
      <w:r w:rsidRPr="00F92F6B">
        <w:t>An SNPN may offer support for restricted 3GPP connectivity for remote provisioning of credentials. The feature is enabled/disabled per cell.</w:t>
      </w:r>
    </w:p>
    <w:p w14:paraId="05D54777" w14:textId="77777777" w:rsidR="00E16FF9" w:rsidRPr="00F92F6B" w:rsidRDefault="00E16FF9" w:rsidP="00E16FF9">
      <w:pPr>
        <w:rPr>
          <w:lang w:eastAsia="en-GB"/>
        </w:rPr>
      </w:pPr>
      <w:r w:rsidRPr="00F92F6B">
        <w:rPr>
          <w:lang w:eastAsia="en-GB"/>
        </w:rPr>
        <w:t>The following information is broadcast to support UE onboarding and remote provisioning:</w:t>
      </w:r>
    </w:p>
    <w:p w14:paraId="62235F8B" w14:textId="77777777" w:rsidR="00E16FF9" w:rsidRPr="00F92F6B" w:rsidRDefault="00E16FF9" w:rsidP="00E16FF9">
      <w:pPr>
        <w:pStyle w:val="B1"/>
      </w:pPr>
      <w:r w:rsidRPr="00F92F6B">
        <w:t>-</w:t>
      </w:r>
      <w:r w:rsidRPr="00F92F6B">
        <w:tab/>
        <w:t>an indication per onboarding SNPN in SIB1 that UE onboarding is enabled;</w:t>
      </w:r>
    </w:p>
    <w:p w14:paraId="021543FF" w14:textId="7DBFDFB9" w:rsidR="00E16FF9" w:rsidRPr="00F92F6B" w:rsidRDefault="00E16FF9" w:rsidP="00E16FF9">
      <w:pPr>
        <w:pStyle w:val="B1"/>
      </w:pPr>
      <w:r w:rsidRPr="00F92F6B">
        <w:t>-</w:t>
      </w:r>
      <w:r w:rsidRPr="00F92F6B">
        <w:tab/>
        <w:t>optionally a list of supported GINs in SIB</w:t>
      </w:r>
      <w:r w:rsidR="00B71F51" w:rsidRPr="00F92F6B">
        <w:t>18</w:t>
      </w:r>
      <w:r w:rsidRPr="00F92F6B">
        <w:t xml:space="preserve"> (each GIN may be assigned to one or more onboarding SNPNs).</w:t>
      </w:r>
    </w:p>
    <w:p w14:paraId="04DE41B7" w14:textId="77777777" w:rsidR="00E16FF9" w:rsidRPr="00F92F6B" w:rsidRDefault="00E16FF9" w:rsidP="00E16FF9">
      <w:pPr>
        <w:rPr>
          <w:lang w:eastAsia="en-GB"/>
        </w:rPr>
      </w:pPr>
      <w:r w:rsidRPr="00F92F6B">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F92F6B">
        <w:rPr>
          <w:lang w:eastAsia="en-GB"/>
        </w:rPr>
        <w:t>gNB</w:t>
      </w:r>
      <w:proofErr w:type="spellEnd"/>
      <w:r w:rsidRPr="00F92F6B">
        <w:rPr>
          <w:lang w:eastAsia="en-GB"/>
        </w:rPr>
        <w:t xml:space="preserve"> </w:t>
      </w:r>
      <w:r w:rsidRPr="00F92F6B">
        <w:t>during RRC connection establishment</w:t>
      </w:r>
      <w:r w:rsidRPr="00F92F6B">
        <w:rPr>
          <w:lang w:eastAsia="en-GB"/>
        </w:rPr>
        <w:t>.</w:t>
      </w:r>
    </w:p>
    <w:p w14:paraId="5D8BC62C" w14:textId="465AAA81" w:rsidR="00E16FF9" w:rsidRPr="00F92F6B" w:rsidRDefault="00E16FF9" w:rsidP="00E16FF9">
      <w:r w:rsidRPr="00F92F6B">
        <w:t xml:space="preserve">The NG-RAN nodes receive information about onboarding support capabilities of the AMF(s). This information is used by the NG-RAN node to select a suitable AMF when receiving the </w:t>
      </w:r>
      <w:r w:rsidRPr="00F92F6B">
        <w:rPr>
          <w:lang w:eastAsia="en-GB"/>
        </w:rPr>
        <w:t xml:space="preserve">onboarding request indication </w:t>
      </w:r>
      <w:r w:rsidRPr="00F92F6B">
        <w:t>from the UE.</w:t>
      </w:r>
    </w:p>
    <w:p w14:paraId="3787AC66" w14:textId="77777777" w:rsidR="00D30E19" w:rsidRPr="00F92F6B" w:rsidRDefault="00D30E19" w:rsidP="00653C72">
      <w:pPr>
        <w:pStyle w:val="Heading2"/>
      </w:pPr>
      <w:bookmarkStart w:id="1954" w:name="_Toc219281013"/>
      <w:bookmarkEnd w:id="1948"/>
      <w:r w:rsidRPr="00F92F6B">
        <w:rPr>
          <w:noProof/>
        </w:rPr>
        <w:t>16.7</w:t>
      </w:r>
      <w:r w:rsidRPr="00F92F6B">
        <w:rPr>
          <w:noProof/>
        </w:rPr>
        <w:tab/>
        <w:t>Public Network Integrated NPN</w:t>
      </w:r>
      <w:bookmarkEnd w:id="1933"/>
      <w:bookmarkEnd w:id="1949"/>
      <w:bookmarkEnd w:id="1950"/>
      <w:bookmarkEnd w:id="1951"/>
      <w:bookmarkEnd w:id="1954"/>
    </w:p>
    <w:p w14:paraId="6AEDA88F" w14:textId="77777777" w:rsidR="00D30E19" w:rsidRPr="00F92F6B" w:rsidRDefault="00D30E19" w:rsidP="00D30E19">
      <w:pPr>
        <w:pStyle w:val="Heading3"/>
        <w:rPr>
          <w:noProof/>
        </w:rPr>
      </w:pPr>
      <w:bookmarkStart w:id="1955" w:name="_Toc37232062"/>
      <w:bookmarkStart w:id="1956" w:name="_Toc46502142"/>
      <w:bookmarkStart w:id="1957" w:name="_Toc51971490"/>
      <w:bookmarkStart w:id="1958" w:name="_Toc52551473"/>
      <w:bookmarkStart w:id="1959" w:name="_Toc219281014"/>
      <w:r w:rsidRPr="00F92F6B">
        <w:rPr>
          <w:noProof/>
        </w:rPr>
        <w:t>16.7.1</w:t>
      </w:r>
      <w:r w:rsidRPr="00F92F6B">
        <w:rPr>
          <w:noProof/>
        </w:rPr>
        <w:tab/>
        <w:t>General</w:t>
      </w:r>
      <w:bookmarkEnd w:id="1955"/>
      <w:bookmarkEnd w:id="1956"/>
      <w:bookmarkEnd w:id="1957"/>
      <w:bookmarkEnd w:id="1958"/>
      <w:bookmarkEnd w:id="1959"/>
    </w:p>
    <w:p w14:paraId="3A68582E" w14:textId="77777777" w:rsidR="00D30E19" w:rsidRPr="00F92F6B" w:rsidRDefault="00D30E19" w:rsidP="00D30E19">
      <w:r w:rsidRPr="00F92F6B">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F92F6B" w:rsidRDefault="00D30E19" w:rsidP="00D30E19">
      <w:r w:rsidRPr="00F92F6B">
        <w:t>A CAG-capable UE can be configured with the following per PLMN (see clause 5.30.3.3 of TS 23.501 [3]):</w:t>
      </w:r>
    </w:p>
    <w:p w14:paraId="6D2A8819" w14:textId="77777777" w:rsidR="00D30E19" w:rsidRPr="00F92F6B" w:rsidRDefault="00D30E19" w:rsidP="00D30E19">
      <w:pPr>
        <w:pStyle w:val="B1"/>
      </w:pPr>
      <w:r w:rsidRPr="00F92F6B">
        <w:t>-</w:t>
      </w:r>
      <w:r w:rsidRPr="00F92F6B">
        <w:tab/>
        <w:t>an Allowed CAG list containing the CAG identifiers which the UE is allowed to access; and</w:t>
      </w:r>
    </w:p>
    <w:p w14:paraId="13B41B26" w14:textId="77777777" w:rsidR="00D30E19" w:rsidRPr="00F92F6B" w:rsidRDefault="00D30E19" w:rsidP="00653C72">
      <w:pPr>
        <w:pStyle w:val="B1"/>
      </w:pPr>
      <w:r w:rsidRPr="00F92F6B">
        <w:t>-</w:t>
      </w:r>
      <w:r w:rsidRPr="00F92F6B">
        <w:tab/>
        <w:t>a CAG-only indication if the UE is only allowed to access 5GS via CAG cells.</w:t>
      </w:r>
    </w:p>
    <w:p w14:paraId="7F824237" w14:textId="542ABCA4" w:rsidR="00C475D3" w:rsidRPr="00F92F6B" w:rsidRDefault="00C475D3" w:rsidP="00055750">
      <w:bookmarkStart w:id="1960" w:name="_Toc37232063"/>
      <w:r w:rsidRPr="00F92F6B">
        <w:t xml:space="preserve">Dual Connectivity is supported </w:t>
      </w:r>
      <w:r w:rsidR="00F40F7E" w:rsidRPr="00F92F6B">
        <w:t xml:space="preserve">and may involve both </w:t>
      </w:r>
      <w:r w:rsidRPr="00F92F6B">
        <w:t xml:space="preserve">PNI-NPN and PLMN </w:t>
      </w:r>
      <w:r w:rsidR="00F40F7E" w:rsidRPr="00F92F6B">
        <w:t>cells, according to the mobility restrictions in the UE context as described in TS 37.340 [21]</w:t>
      </w:r>
      <w:r w:rsidRPr="00F92F6B">
        <w:t>.</w:t>
      </w:r>
    </w:p>
    <w:p w14:paraId="433327C6" w14:textId="77777777" w:rsidR="00D30E19" w:rsidRPr="00F92F6B" w:rsidRDefault="00D30E19" w:rsidP="00D30E19">
      <w:pPr>
        <w:pStyle w:val="Heading3"/>
        <w:rPr>
          <w:noProof/>
        </w:rPr>
      </w:pPr>
      <w:bookmarkStart w:id="1961" w:name="_Toc46502143"/>
      <w:bookmarkStart w:id="1962" w:name="_Toc51971491"/>
      <w:bookmarkStart w:id="1963" w:name="_Toc52551474"/>
      <w:bookmarkStart w:id="1964" w:name="_Toc219281015"/>
      <w:r w:rsidRPr="00F92F6B">
        <w:rPr>
          <w:noProof/>
        </w:rPr>
        <w:t>16.7.2</w:t>
      </w:r>
      <w:r w:rsidRPr="00F92F6B">
        <w:rPr>
          <w:noProof/>
        </w:rPr>
        <w:tab/>
        <w:t>Mobility</w:t>
      </w:r>
      <w:bookmarkEnd w:id="1960"/>
      <w:bookmarkEnd w:id="1961"/>
      <w:bookmarkEnd w:id="1962"/>
      <w:bookmarkEnd w:id="1963"/>
      <w:bookmarkEnd w:id="1964"/>
    </w:p>
    <w:p w14:paraId="1C89B112" w14:textId="77777777" w:rsidR="00C475D3" w:rsidRPr="00F92F6B" w:rsidRDefault="00C475D3" w:rsidP="00692033">
      <w:pPr>
        <w:pStyle w:val="Heading4"/>
      </w:pPr>
      <w:bookmarkStart w:id="1965" w:name="_Toc46502144"/>
      <w:bookmarkStart w:id="1966" w:name="_Toc51971492"/>
      <w:bookmarkStart w:id="1967" w:name="_Toc52551475"/>
      <w:bookmarkStart w:id="1968" w:name="_Toc219281016"/>
      <w:r w:rsidRPr="00F92F6B">
        <w:t>16.7.2.1</w:t>
      </w:r>
      <w:r w:rsidRPr="00F92F6B">
        <w:tab/>
        <w:t>General</w:t>
      </w:r>
      <w:bookmarkEnd w:id="1965"/>
      <w:bookmarkEnd w:id="1966"/>
      <w:bookmarkEnd w:id="1967"/>
      <w:bookmarkEnd w:id="1968"/>
    </w:p>
    <w:p w14:paraId="695AC6B8" w14:textId="77777777" w:rsidR="00D30E19" w:rsidRPr="00F92F6B" w:rsidRDefault="00D30E19" w:rsidP="00D30E19">
      <w:r w:rsidRPr="00F92F6B">
        <w:t>The same principles as described in 9.2 apply to CAG cells except for what is described below.</w:t>
      </w:r>
    </w:p>
    <w:p w14:paraId="5A86701C" w14:textId="77777777" w:rsidR="00D30E19" w:rsidRPr="00F92F6B" w:rsidRDefault="00D30E19" w:rsidP="00D30E19">
      <w:r w:rsidRPr="00F92F6B">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F92F6B" w:rsidRDefault="00D30E19" w:rsidP="00D30E19">
      <w:r w:rsidRPr="00F92F6B">
        <w:t>A range of PCI values reserved by the network for use by CAG cells may be broadcast.</w:t>
      </w:r>
    </w:p>
    <w:p w14:paraId="60804001" w14:textId="77777777" w:rsidR="00D30E19" w:rsidRPr="00F92F6B" w:rsidRDefault="00D30E19" w:rsidP="00D30E19">
      <w:r w:rsidRPr="00F92F6B">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F92F6B" w:rsidRDefault="00D30E19" w:rsidP="00653C72">
      <w:pPr>
        <w:pStyle w:val="NO"/>
      </w:pPr>
      <w:r w:rsidRPr="00F92F6B">
        <w:t>NOTE:</w:t>
      </w:r>
      <w:r w:rsidRPr="00F92F6B">
        <w:tab/>
        <w:t xml:space="preserve">A </w:t>
      </w:r>
      <w:r w:rsidR="00111D31" w:rsidRPr="00F92F6B">
        <w:t xml:space="preserve">non-CAG-capable UE (e.g. </w:t>
      </w:r>
      <w:r w:rsidRPr="00F92F6B">
        <w:t>Rel-15 UE</w:t>
      </w:r>
      <w:r w:rsidR="00111D31" w:rsidRPr="00F92F6B">
        <w:t>)</w:t>
      </w:r>
      <w:r w:rsidRPr="00F92F6B">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F92F6B" w:rsidRDefault="00D30E19" w:rsidP="00D30E19">
      <w:r w:rsidRPr="00F92F6B">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F92F6B" w:rsidRDefault="00D30E19" w:rsidP="00674E28">
      <w:r w:rsidRPr="00F92F6B">
        <w:t>In addition, manual selection of CAG cell(s) is supported, for which an HRNN(s) can be optionally provided.</w:t>
      </w:r>
    </w:p>
    <w:p w14:paraId="42060FB7" w14:textId="77777777" w:rsidR="00C475D3" w:rsidRPr="00F92F6B" w:rsidRDefault="00C475D3" w:rsidP="00C475D3">
      <w:bookmarkStart w:id="1969" w:name="_Toc37232064"/>
      <w:bookmarkStart w:id="1970" w:name="_Toc5707233"/>
      <w:bookmarkStart w:id="1971" w:name="_Toc29376160"/>
      <w:r w:rsidRPr="00F92F6B">
        <w:t>The roaming and access restrictions applicable to PNI-NPN are described in clause 9.4.</w:t>
      </w:r>
    </w:p>
    <w:p w14:paraId="7D95A622" w14:textId="77777777" w:rsidR="00C475D3" w:rsidRPr="00F92F6B" w:rsidRDefault="00C475D3" w:rsidP="00692033">
      <w:pPr>
        <w:pStyle w:val="Heading4"/>
      </w:pPr>
      <w:bookmarkStart w:id="1972" w:name="_Toc46502145"/>
      <w:bookmarkStart w:id="1973" w:name="_Toc51971493"/>
      <w:bookmarkStart w:id="1974" w:name="_Toc52551476"/>
      <w:bookmarkStart w:id="1975" w:name="_Toc219281017"/>
      <w:r w:rsidRPr="00F92F6B">
        <w:t>16.7.2.2</w:t>
      </w:r>
      <w:r w:rsidRPr="00F92F6B">
        <w:tab/>
        <w:t>Inactive Mode</w:t>
      </w:r>
      <w:bookmarkEnd w:id="1972"/>
      <w:bookmarkEnd w:id="1973"/>
      <w:bookmarkEnd w:id="1974"/>
      <w:bookmarkEnd w:id="1975"/>
    </w:p>
    <w:p w14:paraId="71137191" w14:textId="77777777" w:rsidR="00C475D3" w:rsidRPr="00F92F6B" w:rsidRDefault="00C475D3" w:rsidP="00C475D3">
      <w:r w:rsidRPr="00F92F6B">
        <w:t xml:space="preserve">The mobility of a UE in inactive mode builds on existing functionality described in </w:t>
      </w:r>
      <w:r w:rsidR="009644A5" w:rsidRPr="00F92F6B">
        <w:t>clause</w:t>
      </w:r>
      <w:r w:rsidRPr="00F92F6B">
        <w:t xml:space="preserve"> 9.2.2 according to the mobility restrictions received in the UE context.</w:t>
      </w:r>
    </w:p>
    <w:p w14:paraId="11F8B466" w14:textId="77777777" w:rsidR="00C475D3" w:rsidRPr="00F92F6B" w:rsidRDefault="00C475D3" w:rsidP="00692033">
      <w:pPr>
        <w:pStyle w:val="Heading4"/>
      </w:pPr>
      <w:bookmarkStart w:id="1976" w:name="_Toc46502146"/>
      <w:bookmarkStart w:id="1977" w:name="_Toc51971494"/>
      <w:bookmarkStart w:id="1978" w:name="_Toc52551477"/>
      <w:bookmarkStart w:id="1979" w:name="_Toc219281018"/>
      <w:r w:rsidRPr="00F92F6B">
        <w:t>16.7.2.3</w:t>
      </w:r>
      <w:r w:rsidRPr="00F92F6B">
        <w:tab/>
        <w:t>Connected Mode</w:t>
      </w:r>
      <w:bookmarkEnd w:id="1976"/>
      <w:bookmarkEnd w:id="1977"/>
      <w:bookmarkEnd w:id="1978"/>
      <w:bookmarkEnd w:id="1979"/>
    </w:p>
    <w:p w14:paraId="0D2D761D" w14:textId="77777777" w:rsidR="00C475D3" w:rsidRPr="00F92F6B" w:rsidRDefault="00C475D3" w:rsidP="00C475D3">
      <w:r w:rsidRPr="00F92F6B">
        <w:t>The source NG-RAN node is aware of the list of CAG IDs supported by the candidate target cells which are CAG cells.</w:t>
      </w:r>
    </w:p>
    <w:p w14:paraId="2418EDD6" w14:textId="77777777" w:rsidR="00C475D3" w:rsidRPr="00F92F6B" w:rsidRDefault="00C475D3" w:rsidP="00C475D3">
      <w:r w:rsidRPr="00F92F6B">
        <w:t>At the time of handover, the source NG-RAN node determines a target cell among the candidates which is compatible with the received PNI-NPN restrictions.</w:t>
      </w:r>
    </w:p>
    <w:p w14:paraId="43ED3587" w14:textId="77777777" w:rsidR="00F40F7E" w:rsidRPr="00F92F6B" w:rsidRDefault="00C475D3" w:rsidP="00F40F7E">
      <w:r w:rsidRPr="00F92F6B">
        <w:t>At incoming handover, the target NG-RAN node receives the PNI-NPN mobility restrictions and checks that the selected target cell is compatible with the received mobility restrictions.</w:t>
      </w:r>
    </w:p>
    <w:p w14:paraId="6B68E02A" w14:textId="7E2B507C" w:rsidR="00C475D3" w:rsidRPr="00F92F6B" w:rsidRDefault="00F40F7E" w:rsidP="00F40F7E">
      <w:r w:rsidRPr="00F92F6B">
        <w:t>Mobility between PNI-NPN and PLMN cells is supported according to the mobility restrictions in the UE context.</w:t>
      </w:r>
    </w:p>
    <w:p w14:paraId="316C98A8" w14:textId="77777777" w:rsidR="00C475D3" w:rsidRPr="00F92F6B" w:rsidRDefault="00C475D3" w:rsidP="00692033">
      <w:pPr>
        <w:pStyle w:val="Heading3"/>
        <w:rPr>
          <w:noProof/>
        </w:rPr>
      </w:pPr>
      <w:bookmarkStart w:id="1980" w:name="_Toc46502147"/>
      <w:bookmarkStart w:id="1981" w:name="_Toc51971495"/>
      <w:bookmarkStart w:id="1982" w:name="_Toc52551478"/>
      <w:bookmarkStart w:id="1983" w:name="_Toc219281019"/>
      <w:r w:rsidRPr="00F92F6B">
        <w:rPr>
          <w:noProof/>
        </w:rPr>
        <w:t>16.7.3</w:t>
      </w:r>
      <w:r w:rsidRPr="00F92F6B">
        <w:rPr>
          <w:noProof/>
        </w:rPr>
        <w:tab/>
        <w:t>Self-Configuration for PNI-NPN</w:t>
      </w:r>
      <w:bookmarkEnd w:id="1980"/>
      <w:bookmarkEnd w:id="1981"/>
      <w:bookmarkEnd w:id="1982"/>
      <w:bookmarkEnd w:id="1983"/>
    </w:p>
    <w:p w14:paraId="2E292000" w14:textId="77777777" w:rsidR="00C475D3" w:rsidRPr="00F92F6B" w:rsidRDefault="00C475D3" w:rsidP="00C475D3">
      <w:r w:rsidRPr="00F92F6B">
        <w:t xml:space="preserve">Self-configuration is described in </w:t>
      </w:r>
      <w:r w:rsidR="009644A5" w:rsidRPr="00F92F6B">
        <w:t>clause</w:t>
      </w:r>
      <w:r w:rsidRPr="00F92F6B">
        <w:t xml:space="preserve"> 15.</w:t>
      </w:r>
    </w:p>
    <w:p w14:paraId="7ABD77F6" w14:textId="77777777" w:rsidR="00C475D3" w:rsidRPr="00F92F6B" w:rsidRDefault="00C475D3" w:rsidP="00C475D3">
      <w:r w:rsidRPr="00F92F6B">
        <w:t xml:space="preserve">In addition, each NG-RAN node informs the connected neighbour NG-RAN nodes of the list of supported CAG ID(s) per </w:t>
      </w:r>
      <w:r w:rsidR="00152617" w:rsidRPr="00F92F6B">
        <w:t xml:space="preserve">CAG </w:t>
      </w:r>
      <w:r w:rsidRPr="00F92F6B">
        <w:t xml:space="preserve">cell in the appropriate </w:t>
      </w:r>
      <w:proofErr w:type="spellStart"/>
      <w:r w:rsidRPr="00F92F6B">
        <w:t>Xn</w:t>
      </w:r>
      <w:proofErr w:type="spellEnd"/>
      <w:r w:rsidRPr="00F92F6B">
        <w:t xml:space="preserve"> interface management procedures.</w:t>
      </w:r>
    </w:p>
    <w:p w14:paraId="51B02202" w14:textId="77777777" w:rsidR="00C475D3" w:rsidRPr="00F92F6B" w:rsidRDefault="00C475D3" w:rsidP="00692033">
      <w:pPr>
        <w:pStyle w:val="Heading3"/>
      </w:pPr>
      <w:bookmarkStart w:id="1984" w:name="_Toc46502148"/>
      <w:bookmarkStart w:id="1985" w:name="_Toc51971496"/>
      <w:bookmarkStart w:id="1986" w:name="_Toc52551479"/>
      <w:bookmarkStart w:id="1987" w:name="_Toc219281020"/>
      <w:r w:rsidRPr="00F92F6B">
        <w:t>16.7.4</w:t>
      </w:r>
      <w:r w:rsidRPr="00F92F6B">
        <w:tab/>
        <w:t>Access Control</w:t>
      </w:r>
      <w:bookmarkEnd w:id="1984"/>
      <w:bookmarkEnd w:id="1985"/>
      <w:bookmarkEnd w:id="1986"/>
      <w:bookmarkEnd w:id="1987"/>
    </w:p>
    <w:p w14:paraId="6D159A7D" w14:textId="77777777" w:rsidR="00C475D3" w:rsidRPr="00F92F6B" w:rsidRDefault="00C475D3" w:rsidP="00C475D3">
      <w:pPr>
        <w:rPr>
          <w:lang w:eastAsia="en-GB"/>
        </w:rPr>
      </w:pPr>
      <w:r w:rsidRPr="00F92F6B">
        <w:rPr>
          <w:lang w:eastAsia="en-GB"/>
        </w:rPr>
        <w:t xml:space="preserve">During the establishment of the </w:t>
      </w:r>
      <w:r w:rsidRPr="00F92F6B">
        <w:t>UE-associated logical NG-connection</w:t>
      </w:r>
      <w:r w:rsidRPr="00F92F6B">
        <w:rPr>
          <w:rFonts w:ascii="Arial" w:hAnsi="Arial" w:cs="Arial"/>
        </w:rPr>
        <w:t xml:space="preserve"> </w:t>
      </w:r>
      <w:r w:rsidRPr="00F92F6B">
        <w:rPr>
          <w:lang w:eastAsia="en-GB"/>
        </w:rPr>
        <w:t>towards the 5GC, the AMF checks whether the UE is allowed to access the cell as specified in TS 23.501 [3].</w:t>
      </w:r>
    </w:p>
    <w:p w14:paraId="70D49F99" w14:textId="77777777" w:rsidR="00C475D3" w:rsidRPr="00F92F6B" w:rsidRDefault="00C475D3" w:rsidP="00C475D3">
      <w:pPr>
        <w:rPr>
          <w:lang w:eastAsia="en-GB"/>
        </w:rPr>
      </w:pPr>
      <w:r w:rsidRPr="00F92F6B">
        <w:rPr>
          <w:lang w:eastAsia="en-GB"/>
        </w:rPr>
        <w:t xml:space="preserve">If the check is successful, the AMF sets up the </w:t>
      </w:r>
      <w:r w:rsidRPr="00F92F6B">
        <w:t>UE-associated logical NG-connection</w:t>
      </w:r>
      <w:r w:rsidRPr="00F92F6B">
        <w:rPr>
          <w:rFonts w:ascii="Arial" w:hAnsi="Arial" w:cs="Arial"/>
        </w:rPr>
        <w:t xml:space="preserve"> </w:t>
      </w:r>
      <w:r w:rsidRPr="00F92F6B">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F92F6B" w:rsidRDefault="00C475D3" w:rsidP="00C475D3">
      <w:pPr>
        <w:rPr>
          <w:lang w:eastAsia="en-GB"/>
        </w:rPr>
      </w:pPr>
      <w:r w:rsidRPr="00F92F6B">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F92F6B" w:rsidRDefault="00C475D3" w:rsidP="00692033">
      <w:pPr>
        <w:pStyle w:val="Heading3"/>
      </w:pPr>
      <w:bookmarkStart w:id="1988" w:name="_Toc46502149"/>
      <w:bookmarkStart w:id="1989" w:name="_Toc51971497"/>
      <w:bookmarkStart w:id="1990" w:name="_Toc52551480"/>
      <w:bookmarkStart w:id="1991" w:name="_Toc219281021"/>
      <w:r w:rsidRPr="00F92F6B">
        <w:t>16.7.5</w:t>
      </w:r>
      <w:r w:rsidRPr="00F92F6B">
        <w:tab/>
        <w:t>Paging</w:t>
      </w:r>
      <w:bookmarkEnd w:id="1988"/>
      <w:bookmarkEnd w:id="1989"/>
      <w:bookmarkEnd w:id="1990"/>
      <w:bookmarkEnd w:id="1991"/>
    </w:p>
    <w:p w14:paraId="3DA2919F" w14:textId="77777777" w:rsidR="00C475D3" w:rsidRPr="00F92F6B" w:rsidRDefault="00C475D3" w:rsidP="00C475D3">
      <w:r w:rsidRPr="00F92F6B">
        <w:t xml:space="preserve">The NG-RAN node may receive a paging message including the list of CAGs allowed for the UE, and whether the UE is allowed to access </w:t>
      </w:r>
      <w:r w:rsidR="00152617" w:rsidRPr="00F92F6B">
        <w:t xml:space="preserve">non-CAG </w:t>
      </w:r>
      <w:r w:rsidRPr="00F92F6B">
        <w:t>cells. The NG-RAN node may use this information to avoid paging in cells on which the UE is not allowed to camp.</w:t>
      </w:r>
    </w:p>
    <w:p w14:paraId="20B94EEA" w14:textId="77777777" w:rsidR="00C475D3" w:rsidRPr="00F92F6B" w:rsidRDefault="00C475D3" w:rsidP="00C475D3">
      <w:pPr>
        <w:rPr>
          <w:rFonts w:eastAsia="SimSun"/>
          <w:sz w:val="22"/>
          <w:szCs w:val="22"/>
        </w:rPr>
      </w:pPr>
      <w:r w:rsidRPr="00F92F6B">
        <w:t xml:space="preserve">For UEs in RRC_INACTIVE state, the NG-RAN node may page a neighbour NG-RAN node including the list of CAGs allowed for the UE, and whether the UE is allowed to access </w:t>
      </w:r>
      <w:r w:rsidR="00152617" w:rsidRPr="00F92F6B">
        <w:t xml:space="preserve">non-CAG </w:t>
      </w:r>
      <w:r w:rsidRPr="00F92F6B">
        <w:t>cells. The neighbour NG-RAN node may use this information to avoid paging in cells on which the UE is not allowed to camp.</w:t>
      </w:r>
    </w:p>
    <w:p w14:paraId="00152BCC" w14:textId="0A2AB6FE" w:rsidR="00A96591" w:rsidRPr="00F92F6B" w:rsidRDefault="00A96591" w:rsidP="00A96591">
      <w:pPr>
        <w:pStyle w:val="Heading2"/>
      </w:pPr>
      <w:bookmarkStart w:id="1992" w:name="_Toc46502150"/>
      <w:bookmarkStart w:id="1993" w:name="_Toc51971498"/>
      <w:bookmarkStart w:id="1994" w:name="_Toc52551481"/>
      <w:bookmarkStart w:id="1995" w:name="_Toc219281022"/>
      <w:r w:rsidRPr="00F92F6B">
        <w:t>16.8</w:t>
      </w:r>
      <w:r w:rsidRPr="00F92F6B">
        <w:tab/>
        <w:t>Support for Time Sensitive Communications</w:t>
      </w:r>
      <w:bookmarkEnd w:id="1969"/>
      <w:bookmarkEnd w:id="1992"/>
      <w:bookmarkEnd w:id="1993"/>
      <w:bookmarkEnd w:id="1994"/>
      <w:bookmarkEnd w:id="1995"/>
    </w:p>
    <w:p w14:paraId="142DEB64" w14:textId="43A74BEE" w:rsidR="00016FCD" w:rsidRPr="00F92F6B" w:rsidRDefault="00016FCD" w:rsidP="00E96F07">
      <w:pPr>
        <w:pStyle w:val="Heading3"/>
      </w:pPr>
      <w:bookmarkStart w:id="1996" w:name="_Toc219281023"/>
      <w:r w:rsidRPr="00F92F6B">
        <w:t>16.8.1</w:t>
      </w:r>
      <w:r w:rsidRPr="00F92F6B">
        <w:tab/>
        <w:t>General</w:t>
      </w:r>
      <w:bookmarkEnd w:id="1996"/>
    </w:p>
    <w:p w14:paraId="473DDAD8" w14:textId="550AA377" w:rsidR="00A96591" w:rsidRPr="00F92F6B" w:rsidRDefault="00A96591" w:rsidP="00A96591">
      <w:r w:rsidRPr="00F92F6B">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F92F6B">
        <w:t>39</w:t>
      </w:r>
      <w:r w:rsidRPr="00F92F6B">
        <w:t>].</w:t>
      </w:r>
    </w:p>
    <w:p w14:paraId="7840E2B8" w14:textId="77777777" w:rsidR="00213FB7" w:rsidRPr="00F92F6B" w:rsidRDefault="00A96591" w:rsidP="00213FB7">
      <w:pPr>
        <w:rPr>
          <w:rFonts w:eastAsia="MS Mincho"/>
        </w:rPr>
      </w:pPr>
      <w:r w:rsidRPr="00F92F6B">
        <w:t xml:space="preserve">To support strict synchronization accuracy requirements of TSC applications, the </w:t>
      </w:r>
      <w:proofErr w:type="spellStart"/>
      <w:r w:rsidRPr="00F92F6B">
        <w:t>gNB</w:t>
      </w:r>
      <w:proofErr w:type="spellEnd"/>
      <w:r w:rsidRPr="00F92F6B">
        <w:t xml:space="preserve"> may signal 5G system time reference information to the UE using unicast or broadcast RRC signalling with a granularity of 10 ns. Uncertainty parameter may be included in reference time information to indicate its accuracy.</w:t>
      </w:r>
      <w:r w:rsidR="00AB7F80" w:rsidRPr="00F92F6B">
        <w:t xml:space="preserve"> The UE may indicate </w:t>
      </w:r>
      <w:r w:rsidR="00AB7F80" w:rsidRPr="00F92F6B">
        <w:rPr>
          <w:rFonts w:eastAsia="MS Mincho"/>
        </w:rPr>
        <w:t xml:space="preserve">to the </w:t>
      </w:r>
      <w:proofErr w:type="spellStart"/>
      <w:r w:rsidR="00AB7F80" w:rsidRPr="00F92F6B">
        <w:rPr>
          <w:rFonts w:eastAsia="MS Mincho"/>
        </w:rPr>
        <w:t>gNB</w:t>
      </w:r>
      <w:proofErr w:type="spellEnd"/>
      <w:r w:rsidR="00AB7F80" w:rsidRPr="00F92F6B">
        <w:rPr>
          <w:rFonts w:eastAsia="MS Mincho"/>
        </w:rPr>
        <w:t xml:space="preserve"> a preference to be provisioned with reference time information using UE Assistance Information procedure.</w:t>
      </w:r>
      <w:r w:rsidR="00213FB7" w:rsidRPr="00F92F6B">
        <w:rPr>
          <w:rFonts w:eastAsia="MS Mincho"/>
        </w:rPr>
        <w:t xml:space="preserve"> Propagation delay compensation (PDC) mechanisms may be applied based on RTT or TA, and can be performed at the UE or </w:t>
      </w:r>
      <w:proofErr w:type="spellStart"/>
      <w:r w:rsidR="00213FB7" w:rsidRPr="00F92F6B">
        <w:rPr>
          <w:rFonts w:eastAsia="MS Mincho"/>
        </w:rPr>
        <w:t>gNB</w:t>
      </w:r>
      <w:proofErr w:type="spellEnd"/>
      <w:r w:rsidR="00213FB7" w:rsidRPr="00F92F6B">
        <w:rPr>
          <w:rFonts w:eastAsia="MS Mincho"/>
        </w:rPr>
        <w:t xml:space="preserve"> side. When performed at UE side, the PDC mechanisms are controlled via RRC signalling by the </w:t>
      </w:r>
      <w:proofErr w:type="spellStart"/>
      <w:r w:rsidR="00213FB7" w:rsidRPr="00F92F6B">
        <w:rPr>
          <w:rFonts w:eastAsia="MS Mincho"/>
        </w:rPr>
        <w:t>gNB</w:t>
      </w:r>
      <w:proofErr w:type="spellEnd"/>
      <w:r w:rsidR="00213FB7" w:rsidRPr="00F92F6B">
        <w:rPr>
          <w:rFonts w:eastAsia="MS Mincho"/>
        </w:rPr>
        <w:t>.</w:t>
      </w:r>
    </w:p>
    <w:p w14:paraId="2B0170FB" w14:textId="4DF7C835" w:rsidR="00A96591" w:rsidRPr="00F92F6B" w:rsidRDefault="00213FB7" w:rsidP="00213FB7">
      <w:pPr>
        <w:rPr>
          <w:rFonts w:eastAsia="MS Mincho"/>
        </w:rPr>
      </w:pPr>
      <w:r w:rsidRPr="00F92F6B">
        <w:rPr>
          <w:rFonts w:eastAsia="MS Mincho"/>
        </w:rPr>
        <w:t>The RTT-based PDC mechanism is achi</w:t>
      </w:r>
      <w:r w:rsidR="0038077C" w:rsidRPr="00F92F6B">
        <w:rPr>
          <w:rFonts w:eastAsia="MS Mincho"/>
        </w:rPr>
        <w:t>e</w:t>
      </w:r>
      <w:r w:rsidRPr="00F92F6B">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F92F6B" w:rsidRDefault="00213FB7" w:rsidP="0022566B">
      <w:pPr>
        <w:pStyle w:val="TH"/>
        <w:rPr>
          <w:rFonts w:eastAsia="MS Mincho"/>
        </w:rPr>
      </w:pPr>
      <w:r w:rsidRPr="00F92F6B">
        <w:rPr>
          <w:noProof/>
        </w:rPr>
        <w:object w:dxaOrig="7070" w:dyaOrig="4260" w14:anchorId="4C3C5739">
          <v:shape id="_x0000_i1102" type="#_x0000_t75" style="width:301.55pt;height:182.35pt" o:ole="">
            <v:imagedata r:id="rId168" o:title=""/>
          </v:shape>
          <o:OLEObject Type="Embed" ProgID="Mscgen.Chart" ShapeID="_x0000_i1102" DrawAspect="Content" ObjectID="_1829898692" r:id="rId169"/>
        </w:object>
      </w:r>
    </w:p>
    <w:p w14:paraId="75A1C47F" w14:textId="57563FD9" w:rsidR="00213FB7" w:rsidRPr="00F92F6B" w:rsidRDefault="00213FB7" w:rsidP="00213FB7">
      <w:pPr>
        <w:pStyle w:val="TF"/>
      </w:pPr>
      <w:r w:rsidRPr="00F92F6B">
        <w:t>Figure 16.8-</w:t>
      </w:r>
      <w:r w:rsidR="00373A26" w:rsidRPr="00F92F6B">
        <w:t>1</w:t>
      </w:r>
      <w:r w:rsidRPr="00F92F6B">
        <w:t>: Signalling Procedure of UE-side RTT-based PDC</w:t>
      </w:r>
    </w:p>
    <w:p w14:paraId="59FC20C4" w14:textId="77777777" w:rsidR="00213FB7" w:rsidRPr="00F92F6B" w:rsidRDefault="00213FB7" w:rsidP="00213FB7">
      <w:pPr>
        <w:pStyle w:val="B1"/>
      </w:pPr>
      <w:r w:rsidRPr="00F92F6B">
        <w:t>1.</w:t>
      </w:r>
      <w:r w:rsidRPr="00F92F6B">
        <w:tab/>
        <w:t xml:space="preserve">The </w:t>
      </w:r>
      <w:proofErr w:type="spellStart"/>
      <w:r w:rsidRPr="00F92F6B">
        <w:t>gNB</w:t>
      </w:r>
      <w:proofErr w:type="spellEnd"/>
      <w:r w:rsidRPr="00F92F6B">
        <w:t xml:space="preserve"> provides measurement configurations to the UE;</w:t>
      </w:r>
    </w:p>
    <w:p w14:paraId="3881D6F2" w14:textId="77777777" w:rsidR="00213FB7" w:rsidRPr="00F92F6B" w:rsidRDefault="00213FB7" w:rsidP="00213FB7">
      <w:pPr>
        <w:pStyle w:val="B1"/>
      </w:pPr>
      <w:r w:rsidRPr="00F92F6B">
        <w:t>2a/b.</w:t>
      </w:r>
      <w:r w:rsidRPr="00F92F6B">
        <w:tab/>
        <w:t xml:space="preserve">The </w:t>
      </w:r>
      <w:proofErr w:type="spellStart"/>
      <w:r w:rsidRPr="00F92F6B">
        <w:t>gNB</w:t>
      </w:r>
      <w:proofErr w:type="spellEnd"/>
      <w:r w:rsidRPr="00F92F6B">
        <w:t xml:space="preserve"> transmits TRS or PRS to the UE for measurements, and the UE transmits SRS to the </w:t>
      </w:r>
      <w:proofErr w:type="spellStart"/>
      <w:r w:rsidRPr="00F92F6B">
        <w:t>gNB</w:t>
      </w:r>
      <w:proofErr w:type="spellEnd"/>
      <w:r w:rsidRPr="00F92F6B">
        <w:t xml:space="preserve"> for measurement;</w:t>
      </w:r>
    </w:p>
    <w:p w14:paraId="681FD049" w14:textId="77777777" w:rsidR="00213FB7" w:rsidRPr="00F92F6B" w:rsidRDefault="00213FB7" w:rsidP="00D7483A">
      <w:pPr>
        <w:pStyle w:val="B1"/>
      </w:pPr>
      <w:r w:rsidRPr="00F92F6B">
        <w:t>3a/b.</w:t>
      </w:r>
      <w:r w:rsidRPr="00F92F6B">
        <w:tab/>
        <w:t xml:space="preserve">Both the UE and the </w:t>
      </w:r>
      <w:proofErr w:type="spellStart"/>
      <w:r w:rsidRPr="00F92F6B">
        <w:t>gNB</w:t>
      </w:r>
      <w:proofErr w:type="spellEnd"/>
      <w:r w:rsidRPr="00F92F6B">
        <w:t xml:space="preserve"> perform Rx-Tx time difference measurements;</w:t>
      </w:r>
    </w:p>
    <w:p w14:paraId="27868093" w14:textId="77777777" w:rsidR="00213FB7" w:rsidRPr="00F92F6B" w:rsidRDefault="00213FB7" w:rsidP="005B016D">
      <w:pPr>
        <w:pStyle w:val="B1"/>
      </w:pPr>
      <w:r w:rsidRPr="00F92F6B">
        <w:t>4.</w:t>
      </w:r>
      <w:r w:rsidRPr="00F92F6B">
        <w:tab/>
        <w:t xml:space="preserve">The </w:t>
      </w:r>
      <w:proofErr w:type="spellStart"/>
      <w:r w:rsidRPr="00F92F6B">
        <w:t>gNB</w:t>
      </w:r>
      <w:proofErr w:type="spellEnd"/>
      <w:r w:rsidRPr="00F92F6B">
        <w:t xml:space="preserve"> provides its Rx-Tx time difference measurement to the UE;</w:t>
      </w:r>
    </w:p>
    <w:p w14:paraId="6DFF4B23" w14:textId="77777777" w:rsidR="00213FB7" w:rsidRPr="00F92F6B" w:rsidRDefault="00213FB7" w:rsidP="005B016D">
      <w:pPr>
        <w:pStyle w:val="B1"/>
      </w:pPr>
      <w:r w:rsidRPr="00F92F6B">
        <w:t>5.</w:t>
      </w:r>
      <w:r w:rsidRPr="00F92F6B">
        <w:tab/>
        <w:t xml:space="preserve">The UE performs PDC based on Rx-Tx time difference measurements from itself and the </w:t>
      </w:r>
      <w:proofErr w:type="spellStart"/>
      <w:r w:rsidRPr="00F92F6B">
        <w:t>gNB</w:t>
      </w:r>
      <w:proofErr w:type="spellEnd"/>
      <w:r w:rsidRPr="00F92F6B">
        <w:t>.</w:t>
      </w:r>
    </w:p>
    <w:p w14:paraId="6E40A6E1" w14:textId="77777777" w:rsidR="00213FB7" w:rsidRPr="00F92F6B" w:rsidRDefault="00213FB7" w:rsidP="00213FB7">
      <w:pPr>
        <w:jc w:val="both"/>
        <w:rPr>
          <w:rFonts w:eastAsia="MS Mincho"/>
        </w:rPr>
      </w:pPr>
      <w:bookmarkStart w:id="1997" w:name="_MCCTEMPBM_CRPT83880049___4"/>
      <w:r w:rsidRPr="00F92F6B">
        <w:rPr>
          <w:rFonts w:eastAsia="MS Mincho"/>
        </w:rPr>
        <w:t xml:space="preserve">The following figure describes the signalling procedures of </w:t>
      </w:r>
      <w:proofErr w:type="spellStart"/>
      <w:r w:rsidRPr="00F92F6B">
        <w:rPr>
          <w:rFonts w:eastAsia="MS Mincho"/>
        </w:rPr>
        <w:t>gNB</w:t>
      </w:r>
      <w:proofErr w:type="spellEnd"/>
      <w:r w:rsidRPr="00F92F6B">
        <w:rPr>
          <w:rFonts w:eastAsia="MS Mincho"/>
        </w:rPr>
        <w:t>-side RTT-based PDC:</w:t>
      </w:r>
    </w:p>
    <w:bookmarkEnd w:id="1997"/>
    <w:p w14:paraId="414F05F1" w14:textId="4D3A9845" w:rsidR="00213FB7" w:rsidRPr="00F92F6B" w:rsidRDefault="00213FB7" w:rsidP="0022566B">
      <w:pPr>
        <w:pStyle w:val="TH"/>
      </w:pPr>
      <w:r w:rsidRPr="00F92F6B">
        <w:rPr>
          <w:noProof/>
        </w:rPr>
        <w:object w:dxaOrig="7560" w:dyaOrig="4490" w14:anchorId="41EAFC53">
          <v:shape id="_x0000_i1103" type="#_x0000_t75" style="width:316.4pt;height:189.7pt" o:ole="">
            <v:imagedata r:id="rId170" o:title=""/>
          </v:shape>
          <o:OLEObject Type="Embed" ProgID="Mscgen.Chart" ShapeID="_x0000_i1103" DrawAspect="Content" ObjectID="_1829898693" r:id="rId171"/>
        </w:object>
      </w:r>
    </w:p>
    <w:p w14:paraId="0FA3C04D" w14:textId="6FB9E013" w:rsidR="00213FB7" w:rsidRPr="00F92F6B" w:rsidRDefault="00213FB7" w:rsidP="00213FB7">
      <w:pPr>
        <w:pStyle w:val="TF"/>
      </w:pPr>
      <w:r w:rsidRPr="00F92F6B">
        <w:t>Figure 16.8-</w:t>
      </w:r>
      <w:r w:rsidR="00373A26" w:rsidRPr="00F92F6B">
        <w:t>2</w:t>
      </w:r>
      <w:r w:rsidRPr="00F92F6B">
        <w:t xml:space="preserve">: Signalling Procedure of </w:t>
      </w:r>
      <w:proofErr w:type="spellStart"/>
      <w:r w:rsidRPr="00F92F6B">
        <w:t>gNB</w:t>
      </w:r>
      <w:proofErr w:type="spellEnd"/>
      <w:r w:rsidRPr="00F92F6B">
        <w:t>-side RTT-based PDC</w:t>
      </w:r>
    </w:p>
    <w:p w14:paraId="181503F8" w14:textId="77777777" w:rsidR="00213FB7" w:rsidRPr="00F92F6B" w:rsidRDefault="00213FB7" w:rsidP="00213FB7">
      <w:pPr>
        <w:pStyle w:val="B1"/>
      </w:pPr>
      <w:r w:rsidRPr="00F92F6B">
        <w:t>1.</w:t>
      </w:r>
      <w:r w:rsidRPr="00F92F6B">
        <w:tab/>
        <w:t xml:space="preserve">The </w:t>
      </w:r>
      <w:proofErr w:type="spellStart"/>
      <w:r w:rsidRPr="00F92F6B">
        <w:t>gNB</w:t>
      </w:r>
      <w:proofErr w:type="spellEnd"/>
      <w:r w:rsidRPr="00F92F6B">
        <w:t xml:space="preserve"> provides measurement configurations to the UE;</w:t>
      </w:r>
    </w:p>
    <w:p w14:paraId="79460B32" w14:textId="77777777" w:rsidR="00213FB7" w:rsidRPr="00F92F6B" w:rsidRDefault="00213FB7" w:rsidP="00213FB7">
      <w:pPr>
        <w:pStyle w:val="B1"/>
      </w:pPr>
      <w:r w:rsidRPr="00F92F6B">
        <w:t>2a/b.</w:t>
      </w:r>
      <w:r w:rsidRPr="00F92F6B">
        <w:tab/>
        <w:t xml:space="preserve">The </w:t>
      </w:r>
      <w:proofErr w:type="spellStart"/>
      <w:r w:rsidRPr="00F92F6B">
        <w:t>gNB</w:t>
      </w:r>
      <w:proofErr w:type="spellEnd"/>
      <w:r w:rsidRPr="00F92F6B">
        <w:t xml:space="preserve"> transmits TRS or PRS to the UE for measurements, and the UE transmits SRS to the </w:t>
      </w:r>
      <w:proofErr w:type="spellStart"/>
      <w:r w:rsidRPr="00F92F6B">
        <w:t>gNB</w:t>
      </w:r>
      <w:proofErr w:type="spellEnd"/>
      <w:r w:rsidRPr="00F92F6B">
        <w:t xml:space="preserve"> for measurement;</w:t>
      </w:r>
    </w:p>
    <w:p w14:paraId="0F286FA8" w14:textId="77777777" w:rsidR="00213FB7" w:rsidRPr="00F92F6B" w:rsidRDefault="00213FB7" w:rsidP="00213FB7">
      <w:pPr>
        <w:pStyle w:val="B1"/>
      </w:pPr>
      <w:r w:rsidRPr="00F92F6B">
        <w:t>3a/b.</w:t>
      </w:r>
      <w:r w:rsidRPr="00F92F6B">
        <w:tab/>
        <w:t xml:space="preserve">Both the UE and the </w:t>
      </w:r>
      <w:proofErr w:type="spellStart"/>
      <w:r w:rsidRPr="00F92F6B">
        <w:t>gNB</w:t>
      </w:r>
      <w:proofErr w:type="spellEnd"/>
      <w:r w:rsidRPr="00F92F6B">
        <w:t xml:space="preserve"> perform Rx-Tx time difference measurements;</w:t>
      </w:r>
    </w:p>
    <w:p w14:paraId="1D50487D" w14:textId="77777777" w:rsidR="00213FB7" w:rsidRPr="00F92F6B" w:rsidRDefault="00213FB7" w:rsidP="00213FB7">
      <w:pPr>
        <w:pStyle w:val="B1"/>
      </w:pPr>
      <w:r w:rsidRPr="00F92F6B">
        <w:t>4.</w:t>
      </w:r>
      <w:r w:rsidRPr="00F92F6B">
        <w:tab/>
        <w:t xml:space="preserve">The UE reports its Rx-Tx time difference measurement to the </w:t>
      </w:r>
      <w:proofErr w:type="spellStart"/>
      <w:r w:rsidRPr="00F92F6B">
        <w:t>gNB</w:t>
      </w:r>
      <w:proofErr w:type="spellEnd"/>
      <w:r w:rsidRPr="00F92F6B">
        <w:t>;</w:t>
      </w:r>
    </w:p>
    <w:p w14:paraId="2BF9AFB0" w14:textId="77777777" w:rsidR="00213FB7" w:rsidRPr="00F92F6B" w:rsidRDefault="00213FB7" w:rsidP="00D7483A">
      <w:pPr>
        <w:pStyle w:val="B1"/>
      </w:pPr>
      <w:r w:rsidRPr="00F92F6B">
        <w:t>5.</w:t>
      </w:r>
      <w:r w:rsidRPr="00F92F6B">
        <w:tab/>
        <w:t xml:space="preserve">The </w:t>
      </w:r>
      <w:proofErr w:type="spellStart"/>
      <w:r w:rsidRPr="00F92F6B">
        <w:t>gNB</w:t>
      </w:r>
      <w:proofErr w:type="spellEnd"/>
      <w:r w:rsidRPr="00F92F6B">
        <w:t xml:space="preserve"> performs PDC based on Rx-Tx time difference measurements from itself and the UE.</w:t>
      </w:r>
    </w:p>
    <w:p w14:paraId="71580C7F" w14:textId="2D3A678E" w:rsidR="00A96591" w:rsidRPr="00F92F6B" w:rsidRDefault="00A96591" w:rsidP="00A96591">
      <w:r w:rsidRPr="00F92F6B">
        <w:t xml:space="preserve">The </w:t>
      </w:r>
      <w:proofErr w:type="spellStart"/>
      <w:r w:rsidRPr="00F92F6B">
        <w:t>gNB</w:t>
      </w:r>
      <w:proofErr w:type="spellEnd"/>
      <w:r w:rsidRPr="00F92F6B">
        <w:t xml:space="preserve"> may also receive TSC Assistance Information (TSCAI), see TS 23.501 [3], from the Core Network, e.g. during QoS flow establishment, or from another </w:t>
      </w:r>
      <w:proofErr w:type="spellStart"/>
      <w:r w:rsidRPr="00F92F6B">
        <w:t>gNB</w:t>
      </w:r>
      <w:proofErr w:type="spellEnd"/>
      <w:r w:rsidRPr="00F92F6B">
        <w:t xml:space="preserve"> during handover. TSCAI contains additional information about the traffic flow such as burst arrival time</w:t>
      </w:r>
      <w:r w:rsidR="00213FB7" w:rsidRPr="00F92F6B">
        <w:t>,</w:t>
      </w:r>
      <w:r w:rsidRPr="00F92F6B">
        <w:t xml:space="preserve"> burst periodicity</w:t>
      </w:r>
      <w:r w:rsidR="00213FB7" w:rsidRPr="00F92F6B">
        <w:t>, and survival time</w:t>
      </w:r>
      <w:r w:rsidRPr="00F92F6B">
        <w:t xml:space="preserve">. TSCAI knowledge may be leveraged in the </w:t>
      </w:r>
      <w:proofErr w:type="spellStart"/>
      <w:r w:rsidRPr="00F92F6B">
        <w:t>gNB</w:t>
      </w:r>
      <w:r w:rsidR="009644A5" w:rsidRPr="00F92F6B">
        <w:t>'</w:t>
      </w:r>
      <w:r w:rsidRPr="00F92F6B">
        <w:t>s</w:t>
      </w:r>
      <w:proofErr w:type="spellEnd"/>
      <w:r w:rsidRPr="00F92F6B">
        <w:t xml:space="preserve"> scheduler to more efficiently schedule periodic, deterministic traffic flows either via Configured Grants, Semi-Persistent Scheduling or with dynamic grants</w:t>
      </w:r>
      <w:r w:rsidR="00213FB7" w:rsidRPr="00F92F6B">
        <w:t>, and/or to improve the associated link reliability to meet the survival time requirement (see TS 22.104 [39])</w:t>
      </w:r>
      <w:r w:rsidRPr="00F92F6B">
        <w:t>.</w:t>
      </w:r>
    </w:p>
    <w:p w14:paraId="27356B32" w14:textId="466E1FA0" w:rsidR="00213FB7" w:rsidRPr="00F92F6B" w:rsidRDefault="00213FB7" w:rsidP="00213FB7">
      <w:bookmarkStart w:id="1998" w:name="_Toc37232065"/>
      <w:bookmarkStart w:id="1999" w:name="_Toc46502151"/>
      <w:bookmarkStart w:id="2000" w:name="_Toc51971499"/>
      <w:bookmarkStart w:id="2001" w:name="_Toc52551482"/>
      <w:r w:rsidRPr="00F92F6B">
        <w:t xml:space="preserve">To support uplink periodic traffics of services with survival time requirement, configured grant resources can be used such that the mapping relation between the service and the configured grant is known to both </w:t>
      </w:r>
      <w:proofErr w:type="spellStart"/>
      <w:r w:rsidRPr="00F92F6B">
        <w:t>gNB</w:t>
      </w:r>
      <w:proofErr w:type="spellEnd"/>
      <w:r w:rsidRPr="00F92F6B">
        <w:t xml:space="preserve"> and UE, thus allowing the </w:t>
      </w:r>
      <w:proofErr w:type="spellStart"/>
      <w:r w:rsidRPr="00F92F6B">
        <w:t>gNB</w:t>
      </w:r>
      <w:proofErr w:type="spellEnd"/>
      <w:r w:rsidRPr="00F92F6B">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F92F6B" w:rsidRDefault="00016FCD" w:rsidP="00E96F07">
      <w:pPr>
        <w:pStyle w:val="Heading3"/>
      </w:pPr>
      <w:bookmarkStart w:id="2002" w:name="_Toc219281024"/>
      <w:r w:rsidRPr="00F92F6B">
        <w:t>16.8.2</w:t>
      </w:r>
      <w:r w:rsidRPr="00F92F6B">
        <w:tab/>
        <w:t xml:space="preserve">Network timing synchronization </w:t>
      </w:r>
      <w:r w:rsidR="00DA3675" w:rsidRPr="00F92F6B">
        <w:t xml:space="preserve">status </w:t>
      </w:r>
      <w:r w:rsidRPr="00F92F6B">
        <w:t>monitoring</w:t>
      </w:r>
      <w:bookmarkEnd w:id="2002"/>
    </w:p>
    <w:p w14:paraId="3221BD7E" w14:textId="5A3BC95B" w:rsidR="00016FCD" w:rsidRPr="00F92F6B" w:rsidRDefault="00016FCD" w:rsidP="00E96F07">
      <w:pPr>
        <w:pStyle w:val="Heading4"/>
      </w:pPr>
      <w:bookmarkStart w:id="2003" w:name="_Toc219281025"/>
      <w:r w:rsidRPr="00F92F6B">
        <w:t>16.8.2.1</w:t>
      </w:r>
      <w:r w:rsidRPr="00F92F6B">
        <w:tab/>
        <w:t>General</w:t>
      </w:r>
      <w:bookmarkEnd w:id="2003"/>
    </w:p>
    <w:p w14:paraId="536F4D3C" w14:textId="7AC0F4FE" w:rsidR="00016FCD" w:rsidRPr="00F92F6B" w:rsidRDefault="00016FCD" w:rsidP="00016FCD">
      <w:pPr>
        <w:spacing w:line="259" w:lineRule="auto"/>
      </w:pPr>
      <w:r w:rsidRPr="00F92F6B">
        <w:t xml:space="preserve">While time synchronization service is offered by the 5GS, the network timing synchronization status of the </w:t>
      </w:r>
      <w:proofErr w:type="spellStart"/>
      <w:r w:rsidRPr="00F92F6B">
        <w:t>gNB</w:t>
      </w:r>
      <w:proofErr w:type="spellEnd"/>
      <w:r w:rsidRPr="00F92F6B">
        <w:t xml:space="preserve"> may change. The </w:t>
      </w:r>
      <w:proofErr w:type="spellStart"/>
      <w:r w:rsidRPr="00F92F6B">
        <w:t>gNB</w:t>
      </w:r>
      <w:proofErr w:type="spellEnd"/>
      <w:r w:rsidRPr="00F92F6B">
        <w:t xml:space="preserve"> detects timing synchronization degradation or improvement locally and informs the consumer of the information </w:t>
      </w:r>
      <w:r w:rsidR="00DA3675" w:rsidRPr="00F92F6B">
        <w:t xml:space="preserve">as specified in TS 23.501 [3] </w:t>
      </w:r>
      <w:r w:rsidRPr="00F92F6B">
        <w:t>as follows:</w:t>
      </w:r>
    </w:p>
    <w:p w14:paraId="6FF2D50E" w14:textId="43BB8535" w:rsidR="00016FCD" w:rsidRPr="00F92F6B" w:rsidRDefault="00016FCD" w:rsidP="005B6959">
      <w:pPr>
        <w:pStyle w:val="B1"/>
      </w:pPr>
      <w:bookmarkStart w:id="2004" w:name="_MCCTEMPBM_CRPT83880050___2"/>
      <w:r w:rsidRPr="00F92F6B">
        <w:t>-</w:t>
      </w:r>
      <w:r w:rsidRPr="00F92F6B">
        <w:tab/>
        <w:t xml:space="preserve">TSCTSF may receive information about timing synchronization status from the </w:t>
      </w:r>
      <w:proofErr w:type="spellStart"/>
      <w:r w:rsidRPr="00F92F6B">
        <w:t>gNB</w:t>
      </w:r>
      <w:proofErr w:type="spellEnd"/>
      <w:r w:rsidRPr="00F92F6B">
        <w:t xml:space="preserve"> via the AMF based on node-level reporting configuration</w:t>
      </w:r>
      <w:r w:rsidR="00DA3675" w:rsidRPr="00F92F6B">
        <w:t xml:space="preserve"> or via OAM</w:t>
      </w:r>
      <w:r w:rsidRPr="00F92F6B">
        <w:t>;</w:t>
      </w:r>
    </w:p>
    <w:p w14:paraId="51E46741" w14:textId="1E1A028B" w:rsidR="00016FCD" w:rsidRPr="00F92F6B" w:rsidRDefault="00016FCD" w:rsidP="005B6959">
      <w:pPr>
        <w:pStyle w:val="B1"/>
      </w:pPr>
      <w:r w:rsidRPr="00F92F6B">
        <w:t>-</w:t>
      </w:r>
      <w:r w:rsidRPr="00F92F6B">
        <w:tab/>
        <w:t xml:space="preserve">UE may receive clock quality information from the </w:t>
      </w:r>
      <w:proofErr w:type="spellStart"/>
      <w:r w:rsidRPr="00F92F6B">
        <w:t>gNB</w:t>
      </w:r>
      <w:proofErr w:type="spellEnd"/>
      <w:r w:rsidRPr="00F92F6B">
        <w:t xml:space="preserve"> based on UE-level clock quality </w:t>
      </w:r>
      <w:r w:rsidR="00DA3675" w:rsidRPr="00F92F6B">
        <w:t xml:space="preserve">reporting </w:t>
      </w:r>
      <w:r w:rsidRPr="00F92F6B">
        <w:t>control information.</w:t>
      </w:r>
    </w:p>
    <w:p w14:paraId="425A1B7B" w14:textId="5F24AD04" w:rsidR="00016FCD" w:rsidRPr="00F92F6B" w:rsidRDefault="00016FCD" w:rsidP="00E96F07">
      <w:pPr>
        <w:pStyle w:val="Heading4"/>
      </w:pPr>
      <w:bookmarkStart w:id="2005" w:name="_Toc219281026"/>
      <w:bookmarkEnd w:id="2004"/>
      <w:r w:rsidRPr="00F92F6B">
        <w:t>16.8.2.2</w:t>
      </w:r>
      <w:r w:rsidRPr="00F92F6B">
        <w:tab/>
        <w:t xml:space="preserve">Network timing synchronization </w:t>
      </w:r>
      <w:r w:rsidR="00DA3675" w:rsidRPr="00F92F6B">
        <w:t xml:space="preserve">status </w:t>
      </w:r>
      <w:r w:rsidRPr="00F92F6B">
        <w:t>monitoring towards CN</w:t>
      </w:r>
      <w:bookmarkEnd w:id="2005"/>
    </w:p>
    <w:p w14:paraId="5ABA456F" w14:textId="760E809E" w:rsidR="00016FCD" w:rsidRPr="00F92F6B" w:rsidRDefault="00016FCD" w:rsidP="00016FCD">
      <w:r w:rsidRPr="00F92F6B">
        <w:rPr>
          <w:noProof/>
        </w:rPr>
        <w:t xml:space="preserve">The gNB may receive </w:t>
      </w:r>
      <w:r w:rsidR="00DA3675" w:rsidRPr="00F92F6B">
        <w:rPr>
          <w:noProof/>
        </w:rPr>
        <w:t xml:space="preserve">a request for </w:t>
      </w:r>
      <w:r w:rsidRPr="00F92F6B">
        <w:rPr>
          <w:noProof/>
        </w:rPr>
        <w:t xml:space="preserve">RAN timing synchronization status </w:t>
      </w:r>
      <w:r w:rsidR="00DA3675" w:rsidRPr="00F92F6B">
        <w:rPr>
          <w:noProof/>
        </w:rPr>
        <w:t xml:space="preserve">(TSS) </w:t>
      </w:r>
      <w:r w:rsidRPr="00F92F6B">
        <w:rPr>
          <w:noProof/>
        </w:rPr>
        <w:t>information from the AMF</w:t>
      </w:r>
      <w:r w:rsidR="00DA3675" w:rsidRPr="00F92F6B">
        <w:rPr>
          <w:noProof/>
        </w:rPr>
        <w:t xml:space="preserve"> as specified in</w:t>
      </w:r>
      <w:r w:rsidRPr="00F92F6B">
        <w:rPr>
          <w:noProof/>
        </w:rPr>
        <w:t xml:space="preserve"> TS 23.501 [3]. The RAN </w:t>
      </w:r>
      <w:r w:rsidR="00DA3675" w:rsidRPr="00F92F6B">
        <w:rPr>
          <w:noProof/>
        </w:rPr>
        <w:t>TSS</w:t>
      </w:r>
      <w:r w:rsidRPr="00F92F6B">
        <w:rPr>
          <w:noProof/>
        </w:rPr>
        <w:t xml:space="preserve"> information includes </w:t>
      </w:r>
      <w:r w:rsidRPr="00F92F6B">
        <w:t xml:space="preserve">one or more of the following </w:t>
      </w:r>
      <w:r w:rsidR="00DA3675" w:rsidRPr="00F92F6B">
        <w:t>attributes</w:t>
      </w:r>
      <w:r w:rsidRPr="00F92F6B">
        <w:t>: synchronization state, traceab</w:t>
      </w:r>
      <w:r w:rsidR="00DA3675" w:rsidRPr="00F92F6B">
        <w:t>le</w:t>
      </w:r>
      <w:r w:rsidRPr="00F92F6B">
        <w:t xml:space="preserve"> to UTC, traceab</w:t>
      </w:r>
      <w:r w:rsidR="00DA3675" w:rsidRPr="00F92F6B">
        <w:t>le</w:t>
      </w:r>
      <w:r w:rsidRPr="00F92F6B">
        <w:t xml:space="preserve"> to GNSS, frequency stability, clock accuracy, parent time source, as defined in TS </w:t>
      </w:r>
      <w:r w:rsidRPr="00F92F6B">
        <w:rPr>
          <w:noProof/>
        </w:rPr>
        <w:t>23.501 [3]</w:t>
      </w:r>
      <w:r w:rsidRPr="00F92F6B">
        <w:t>.</w:t>
      </w:r>
    </w:p>
    <w:p w14:paraId="37068B97" w14:textId="579DDA86" w:rsidR="00016FCD" w:rsidRPr="00F92F6B" w:rsidRDefault="00DA3675" w:rsidP="00016FCD">
      <w:pPr>
        <w:spacing w:line="259" w:lineRule="auto"/>
      </w:pPr>
      <w:r w:rsidRPr="00F92F6B">
        <w:t xml:space="preserve">The </w:t>
      </w:r>
      <w:proofErr w:type="spellStart"/>
      <w:r w:rsidRPr="00F92F6B">
        <w:t>gNB</w:t>
      </w:r>
      <w:proofErr w:type="spellEnd"/>
      <w:r w:rsidRPr="00F92F6B">
        <w:t xml:space="preserve"> may</w:t>
      </w:r>
      <w:r w:rsidR="00016FCD" w:rsidRPr="00F92F6B">
        <w:t xml:space="preserve"> be pre-configured with </w:t>
      </w:r>
      <w:r w:rsidRPr="00F92F6B">
        <w:t xml:space="preserve">a </w:t>
      </w:r>
      <w:r w:rsidR="00016FCD" w:rsidRPr="00F92F6B">
        <w:t xml:space="preserve">threshold for </w:t>
      </w:r>
      <w:r w:rsidRPr="00F92F6B">
        <w:t xml:space="preserve">each RAN TSS </w:t>
      </w:r>
      <w:r w:rsidR="00016FCD" w:rsidRPr="00F92F6B">
        <w:t xml:space="preserve">attribute </w:t>
      </w:r>
      <w:r w:rsidRPr="00F92F6B">
        <w:t>it supports</w:t>
      </w:r>
      <w:r w:rsidR="00016FCD" w:rsidRPr="00F92F6B">
        <w:t xml:space="preserve">. When the </w:t>
      </w:r>
      <w:proofErr w:type="spellStart"/>
      <w:r w:rsidRPr="00F92F6B">
        <w:t>gNB</w:t>
      </w:r>
      <w:proofErr w:type="spellEnd"/>
      <w:r w:rsidRPr="00F92F6B">
        <w:t xml:space="preserve"> detects a primary source event as defined in TS 38.401 [4]</w:t>
      </w:r>
      <w:r w:rsidR="00016FCD" w:rsidRPr="00F92F6B">
        <w:t xml:space="preserve">, </w:t>
      </w:r>
      <w:r w:rsidRPr="00F92F6B">
        <w:t>a timing synchronisation status report is triggered towards the AMF to provide the current RAN timing synchronisation status information.</w:t>
      </w:r>
    </w:p>
    <w:p w14:paraId="1125F8A6" w14:textId="2562F57D" w:rsidR="00016FCD" w:rsidRPr="00F92F6B" w:rsidRDefault="00016FCD" w:rsidP="00E96F07">
      <w:pPr>
        <w:pStyle w:val="Heading4"/>
      </w:pPr>
      <w:bookmarkStart w:id="2006" w:name="_Toc219281027"/>
      <w:r w:rsidRPr="00F92F6B">
        <w:t>16.8.2.3</w:t>
      </w:r>
      <w:r w:rsidRPr="00F92F6B">
        <w:tab/>
        <w:t xml:space="preserve">Network timing synchronization </w:t>
      </w:r>
      <w:r w:rsidR="00DA3675" w:rsidRPr="00F92F6B">
        <w:t xml:space="preserve">status </w:t>
      </w:r>
      <w:r w:rsidRPr="00F92F6B">
        <w:t>monitoring towards UE</w:t>
      </w:r>
      <w:bookmarkEnd w:id="2006"/>
    </w:p>
    <w:p w14:paraId="78C0B525" w14:textId="5DD519C6" w:rsidR="00016FCD" w:rsidRPr="00F92F6B" w:rsidRDefault="00016FCD" w:rsidP="00016FCD">
      <w:r w:rsidRPr="00F92F6B">
        <w:rPr>
          <w:noProof/>
        </w:rPr>
        <w:t xml:space="preserve">The gNB may receive clock quality reporting control information for a UE from the AMF, see TS 23.501 [3]. The clock quality reporting control information contains the clock quality detail level (i.e., </w:t>
      </w:r>
      <w:r w:rsidR="00E71C4E" w:rsidRPr="00F92F6B">
        <w:rPr>
          <w:noProof/>
        </w:rPr>
        <w:t>"</w:t>
      </w:r>
      <w:r w:rsidRPr="00F92F6B">
        <w:rPr>
          <w:noProof/>
        </w:rPr>
        <w:t>metrics</w:t>
      </w:r>
      <w:r w:rsidR="00E71C4E" w:rsidRPr="00F92F6B">
        <w:rPr>
          <w:noProof/>
        </w:rPr>
        <w:t>"</w:t>
      </w:r>
      <w:r w:rsidRPr="00F92F6B">
        <w:rPr>
          <w:noProof/>
        </w:rPr>
        <w:t xml:space="preserve"> or </w:t>
      </w:r>
      <w:r w:rsidR="00E71C4E" w:rsidRPr="00F92F6B">
        <w:rPr>
          <w:noProof/>
        </w:rPr>
        <w:t>"</w:t>
      </w:r>
      <w:r w:rsidRPr="00F92F6B">
        <w:rPr>
          <w:noProof/>
        </w:rPr>
        <w:t>acceptable/not acceptable indication</w:t>
      </w:r>
      <w:r w:rsidR="00E71C4E" w:rsidRPr="00F92F6B">
        <w:rPr>
          <w:noProof/>
        </w:rPr>
        <w:t>"</w:t>
      </w:r>
      <w:r w:rsidRPr="00F92F6B">
        <w:rPr>
          <w:noProof/>
        </w:rPr>
        <w:t>) and clock quality acceptance criteria for the UE (if the clock quality detail level equals "acceptable/not acceptable indication</w:t>
      </w:r>
      <w:r w:rsidR="00E71C4E" w:rsidRPr="00F92F6B">
        <w:rPr>
          <w:noProof/>
        </w:rPr>
        <w:t>"</w:t>
      </w:r>
      <w:r w:rsidRPr="00F92F6B">
        <w:rPr>
          <w:noProof/>
        </w:rPr>
        <w:t xml:space="preserve">). </w:t>
      </w:r>
      <w:r w:rsidRPr="00F92F6B">
        <w:t xml:space="preserve">Based on the clock quality reporting control information, the </w:t>
      </w:r>
      <w:proofErr w:type="spellStart"/>
      <w:r w:rsidRPr="00F92F6B">
        <w:t>gNB</w:t>
      </w:r>
      <w:proofErr w:type="spellEnd"/>
      <w:r w:rsidRPr="00F92F6B">
        <w:t xml:space="preserve"> determines </w:t>
      </w:r>
      <w:r w:rsidR="00DA3675" w:rsidRPr="00F92F6B">
        <w:t>what</w:t>
      </w:r>
      <w:r w:rsidRPr="00F92F6B">
        <w:t xml:space="preserve"> clock quality information </w:t>
      </w:r>
      <w:r w:rsidR="00DA3675" w:rsidRPr="00F92F6B">
        <w:t xml:space="preserve">provide </w:t>
      </w:r>
      <w:r w:rsidRPr="00F92F6B">
        <w:t>to the UE:</w:t>
      </w:r>
    </w:p>
    <w:p w14:paraId="13F2392A" w14:textId="0D8993F4" w:rsidR="00016FCD" w:rsidRPr="00F92F6B" w:rsidRDefault="00016FCD" w:rsidP="00016FCD">
      <w:pPr>
        <w:pStyle w:val="B1"/>
      </w:pPr>
      <w:r w:rsidRPr="00F92F6B">
        <w:t>-</w:t>
      </w:r>
      <w:r w:rsidRPr="00F92F6B">
        <w:tab/>
        <w:t xml:space="preserve">If the clock quality detail level equals "clock quality metrics", the </w:t>
      </w:r>
      <w:proofErr w:type="spellStart"/>
      <w:r w:rsidRPr="00F92F6B">
        <w:t>gNB</w:t>
      </w:r>
      <w:proofErr w:type="spellEnd"/>
      <w:r w:rsidRPr="00F92F6B">
        <w:t xml:space="preserve"> provides clock quality </w:t>
      </w:r>
      <w:r w:rsidR="00DA3675" w:rsidRPr="00F92F6B">
        <w:t xml:space="preserve">attribute values </w:t>
      </w:r>
      <w:r w:rsidRPr="00F92F6B">
        <w:t xml:space="preserve">supported by the </w:t>
      </w:r>
      <w:proofErr w:type="spellStart"/>
      <w:r w:rsidRPr="00F92F6B">
        <w:t>gNB</w:t>
      </w:r>
      <w:proofErr w:type="spellEnd"/>
      <w:r w:rsidRPr="00F92F6B">
        <w:t xml:space="preserve"> to the UE.</w:t>
      </w:r>
    </w:p>
    <w:p w14:paraId="4E87C950" w14:textId="2B04F64C" w:rsidR="00016FCD" w:rsidRPr="00F92F6B" w:rsidRDefault="00016FCD" w:rsidP="00016FCD">
      <w:pPr>
        <w:pStyle w:val="B1"/>
      </w:pPr>
      <w:r w:rsidRPr="00F92F6B">
        <w:t>-</w:t>
      </w:r>
      <w:r w:rsidRPr="00F92F6B">
        <w:tab/>
        <w:t xml:space="preserve">If the clock quality detail level equals "acceptable/not acceptable indication", the </w:t>
      </w:r>
      <w:proofErr w:type="spellStart"/>
      <w:r w:rsidRPr="00F92F6B">
        <w:t>gNB</w:t>
      </w:r>
      <w:proofErr w:type="spellEnd"/>
      <w:r w:rsidRPr="00F92F6B">
        <w:t xml:space="preserve"> indicates </w:t>
      </w:r>
      <w:r w:rsidR="00E71C4E" w:rsidRPr="00F92F6B">
        <w:t>"</w:t>
      </w:r>
      <w:r w:rsidRPr="00F92F6B">
        <w:t>acceptable</w:t>
      </w:r>
      <w:r w:rsidR="00E71C4E" w:rsidRPr="00F92F6B">
        <w:t>"</w:t>
      </w:r>
      <w:r w:rsidRPr="00F92F6B">
        <w:t xml:space="preserve"> to the UE if the </w:t>
      </w:r>
      <w:proofErr w:type="spellStart"/>
      <w:r w:rsidRPr="00F92F6B">
        <w:t>gNB's</w:t>
      </w:r>
      <w:proofErr w:type="spellEnd"/>
      <w:r w:rsidRPr="00F92F6B">
        <w:t xml:space="preserve"> timing synchronization status matches the acceptance criteria received from the AMF; otherwise, the </w:t>
      </w:r>
      <w:proofErr w:type="spellStart"/>
      <w:r w:rsidRPr="00F92F6B">
        <w:t>gNB</w:t>
      </w:r>
      <w:proofErr w:type="spellEnd"/>
      <w:r w:rsidRPr="00F92F6B">
        <w:t xml:space="preserve"> indicates "not acceptable" to the UE.</w:t>
      </w:r>
    </w:p>
    <w:p w14:paraId="4A42DFB9" w14:textId="78698B43" w:rsidR="00016FCD" w:rsidRPr="00F92F6B" w:rsidRDefault="00016FCD" w:rsidP="00016FCD">
      <w:r w:rsidRPr="00F92F6B">
        <w:t xml:space="preserve">To </w:t>
      </w:r>
      <w:r w:rsidR="00DA3675" w:rsidRPr="00F92F6B">
        <w:t xml:space="preserve">provide </w:t>
      </w:r>
      <w:r w:rsidRPr="00F92F6B">
        <w:t>clock quality information to the UEs:</w:t>
      </w:r>
    </w:p>
    <w:p w14:paraId="028D9800" w14:textId="027F9720" w:rsidR="00016FCD" w:rsidRPr="00F92F6B" w:rsidRDefault="00016FCD" w:rsidP="00016FCD">
      <w:pPr>
        <w:pStyle w:val="B1"/>
      </w:pPr>
      <w:r w:rsidRPr="00F92F6B">
        <w:t>-</w:t>
      </w:r>
      <w:r w:rsidRPr="00F92F6B">
        <w:tab/>
        <w:t xml:space="preserve">For UEs in the RRC CONNECTED state, the </w:t>
      </w:r>
      <w:proofErr w:type="spellStart"/>
      <w:r w:rsidRPr="00F92F6B">
        <w:t>gNB</w:t>
      </w:r>
      <w:proofErr w:type="spellEnd"/>
      <w:r w:rsidRPr="00F92F6B">
        <w:t xml:space="preserve"> uses unicast RRC signal</w:t>
      </w:r>
      <w:r w:rsidR="00224E50" w:rsidRPr="00F92F6B">
        <w:t>l</w:t>
      </w:r>
      <w:r w:rsidRPr="00F92F6B">
        <w:t>ing. The RRC signal</w:t>
      </w:r>
      <w:r w:rsidR="00224E50" w:rsidRPr="00F92F6B">
        <w:t>l</w:t>
      </w:r>
      <w:r w:rsidRPr="00F92F6B">
        <w:t>ing includes Event ID and clock quality information.</w:t>
      </w:r>
    </w:p>
    <w:p w14:paraId="0D0CD8AC" w14:textId="6D1A30CA" w:rsidR="00016FCD" w:rsidRPr="00F92F6B" w:rsidRDefault="00016FCD" w:rsidP="00016FCD">
      <w:pPr>
        <w:pStyle w:val="B1"/>
      </w:pPr>
      <w:r w:rsidRPr="00F92F6B">
        <w:t>-</w:t>
      </w:r>
      <w:r w:rsidRPr="00F92F6B">
        <w:tab/>
        <w:t xml:space="preserve">For UEs that are not in the RRC_CONNECTED state, the UE first needs to establish or resume the RRC connection to receive the </w:t>
      </w:r>
      <w:r w:rsidR="00DA3675" w:rsidRPr="00F92F6B">
        <w:t>clock quality</w:t>
      </w:r>
      <w:r w:rsidRPr="00F92F6B">
        <w:t xml:space="preserve"> information from the </w:t>
      </w:r>
      <w:proofErr w:type="spellStart"/>
      <w:r w:rsidRPr="00F92F6B">
        <w:t>gNB</w:t>
      </w:r>
      <w:proofErr w:type="spellEnd"/>
      <w:r w:rsidRPr="00F92F6B">
        <w:t xml:space="preserve"> via unicast RRC signa</w:t>
      </w:r>
      <w:r w:rsidR="00224E50" w:rsidRPr="00F92F6B">
        <w:t>l</w:t>
      </w:r>
      <w:r w:rsidRPr="00F92F6B">
        <w:t xml:space="preserve">ling. The </w:t>
      </w:r>
      <w:proofErr w:type="spellStart"/>
      <w:r w:rsidRPr="00F92F6B">
        <w:t>gNB</w:t>
      </w:r>
      <w:proofErr w:type="spellEnd"/>
      <w:r w:rsidRPr="00F92F6B">
        <w:t xml:space="preserve"> broadcasts Event ID in SIB9 to notify its timing synchronization status. Event ID or </w:t>
      </w:r>
      <w:proofErr w:type="spellStart"/>
      <w:r w:rsidRPr="00F92F6B">
        <w:t>gNB</w:t>
      </w:r>
      <w:proofErr w:type="spellEnd"/>
      <w:r w:rsidRPr="00F92F6B">
        <w:t xml:space="preserve"> ID change serves as a notification for the UEs reading the SIB information that the RAN timing synchronization status information </w:t>
      </w:r>
      <w:r w:rsidR="00DA3675" w:rsidRPr="00F92F6B">
        <w:t>has changed</w:t>
      </w:r>
      <w:r w:rsidRPr="00F92F6B">
        <w:t>.</w:t>
      </w:r>
    </w:p>
    <w:p w14:paraId="40E0F975" w14:textId="77777777" w:rsidR="00016FCD" w:rsidRPr="00F92F6B" w:rsidRDefault="00016FCD" w:rsidP="00016FCD">
      <w:pPr>
        <w:jc w:val="both"/>
        <w:rPr>
          <w:rFonts w:eastAsia="MS Mincho"/>
        </w:rPr>
      </w:pPr>
      <w:bookmarkStart w:id="2007" w:name="_MCCTEMPBM_CRPT83880051___4"/>
      <w:r w:rsidRPr="00F92F6B">
        <w:rPr>
          <w:rFonts w:eastAsia="MS Mincho"/>
        </w:rPr>
        <w:t xml:space="preserve">The following figure describes the signalling procedure of </w:t>
      </w:r>
      <w:proofErr w:type="spellStart"/>
      <w:r w:rsidRPr="00F92F6B">
        <w:rPr>
          <w:rFonts w:eastAsia="MS Mincho"/>
        </w:rPr>
        <w:t>gNB</w:t>
      </w:r>
      <w:proofErr w:type="spellEnd"/>
      <w:r w:rsidRPr="00F92F6B">
        <w:rPr>
          <w:rFonts w:eastAsia="MS Mincho"/>
        </w:rPr>
        <w:t xml:space="preserve"> reporting clock quality information to a UE:</w:t>
      </w:r>
    </w:p>
    <w:bookmarkEnd w:id="2007"/>
    <w:p w14:paraId="11CEC61A" w14:textId="77777777" w:rsidR="00016FCD" w:rsidRPr="00F92F6B" w:rsidRDefault="00016FCD" w:rsidP="00E96F07">
      <w:pPr>
        <w:pStyle w:val="TH"/>
        <w:rPr>
          <w:noProof/>
        </w:rPr>
      </w:pPr>
      <w:r w:rsidRPr="00F92F6B">
        <w:rPr>
          <w:noProof/>
        </w:rPr>
        <w:object w:dxaOrig="6390" w:dyaOrig="6015" w14:anchorId="164BE12B">
          <v:shape id="_x0000_i1104" type="#_x0000_t75" style="width:267.75pt;height:254.15pt" o:ole="">
            <v:imagedata r:id="rId172" o:title=""/>
          </v:shape>
          <o:OLEObject Type="Embed" ProgID="Mscgen.Chart" ShapeID="_x0000_i1104" DrawAspect="Content" ObjectID="_1829898694" r:id="rId173"/>
        </w:object>
      </w:r>
    </w:p>
    <w:p w14:paraId="44929E60" w14:textId="7F8DD30F" w:rsidR="00016FCD" w:rsidRPr="00F92F6B" w:rsidRDefault="00016FCD" w:rsidP="00E96F07">
      <w:pPr>
        <w:pStyle w:val="TF"/>
      </w:pPr>
      <w:r w:rsidRPr="00F92F6B">
        <w:t xml:space="preserve">Figure 16.8.2-1: Signalling procedure of </w:t>
      </w:r>
      <w:proofErr w:type="spellStart"/>
      <w:r w:rsidRPr="00F92F6B">
        <w:t>gNB</w:t>
      </w:r>
      <w:proofErr w:type="spellEnd"/>
      <w:r w:rsidRPr="00F92F6B">
        <w:t xml:space="preserve"> reporting clock quality information to a UE</w:t>
      </w:r>
    </w:p>
    <w:p w14:paraId="47D294ED" w14:textId="59C2A55B" w:rsidR="00016FCD" w:rsidRPr="00F92F6B" w:rsidRDefault="00016FCD" w:rsidP="00016FCD">
      <w:pPr>
        <w:pStyle w:val="B1"/>
      </w:pPr>
      <w:r w:rsidRPr="00F92F6B">
        <w:t>0.</w:t>
      </w:r>
      <w:r w:rsidRPr="00F92F6B">
        <w:tab/>
        <w:t xml:space="preserve">The </w:t>
      </w:r>
      <w:proofErr w:type="spellStart"/>
      <w:r w:rsidRPr="00F92F6B">
        <w:t>gNB</w:t>
      </w:r>
      <w:proofErr w:type="spellEnd"/>
      <w:r w:rsidRPr="00F92F6B">
        <w:t xml:space="preserve"> is pre-configured </w:t>
      </w:r>
      <w:r w:rsidR="003E2739" w:rsidRPr="00F92F6B">
        <w:t>with a</w:t>
      </w:r>
      <w:r w:rsidRPr="00F92F6B">
        <w:t xml:space="preserve"> threshold for each </w:t>
      </w:r>
      <w:r w:rsidR="003E2739" w:rsidRPr="00F92F6B">
        <w:t>RAN TSS</w:t>
      </w:r>
      <w:r w:rsidRPr="00F92F6B">
        <w:t xml:space="preserve"> attribute </w:t>
      </w:r>
      <w:r w:rsidR="003E2739" w:rsidRPr="00F92F6B">
        <w:t xml:space="preserve">it supports </w:t>
      </w:r>
      <w:r w:rsidRPr="00F92F6B">
        <w:t>as described in in TS 23.501 [</w:t>
      </w:r>
      <w:r w:rsidR="00FD1902" w:rsidRPr="00F92F6B">
        <w:t>3</w:t>
      </w:r>
      <w:r w:rsidRPr="00F92F6B">
        <w:t xml:space="preserve">]. </w:t>
      </w:r>
      <w:r w:rsidR="003E2739" w:rsidRPr="00F92F6B">
        <w:t>When</w:t>
      </w:r>
      <w:r w:rsidRPr="00F92F6B">
        <w:t xml:space="preserve"> there is a primary source </w:t>
      </w:r>
      <w:r w:rsidR="003E2739" w:rsidRPr="00F92F6B">
        <w:t>event as defined in TS 38.401 [4]</w:t>
      </w:r>
      <w:r w:rsidRPr="00F92F6B">
        <w:t xml:space="preserve">, the </w:t>
      </w:r>
      <w:proofErr w:type="spellStart"/>
      <w:r w:rsidR="003E2739" w:rsidRPr="00F92F6B">
        <w:t>gNB</w:t>
      </w:r>
      <w:proofErr w:type="spellEnd"/>
      <w:r w:rsidR="003E2739" w:rsidRPr="00F92F6B">
        <w:t xml:space="preserve"> may</w:t>
      </w:r>
      <w:r w:rsidRPr="00F92F6B">
        <w:t xml:space="preserve"> detect a change on its timing synchronization stat</w:t>
      </w:r>
      <w:r w:rsidR="00FD1902" w:rsidRPr="00F92F6B">
        <w:t>e</w:t>
      </w:r>
      <w:r w:rsidRPr="00F92F6B">
        <w:t xml:space="preserve"> (e.g., degradation, failure, recovery).</w:t>
      </w:r>
    </w:p>
    <w:p w14:paraId="74A82FF2" w14:textId="77777777" w:rsidR="00016FCD" w:rsidRPr="00F92F6B" w:rsidRDefault="00016FCD" w:rsidP="00016FCD">
      <w:pPr>
        <w:pStyle w:val="B1"/>
      </w:pPr>
      <w:r w:rsidRPr="00F92F6B">
        <w:t>1.</w:t>
      </w:r>
      <w:r w:rsidRPr="00F92F6B">
        <w:tab/>
        <w:t xml:space="preserve">The </w:t>
      </w:r>
      <w:proofErr w:type="spellStart"/>
      <w:r w:rsidRPr="00F92F6B">
        <w:t>gNB</w:t>
      </w:r>
      <w:proofErr w:type="spellEnd"/>
      <w:r w:rsidRPr="00F92F6B">
        <w:t xml:space="preserve"> notifies a change on its timing synchronization operation using Event ID in SIB9. The Event ID scope is local to </w:t>
      </w:r>
      <w:proofErr w:type="spellStart"/>
      <w:r w:rsidRPr="00F92F6B">
        <w:t>gNB</w:t>
      </w:r>
      <w:proofErr w:type="spellEnd"/>
      <w:r w:rsidRPr="00F92F6B">
        <w:t>.</w:t>
      </w:r>
    </w:p>
    <w:p w14:paraId="73444DAC" w14:textId="5467D6F4" w:rsidR="00016FCD" w:rsidRPr="00F92F6B" w:rsidRDefault="00016FCD" w:rsidP="00016FCD">
      <w:pPr>
        <w:pStyle w:val="B1"/>
      </w:pPr>
      <w:r w:rsidRPr="00F92F6B">
        <w:t>2.</w:t>
      </w:r>
      <w:r w:rsidRPr="00F92F6B">
        <w:tab/>
        <w:t xml:space="preserve">The UE in RRC_INACTIVE or RRC_IDLE determines if there is clock quality information update available at the </w:t>
      </w:r>
      <w:proofErr w:type="spellStart"/>
      <w:r w:rsidRPr="00F92F6B">
        <w:t>gNB</w:t>
      </w:r>
      <w:proofErr w:type="spellEnd"/>
      <w:r w:rsidRPr="00F92F6B">
        <w:t xml:space="preserve"> based on SIB9 information. For a UE in RRC_CONNECTED stat</w:t>
      </w:r>
      <w:r w:rsidR="00EF0508" w:rsidRPr="00F92F6B">
        <w:t>e</w:t>
      </w:r>
      <w:r w:rsidRPr="00F92F6B">
        <w:t>, steps 2-3 can be skipped.</w:t>
      </w:r>
    </w:p>
    <w:p w14:paraId="1E64BBF1" w14:textId="72928FEA" w:rsidR="00016FCD" w:rsidRPr="00F92F6B" w:rsidRDefault="00016FCD" w:rsidP="00016FCD">
      <w:pPr>
        <w:pStyle w:val="B1"/>
      </w:pPr>
      <w:r w:rsidRPr="00F92F6B">
        <w:t>3.</w:t>
      </w:r>
      <w:r w:rsidRPr="00F92F6B">
        <w:tab/>
        <w:t>If there is a RAN timing synchronization status update available, the UE</w:t>
      </w:r>
      <w:r w:rsidR="00E96F07" w:rsidRPr="00F92F6B">
        <w:t>'</w:t>
      </w:r>
      <w:r w:rsidRPr="00F92F6B">
        <w:t>s RRC layer indicates this to the NAS layer which may request the RRC layer to initiate RRC Setup or RRC Resume procedure.</w:t>
      </w:r>
    </w:p>
    <w:p w14:paraId="198ADB27" w14:textId="1B4F75D3" w:rsidR="00016FCD" w:rsidRPr="00F92F6B" w:rsidRDefault="00016FCD" w:rsidP="00016FCD">
      <w:pPr>
        <w:pStyle w:val="B1"/>
      </w:pPr>
      <w:r w:rsidRPr="00F92F6B">
        <w:t>4.</w:t>
      </w:r>
      <w:r w:rsidRPr="00F92F6B">
        <w:tab/>
        <w:t xml:space="preserve">The </w:t>
      </w:r>
      <w:proofErr w:type="spellStart"/>
      <w:r w:rsidRPr="00F92F6B">
        <w:t>gNB</w:t>
      </w:r>
      <w:proofErr w:type="spellEnd"/>
      <w:r w:rsidRPr="00F92F6B">
        <w:t xml:space="preserve"> determines clock quality information reporting to the UE (e.g., metrics or </w:t>
      </w:r>
      <w:r w:rsidR="00E71C4E" w:rsidRPr="00F92F6B">
        <w:t>"</w:t>
      </w:r>
      <w:r w:rsidRPr="00F92F6B">
        <w:t>acceptable/not acceptable</w:t>
      </w:r>
      <w:r w:rsidR="00E71C4E" w:rsidRPr="00F92F6B">
        <w:t>"</w:t>
      </w:r>
      <w:r w:rsidRPr="00F92F6B">
        <w:t>).</w:t>
      </w:r>
    </w:p>
    <w:p w14:paraId="7F062F65" w14:textId="1218525A" w:rsidR="00016FCD" w:rsidRPr="00F92F6B" w:rsidRDefault="00016FCD" w:rsidP="00016FCD">
      <w:pPr>
        <w:pStyle w:val="B1"/>
      </w:pPr>
      <w:r w:rsidRPr="00F92F6B">
        <w:t>5.</w:t>
      </w:r>
      <w:r w:rsidRPr="00F92F6B">
        <w:tab/>
        <w:t xml:space="preserve">The </w:t>
      </w:r>
      <w:proofErr w:type="spellStart"/>
      <w:r w:rsidRPr="00F92F6B">
        <w:t>gNB</w:t>
      </w:r>
      <w:proofErr w:type="spellEnd"/>
      <w:r w:rsidRPr="00F92F6B">
        <w:t xml:space="preserve"> sends the clock quality information to the UE via unicast RRC signa</w:t>
      </w:r>
      <w:r w:rsidR="00224E50" w:rsidRPr="00F92F6B">
        <w:t>l</w:t>
      </w:r>
      <w:r w:rsidRPr="00F92F6B">
        <w:t>ling.</w:t>
      </w:r>
    </w:p>
    <w:p w14:paraId="2B5539CB" w14:textId="2ECF105E" w:rsidR="00016FCD" w:rsidRPr="00F92F6B" w:rsidRDefault="00016FCD" w:rsidP="00E96F07">
      <w:pPr>
        <w:pStyle w:val="Heading3"/>
      </w:pPr>
      <w:bookmarkStart w:id="2008" w:name="_Toc219281028"/>
      <w:r w:rsidRPr="00F92F6B">
        <w:t>16.8.3</w:t>
      </w:r>
      <w:r w:rsidRPr="00F92F6B">
        <w:tab/>
        <w:t>RAN feedback for adaptation of Burst Arrival Time and Periodicity</w:t>
      </w:r>
      <w:bookmarkEnd w:id="2008"/>
    </w:p>
    <w:p w14:paraId="58906437" w14:textId="2F64E6CD" w:rsidR="00016FCD" w:rsidRPr="00F92F6B" w:rsidRDefault="00016FCD" w:rsidP="00E96F07">
      <w:pPr>
        <w:spacing w:line="259" w:lineRule="auto"/>
        <w:rPr>
          <w:noProof/>
        </w:rPr>
      </w:pPr>
      <w:r w:rsidRPr="00F92F6B">
        <w:t>The NG-RAN may support the proa</w:t>
      </w:r>
      <w:r w:rsidR="00224E50" w:rsidRPr="00F92F6B">
        <w:t>c</w:t>
      </w:r>
      <w:r w:rsidRPr="00F92F6B">
        <w:t>tive feedback and reactive feedback mechanisms as specified in TS 23.501 [3].</w:t>
      </w:r>
      <w:r w:rsidR="00C32901" w:rsidRPr="00F92F6B">
        <w:t xml:space="preserve"> </w:t>
      </w:r>
      <w:r w:rsidRPr="00F92F6B">
        <w:t>The NG-RAN can provide the feedback in order to align the arrival of the traffic bursts with the next expected transmission opportunity over the air interface in each direction (i.e. DL or UL) for a QoS flow.</w:t>
      </w:r>
      <w:r w:rsidR="00C32901" w:rsidRPr="00F92F6B">
        <w:t xml:space="preserve"> The NG-RAN may receive reports of uplink burst arrival time in UE Assistance Information.</w:t>
      </w:r>
    </w:p>
    <w:p w14:paraId="59E450A2" w14:textId="77777777" w:rsidR="00CA2ECE" w:rsidRPr="00F92F6B" w:rsidRDefault="00CA2ECE" w:rsidP="00CA2ECE">
      <w:pPr>
        <w:pStyle w:val="Heading2"/>
        <w:rPr>
          <w:rFonts w:eastAsia="Malgun Gothic"/>
        </w:rPr>
      </w:pPr>
      <w:bookmarkStart w:id="2009" w:name="_Toc219281029"/>
      <w:r w:rsidRPr="00F92F6B">
        <w:rPr>
          <w:rFonts w:eastAsia="Malgun Gothic"/>
        </w:rPr>
        <w:t>16.9</w:t>
      </w:r>
      <w:r w:rsidRPr="00F92F6B">
        <w:rPr>
          <w:rFonts w:eastAsia="Malgun Gothic"/>
        </w:rPr>
        <w:tab/>
      </w:r>
      <w:proofErr w:type="spellStart"/>
      <w:r w:rsidRPr="00F92F6B">
        <w:rPr>
          <w:rFonts w:eastAsia="Malgun Gothic"/>
        </w:rPr>
        <w:t>Sidelink</w:t>
      </w:r>
      <w:bookmarkEnd w:id="1998"/>
      <w:bookmarkEnd w:id="1999"/>
      <w:bookmarkEnd w:id="2000"/>
      <w:bookmarkEnd w:id="2001"/>
      <w:bookmarkEnd w:id="2009"/>
      <w:proofErr w:type="spellEnd"/>
    </w:p>
    <w:p w14:paraId="26F6314B" w14:textId="77777777" w:rsidR="00CA2ECE" w:rsidRPr="00F92F6B" w:rsidRDefault="00CA2ECE" w:rsidP="00CA2ECE">
      <w:pPr>
        <w:pStyle w:val="Heading3"/>
      </w:pPr>
      <w:bookmarkStart w:id="2010" w:name="_Toc37232066"/>
      <w:bookmarkStart w:id="2011" w:name="_Toc46502152"/>
      <w:bookmarkStart w:id="2012" w:name="_Toc51971500"/>
      <w:bookmarkStart w:id="2013" w:name="_Toc52551483"/>
      <w:bookmarkStart w:id="2014" w:name="_Toc219281030"/>
      <w:r w:rsidRPr="00F92F6B">
        <w:t>16.9.1</w:t>
      </w:r>
      <w:r w:rsidRPr="00F92F6B">
        <w:tab/>
        <w:t>General</w:t>
      </w:r>
      <w:bookmarkEnd w:id="2010"/>
      <w:bookmarkEnd w:id="2011"/>
      <w:bookmarkEnd w:id="2012"/>
      <w:bookmarkEnd w:id="2013"/>
      <w:bookmarkEnd w:id="2014"/>
    </w:p>
    <w:p w14:paraId="4DCDC6F0" w14:textId="6D5BE56F" w:rsidR="00CA2ECE" w:rsidRPr="00F92F6B" w:rsidRDefault="00CA2ECE" w:rsidP="00CA2ECE">
      <w:r w:rsidRPr="00F92F6B">
        <w:t xml:space="preserve">In this clause, an overview of NR </w:t>
      </w:r>
      <w:proofErr w:type="spellStart"/>
      <w:r w:rsidRPr="00F92F6B">
        <w:t>sidelink</w:t>
      </w:r>
      <w:proofErr w:type="spellEnd"/>
      <w:r w:rsidRPr="00F92F6B">
        <w:t xml:space="preserve"> communication and how NG-RAN supports NR </w:t>
      </w:r>
      <w:proofErr w:type="spellStart"/>
      <w:r w:rsidRPr="00F92F6B">
        <w:t>sidelink</w:t>
      </w:r>
      <w:proofErr w:type="spellEnd"/>
      <w:r w:rsidRPr="00F92F6B">
        <w:t xml:space="preserve"> communication</w:t>
      </w:r>
      <w:r w:rsidR="007677BA" w:rsidRPr="00F92F6B">
        <w:t>,</w:t>
      </w:r>
      <w:r w:rsidRPr="00F92F6B">
        <w:t xml:space="preserve"> V2X </w:t>
      </w:r>
      <w:proofErr w:type="spellStart"/>
      <w:r w:rsidRPr="00F92F6B">
        <w:t>sidelink</w:t>
      </w:r>
      <w:proofErr w:type="spellEnd"/>
      <w:r w:rsidRPr="00F92F6B">
        <w:t xml:space="preserve"> communication </w:t>
      </w:r>
      <w:r w:rsidR="007677BA" w:rsidRPr="00F92F6B">
        <w:t>and Ranging/</w:t>
      </w:r>
      <w:proofErr w:type="spellStart"/>
      <w:r w:rsidR="007677BA" w:rsidRPr="00F92F6B">
        <w:t>Sidelink</w:t>
      </w:r>
      <w:proofErr w:type="spellEnd"/>
      <w:r w:rsidR="007677BA" w:rsidRPr="00F92F6B">
        <w:t xml:space="preserve"> positioning </w:t>
      </w:r>
      <w:r w:rsidRPr="00F92F6B">
        <w:t xml:space="preserve">is given. V2X </w:t>
      </w:r>
      <w:proofErr w:type="spellStart"/>
      <w:r w:rsidRPr="00F92F6B">
        <w:t>sidelink</w:t>
      </w:r>
      <w:proofErr w:type="spellEnd"/>
      <w:r w:rsidRPr="00F92F6B">
        <w:t xml:space="preserve"> communication </w:t>
      </w:r>
      <w:r w:rsidR="00B1095E" w:rsidRPr="00F92F6B">
        <w:t xml:space="preserve">is </w:t>
      </w:r>
      <w:r w:rsidRPr="00F92F6B">
        <w:t>specified in TS 36.300 [2].</w:t>
      </w:r>
      <w:r w:rsidR="007677BA" w:rsidRPr="00F92F6B">
        <w:t xml:space="preserve"> Ranging/</w:t>
      </w:r>
      <w:proofErr w:type="spellStart"/>
      <w:r w:rsidR="007677BA" w:rsidRPr="00F92F6B">
        <w:t>Sidelink</w:t>
      </w:r>
      <w:proofErr w:type="spellEnd"/>
      <w:r w:rsidR="007677BA" w:rsidRPr="00F92F6B">
        <w:t xml:space="preserve"> positioning is specified in TS 38.305 [42].</w:t>
      </w:r>
    </w:p>
    <w:p w14:paraId="6A55C3F8" w14:textId="77777777" w:rsidR="00CA2ECE" w:rsidRPr="00F92F6B" w:rsidRDefault="00CA2ECE" w:rsidP="00CA2ECE">
      <w:r w:rsidRPr="00F92F6B">
        <w:t xml:space="preserve">The NG-RAN architecture supports the PC5 interface as illustrated in Figure 16.9.1-1. </w:t>
      </w:r>
      <w:proofErr w:type="spellStart"/>
      <w:r w:rsidRPr="00F92F6B">
        <w:t>Sidelink</w:t>
      </w:r>
      <w:proofErr w:type="spellEnd"/>
      <w:r w:rsidRPr="00F92F6B">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F92F6B" w:rsidRDefault="00CA2ECE" w:rsidP="00CA2ECE">
      <w:pPr>
        <w:pStyle w:val="TH"/>
      </w:pPr>
      <w:r w:rsidRPr="00F92F6B">
        <w:object w:dxaOrig="5184" w:dyaOrig="4176" w14:anchorId="4F0455D3">
          <v:shape id="_x0000_i1105" type="#_x0000_t75" style="width:257.9pt;height:208.6pt" o:ole="">
            <v:imagedata r:id="rId174" o:title=""/>
          </v:shape>
          <o:OLEObject Type="Embed" ProgID="Visio.Drawing.11" ShapeID="_x0000_i1105" DrawAspect="Content" ObjectID="_1829898695" r:id="rId175"/>
        </w:object>
      </w:r>
    </w:p>
    <w:p w14:paraId="38900128" w14:textId="77777777" w:rsidR="00CA2ECE" w:rsidRPr="00F92F6B" w:rsidRDefault="00CA2ECE" w:rsidP="00CA2ECE">
      <w:pPr>
        <w:pStyle w:val="TF"/>
      </w:pPr>
      <w:r w:rsidRPr="00F92F6B">
        <w:t>Figure 16.9.1-1: NG-RAN Architecture supporting the PC5 interface</w:t>
      </w:r>
    </w:p>
    <w:p w14:paraId="07891C33" w14:textId="77777777" w:rsidR="00CA2ECE" w:rsidRPr="00F92F6B" w:rsidRDefault="00CA2ECE" w:rsidP="00CA2ECE">
      <w:r w:rsidRPr="00F92F6B">
        <w:rPr>
          <w:rFonts w:eastAsia="Malgun Gothic"/>
          <w:lang w:eastAsia="ko-KR"/>
        </w:rPr>
        <w:t xml:space="preserve">Support of V2X services via the PC5 interface can be provided by </w:t>
      </w:r>
      <w:r w:rsidRPr="00F92F6B">
        <w:t xml:space="preserve">NR </w:t>
      </w:r>
      <w:proofErr w:type="spellStart"/>
      <w:r w:rsidRPr="00F92F6B">
        <w:t>sidelink</w:t>
      </w:r>
      <w:proofErr w:type="spellEnd"/>
      <w:r w:rsidRPr="00F92F6B">
        <w:t xml:space="preserve"> communication and/or V2X </w:t>
      </w:r>
      <w:proofErr w:type="spellStart"/>
      <w:r w:rsidRPr="00F92F6B">
        <w:t>sidelink</w:t>
      </w:r>
      <w:proofErr w:type="spellEnd"/>
      <w:r w:rsidRPr="00F92F6B">
        <w:t xml:space="preserve"> communication. NR </w:t>
      </w:r>
      <w:proofErr w:type="spellStart"/>
      <w:r w:rsidRPr="00F92F6B">
        <w:t>sidelink</w:t>
      </w:r>
      <w:proofErr w:type="spellEnd"/>
      <w:r w:rsidRPr="00F92F6B">
        <w:t xml:space="preserve"> communication</w:t>
      </w:r>
      <w:r w:rsidRPr="00F92F6B">
        <w:rPr>
          <w:rFonts w:eastAsia="SimSun"/>
        </w:rPr>
        <w:t xml:space="preserve"> may be used to support other services than V2X services.</w:t>
      </w:r>
    </w:p>
    <w:p w14:paraId="320B7AA3" w14:textId="77777777" w:rsidR="00CA2ECE" w:rsidRPr="00F92F6B" w:rsidRDefault="00CA2ECE" w:rsidP="00CA2ECE">
      <w:r w:rsidRPr="00F92F6B">
        <w:t xml:space="preserve">NR </w:t>
      </w:r>
      <w:proofErr w:type="spellStart"/>
      <w:r w:rsidRPr="00F92F6B">
        <w:t>sidelink</w:t>
      </w:r>
      <w:proofErr w:type="spellEnd"/>
      <w:r w:rsidRPr="00F92F6B">
        <w:t xml:space="preserve"> communication can support one of three types of transmission modes for a pair of a Source Layer-2 ID and a Destination Layer-2 ID in the AS:</w:t>
      </w:r>
    </w:p>
    <w:p w14:paraId="7D6C9C33" w14:textId="77777777" w:rsidR="00CA2ECE" w:rsidRPr="00F92F6B" w:rsidRDefault="00CA2ECE" w:rsidP="00CA2ECE">
      <w:pPr>
        <w:pStyle w:val="B1"/>
      </w:pPr>
      <w:r w:rsidRPr="00F92F6B">
        <w:t>-</w:t>
      </w:r>
      <w:r w:rsidRPr="00F92F6B">
        <w:tab/>
      </w:r>
      <w:r w:rsidRPr="00F92F6B">
        <w:rPr>
          <w:b/>
        </w:rPr>
        <w:t>Unicast transmission</w:t>
      </w:r>
      <w:r w:rsidRPr="00F92F6B">
        <w:t>, characterized by:</w:t>
      </w:r>
    </w:p>
    <w:p w14:paraId="4AB13A53" w14:textId="77777777" w:rsidR="00CA2ECE" w:rsidRPr="00F92F6B" w:rsidRDefault="00CA2ECE" w:rsidP="00CA2ECE">
      <w:pPr>
        <w:pStyle w:val="B2"/>
        <w:rPr>
          <w:rFonts w:eastAsia="Malgun Gothic"/>
          <w:lang w:eastAsia="ko-KR"/>
        </w:rPr>
      </w:pPr>
      <w:r w:rsidRPr="00F92F6B">
        <w:rPr>
          <w:rFonts w:eastAsia="Malgun Gothic"/>
          <w:lang w:eastAsia="ko-KR"/>
        </w:rPr>
        <w:t>-</w:t>
      </w:r>
      <w:r w:rsidRPr="00F92F6B">
        <w:rPr>
          <w:rFonts w:eastAsia="Malgun Gothic"/>
          <w:lang w:eastAsia="ko-KR"/>
        </w:rPr>
        <w:tab/>
        <w:t>Support of one PC5-RRC connection between peer UEs for the pair;</w:t>
      </w:r>
    </w:p>
    <w:p w14:paraId="0C176E47" w14:textId="77777777" w:rsidR="00CA2ECE" w:rsidRPr="00F92F6B" w:rsidRDefault="00CA2ECE" w:rsidP="00CA2ECE">
      <w:pPr>
        <w:pStyle w:val="B2"/>
      </w:pPr>
      <w:r w:rsidRPr="00F92F6B">
        <w:t>-</w:t>
      </w:r>
      <w:r w:rsidRPr="00F92F6B">
        <w:tab/>
        <w:t xml:space="preserve">Transmission and reception of control information and user traffic between peer UEs in </w:t>
      </w:r>
      <w:proofErr w:type="spellStart"/>
      <w:r w:rsidRPr="00F92F6B">
        <w:t>sidelink</w:t>
      </w:r>
      <w:proofErr w:type="spellEnd"/>
      <w:r w:rsidRPr="00F92F6B">
        <w:t>;</w:t>
      </w:r>
    </w:p>
    <w:p w14:paraId="79EE5163" w14:textId="77777777" w:rsidR="00CA2ECE" w:rsidRPr="00F92F6B" w:rsidRDefault="00CA2ECE" w:rsidP="00CA2ECE">
      <w:pPr>
        <w:pStyle w:val="B2"/>
      </w:pPr>
      <w:r w:rsidRPr="00F92F6B">
        <w:t>-</w:t>
      </w:r>
      <w:r w:rsidRPr="00F92F6B">
        <w:tab/>
        <w:t xml:space="preserve">Support of </w:t>
      </w:r>
      <w:proofErr w:type="spellStart"/>
      <w:r w:rsidRPr="00F92F6B">
        <w:t>sidelink</w:t>
      </w:r>
      <w:proofErr w:type="spellEnd"/>
      <w:r w:rsidRPr="00F92F6B">
        <w:t xml:space="preserve"> HARQ feedback;</w:t>
      </w:r>
    </w:p>
    <w:p w14:paraId="46B53AA0" w14:textId="77777777" w:rsidR="00B1095E" w:rsidRPr="00F92F6B" w:rsidRDefault="00B1095E" w:rsidP="005B6959">
      <w:pPr>
        <w:pStyle w:val="B2"/>
      </w:pPr>
      <w:bookmarkStart w:id="2015" w:name="_MCCTEMPBM_CRPT83880052___2"/>
      <w:r w:rsidRPr="00F92F6B">
        <w:t>-</w:t>
      </w:r>
      <w:r w:rsidRPr="00F92F6B">
        <w:tab/>
        <w:t xml:space="preserve">Support of </w:t>
      </w:r>
      <w:proofErr w:type="spellStart"/>
      <w:r w:rsidRPr="00F92F6B">
        <w:t>sidelink</w:t>
      </w:r>
      <w:proofErr w:type="spellEnd"/>
      <w:r w:rsidRPr="00F92F6B">
        <w:t xml:space="preserve"> transmit power control;</w:t>
      </w:r>
    </w:p>
    <w:bookmarkEnd w:id="2015"/>
    <w:p w14:paraId="3196E91D" w14:textId="77777777" w:rsidR="00CA2ECE" w:rsidRPr="00F92F6B" w:rsidRDefault="00CA2ECE" w:rsidP="00CA2ECE">
      <w:pPr>
        <w:pStyle w:val="B2"/>
      </w:pPr>
      <w:r w:rsidRPr="00F92F6B">
        <w:t>-</w:t>
      </w:r>
      <w:r w:rsidRPr="00F92F6B">
        <w:tab/>
        <w:t>Support of RLC AM;</w:t>
      </w:r>
    </w:p>
    <w:p w14:paraId="0579C0F9" w14:textId="77777777" w:rsidR="00CA2ECE" w:rsidRPr="00F92F6B" w:rsidRDefault="00CA2ECE" w:rsidP="00CA2ECE">
      <w:pPr>
        <w:pStyle w:val="B2"/>
        <w:rPr>
          <w:rFonts w:eastAsia="SimSun"/>
        </w:rPr>
      </w:pPr>
      <w:r w:rsidRPr="00F92F6B">
        <w:t>-</w:t>
      </w:r>
      <w:r w:rsidRPr="00F92F6B">
        <w:tab/>
        <w:t xml:space="preserve">Detection of radio link failure </w:t>
      </w:r>
      <w:r w:rsidRPr="00F92F6B">
        <w:rPr>
          <w:rFonts w:eastAsia="Malgun Gothic"/>
          <w:lang w:eastAsia="ko-KR"/>
        </w:rPr>
        <w:t>for the PC5-RRC connection</w:t>
      </w:r>
      <w:r w:rsidRPr="00F92F6B">
        <w:t>.</w:t>
      </w:r>
    </w:p>
    <w:p w14:paraId="2AECD638" w14:textId="77777777" w:rsidR="00CA2ECE" w:rsidRPr="00F92F6B" w:rsidRDefault="00CA2ECE" w:rsidP="00CA2ECE">
      <w:pPr>
        <w:pStyle w:val="B1"/>
      </w:pPr>
      <w:r w:rsidRPr="00F92F6B">
        <w:t>-</w:t>
      </w:r>
      <w:r w:rsidRPr="00F92F6B">
        <w:tab/>
      </w:r>
      <w:r w:rsidRPr="00F92F6B">
        <w:rPr>
          <w:b/>
        </w:rPr>
        <w:t>Groupcast transmission</w:t>
      </w:r>
      <w:r w:rsidRPr="00F92F6B">
        <w:t>, characterized by:</w:t>
      </w:r>
    </w:p>
    <w:p w14:paraId="5AE2D9F0" w14:textId="77777777" w:rsidR="00CA2ECE" w:rsidRPr="00F92F6B" w:rsidRDefault="00CA2ECE" w:rsidP="00CA2ECE">
      <w:pPr>
        <w:pStyle w:val="B2"/>
      </w:pPr>
      <w:r w:rsidRPr="00F92F6B">
        <w:t>-</w:t>
      </w:r>
      <w:r w:rsidRPr="00F92F6B">
        <w:tab/>
        <w:t xml:space="preserve">Transmission and reception of user traffic among UEs belonging to a group in </w:t>
      </w:r>
      <w:proofErr w:type="spellStart"/>
      <w:r w:rsidRPr="00F92F6B">
        <w:t>sidelink</w:t>
      </w:r>
      <w:proofErr w:type="spellEnd"/>
      <w:r w:rsidRPr="00F92F6B">
        <w:t>;</w:t>
      </w:r>
    </w:p>
    <w:p w14:paraId="4BCFC3D9" w14:textId="77777777" w:rsidR="00CA2ECE" w:rsidRPr="00F92F6B" w:rsidRDefault="00CA2ECE" w:rsidP="00CA2ECE">
      <w:pPr>
        <w:pStyle w:val="B2"/>
      </w:pPr>
      <w:r w:rsidRPr="00F92F6B">
        <w:t>-</w:t>
      </w:r>
      <w:r w:rsidRPr="00F92F6B">
        <w:tab/>
        <w:t xml:space="preserve">Support of </w:t>
      </w:r>
      <w:proofErr w:type="spellStart"/>
      <w:r w:rsidRPr="00F92F6B">
        <w:t>sidelink</w:t>
      </w:r>
      <w:proofErr w:type="spellEnd"/>
      <w:r w:rsidRPr="00F92F6B">
        <w:t xml:space="preserve"> HARQ feedback.</w:t>
      </w:r>
    </w:p>
    <w:p w14:paraId="7C9938BD" w14:textId="77777777" w:rsidR="00CA2ECE" w:rsidRPr="00F92F6B" w:rsidRDefault="00CA2ECE" w:rsidP="00CA2ECE">
      <w:pPr>
        <w:pStyle w:val="B1"/>
      </w:pPr>
      <w:r w:rsidRPr="00F92F6B">
        <w:t>-</w:t>
      </w:r>
      <w:r w:rsidRPr="00F92F6B">
        <w:tab/>
      </w:r>
      <w:r w:rsidRPr="00F92F6B">
        <w:rPr>
          <w:b/>
        </w:rPr>
        <w:t>Broadcast transmission</w:t>
      </w:r>
      <w:r w:rsidRPr="00F92F6B">
        <w:t>, characterized by:</w:t>
      </w:r>
    </w:p>
    <w:p w14:paraId="1D22B3DB" w14:textId="77777777" w:rsidR="00CA2ECE" w:rsidRPr="00F92F6B" w:rsidRDefault="00CA2ECE" w:rsidP="005B6959">
      <w:pPr>
        <w:pStyle w:val="B2"/>
      </w:pPr>
      <w:bookmarkStart w:id="2016" w:name="_MCCTEMPBM_CRPT83880053___2"/>
      <w:r w:rsidRPr="00F92F6B">
        <w:t>-</w:t>
      </w:r>
      <w:r w:rsidRPr="00F92F6B">
        <w:tab/>
        <w:t xml:space="preserve">Transmission and reception of user traffic among UEs in </w:t>
      </w:r>
      <w:proofErr w:type="spellStart"/>
      <w:r w:rsidRPr="00F92F6B">
        <w:t>sidelink</w:t>
      </w:r>
      <w:proofErr w:type="spellEnd"/>
      <w:r w:rsidRPr="00F92F6B">
        <w:t>.</w:t>
      </w:r>
    </w:p>
    <w:p w14:paraId="575AA283" w14:textId="77777777" w:rsidR="00CA2ECE" w:rsidRPr="00F92F6B" w:rsidRDefault="00CA2ECE" w:rsidP="00CA2ECE">
      <w:pPr>
        <w:pStyle w:val="Heading3"/>
      </w:pPr>
      <w:bookmarkStart w:id="2017" w:name="_Toc37232067"/>
      <w:bookmarkStart w:id="2018" w:name="_Toc46502153"/>
      <w:bookmarkStart w:id="2019" w:name="_Toc51971501"/>
      <w:bookmarkStart w:id="2020" w:name="_Toc52551484"/>
      <w:bookmarkStart w:id="2021" w:name="_Toc219281031"/>
      <w:bookmarkEnd w:id="2016"/>
      <w:r w:rsidRPr="00F92F6B">
        <w:t>16.9.2</w:t>
      </w:r>
      <w:r w:rsidRPr="00F92F6B">
        <w:tab/>
        <w:t xml:space="preserve">Radio Protocol Architecture for NR </w:t>
      </w:r>
      <w:proofErr w:type="spellStart"/>
      <w:r w:rsidRPr="00F92F6B">
        <w:t>sidelink</w:t>
      </w:r>
      <w:proofErr w:type="spellEnd"/>
      <w:r w:rsidRPr="00F92F6B">
        <w:t xml:space="preserve"> communication</w:t>
      </w:r>
      <w:bookmarkEnd w:id="2017"/>
      <w:bookmarkEnd w:id="2018"/>
      <w:bookmarkEnd w:id="2019"/>
      <w:bookmarkEnd w:id="2020"/>
      <w:bookmarkEnd w:id="2021"/>
    </w:p>
    <w:p w14:paraId="4B196025" w14:textId="77777777" w:rsidR="00CA2ECE" w:rsidRPr="00F92F6B" w:rsidRDefault="00CA2ECE" w:rsidP="00CA2ECE">
      <w:pPr>
        <w:pStyle w:val="Heading4"/>
      </w:pPr>
      <w:bookmarkStart w:id="2022" w:name="_Toc37232068"/>
      <w:bookmarkStart w:id="2023" w:name="_Toc46502154"/>
      <w:bookmarkStart w:id="2024" w:name="_Toc51971502"/>
      <w:bookmarkStart w:id="2025" w:name="_Toc52551485"/>
      <w:bookmarkStart w:id="2026" w:name="_Toc219281032"/>
      <w:r w:rsidRPr="00F92F6B">
        <w:t>16.9.2.1</w:t>
      </w:r>
      <w:r w:rsidRPr="00F92F6B">
        <w:tab/>
        <w:t>Overview</w:t>
      </w:r>
      <w:bookmarkEnd w:id="2022"/>
      <w:bookmarkEnd w:id="2023"/>
      <w:bookmarkEnd w:id="2024"/>
      <w:bookmarkEnd w:id="2025"/>
      <w:bookmarkEnd w:id="2026"/>
    </w:p>
    <w:p w14:paraId="278A3C24" w14:textId="77777777" w:rsidR="00CA2ECE" w:rsidRPr="00F92F6B" w:rsidRDefault="00CA2ECE" w:rsidP="00CA2ECE">
      <w:r w:rsidRPr="00F92F6B">
        <w:t xml:space="preserve">The AS protocol stack for the control plane </w:t>
      </w:r>
      <w:r w:rsidR="00B1095E" w:rsidRPr="00F92F6B">
        <w:t xml:space="preserve">for SCCH for RRC </w:t>
      </w:r>
      <w:r w:rsidRPr="00F92F6B">
        <w:t xml:space="preserve">in the PC5 interface consists of RRC, PDCP, RLC and MAC sublayers, and the physical layer. The protocol stack of </w:t>
      </w:r>
      <w:r w:rsidR="00B1095E" w:rsidRPr="00F92F6B">
        <w:t xml:space="preserve">control plane </w:t>
      </w:r>
      <w:r w:rsidRPr="00F92F6B">
        <w:t xml:space="preserve">for </w:t>
      </w:r>
      <w:r w:rsidR="00B1095E" w:rsidRPr="00F92F6B">
        <w:t xml:space="preserve">SCCH for </w:t>
      </w:r>
      <w:r w:rsidRPr="00F92F6B">
        <w:t>RRC is shown in Figure 16.9.2.1-1.</w:t>
      </w:r>
    </w:p>
    <w:p w14:paraId="7D31FC9A" w14:textId="77777777" w:rsidR="00CA2ECE" w:rsidRPr="00F92F6B" w:rsidRDefault="00CA2ECE" w:rsidP="00CA2ECE">
      <w:pPr>
        <w:pStyle w:val="TH"/>
      </w:pPr>
      <w:r w:rsidRPr="00F92F6B">
        <w:object w:dxaOrig="3600" w:dyaOrig="2592" w14:anchorId="745D4E2D">
          <v:shape id="_x0000_i1106" type="#_x0000_t75" style="width:180.7pt;height:129.75pt" o:ole="">
            <v:imagedata r:id="rId176" o:title=""/>
          </v:shape>
          <o:OLEObject Type="Embed" ProgID="Visio.Drawing.11" ShapeID="_x0000_i1106" DrawAspect="Content" ObjectID="_1829898696" r:id="rId177"/>
        </w:object>
      </w:r>
    </w:p>
    <w:p w14:paraId="01B4A3C0" w14:textId="77777777" w:rsidR="00CA2ECE" w:rsidRPr="00F92F6B" w:rsidRDefault="00CA2ECE" w:rsidP="00CA2ECE">
      <w:pPr>
        <w:pStyle w:val="TF"/>
        <w:rPr>
          <w:lang w:eastAsia="en-GB"/>
        </w:rPr>
      </w:pPr>
      <w:r w:rsidRPr="00F92F6B">
        <w:t xml:space="preserve">Figure 16.9.2.1-1: </w:t>
      </w:r>
      <w:r w:rsidR="00B1095E" w:rsidRPr="00F92F6B">
        <w:rPr>
          <w:lang w:eastAsia="en-GB"/>
        </w:rPr>
        <w:t>C</w:t>
      </w:r>
      <w:r w:rsidRPr="00F92F6B">
        <w:rPr>
          <w:lang w:eastAsia="en-GB"/>
        </w:rPr>
        <w:t xml:space="preserve">ontrol plane protocol stack for </w:t>
      </w:r>
      <w:r w:rsidR="00B1095E" w:rsidRPr="00F92F6B">
        <w:rPr>
          <w:lang w:eastAsia="en-GB"/>
        </w:rPr>
        <w:t xml:space="preserve">SCCH for </w:t>
      </w:r>
      <w:r w:rsidRPr="00F92F6B">
        <w:rPr>
          <w:lang w:eastAsia="en-GB"/>
        </w:rPr>
        <w:t>RRC.</w:t>
      </w:r>
    </w:p>
    <w:p w14:paraId="09FA9D59" w14:textId="77777777" w:rsidR="00CA2ECE" w:rsidRPr="00F92F6B" w:rsidRDefault="00CA2ECE" w:rsidP="00CA2ECE">
      <w:r w:rsidRPr="00F92F6B">
        <w:t xml:space="preserve">For support of PC5-S protocol specified in TS 23.287 [40], PC5-S is located on top of PDCP, RLC and MAC sublayers, and the physical layer </w:t>
      </w:r>
      <w:r w:rsidR="00B1095E" w:rsidRPr="00F92F6B">
        <w:t xml:space="preserve">in </w:t>
      </w:r>
      <w:r w:rsidRPr="00F92F6B">
        <w:t xml:space="preserve">the control plane </w:t>
      </w:r>
      <w:r w:rsidR="00B1095E" w:rsidRPr="00F92F6B">
        <w:t>protocol stack for SCCH for PC5-S,</w:t>
      </w:r>
      <w:r w:rsidRPr="00F92F6B">
        <w:t xml:space="preserve"> as shown in Figure 16.9.2.1-2.</w:t>
      </w:r>
    </w:p>
    <w:p w14:paraId="6E731355" w14:textId="77777777" w:rsidR="00CA2ECE" w:rsidRPr="00F92F6B" w:rsidRDefault="00CA2ECE" w:rsidP="00CA2ECE">
      <w:pPr>
        <w:pStyle w:val="TH"/>
      </w:pPr>
      <w:r w:rsidRPr="00F92F6B">
        <w:object w:dxaOrig="3600" w:dyaOrig="2592" w14:anchorId="3A8CFBF9">
          <v:shape id="_x0000_i1107" type="#_x0000_t75" style="width:181.45pt;height:129.75pt" o:ole="">
            <v:imagedata r:id="rId178" o:title=""/>
          </v:shape>
          <o:OLEObject Type="Embed" ProgID="Visio.Drawing.11" ShapeID="_x0000_i1107" DrawAspect="Content" ObjectID="_1829898697" r:id="rId179"/>
        </w:object>
      </w:r>
    </w:p>
    <w:p w14:paraId="4FB996F5" w14:textId="77777777" w:rsidR="00CA2ECE" w:rsidRPr="00F92F6B" w:rsidRDefault="00CA2ECE" w:rsidP="00CA2ECE">
      <w:pPr>
        <w:pStyle w:val="TF"/>
        <w:rPr>
          <w:lang w:eastAsia="en-GB"/>
        </w:rPr>
      </w:pPr>
      <w:r w:rsidRPr="00F92F6B">
        <w:t xml:space="preserve">Figure 16.9.2.1-2: </w:t>
      </w:r>
      <w:r w:rsidR="00B1095E" w:rsidRPr="00F92F6B">
        <w:rPr>
          <w:lang w:eastAsia="en-GB"/>
        </w:rPr>
        <w:t>C</w:t>
      </w:r>
      <w:r w:rsidRPr="00F92F6B">
        <w:rPr>
          <w:lang w:eastAsia="en-GB"/>
        </w:rPr>
        <w:t xml:space="preserve">ontrol plane protocol stack for </w:t>
      </w:r>
      <w:r w:rsidR="00B1095E" w:rsidRPr="00F92F6B">
        <w:rPr>
          <w:lang w:eastAsia="en-GB"/>
        </w:rPr>
        <w:t xml:space="preserve">SCCH for </w:t>
      </w:r>
      <w:r w:rsidRPr="00F92F6B">
        <w:rPr>
          <w:lang w:eastAsia="en-GB"/>
        </w:rPr>
        <w:t>PC5-S.</w:t>
      </w:r>
    </w:p>
    <w:p w14:paraId="1DE12613" w14:textId="77777777" w:rsidR="00CA2ECE" w:rsidRPr="00F92F6B" w:rsidRDefault="00CA2ECE" w:rsidP="00CA2ECE">
      <w:r w:rsidRPr="00F92F6B">
        <w:t>The AS protocol stack for SBCCH in the PC5 interface consists of RRC, RLC, MAC sublayers, and the physical layer as shown below in Figure 16.9.2.1-3.</w:t>
      </w:r>
    </w:p>
    <w:p w14:paraId="617E5E0C" w14:textId="77777777" w:rsidR="00CA2ECE" w:rsidRPr="00F92F6B" w:rsidRDefault="00CA2ECE" w:rsidP="00653C72">
      <w:pPr>
        <w:pStyle w:val="TH"/>
        <w:rPr>
          <w:lang w:eastAsia="en-GB"/>
        </w:rPr>
      </w:pPr>
      <w:r w:rsidRPr="00F92F6B">
        <w:object w:dxaOrig="3598" w:dyaOrig="2242" w14:anchorId="4DAB6163">
          <v:shape id="_x0000_i1108" type="#_x0000_t75" style="width:179.2pt;height:112.55pt" o:ole="">
            <v:imagedata r:id="rId180" o:title=""/>
          </v:shape>
          <o:OLEObject Type="Embed" ProgID="Visio.Drawing.11" ShapeID="_x0000_i1108" DrawAspect="Content" ObjectID="_1829898698" r:id="rId181"/>
        </w:object>
      </w:r>
    </w:p>
    <w:p w14:paraId="47EAE693" w14:textId="77777777" w:rsidR="00CA2ECE" w:rsidRPr="00F92F6B" w:rsidRDefault="00CA2ECE" w:rsidP="00CA2ECE">
      <w:pPr>
        <w:pStyle w:val="TF"/>
        <w:rPr>
          <w:lang w:eastAsia="en-GB"/>
        </w:rPr>
      </w:pPr>
      <w:r w:rsidRPr="00F92F6B">
        <w:rPr>
          <w:lang w:eastAsia="en-GB"/>
        </w:rPr>
        <w:t xml:space="preserve">Figure 16.9.2.1-3: </w:t>
      </w:r>
      <w:r w:rsidR="00B1095E" w:rsidRPr="00F92F6B">
        <w:rPr>
          <w:lang w:eastAsia="en-GB"/>
        </w:rPr>
        <w:t>C</w:t>
      </w:r>
      <w:r w:rsidRPr="00F92F6B">
        <w:rPr>
          <w:lang w:eastAsia="en-GB"/>
        </w:rPr>
        <w:t>ontrol plane protocol stack for SBCCH.</w:t>
      </w:r>
    </w:p>
    <w:p w14:paraId="199C64AE" w14:textId="77777777" w:rsidR="00CA2ECE" w:rsidRPr="00F92F6B" w:rsidRDefault="00CA2ECE" w:rsidP="00CA2ECE">
      <w:pPr>
        <w:rPr>
          <w:rFonts w:eastAsia="SimSun"/>
          <w:kern w:val="2"/>
          <w:szCs w:val="22"/>
        </w:rPr>
      </w:pPr>
      <w:r w:rsidRPr="00F92F6B">
        <w:rPr>
          <w:rFonts w:eastAsia="SimSun"/>
          <w:kern w:val="2"/>
          <w:szCs w:val="22"/>
        </w:rPr>
        <w:t xml:space="preserve">The AS protocol stack for user plane in the PC5 interface consists of SDAP, </w:t>
      </w:r>
      <w:r w:rsidRPr="00F92F6B">
        <w:t>PDCP, RLC and MAC sublayers, and the physical layer</w:t>
      </w:r>
      <w:r w:rsidRPr="00F92F6B">
        <w:rPr>
          <w:rFonts w:eastAsia="SimSun"/>
          <w:kern w:val="2"/>
          <w:szCs w:val="22"/>
        </w:rPr>
        <w:t xml:space="preserve">. The protocol stack of </w:t>
      </w:r>
      <w:r w:rsidR="00B1095E" w:rsidRPr="00F92F6B">
        <w:rPr>
          <w:kern w:val="2"/>
          <w:szCs w:val="22"/>
        </w:rPr>
        <w:t>user plane</w:t>
      </w:r>
      <w:r w:rsidRPr="00F92F6B">
        <w:rPr>
          <w:rFonts w:eastAsia="SimSun"/>
          <w:kern w:val="2"/>
          <w:szCs w:val="22"/>
        </w:rPr>
        <w:t xml:space="preserve"> is shown in Figure </w:t>
      </w:r>
      <w:r w:rsidRPr="00F92F6B">
        <w:t>16.9.2.1-4</w:t>
      </w:r>
      <w:r w:rsidRPr="00F92F6B">
        <w:rPr>
          <w:rFonts w:eastAsia="SimSun"/>
          <w:kern w:val="2"/>
          <w:szCs w:val="22"/>
        </w:rPr>
        <w:t>.</w:t>
      </w:r>
    </w:p>
    <w:p w14:paraId="1FCF216F" w14:textId="77777777" w:rsidR="00CA2ECE" w:rsidRPr="00F92F6B" w:rsidRDefault="00CA2ECE" w:rsidP="00653C72">
      <w:pPr>
        <w:pStyle w:val="TH"/>
        <w:rPr>
          <w:rFonts w:eastAsia="Malgun Gothic"/>
          <w:kern w:val="2"/>
          <w:szCs w:val="22"/>
          <w:lang w:eastAsia="ko-KR"/>
        </w:rPr>
      </w:pPr>
      <w:r w:rsidRPr="00F92F6B">
        <w:object w:dxaOrig="3600" w:dyaOrig="2592" w14:anchorId="42C3FC50">
          <v:shape id="_x0000_i1109" type="#_x0000_t75" style="width:181.45pt;height:129.75pt" o:ole="">
            <v:imagedata r:id="rId182" o:title=""/>
          </v:shape>
          <o:OLEObject Type="Embed" ProgID="Visio.Drawing.11" ShapeID="_x0000_i1109" DrawAspect="Content" ObjectID="_1829898699" r:id="rId183"/>
        </w:object>
      </w:r>
    </w:p>
    <w:p w14:paraId="684257F8" w14:textId="77777777" w:rsidR="00CA2ECE" w:rsidRPr="00F92F6B" w:rsidRDefault="00CA2ECE" w:rsidP="00CA2ECE">
      <w:pPr>
        <w:pStyle w:val="TF"/>
      </w:pPr>
      <w:r w:rsidRPr="00F92F6B">
        <w:t xml:space="preserve">Figure 16.9.2.1-4: </w:t>
      </w:r>
      <w:r w:rsidR="00B1095E" w:rsidRPr="00F92F6B">
        <w:t>U</w:t>
      </w:r>
      <w:r w:rsidRPr="00F92F6B">
        <w:t>ser plane protocol stack</w:t>
      </w:r>
      <w:r w:rsidR="00B1095E" w:rsidRPr="00F92F6B">
        <w:t xml:space="preserve"> for STCH</w:t>
      </w:r>
      <w:r w:rsidRPr="00F92F6B">
        <w:t>.</w:t>
      </w:r>
    </w:p>
    <w:p w14:paraId="5435AB38" w14:textId="77777777" w:rsidR="00CA2ECE" w:rsidRPr="00F92F6B" w:rsidRDefault="00CA2ECE" w:rsidP="00CA2ECE">
      <w:proofErr w:type="spellStart"/>
      <w:r w:rsidRPr="00F92F6B">
        <w:t>Sidelink</w:t>
      </w:r>
      <w:proofErr w:type="spellEnd"/>
      <w:r w:rsidRPr="00F92F6B">
        <w:t xml:space="preserve"> Radio bearers (SLRB) are categorized into two groups: </w:t>
      </w:r>
      <w:proofErr w:type="spellStart"/>
      <w:r w:rsidRPr="00F92F6B">
        <w:t>sidelink</w:t>
      </w:r>
      <w:proofErr w:type="spellEnd"/>
      <w:r w:rsidRPr="00F92F6B">
        <w:t xml:space="preserve"> data radio bearers (SL DRB) for user plane data and </w:t>
      </w:r>
      <w:proofErr w:type="spellStart"/>
      <w:r w:rsidRPr="00F92F6B">
        <w:t>sidelink</w:t>
      </w:r>
      <w:proofErr w:type="spellEnd"/>
      <w:r w:rsidRPr="00F92F6B">
        <w:t xml:space="preserve"> signalling radio bearers (SL SRB) for control plane data. Separate SL SRBs using different SCCHs are configured for PC5-RRC and PC5-S signa</w:t>
      </w:r>
      <w:r w:rsidR="00C62375" w:rsidRPr="00F92F6B">
        <w:t>l</w:t>
      </w:r>
      <w:r w:rsidRPr="00F92F6B">
        <w:t>ling respectively.</w:t>
      </w:r>
    </w:p>
    <w:p w14:paraId="29F6734A" w14:textId="77777777" w:rsidR="00CA2ECE" w:rsidRPr="00F92F6B" w:rsidRDefault="00CA2ECE" w:rsidP="00CA2ECE">
      <w:pPr>
        <w:pStyle w:val="Heading4"/>
      </w:pPr>
      <w:bookmarkStart w:id="2027" w:name="_Toc37232069"/>
      <w:bookmarkStart w:id="2028" w:name="_Toc46502155"/>
      <w:bookmarkStart w:id="2029" w:name="_Toc51971503"/>
      <w:bookmarkStart w:id="2030" w:name="_Toc52551486"/>
      <w:bookmarkStart w:id="2031" w:name="_Toc219281033"/>
      <w:r w:rsidRPr="00F92F6B">
        <w:t>16.9.2.2</w:t>
      </w:r>
      <w:r w:rsidRPr="00F92F6B">
        <w:tab/>
        <w:t>MAC</w:t>
      </w:r>
      <w:bookmarkEnd w:id="2027"/>
      <w:bookmarkEnd w:id="2028"/>
      <w:bookmarkEnd w:id="2029"/>
      <w:bookmarkEnd w:id="2030"/>
      <w:bookmarkEnd w:id="2031"/>
    </w:p>
    <w:p w14:paraId="6EB19F98" w14:textId="77777777" w:rsidR="00CA2ECE" w:rsidRPr="00F92F6B" w:rsidRDefault="00CA2ECE" w:rsidP="00CA2ECE">
      <w:r w:rsidRPr="00F92F6B">
        <w:t>The MAC sublayer provides the following services and functions over the PC5 interface in addition to the services and functions specified in clause 6.2.1:</w:t>
      </w:r>
    </w:p>
    <w:p w14:paraId="2F446F86" w14:textId="77777777" w:rsidR="00CA2ECE" w:rsidRPr="00F92F6B" w:rsidRDefault="00CA2ECE" w:rsidP="00CA2ECE">
      <w:pPr>
        <w:pStyle w:val="B1"/>
      </w:pPr>
      <w:r w:rsidRPr="00F92F6B">
        <w:t>-</w:t>
      </w:r>
      <w:r w:rsidRPr="00F92F6B">
        <w:tab/>
        <w:t>Radio resource selection;</w:t>
      </w:r>
    </w:p>
    <w:p w14:paraId="6F773155" w14:textId="77777777" w:rsidR="00CA2ECE" w:rsidRPr="00F92F6B" w:rsidRDefault="00CA2ECE" w:rsidP="00CA2ECE">
      <w:pPr>
        <w:pStyle w:val="B1"/>
      </w:pPr>
      <w:r w:rsidRPr="00F92F6B">
        <w:t>-</w:t>
      </w:r>
      <w:r w:rsidRPr="00F92F6B">
        <w:tab/>
        <w:t>Packet filtering;</w:t>
      </w:r>
    </w:p>
    <w:p w14:paraId="4AAC78EC" w14:textId="77777777" w:rsidR="00CA2ECE" w:rsidRPr="00F92F6B" w:rsidRDefault="00CA2ECE" w:rsidP="00CA2ECE">
      <w:pPr>
        <w:pStyle w:val="B1"/>
      </w:pPr>
      <w:r w:rsidRPr="00F92F6B">
        <w:t>-</w:t>
      </w:r>
      <w:r w:rsidRPr="00F92F6B">
        <w:tab/>
        <w:t xml:space="preserve">Priority handling between uplink and </w:t>
      </w:r>
      <w:proofErr w:type="spellStart"/>
      <w:r w:rsidRPr="00F92F6B">
        <w:t>sidelink</w:t>
      </w:r>
      <w:proofErr w:type="spellEnd"/>
      <w:r w:rsidRPr="00F92F6B">
        <w:t xml:space="preserve"> transmissions for a given UE;</w:t>
      </w:r>
    </w:p>
    <w:p w14:paraId="55A7D711" w14:textId="77777777" w:rsidR="00CA2ECE" w:rsidRPr="00F92F6B" w:rsidRDefault="00CA2ECE" w:rsidP="00CA2ECE">
      <w:pPr>
        <w:pStyle w:val="B1"/>
      </w:pPr>
      <w:r w:rsidRPr="00F92F6B">
        <w:t>-</w:t>
      </w:r>
      <w:r w:rsidRPr="00F92F6B">
        <w:tab/>
      </w:r>
      <w:proofErr w:type="spellStart"/>
      <w:r w:rsidRPr="00F92F6B">
        <w:t>Sidelink</w:t>
      </w:r>
      <w:proofErr w:type="spellEnd"/>
      <w:r w:rsidRPr="00F92F6B">
        <w:t xml:space="preserve"> CSI reporting.</w:t>
      </w:r>
    </w:p>
    <w:p w14:paraId="22F27F25" w14:textId="7C75C9BE" w:rsidR="00CA2ECE" w:rsidRPr="00F92F6B" w:rsidRDefault="00CA2ECE" w:rsidP="00CA2ECE">
      <w:r w:rsidRPr="00F92F6B">
        <w:t>With LCP restrictions in MAC</w:t>
      </w:r>
      <w:r w:rsidRPr="00F92F6B">
        <w:rPr>
          <w:lang w:eastAsia="en-GB"/>
        </w:rPr>
        <w:t xml:space="preserve">, only </w:t>
      </w:r>
      <w:proofErr w:type="spellStart"/>
      <w:r w:rsidRPr="00F92F6B">
        <w:rPr>
          <w:lang w:eastAsia="en-GB"/>
        </w:rPr>
        <w:t>sidelink</w:t>
      </w:r>
      <w:proofErr w:type="spellEnd"/>
      <w:r w:rsidRPr="00F92F6B">
        <w:rPr>
          <w:lang w:eastAsia="en-GB"/>
        </w:rPr>
        <w:t xml:space="preserve"> logical channels belonging to the same destination can be multiplexed into a MAC PDU for every unicast, groupcast and broadcast transmission which is associated to the destination. </w:t>
      </w:r>
      <w:r w:rsidRPr="00F92F6B">
        <w:t xml:space="preserve">NG-RAN can also control whether a </w:t>
      </w:r>
      <w:proofErr w:type="spellStart"/>
      <w:r w:rsidRPr="00F92F6B">
        <w:t>sidelink</w:t>
      </w:r>
      <w:proofErr w:type="spellEnd"/>
      <w:r w:rsidRPr="00F92F6B">
        <w:t xml:space="preserve"> logical channel can utilise the resources allocated to a configured </w:t>
      </w:r>
      <w:proofErr w:type="spellStart"/>
      <w:r w:rsidRPr="00F92F6B">
        <w:t>sidelink</w:t>
      </w:r>
      <w:proofErr w:type="spellEnd"/>
      <w:r w:rsidRPr="00F92F6B">
        <w:t xml:space="preserve"> grant Type 1</w:t>
      </w:r>
      <w:r w:rsidR="00C62375" w:rsidRPr="00F92F6B">
        <w:t xml:space="preserve"> </w:t>
      </w:r>
      <w:r w:rsidRPr="00F92F6B">
        <w:t>(see clause 1</w:t>
      </w:r>
      <w:r w:rsidR="00C62375" w:rsidRPr="00F92F6B">
        <w:t>6.9.3.2</w:t>
      </w:r>
      <w:r w:rsidRPr="00F92F6B">
        <w:t>).</w:t>
      </w:r>
      <w:r w:rsidR="000F36BB" w:rsidRPr="00F92F6B">
        <w:t xml:space="preserve"> For transmissions to RX UE(s) using SL DRX operation, LCP ensures that a TX UE transmits data in the active time of the RX UE(s).</w:t>
      </w:r>
    </w:p>
    <w:p w14:paraId="4C046B5C" w14:textId="77777777" w:rsidR="00CA2ECE" w:rsidRPr="00F92F6B" w:rsidRDefault="00CA2ECE" w:rsidP="00CA2ECE">
      <w:r w:rsidRPr="00F92F6B">
        <w:t xml:space="preserve">For packet filtering, a SL-SCH MAC header including portions of both Source Layer-2 ID and a Destination Layer-2 ID is added to each MAC PDU as specified in clause 8.4. LCID included within a MAC </w:t>
      </w:r>
      <w:proofErr w:type="spellStart"/>
      <w:r w:rsidRPr="00F92F6B">
        <w:t>subheader</w:t>
      </w:r>
      <w:proofErr w:type="spellEnd"/>
      <w:r w:rsidRPr="00F92F6B">
        <w:t xml:space="preserve"> uniquely identifies a logical channel within the scope of the Source Layer-2 ID and Destination Layer-2 ID combination.</w:t>
      </w:r>
    </w:p>
    <w:p w14:paraId="609775BF" w14:textId="77777777" w:rsidR="00CA2ECE" w:rsidRPr="00F92F6B" w:rsidRDefault="00CA2ECE" w:rsidP="00CA2ECE">
      <w:pPr>
        <w:rPr>
          <w:lang w:eastAsia="ko-KR"/>
        </w:rPr>
      </w:pPr>
      <w:r w:rsidRPr="00F92F6B">
        <w:rPr>
          <w:lang w:eastAsia="ko-KR"/>
        </w:rPr>
        <w:t xml:space="preserve">The following logical channels are used in </w:t>
      </w:r>
      <w:proofErr w:type="spellStart"/>
      <w:r w:rsidRPr="00F92F6B">
        <w:rPr>
          <w:lang w:eastAsia="ko-KR"/>
        </w:rPr>
        <w:t>sidelink</w:t>
      </w:r>
      <w:proofErr w:type="spellEnd"/>
      <w:r w:rsidRPr="00F92F6B">
        <w:rPr>
          <w:lang w:eastAsia="ko-KR"/>
        </w:rPr>
        <w:t>:</w:t>
      </w:r>
    </w:p>
    <w:p w14:paraId="2D8D0B9C" w14:textId="1E9BCE8F" w:rsidR="00CA2ECE" w:rsidRPr="00F92F6B" w:rsidRDefault="00CA2ECE" w:rsidP="00CA2ECE">
      <w:pPr>
        <w:pStyle w:val="B1"/>
      </w:pPr>
      <w:r w:rsidRPr="00F92F6B">
        <w:t>-</w:t>
      </w:r>
      <w:r w:rsidRPr="00F92F6B">
        <w:tab/>
      </w:r>
      <w:proofErr w:type="spellStart"/>
      <w:r w:rsidRPr="00F92F6B">
        <w:t>Sidelink</w:t>
      </w:r>
      <w:proofErr w:type="spellEnd"/>
      <w:r w:rsidRPr="00F92F6B">
        <w:t xml:space="preserve"> Control Channel (SCCH): a </w:t>
      </w:r>
      <w:proofErr w:type="spellStart"/>
      <w:r w:rsidRPr="00F92F6B">
        <w:t>sidelink</w:t>
      </w:r>
      <w:proofErr w:type="spellEnd"/>
      <w:r w:rsidRPr="00F92F6B">
        <w:t xml:space="preserve"> channel for transmitting control information </w:t>
      </w:r>
      <w:r w:rsidR="00B1095E" w:rsidRPr="00F92F6B">
        <w:t>(i.e. PC5-RRC and PC5-S messages)</w:t>
      </w:r>
      <w:r w:rsidR="00666947" w:rsidRPr="00F92F6B">
        <w:rPr>
          <w:rFonts w:eastAsia="SimSun"/>
        </w:rPr>
        <w:t xml:space="preserve"> and NR </w:t>
      </w:r>
      <w:proofErr w:type="spellStart"/>
      <w:r w:rsidR="00666947" w:rsidRPr="00F92F6B">
        <w:rPr>
          <w:rFonts w:eastAsia="SimSun"/>
        </w:rPr>
        <w:t>sidelink</w:t>
      </w:r>
      <w:proofErr w:type="spellEnd"/>
      <w:r w:rsidR="00666947" w:rsidRPr="00F92F6B">
        <w:rPr>
          <w:rFonts w:eastAsia="SimSun"/>
        </w:rPr>
        <w:t xml:space="preserve"> discovery messages</w:t>
      </w:r>
      <w:r w:rsidR="00B1095E" w:rsidRPr="00F92F6B">
        <w:t xml:space="preserve"> </w:t>
      </w:r>
      <w:r w:rsidRPr="00F92F6B">
        <w:t>from one UE to other UE(s);</w:t>
      </w:r>
    </w:p>
    <w:p w14:paraId="170336BE" w14:textId="77777777" w:rsidR="00CA2ECE" w:rsidRPr="00F92F6B" w:rsidRDefault="00CA2ECE" w:rsidP="00CA2ECE">
      <w:pPr>
        <w:pStyle w:val="B1"/>
      </w:pPr>
      <w:r w:rsidRPr="00F92F6B">
        <w:t>-</w:t>
      </w:r>
      <w:r w:rsidRPr="00F92F6B">
        <w:tab/>
      </w:r>
      <w:proofErr w:type="spellStart"/>
      <w:r w:rsidRPr="00F92F6B">
        <w:t>Sidelink</w:t>
      </w:r>
      <w:proofErr w:type="spellEnd"/>
      <w:r w:rsidRPr="00F92F6B">
        <w:t xml:space="preserve"> Traffic Channel (STCH): a </w:t>
      </w:r>
      <w:proofErr w:type="spellStart"/>
      <w:r w:rsidRPr="00F92F6B">
        <w:t>sidelink</w:t>
      </w:r>
      <w:proofErr w:type="spellEnd"/>
      <w:r w:rsidRPr="00F92F6B">
        <w:t xml:space="preserve"> channel for transmitting user information from one UE to other UE(s);</w:t>
      </w:r>
    </w:p>
    <w:p w14:paraId="7157CD0B" w14:textId="77777777" w:rsidR="00CA2ECE" w:rsidRPr="00F92F6B" w:rsidRDefault="00CA2ECE" w:rsidP="00CA2ECE">
      <w:pPr>
        <w:pStyle w:val="B1"/>
      </w:pPr>
      <w:r w:rsidRPr="00F92F6B">
        <w:t>-</w:t>
      </w:r>
      <w:r w:rsidRPr="00F92F6B">
        <w:tab/>
      </w:r>
      <w:proofErr w:type="spellStart"/>
      <w:r w:rsidRPr="00F92F6B">
        <w:t>Sidelink</w:t>
      </w:r>
      <w:proofErr w:type="spellEnd"/>
      <w:r w:rsidRPr="00F92F6B">
        <w:t xml:space="preserve"> Broadcast Control Channel (SBCCH): a </w:t>
      </w:r>
      <w:proofErr w:type="spellStart"/>
      <w:r w:rsidRPr="00F92F6B">
        <w:t>sidelink</w:t>
      </w:r>
      <w:proofErr w:type="spellEnd"/>
      <w:r w:rsidRPr="00F92F6B">
        <w:t xml:space="preserve"> channel for broadcasting </w:t>
      </w:r>
      <w:proofErr w:type="spellStart"/>
      <w:r w:rsidRPr="00F92F6B">
        <w:t>sidelink</w:t>
      </w:r>
      <w:proofErr w:type="spellEnd"/>
      <w:r w:rsidRPr="00F92F6B">
        <w:t xml:space="preserve"> system information from one UE to other UE(s).</w:t>
      </w:r>
    </w:p>
    <w:p w14:paraId="50621DC6" w14:textId="77777777" w:rsidR="00CA2ECE" w:rsidRPr="00F92F6B" w:rsidRDefault="00CA2ECE" w:rsidP="00CA2ECE">
      <w:r w:rsidRPr="00F92F6B">
        <w:t>The following connections between logical channels and transport channels exist:</w:t>
      </w:r>
    </w:p>
    <w:p w14:paraId="5F1D1BA8" w14:textId="77777777" w:rsidR="00CA2ECE" w:rsidRPr="00F92F6B" w:rsidRDefault="00CA2ECE" w:rsidP="00CA2ECE">
      <w:pPr>
        <w:pStyle w:val="B1"/>
      </w:pPr>
      <w:r w:rsidRPr="00F92F6B">
        <w:t>-</w:t>
      </w:r>
      <w:r w:rsidRPr="00F92F6B">
        <w:tab/>
        <w:t>SCCH can be mapped to SL-SCH;</w:t>
      </w:r>
    </w:p>
    <w:p w14:paraId="7ABAD6FE" w14:textId="77777777" w:rsidR="00CA2ECE" w:rsidRPr="00F92F6B" w:rsidRDefault="00CA2ECE" w:rsidP="00CA2ECE">
      <w:pPr>
        <w:pStyle w:val="B1"/>
      </w:pPr>
      <w:r w:rsidRPr="00F92F6B">
        <w:t>-</w:t>
      </w:r>
      <w:r w:rsidRPr="00F92F6B">
        <w:tab/>
        <w:t>STCH can be mapped to SL-SCH;</w:t>
      </w:r>
    </w:p>
    <w:p w14:paraId="6CD6BBBE" w14:textId="77777777" w:rsidR="00CA2ECE" w:rsidRPr="00F92F6B" w:rsidRDefault="00CA2ECE" w:rsidP="00CA2ECE">
      <w:pPr>
        <w:pStyle w:val="B1"/>
      </w:pPr>
      <w:r w:rsidRPr="00F92F6B">
        <w:t>-</w:t>
      </w:r>
      <w:r w:rsidRPr="00F92F6B">
        <w:tab/>
        <w:t>SBCCH can be mapped to SL-BCH.</w:t>
      </w:r>
    </w:p>
    <w:p w14:paraId="04ED5067" w14:textId="77777777" w:rsidR="00CA2ECE" w:rsidRPr="00F92F6B" w:rsidRDefault="00CA2ECE" w:rsidP="00CA2ECE">
      <w:pPr>
        <w:pStyle w:val="Heading4"/>
      </w:pPr>
      <w:bookmarkStart w:id="2032" w:name="_Toc37232070"/>
      <w:bookmarkStart w:id="2033" w:name="_Toc46502156"/>
      <w:bookmarkStart w:id="2034" w:name="_Toc51971504"/>
      <w:bookmarkStart w:id="2035" w:name="_Toc52551487"/>
      <w:bookmarkStart w:id="2036" w:name="_Toc219281034"/>
      <w:r w:rsidRPr="00F92F6B">
        <w:t>16.9.2.3</w:t>
      </w:r>
      <w:r w:rsidRPr="00F92F6B">
        <w:tab/>
        <w:t>RLC</w:t>
      </w:r>
      <w:bookmarkEnd w:id="2032"/>
      <w:bookmarkEnd w:id="2033"/>
      <w:bookmarkEnd w:id="2034"/>
      <w:bookmarkEnd w:id="2035"/>
      <w:bookmarkEnd w:id="2036"/>
    </w:p>
    <w:p w14:paraId="1F3233F2" w14:textId="77777777" w:rsidR="00CA2ECE" w:rsidRPr="00F92F6B" w:rsidRDefault="00CA2ECE" w:rsidP="00CA2ECE">
      <w:r w:rsidRPr="00F92F6B">
        <w:t xml:space="preserve">The services and functions of the RLC sublayer as specified in clause 6.3.2 are supported for </w:t>
      </w:r>
      <w:proofErr w:type="spellStart"/>
      <w:r w:rsidRPr="00F92F6B">
        <w:t>sidelink</w:t>
      </w:r>
      <w:proofErr w:type="spellEnd"/>
      <w:r w:rsidRPr="00F92F6B">
        <w:t xml:space="preserve">. TM is used for SBCCH. </w:t>
      </w:r>
      <w:r w:rsidR="00B1095E" w:rsidRPr="00F92F6B">
        <w:t xml:space="preserve">Both </w:t>
      </w:r>
      <w:r w:rsidRPr="00F92F6B">
        <w:t xml:space="preserve">UM </w:t>
      </w:r>
      <w:r w:rsidR="00B1095E" w:rsidRPr="00F92F6B">
        <w:t xml:space="preserve">and </w:t>
      </w:r>
      <w:r w:rsidRPr="00F92F6B">
        <w:t xml:space="preserve">AM </w:t>
      </w:r>
      <w:r w:rsidR="00B1095E" w:rsidRPr="00F92F6B">
        <w:t xml:space="preserve">are </w:t>
      </w:r>
      <w:r w:rsidRPr="00F92F6B">
        <w:t xml:space="preserve">used in unicast transmission while </w:t>
      </w:r>
      <w:r w:rsidR="00B1095E" w:rsidRPr="00F92F6B">
        <w:t xml:space="preserve">only </w:t>
      </w:r>
      <w:r w:rsidRPr="00F92F6B">
        <w:t>UM is used in groupcast or broadcast transmission. For UM, only unidirectional transmission is supported for groupcast and broadcast.</w:t>
      </w:r>
    </w:p>
    <w:p w14:paraId="63FF8B0D" w14:textId="77777777" w:rsidR="00CA2ECE" w:rsidRPr="00F92F6B" w:rsidRDefault="00CA2ECE" w:rsidP="00CA2ECE">
      <w:pPr>
        <w:pStyle w:val="Heading4"/>
      </w:pPr>
      <w:bookmarkStart w:id="2037" w:name="_Toc37232071"/>
      <w:bookmarkStart w:id="2038" w:name="_Toc46502157"/>
      <w:bookmarkStart w:id="2039" w:name="_Toc51971505"/>
      <w:bookmarkStart w:id="2040" w:name="_Toc52551488"/>
      <w:bookmarkStart w:id="2041" w:name="_Toc219281035"/>
      <w:r w:rsidRPr="00F92F6B">
        <w:t>16.9.2.4</w:t>
      </w:r>
      <w:r w:rsidRPr="00F92F6B">
        <w:tab/>
        <w:t>PDCP</w:t>
      </w:r>
      <w:bookmarkEnd w:id="2037"/>
      <w:bookmarkEnd w:id="2038"/>
      <w:bookmarkEnd w:id="2039"/>
      <w:bookmarkEnd w:id="2040"/>
      <w:bookmarkEnd w:id="2041"/>
    </w:p>
    <w:p w14:paraId="5D865E24" w14:textId="77777777" w:rsidR="00CA2ECE" w:rsidRPr="00F92F6B" w:rsidRDefault="00CA2ECE" w:rsidP="00CA2ECE">
      <w:r w:rsidRPr="00F92F6B">
        <w:t xml:space="preserve">The services and functions of the PDCP sublayer as specified in clause 6.4.1 are supported for </w:t>
      </w:r>
      <w:proofErr w:type="spellStart"/>
      <w:r w:rsidRPr="00F92F6B">
        <w:t>sidelink</w:t>
      </w:r>
      <w:proofErr w:type="spellEnd"/>
      <w:r w:rsidRPr="00F92F6B">
        <w:t xml:space="preserve"> with some restrictions:</w:t>
      </w:r>
    </w:p>
    <w:p w14:paraId="06D684EA" w14:textId="17DD8A33" w:rsidR="00CA2ECE" w:rsidRPr="00F92F6B" w:rsidRDefault="00CA2ECE" w:rsidP="00CA2ECE">
      <w:pPr>
        <w:pStyle w:val="B1"/>
      </w:pPr>
      <w:r w:rsidRPr="00F92F6B">
        <w:t>-</w:t>
      </w:r>
      <w:r w:rsidRPr="00F92F6B">
        <w:tab/>
        <w:t>Out-of-order delivery is supported only for unicast transmission</w:t>
      </w:r>
      <w:r w:rsidR="00242C3C" w:rsidRPr="00F92F6B">
        <w:t>.</w:t>
      </w:r>
    </w:p>
    <w:p w14:paraId="4E72E7B3" w14:textId="77777777" w:rsidR="00CA2ECE" w:rsidRPr="00F92F6B" w:rsidRDefault="00CA2ECE" w:rsidP="00CA2ECE">
      <w:pPr>
        <w:pStyle w:val="Heading4"/>
      </w:pPr>
      <w:bookmarkStart w:id="2042" w:name="_Toc37232072"/>
      <w:bookmarkStart w:id="2043" w:name="_Toc46502158"/>
      <w:bookmarkStart w:id="2044" w:name="_Toc51971506"/>
      <w:bookmarkStart w:id="2045" w:name="_Toc52551489"/>
      <w:bookmarkStart w:id="2046" w:name="_Toc219281036"/>
      <w:r w:rsidRPr="00F92F6B">
        <w:t>16.9.2.5</w:t>
      </w:r>
      <w:r w:rsidRPr="00F92F6B">
        <w:tab/>
        <w:t>SDAP</w:t>
      </w:r>
      <w:bookmarkEnd w:id="2042"/>
      <w:bookmarkEnd w:id="2043"/>
      <w:bookmarkEnd w:id="2044"/>
      <w:bookmarkEnd w:id="2045"/>
      <w:bookmarkEnd w:id="2046"/>
    </w:p>
    <w:p w14:paraId="292F92C6" w14:textId="77777777" w:rsidR="00CA2ECE" w:rsidRPr="00F92F6B" w:rsidRDefault="00CA2ECE" w:rsidP="00CA2ECE">
      <w:r w:rsidRPr="00F92F6B">
        <w:t>The SDAP sublayer provides the following service and function over the PC5 interface:</w:t>
      </w:r>
    </w:p>
    <w:p w14:paraId="211E7A1E" w14:textId="77777777" w:rsidR="00CA2ECE" w:rsidRPr="00F92F6B" w:rsidRDefault="00CA2ECE" w:rsidP="00CA2ECE">
      <w:pPr>
        <w:pStyle w:val="B1"/>
      </w:pPr>
      <w:r w:rsidRPr="00F92F6B">
        <w:t>-</w:t>
      </w:r>
      <w:r w:rsidRPr="00F92F6B">
        <w:tab/>
        <w:t xml:space="preserve">Mapping between a QoS flow and a </w:t>
      </w:r>
      <w:proofErr w:type="spellStart"/>
      <w:r w:rsidRPr="00F92F6B">
        <w:t>sidelink</w:t>
      </w:r>
      <w:proofErr w:type="spellEnd"/>
      <w:r w:rsidRPr="00F92F6B">
        <w:t xml:space="preserve"> data radio bearer.</w:t>
      </w:r>
    </w:p>
    <w:p w14:paraId="293F8F9D" w14:textId="77777777" w:rsidR="00CA2ECE" w:rsidRPr="00F92F6B" w:rsidRDefault="00CA2ECE" w:rsidP="00CA2ECE">
      <w:r w:rsidRPr="00F92F6B">
        <w:t>There is one SDAP entity per destination for one of unicast, groupcast and broadcast which is associated to the destination. Reflective QoS is not supported over the PC5 interface.</w:t>
      </w:r>
    </w:p>
    <w:p w14:paraId="06755527" w14:textId="77777777" w:rsidR="00CA2ECE" w:rsidRPr="00F92F6B" w:rsidRDefault="00CA2ECE" w:rsidP="00CA2ECE">
      <w:pPr>
        <w:pStyle w:val="Heading4"/>
      </w:pPr>
      <w:bookmarkStart w:id="2047" w:name="_Toc37232073"/>
      <w:bookmarkStart w:id="2048" w:name="_Toc46502159"/>
      <w:bookmarkStart w:id="2049" w:name="_Toc51971507"/>
      <w:bookmarkStart w:id="2050" w:name="_Toc52551490"/>
      <w:bookmarkStart w:id="2051" w:name="_Toc219281037"/>
      <w:r w:rsidRPr="00F92F6B">
        <w:t>16.9.2.6</w:t>
      </w:r>
      <w:r w:rsidRPr="00F92F6B">
        <w:tab/>
        <w:t>RRC</w:t>
      </w:r>
      <w:bookmarkEnd w:id="2047"/>
      <w:bookmarkEnd w:id="2048"/>
      <w:bookmarkEnd w:id="2049"/>
      <w:bookmarkEnd w:id="2050"/>
      <w:bookmarkEnd w:id="2051"/>
    </w:p>
    <w:p w14:paraId="5E5067D9" w14:textId="77777777" w:rsidR="00CA2ECE" w:rsidRPr="00F92F6B" w:rsidRDefault="00CA2ECE" w:rsidP="00CA2ECE">
      <w:r w:rsidRPr="00F92F6B">
        <w:t>The RRC sublayer provides the following services and functions over the PC5 interface:</w:t>
      </w:r>
    </w:p>
    <w:p w14:paraId="4DACCFE4" w14:textId="77777777" w:rsidR="00CA2ECE" w:rsidRPr="00F92F6B" w:rsidRDefault="00CA2ECE" w:rsidP="00CA2ECE">
      <w:pPr>
        <w:pStyle w:val="B1"/>
      </w:pPr>
      <w:r w:rsidRPr="00F92F6B">
        <w:t>-</w:t>
      </w:r>
      <w:r w:rsidRPr="00F92F6B">
        <w:tab/>
        <w:t>Transfer of a PC5-RRC message between peer UEs;</w:t>
      </w:r>
    </w:p>
    <w:p w14:paraId="79B0326B" w14:textId="77777777" w:rsidR="00CA2ECE" w:rsidRPr="00F92F6B" w:rsidRDefault="00CA2ECE" w:rsidP="00CA2ECE">
      <w:pPr>
        <w:pStyle w:val="B1"/>
      </w:pPr>
      <w:r w:rsidRPr="00F92F6B">
        <w:t>-</w:t>
      </w:r>
      <w:r w:rsidRPr="00F92F6B">
        <w:tab/>
        <w:t>Maintenance and release of a PC5-RRC connection between two UEs;</w:t>
      </w:r>
    </w:p>
    <w:p w14:paraId="778B35D8" w14:textId="7684E0B7" w:rsidR="00CA2ECE" w:rsidRPr="00F92F6B" w:rsidRDefault="00CA2ECE" w:rsidP="00CA2ECE">
      <w:pPr>
        <w:pStyle w:val="B1"/>
      </w:pPr>
      <w:r w:rsidRPr="00F92F6B">
        <w:t>-</w:t>
      </w:r>
      <w:r w:rsidRPr="00F92F6B">
        <w:tab/>
        <w:t xml:space="preserve">Detection of </w:t>
      </w:r>
      <w:proofErr w:type="spellStart"/>
      <w:r w:rsidRPr="00F92F6B">
        <w:t>sidelink</w:t>
      </w:r>
      <w:proofErr w:type="spellEnd"/>
      <w:r w:rsidRPr="00F92F6B">
        <w:t xml:space="preserve"> radio link failure for a PC5-RRC connection</w:t>
      </w:r>
      <w:r w:rsidR="00DF667C" w:rsidRPr="00F92F6B">
        <w:t>;</w:t>
      </w:r>
    </w:p>
    <w:p w14:paraId="31FE8CDE" w14:textId="77777777" w:rsidR="00DF667C" w:rsidRPr="00F92F6B" w:rsidRDefault="00DF667C" w:rsidP="00DF667C">
      <w:pPr>
        <w:pStyle w:val="B1"/>
      </w:pPr>
      <w:r w:rsidRPr="00F92F6B">
        <w:t>-</w:t>
      </w:r>
      <w:r w:rsidRPr="00F92F6B">
        <w:tab/>
        <w:t xml:space="preserve">Measurement configuration and reporting related to </w:t>
      </w:r>
      <w:proofErr w:type="spellStart"/>
      <w:r w:rsidRPr="00F92F6B">
        <w:t>sidelink</w:t>
      </w:r>
      <w:proofErr w:type="spellEnd"/>
      <w:r w:rsidRPr="00F92F6B">
        <w:t>.</w:t>
      </w:r>
    </w:p>
    <w:p w14:paraId="329D8CCA" w14:textId="77777777" w:rsidR="00CA2ECE" w:rsidRPr="00F92F6B" w:rsidRDefault="00CA2ECE" w:rsidP="00CA2ECE">
      <w:r w:rsidRPr="00F92F6B">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F92F6B" w:rsidRDefault="00CA2ECE" w:rsidP="00CA2ECE">
      <w:r w:rsidRPr="00F92F6B">
        <w:t xml:space="preserve">Separate PC5-RRC procedures and messages are used for a UE to transfer UE capability and </w:t>
      </w:r>
      <w:proofErr w:type="spellStart"/>
      <w:r w:rsidRPr="00F92F6B">
        <w:t>sidelink</w:t>
      </w:r>
      <w:proofErr w:type="spellEnd"/>
      <w:r w:rsidRPr="00F92F6B">
        <w:t xml:space="preserve"> configuration to the peer UE</w:t>
      </w:r>
      <w:r w:rsidR="00A96FFC" w:rsidRPr="00F92F6B">
        <w:rPr>
          <w:rFonts w:eastAsia="SimSun"/>
        </w:rPr>
        <w:t>, as specified in TS 38.331 [</w:t>
      </w:r>
      <w:r w:rsidR="00325CF4" w:rsidRPr="00F92F6B">
        <w:rPr>
          <w:rFonts w:eastAsia="SimSun"/>
        </w:rPr>
        <w:t>12</w:t>
      </w:r>
      <w:r w:rsidR="00A96FFC" w:rsidRPr="00F92F6B">
        <w:rPr>
          <w:rFonts w:eastAsia="SimSun"/>
        </w:rPr>
        <w:t>]</w:t>
      </w:r>
      <w:r w:rsidRPr="00F92F6B">
        <w:t xml:space="preserve">. Both peer UEs can exchange their own UE capability and </w:t>
      </w:r>
      <w:proofErr w:type="spellStart"/>
      <w:r w:rsidRPr="00F92F6B">
        <w:t>sidelink</w:t>
      </w:r>
      <w:proofErr w:type="spellEnd"/>
      <w:r w:rsidRPr="00F92F6B">
        <w:t xml:space="preserve"> configuration using separate bi-directional procedures in both </w:t>
      </w:r>
      <w:proofErr w:type="spellStart"/>
      <w:r w:rsidRPr="00F92F6B">
        <w:t>sidelink</w:t>
      </w:r>
      <w:proofErr w:type="spellEnd"/>
      <w:r w:rsidRPr="00F92F6B">
        <w:t xml:space="preserve"> directions.</w:t>
      </w:r>
    </w:p>
    <w:p w14:paraId="627F8A58" w14:textId="77777777" w:rsidR="00CA2ECE" w:rsidRPr="00F92F6B" w:rsidRDefault="00CA2ECE" w:rsidP="00CA2ECE">
      <w:pPr>
        <w:rPr>
          <w:rFonts w:eastAsia="Malgun Gothic"/>
          <w:lang w:eastAsia="ko-KR"/>
        </w:rPr>
      </w:pPr>
      <w:r w:rsidRPr="00F92F6B">
        <w:t xml:space="preserve">If it is not interested in </w:t>
      </w:r>
      <w:proofErr w:type="spellStart"/>
      <w:r w:rsidRPr="00F92F6B">
        <w:t>sidelink</w:t>
      </w:r>
      <w:proofErr w:type="spellEnd"/>
      <w:r w:rsidRPr="00F92F6B">
        <w:t xml:space="preserve"> transmission, if </w:t>
      </w:r>
      <w:proofErr w:type="spellStart"/>
      <w:r w:rsidRPr="00F92F6B">
        <w:t>sidelink</w:t>
      </w:r>
      <w:proofErr w:type="spellEnd"/>
      <w:r w:rsidRPr="00F92F6B">
        <w:t xml:space="preserve"> RLF on the PC5-RRC connection is declared, or if the Layer-2 link release procedure is completed as specified in TS 23.287 [40], UE releases the PC5-RRC connection.</w:t>
      </w:r>
    </w:p>
    <w:p w14:paraId="51EB30C1" w14:textId="77777777" w:rsidR="00CA2ECE" w:rsidRPr="00F92F6B" w:rsidRDefault="00CA2ECE" w:rsidP="00CA2ECE">
      <w:pPr>
        <w:pStyle w:val="Heading3"/>
      </w:pPr>
      <w:bookmarkStart w:id="2052" w:name="_Toc37232074"/>
      <w:bookmarkStart w:id="2053" w:name="_Toc46502160"/>
      <w:bookmarkStart w:id="2054" w:name="_Toc51971508"/>
      <w:bookmarkStart w:id="2055" w:name="_Toc52551491"/>
      <w:bookmarkStart w:id="2056" w:name="_Toc219281038"/>
      <w:r w:rsidRPr="00F92F6B">
        <w:t>16.9.3</w:t>
      </w:r>
      <w:r w:rsidRPr="00F92F6B">
        <w:tab/>
        <w:t>Radio Resource Allocation</w:t>
      </w:r>
      <w:bookmarkEnd w:id="2052"/>
      <w:bookmarkEnd w:id="2053"/>
      <w:bookmarkEnd w:id="2054"/>
      <w:bookmarkEnd w:id="2055"/>
      <w:bookmarkEnd w:id="2056"/>
    </w:p>
    <w:p w14:paraId="46BA2D56" w14:textId="77777777" w:rsidR="00CA2ECE" w:rsidRPr="00F92F6B" w:rsidRDefault="00CA2ECE" w:rsidP="00CA2ECE">
      <w:pPr>
        <w:pStyle w:val="Heading4"/>
        <w:rPr>
          <w:szCs w:val="28"/>
        </w:rPr>
      </w:pPr>
      <w:bookmarkStart w:id="2057" w:name="_Toc37232075"/>
      <w:bookmarkStart w:id="2058" w:name="_Toc46502161"/>
      <w:bookmarkStart w:id="2059" w:name="_Toc51971509"/>
      <w:bookmarkStart w:id="2060" w:name="_Toc52551492"/>
      <w:bookmarkStart w:id="2061" w:name="_Toc219281039"/>
      <w:r w:rsidRPr="00F92F6B">
        <w:rPr>
          <w:szCs w:val="28"/>
        </w:rPr>
        <w:t>16.9.3.1</w:t>
      </w:r>
      <w:r w:rsidRPr="00F92F6B">
        <w:rPr>
          <w:szCs w:val="28"/>
        </w:rPr>
        <w:tab/>
        <w:t>General</w:t>
      </w:r>
      <w:bookmarkEnd w:id="2057"/>
      <w:bookmarkEnd w:id="2058"/>
      <w:bookmarkEnd w:id="2059"/>
      <w:bookmarkEnd w:id="2060"/>
      <w:bookmarkEnd w:id="2061"/>
    </w:p>
    <w:p w14:paraId="6F6A122F" w14:textId="77777777" w:rsidR="00CA2ECE" w:rsidRPr="00F92F6B" w:rsidRDefault="00A96FFC" w:rsidP="00CA2ECE">
      <w:r w:rsidRPr="00F92F6B">
        <w:rPr>
          <w:rFonts w:eastAsia="SimSun"/>
        </w:rPr>
        <w:t xml:space="preserve">For NR </w:t>
      </w:r>
      <w:proofErr w:type="spellStart"/>
      <w:r w:rsidRPr="00F92F6B">
        <w:rPr>
          <w:rFonts w:eastAsia="SimSun"/>
        </w:rPr>
        <w:t>sidelink</w:t>
      </w:r>
      <w:proofErr w:type="spellEnd"/>
      <w:r w:rsidRPr="00F92F6B">
        <w:rPr>
          <w:rFonts w:eastAsia="SimSun"/>
        </w:rPr>
        <w:t xml:space="preserve"> communication, t</w:t>
      </w:r>
      <w:r w:rsidR="00CA2ECE" w:rsidRPr="00F92F6B">
        <w:t xml:space="preserve">he UE can operate in two modes </w:t>
      </w:r>
      <w:r w:rsidRPr="00F92F6B">
        <w:rPr>
          <w:rFonts w:eastAsia="SimSun"/>
        </w:rPr>
        <w:t xml:space="preserve">as specified in 5.7.2 </w:t>
      </w:r>
      <w:r w:rsidR="00CA2ECE" w:rsidRPr="00F92F6B">
        <w:t xml:space="preserve">for resource allocation in </w:t>
      </w:r>
      <w:proofErr w:type="spellStart"/>
      <w:r w:rsidR="00CA2ECE" w:rsidRPr="00F92F6B">
        <w:t>sidelink</w:t>
      </w:r>
      <w:proofErr w:type="spellEnd"/>
      <w:r w:rsidR="00CA2ECE" w:rsidRPr="00F92F6B">
        <w:t>:</w:t>
      </w:r>
    </w:p>
    <w:p w14:paraId="53487C06" w14:textId="77777777" w:rsidR="00CA2ECE" w:rsidRPr="00F92F6B" w:rsidRDefault="00CA2ECE" w:rsidP="00CA2ECE">
      <w:pPr>
        <w:pStyle w:val="B1"/>
      </w:pPr>
      <w:r w:rsidRPr="00F92F6B">
        <w:t>-</w:t>
      </w:r>
      <w:r w:rsidRPr="00F92F6B">
        <w:tab/>
        <w:t>Scheduled resource allocation, characterized by:</w:t>
      </w:r>
    </w:p>
    <w:p w14:paraId="1ECAE233" w14:textId="77777777" w:rsidR="00CA2ECE" w:rsidRPr="00F92F6B" w:rsidRDefault="00CA2ECE" w:rsidP="00CA2ECE">
      <w:pPr>
        <w:pStyle w:val="B2"/>
      </w:pPr>
      <w:r w:rsidRPr="00F92F6B">
        <w:t>-</w:t>
      </w:r>
      <w:r w:rsidRPr="00F92F6B">
        <w:tab/>
        <w:t>The UE needs to be RRC_CONNECTED in order to transmit data;</w:t>
      </w:r>
    </w:p>
    <w:p w14:paraId="68548735" w14:textId="77777777" w:rsidR="00CA2ECE" w:rsidRPr="00F92F6B" w:rsidRDefault="00CA2ECE" w:rsidP="00CA2ECE">
      <w:pPr>
        <w:pStyle w:val="B2"/>
        <w:rPr>
          <w:rFonts w:eastAsia="Yu Mincho"/>
        </w:rPr>
      </w:pPr>
      <w:r w:rsidRPr="00F92F6B">
        <w:rPr>
          <w:lang w:eastAsia="ko-KR"/>
        </w:rPr>
        <w:t>-</w:t>
      </w:r>
      <w:r w:rsidRPr="00F92F6B">
        <w:rPr>
          <w:lang w:eastAsia="ko-KR"/>
        </w:rPr>
        <w:tab/>
      </w:r>
      <w:r w:rsidRPr="00F92F6B">
        <w:t>NG-RAN schedules transmission resources.</w:t>
      </w:r>
    </w:p>
    <w:p w14:paraId="0DD3DD70" w14:textId="77777777" w:rsidR="00CA2ECE" w:rsidRPr="00F92F6B" w:rsidRDefault="00CA2ECE" w:rsidP="00CA2ECE">
      <w:pPr>
        <w:pStyle w:val="B1"/>
      </w:pPr>
      <w:r w:rsidRPr="00F92F6B">
        <w:t>-</w:t>
      </w:r>
      <w:r w:rsidRPr="00F92F6B">
        <w:tab/>
        <w:t>UE autonomous resource selection, characterized by:</w:t>
      </w:r>
    </w:p>
    <w:p w14:paraId="13E2DBB8" w14:textId="77777777" w:rsidR="00CA2ECE" w:rsidRPr="00F92F6B" w:rsidRDefault="00CA2ECE" w:rsidP="00CA2ECE">
      <w:pPr>
        <w:pStyle w:val="B2"/>
      </w:pPr>
      <w:r w:rsidRPr="00F92F6B">
        <w:t>-</w:t>
      </w:r>
      <w:r w:rsidRPr="00F92F6B">
        <w:tab/>
        <w:t>The UE can transmit data when inside NG-RAN coverage, irrespective of which RRC state the UE is in, and when outside NG-RAN coverage;</w:t>
      </w:r>
    </w:p>
    <w:p w14:paraId="0113E702" w14:textId="77777777" w:rsidR="00CA2ECE" w:rsidRPr="00F92F6B" w:rsidRDefault="00CA2ECE" w:rsidP="00CA2ECE">
      <w:pPr>
        <w:pStyle w:val="B2"/>
      </w:pPr>
      <w:r w:rsidRPr="00F92F6B">
        <w:t>-</w:t>
      </w:r>
      <w:r w:rsidRPr="00F92F6B">
        <w:tab/>
        <w:t xml:space="preserve">The UE autonomously selects transmission resources from </w:t>
      </w:r>
      <w:r w:rsidR="00B1095E" w:rsidRPr="00F92F6B">
        <w:t>resource pool(s)</w:t>
      </w:r>
      <w:r w:rsidRPr="00F92F6B">
        <w:t>.</w:t>
      </w:r>
    </w:p>
    <w:p w14:paraId="7391DDF0" w14:textId="784139C7" w:rsidR="00CA2ECE" w:rsidRPr="00F92F6B" w:rsidRDefault="00CA2ECE" w:rsidP="00253D75">
      <w:r w:rsidRPr="00F92F6B">
        <w:t xml:space="preserve">For NR </w:t>
      </w:r>
      <w:proofErr w:type="spellStart"/>
      <w:r w:rsidRPr="00F92F6B">
        <w:t>sidelink</w:t>
      </w:r>
      <w:proofErr w:type="spellEnd"/>
      <w:r w:rsidRPr="00F92F6B">
        <w:t xml:space="preserve"> communication, the UE performs </w:t>
      </w:r>
      <w:proofErr w:type="spellStart"/>
      <w:r w:rsidRPr="00F92F6B">
        <w:t>sidelink</w:t>
      </w:r>
      <w:proofErr w:type="spellEnd"/>
      <w:r w:rsidRPr="00F92F6B">
        <w:t xml:space="preserve"> transmissions only on a single carrier.</w:t>
      </w:r>
    </w:p>
    <w:p w14:paraId="3DFC3274" w14:textId="77777777" w:rsidR="00CA2ECE" w:rsidRPr="00F92F6B" w:rsidRDefault="00CA2ECE" w:rsidP="00CA2ECE">
      <w:pPr>
        <w:pStyle w:val="Heading4"/>
        <w:rPr>
          <w:szCs w:val="28"/>
        </w:rPr>
      </w:pPr>
      <w:bookmarkStart w:id="2062" w:name="_Toc37232076"/>
      <w:bookmarkStart w:id="2063" w:name="_Toc46502162"/>
      <w:bookmarkStart w:id="2064" w:name="_Toc51971510"/>
      <w:bookmarkStart w:id="2065" w:name="_Toc52551493"/>
      <w:bookmarkStart w:id="2066" w:name="_Toc219281040"/>
      <w:r w:rsidRPr="00F92F6B">
        <w:rPr>
          <w:szCs w:val="28"/>
        </w:rPr>
        <w:t>16.9.3.2</w:t>
      </w:r>
      <w:r w:rsidRPr="00F92F6B">
        <w:rPr>
          <w:szCs w:val="28"/>
        </w:rPr>
        <w:tab/>
      </w:r>
      <w:r w:rsidRPr="00F92F6B">
        <w:t>Scheduled Resource Allocation</w:t>
      </w:r>
      <w:bookmarkEnd w:id="2062"/>
      <w:bookmarkEnd w:id="2063"/>
      <w:bookmarkEnd w:id="2064"/>
      <w:bookmarkEnd w:id="2065"/>
      <w:bookmarkEnd w:id="2066"/>
    </w:p>
    <w:p w14:paraId="0F2871AC" w14:textId="77777777" w:rsidR="00CA2ECE" w:rsidRPr="00F92F6B" w:rsidRDefault="00CA2ECE" w:rsidP="00CA2ECE">
      <w:r w:rsidRPr="00F92F6B">
        <w:t xml:space="preserve">NG-RAN can dynamically allocate resources to the UE via the SL-RNTI on </w:t>
      </w:r>
      <w:r w:rsidRPr="00F92F6B">
        <w:rPr>
          <w:lang w:eastAsia="ko-KR"/>
        </w:rPr>
        <w:t xml:space="preserve">PDCCH(s) for </w:t>
      </w:r>
      <w:r w:rsidRPr="00F92F6B">
        <w:t xml:space="preserve">NR </w:t>
      </w:r>
      <w:proofErr w:type="spellStart"/>
      <w:r w:rsidRPr="00F92F6B">
        <w:t>sidelink</w:t>
      </w:r>
      <w:proofErr w:type="spellEnd"/>
      <w:r w:rsidRPr="00F92F6B">
        <w:t xml:space="preserve"> </w:t>
      </w:r>
      <w:r w:rsidR="00B1095E" w:rsidRPr="00F92F6B">
        <w:t>c</w:t>
      </w:r>
      <w:r w:rsidRPr="00F92F6B">
        <w:t>ommunication.</w:t>
      </w:r>
    </w:p>
    <w:p w14:paraId="1D9D8BAF" w14:textId="77777777" w:rsidR="00CA2ECE" w:rsidRPr="00F92F6B" w:rsidRDefault="00CA2ECE" w:rsidP="00CA2ECE">
      <w:r w:rsidRPr="00F92F6B">
        <w:t xml:space="preserve">In addition, NG-RAN can allocate </w:t>
      </w:r>
      <w:proofErr w:type="spellStart"/>
      <w:r w:rsidRPr="00F92F6B">
        <w:t>sidelink</w:t>
      </w:r>
      <w:proofErr w:type="spellEnd"/>
      <w:r w:rsidRPr="00F92F6B">
        <w:t xml:space="preserve"> resources to </w:t>
      </w:r>
      <w:r w:rsidR="00B1095E" w:rsidRPr="00F92F6B">
        <w:t xml:space="preserve">a </w:t>
      </w:r>
      <w:r w:rsidRPr="00F92F6B">
        <w:t xml:space="preserve">UE with two types of configured </w:t>
      </w:r>
      <w:proofErr w:type="spellStart"/>
      <w:r w:rsidRPr="00F92F6B">
        <w:t>sidelink</w:t>
      </w:r>
      <w:proofErr w:type="spellEnd"/>
      <w:r w:rsidRPr="00F92F6B">
        <w:t xml:space="preserve"> grants:</w:t>
      </w:r>
    </w:p>
    <w:p w14:paraId="400474E4" w14:textId="77777777" w:rsidR="00CA2ECE" w:rsidRPr="00F92F6B" w:rsidRDefault="00653C72" w:rsidP="00653C72">
      <w:pPr>
        <w:pStyle w:val="B1"/>
        <w:rPr>
          <w:rFonts w:eastAsia="Malgun Gothic"/>
          <w:lang w:eastAsia="ko-KR"/>
        </w:rPr>
      </w:pPr>
      <w:r w:rsidRPr="00F92F6B">
        <w:rPr>
          <w:rFonts w:eastAsia="Malgun Gothic"/>
          <w:lang w:eastAsia="ko-KR"/>
        </w:rPr>
        <w:t>-</w:t>
      </w:r>
      <w:r w:rsidRPr="00F92F6B">
        <w:rPr>
          <w:rFonts w:eastAsia="Malgun Gothic"/>
          <w:lang w:eastAsia="ko-KR"/>
        </w:rPr>
        <w:tab/>
      </w:r>
      <w:r w:rsidR="00CA2ECE" w:rsidRPr="00F92F6B">
        <w:rPr>
          <w:rFonts w:eastAsia="Malgun Gothic"/>
          <w:lang w:eastAsia="ko-KR"/>
        </w:rPr>
        <w:t xml:space="preserve">With type 1, </w:t>
      </w:r>
      <w:r w:rsidR="00CA2ECE" w:rsidRPr="00F92F6B">
        <w:t xml:space="preserve">RRC directly provides the configured </w:t>
      </w:r>
      <w:proofErr w:type="spellStart"/>
      <w:r w:rsidR="00CA2ECE" w:rsidRPr="00F92F6B">
        <w:t>sidelink</w:t>
      </w:r>
      <w:proofErr w:type="spellEnd"/>
      <w:r w:rsidR="00CA2ECE" w:rsidRPr="00F92F6B">
        <w:t xml:space="preserve"> grant only for NR </w:t>
      </w:r>
      <w:proofErr w:type="spellStart"/>
      <w:r w:rsidR="00CA2ECE" w:rsidRPr="00F92F6B">
        <w:t>sidelink</w:t>
      </w:r>
      <w:proofErr w:type="spellEnd"/>
      <w:r w:rsidR="00CA2ECE" w:rsidRPr="00F92F6B">
        <w:t xml:space="preserve"> communication;</w:t>
      </w:r>
    </w:p>
    <w:p w14:paraId="06053123" w14:textId="77777777" w:rsidR="00CA2ECE" w:rsidRPr="00F92F6B" w:rsidRDefault="00653C72" w:rsidP="00653C72">
      <w:pPr>
        <w:pStyle w:val="B1"/>
        <w:rPr>
          <w:rFonts w:eastAsia="Malgun Gothic"/>
          <w:lang w:eastAsia="ko-KR"/>
        </w:rPr>
      </w:pPr>
      <w:r w:rsidRPr="00F92F6B">
        <w:rPr>
          <w:rFonts w:eastAsia="Malgun Gothic"/>
          <w:lang w:eastAsia="ko-KR"/>
        </w:rPr>
        <w:t>-</w:t>
      </w:r>
      <w:r w:rsidRPr="00F92F6B">
        <w:rPr>
          <w:rFonts w:eastAsia="Malgun Gothic"/>
          <w:lang w:eastAsia="ko-KR"/>
        </w:rPr>
        <w:tab/>
      </w:r>
      <w:r w:rsidR="00CA2ECE" w:rsidRPr="00F92F6B">
        <w:rPr>
          <w:rFonts w:eastAsia="Malgun Gothic"/>
          <w:lang w:eastAsia="ko-KR"/>
        </w:rPr>
        <w:t xml:space="preserve">With type 2, </w:t>
      </w:r>
      <w:r w:rsidR="00CA2ECE" w:rsidRPr="00F92F6B">
        <w:t xml:space="preserve">RRC defines the periodicity of the configured </w:t>
      </w:r>
      <w:proofErr w:type="spellStart"/>
      <w:r w:rsidR="00CA2ECE" w:rsidRPr="00F92F6B">
        <w:t>sidelink</w:t>
      </w:r>
      <w:proofErr w:type="spellEnd"/>
      <w:r w:rsidR="00CA2ECE" w:rsidRPr="00F92F6B">
        <w:t xml:space="preserve"> grant while PDCCH can either signal and activate the configured </w:t>
      </w:r>
      <w:proofErr w:type="spellStart"/>
      <w:r w:rsidR="00CA2ECE" w:rsidRPr="00F92F6B">
        <w:t>sidelink</w:t>
      </w:r>
      <w:proofErr w:type="spellEnd"/>
      <w:r w:rsidR="00CA2ECE" w:rsidRPr="00F92F6B">
        <w:t xml:space="preserve"> grant, or deactivate it. The PDCCH is addressed to SL-CS-RNTI for NR </w:t>
      </w:r>
      <w:proofErr w:type="spellStart"/>
      <w:r w:rsidR="00CA2ECE" w:rsidRPr="00F92F6B">
        <w:t>sidelink</w:t>
      </w:r>
      <w:proofErr w:type="spellEnd"/>
      <w:r w:rsidR="00CA2ECE" w:rsidRPr="00F92F6B">
        <w:t xml:space="preserve"> communication.</w:t>
      </w:r>
    </w:p>
    <w:p w14:paraId="103ACB2F" w14:textId="77777777" w:rsidR="00B1095E" w:rsidRPr="00F92F6B" w:rsidRDefault="00B1095E" w:rsidP="00B1095E">
      <w:pPr>
        <w:rPr>
          <w:rFonts w:eastAsia="Malgun Gothic"/>
          <w:lang w:eastAsia="ko-KR"/>
        </w:rPr>
      </w:pPr>
      <w:r w:rsidRPr="00F92F6B">
        <w:t xml:space="preserve">Besides, NG-RAN can also semi-persistently allocate </w:t>
      </w:r>
      <w:proofErr w:type="spellStart"/>
      <w:r w:rsidRPr="00F92F6B">
        <w:t>sidelink</w:t>
      </w:r>
      <w:proofErr w:type="spellEnd"/>
      <w:r w:rsidRPr="00F92F6B">
        <w:t xml:space="preserve"> resources to the UE via the </w:t>
      </w:r>
      <w:r w:rsidR="00A96FFC" w:rsidRPr="00F92F6B">
        <w:t xml:space="preserve">SL Semi-Persistent Scheduling </w:t>
      </w:r>
      <w:r w:rsidRPr="00F92F6B">
        <w:t xml:space="preserve">V-RNTI on PDCCH(s) for V2X </w:t>
      </w:r>
      <w:proofErr w:type="spellStart"/>
      <w:r w:rsidRPr="00F92F6B">
        <w:t>sidelink</w:t>
      </w:r>
      <w:proofErr w:type="spellEnd"/>
      <w:r w:rsidRPr="00F92F6B">
        <w:t xml:space="preserve"> communication.</w:t>
      </w:r>
    </w:p>
    <w:p w14:paraId="3A9177C8" w14:textId="77777777" w:rsidR="00CA2ECE" w:rsidRPr="00F92F6B" w:rsidRDefault="00CA2ECE" w:rsidP="00CA2ECE">
      <w:r w:rsidRPr="00F92F6B">
        <w:t xml:space="preserve">For the UE performing NR </w:t>
      </w:r>
      <w:proofErr w:type="spellStart"/>
      <w:r w:rsidRPr="00F92F6B">
        <w:t>sidelink</w:t>
      </w:r>
      <w:proofErr w:type="spellEnd"/>
      <w:r w:rsidRPr="00F92F6B">
        <w:t xml:space="preserve"> communication, there can be more than one configured </w:t>
      </w:r>
      <w:proofErr w:type="spellStart"/>
      <w:r w:rsidRPr="00F92F6B">
        <w:t>sidelink</w:t>
      </w:r>
      <w:proofErr w:type="spellEnd"/>
      <w:r w:rsidRPr="00F92F6B">
        <w:t xml:space="preserve"> grant activated at a time on the carrier configured for </w:t>
      </w:r>
      <w:proofErr w:type="spellStart"/>
      <w:r w:rsidRPr="00F92F6B">
        <w:t>sidelink</w:t>
      </w:r>
      <w:proofErr w:type="spellEnd"/>
      <w:r w:rsidRPr="00F92F6B">
        <w:t xml:space="preserve"> transmission.</w:t>
      </w:r>
    </w:p>
    <w:p w14:paraId="79AD05D9" w14:textId="77777777" w:rsidR="00CA2ECE" w:rsidRPr="00F92F6B" w:rsidRDefault="00CA2ECE" w:rsidP="00CA2ECE">
      <w:r w:rsidRPr="00F92F6B">
        <w:t xml:space="preserve">When beam failure or physical layer problem occurs on </w:t>
      </w:r>
      <w:r w:rsidR="00B1095E" w:rsidRPr="00F92F6B">
        <w:t>MCG</w:t>
      </w:r>
      <w:r w:rsidRPr="00F92F6B">
        <w:t xml:space="preserve">, </w:t>
      </w:r>
      <w:r w:rsidRPr="00F92F6B">
        <w:rPr>
          <w:rFonts w:eastAsia="Malgun Gothic"/>
          <w:lang w:eastAsia="ko-KR"/>
        </w:rPr>
        <w:t xml:space="preserve">the UE can </w:t>
      </w:r>
      <w:r w:rsidRPr="00F92F6B">
        <w:t xml:space="preserve">continue using the configured </w:t>
      </w:r>
      <w:proofErr w:type="spellStart"/>
      <w:r w:rsidRPr="00F92F6B">
        <w:t>sidelink</w:t>
      </w:r>
      <w:proofErr w:type="spellEnd"/>
      <w:r w:rsidRPr="00F92F6B">
        <w:t xml:space="preserve"> grant Type 1</w:t>
      </w:r>
      <w:r w:rsidR="00B1095E" w:rsidRPr="00F92F6B">
        <w:t xml:space="preserve"> until initiation of the RRC connection re-establishment procedure as specified in TS 38.331 [12]</w:t>
      </w:r>
      <w:r w:rsidRPr="00F92F6B">
        <w:t xml:space="preserve">. </w:t>
      </w:r>
      <w:r w:rsidRPr="00F92F6B">
        <w:rPr>
          <w:rFonts w:eastAsia="Malgun Gothic"/>
          <w:lang w:eastAsia="ko-KR"/>
        </w:rPr>
        <w:t xml:space="preserve">During handover, the UE can be provided with </w:t>
      </w:r>
      <w:r w:rsidRPr="00F92F6B">
        <w:t xml:space="preserve">configured </w:t>
      </w:r>
      <w:proofErr w:type="spellStart"/>
      <w:r w:rsidRPr="00F92F6B">
        <w:t>sidelink</w:t>
      </w:r>
      <w:proofErr w:type="spellEnd"/>
      <w:r w:rsidRPr="00F92F6B">
        <w:t xml:space="preserve"> grants via handover command, regardless of the type. If provided, the UE activates the configured </w:t>
      </w:r>
      <w:proofErr w:type="spellStart"/>
      <w:r w:rsidRPr="00F92F6B">
        <w:t>sidelink</w:t>
      </w:r>
      <w:proofErr w:type="spellEnd"/>
      <w:r w:rsidRPr="00F92F6B">
        <w:t xml:space="preserve"> grant Type 1 upon reception of the handover command</w:t>
      </w:r>
      <w:r w:rsidR="00B1095E" w:rsidRPr="00F92F6B">
        <w:t xml:space="preserve"> or execution of CHO</w:t>
      </w:r>
      <w:r w:rsidRPr="00F92F6B">
        <w:t>.</w:t>
      </w:r>
    </w:p>
    <w:p w14:paraId="7DC65FFF" w14:textId="77777777" w:rsidR="00CA2ECE" w:rsidRPr="00F92F6B" w:rsidRDefault="00CA2ECE" w:rsidP="00CA2ECE">
      <w:pPr>
        <w:rPr>
          <w:rFonts w:eastAsia="Malgun Gothic"/>
          <w:lang w:eastAsia="ko-KR"/>
        </w:rPr>
      </w:pPr>
      <w:r w:rsidRPr="00F92F6B">
        <w:rPr>
          <w:rFonts w:eastAsia="Malgun Gothic"/>
          <w:lang w:eastAsia="ko-KR"/>
        </w:rPr>
        <w:t>The UE can send</w:t>
      </w:r>
      <w:r w:rsidRPr="00F92F6B">
        <w:t xml:space="preserve"> </w:t>
      </w:r>
      <w:proofErr w:type="spellStart"/>
      <w:r w:rsidRPr="00F92F6B">
        <w:t>sidelink</w:t>
      </w:r>
      <w:proofErr w:type="spellEnd"/>
      <w:r w:rsidRPr="00F92F6B">
        <w:t xml:space="preserve"> buffer status report to support scheduler operation in NG-RAN. </w:t>
      </w:r>
      <w:r w:rsidR="00A96FFC" w:rsidRPr="00F92F6B">
        <w:t xml:space="preserve">For NR </w:t>
      </w:r>
      <w:proofErr w:type="spellStart"/>
      <w:r w:rsidR="00A96FFC" w:rsidRPr="00F92F6B">
        <w:t>sidelink</w:t>
      </w:r>
      <w:proofErr w:type="spellEnd"/>
      <w:r w:rsidR="00A96FFC" w:rsidRPr="00F92F6B">
        <w:t xml:space="preserve"> communication, the</w:t>
      </w:r>
      <w:r w:rsidRPr="00F92F6B">
        <w:t xml:space="preserve"> </w:t>
      </w:r>
      <w:proofErr w:type="spellStart"/>
      <w:r w:rsidRPr="00F92F6B">
        <w:t>sidelink</w:t>
      </w:r>
      <w:proofErr w:type="spellEnd"/>
      <w:r w:rsidRPr="00F92F6B">
        <w:t xml:space="preserve"> buffer status reports refer to the data that is buffered in for a group of </w:t>
      </w:r>
      <w:r w:rsidRPr="00F92F6B">
        <w:rPr>
          <w:rFonts w:eastAsia="Malgun Gothic"/>
          <w:lang w:eastAsia="ko-KR"/>
        </w:rPr>
        <w:t>logical channels</w:t>
      </w:r>
      <w:r w:rsidRPr="00F92F6B">
        <w:t xml:space="preserve"> (LCG) per destination in the UE. Eight LCGs are used for reporting of the </w:t>
      </w:r>
      <w:proofErr w:type="spellStart"/>
      <w:r w:rsidRPr="00F92F6B">
        <w:t>sidelink</w:t>
      </w:r>
      <w:proofErr w:type="spellEnd"/>
      <w:r w:rsidRPr="00F92F6B">
        <w:t xml:space="preserve"> buffer status reports. Two formats, which are SL BSR and truncated SL BSR, are used.</w:t>
      </w:r>
    </w:p>
    <w:p w14:paraId="3E5DB7BE" w14:textId="77777777" w:rsidR="00CA2ECE" w:rsidRPr="00F92F6B" w:rsidRDefault="00CA2ECE" w:rsidP="00CA2ECE">
      <w:pPr>
        <w:pStyle w:val="Heading4"/>
      </w:pPr>
      <w:bookmarkStart w:id="2067" w:name="_Toc37232077"/>
      <w:bookmarkStart w:id="2068" w:name="_Toc46502163"/>
      <w:bookmarkStart w:id="2069" w:name="_Toc51971511"/>
      <w:bookmarkStart w:id="2070" w:name="_Toc52551494"/>
      <w:bookmarkStart w:id="2071" w:name="_Toc219281041"/>
      <w:r w:rsidRPr="00F92F6B">
        <w:rPr>
          <w:szCs w:val="28"/>
        </w:rPr>
        <w:t>16.9.3.3</w:t>
      </w:r>
      <w:r w:rsidRPr="00F92F6B">
        <w:rPr>
          <w:szCs w:val="28"/>
        </w:rPr>
        <w:tab/>
      </w:r>
      <w:r w:rsidRPr="00F92F6B">
        <w:t>UE Autonomous Resource Selection</w:t>
      </w:r>
      <w:bookmarkEnd w:id="2067"/>
      <w:bookmarkEnd w:id="2068"/>
      <w:bookmarkEnd w:id="2069"/>
      <w:bookmarkEnd w:id="2070"/>
      <w:bookmarkEnd w:id="2071"/>
    </w:p>
    <w:p w14:paraId="2C5EC27A" w14:textId="77777777" w:rsidR="00CA2ECE" w:rsidRPr="00F92F6B" w:rsidRDefault="00CA2ECE" w:rsidP="00CA2ECE">
      <w:pPr>
        <w:rPr>
          <w:rFonts w:eastAsia="Malgun Gothic"/>
          <w:lang w:eastAsia="ko-KR"/>
        </w:rPr>
      </w:pPr>
      <w:r w:rsidRPr="00F92F6B">
        <w:t xml:space="preserve">The UE autonomously selects </w:t>
      </w:r>
      <w:proofErr w:type="spellStart"/>
      <w:r w:rsidRPr="00F92F6B">
        <w:t>sidelink</w:t>
      </w:r>
      <w:proofErr w:type="spellEnd"/>
      <w:r w:rsidRPr="00F92F6B">
        <w:t xml:space="preserve"> </w:t>
      </w:r>
      <w:r w:rsidR="00B1095E" w:rsidRPr="00F92F6B">
        <w:t xml:space="preserve">resource(s) </w:t>
      </w:r>
      <w:r w:rsidRPr="00F92F6B">
        <w:t xml:space="preserve">from </w:t>
      </w:r>
      <w:r w:rsidR="00B1095E" w:rsidRPr="00F92F6B">
        <w:t>resource pool(s)</w:t>
      </w:r>
      <w:r w:rsidRPr="00F92F6B">
        <w:t xml:space="preserve"> provided by broadcast system information or dedicated signalling while inside NG-RAN coverage or by pre</w:t>
      </w:r>
      <w:r w:rsidR="00C62375" w:rsidRPr="00F92F6B">
        <w:t>-</w:t>
      </w:r>
      <w:r w:rsidRPr="00F92F6B">
        <w:t>configuration while outside NG-RAN coverage.</w:t>
      </w:r>
    </w:p>
    <w:p w14:paraId="4A577C9D" w14:textId="77777777" w:rsidR="00CA2ECE" w:rsidRPr="00F92F6B" w:rsidRDefault="00CA2ECE" w:rsidP="00CA2ECE">
      <w:r w:rsidRPr="00F92F6B">
        <w:rPr>
          <w:rFonts w:eastAsia="Malgun Gothic"/>
          <w:lang w:eastAsia="ko-KR"/>
        </w:rPr>
        <w:t xml:space="preserve">For NR </w:t>
      </w:r>
      <w:proofErr w:type="spellStart"/>
      <w:r w:rsidRPr="00F92F6B">
        <w:rPr>
          <w:rFonts w:eastAsia="Malgun Gothic"/>
          <w:lang w:eastAsia="ko-KR"/>
        </w:rPr>
        <w:t>sidelink</w:t>
      </w:r>
      <w:proofErr w:type="spellEnd"/>
      <w:r w:rsidRPr="00F92F6B">
        <w:rPr>
          <w:rFonts w:eastAsia="Malgun Gothic"/>
          <w:lang w:eastAsia="ko-KR"/>
        </w:rPr>
        <w:t xml:space="preserve"> communication, </w:t>
      </w:r>
      <w:r w:rsidRPr="00F92F6B">
        <w:t xml:space="preserve">the </w:t>
      </w:r>
      <w:r w:rsidR="00B1095E" w:rsidRPr="00F92F6B">
        <w:t>resource pool(s)</w:t>
      </w:r>
      <w:r w:rsidRPr="00F92F6B">
        <w:t xml:space="preserve"> can be provided for a given validity area where the UE does not need to acquire a new pool of resources while moving within the validity area, at least when this pool is provided by SIB. </w:t>
      </w:r>
      <w:r w:rsidR="00B1095E" w:rsidRPr="00F92F6B">
        <w:t>The NR SIB area scope mechanism as specified in TS 38.331 [12] is reused</w:t>
      </w:r>
      <w:r w:rsidRPr="00F92F6B">
        <w:t xml:space="preserve"> to enable validity area for SL resource pool configured via broadcasted system information.</w:t>
      </w:r>
    </w:p>
    <w:p w14:paraId="19547904" w14:textId="77777777" w:rsidR="00CA2ECE" w:rsidRPr="00F92F6B" w:rsidRDefault="00CA2ECE" w:rsidP="00CA2ECE">
      <w:r w:rsidRPr="00F92F6B">
        <w:t xml:space="preserve">The UE is allowed to temporarily use UE autonomous resource selection with random selection for </w:t>
      </w:r>
      <w:proofErr w:type="spellStart"/>
      <w:r w:rsidRPr="00F92F6B">
        <w:t>sidelink</w:t>
      </w:r>
      <w:proofErr w:type="spellEnd"/>
      <w:r w:rsidRPr="00F92F6B">
        <w:t xml:space="preserve"> transmission based on configuration of the exceptional transmission resource pool as specified in TS 38.331 [12].</w:t>
      </w:r>
    </w:p>
    <w:p w14:paraId="15A1EC36" w14:textId="490DD365" w:rsidR="00557A55" w:rsidRPr="00F92F6B" w:rsidRDefault="00557A55" w:rsidP="00557A55">
      <w:pPr>
        <w:pStyle w:val="Heading4"/>
        <w:rPr>
          <w:szCs w:val="28"/>
        </w:rPr>
      </w:pPr>
      <w:bookmarkStart w:id="2072" w:name="_Toc219281042"/>
      <w:r w:rsidRPr="00F92F6B">
        <w:rPr>
          <w:szCs w:val="28"/>
        </w:rPr>
        <w:t>16.9.3.4</w:t>
      </w:r>
      <w:r w:rsidRPr="00F92F6B">
        <w:rPr>
          <w:szCs w:val="28"/>
        </w:rPr>
        <w:tab/>
        <w:t xml:space="preserve">LTE and NR </w:t>
      </w:r>
      <w:proofErr w:type="spellStart"/>
      <w:r w:rsidRPr="00F92F6B">
        <w:rPr>
          <w:szCs w:val="28"/>
        </w:rPr>
        <w:t>Sidelink</w:t>
      </w:r>
      <w:proofErr w:type="spellEnd"/>
      <w:r w:rsidRPr="00F92F6B">
        <w:rPr>
          <w:szCs w:val="28"/>
        </w:rPr>
        <w:t xml:space="preserve"> co-channel coexistence</w:t>
      </w:r>
      <w:bookmarkEnd w:id="2072"/>
    </w:p>
    <w:p w14:paraId="21270034" w14:textId="29A80DB8" w:rsidR="00557A55" w:rsidRPr="00F92F6B" w:rsidRDefault="00557A55" w:rsidP="00557A55">
      <w:r w:rsidRPr="00F92F6B">
        <w:t xml:space="preserve">NR </w:t>
      </w:r>
      <w:proofErr w:type="spellStart"/>
      <w:r w:rsidRPr="00F92F6B">
        <w:t>sidelink</w:t>
      </w:r>
      <w:proofErr w:type="spellEnd"/>
      <w:r w:rsidRPr="00F92F6B">
        <w:t xml:space="preserve"> supports co-channel coexistence with LTE </w:t>
      </w:r>
      <w:proofErr w:type="spellStart"/>
      <w:r w:rsidRPr="00F92F6B">
        <w:t>sidelink</w:t>
      </w:r>
      <w:proofErr w:type="spellEnd"/>
      <w:r w:rsidRPr="00F92F6B">
        <w:t xml:space="preserve">, allowing NR </w:t>
      </w:r>
      <w:proofErr w:type="spellStart"/>
      <w:r w:rsidRPr="00F92F6B">
        <w:t>sidelink</w:t>
      </w:r>
      <w:proofErr w:type="spellEnd"/>
      <w:r w:rsidRPr="00F92F6B">
        <w:t xml:space="preserve"> transmissions to share co-channel resources with LTE </w:t>
      </w:r>
      <w:proofErr w:type="spellStart"/>
      <w:r w:rsidRPr="00F92F6B">
        <w:t>sidelink</w:t>
      </w:r>
      <w:proofErr w:type="spellEnd"/>
      <w:r w:rsidRPr="00F92F6B">
        <w:t xml:space="preserve"> transmissions. Dynamic co-channel coexistence is used, in which a resource pool for NR </w:t>
      </w:r>
      <w:proofErr w:type="spellStart"/>
      <w:r w:rsidRPr="00F92F6B">
        <w:t>sidelink</w:t>
      </w:r>
      <w:proofErr w:type="spellEnd"/>
      <w:r w:rsidRPr="00F92F6B">
        <w:t xml:space="preserve"> transmissions is overlapping with a resource pool for LTE </w:t>
      </w:r>
      <w:proofErr w:type="spellStart"/>
      <w:r w:rsidRPr="00F92F6B">
        <w:t>sidelink</w:t>
      </w:r>
      <w:proofErr w:type="spellEnd"/>
      <w:r w:rsidRPr="00F92F6B">
        <w:t xml:space="preserve"> transmissions. </w:t>
      </w:r>
      <w:proofErr w:type="spellStart"/>
      <w:r w:rsidR="005F44E9" w:rsidRPr="00F92F6B">
        <w:t>Sidelink</w:t>
      </w:r>
      <w:proofErr w:type="spellEnd"/>
      <w:r w:rsidR="005F44E9" w:rsidRPr="00F92F6B">
        <w:t xml:space="preserve"> relay is not supported in a resource pool that uses dynamic co-channel coexistence. </w:t>
      </w:r>
      <w:r w:rsidRPr="00F92F6B">
        <w:t>Dynamic co-channel coexistence is further specified in TS 38.321</w:t>
      </w:r>
      <w:r w:rsidR="003821E7" w:rsidRPr="00F92F6B">
        <w:t xml:space="preserve"> </w:t>
      </w:r>
      <w:r w:rsidRPr="00F92F6B">
        <w:t>[6]</w:t>
      </w:r>
      <w:r w:rsidR="005F44E9" w:rsidRPr="00F92F6B">
        <w:t>, TS 38.213 [38]</w:t>
      </w:r>
      <w:r w:rsidRPr="00F92F6B">
        <w:t xml:space="preserve"> and TS 38.214</w:t>
      </w:r>
      <w:r w:rsidR="003821E7" w:rsidRPr="00F92F6B">
        <w:t xml:space="preserve"> </w:t>
      </w:r>
      <w:r w:rsidRPr="00F92F6B">
        <w:t>[56].</w:t>
      </w:r>
    </w:p>
    <w:p w14:paraId="58B34A18" w14:textId="77777777" w:rsidR="00CA2ECE" w:rsidRPr="00F92F6B" w:rsidRDefault="00CA2ECE" w:rsidP="00CA2ECE">
      <w:pPr>
        <w:pStyle w:val="Heading3"/>
      </w:pPr>
      <w:bookmarkStart w:id="2073" w:name="_Toc37232078"/>
      <w:bookmarkStart w:id="2074" w:name="_Toc46502164"/>
      <w:bookmarkStart w:id="2075" w:name="_Toc51971512"/>
      <w:bookmarkStart w:id="2076" w:name="_Toc52551495"/>
      <w:bookmarkStart w:id="2077" w:name="_Toc219281043"/>
      <w:r w:rsidRPr="00F92F6B">
        <w:t>16.9.4</w:t>
      </w:r>
      <w:r w:rsidRPr="00F92F6B">
        <w:tab/>
      </w:r>
      <w:proofErr w:type="spellStart"/>
      <w:r w:rsidRPr="00F92F6B">
        <w:t>Uu</w:t>
      </w:r>
      <w:proofErr w:type="spellEnd"/>
      <w:r w:rsidRPr="00F92F6B">
        <w:t xml:space="preserve"> Control</w:t>
      </w:r>
      <w:bookmarkEnd w:id="2073"/>
      <w:bookmarkEnd w:id="2074"/>
      <w:bookmarkEnd w:id="2075"/>
      <w:bookmarkEnd w:id="2076"/>
      <w:bookmarkEnd w:id="2077"/>
    </w:p>
    <w:p w14:paraId="712E6B09" w14:textId="77777777" w:rsidR="00CA2ECE" w:rsidRPr="00F92F6B" w:rsidRDefault="00CA2ECE" w:rsidP="00CA2ECE">
      <w:pPr>
        <w:pStyle w:val="Heading4"/>
        <w:rPr>
          <w:rFonts w:eastAsia="Yu Mincho"/>
        </w:rPr>
      </w:pPr>
      <w:bookmarkStart w:id="2078" w:name="_Toc37232079"/>
      <w:bookmarkStart w:id="2079" w:name="_Toc46502165"/>
      <w:bookmarkStart w:id="2080" w:name="_Toc51971513"/>
      <w:bookmarkStart w:id="2081" w:name="_Toc52551496"/>
      <w:bookmarkStart w:id="2082" w:name="_Toc219281044"/>
      <w:r w:rsidRPr="00F92F6B">
        <w:rPr>
          <w:szCs w:val="28"/>
        </w:rPr>
        <w:t>16.9.4.1</w:t>
      </w:r>
      <w:r w:rsidRPr="00F92F6B">
        <w:rPr>
          <w:szCs w:val="28"/>
        </w:rPr>
        <w:tab/>
        <w:t>General</w:t>
      </w:r>
      <w:bookmarkEnd w:id="2078"/>
      <w:bookmarkEnd w:id="2079"/>
      <w:bookmarkEnd w:id="2080"/>
      <w:bookmarkEnd w:id="2081"/>
      <w:bookmarkEnd w:id="2082"/>
    </w:p>
    <w:p w14:paraId="1CCD1CD3" w14:textId="77777777" w:rsidR="00CA2ECE" w:rsidRPr="00F92F6B" w:rsidRDefault="00CA2ECE" w:rsidP="001202E7">
      <w:r w:rsidRPr="00F92F6B">
        <w:t xml:space="preserve">When a UE is inside NG-RAN coverage, NR </w:t>
      </w:r>
      <w:proofErr w:type="spellStart"/>
      <w:r w:rsidRPr="00F92F6B">
        <w:t>sidelink</w:t>
      </w:r>
      <w:proofErr w:type="spellEnd"/>
      <w:r w:rsidRPr="00F92F6B">
        <w:t xml:space="preserve"> communication and/or V2X </w:t>
      </w:r>
      <w:proofErr w:type="spellStart"/>
      <w:r w:rsidRPr="00F92F6B">
        <w:t>sidelink</w:t>
      </w:r>
      <w:proofErr w:type="spellEnd"/>
      <w:r w:rsidRPr="00F92F6B">
        <w:t xml:space="preserve"> communication can be configured and controlled by NG-RAN via dedicated signa</w:t>
      </w:r>
      <w:r w:rsidR="00C62375" w:rsidRPr="00F92F6B">
        <w:t>l</w:t>
      </w:r>
      <w:r w:rsidRPr="00F92F6B">
        <w:t>ling or system information:</w:t>
      </w:r>
    </w:p>
    <w:p w14:paraId="03D79B81" w14:textId="77777777" w:rsidR="00CA2ECE" w:rsidRPr="00F92F6B" w:rsidRDefault="00CA2ECE" w:rsidP="00CA2ECE">
      <w:pPr>
        <w:pStyle w:val="B1"/>
      </w:pPr>
      <w:r w:rsidRPr="00F92F6B">
        <w:t>-</w:t>
      </w:r>
      <w:r w:rsidRPr="00F92F6B">
        <w:tab/>
        <w:t xml:space="preserve">The UE should support and be authorized to perform NR </w:t>
      </w:r>
      <w:proofErr w:type="spellStart"/>
      <w:r w:rsidRPr="00F92F6B">
        <w:t>sidelink</w:t>
      </w:r>
      <w:proofErr w:type="spellEnd"/>
      <w:r w:rsidRPr="00F92F6B">
        <w:t xml:space="preserve"> communication and/or V2X </w:t>
      </w:r>
      <w:proofErr w:type="spellStart"/>
      <w:r w:rsidRPr="00F92F6B">
        <w:t>sidelink</w:t>
      </w:r>
      <w:proofErr w:type="spellEnd"/>
      <w:r w:rsidRPr="00F92F6B">
        <w:t xml:space="preserve"> communication in NG-RAN;</w:t>
      </w:r>
    </w:p>
    <w:p w14:paraId="017556F8" w14:textId="77777777" w:rsidR="00CA2ECE" w:rsidRPr="00F92F6B" w:rsidRDefault="00CA2ECE" w:rsidP="00CA2ECE">
      <w:pPr>
        <w:pStyle w:val="B1"/>
        <w:rPr>
          <w:rFonts w:eastAsia="Malgun Gothic"/>
          <w:lang w:eastAsia="ko-KR"/>
        </w:rPr>
      </w:pPr>
      <w:r w:rsidRPr="00F92F6B">
        <w:t>-</w:t>
      </w:r>
      <w:r w:rsidRPr="00F92F6B">
        <w:tab/>
        <w:t xml:space="preserve">If configured, the UE performs V2X </w:t>
      </w:r>
      <w:proofErr w:type="spellStart"/>
      <w:r w:rsidRPr="00F92F6B">
        <w:t>sidelink</w:t>
      </w:r>
      <w:proofErr w:type="spellEnd"/>
      <w:r w:rsidRPr="00F92F6B">
        <w:t xml:space="preserve"> communication as specified in TS 36.300 [2] unless otherwise specified</w:t>
      </w:r>
      <w:r w:rsidR="00B1095E" w:rsidRPr="00F92F6B">
        <w:t xml:space="preserve">, with the restriction that the dynamic scheduling for V2X </w:t>
      </w:r>
      <w:proofErr w:type="spellStart"/>
      <w:r w:rsidR="00B1095E" w:rsidRPr="00F92F6B">
        <w:t>sidelink</w:t>
      </w:r>
      <w:proofErr w:type="spellEnd"/>
      <w:r w:rsidR="00B1095E" w:rsidRPr="00F92F6B">
        <w:t xml:space="preserve"> communication (i.e. based on SL-V-RNTI) is not supported</w:t>
      </w:r>
      <w:r w:rsidRPr="00F92F6B">
        <w:t>;</w:t>
      </w:r>
    </w:p>
    <w:p w14:paraId="0D9616ED" w14:textId="77777777" w:rsidR="00CA2ECE" w:rsidRPr="00F92F6B" w:rsidRDefault="00CA2ECE" w:rsidP="00CA2ECE">
      <w:pPr>
        <w:pStyle w:val="B1"/>
      </w:pPr>
      <w:r w:rsidRPr="00F92F6B">
        <w:rPr>
          <w:rFonts w:eastAsia="Malgun Gothic"/>
          <w:lang w:eastAsia="ko-KR"/>
        </w:rPr>
        <w:t>-</w:t>
      </w:r>
      <w:r w:rsidRPr="00F92F6B">
        <w:rPr>
          <w:rFonts w:eastAsia="Malgun Gothic"/>
          <w:lang w:eastAsia="ko-KR"/>
        </w:rPr>
        <w:tab/>
        <w:t xml:space="preserve">NG-RAN can provide the UE with intra-carrier </w:t>
      </w:r>
      <w:proofErr w:type="spellStart"/>
      <w:r w:rsidRPr="00F92F6B">
        <w:rPr>
          <w:rFonts w:eastAsia="Malgun Gothic"/>
          <w:lang w:eastAsia="ko-KR"/>
        </w:rPr>
        <w:t>sidelink</w:t>
      </w:r>
      <w:proofErr w:type="spellEnd"/>
      <w:r w:rsidRPr="00F92F6B">
        <w:rPr>
          <w:rFonts w:eastAsia="Malgun Gothic"/>
          <w:lang w:eastAsia="ko-KR"/>
        </w:rPr>
        <w:t xml:space="preserve"> configuration, inter-carrier </w:t>
      </w:r>
      <w:proofErr w:type="spellStart"/>
      <w:r w:rsidRPr="00F92F6B">
        <w:rPr>
          <w:rFonts w:eastAsia="Malgun Gothic"/>
          <w:lang w:eastAsia="ko-KR"/>
        </w:rPr>
        <w:t>sidelink</w:t>
      </w:r>
      <w:proofErr w:type="spellEnd"/>
      <w:r w:rsidRPr="00F92F6B">
        <w:rPr>
          <w:rFonts w:eastAsia="Malgun Gothic"/>
          <w:lang w:eastAsia="ko-KR"/>
        </w:rPr>
        <w:t xml:space="preserve"> configuration and anchor carrier</w:t>
      </w:r>
      <w:r w:rsidR="00A96FFC" w:rsidRPr="00F92F6B">
        <w:rPr>
          <w:rFonts w:eastAsia="Malgun Gothic"/>
          <w:lang w:eastAsia="ko-KR"/>
        </w:rPr>
        <w:t>(s)</w:t>
      </w:r>
      <w:r w:rsidRPr="00F92F6B">
        <w:rPr>
          <w:rFonts w:eastAsia="Malgun Gothic"/>
          <w:lang w:eastAsia="ko-KR"/>
        </w:rPr>
        <w:t xml:space="preserve"> which provide </w:t>
      </w:r>
      <w:proofErr w:type="spellStart"/>
      <w:r w:rsidRPr="00F92F6B">
        <w:rPr>
          <w:rFonts w:eastAsia="Malgun Gothic"/>
          <w:lang w:eastAsia="ko-KR"/>
        </w:rPr>
        <w:t>sidelink</w:t>
      </w:r>
      <w:proofErr w:type="spellEnd"/>
      <w:r w:rsidRPr="00F92F6B">
        <w:rPr>
          <w:rFonts w:eastAsia="Malgun Gothic"/>
          <w:lang w:eastAsia="ko-KR"/>
        </w:rPr>
        <w:t xml:space="preserve"> configuration via a </w:t>
      </w:r>
      <w:proofErr w:type="spellStart"/>
      <w:r w:rsidRPr="00F92F6B">
        <w:rPr>
          <w:rFonts w:eastAsia="Malgun Gothic"/>
          <w:lang w:eastAsia="ko-KR"/>
        </w:rPr>
        <w:t>Uu</w:t>
      </w:r>
      <w:proofErr w:type="spellEnd"/>
      <w:r w:rsidRPr="00F92F6B">
        <w:rPr>
          <w:rFonts w:eastAsia="Malgun Gothic"/>
          <w:lang w:eastAsia="ko-KR"/>
        </w:rPr>
        <w:t xml:space="preserve"> carrier for </w:t>
      </w:r>
      <w:r w:rsidRPr="00F92F6B">
        <w:t xml:space="preserve">NR </w:t>
      </w:r>
      <w:proofErr w:type="spellStart"/>
      <w:r w:rsidRPr="00F92F6B">
        <w:t>sidelink</w:t>
      </w:r>
      <w:proofErr w:type="spellEnd"/>
      <w:r w:rsidRPr="00F92F6B">
        <w:t xml:space="preserve"> communication and/or V2X </w:t>
      </w:r>
      <w:proofErr w:type="spellStart"/>
      <w:r w:rsidR="00B1095E" w:rsidRPr="00F92F6B">
        <w:t>s</w:t>
      </w:r>
      <w:r w:rsidRPr="00F92F6B">
        <w:t>idelink</w:t>
      </w:r>
      <w:proofErr w:type="spellEnd"/>
      <w:r w:rsidRPr="00F92F6B">
        <w:t xml:space="preserve"> communication;</w:t>
      </w:r>
    </w:p>
    <w:p w14:paraId="51FA49BB" w14:textId="77777777" w:rsidR="00CA2ECE" w:rsidRPr="00F92F6B" w:rsidRDefault="00CA2ECE" w:rsidP="00CA2ECE">
      <w:pPr>
        <w:pStyle w:val="B1"/>
        <w:rPr>
          <w:i/>
        </w:rPr>
      </w:pPr>
      <w:r w:rsidRPr="00F92F6B">
        <w:rPr>
          <w:rFonts w:eastAsia="Malgun Gothic"/>
          <w:lang w:eastAsia="ko-KR"/>
        </w:rPr>
        <w:t>-</w:t>
      </w:r>
      <w:r w:rsidRPr="00F92F6B">
        <w:rPr>
          <w:rFonts w:eastAsia="Malgun Gothic"/>
          <w:lang w:eastAsia="ko-KR"/>
        </w:rPr>
        <w:tab/>
        <w:t xml:space="preserve">When the UE cannot simultaneously perform both NR </w:t>
      </w:r>
      <w:proofErr w:type="spellStart"/>
      <w:r w:rsidRPr="00F92F6B">
        <w:rPr>
          <w:rFonts w:eastAsia="Malgun Gothic"/>
          <w:lang w:eastAsia="ko-KR"/>
        </w:rPr>
        <w:t>sidelink</w:t>
      </w:r>
      <w:proofErr w:type="spellEnd"/>
      <w:r w:rsidRPr="00F92F6B">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F92F6B">
        <w:rPr>
          <w:rFonts w:eastAsia="Malgun Gothic"/>
          <w:lang w:eastAsia="ko-KR"/>
        </w:rPr>
        <w:t xml:space="preserve"> or pre-configured</w:t>
      </w:r>
      <w:r w:rsidRPr="00F92F6B">
        <w:rPr>
          <w:rFonts w:eastAsia="Malgun Gothic"/>
          <w:lang w:eastAsia="ko-KR"/>
        </w:rPr>
        <w:t>.</w:t>
      </w:r>
      <w:r w:rsidR="00B1095E" w:rsidRPr="00F92F6B">
        <w:rPr>
          <w:rFonts w:eastAsia="Malgun Gothic"/>
          <w:lang w:eastAsia="ko-KR"/>
        </w:rPr>
        <w:t xml:space="preserve"> When the UE cannot simultaneously perform both V2X </w:t>
      </w:r>
      <w:proofErr w:type="spellStart"/>
      <w:r w:rsidR="00B1095E" w:rsidRPr="00F92F6B">
        <w:rPr>
          <w:rFonts w:eastAsia="Malgun Gothic"/>
          <w:lang w:eastAsia="ko-KR"/>
        </w:rPr>
        <w:t>sidelink</w:t>
      </w:r>
      <w:proofErr w:type="spellEnd"/>
      <w:r w:rsidR="00B1095E" w:rsidRPr="00F92F6B">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F92F6B">
        <w:rPr>
          <w:rFonts w:eastAsia="Malgun Gothic"/>
          <w:lang w:eastAsia="ko-KR"/>
        </w:rPr>
        <w:t>sidelink</w:t>
      </w:r>
      <w:proofErr w:type="spellEnd"/>
      <w:r w:rsidR="00B1095E" w:rsidRPr="00F92F6B">
        <w:rPr>
          <w:rFonts w:eastAsia="Malgun Gothic"/>
          <w:lang w:eastAsia="ko-KR"/>
        </w:rPr>
        <w:t xml:space="preserve"> communication and a threshold configured by the NG-RAN</w:t>
      </w:r>
      <w:r w:rsidR="00A96FFC" w:rsidRPr="00F92F6B">
        <w:rPr>
          <w:rFonts w:eastAsia="Malgun Gothic"/>
          <w:lang w:eastAsia="ko-KR"/>
        </w:rPr>
        <w:t xml:space="preserve"> or pre-configured</w:t>
      </w:r>
      <w:r w:rsidR="00B1095E" w:rsidRPr="00F92F6B">
        <w:rPr>
          <w:rFonts w:eastAsia="Malgun Gothic"/>
          <w:lang w:eastAsia="ko-KR"/>
        </w:rPr>
        <w:t>.</w:t>
      </w:r>
    </w:p>
    <w:p w14:paraId="09EB62CA" w14:textId="77777777" w:rsidR="00CA2ECE" w:rsidRPr="00F92F6B" w:rsidRDefault="00CA2ECE" w:rsidP="001202E7">
      <w:pPr>
        <w:rPr>
          <w:i/>
        </w:rPr>
      </w:pPr>
      <w:r w:rsidRPr="00F92F6B">
        <w:t>When a UE is outside NG-RAN coverage, SL</w:t>
      </w:r>
      <w:r w:rsidR="00B1095E" w:rsidRPr="00F92F6B">
        <w:t xml:space="preserve"> D</w:t>
      </w:r>
      <w:r w:rsidRPr="00F92F6B">
        <w:t>RB configuration</w:t>
      </w:r>
      <w:r w:rsidR="00B1095E" w:rsidRPr="00F92F6B">
        <w:t>(s)</w:t>
      </w:r>
      <w:r w:rsidRPr="00F92F6B">
        <w:t xml:space="preserve"> are preconfigured to the UE for NR </w:t>
      </w:r>
      <w:proofErr w:type="spellStart"/>
      <w:r w:rsidRPr="00F92F6B">
        <w:t>sidelink</w:t>
      </w:r>
      <w:proofErr w:type="spellEnd"/>
      <w:r w:rsidRPr="00F92F6B">
        <w:t xml:space="preserve"> communication.</w:t>
      </w:r>
      <w:r w:rsidR="00B1095E" w:rsidRPr="00F92F6B">
        <w:t xml:space="preserve"> If UE changes the RRC state but has not received the SL DRB configuration(s) for the new RRC state, UE continues using the configuration obtained in the previous RRC state to perform </w:t>
      </w:r>
      <w:proofErr w:type="spellStart"/>
      <w:r w:rsidR="00B1095E" w:rsidRPr="00F92F6B">
        <w:rPr>
          <w:lang w:eastAsia="en-GB"/>
        </w:rPr>
        <w:t>sidelink</w:t>
      </w:r>
      <w:proofErr w:type="spellEnd"/>
      <w:r w:rsidR="00B1095E" w:rsidRPr="00F92F6B">
        <w:rPr>
          <w:lang w:eastAsia="en-GB"/>
        </w:rPr>
        <w:t xml:space="preserve"> data transmissions and receptions </w:t>
      </w:r>
      <w:r w:rsidR="00B1095E" w:rsidRPr="00F92F6B">
        <w:t>until the configuration for the new RRC state is received.</w:t>
      </w:r>
    </w:p>
    <w:p w14:paraId="2639A511" w14:textId="77777777" w:rsidR="00CA2ECE" w:rsidRPr="00F92F6B" w:rsidRDefault="00CA2ECE" w:rsidP="00CA2ECE">
      <w:pPr>
        <w:pStyle w:val="Heading4"/>
        <w:rPr>
          <w:szCs w:val="28"/>
        </w:rPr>
      </w:pPr>
      <w:bookmarkStart w:id="2083" w:name="_Toc37232080"/>
      <w:bookmarkStart w:id="2084" w:name="_Toc46502166"/>
      <w:bookmarkStart w:id="2085" w:name="_Toc51971514"/>
      <w:bookmarkStart w:id="2086" w:name="_Toc52551497"/>
      <w:bookmarkStart w:id="2087" w:name="_Toc219281045"/>
      <w:r w:rsidRPr="00F92F6B">
        <w:rPr>
          <w:szCs w:val="28"/>
        </w:rPr>
        <w:t>16.9.4.2</w:t>
      </w:r>
      <w:r w:rsidRPr="00F92F6B">
        <w:rPr>
          <w:szCs w:val="28"/>
        </w:rPr>
        <w:tab/>
        <w:t>Control of connected UEs</w:t>
      </w:r>
      <w:bookmarkEnd w:id="2083"/>
      <w:bookmarkEnd w:id="2084"/>
      <w:bookmarkEnd w:id="2085"/>
      <w:bookmarkEnd w:id="2086"/>
      <w:bookmarkEnd w:id="2087"/>
    </w:p>
    <w:p w14:paraId="0C7E542C" w14:textId="77777777" w:rsidR="00CA2ECE" w:rsidRPr="00F92F6B" w:rsidRDefault="00CA2ECE" w:rsidP="001202E7">
      <w:r w:rsidRPr="00F92F6B">
        <w:t xml:space="preserve">The UE in RRC_CONNECTED performs NR </w:t>
      </w:r>
      <w:proofErr w:type="spellStart"/>
      <w:r w:rsidRPr="00F92F6B">
        <w:t>sidelink</w:t>
      </w:r>
      <w:proofErr w:type="spellEnd"/>
      <w:r w:rsidRPr="00F92F6B">
        <w:t xml:space="preserve"> communication and/or V2X </w:t>
      </w:r>
      <w:proofErr w:type="spellStart"/>
      <w:r w:rsidRPr="00F92F6B">
        <w:t>sidelink</w:t>
      </w:r>
      <w:proofErr w:type="spellEnd"/>
      <w:r w:rsidRPr="00F92F6B">
        <w:t xml:space="preserve"> communication</w:t>
      </w:r>
      <w:r w:rsidR="00B1095E" w:rsidRPr="00F92F6B">
        <w:t>, as configured by the upper layers</w:t>
      </w:r>
      <w:r w:rsidRPr="00F92F6B">
        <w:t xml:space="preserve">. The UE sends </w:t>
      </w:r>
      <w:proofErr w:type="spellStart"/>
      <w:r w:rsidRPr="00F92F6B">
        <w:t>Sidelink</w:t>
      </w:r>
      <w:proofErr w:type="spellEnd"/>
      <w:r w:rsidRPr="00F92F6B">
        <w:t xml:space="preserve"> UE Information to NG-RAN in order to request or release </w:t>
      </w:r>
      <w:proofErr w:type="spellStart"/>
      <w:r w:rsidRPr="00F92F6B">
        <w:t>sidelink</w:t>
      </w:r>
      <w:proofErr w:type="spellEnd"/>
      <w:r w:rsidRPr="00F92F6B">
        <w:t xml:space="preserve"> resources and report QoS information for each destination.</w:t>
      </w:r>
    </w:p>
    <w:p w14:paraId="656FCB0A" w14:textId="77777777" w:rsidR="00CA2ECE" w:rsidRPr="00F92F6B" w:rsidRDefault="00CA2ECE">
      <w:pPr>
        <w:rPr>
          <w:lang w:eastAsia="en-GB"/>
        </w:rPr>
      </w:pPr>
      <w:r w:rsidRPr="00F92F6B">
        <w:t xml:space="preserve">NG-RAN provides </w:t>
      </w:r>
      <w:proofErr w:type="spellStart"/>
      <w:r w:rsidRPr="00F92F6B">
        <w:rPr>
          <w:i/>
        </w:rPr>
        <w:t>RRCReconfiguration</w:t>
      </w:r>
      <w:proofErr w:type="spellEnd"/>
      <w:r w:rsidRPr="00F92F6B">
        <w:t xml:space="preserve"> to the UE in order to provide the UE with dedicated </w:t>
      </w:r>
      <w:proofErr w:type="spellStart"/>
      <w:r w:rsidRPr="00F92F6B">
        <w:t>sidelink</w:t>
      </w:r>
      <w:proofErr w:type="spellEnd"/>
      <w:r w:rsidRPr="00F92F6B">
        <w:t xml:space="preserve"> configuration. The </w:t>
      </w:r>
      <w:proofErr w:type="spellStart"/>
      <w:r w:rsidRPr="00F92F6B">
        <w:rPr>
          <w:i/>
        </w:rPr>
        <w:t>RRCReconfiguration</w:t>
      </w:r>
      <w:proofErr w:type="spellEnd"/>
      <w:r w:rsidRPr="00F92F6B">
        <w:t xml:space="preserve"> may include </w:t>
      </w:r>
      <w:r w:rsidRPr="00F92F6B">
        <w:rPr>
          <w:lang w:eastAsia="en-GB"/>
        </w:rPr>
        <w:t>SL</w:t>
      </w:r>
      <w:r w:rsidR="00B1095E" w:rsidRPr="00F92F6B">
        <w:rPr>
          <w:lang w:eastAsia="en-GB"/>
        </w:rPr>
        <w:t xml:space="preserve"> D</w:t>
      </w:r>
      <w:r w:rsidRPr="00F92F6B">
        <w:rPr>
          <w:lang w:eastAsia="en-GB"/>
        </w:rPr>
        <w:t>RB configuration</w:t>
      </w:r>
      <w:r w:rsidR="00B1095E" w:rsidRPr="00F92F6B">
        <w:rPr>
          <w:lang w:eastAsia="en-GB"/>
        </w:rPr>
        <w:t xml:space="preserve">(s) </w:t>
      </w:r>
      <w:r w:rsidRPr="00F92F6B">
        <w:t xml:space="preserve">for NR </w:t>
      </w:r>
      <w:proofErr w:type="spellStart"/>
      <w:r w:rsidRPr="00F92F6B">
        <w:t>sidelink</w:t>
      </w:r>
      <w:proofErr w:type="spellEnd"/>
      <w:r w:rsidRPr="00F92F6B">
        <w:t xml:space="preserve"> communication as well as </w:t>
      </w:r>
      <w:r w:rsidR="00B1095E" w:rsidRPr="00F92F6B">
        <w:t>mode 1 resource configuration and/or mode 2 resource configuration</w:t>
      </w:r>
      <w:r w:rsidRPr="00F92F6B">
        <w:rPr>
          <w:lang w:eastAsia="en-GB"/>
        </w:rPr>
        <w:t xml:space="preserve">. </w:t>
      </w:r>
      <w:r w:rsidRPr="00F92F6B">
        <w:t>If UE has received SL</w:t>
      </w:r>
      <w:r w:rsidR="00B1095E" w:rsidRPr="00F92F6B">
        <w:t xml:space="preserve"> D</w:t>
      </w:r>
      <w:r w:rsidRPr="00F92F6B">
        <w:t xml:space="preserve">RB configuration via system information, UE should continue using the configuration to perform </w:t>
      </w:r>
      <w:proofErr w:type="spellStart"/>
      <w:r w:rsidRPr="00F92F6B">
        <w:rPr>
          <w:lang w:eastAsia="en-GB"/>
        </w:rPr>
        <w:t>sidelink</w:t>
      </w:r>
      <w:proofErr w:type="spellEnd"/>
      <w:r w:rsidRPr="00F92F6B">
        <w:rPr>
          <w:lang w:eastAsia="en-GB"/>
        </w:rPr>
        <w:t xml:space="preserve"> data transmissions and receptions </w:t>
      </w:r>
      <w:r w:rsidRPr="00F92F6B">
        <w:t xml:space="preserve">until a new configuration is received via the </w:t>
      </w:r>
      <w:proofErr w:type="spellStart"/>
      <w:r w:rsidRPr="00F92F6B">
        <w:rPr>
          <w:i/>
        </w:rPr>
        <w:t>RRCReconfiguration</w:t>
      </w:r>
      <w:proofErr w:type="spellEnd"/>
      <w:r w:rsidRPr="00F92F6B">
        <w:t>.</w:t>
      </w:r>
    </w:p>
    <w:p w14:paraId="0CCD1B2C" w14:textId="77777777" w:rsidR="00CA2ECE" w:rsidRPr="00F92F6B" w:rsidRDefault="00CA2ECE">
      <w:r w:rsidRPr="00F92F6B">
        <w:t xml:space="preserve">NG-RAN may also configure measurement and reporting of CBR </w:t>
      </w:r>
      <w:r w:rsidR="00A96FFC" w:rsidRPr="00F92F6B">
        <w:rPr>
          <w:rFonts w:eastAsia="SimSun"/>
        </w:rPr>
        <w:t xml:space="preserve">for NR </w:t>
      </w:r>
      <w:proofErr w:type="spellStart"/>
      <w:r w:rsidR="00A96FFC" w:rsidRPr="00F92F6B">
        <w:rPr>
          <w:rFonts w:eastAsia="SimSun"/>
        </w:rPr>
        <w:t>sidelink</w:t>
      </w:r>
      <w:proofErr w:type="spellEnd"/>
      <w:r w:rsidR="00A96FFC" w:rsidRPr="00F92F6B">
        <w:rPr>
          <w:rFonts w:eastAsia="SimSun"/>
        </w:rPr>
        <w:t xml:space="preserve"> communication and V2X </w:t>
      </w:r>
      <w:proofErr w:type="spellStart"/>
      <w:r w:rsidR="00A96FFC" w:rsidRPr="00F92F6B">
        <w:rPr>
          <w:rFonts w:eastAsia="SimSun"/>
        </w:rPr>
        <w:t>sidelink</w:t>
      </w:r>
      <w:proofErr w:type="spellEnd"/>
      <w:r w:rsidR="00A96FFC" w:rsidRPr="00F92F6B">
        <w:rPr>
          <w:rFonts w:eastAsia="SimSun"/>
        </w:rPr>
        <w:t xml:space="preserve"> communication, </w:t>
      </w:r>
      <w:r w:rsidRPr="00F92F6B">
        <w:t xml:space="preserve">and reporting of location information </w:t>
      </w:r>
      <w:r w:rsidR="00A96FFC" w:rsidRPr="00F92F6B">
        <w:rPr>
          <w:rFonts w:eastAsia="SimSun"/>
        </w:rPr>
        <w:t xml:space="preserve">for V2X </w:t>
      </w:r>
      <w:proofErr w:type="spellStart"/>
      <w:r w:rsidR="00A96FFC" w:rsidRPr="00F92F6B">
        <w:rPr>
          <w:rFonts w:eastAsia="SimSun"/>
        </w:rPr>
        <w:t>sidelink</w:t>
      </w:r>
      <w:proofErr w:type="spellEnd"/>
      <w:r w:rsidR="00A96FFC" w:rsidRPr="00F92F6B">
        <w:rPr>
          <w:rFonts w:eastAsia="SimSun"/>
        </w:rPr>
        <w:t xml:space="preserve"> communication</w:t>
      </w:r>
      <w:r w:rsidR="00A96FFC" w:rsidRPr="00F92F6B">
        <w:t xml:space="preserve"> </w:t>
      </w:r>
      <w:r w:rsidRPr="00F92F6B">
        <w:t xml:space="preserve">to the UE via </w:t>
      </w:r>
      <w:proofErr w:type="spellStart"/>
      <w:r w:rsidRPr="00F92F6B">
        <w:rPr>
          <w:i/>
        </w:rPr>
        <w:t>RRCReconfiguration</w:t>
      </w:r>
      <w:proofErr w:type="spellEnd"/>
      <w:r w:rsidRPr="00F92F6B">
        <w:t>.</w:t>
      </w:r>
    </w:p>
    <w:p w14:paraId="339826F9" w14:textId="5B65370D" w:rsidR="00CA2ECE" w:rsidRPr="00F92F6B" w:rsidRDefault="00CA2ECE">
      <w:r w:rsidRPr="00F92F6B">
        <w:t xml:space="preserve">During handover, the UE performs </w:t>
      </w:r>
      <w:proofErr w:type="spellStart"/>
      <w:r w:rsidRPr="00F92F6B">
        <w:t>sidelink</w:t>
      </w:r>
      <w:proofErr w:type="spellEnd"/>
      <w:r w:rsidRPr="00F92F6B">
        <w:t xml:space="preserve"> transmission and reception based on configuration of the exceptional transmission resource pool or configured </w:t>
      </w:r>
      <w:proofErr w:type="spellStart"/>
      <w:r w:rsidRPr="00F92F6B">
        <w:t>sidelink</w:t>
      </w:r>
      <w:proofErr w:type="spellEnd"/>
      <w:r w:rsidRPr="00F92F6B">
        <w:t xml:space="preserve"> grant Type 1 and reception resource pool of the target cell as provided in the handover command.</w:t>
      </w:r>
    </w:p>
    <w:p w14:paraId="6F1BFCF0" w14:textId="77777777" w:rsidR="00CA2ECE" w:rsidRPr="00F92F6B" w:rsidRDefault="00CA2ECE" w:rsidP="00CA2ECE">
      <w:pPr>
        <w:pStyle w:val="Heading4"/>
        <w:rPr>
          <w:szCs w:val="28"/>
        </w:rPr>
      </w:pPr>
      <w:bookmarkStart w:id="2088" w:name="_Toc37232081"/>
      <w:bookmarkStart w:id="2089" w:name="_Toc46502167"/>
      <w:bookmarkStart w:id="2090" w:name="_Toc51971515"/>
      <w:bookmarkStart w:id="2091" w:name="_Toc52551498"/>
      <w:bookmarkStart w:id="2092" w:name="_Toc219281046"/>
      <w:r w:rsidRPr="00F92F6B">
        <w:rPr>
          <w:szCs w:val="28"/>
        </w:rPr>
        <w:t>16.9.4.3</w:t>
      </w:r>
      <w:r w:rsidRPr="00F92F6B">
        <w:rPr>
          <w:szCs w:val="28"/>
        </w:rPr>
        <w:tab/>
        <w:t>Control of idle/inactive UEs</w:t>
      </w:r>
      <w:bookmarkEnd w:id="2088"/>
      <w:bookmarkEnd w:id="2089"/>
      <w:bookmarkEnd w:id="2090"/>
      <w:bookmarkEnd w:id="2091"/>
      <w:bookmarkEnd w:id="2092"/>
    </w:p>
    <w:p w14:paraId="1FC38544" w14:textId="77777777" w:rsidR="00CA2ECE" w:rsidRPr="00F92F6B" w:rsidRDefault="00CA2ECE" w:rsidP="001202E7">
      <w:pPr>
        <w:rPr>
          <w:lang w:eastAsia="en-GB"/>
        </w:rPr>
      </w:pPr>
      <w:r w:rsidRPr="00F92F6B">
        <w:t xml:space="preserve">The UE in RRC_IDLE or RRC_INACTIVE performs NR </w:t>
      </w:r>
      <w:proofErr w:type="spellStart"/>
      <w:r w:rsidRPr="00F92F6B">
        <w:t>sidelink</w:t>
      </w:r>
      <w:proofErr w:type="spellEnd"/>
      <w:r w:rsidRPr="00F92F6B">
        <w:t xml:space="preserve"> communication and/or V2X </w:t>
      </w:r>
      <w:proofErr w:type="spellStart"/>
      <w:r w:rsidRPr="00F92F6B">
        <w:t>sidelink</w:t>
      </w:r>
      <w:proofErr w:type="spellEnd"/>
      <w:r w:rsidRPr="00F92F6B">
        <w:t xml:space="preserve"> communication</w:t>
      </w:r>
      <w:r w:rsidR="00B1095E" w:rsidRPr="00F92F6B">
        <w:t>, as configured by the upper layers</w:t>
      </w:r>
      <w:r w:rsidRPr="00F92F6B">
        <w:t xml:space="preserve">. NG-RAN may provide </w:t>
      </w:r>
      <w:r w:rsidRPr="00F92F6B">
        <w:rPr>
          <w:lang w:eastAsia="en-GB"/>
        </w:rPr>
        <w:t xml:space="preserve">common </w:t>
      </w:r>
      <w:proofErr w:type="spellStart"/>
      <w:r w:rsidRPr="00F92F6B">
        <w:rPr>
          <w:lang w:eastAsia="en-GB"/>
        </w:rPr>
        <w:t>sidelink</w:t>
      </w:r>
      <w:proofErr w:type="spellEnd"/>
      <w:r w:rsidRPr="00F92F6B">
        <w:rPr>
          <w:lang w:eastAsia="en-GB"/>
        </w:rPr>
        <w:t xml:space="preserve"> configuration to the UE in RRC_IDLE or RRC_INACTIVE via system information</w:t>
      </w:r>
      <w:r w:rsidRPr="00F92F6B">
        <w:t xml:space="preserve"> for NR </w:t>
      </w:r>
      <w:proofErr w:type="spellStart"/>
      <w:r w:rsidRPr="00F92F6B">
        <w:t>sidelink</w:t>
      </w:r>
      <w:proofErr w:type="spellEnd"/>
      <w:r w:rsidRPr="00F92F6B">
        <w:t xml:space="preserve"> communication and/or V2X </w:t>
      </w:r>
      <w:proofErr w:type="spellStart"/>
      <w:r w:rsidRPr="00F92F6B">
        <w:t>sidelink</w:t>
      </w:r>
      <w:proofErr w:type="spellEnd"/>
      <w:r w:rsidRPr="00F92F6B">
        <w:t xml:space="preserve"> communication.</w:t>
      </w:r>
      <w:r w:rsidRPr="00F92F6B">
        <w:rPr>
          <w:rFonts w:eastAsia="Malgun Gothic"/>
          <w:lang w:eastAsia="ko-KR"/>
        </w:rPr>
        <w:t xml:space="preserve"> </w:t>
      </w:r>
      <w:r w:rsidRPr="00F92F6B">
        <w:t>UE receives resource pool configuration and SL</w:t>
      </w:r>
      <w:r w:rsidR="00B1095E" w:rsidRPr="00F92F6B">
        <w:t xml:space="preserve"> D</w:t>
      </w:r>
      <w:r w:rsidRPr="00F92F6B">
        <w:t xml:space="preserve">RB configuration via </w:t>
      </w:r>
      <w:r w:rsidRPr="00F92F6B">
        <w:rPr>
          <w:i/>
        </w:rPr>
        <w:t>SIB</w:t>
      </w:r>
      <w:r w:rsidR="00C62375" w:rsidRPr="00F92F6B">
        <w:rPr>
          <w:i/>
        </w:rPr>
        <w:t>12</w:t>
      </w:r>
      <w:r w:rsidRPr="00F92F6B">
        <w:t xml:space="preserve"> for NR </w:t>
      </w:r>
      <w:proofErr w:type="spellStart"/>
      <w:r w:rsidRPr="00F92F6B">
        <w:t>sidelink</w:t>
      </w:r>
      <w:proofErr w:type="spellEnd"/>
      <w:r w:rsidRPr="00F92F6B">
        <w:t xml:space="preserve"> communication as specified in TS 38.331 [12], and/or resource pool configuration via </w:t>
      </w:r>
      <w:r w:rsidRPr="00F92F6B">
        <w:rPr>
          <w:i/>
        </w:rPr>
        <w:t>SIB</w:t>
      </w:r>
      <w:r w:rsidR="00C62375" w:rsidRPr="00F92F6B">
        <w:rPr>
          <w:i/>
        </w:rPr>
        <w:t>13</w:t>
      </w:r>
      <w:r w:rsidRPr="00F92F6B">
        <w:t xml:space="preserve"> and </w:t>
      </w:r>
      <w:r w:rsidRPr="00F92F6B">
        <w:rPr>
          <w:i/>
        </w:rPr>
        <w:t>SIB</w:t>
      </w:r>
      <w:r w:rsidR="00C62375" w:rsidRPr="00F92F6B">
        <w:rPr>
          <w:i/>
          <w:iCs/>
        </w:rPr>
        <w:t>14</w:t>
      </w:r>
      <w:r w:rsidRPr="00F92F6B">
        <w:t xml:space="preserve"> for V2X </w:t>
      </w:r>
      <w:proofErr w:type="spellStart"/>
      <w:r w:rsidRPr="00F92F6B">
        <w:t>sidelink</w:t>
      </w:r>
      <w:proofErr w:type="spellEnd"/>
      <w:r w:rsidRPr="00F92F6B">
        <w:t xml:space="preserve"> communication as specified in TS 38.331 [12].</w:t>
      </w:r>
    </w:p>
    <w:p w14:paraId="2ADC41C5" w14:textId="77777777" w:rsidR="00CA2ECE" w:rsidRPr="00F92F6B" w:rsidRDefault="00CA2ECE">
      <w:pPr>
        <w:rPr>
          <w:lang w:eastAsia="en-GB"/>
        </w:rPr>
      </w:pPr>
      <w:r w:rsidRPr="00F92F6B">
        <w:rPr>
          <w:lang w:eastAsia="en-GB"/>
        </w:rPr>
        <w:t xml:space="preserve">When the UE performs cell reselection, the UE interested in V2X service(s) considers at least whether NR </w:t>
      </w:r>
      <w:proofErr w:type="spellStart"/>
      <w:r w:rsidRPr="00F92F6B">
        <w:rPr>
          <w:lang w:eastAsia="en-GB"/>
        </w:rPr>
        <w:t>sidelink</w:t>
      </w:r>
      <w:proofErr w:type="spellEnd"/>
      <w:r w:rsidRPr="00F92F6B">
        <w:rPr>
          <w:lang w:eastAsia="en-GB"/>
        </w:rPr>
        <w:t xml:space="preserve"> communication and/or V2X </w:t>
      </w:r>
      <w:proofErr w:type="spellStart"/>
      <w:r w:rsidRPr="00F92F6B">
        <w:rPr>
          <w:lang w:eastAsia="en-GB"/>
        </w:rPr>
        <w:t>sidelink</w:t>
      </w:r>
      <w:proofErr w:type="spellEnd"/>
      <w:r w:rsidRPr="00F92F6B">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F92F6B" w:rsidRDefault="00CA2ECE" w:rsidP="00CA2ECE">
      <w:pPr>
        <w:pStyle w:val="B1"/>
        <w:rPr>
          <w:rFonts w:eastAsia="Yu Mincho"/>
        </w:rPr>
      </w:pPr>
      <w:r w:rsidRPr="00F92F6B">
        <w:rPr>
          <w:rFonts w:eastAsia="Yu Mincho"/>
        </w:rPr>
        <w:t>-</w:t>
      </w:r>
      <w:r w:rsidRPr="00F92F6B">
        <w:rPr>
          <w:rFonts w:eastAsia="Yu Mincho"/>
        </w:rPr>
        <w:tab/>
        <w:t xml:space="preserve">the frequency providing both NR </w:t>
      </w:r>
      <w:proofErr w:type="spellStart"/>
      <w:r w:rsidRPr="00F92F6B">
        <w:rPr>
          <w:rFonts w:eastAsia="Yu Mincho"/>
        </w:rPr>
        <w:t>sidelink</w:t>
      </w:r>
      <w:proofErr w:type="spellEnd"/>
      <w:r w:rsidRPr="00F92F6B">
        <w:rPr>
          <w:rFonts w:eastAsia="Yu Mincho"/>
        </w:rPr>
        <w:t xml:space="preserve"> communication</w:t>
      </w:r>
      <w:r w:rsidR="00B1095E" w:rsidRPr="00F92F6B">
        <w:t xml:space="preserve"> configuration</w:t>
      </w:r>
      <w:r w:rsidRPr="00F92F6B">
        <w:rPr>
          <w:rFonts w:eastAsia="Yu Mincho"/>
        </w:rPr>
        <w:t xml:space="preserve"> and V2X </w:t>
      </w:r>
      <w:proofErr w:type="spellStart"/>
      <w:r w:rsidRPr="00F92F6B">
        <w:rPr>
          <w:rFonts w:eastAsia="Yu Mincho"/>
        </w:rPr>
        <w:t>sidelink</w:t>
      </w:r>
      <w:proofErr w:type="spellEnd"/>
      <w:r w:rsidRPr="00F92F6B">
        <w:rPr>
          <w:rFonts w:eastAsia="Yu Mincho"/>
        </w:rPr>
        <w:t xml:space="preserve"> communication</w:t>
      </w:r>
      <w:r w:rsidR="00B1095E" w:rsidRPr="00F92F6B">
        <w:t xml:space="preserve"> configuration</w:t>
      </w:r>
      <w:r w:rsidRPr="00F92F6B">
        <w:rPr>
          <w:rFonts w:eastAsia="Yu Mincho"/>
        </w:rPr>
        <w:t xml:space="preserve">, if configured to perform both NR </w:t>
      </w:r>
      <w:proofErr w:type="spellStart"/>
      <w:r w:rsidRPr="00F92F6B">
        <w:rPr>
          <w:rFonts w:eastAsia="Yu Mincho"/>
        </w:rPr>
        <w:t>sidelink</w:t>
      </w:r>
      <w:proofErr w:type="spellEnd"/>
      <w:r w:rsidRPr="00F92F6B">
        <w:rPr>
          <w:rFonts w:eastAsia="Yu Mincho"/>
        </w:rPr>
        <w:t xml:space="preserve"> communication and V2X </w:t>
      </w:r>
      <w:proofErr w:type="spellStart"/>
      <w:r w:rsidRPr="00F92F6B">
        <w:rPr>
          <w:rFonts w:eastAsia="Yu Mincho"/>
        </w:rPr>
        <w:t>sidelink</w:t>
      </w:r>
      <w:proofErr w:type="spellEnd"/>
      <w:r w:rsidRPr="00F92F6B">
        <w:rPr>
          <w:rFonts w:eastAsia="Yu Mincho"/>
        </w:rPr>
        <w:t xml:space="preserve"> communication;</w:t>
      </w:r>
    </w:p>
    <w:p w14:paraId="0184C1A0" w14:textId="77777777" w:rsidR="00B1095E" w:rsidRPr="00F92F6B" w:rsidRDefault="00CA2ECE" w:rsidP="00692033">
      <w:pPr>
        <w:pStyle w:val="B1"/>
        <w:rPr>
          <w:rFonts w:eastAsia="Yu Mincho"/>
        </w:rPr>
      </w:pPr>
      <w:r w:rsidRPr="00F92F6B">
        <w:rPr>
          <w:rFonts w:eastAsia="Yu Mincho"/>
        </w:rPr>
        <w:t>-</w:t>
      </w:r>
      <w:r w:rsidRPr="00F92F6B">
        <w:rPr>
          <w:rFonts w:eastAsia="Yu Mincho"/>
        </w:rPr>
        <w:tab/>
        <w:t xml:space="preserve">the frequency providing NR </w:t>
      </w:r>
      <w:proofErr w:type="spellStart"/>
      <w:r w:rsidRPr="00F92F6B">
        <w:rPr>
          <w:rFonts w:eastAsia="Yu Mincho"/>
        </w:rPr>
        <w:t>sidelink</w:t>
      </w:r>
      <w:proofErr w:type="spellEnd"/>
      <w:r w:rsidRPr="00F92F6B">
        <w:rPr>
          <w:rFonts w:eastAsia="Yu Mincho"/>
        </w:rPr>
        <w:t xml:space="preserve"> communica</w:t>
      </w:r>
      <w:r w:rsidR="00C62375" w:rsidRPr="00F92F6B">
        <w:rPr>
          <w:rFonts w:eastAsia="Yu Mincho"/>
        </w:rPr>
        <w:t>t</w:t>
      </w:r>
      <w:r w:rsidRPr="00F92F6B">
        <w:rPr>
          <w:rFonts w:eastAsia="Yu Mincho"/>
        </w:rPr>
        <w:t>ion</w:t>
      </w:r>
      <w:r w:rsidR="00B1095E" w:rsidRPr="00F92F6B">
        <w:t xml:space="preserve"> configuration</w:t>
      </w:r>
      <w:r w:rsidRPr="00F92F6B">
        <w:rPr>
          <w:rFonts w:eastAsia="Yu Mincho"/>
        </w:rPr>
        <w:t xml:space="preserve">, if configured to perform only NR </w:t>
      </w:r>
      <w:proofErr w:type="spellStart"/>
      <w:r w:rsidRPr="00F92F6B">
        <w:rPr>
          <w:rFonts w:eastAsia="Yu Mincho"/>
        </w:rPr>
        <w:t>sidelink</w:t>
      </w:r>
      <w:proofErr w:type="spellEnd"/>
      <w:r w:rsidRPr="00F92F6B">
        <w:rPr>
          <w:rFonts w:eastAsia="Yu Mincho"/>
        </w:rPr>
        <w:t xml:space="preserve"> communication.</w:t>
      </w:r>
    </w:p>
    <w:p w14:paraId="04A331AF" w14:textId="77777777" w:rsidR="00CA55BB" w:rsidRPr="00F92F6B" w:rsidRDefault="00B1095E" w:rsidP="00CA55BB">
      <w:pPr>
        <w:pStyle w:val="B1"/>
      </w:pPr>
      <w:r w:rsidRPr="00F92F6B">
        <w:rPr>
          <w:rFonts w:eastAsia="Yu Mincho"/>
        </w:rPr>
        <w:t>-</w:t>
      </w:r>
      <w:r w:rsidRPr="00F92F6B">
        <w:rPr>
          <w:rFonts w:eastAsia="Yu Mincho"/>
        </w:rPr>
        <w:tab/>
        <w:t xml:space="preserve">the frequency providing V2X </w:t>
      </w:r>
      <w:proofErr w:type="spellStart"/>
      <w:r w:rsidRPr="00F92F6B">
        <w:rPr>
          <w:rFonts w:eastAsia="Yu Mincho"/>
        </w:rPr>
        <w:t>sidelink</w:t>
      </w:r>
      <w:proofErr w:type="spellEnd"/>
      <w:r w:rsidRPr="00F92F6B">
        <w:rPr>
          <w:rFonts w:eastAsia="Yu Mincho"/>
        </w:rPr>
        <w:t xml:space="preserve"> communication</w:t>
      </w:r>
      <w:r w:rsidRPr="00F92F6B">
        <w:t xml:space="preserve"> configuration</w:t>
      </w:r>
      <w:r w:rsidRPr="00F92F6B">
        <w:rPr>
          <w:rFonts w:eastAsia="Yu Mincho"/>
        </w:rPr>
        <w:t xml:space="preserve">, if configured to perform only V2X </w:t>
      </w:r>
      <w:proofErr w:type="spellStart"/>
      <w:r w:rsidRPr="00F92F6B">
        <w:rPr>
          <w:rFonts w:eastAsia="Yu Mincho"/>
        </w:rPr>
        <w:t>sidelink</w:t>
      </w:r>
      <w:proofErr w:type="spellEnd"/>
      <w:r w:rsidRPr="00F92F6B">
        <w:rPr>
          <w:rFonts w:eastAsia="Yu Mincho"/>
        </w:rPr>
        <w:t xml:space="preserve"> communication.</w:t>
      </w:r>
    </w:p>
    <w:p w14:paraId="5D04D790" w14:textId="61187EDB" w:rsidR="00CA2ECE" w:rsidRPr="00F92F6B" w:rsidRDefault="00CA55BB" w:rsidP="00FA3136">
      <w:pPr>
        <w:rPr>
          <w:rFonts w:eastAsia="Yu Mincho"/>
        </w:rPr>
      </w:pPr>
      <w:r w:rsidRPr="00F92F6B">
        <w:rPr>
          <w:lang w:eastAsia="en-GB"/>
        </w:rPr>
        <w:t xml:space="preserve">When the UE performs cell reselection, the UE interested in </w:t>
      </w:r>
      <w:proofErr w:type="spellStart"/>
      <w:r w:rsidRPr="00F92F6B">
        <w:rPr>
          <w:lang w:eastAsia="en-GB"/>
        </w:rPr>
        <w:t>ProSe</w:t>
      </w:r>
      <w:proofErr w:type="spellEnd"/>
      <w:r w:rsidRPr="00F92F6B">
        <w:rPr>
          <w:lang w:eastAsia="en-GB"/>
        </w:rPr>
        <w:t xml:space="preserve"> service(s) considers at least whether NR </w:t>
      </w:r>
      <w:proofErr w:type="spellStart"/>
      <w:r w:rsidRPr="00F92F6B">
        <w:rPr>
          <w:lang w:eastAsia="en-GB"/>
        </w:rPr>
        <w:t>sidelink</w:t>
      </w:r>
      <w:proofErr w:type="spellEnd"/>
      <w:r w:rsidRPr="00F92F6B">
        <w:rPr>
          <w:lang w:eastAsia="en-GB"/>
        </w:rPr>
        <w:t xml:space="preserve"> communication</w:t>
      </w:r>
      <w:r w:rsidR="008C3673" w:rsidRPr="00F92F6B">
        <w:rPr>
          <w:lang w:eastAsia="en-GB"/>
        </w:rPr>
        <w:t>/discovery</w:t>
      </w:r>
      <w:r w:rsidRPr="00F92F6B">
        <w:rPr>
          <w:lang w:eastAsia="en-GB"/>
        </w:rPr>
        <w:t xml:space="preserve"> </w:t>
      </w:r>
      <w:r w:rsidR="00F552F4" w:rsidRPr="00F92F6B">
        <w:rPr>
          <w:lang w:eastAsia="en-GB"/>
        </w:rPr>
        <w:t>is</w:t>
      </w:r>
      <w:r w:rsidRPr="00F92F6B">
        <w:rPr>
          <w:lang w:eastAsia="en-GB"/>
        </w:rPr>
        <w:t xml:space="preserve"> supported by the cell. The UE may consider the carrier frequency </w:t>
      </w:r>
      <w:r w:rsidRPr="00F92F6B">
        <w:t xml:space="preserve">providing NR </w:t>
      </w:r>
      <w:proofErr w:type="spellStart"/>
      <w:r w:rsidRPr="00F92F6B">
        <w:t>sidelink</w:t>
      </w:r>
      <w:proofErr w:type="spellEnd"/>
      <w:r w:rsidRPr="00F92F6B">
        <w:t xml:space="preserve"> communication</w:t>
      </w:r>
      <w:r w:rsidR="008C3673" w:rsidRPr="00F92F6B">
        <w:rPr>
          <w:lang w:eastAsia="en-GB"/>
        </w:rPr>
        <w:t>/discovery</w:t>
      </w:r>
      <w:r w:rsidRPr="00F92F6B">
        <w:t xml:space="preserve"> configuration</w:t>
      </w:r>
      <w:r w:rsidRPr="00F92F6B">
        <w:rPr>
          <w:lang w:eastAsia="en-GB"/>
        </w:rPr>
        <w:t xml:space="preserve"> as the highest priority frequency, except for the carrier only providing the anchor carrier.</w:t>
      </w:r>
    </w:p>
    <w:p w14:paraId="04A55E8D" w14:textId="587580C6" w:rsidR="00761471" w:rsidRPr="00F92F6B" w:rsidRDefault="00761471" w:rsidP="00761471">
      <w:pPr>
        <w:pStyle w:val="Heading3"/>
        <w:rPr>
          <w:rFonts w:eastAsia="SimSun"/>
        </w:rPr>
      </w:pPr>
      <w:bookmarkStart w:id="2093" w:name="_Toc219281047"/>
      <w:r w:rsidRPr="00F92F6B">
        <w:rPr>
          <w:rFonts w:eastAsia="SimSun"/>
        </w:rPr>
        <w:t>16.9.5</w:t>
      </w:r>
      <w:r w:rsidRPr="00F92F6B">
        <w:rPr>
          <w:rFonts w:eastAsia="SimSun"/>
        </w:rPr>
        <w:tab/>
      </w:r>
      <w:proofErr w:type="spellStart"/>
      <w:r w:rsidRPr="00F92F6B">
        <w:rPr>
          <w:rFonts w:eastAsia="SimSun"/>
        </w:rPr>
        <w:t>Sidelink</w:t>
      </w:r>
      <w:proofErr w:type="spellEnd"/>
      <w:r w:rsidRPr="00F92F6B">
        <w:rPr>
          <w:rFonts w:eastAsia="SimSun"/>
        </w:rPr>
        <w:t xml:space="preserve"> Discovery</w:t>
      </w:r>
      <w:bookmarkEnd w:id="2093"/>
    </w:p>
    <w:p w14:paraId="57290543" w14:textId="29510D4E" w:rsidR="00761471" w:rsidRPr="00F92F6B" w:rsidRDefault="00761471" w:rsidP="00761471">
      <w:r w:rsidRPr="00F92F6B">
        <w:t xml:space="preserve">The UE may perform NR </w:t>
      </w:r>
      <w:proofErr w:type="spellStart"/>
      <w:r w:rsidRPr="00F92F6B">
        <w:t>sidelink</w:t>
      </w:r>
      <w:proofErr w:type="spellEnd"/>
      <w:r w:rsidRPr="00F92F6B">
        <w:t xml:space="preserve"> discovery while in-coverage or out-of-coverage for non-relay operation.</w:t>
      </w:r>
    </w:p>
    <w:p w14:paraId="11B33E17" w14:textId="48DA9405" w:rsidR="00761471" w:rsidRPr="00F92F6B" w:rsidRDefault="00761471" w:rsidP="00761471">
      <w:r w:rsidRPr="00F92F6B">
        <w:t xml:space="preserve">The Relay discovery mechanism described in </w:t>
      </w:r>
      <w:r w:rsidR="00775C3D" w:rsidRPr="00F92F6B">
        <w:t>clause</w:t>
      </w:r>
      <w:r w:rsidRPr="00F92F6B">
        <w:t xml:space="preserve"> 16.12.3 (except the U2N Relay specific threshold based discovery message transmission</w:t>
      </w:r>
      <w:r w:rsidR="00CA55BB" w:rsidRPr="00F92F6B">
        <w:t xml:space="preserve"> and U2N Relay specific resource allocation mode restriction</w:t>
      </w:r>
      <w:r w:rsidRPr="00F92F6B">
        <w:t xml:space="preserve">) is also applied to </w:t>
      </w:r>
      <w:proofErr w:type="spellStart"/>
      <w:r w:rsidRPr="00F92F6B">
        <w:t>sidelink</w:t>
      </w:r>
      <w:proofErr w:type="spellEnd"/>
      <w:r w:rsidRPr="00F92F6B">
        <w:t xml:space="preserve"> discovery.</w:t>
      </w:r>
    </w:p>
    <w:p w14:paraId="62E10401" w14:textId="5B6F4820" w:rsidR="000F36BB" w:rsidRPr="00F92F6B" w:rsidRDefault="005C04EF" w:rsidP="000F36BB">
      <w:pPr>
        <w:pStyle w:val="Heading3"/>
      </w:pPr>
      <w:bookmarkStart w:id="2094" w:name="_Toc219281048"/>
      <w:bookmarkStart w:id="2095" w:name="_Toc76505149"/>
      <w:r w:rsidRPr="00F92F6B">
        <w:t>16.9.6</w:t>
      </w:r>
      <w:r w:rsidR="000F36BB" w:rsidRPr="00F92F6B">
        <w:tab/>
        <w:t>SL DRX</w:t>
      </w:r>
      <w:bookmarkEnd w:id="2094"/>
    </w:p>
    <w:p w14:paraId="6D637E8B" w14:textId="75759F3F" w:rsidR="000F36BB" w:rsidRPr="00F92F6B" w:rsidRDefault="000F36BB" w:rsidP="000F36BB">
      <w:pPr>
        <w:pStyle w:val="Heading4"/>
        <w:rPr>
          <w:rFonts w:eastAsia="Yu Mincho"/>
        </w:rPr>
      </w:pPr>
      <w:bookmarkStart w:id="2096" w:name="_Toc219281049"/>
      <w:r w:rsidRPr="00F92F6B">
        <w:t>16.9.6.1</w:t>
      </w:r>
      <w:r w:rsidRPr="00F92F6B">
        <w:tab/>
        <w:t>General</w:t>
      </w:r>
      <w:bookmarkEnd w:id="2096"/>
    </w:p>
    <w:p w14:paraId="1CFA7A2F" w14:textId="4BE0EEEC" w:rsidR="000F36BB" w:rsidRPr="00F92F6B" w:rsidRDefault="000F36BB" w:rsidP="000F36BB">
      <w:pPr>
        <w:rPr>
          <w:rFonts w:eastAsia="SimSun"/>
        </w:rPr>
      </w:pPr>
      <w:proofErr w:type="spellStart"/>
      <w:r w:rsidRPr="00F92F6B">
        <w:rPr>
          <w:rFonts w:eastAsia="SimSun"/>
        </w:rPr>
        <w:t>Sidelink</w:t>
      </w:r>
      <w:proofErr w:type="spellEnd"/>
      <w:r w:rsidRPr="00F92F6B">
        <w:rPr>
          <w:rFonts w:eastAsia="SimSun"/>
        </w:rPr>
        <w:t xml:space="preserve"> supports SL DRX for unicast, groupcast, and broadcast. Similar parameters as defined in </w:t>
      </w:r>
      <w:r w:rsidR="00790458" w:rsidRPr="00F92F6B">
        <w:rPr>
          <w:rFonts w:eastAsia="SimSun"/>
        </w:rPr>
        <w:t>clause</w:t>
      </w:r>
      <w:r w:rsidRPr="00F92F6B">
        <w:rPr>
          <w:rFonts w:eastAsia="SimSun"/>
        </w:rPr>
        <w:t xml:space="preserve"> 11 for </w:t>
      </w:r>
      <w:proofErr w:type="spellStart"/>
      <w:r w:rsidRPr="00F92F6B">
        <w:rPr>
          <w:rFonts w:eastAsia="SimSun"/>
        </w:rPr>
        <w:t>Uu</w:t>
      </w:r>
      <w:proofErr w:type="spellEnd"/>
      <w:r w:rsidRPr="00F92F6B">
        <w:rPr>
          <w:rFonts w:eastAsia="SimSun"/>
        </w:rPr>
        <w:t xml:space="preserve"> (on-duration, inactivity-timer, retransmission-timer, cycle) are defined for SL to determine the SL active time for SL DRX. During the SL active time, the UE performs SCI monitoring for data reception (i.e., PSCCH and 2</w:t>
      </w:r>
      <w:r w:rsidRPr="00F92F6B">
        <w:rPr>
          <w:rFonts w:eastAsia="SimSun"/>
          <w:vertAlign w:val="superscript"/>
        </w:rPr>
        <w:t>nd</w:t>
      </w:r>
      <w:r w:rsidRPr="00F92F6B">
        <w:rPr>
          <w:rFonts w:eastAsia="SimSun"/>
        </w:rPr>
        <w:t xml:space="preserve"> stage SCI on PSSCH). The UE may skip monitoring of SCI for data reception during SL DRX inactive time.</w:t>
      </w:r>
    </w:p>
    <w:p w14:paraId="502E0EE7" w14:textId="121FDF49" w:rsidR="000F36BB" w:rsidRPr="00F92F6B" w:rsidRDefault="000F36BB" w:rsidP="000F36BB">
      <w:pPr>
        <w:rPr>
          <w:rFonts w:eastAsia="SimSun"/>
        </w:rPr>
      </w:pPr>
      <w:r w:rsidRPr="00F92F6B">
        <w:rPr>
          <w:rFonts w:eastAsia="SimSun"/>
        </w:rPr>
        <w:t xml:space="preserve">The actual parameters supported for each cast type (unicast, groupcast, broadcast) are specified in the following </w:t>
      </w:r>
      <w:r w:rsidR="00790458" w:rsidRPr="00F92F6B">
        <w:rPr>
          <w:rFonts w:eastAsia="SimSun"/>
        </w:rPr>
        <w:t>clause</w:t>
      </w:r>
      <w:r w:rsidRPr="00F92F6B">
        <w:rPr>
          <w:rFonts w:eastAsia="SimSun"/>
        </w:rPr>
        <w:t>s.</w:t>
      </w:r>
    </w:p>
    <w:p w14:paraId="11FE85BE" w14:textId="790FF75F" w:rsidR="000F36BB" w:rsidRPr="00F92F6B" w:rsidRDefault="000F36BB" w:rsidP="000F36BB">
      <w:pPr>
        <w:rPr>
          <w:rFonts w:eastAsia="SimSun"/>
        </w:rPr>
      </w:pPr>
      <w:r w:rsidRPr="00F92F6B">
        <w:rPr>
          <w:rFonts w:eastAsia="SimSun"/>
        </w:rPr>
        <w:t>The SL active time of the RX UE includes the time in which any of its applicable SL on-duration timer(s), SL inactivity-timer(s) or SL</w:t>
      </w:r>
      <w:r w:rsidR="00CA55BB" w:rsidRPr="00F92F6B">
        <w:rPr>
          <w:rFonts w:eastAsia="SimSun"/>
        </w:rPr>
        <w:t xml:space="preserve"> HARQ</w:t>
      </w:r>
      <w:r w:rsidRPr="00F92F6B">
        <w:rPr>
          <w:rFonts w:eastAsia="SimSun"/>
        </w:rPr>
        <w:t xml:space="preserve"> retransmission timer(s) (for any of unicast, groupcast, or broadcast) are running. In addition, the slots associated with announced periodic transmissions by the TX UE and</w:t>
      </w:r>
      <w:r w:rsidRPr="00F92F6B">
        <w:rPr>
          <w:rFonts w:eastAsia="SimSun"/>
          <w:i/>
          <w:iCs/>
        </w:rPr>
        <w:t xml:space="preserve"> </w:t>
      </w:r>
      <w:r w:rsidRPr="00F92F6B">
        <w:rPr>
          <w:rFonts w:eastAsia="SimSun"/>
        </w:rPr>
        <w:t>the time in which a UE is expecting CSI report following a CSI request (for unicast) are considered as SL active time of the RX UE.</w:t>
      </w:r>
      <w:r w:rsidR="00135FC1" w:rsidRPr="00F92F6B">
        <w:rPr>
          <w:rFonts w:eastAsia="SimSun"/>
        </w:rPr>
        <w:t xml:space="preserve"> The time for the unicast </w:t>
      </w:r>
      <w:r w:rsidR="00135FC1" w:rsidRPr="00F92F6B">
        <w:rPr>
          <w:iCs/>
          <w:lang w:eastAsia="ko-KR"/>
        </w:rPr>
        <w:t xml:space="preserve">link establishment procedure </w:t>
      </w:r>
      <w:r w:rsidR="00135FC1" w:rsidRPr="00F92F6B">
        <w:rPr>
          <w:iCs/>
        </w:rPr>
        <w:t xml:space="preserve">and the time for the PC5 RRC reconfiguration with initial SL DRX configuration procedure </w:t>
      </w:r>
      <w:r w:rsidR="00135FC1" w:rsidRPr="00F92F6B">
        <w:t>as specified in clause 5.28.2 of TS 38.321 [6]</w:t>
      </w:r>
      <w:r w:rsidR="00135FC1" w:rsidRPr="00F92F6B">
        <w:rPr>
          <w:iCs/>
        </w:rPr>
        <w:t xml:space="preserve"> are considered as SL active time of the RX UE.</w:t>
      </w:r>
    </w:p>
    <w:p w14:paraId="5B4D799E" w14:textId="783D22FE" w:rsidR="000F36BB" w:rsidRPr="00F92F6B" w:rsidRDefault="000F36BB" w:rsidP="0022566B">
      <w:r w:rsidRPr="00F92F6B">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2095"/>
    </w:p>
    <w:p w14:paraId="01BB9462" w14:textId="77777777" w:rsidR="00920FB0" w:rsidRPr="00F92F6B" w:rsidRDefault="00086143" w:rsidP="00920FB0">
      <w:r w:rsidRPr="00F92F6B">
        <w:t xml:space="preserve">The UE can determine from SIB12 whether the </w:t>
      </w:r>
      <w:proofErr w:type="spellStart"/>
      <w:r w:rsidRPr="00F92F6B">
        <w:t>gNB</w:t>
      </w:r>
      <w:proofErr w:type="spellEnd"/>
      <w:r w:rsidRPr="00F92F6B">
        <w:t xml:space="preserve"> supports SL DRX or not.</w:t>
      </w:r>
    </w:p>
    <w:p w14:paraId="6C5D8AFC" w14:textId="4CACE92B" w:rsidR="000F36BB" w:rsidRPr="00F92F6B" w:rsidRDefault="000F36BB" w:rsidP="000F36BB">
      <w:pPr>
        <w:pStyle w:val="Heading4"/>
        <w:rPr>
          <w:rFonts w:eastAsia="Yu Mincho"/>
        </w:rPr>
      </w:pPr>
      <w:bookmarkStart w:id="2097" w:name="_Toc219281050"/>
      <w:r w:rsidRPr="00F92F6B">
        <w:t>16.9.6.2</w:t>
      </w:r>
      <w:r w:rsidRPr="00F92F6B">
        <w:tab/>
        <w:t>Unicast</w:t>
      </w:r>
      <w:bookmarkEnd w:id="2097"/>
    </w:p>
    <w:p w14:paraId="5BA9D1E4" w14:textId="076BBD37" w:rsidR="000F36BB" w:rsidRPr="00F92F6B" w:rsidRDefault="000F36BB" w:rsidP="000F36BB">
      <w:pPr>
        <w:rPr>
          <w:rFonts w:eastAsia="SimSun"/>
        </w:rPr>
      </w:pPr>
      <w:r w:rsidRPr="00F92F6B">
        <w:rPr>
          <w:rFonts w:eastAsia="SimSun"/>
        </w:rPr>
        <w:t>For unicast, SL DRX is configured per pair of source L2 ID and destination L2 ID.</w:t>
      </w:r>
    </w:p>
    <w:p w14:paraId="1CE60AD8" w14:textId="31206525" w:rsidR="000F36BB" w:rsidRPr="00F92F6B" w:rsidRDefault="000F36BB" w:rsidP="000F36BB">
      <w:pPr>
        <w:rPr>
          <w:rFonts w:eastAsia="SimSun"/>
        </w:rPr>
      </w:pPr>
      <w:r w:rsidRPr="00F92F6B">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F92F6B" w:rsidRDefault="000F36BB" w:rsidP="0022566B">
      <w:pPr>
        <w:pStyle w:val="B1"/>
        <w:rPr>
          <w:rFonts w:eastAsia="SimSun"/>
        </w:rPr>
      </w:pPr>
      <w:r w:rsidRPr="00F92F6B">
        <w:rPr>
          <w:rFonts w:eastAsia="SimSun"/>
        </w:rPr>
        <w:t>-</w:t>
      </w:r>
      <w:r w:rsidRPr="00F92F6B">
        <w:rPr>
          <w:rFonts w:eastAsia="SimSun"/>
        </w:rPr>
        <w:tab/>
        <w:t xml:space="preserve">RX UE may send assistance information, which includes its desired </w:t>
      </w:r>
      <w:r w:rsidR="00086143" w:rsidRPr="00F92F6B">
        <w:rPr>
          <w:rFonts w:eastAsia="SimSun"/>
        </w:rPr>
        <w:t xml:space="preserve">SL </w:t>
      </w:r>
      <w:r w:rsidRPr="00F92F6B">
        <w:rPr>
          <w:rFonts w:eastAsia="SimSun"/>
        </w:rPr>
        <w:t>on</w:t>
      </w:r>
      <w:r w:rsidR="00086143" w:rsidRPr="00F92F6B">
        <w:rPr>
          <w:rFonts w:eastAsia="SimSun"/>
        </w:rPr>
        <w:t>-</w:t>
      </w:r>
      <w:r w:rsidRPr="00F92F6B">
        <w:rPr>
          <w:rFonts w:eastAsia="SimSun"/>
        </w:rPr>
        <w:t xml:space="preserve">duration timer, SL DRX start offset, </w:t>
      </w:r>
      <w:r w:rsidR="00CA55BB" w:rsidRPr="00F92F6B">
        <w:rPr>
          <w:rFonts w:eastAsia="SimSun"/>
        </w:rPr>
        <w:t xml:space="preserve">SL DRX slot offset, </w:t>
      </w:r>
      <w:r w:rsidRPr="00F92F6B">
        <w:rPr>
          <w:rFonts w:eastAsia="SimSun"/>
        </w:rPr>
        <w:t xml:space="preserve">and SL DRX cycle, to the TX UE and the TX UE </w:t>
      </w:r>
      <w:r w:rsidR="008C3673" w:rsidRPr="00F92F6B">
        <w:rPr>
          <w:rFonts w:eastAsia="SimSun"/>
        </w:rPr>
        <w:t xml:space="preserve">using mode 2 resource allocation </w:t>
      </w:r>
      <w:r w:rsidRPr="00F92F6B">
        <w:rPr>
          <w:rFonts w:eastAsia="SimSun"/>
        </w:rPr>
        <w:t>may use it to determine the SL DRX configuration for the RX UE;</w:t>
      </w:r>
    </w:p>
    <w:p w14:paraId="7C1D8A19" w14:textId="46E0A880" w:rsidR="000F36BB" w:rsidRPr="00F92F6B" w:rsidRDefault="000F36BB" w:rsidP="0022566B">
      <w:pPr>
        <w:pStyle w:val="B1"/>
        <w:rPr>
          <w:rFonts w:eastAsia="SimSun"/>
        </w:rPr>
      </w:pPr>
      <w:r w:rsidRPr="00F92F6B">
        <w:rPr>
          <w:rFonts w:eastAsia="SimSun"/>
        </w:rPr>
        <w:t>-</w:t>
      </w:r>
      <w:r w:rsidRPr="00F92F6B">
        <w:rPr>
          <w:rFonts w:eastAsia="SimSu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F92F6B">
        <w:rPr>
          <w:rFonts w:eastAsia="SimSun"/>
        </w:rPr>
        <w:t>gNB</w:t>
      </w:r>
      <w:proofErr w:type="spellEnd"/>
      <w:r w:rsidRPr="00F92F6B">
        <w:rPr>
          <w:rFonts w:eastAsia="SimSun"/>
        </w:rPr>
        <w:t xml:space="preserve"> of the TX UE;</w:t>
      </w:r>
    </w:p>
    <w:p w14:paraId="1447E7CE" w14:textId="77777777" w:rsidR="000F36BB" w:rsidRPr="00F92F6B" w:rsidRDefault="000F36BB" w:rsidP="0022566B">
      <w:pPr>
        <w:pStyle w:val="B1"/>
        <w:rPr>
          <w:rFonts w:eastAsia="SimSun"/>
        </w:rPr>
      </w:pPr>
      <w:r w:rsidRPr="00F92F6B">
        <w:rPr>
          <w:rFonts w:eastAsia="SimSun"/>
        </w:rPr>
        <w:t>-</w:t>
      </w:r>
      <w:r w:rsidRPr="00F92F6B">
        <w:rPr>
          <w:rFonts w:eastAsia="SimSun"/>
        </w:rPr>
        <w:tab/>
        <w:t>TX UE sends the SL DRX configuration to be used by the RX UE to the RX UE;</w:t>
      </w:r>
    </w:p>
    <w:p w14:paraId="22293E8B" w14:textId="25949418" w:rsidR="000F36BB" w:rsidRPr="00F92F6B" w:rsidRDefault="000F36BB" w:rsidP="0022566B">
      <w:pPr>
        <w:pStyle w:val="B1"/>
        <w:rPr>
          <w:rFonts w:eastAsia="SimSun"/>
        </w:rPr>
      </w:pPr>
      <w:r w:rsidRPr="00F92F6B">
        <w:rPr>
          <w:rFonts w:eastAsia="SimSun"/>
        </w:rPr>
        <w:t>-</w:t>
      </w:r>
      <w:r w:rsidRPr="00F92F6B">
        <w:rPr>
          <w:rFonts w:eastAsia="SimSun"/>
        </w:rPr>
        <w:tab/>
        <w:t>The RX UE may accept or reject the SL DRX configuration.</w:t>
      </w:r>
    </w:p>
    <w:p w14:paraId="6B73D299" w14:textId="3C8BE38A" w:rsidR="000F36BB" w:rsidRPr="00F92F6B" w:rsidRDefault="000F36BB" w:rsidP="000F36BB">
      <w:pPr>
        <w:rPr>
          <w:rFonts w:eastAsia="SimSun"/>
        </w:rPr>
      </w:pPr>
      <w:r w:rsidRPr="00F92F6B">
        <w:rPr>
          <w:rFonts w:eastAsia="SimSun"/>
        </w:rPr>
        <w:t>When the TX UE is in RRC_CONNECTED</w:t>
      </w:r>
      <w:r w:rsidR="00135FC1" w:rsidRPr="00F92F6B">
        <w:rPr>
          <w:rFonts w:eastAsia="SimSun"/>
        </w:rPr>
        <w:t xml:space="preserve"> and using mode 1 resource allocation</w:t>
      </w:r>
      <w:r w:rsidRPr="00F92F6B">
        <w:rPr>
          <w:rFonts w:eastAsia="SimSun"/>
        </w:rPr>
        <w:t xml:space="preserve">, the TX UE may report the received assistance information </w:t>
      </w:r>
      <w:r w:rsidR="00135FC1" w:rsidRPr="00F92F6B">
        <w:rPr>
          <w:rFonts w:eastAsia="SimSun"/>
        </w:rPr>
        <w:t xml:space="preserve">or the received SL DRX configuration reject information </w:t>
      </w:r>
      <w:r w:rsidRPr="00F92F6B">
        <w:rPr>
          <w:rFonts w:eastAsia="SimSun"/>
        </w:rPr>
        <w:t xml:space="preserve">to its serving </w:t>
      </w:r>
      <w:proofErr w:type="spellStart"/>
      <w:r w:rsidRPr="00F92F6B">
        <w:rPr>
          <w:rFonts w:eastAsia="SimSun"/>
        </w:rPr>
        <w:t>gNB</w:t>
      </w:r>
      <w:proofErr w:type="spellEnd"/>
      <w:r w:rsidRPr="00F92F6B">
        <w:rPr>
          <w:rFonts w:eastAsia="SimSun"/>
        </w:rPr>
        <w:t xml:space="preserve"> </w:t>
      </w:r>
      <w:r w:rsidR="00135FC1" w:rsidRPr="00F92F6B">
        <w:rPr>
          <w:rFonts w:eastAsia="SimSun"/>
        </w:rPr>
        <w:t xml:space="preserve">supporting SL DRX </w:t>
      </w:r>
      <w:r w:rsidRPr="00F92F6B">
        <w:rPr>
          <w:rFonts w:eastAsia="SimSun"/>
        </w:rPr>
        <w:t>and sends the SL DRX configuration to the RX UE upon receiving the SL DRX configuration in dedicated RRC signa</w:t>
      </w:r>
      <w:r w:rsidR="0067659A" w:rsidRPr="00F92F6B">
        <w:rPr>
          <w:rFonts w:eastAsia="SimSun"/>
        </w:rPr>
        <w:t>l</w:t>
      </w:r>
      <w:r w:rsidRPr="00F92F6B">
        <w:rPr>
          <w:rFonts w:eastAsia="SimSun"/>
        </w:rPr>
        <w:t xml:space="preserve">ling from the </w:t>
      </w:r>
      <w:proofErr w:type="spellStart"/>
      <w:r w:rsidRPr="00F92F6B">
        <w:rPr>
          <w:rFonts w:eastAsia="SimSun"/>
        </w:rPr>
        <w:t>gNB</w:t>
      </w:r>
      <w:proofErr w:type="spellEnd"/>
      <w:r w:rsidRPr="00F92F6B">
        <w:rPr>
          <w:rFonts w:eastAsia="SimSun"/>
        </w:rPr>
        <w:t>. When the RX UE is in RRC_CONNECTED</w:t>
      </w:r>
      <w:r w:rsidR="00135FC1" w:rsidRPr="00F92F6B">
        <w:rPr>
          <w:rFonts w:eastAsia="SimSun"/>
        </w:rPr>
        <w:t xml:space="preserve"> and using mode 1 resource allocation</w:t>
      </w:r>
      <w:r w:rsidRPr="00F92F6B">
        <w:rPr>
          <w:rFonts w:eastAsia="SimSun"/>
        </w:rPr>
        <w:t xml:space="preserve">, the RX UE can report the received SL DRX configuration to its serving </w:t>
      </w:r>
      <w:proofErr w:type="spellStart"/>
      <w:r w:rsidRPr="00F92F6B">
        <w:rPr>
          <w:rFonts w:eastAsia="SimSun"/>
        </w:rPr>
        <w:t>gNB</w:t>
      </w:r>
      <w:proofErr w:type="spellEnd"/>
      <w:r w:rsidR="00135FC1" w:rsidRPr="00F92F6B">
        <w:rPr>
          <w:rFonts w:eastAsia="SimSun"/>
        </w:rPr>
        <w:t xml:space="preserve"> supporting SL DRX</w:t>
      </w:r>
      <w:r w:rsidRPr="00F92F6B">
        <w:rPr>
          <w:rFonts w:eastAsia="SimSun"/>
        </w:rPr>
        <w:t xml:space="preserve">, e.g. for alignment of the </w:t>
      </w:r>
      <w:proofErr w:type="spellStart"/>
      <w:r w:rsidRPr="00F92F6B">
        <w:rPr>
          <w:rFonts w:eastAsia="SimSun"/>
        </w:rPr>
        <w:t>Uu</w:t>
      </w:r>
      <w:proofErr w:type="spellEnd"/>
      <w:r w:rsidRPr="00F92F6B">
        <w:rPr>
          <w:rFonts w:eastAsia="SimSun"/>
        </w:rPr>
        <w:t xml:space="preserve"> and SL DRX configurations.</w:t>
      </w:r>
    </w:p>
    <w:p w14:paraId="55631D55" w14:textId="012E13F0" w:rsidR="000F36BB" w:rsidRPr="00F92F6B" w:rsidRDefault="000F36BB" w:rsidP="000F36BB">
      <w:pPr>
        <w:rPr>
          <w:rFonts w:eastAsia="SimSun"/>
        </w:rPr>
      </w:pPr>
      <w:r w:rsidRPr="00F92F6B">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F92F6B">
        <w:rPr>
          <w:rFonts w:eastAsia="SimSun"/>
        </w:rPr>
        <w:t xml:space="preserve"> SL HARQ RTT timer can be set to different values to support both HARQ enabled and HARQ disabled transmissions.</w:t>
      </w:r>
    </w:p>
    <w:p w14:paraId="5669397E" w14:textId="7F13B66D" w:rsidR="000F36BB" w:rsidRPr="00F92F6B" w:rsidRDefault="000F36BB" w:rsidP="000F36BB">
      <w:pPr>
        <w:rPr>
          <w:rFonts w:eastAsia="SimSun"/>
        </w:rPr>
      </w:pPr>
      <w:r w:rsidRPr="00F92F6B">
        <w:rPr>
          <w:rFonts w:eastAsia="SimSun"/>
        </w:rPr>
        <w:t>SL DRX MAC CE is introduced for SL DRX operation in unicast only.</w:t>
      </w:r>
    </w:p>
    <w:p w14:paraId="1DCF7B08" w14:textId="248A9A14" w:rsidR="000F36BB" w:rsidRPr="00F92F6B" w:rsidRDefault="000F36BB" w:rsidP="000F36BB">
      <w:pPr>
        <w:pStyle w:val="Heading4"/>
        <w:rPr>
          <w:rFonts w:eastAsia="Yu Mincho"/>
        </w:rPr>
      </w:pPr>
      <w:bookmarkStart w:id="2098" w:name="_Toc219281051"/>
      <w:r w:rsidRPr="00F92F6B">
        <w:rPr>
          <w:szCs w:val="28"/>
        </w:rPr>
        <w:t>16.9.6.3</w:t>
      </w:r>
      <w:r w:rsidRPr="00F92F6B">
        <w:rPr>
          <w:szCs w:val="28"/>
        </w:rPr>
        <w:tab/>
        <w:t>Groupcast/Broadcast</w:t>
      </w:r>
      <w:bookmarkEnd w:id="2098"/>
    </w:p>
    <w:p w14:paraId="3BAF96BB" w14:textId="6029B4AD" w:rsidR="000F36BB" w:rsidRPr="00F92F6B" w:rsidRDefault="000F36BB" w:rsidP="000F36BB">
      <w:pPr>
        <w:rPr>
          <w:rFonts w:eastAsia="SimSun"/>
        </w:rPr>
      </w:pPr>
      <w:r w:rsidRPr="00F92F6B">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F92F6B" w:rsidRDefault="000F36BB" w:rsidP="000F36BB">
      <w:pPr>
        <w:rPr>
          <w:rFonts w:eastAsia="SimSun"/>
        </w:rPr>
      </w:pPr>
      <w:r w:rsidRPr="00F92F6B">
        <w:rPr>
          <w:rFonts w:eastAsia="SimSun"/>
        </w:rPr>
        <w:t xml:space="preserve">SL on-duration timer, SL inactivity-timer, SL HARQ RTT and SL </w:t>
      </w:r>
      <w:r w:rsidR="00CA55BB" w:rsidRPr="00F92F6B">
        <w:rPr>
          <w:rFonts w:eastAsia="SimSun"/>
        </w:rPr>
        <w:t xml:space="preserve">HARQ </w:t>
      </w:r>
      <w:r w:rsidRPr="00F92F6B">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F92F6B" w:rsidRDefault="000F36BB" w:rsidP="000F36BB">
      <w:pPr>
        <w:rPr>
          <w:rFonts w:eastAsia="SimSun"/>
        </w:rPr>
      </w:pPr>
      <w:r w:rsidRPr="00F92F6B">
        <w:rPr>
          <w:rFonts w:eastAsia="SimSun"/>
        </w:rPr>
        <w:t xml:space="preserve">For groupcast, SL HARQ RTT timer and SL </w:t>
      </w:r>
      <w:r w:rsidR="00CA55BB" w:rsidRPr="00F92F6B">
        <w:rPr>
          <w:rFonts w:eastAsia="SimSun"/>
        </w:rPr>
        <w:t xml:space="preserve">HARQ </w:t>
      </w:r>
      <w:r w:rsidRPr="00F92F6B">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F92F6B" w:rsidRDefault="000F36BB" w:rsidP="000F36BB">
      <w:pPr>
        <w:rPr>
          <w:rFonts w:eastAsia="SimSun"/>
        </w:rPr>
      </w:pPr>
      <w:r w:rsidRPr="00F92F6B">
        <w:rPr>
          <w:rFonts w:eastAsia="SimSun"/>
        </w:rPr>
        <w:t>A default SL DRX configuration, common between groupcast and broadcast, can be used for a QoS profile which is not mapped onto any non-default SL DRX configuration(s).</w:t>
      </w:r>
      <w:r w:rsidR="00135FC1" w:rsidRPr="00F92F6B">
        <w:t xml:space="preserve"> The default SL DRX configuration for groupcast and broadcast can also be used for discovery message in </w:t>
      </w:r>
      <w:proofErr w:type="spellStart"/>
      <w:r w:rsidR="00135FC1" w:rsidRPr="00F92F6B">
        <w:t>sidelink</w:t>
      </w:r>
      <w:proofErr w:type="spellEnd"/>
      <w:r w:rsidR="00135FC1" w:rsidRPr="00F92F6B">
        <w:t xml:space="preserve"> discovery in clause 16.9.5 and relay discovery messages in clause 16.12.3, </w:t>
      </w:r>
      <w:r w:rsidR="008C3673" w:rsidRPr="00F92F6B">
        <w:t xml:space="preserve">for </w:t>
      </w:r>
      <w:proofErr w:type="spellStart"/>
      <w:r w:rsidR="008C3673" w:rsidRPr="00F92F6B">
        <w:t>ProSe</w:t>
      </w:r>
      <w:proofErr w:type="spellEnd"/>
      <w:r w:rsidR="008C3673" w:rsidRPr="00F92F6B">
        <w:t xml:space="preserve"> Direct Link Establishment Request message as specified in TS 24.554 [55], </w:t>
      </w:r>
      <w:r w:rsidR="00135FC1" w:rsidRPr="00F92F6B">
        <w:t>and for Direct Link Establishment Request message as specified in TS 24.587 [53].</w:t>
      </w:r>
    </w:p>
    <w:p w14:paraId="0456D680" w14:textId="5570CF4F" w:rsidR="000F36BB" w:rsidRPr="00F92F6B" w:rsidRDefault="000F36BB" w:rsidP="000F36BB">
      <w:pPr>
        <w:rPr>
          <w:rFonts w:eastAsia="SimSun"/>
        </w:rPr>
      </w:pPr>
      <w:r w:rsidRPr="00F92F6B">
        <w:rPr>
          <w:rFonts w:eastAsia="SimSun"/>
        </w:rPr>
        <w:t>In-coverage TX and RX UEs in RRC_IDLE/RRC_INACTIVE obtain their SL DRX configuration from SIB. UEs (TX or RX) in RRC_CONNECTED can obtain the SL DRX configuration from SIB, or from dedicated RRC signa</w:t>
      </w:r>
      <w:r w:rsidR="0067659A" w:rsidRPr="00F92F6B">
        <w:rPr>
          <w:rFonts w:eastAsia="SimSun"/>
        </w:rPr>
        <w:t>l</w:t>
      </w:r>
      <w:r w:rsidRPr="00F92F6B">
        <w:rPr>
          <w:rFonts w:eastAsia="SimSun"/>
        </w:rPr>
        <w:t>ling during handover. For the out of coverage case, the SL DRX configuration is obtained from pre-configuration.</w:t>
      </w:r>
    </w:p>
    <w:p w14:paraId="126FACCB" w14:textId="77777777" w:rsidR="000F36BB" w:rsidRPr="00F92F6B" w:rsidRDefault="000F36BB" w:rsidP="000F36BB">
      <w:pPr>
        <w:rPr>
          <w:rFonts w:eastAsia="SimSun"/>
        </w:rPr>
      </w:pPr>
      <w:r w:rsidRPr="00F92F6B">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F92F6B" w:rsidRDefault="000F36BB" w:rsidP="000F36BB">
      <w:pPr>
        <w:rPr>
          <w:rFonts w:eastAsia="SimSun"/>
        </w:rPr>
      </w:pPr>
      <w:r w:rsidRPr="00F92F6B">
        <w:rPr>
          <w:rFonts w:eastAsia="SimSun"/>
        </w:rPr>
        <w:t xml:space="preserve">TX profile is introduced to ensure compatibility for groupcast and broadcast </w:t>
      </w:r>
      <w:r w:rsidR="00135FC1" w:rsidRPr="00F92F6B">
        <w:rPr>
          <w:rFonts w:eastAsia="SimSun"/>
        </w:rPr>
        <w:t xml:space="preserve">communication </w:t>
      </w:r>
      <w:r w:rsidRPr="00F92F6B">
        <w:rPr>
          <w:rFonts w:eastAsia="SimSun"/>
        </w:rPr>
        <w:t xml:space="preserve">between UEs supporting/not-supporting SL DRX functionality. A TX profile is provided by upper layers to AS layer and identifies one or more </w:t>
      </w:r>
      <w:proofErr w:type="spellStart"/>
      <w:r w:rsidRPr="00F92F6B">
        <w:rPr>
          <w:rFonts w:eastAsia="SimSun"/>
        </w:rPr>
        <w:t>sidelink</w:t>
      </w:r>
      <w:proofErr w:type="spellEnd"/>
      <w:r w:rsidRPr="00F92F6B">
        <w:rPr>
          <w:rFonts w:eastAsia="SimSun"/>
        </w:rPr>
        <w:t xml:space="preserve"> feature group(s). </w:t>
      </w:r>
      <w:r w:rsidR="00920FB0" w:rsidRPr="00F92F6B">
        <w:t xml:space="preserve">Multiple TX profiles with the support of SL DRX and without the support of SL DRX can be associated to a destination L2 ID. </w:t>
      </w:r>
      <w:r w:rsidR="00135FC1" w:rsidRPr="00F92F6B">
        <w:t xml:space="preserve">For a given destination L2 ID, all TX and RX UEs should be configured with the same set of TX profile(s). </w:t>
      </w:r>
      <w:r w:rsidRPr="00F92F6B">
        <w:rPr>
          <w:rFonts w:eastAsia="SimSun"/>
        </w:rPr>
        <w:t xml:space="preserve">A UE only assumes SL DRX for the </w:t>
      </w:r>
      <w:r w:rsidR="00135FC1" w:rsidRPr="00F92F6B">
        <w:rPr>
          <w:rFonts w:eastAsia="SimSun"/>
        </w:rPr>
        <w:t xml:space="preserve">given </w:t>
      </w:r>
      <w:r w:rsidR="00920FB0" w:rsidRPr="00F92F6B">
        <w:t>destination L2 ID</w:t>
      </w:r>
      <w:r w:rsidRPr="00F92F6B">
        <w:rPr>
          <w:rFonts w:eastAsia="SimSun"/>
        </w:rPr>
        <w:t xml:space="preserve"> when </w:t>
      </w:r>
      <w:r w:rsidR="00920FB0" w:rsidRPr="00F92F6B">
        <w:t>all</w:t>
      </w:r>
      <w:r w:rsidR="00920FB0" w:rsidRPr="00F92F6B">
        <w:rPr>
          <w:rFonts w:eastAsia="SimSun"/>
        </w:rPr>
        <w:t xml:space="preserve"> </w:t>
      </w:r>
      <w:r w:rsidRPr="00F92F6B">
        <w:rPr>
          <w:rFonts w:eastAsia="SimSun"/>
        </w:rPr>
        <w:t>the associated TX profile</w:t>
      </w:r>
      <w:r w:rsidR="00920FB0" w:rsidRPr="00F92F6B">
        <w:rPr>
          <w:rFonts w:eastAsia="SimSun"/>
        </w:rPr>
        <w:t>s</w:t>
      </w:r>
      <w:r w:rsidRPr="00F92F6B">
        <w:rPr>
          <w:rFonts w:eastAsia="SimSun"/>
        </w:rPr>
        <w:t xml:space="preserve"> correspond to support of SL DRX. </w:t>
      </w:r>
      <w:r w:rsidR="00920FB0" w:rsidRPr="00F92F6B">
        <w:t xml:space="preserve">A UE assumes no SL DRX for the </w:t>
      </w:r>
      <w:r w:rsidR="00135FC1" w:rsidRPr="00F92F6B">
        <w:t xml:space="preserve">given </w:t>
      </w:r>
      <w:r w:rsidR="00920FB0" w:rsidRPr="00F92F6B">
        <w:t xml:space="preserve">destination L2 ID if there is no associated TX profile. </w:t>
      </w:r>
      <w:r w:rsidRPr="00F92F6B">
        <w:rPr>
          <w:rFonts w:eastAsia="SimSun"/>
        </w:rPr>
        <w:t xml:space="preserve">An RX UE determines that SL DRX is used if all destination L2 IDs of interest </w:t>
      </w:r>
      <w:r w:rsidR="00920FB0" w:rsidRPr="00F92F6B">
        <w:t xml:space="preserve">are assumed to </w:t>
      </w:r>
      <w:r w:rsidRPr="00F92F6B">
        <w:rPr>
          <w:rFonts w:eastAsia="SimSun"/>
        </w:rPr>
        <w:t>support SL DRX.</w:t>
      </w:r>
      <w:r w:rsidR="00086143" w:rsidRPr="00F92F6B">
        <w:rPr>
          <w:rFonts w:eastAsia="SimSun"/>
        </w:rPr>
        <w:t xml:space="preserve"> For groupcast, </w:t>
      </w:r>
      <w:r w:rsidR="00135FC1" w:rsidRPr="00F92F6B">
        <w:rPr>
          <w:rFonts w:eastAsia="SimSun"/>
        </w:rPr>
        <w:t xml:space="preserve">when the UE is in RRC_CONNECTED and using mode 1 resource allocation, </w:t>
      </w:r>
      <w:r w:rsidR="00086143" w:rsidRPr="00F92F6B">
        <w:rPr>
          <w:rFonts w:eastAsia="SimSun"/>
        </w:rPr>
        <w:t xml:space="preserve">the UE reports each destination L2 ID and associated SL DRX on/off indication to the </w:t>
      </w:r>
      <w:proofErr w:type="spellStart"/>
      <w:r w:rsidR="00086143" w:rsidRPr="00F92F6B">
        <w:rPr>
          <w:rFonts w:eastAsia="SimSun"/>
        </w:rPr>
        <w:t>gNB</w:t>
      </w:r>
      <w:proofErr w:type="spellEnd"/>
      <w:r w:rsidR="00135FC1" w:rsidRPr="00F92F6B">
        <w:rPr>
          <w:rFonts w:eastAsia="SimSun"/>
        </w:rPr>
        <w:t xml:space="preserve"> supporting SL DRX</w:t>
      </w:r>
      <w:r w:rsidR="00086143" w:rsidRPr="00F92F6B">
        <w:rPr>
          <w:rFonts w:eastAsia="SimSun"/>
        </w:rPr>
        <w:t>.</w:t>
      </w:r>
    </w:p>
    <w:p w14:paraId="1F237578" w14:textId="64390EAF" w:rsidR="000F36BB" w:rsidRPr="00F92F6B" w:rsidRDefault="000F36BB" w:rsidP="000F36BB">
      <w:pPr>
        <w:pStyle w:val="Heading4"/>
        <w:rPr>
          <w:rFonts w:eastAsia="Yu Mincho"/>
        </w:rPr>
      </w:pPr>
      <w:bookmarkStart w:id="2099" w:name="_Toc219281052"/>
      <w:r w:rsidRPr="00F92F6B">
        <w:rPr>
          <w:szCs w:val="28"/>
        </w:rPr>
        <w:t>16.9.6.4</w:t>
      </w:r>
      <w:r w:rsidRPr="00F92F6B">
        <w:rPr>
          <w:szCs w:val="28"/>
        </w:rPr>
        <w:tab/>
        <w:t xml:space="preserve">Alignment between </w:t>
      </w:r>
      <w:proofErr w:type="spellStart"/>
      <w:r w:rsidRPr="00F92F6B">
        <w:rPr>
          <w:szCs w:val="28"/>
        </w:rPr>
        <w:t>Uu</w:t>
      </w:r>
      <w:proofErr w:type="spellEnd"/>
      <w:r w:rsidRPr="00F92F6B">
        <w:rPr>
          <w:szCs w:val="28"/>
        </w:rPr>
        <w:t xml:space="preserve"> DRX and SL DRX</w:t>
      </w:r>
      <w:bookmarkEnd w:id="2099"/>
    </w:p>
    <w:p w14:paraId="2E5E3E28" w14:textId="2B41B3BC" w:rsidR="000F36BB" w:rsidRPr="00F92F6B" w:rsidRDefault="000F36BB" w:rsidP="000F36BB">
      <w:pPr>
        <w:rPr>
          <w:rFonts w:eastAsia="SimSun"/>
        </w:rPr>
      </w:pPr>
      <w:r w:rsidRPr="00F92F6B">
        <w:rPr>
          <w:rFonts w:eastAsia="SimSun"/>
        </w:rPr>
        <w:t xml:space="preserve">Alignment of </w:t>
      </w:r>
      <w:proofErr w:type="spellStart"/>
      <w:r w:rsidRPr="00F92F6B">
        <w:rPr>
          <w:rFonts w:eastAsia="SimSun"/>
        </w:rPr>
        <w:t>Uu</w:t>
      </w:r>
      <w:proofErr w:type="spellEnd"/>
      <w:r w:rsidRPr="00F92F6B">
        <w:rPr>
          <w:rFonts w:eastAsia="SimSun"/>
        </w:rPr>
        <w:t xml:space="preserve"> DRX and SL DRX for a UE in RRC_CONNECTED is supported for unicast, groupcast, and broadcast. Alignment of </w:t>
      </w:r>
      <w:proofErr w:type="spellStart"/>
      <w:r w:rsidRPr="00F92F6B">
        <w:rPr>
          <w:rFonts w:eastAsia="SimSun"/>
        </w:rPr>
        <w:t>Uu</w:t>
      </w:r>
      <w:proofErr w:type="spellEnd"/>
      <w:r w:rsidRPr="00F92F6B">
        <w:rPr>
          <w:rFonts w:eastAsia="SimSun"/>
        </w:rPr>
        <w:t xml:space="preserve"> DRX and SL DRX at the same UE is supported. In addition, for mode 1 </w:t>
      </w:r>
      <w:r w:rsidR="008C3673" w:rsidRPr="00F92F6B">
        <w:rPr>
          <w:rFonts w:eastAsia="SimSun"/>
        </w:rPr>
        <w:t>resource allocation</w:t>
      </w:r>
      <w:r w:rsidRPr="00F92F6B">
        <w:rPr>
          <w:rFonts w:eastAsia="SimSun"/>
        </w:rPr>
        <w:t xml:space="preserve">, the alignment of </w:t>
      </w:r>
      <w:proofErr w:type="spellStart"/>
      <w:r w:rsidRPr="00F92F6B">
        <w:rPr>
          <w:rFonts w:eastAsia="SimSun"/>
        </w:rPr>
        <w:t>Uu</w:t>
      </w:r>
      <w:proofErr w:type="spellEnd"/>
      <w:r w:rsidRPr="00F92F6B">
        <w:rPr>
          <w:rFonts w:eastAsia="SimSun"/>
        </w:rPr>
        <w:t xml:space="preserve"> DRX of the TX UE and SL DRX of the RX UE is supported.</w:t>
      </w:r>
    </w:p>
    <w:p w14:paraId="70835BE5" w14:textId="2DE3C92E" w:rsidR="000F36BB" w:rsidRPr="00F92F6B" w:rsidRDefault="000F36BB" w:rsidP="000F36BB">
      <w:pPr>
        <w:rPr>
          <w:rFonts w:eastAsia="SimSun"/>
        </w:rPr>
      </w:pPr>
      <w:r w:rsidRPr="00F92F6B">
        <w:rPr>
          <w:rFonts w:eastAsia="SimSun"/>
        </w:rPr>
        <w:t xml:space="preserve">Alignment may comprise of either full overlap or partial overlap in time between </w:t>
      </w:r>
      <w:proofErr w:type="spellStart"/>
      <w:r w:rsidRPr="00F92F6B">
        <w:rPr>
          <w:rFonts w:eastAsia="SimSun"/>
        </w:rPr>
        <w:t>Uu</w:t>
      </w:r>
      <w:proofErr w:type="spellEnd"/>
      <w:r w:rsidRPr="00F92F6B">
        <w:rPr>
          <w:rFonts w:eastAsia="SimSun"/>
        </w:rPr>
        <w:t xml:space="preserve"> DRX and SL DRX. For SL RX UEs in RRC_CONNECTED, alignment is achieved by the </w:t>
      </w:r>
      <w:proofErr w:type="spellStart"/>
      <w:r w:rsidRPr="00F92F6B">
        <w:rPr>
          <w:rFonts w:eastAsia="SimSun"/>
        </w:rPr>
        <w:t>gNB</w:t>
      </w:r>
      <w:proofErr w:type="spellEnd"/>
      <w:r w:rsidRPr="00F92F6B">
        <w:rPr>
          <w:rFonts w:eastAsia="SimSun"/>
        </w:rPr>
        <w:t>.</w:t>
      </w:r>
    </w:p>
    <w:p w14:paraId="79F1D4B5" w14:textId="1177CE7E" w:rsidR="000F36BB" w:rsidRPr="00F92F6B" w:rsidRDefault="000F36BB" w:rsidP="000F36BB">
      <w:pPr>
        <w:pStyle w:val="Heading3"/>
      </w:pPr>
      <w:bookmarkStart w:id="2100" w:name="_Toc219281053"/>
      <w:r w:rsidRPr="00F92F6B">
        <w:t>16.9.7</w:t>
      </w:r>
      <w:r w:rsidRPr="00F92F6B">
        <w:tab/>
        <w:t>Power Savings Resource Allocation</w:t>
      </w:r>
      <w:bookmarkEnd w:id="2100"/>
    </w:p>
    <w:p w14:paraId="4D7A19D7" w14:textId="7F473ADD" w:rsidR="000F36BB" w:rsidRPr="00F92F6B" w:rsidRDefault="000F36BB" w:rsidP="000F36BB">
      <w:r w:rsidRPr="00F92F6B">
        <w:t>The SL UE in Mode 2 can support partial sensing</w:t>
      </w:r>
      <w:r w:rsidR="00086143" w:rsidRPr="00F92F6B">
        <w:t>-</w:t>
      </w:r>
      <w:r w:rsidRPr="00F92F6B">
        <w:t xml:space="preserve">based resource allocation and random resource selection as power saving resource allocation methods. A SL mode 2 TX resource pool can be (pre)configured to </w:t>
      </w:r>
      <w:r w:rsidR="00086143" w:rsidRPr="00F92F6B">
        <w:t xml:space="preserve">allow </w:t>
      </w:r>
      <w:r w:rsidRPr="00F92F6B">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F92F6B" w:rsidRDefault="000F36BB" w:rsidP="000F36BB">
      <w:r w:rsidRPr="00F92F6B">
        <w:t>Random resource selection is applicable to both periodic and aperiodic traffic.</w:t>
      </w:r>
    </w:p>
    <w:p w14:paraId="27580C03" w14:textId="6CDE5B45" w:rsidR="000F36BB" w:rsidRPr="00F92F6B" w:rsidRDefault="000F36BB" w:rsidP="000F36BB">
      <w:r w:rsidRPr="00F92F6B">
        <w:t xml:space="preserve">A UE </w:t>
      </w:r>
      <w:r w:rsidR="00086143" w:rsidRPr="00F92F6B">
        <w:t xml:space="preserve">capable </w:t>
      </w:r>
      <w:r w:rsidRPr="00F92F6B">
        <w:t>for partial sensing can perform periodic-based partial sensing and/or contiguous partial sensing for resource (re)selection. Periodic-based partial sensing can only be performed</w:t>
      </w:r>
      <w:r w:rsidR="00086143" w:rsidRPr="00F92F6B">
        <w:t xml:space="preserve"> if</w:t>
      </w:r>
      <w:r w:rsidRPr="00F92F6B">
        <w:t xml:space="preserve"> periodic resource reservation</w:t>
      </w:r>
      <w:r w:rsidR="00086143" w:rsidRPr="00F92F6B">
        <w:t xml:space="preserve"> is configured in the resource pool</w:t>
      </w:r>
      <w:r w:rsidRPr="00F92F6B">
        <w:t xml:space="preserve">. In periodic-based partial sensing, the UE monitors slots in periodic sensing occasion(s) for a given resource reservation periodicity. Contiguous partial sensing is performed by a UE </w:t>
      </w:r>
      <w:r w:rsidR="00086143" w:rsidRPr="00F92F6B">
        <w:t>capable of</w:t>
      </w:r>
      <w:r w:rsidRPr="00F92F6B">
        <w:t xml:space="preserve"> partial sensing when resource (re)selection is triggered by a UE in a TX pool configured with partial sensing. In contiguous partial sensing, the UE monitors slots in a contiguous sensing window which occur prior to the selected transmission resource.</w:t>
      </w:r>
    </w:p>
    <w:p w14:paraId="416FE274" w14:textId="22BE2DF3" w:rsidR="000F36BB" w:rsidRPr="00F92F6B" w:rsidRDefault="000F36BB" w:rsidP="000F36BB">
      <w:pPr>
        <w:pStyle w:val="Heading3"/>
      </w:pPr>
      <w:bookmarkStart w:id="2101" w:name="_Toc219281054"/>
      <w:r w:rsidRPr="00F92F6B">
        <w:t>16.9.8</w:t>
      </w:r>
      <w:r w:rsidRPr="00F92F6B">
        <w:tab/>
        <w:t>Inter-UE Coordination (IUC)</w:t>
      </w:r>
      <w:bookmarkEnd w:id="2101"/>
    </w:p>
    <w:p w14:paraId="7C4F4664" w14:textId="6607D9B0" w:rsidR="000F36BB" w:rsidRPr="00F92F6B" w:rsidRDefault="000F36BB" w:rsidP="000F36BB">
      <w:r w:rsidRPr="00F92F6B">
        <w:t xml:space="preserve">The SL UE can support inter-UE coordination (IUC) in Mode 2, whereby a UE sends information about resources to </w:t>
      </w:r>
      <w:r w:rsidR="00CA55BB" w:rsidRPr="00F92F6B">
        <w:t xml:space="preserve">a peer </w:t>
      </w:r>
      <w:r w:rsidRPr="00F92F6B">
        <w:t xml:space="preserve">UE, which </w:t>
      </w:r>
      <w:r w:rsidR="00CA55BB" w:rsidRPr="00F92F6B">
        <w:t xml:space="preserve">the peer </w:t>
      </w:r>
      <w:r w:rsidRPr="00F92F6B">
        <w:t>UE then uses for resource (re)selection. The following schemes of inter-UE coordination are supported:</w:t>
      </w:r>
    </w:p>
    <w:p w14:paraId="3475E368" w14:textId="2D43C2E3" w:rsidR="000F36BB" w:rsidRPr="00F92F6B" w:rsidRDefault="000F36BB" w:rsidP="0022566B">
      <w:pPr>
        <w:pStyle w:val="B1"/>
      </w:pPr>
      <w:r w:rsidRPr="00F92F6B">
        <w:t>-</w:t>
      </w:r>
      <w:r w:rsidRPr="00F92F6B">
        <w:tab/>
        <w:t xml:space="preserve">IUC scheme 1, where the </w:t>
      </w:r>
      <w:r w:rsidR="00920FB0" w:rsidRPr="00F92F6B">
        <w:t xml:space="preserve">IUC </w:t>
      </w:r>
      <w:r w:rsidRPr="00F92F6B">
        <w:t xml:space="preserve">information sent from a UE to a </w:t>
      </w:r>
      <w:r w:rsidR="00CA55BB" w:rsidRPr="00F92F6B">
        <w:t xml:space="preserve">peer </w:t>
      </w:r>
      <w:r w:rsidRPr="00F92F6B">
        <w:t xml:space="preserve">UE is the preferred or non-preferred resources for </w:t>
      </w:r>
      <w:r w:rsidR="00CA55BB" w:rsidRPr="00F92F6B">
        <w:t xml:space="preserve">the peer </w:t>
      </w:r>
      <w:r w:rsidRPr="00F92F6B">
        <w:t>UE</w:t>
      </w:r>
      <w:r w:rsidR="005C624F" w:rsidRPr="00F92F6B">
        <w:t>'</w:t>
      </w:r>
      <w:r w:rsidRPr="00F92F6B">
        <w:t>s transmission, and</w:t>
      </w:r>
    </w:p>
    <w:p w14:paraId="261C4B34" w14:textId="5C01AED1" w:rsidR="000F36BB" w:rsidRPr="00F92F6B" w:rsidRDefault="000F36BB" w:rsidP="0022566B">
      <w:pPr>
        <w:pStyle w:val="B1"/>
      </w:pPr>
      <w:r w:rsidRPr="00F92F6B">
        <w:t>-</w:t>
      </w:r>
      <w:r w:rsidRPr="00F92F6B">
        <w:tab/>
        <w:t xml:space="preserve">IUC scheme 2, where the </w:t>
      </w:r>
      <w:r w:rsidR="00920FB0" w:rsidRPr="00F92F6B">
        <w:t xml:space="preserve">IUC </w:t>
      </w:r>
      <w:r w:rsidRPr="00F92F6B">
        <w:t xml:space="preserve">information sent from a UE to a </w:t>
      </w:r>
      <w:r w:rsidR="00CA55BB" w:rsidRPr="00F92F6B">
        <w:t xml:space="preserve">peer </w:t>
      </w:r>
      <w:r w:rsidRPr="00F92F6B">
        <w:t xml:space="preserve">UE is the presence of expected/potential resource conflict on the resources indicated by </w:t>
      </w:r>
      <w:r w:rsidR="00CA55BB" w:rsidRPr="00F92F6B">
        <w:t xml:space="preserve">the peer </w:t>
      </w:r>
      <w:r w:rsidRPr="00F92F6B">
        <w:t>UE</w:t>
      </w:r>
      <w:r w:rsidR="005C624F" w:rsidRPr="00F92F6B">
        <w:t>'</w:t>
      </w:r>
      <w:r w:rsidRPr="00F92F6B">
        <w:t>s SCI.</w:t>
      </w:r>
    </w:p>
    <w:p w14:paraId="476F54CC" w14:textId="2B1E9B05" w:rsidR="000F36BB" w:rsidRPr="00F92F6B" w:rsidRDefault="000F36BB" w:rsidP="000F36BB">
      <w:pPr>
        <w:rPr>
          <w:rFonts w:eastAsia="SimSun"/>
        </w:rPr>
      </w:pPr>
      <w:r w:rsidRPr="00F92F6B">
        <w:rPr>
          <w:rFonts w:eastAsia="SimSun"/>
        </w:rPr>
        <w:t xml:space="preserve">In scheme 1, </w:t>
      </w:r>
      <w:r w:rsidR="00920FB0" w:rsidRPr="00F92F6B">
        <w:t xml:space="preserve">the transmission of </w:t>
      </w:r>
      <w:r w:rsidRPr="00F92F6B">
        <w:rPr>
          <w:rFonts w:eastAsia="SimSun"/>
        </w:rPr>
        <w:t xml:space="preserve">IUC </w:t>
      </w:r>
      <w:r w:rsidR="00920FB0" w:rsidRPr="00F92F6B">
        <w:t xml:space="preserve">information from </w:t>
      </w:r>
      <w:r w:rsidR="00CA55BB" w:rsidRPr="00F92F6B">
        <w:t xml:space="preserve">a </w:t>
      </w:r>
      <w:r w:rsidR="00920FB0" w:rsidRPr="00F92F6B">
        <w:t>UE</w:t>
      </w:r>
      <w:r w:rsidR="00920FB0" w:rsidRPr="00F92F6B">
        <w:rPr>
          <w:rFonts w:eastAsia="SimSun"/>
        </w:rPr>
        <w:t xml:space="preserve"> </w:t>
      </w:r>
      <w:r w:rsidRPr="00F92F6B">
        <w:rPr>
          <w:rFonts w:eastAsia="SimSun"/>
        </w:rPr>
        <w:t xml:space="preserve">can be triggered </w:t>
      </w:r>
      <w:r w:rsidR="00CA55BB" w:rsidRPr="00F92F6B">
        <w:rPr>
          <w:rFonts w:eastAsia="SimSun"/>
        </w:rPr>
        <w:t xml:space="preserve">by a condition at this UE, or </w:t>
      </w:r>
      <w:r w:rsidRPr="00F92F6B">
        <w:rPr>
          <w:rFonts w:eastAsia="SimSun"/>
        </w:rPr>
        <w:t>by a</w:t>
      </w:r>
      <w:r w:rsidR="0067659A" w:rsidRPr="00F92F6B">
        <w:rPr>
          <w:rFonts w:eastAsia="SimSun"/>
        </w:rPr>
        <w:t>n</w:t>
      </w:r>
      <w:r w:rsidRPr="00F92F6B">
        <w:rPr>
          <w:rFonts w:eastAsia="SimSun"/>
        </w:rPr>
        <w:t xml:space="preserve"> explicit request from </w:t>
      </w:r>
      <w:r w:rsidR="00CA55BB" w:rsidRPr="00F92F6B">
        <w:rPr>
          <w:rFonts w:eastAsia="SimSun"/>
        </w:rPr>
        <w:t xml:space="preserve">a peer </w:t>
      </w:r>
      <w:r w:rsidRPr="00F92F6B">
        <w:rPr>
          <w:rFonts w:eastAsia="SimSun"/>
        </w:rPr>
        <w:t xml:space="preserve">UE. </w:t>
      </w:r>
      <w:r w:rsidR="00CA55BB" w:rsidRPr="00F92F6B">
        <w:rPr>
          <w:rFonts w:eastAsia="SimSun"/>
        </w:rPr>
        <w:t xml:space="preserve">The </w:t>
      </w:r>
      <w:r w:rsidRPr="00F92F6B">
        <w:rPr>
          <w:rFonts w:eastAsia="SimSun"/>
        </w:rPr>
        <w:t xml:space="preserve">UE determines the set of resources reserved by other UEs or slots where </w:t>
      </w:r>
      <w:r w:rsidR="00CA55BB" w:rsidRPr="00F92F6B">
        <w:rPr>
          <w:rFonts w:eastAsia="SimSun"/>
        </w:rPr>
        <w:t xml:space="preserve">the </w:t>
      </w:r>
      <w:r w:rsidRPr="00F92F6B">
        <w:rPr>
          <w:rFonts w:eastAsia="SimSun"/>
        </w:rPr>
        <w:t xml:space="preserve">UE, when it is the intended receiver of </w:t>
      </w:r>
      <w:r w:rsidR="00CA55BB" w:rsidRPr="00F92F6B">
        <w:rPr>
          <w:rFonts w:eastAsia="SimSun"/>
        </w:rPr>
        <w:t xml:space="preserve">the peer </w:t>
      </w:r>
      <w:r w:rsidRPr="00F92F6B">
        <w:rPr>
          <w:rFonts w:eastAsia="SimSun"/>
        </w:rPr>
        <w:t xml:space="preserve">UE, does not expect to perform SL reception from </w:t>
      </w:r>
      <w:r w:rsidR="00CA55BB" w:rsidRPr="00F92F6B">
        <w:rPr>
          <w:rFonts w:eastAsia="SimSun"/>
        </w:rPr>
        <w:t xml:space="preserve">the peer </w:t>
      </w:r>
      <w:r w:rsidRPr="00F92F6B">
        <w:rPr>
          <w:rFonts w:eastAsia="SimSun"/>
        </w:rPr>
        <w:t xml:space="preserve">UE due to half-duplex operation. </w:t>
      </w:r>
      <w:r w:rsidR="00CA55BB" w:rsidRPr="00F92F6B">
        <w:rPr>
          <w:rFonts w:eastAsia="SimSun"/>
        </w:rPr>
        <w:t xml:space="preserve">The </w:t>
      </w:r>
      <w:r w:rsidRPr="00F92F6B">
        <w:rPr>
          <w:rFonts w:eastAsia="SimSun"/>
        </w:rPr>
        <w:t xml:space="preserve">UE uses these resources as the set of non-preferred resources, or excludes these resources to determine a set of preferred resources and sends the preferred/non-preferred resources to </w:t>
      </w:r>
      <w:r w:rsidR="00CA55BB" w:rsidRPr="00F92F6B">
        <w:rPr>
          <w:rFonts w:eastAsia="SimSun"/>
        </w:rPr>
        <w:t xml:space="preserve">the peer </w:t>
      </w:r>
      <w:r w:rsidRPr="00F92F6B">
        <w:rPr>
          <w:rFonts w:eastAsia="SimSun"/>
        </w:rPr>
        <w:t xml:space="preserve">UE. </w:t>
      </w:r>
      <w:r w:rsidR="00CA55BB" w:rsidRPr="00F92F6B">
        <w:rPr>
          <w:rFonts w:eastAsia="SimSun"/>
        </w:rPr>
        <w:t xml:space="preserve">Regarding the IUC information received from the UE, the peer </w:t>
      </w:r>
      <w:r w:rsidRPr="00F92F6B">
        <w:rPr>
          <w:rFonts w:eastAsia="SimSun"/>
        </w:rPr>
        <w:t>UE</w:t>
      </w:r>
      <w:r w:rsidR="005C624F" w:rsidRPr="00F92F6B">
        <w:rPr>
          <w:rFonts w:eastAsia="SimSun"/>
        </w:rPr>
        <w:t>'</w:t>
      </w:r>
      <w:r w:rsidRPr="00F92F6B">
        <w:rPr>
          <w:rFonts w:eastAsia="SimSun"/>
        </w:rPr>
        <w:t xml:space="preserve">s resources for resource (re)selection can be based on both </w:t>
      </w:r>
      <w:r w:rsidR="00CA55BB" w:rsidRPr="00F92F6B">
        <w:rPr>
          <w:rFonts w:eastAsia="SimSun"/>
        </w:rPr>
        <w:t xml:space="preserve">the peer </w:t>
      </w:r>
      <w:r w:rsidRPr="00F92F6B">
        <w:rPr>
          <w:rFonts w:eastAsia="SimSun"/>
        </w:rPr>
        <w:t>UE</w:t>
      </w:r>
      <w:r w:rsidR="005C624F" w:rsidRPr="00F92F6B">
        <w:rPr>
          <w:rFonts w:eastAsia="SimSun"/>
        </w:rPr>
        <w:t>'</w:t>
      </w:r>
      <w:r w:rsidRPr="00F92F6B">
        <w:rPr>
          <w:rFonts w:eastAsia="SimSun"/>
        </w:rPr>
        <w:t xml:space="preserve">s sensing results (if available) and the </w:t>
      </w:r>
      <w:r w:rsidR="00920FB0" w:rsidRPr="00F92F6B">
        <w:t xml:space="preserve">IUC </w:t>
      </w:r>
      <w:r w:rsidRPr="00F92F6B">
        <w:rPr>
          <w:rFonts w:eastAsia="SimSun"/>
        </w:rPr>
        <w:t xml:space="preserve">information, or it can be based only on </w:t>
      </w:r>
      <w:r w:rsidR="00CA55BB" w:rsidRPr="00F92F6B">
        <w:rPr>
          <w:rFonts w:eastAsia="SimSun"/>
        </w:rPr>
        <w:t>the</w:t>
      </w:r>
      <w:r w:rsidR="00CA55BB" w:rsidRPr="00F92F6B">
        <w:t xml:space="preserve"> </w:t>
      </w:r>
      <w:r w:rsidR="00920FB0" w:rsidRPr="00F92F6B">
        <w:t xml:space="preserve">IUC </w:t>
      </w:r>
      <w:r w:rsidRPr="00F92F6B">
        <w:rPr>
          <w:rFonts w:eastAsia="SimSun"/>
        </w:rPr>
        <w:t>information. For scheme 1, MAC CE and second-stage SCI or MAC CE only can be used to send IUC</w:t>
      </w:r>
      <w:r w:rsidR="00920FB0" w:rsidRPr="00F92F6B">
        <w:t xml:space="preserve"> information</w:t>
      </w:r>
      <w:r w:rsidRPr="00F92F6B">
        <w:rPr>
          <w:rFonts w:eastAsia="SimSun"/>
        </w:rPr>
        <w:t xml:space="preserve">. </w:t>
      </w:r>
      <w:r w:rsidR="00714B64" w:rsidRPr="00F92F6B">
        <w:rPr>
          <w:rFonts w:eastAsia="SimSun"/>
        </w:rPr>
        <w:t>For IUC information transmission triggered by an explicit request, both the explicit request and the IUC information are transmitted in unicast manner</w:t>
      </w:r>
      <w:r w:rsidRPr="00F92F6B">
        <w:rPr>
          <w:rFonts w:eastAsia="SimSun"/>
        </w:rPr>
        <w:t>.</w:t>
      </w:r>
      <w:r w:rsidR="00B845B1" w:rsidRPr="00F92F6B">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F92F6B" w:rsidRDefault="000F36BB" w:rsidP="0022566B">
      <w:pPr>
        <w:rPr>
          <w:rFonts w:eastAsia="SimSun"/>
        </w:rPr>
      </w:pPr>
      <w:r w:rsidRPr="00F92F6B">
        <w:rPr>
          <w:rFonts w:eastAsia="SimSun"/>
        </w:rPr>
        <w:t xml:space="preserve">In scheme 2, </w:t>
      </w:r>
      <w:r w:rsidR="00714B64" w:rsidRPr="00F92F6B">
        <w:rPr>
          <w:rFonts w:eastAsia="SimSun"/>
        </w:rPr>
        <w:t xml:space="preserve">a </w:t>
      </w:r>
      <w:r w:rsidRPr="00F92F6B">
        <w:rPr>
          <w:rFonts w:eastAsia="SimSun"/>
        </w:rPr>
        <w:t xml:space="preserve">UE determines the expected/potential resource conflict within the resources indicated by </w:t>
      </w:r>
      <w:r w:rsidR="00714B64" w:rsidRPr="00F92F6B">
        <w:rPr>
          <w:rFonts w:eastAsia="SimSun"/>
        </w:rPr>
        <w:t xml:space="preserve">a peer </w:t>
      </w:r>
      <w:r w:rsidRPr="00F92F6B">
        <w:rPr>
          <w:rFonts w:eastAsia="SimSun"/>
        </w:rPr>
        <w:t>UE</w:t>
      </w:r>
      <w:r w:rsidR="005C624F" w:rsidRPr="00F92F6B">
        <w:rPr>
          <w:rFonts w:eastAsia="SimSun"/>
        </w:rPr>
        <w:t>'</w:t>
      </w:r>
      <w:r w:rsidRPr="00F92F6B">
        <w:rPr>
          <w:rFonts w:eastAsia="SimSun"/>
        </w:rPr>
        <w:t xml:space="preserve">s SCI as either resources reserved by other UEs and identified by </w:t>
      </w:r>
      <w:r w:rsidR="00714B64" w:rsidRPr="00F92F6B">
        <w:rPr>
          <w:rFonts w:eastAsia="SimSun"/>
        </w:rPr>
        <w:t xml:space="preserve">the </w:t>
      </w:r>
      <w:r w:rsidRPr="00F92F6B">
        <w:rPr>
          <w:rFonts w:eastAsia="SimSun"/>
        </w:rPr>
        <w:t xml:space="preserve">UE as fully/partially overlapping with the resources indicated by </w:t>
      </w:r>
      <w:r w:rsidR="00714B64" w:rsidRPr="00F92F6B">
        <w:rPr>
          <w:rFonts w:eastAsia="SimSun"/>
        </w:rPr>
        <w:t xml:space="preserve">the peer </w:t>
      </w:r>
      <w:r w:rsidRPr="00F92F6B">
        <w:rPr>
          <w:rFonts w:eastAsia="SimSun"/>
        </w:rPr>
        <w:t>UE</w:t>
      </w:r>
      <w:r w:rsidR="005C624F" w:rsidRPr="00F92F6B">
        <w:rPr>
          <w:rFonts w:eastAsia="SimSun"/>
        </w:rPr>
        <w:t>'</w:t>
      </w:r>
      <w:r w:rsidRPr="00F92F6B">
        <w:rPr>
          <w:rFonts w:eastAsia="SimSun"/>
        </w:rPr>
        <w:t xml:space="preserve">s SCI, or as slots where </w:t>
      </w:r>
      <w:r w:rsidR="00714B64" w:rsidRPr="00F92F6B">
        <w:rPr>
          <w:rFonts w:eastAsia="SimSun"/>
        </w:rPr>
        <w:t xml:space="preserve">the </w:t>
      </w:r>
      <w:r w:rsidRPr="00F92F6B">
        <w:rPr>
          <w:rFonts w:eastAsia="SimSun"/>
        </w:rPr>
        <w:t xml:space="preserve">UE is the intended receiver of </w:t>
      </w:r>
      <w:r w:rsidR="00714B64" w:rsidRPr="00F92F6B">
        <w:rPr>
          <w:rFonts w:eastAsia="SimSun"/>
        </w:rPr>
        <w:t xml:space="preserve">the peer </w:t>
      </w:r>
      <w:r w:rsidRPr="00F92F6B">
        <w:rPr>
          <w:rFonts w:eastAsia="SimSun"/>
        </w:rPr>
        <w:t xml:space="preserve">UE and does not expect to perform SL reception on those slots due to half-duplex operation. </w:t>
      </w:r>
      <w:r w:rsidR="00714B64" w:rsidRPr="00F92F6B">
        <w:rPr>
          <w:rFonts w:eastAsia="SimSun"/>
        </w:rPr>
        <w:t xml:space="preserve">The peer </w:t>
      </w:r>
      <w:r w:rsidRPr="00F92F6B">
        <w:rPr>
          <w:rFonts w:eastAsia="SimSun"/>
        </w:rPr>
        <w:t>UE uses the conflicting resources to determine the resources to be reselected and exclude the conflicting resources from the reselected resources. For scheme 2, PSFCH is used to send IUC</w:t>
      </w:r>
      <w:r w:rsidR="00E25A9F" w:rsidRPr="00F92F6B">
        <w:t xml:space="preserve"> information</w:t>
      </w:r>
      <w:r w:rsidRPr="00F92F6B">
        <w:rPr>
          <w:rFonts w:eastAsia="SimSun"/>
        </w:rPr>
        <w:t>.</w:t>
      </w:r>
    </w:p>
    <w:p w14:paraId="09618378" w14:textId="1B4E7F35" w:rsidR="00C64061" w:rsidRPr="00F92F6B" w:rsidRDefault="00C64061" w:rsidP="00C64061">
      <w:pPr>
        <w:pStyle w:val="Heading3"/>
      </w:pPr>
      <w:bookmarkStart w:id="2102" w:name="_Toc219281055"/>
      <w:bookmarkStart w:id="2103" w:name="_Toc115390160"/>
      <w:r w:rsidRPr="00F92F6B">
        <w:t>16.9.9</w:t>
      </w:r>
      <w:r w:rsidRPr="00F92F6B">
        <w:tab/>
      </w:r>
      <w:proofErr w:type="spellStart"/>
      <w:r w:rsidRPr="00F92F6B">
        <w:t>Sidelink</w:t>
      </w:r>
      <w:proofErr w:type="spellEnd"/>
      <w:r w:rsidRPr="00F92F6B">
        <w:t xml:space="preserve"> in </w:t>
      </w:r>
      <w:r w:rsidR="00557A55" w:rsidRPr="00F92F6B">
        <w:t xml:space="preserve">Shared </w:t>
      </w:r>
      <w:r w:rsidRPr="00F92F6B">
        <w:t>Spectrum (SL-U)</w:t>
      </w:r>
      <w:bookmarkEnd w:id="2102"/>
    </w:p>
    <w:p w14:paraId="7CFD4FA8" w14:textId="4302D37C" w:rsidR="00C64061" w:rsidRPr="00F92F6B" w:rsidRDefault="00C64061" w:rsidP="00C64061">
      <w:pPr>
        <w:pStyle w:val="Heading4"/>
        <w:rPr>
          <w:szCs w:val="28"/>
        </w:rPr>
      </w:pPr>
      <w:bookmarkStart w:id="2104" w:name="_Toc219281056"/>
      <w:r w:rsidRPr="00F92F6B">
        <w:rPr>
          <w:szCs w:val="28"/>
        </w:rPr>
        <w:t>16.9.9.1</w:t>
      </w:r>
      <w:r w:rsidRPr="00F92F6B">
        <w:rPr>
          <w:szCs w:val="28"/>
        </w:rPr>
        <w:tab/>
        <w:t>Overview</w:t>
      </w:r>
      <w:bookmarkEnd w:id="2104"/>
    </w:p>
    <w:p w14:paraId="1CE5E1A9" w14:textId="6C43A191" w:rsidR="00C64061" w:rsidRPr="00F92F6B" w:rsidRDefault="00C64061" w:rsidP="00C64061">
      <w:proofErr w:type="spellStart"/>
      <w:r w:rsidRPr="00F92F6B">
        <w:t>Sidelink</w:t>
      </w:r>
      <w:proofErr w:type="spellEnd"/>
      <w:r w:rsidRPr="00F92F6B">
        <w:t xml:space="preserve"> supports operation in </w:t>
      </w:r>
      <w:r w:rsidR="00557A55" w:rsidRPr="00F92F6B">
        <w:t xml:space="preserve">shared </w:t>
      </w:r>
      <w:r w:rsidRPr="00F92F6B">
        <w:t>spectrum for both mode 1 and mode 2</w:t>
      </w:r>
      <w:r w:rsidR="005F44E9" w:rsidRPr="00F92F6B">
        <w:t xml:space="preserve"> for </w:t>
      </w:r>
      <w:proofErr w:type="spellStart"/>
      <w:r w:rsidR="005F44E9" w:rsidRPr="00F92F6B">
        <w:t>ProSe</w:t>
      </w:r>
      <w:proofErr w:type="spellEnd"/>
      <w:r w:rsidR="005F44E9" w:rsidRPr="00F92F6B">
        <w:t xml:space="preserve"> use case only</w:t>
      </w:r>
      <w:r w:rsidRPr="00F92F6B">
        <w:t xml:space="preserve">. </w:t>
      </w:r>
      <w:proofErr w:type="spellStart"/>
      <w:r w:rsidR="005F44E9" w:rsidRPr="00F92F6B">
        <w:t>Sidelink</w:t>
      </w:r>
      <w:proofErr w:type="spellEnd"/>
      <w:r w:rsidR="005F44E9" w:rsidRPr="00F92F6B">
        <w:t xml:space="preserve"> positioning in shared spectrum is not supported. </w:t>
      </w:r>
      <w:r w:rsidRPr="00F92F6B">
        <w:t>Type1 and Type2 (2A/2B/2C) channel access procedures specified in TS 37.213</w:t>
      </w:r>
      <w:r w:rsidR="00FD1902" w:rsidRPr="00F92F6B">
        <w:t xml:space="preserve"> [37]</w:t>
      </w:r>
      <w:r w:rsidRPr="00F92F6B">
        <w:t xml:space="preserve"> are used for NR </w:t>
      </w:r>
      <w:proofErr w:type="spellStart"/>
      <w:r w:rsidRPr="00F92F6B">
        <w:t>sidelink</w:t>
      </w:r>
      <w:proofErr w:type="spellEnd"/>
      <w:r w:rsidRPr="00F92F6B">
        <w:t xml:space="preserve"> operation in a shared channel.</w:t>
      </w:r>
    </w:p>
    <w:p w14:paraId="3A0ECD29" w14:textId="5005F70D" w:rsidR="00C64061" w:rsidRPr="00F92F6B" w:rsidRDefault="00C64061" w:rsidP="00C64061">
      <w:pPr>
        <w:pStyle w:val="Heading4"/>
        <w:rPr>
          <w:szCs w:val="28"/>
        </w:rPr>
      </w:pPr>
      <w:bookmarkStart w:id="2105" w:name="_Toc219281057"/>
      <w:r w:rsidRPr="00F92F6B">
        <w:rPr>
          <w:szCs w:val="28"/>
        </w:rPr>
        <w:t>16.9.9.2</w:t>
      </w:r>
      <w:r w:rsidRPr="00F92F6B">
        <w:rPr>
          <w:szCs w:val="28"/>
        </w:rPr>
        <w:tab/>
        <w:t xml:space="preserve">Channel Access Priority Classes for </w:t>
      </w:r>
      <w:proofErr w:type="spellStart"/>
      <w:r w:rsidRPr="00F92F6B">
        <w:rPr>
          <w:szCs w:val="28"/>
        </w:rPr>
        <w:t>Sidelink</w:t>
      </w:r>
      <w:proofErr w:type="spellEnd"/>
      <w:r w:rsidRPr="00F92F6B">
        <w:rPr>
          <w:szCs w:val="28"/>
        </w:rPr>
        <w:t xml:space="preserve"> (SL-CAPC)</w:t>
      </w:r>
      <w:bookmarkEnd w:id="2105"/>
    </w:p>
    <w:p w14:paraId="64E183A5" w14:textId="77777777" w:rsidR="00C64061" w:rsidRPr="00F92F6B" w:rsidRDefault="00C64061" w:rsidP="00C64061">
      <w:r w:rsidRPr="00F92F6B">
        <w:t>The SL-CAPC of SL radio bearers and SL MAC CEs are either fixed or (pre)configurable as follows:</w:t>
      </w:r>
    </w:p>
    <w:p w14:paraId="3A844468" w14:textId="77777777" w:rsidR="00C64061" w:rsidRPr="00F92F6B" w:rsidRDefault="00C64061" w:rsidP="00C64061">
      <w:pPr>
        <w:pStyle w:val="B1"/>
      </w:pPr>
      <w:r w:rsidRPr="00F92F6B">
        <w:t>-</w:t>
      </w:r>
      <w:r w:rsidRPr="00F92F6B">
        <w:tab/>
        <w:t>Fixed to the highest priority for all SL-SRBs and SL MAC CEs</w:t>
      </w:r>
    </w:p>
    <w:p w14:paraId="7F412018" w14:textId="77777777" w:rsidR="00C64061" w:rsidRPr="00F92F6B" w:rsidRDefault="00C64061" w:rsidP="00C64061">
      <w:pPr>
        <w:pStyle w:val="B1"/>
      </w:pPr>
      <w:r w:rsidRPr="00F92F6B">
        <w:t>-</w:t>
      </w:r>
      <w:r w:rsidRPr="00F92F6B">
        <w:tab/>
        <w:t>(Pre)configurable per DRB for all SL-DRBs</w:t>
      </w:r>
    </w:p>
    <w:p w14:paraId="00794284" w14:textId="4101FC76" w:rsidR="00C64061" w:rsidRPr="00F92F6B" w:rsidRDefault="00C64061" w:rsidP="00C64061">
      <w:r w:rsidRPr="00F92F6B">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F92F6B" w:rsidRDefault="00C64061" w:rsidP="00C64061">
      <w:r w:rsidRPr="00F92F6B">
        <w:t>When the default SLRB is used for the QoS flow and the SL-CAPC of the default SLRB is not configured:</w:t>
      </w:r>
    </w:p>
    <w:p w14:paraId="253F2C2F" w14:textId="77777777" w:rsidR="00E96F07" w:rsidRPr="00F92F6B" w:rsidRDefault="00C64061" w:rsidP="00C64061">
      <w:pPr>
        <w:pStyle w:val="B1"/>
      </w:pPr>
      <w:r w:rsidRPr="00F92F6B">
        <w:t>-</w:t>
      </w:r>
      <w:r w:rsidRPr="00F92F6B">
        <w:tab/>
        <w:t>if the QoS flow is associated with standardized PQI, the UE derives SL-CAPC for the flow directly from the table below</w:t>
      </w:r>
    </w:p>
    <w:p w14:paraId="2F13BD21" w14:textId="77777777" w:rsidR="00E96F07" w:rsidRPr="00F92F6B" w:rsidRDefault="00C64061" w:rsidP="00C64061">
      <w:pPr>
        <w:pStyle w:val="B1"/>
      </w:pPr>
      <w:r w:rsidRPr="00F92F6B">
        <w:t>-</w:t>
      </w:r>
      <w:r w:rsidRPr="00F92F6B">
        <w:tab/>
        <w:t>if the QoS flow is associated with non-standardized PQI, the UE may select the SL-CAPC of the standardized PQI having the closest PDB.</w:t>
      </w:r>
    </w:p>
    <w:p w14:paraId="4525B4C1" w14:textId="77777777" w:rsidR="00E96F07" w:rsidRPr="00F92F6B" w:rsidRDefault="00C64061" w:rsidP="00C64061">
      <w:r w:rsidRPr="00F92F6B">
        <w:t>The UE then selects the lowest SL-CAPC priority level (highest SL-CAPC value) among the QoS flows to determine the SL-CAPC for the default SLRB.</w:t>
      </w:r>
    </w:p>
    <w:p w14:paraId="11A84BE6" w14:textId="5294309F" w:rsidR="00C64061" w:rsidRPr="00F92F6B" w:rsidRDefault="00C64061" w:rsidP="00C64061">
      <w:pPr>
        <w:pStyle w:val="TH"/>
      </w:pPr>
      <w:r w:rsidRPr="00F92F6B">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564"/>
      </w:tblGrid>
      <w:tr w:rsidR="006C004A" w:rsidRPr="00F92F6B" w14:paraId="2C3CEF51" w14:textId="77777777" w:rsidTr="00D36F9D">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F92F6B" w:rsidRDefault="00C64061" w:rsidP="0085656A">
            <w:pPr>
              <w:pStyle w:val="TAH"/>
            </w:pPr>
            <w:r w:rsidRPr="00F92F6B">
              <w:t>SL-CAPC</w:t>
            </w:r>
          </w:p>
        </w:tc>
        <w:tc>
          <w:tcPr>
            <w:tcW w:w="6564"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F92F6B" w:rsidRDefault="00C64061" w:rsidP="0085656A">
            <w:pPr>
              <w:pStyle w:val="TAH"/>
            </w:pPr>
            <w:r w:rsidRPr="00F92F6B">
              <w:t>PQI</w:t>
            </w:r>
          </w:p>
        </w:tc>
      </w:tr>
      <w:tr w:rsidR="006C004A" w:rsidRPr="00F92F6B" w14:paraId="739C023E"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F92F6B" w:rsidRDefault="00C64061" w:rsidP="0085656A">
            <w:pPr>
              <w:pStyle w:val="TAC"/>
            </w:pPr>
            <w:r w:rsidRPr="00F92F6B">
              <w:t>1</w:t>
            </w:r>
          </w:p>
        </w:tc>
        <w:tc>
          <w:tcPr>
            <w:tcW w:w="6564" w:type="dxa"/>
            <w:tcBorders>
              <w:top w:val="single" w:sz="4" w:space="0" w:color="auto"/>
              <w:left w:val="single" w:sz="4" w:space="0" w:color="auto"/>
              <w:bottom w:val="single" w:sz="4" w:space="0" w:color="auto"/>
              <w:right w:val="single" w:sz="4" w:space="0" w:color="auto"/>
            </w:tcBorders>
            <w:vAlign w:val="center"/>
          </w:tcPr>
          <w:p w14:paraId="314D0A97" w14:textId="02B0FD4D" w:rsidR="00C64061" w:rsidRPr="00F92F6B" w:rsidRDefault="00C64061" w:rsidP="0085656A">
            <w:pPr>
              <w:pStyle w:val="TAC"/>
            </w:pPr>
            <w:r w:rsidRPr="00F92F6B">
              <w:rPr>
                <w:rFonts w:eastAsia="SimSun"/>
              </w:rPr>
              <w:t>21, 22, 23, 24, 26</w:t>
            </w:r>
            <w:r w:rsidR="007D41B4" w:rsidRPr="00F92F6B">
              <w:rPr>
                <w:rFonts w:eastAsia="SimSun"/>
              </w:rPr>
              <w:t>, 33</w:t>
            </w:r>
            <w:r w:rsidRPr="00F92F6B">
              <w:rPr>
                <w:rFonts w:eastAsia="SimSun"/>
              </w:rPr>
              <w:t>, 55, 56, 57, 58, 60</w:t>
            </w:r>
            <w:r w:rsidR="007D41B4" w:rsidRPr="00F92F6B">
              <w:rPr>
                <w:rFonts w:eastAsia="SimSun"/>
              </w:rPr>
              <w:t>, 71</w:t>
            </w:r>
            <w:r w:rsidRPr="00F92F6B">
              <w:rPr>
                <w:rFonts w:eastAsia="SimSun"/>
              </w:rPr>
              <w:t>, 90, 91, 92, 93</w:t>
            </w:r>
          </w:p>
        </w:tc>
      </w:tr>
      <w:tr w:rsidR="006C004A" w:rsidRPr="00F92F6B" w14:paraId="0123236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F92F6B" w:rsidRDefault="00C64061" w:rsidP="0085656A">
            <w:pPr>
              <w:pStyle w:val="TAC"/>
            </w:pPr>
            <w:r w:rsidRPr="00F92F6B">
              <w:t>2</w:t>
            </w:r>
          </w:p>
        </w:tc>
        <w:tc>
          <w:tcPr>
            <w:tcW w:w="6564" w:type="dxa"/>
            <w:tcBorders>
              <w:top w:val="single" w:sz="4" w:space="0" w:color="auto"/>
              <w:left w:val="single" w:sz="4" w:space="0" w:color="auto"/>
              <w:bottom w:val="single" w:sz="4" w:space="0" w:color="auto"/>
              <w:right w:val="single" w:sz="4" w:space="0" w:color="auto"/>
            </w:tcBorders>
            <w:vAlign w:val="center"/>
          </w:tcPr>
          <w:p w14:paraId="304C7B4E" w14:textId="115CA8B8" w:rsidR="00C64061" w:rsidRPr="00F92F6B" w:rsidRDefault="00C64061" w:rsidP="0085656A">
            <w:pPr>
              <w:pStyle w:val="TAC"/>
            </w:pPr>
            <w:r w:rsidRPr="00F92F6B">
              <w:rPr>
                <w:rFonts w:eastAsia="SimSun"/>
              </w:rPr>
              <w:t>25</w:t>
            </w:r>
            <w:r w:rsidR="007D41B4" w:rsidRPr="00F92F6B">
              <w:rPr>
                <w:rFonts w:eastAsia="SimSun"/>
              </w:rPr>
              <w:t>, 70</w:t>
            </w:r>
          </w:p>
        </w:tc>
      </w:tr>
      <w:tr w:rsidR="006C004A" w:rsidRPr="00F92F6B" w14:paraId="5CE061F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F92F6B" w:rsidRDefault="00C64061" w:rsidP="0085656A">
            <w:pPr>
              <w:pStyle w:val="TAC"/>
            </w:pPr>
            <w:r w:rsidRPr="00F92F6B">
              <w:t>3</w:t>
            </w:r>
          </w:p>
        </w:tc>
        <w:tc>
          <w:tcPr>
            <w:tcW w:w="6564" w:type="dxa"/>
            <w:tcBorders>
              <w:top w:val="single" w:sz="4" w:space="0" w:color="auto"/>
              <w:left w:val="single" w:sz="4" w:space="0" w:color="auto"/>
              <w:bottom w:val="single" w:sz="4" w:space="0" w:color="auto"/>
              <w:right w:val="single" w:sz="4" w:space="0" w:color="auto"/>
            </w:tcBorders>
            <w:vAlign w:val="center"/>
          </w:tcPr>
          <w:p w14:paraId="6B3B4C06" w14:textId="59512BD3" w:rsidR="00C64061" w:rsidRPr="00F92F6B" w:rsidRDefault="007D41B4" w:rsidP="0085656A">
            <w:pPr>
              <w:pStyle w:val="TAC"/>
            </w:pPr>
            <w:r w:rsidRPr="00F92F6B">
              <w:rPr>
                <w:rFonts w:eastAsia="SimSun"/>
              </w:rPr>
              <w:t xml:space="preserve">32, 34, </w:t>
            </w:r>
            <w:r w:rsidR="00C64061" w:rsidRPr="00F92F6B">
              <w:rPr>
                <w:rFonts w:eastAsia="SimSun"/>
              </w:rPr>
              <w:t>59, 61</w:t>
            </w:r>
          </w:p>
        </w:tc>
      </w:tr>
      <w:tr w:rsidR="006C004A" w:rsidRPr="00F92F6B" w14:paraId="63AB837F"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F92F6B" w:rsidRDefault="00C64061" w:rsidP="0085656A">
            <w:pPr>
              <w:pStyle w:val="TAC"/>
            </w:pPr>
            <w:r w:rsidRPr="00F92F6B">
              <w:t>4</w:t>
            </w:r>
          </w:p>
        </w:tc>
        <w:tc>
          <w:tcPr>
            <w:tcW w:w="6564"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F92F6B" w:rsidRDefault="00C64061" w:rsidP="0085656A">
            <w:pPr>
              <w:pStyle w:val="TAC"/>
            </w:pPr>
            <w:r w:rsidRPr="00F92F6B">
              <w:t>-</w:t>
            </w:r>
          </w:p>
        </w:tc>
      </w:tr>
      <w:tr w:rsidR="00D36F9D" w:rsidRPr="00F92F6B" w14:paraId="5F4CE6BF" w14:textId="77777777" w:rsidTr="00D36F9D">
        <w:trPr>
          <w:trHeight w:hRule="exact" w:val="227"/>
          <w:jc w:val="center"/>
        </w:trPr>
        <w:tc>
          <w:tcPr>
            <w:tcW w:w="7693"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F92F6B" w:rsidRDefault="00C64061" w:rsidP="0085656A">
            <w:pPr>
              <w:pStyle w:val="TAN"/>
            </w:pPr>
            <w:r w:rsidRPr="00F92F6B">
              <w:t>NOTE:</w:t>
            </w:r>
            <w:r w:rsidRPr="00F92F6B">
              <w:tab/>
              <w:t>lower SL-CAPC value means higher priority</w:t>
            </w:r>
          </w:p>
          <w:p w14:paraId="51DB25FB" w14:textId="77777777" w:rsidR="00C64061" w:rsidRPr="00F92F6B" w:rsidRDefault="00C64061" w:rsidP="0085656A">
            <w:pPr>
              <w:pStyle w:val="TAN"/>
            </w:pPr>
            <w:r w:rsidRPr="00F92F6B">
              <w:t>-</w:t>
            </w:r>
          </w:p>
        </w:tc>
      </w:tr>
    </w:tbl>
    <w:p w14:paraId="243D220D" w14:textId="77777777" w:rsidR="00C64061" w:rsidRPr="00F92F6B" w:rsidRDefault="00C64061" w:rsidP="00C64061"/>
    <w:p w14:paraId="58501F71" w14:textId="77777777" w:rsidR="00C64061" w:rsidRPr="00F92F6B" w:rsidRDefault="00C64061" w:rsidP="00C64061">
      <w:r w:rsidRPr="00F92F6B">
        <w:t xml:space="preserve">When performing Type 1 LBT for the transmission of a </w:t>
      </w:r>
      <w:proofErr w:type="spellStart"/>
      <w:r w:rsidRPr="00F92F6B">
        <w:t>sidelink</w:t>
      </w:r>
      <w:proofErr w:type="spellEnd"/>
      <w:r w:rsidRPr="00F92F6B">
        <w:t xml:space="preserve"> TB, the SL UE shall select the SL-CAPC as follows:</w:t>
      </w:r>
    </w:p>
    <w:p w14:paraId="14D32046" w14:textId="77777777" w:rsidR="00C64061" w:rsidRPr="00F92F6B" w:rsidRDefault="00C64061" w:rsidP="00C64061">
      <w:pPr>
        <w:pStyle w:val="B1"/>
      </w:pPr>
      <w:r w:rsidRPr="00F92F6B">
        <w:t>-</w:t>
      </w:r>
      <w:r w:rsidRPr="00F92F6B">
        <w:tab/>
        <w:t>If only SL MAC CE(s) are included in the SL TB, the highest priority SL-CAPC is used; or</w:t>
      </w:r>
    </w:p>
    <w:p w14:paraId="0289D854" w14:textId="77777777" w:rsidR="00C64061" w:rsidRPr="00F92F6B" w:rsidRDefault="00C64061" w:rsidP="00C64061">
      <w:pPr>
        <w:pStyle w:val="B1"/>
      </w:pPr>
      <w:r w:rsidRPr="00F92F6B">
        <w:t>-</w:t>
      </w:r>
      <w:r w:rsidRPr="00F92F6B">
        <w:tab/>
        <w:t>If SCCH SDU(s) are included in the SL TB, the highest priority SL-CAPC is used; or</w:t>
      </w:r>
    </w:p>
    <w:p w14:paraId="7D3CB925" w14:textId="77777777" w:rsidR="00C64061" w:rsidRPr="00F92F6B" w:rsidRDefault="00C64061" w:rsidP="00C64061">
      <w:pPr>
        <w:pStyle w:val="B1"/>
      </w:pPr>
      <w:r w:rsidRPr="00F92F6B">
        <w:t>-</w:t>
      </w:r>
      <w:r w:rsidRPr="00F92F6B">
        <w:tab/>
        <w:t>The lowest priority SL-CAPC of the SL logical channel(s) with MAC SDU(s) multiplexed in the TB is used otherwise.</w:t>
      </w:r>
    </w:p>
    <w:p w14:paraId="63CEAB48" w14:textId="29DF4C65" w:rsidR="00C64061" w:rsidRPr="00F92F6B" w:rsidRDefault="00C64061" w:rsidP="00C64061">
      <w:r w:rsidRPr="00F92F6B">
        <w:t>The highest priority SL-CAPC is used for SBCCH SDU transmissions and PSFCH transmissions.</w:t>
      </w:r>
    </w:p>
    <w:p w14:paraId="0A8DD5CE" w14:textId="06816387" w:rsidR="00C64061" w:rsidRPr="00F92F6B" w:rsidRDefault="00C64061" w:rsidP="00C64061">
      <w:pPr>
        <w:pStyle w:val="Heading4"/>
        <w:rPr>
          <w:szCs w:val="28"/>
        </w:rPr>
      </w:pPr>
      <w:bookmarkStart w:id="2106" w:name="_Toc219281058"/>
      <w:r w:rsidRPr="00F92F6B">
        <w:rPr>
          <w:szCs w:val="28"/>
        </w:rPr>
        <w:t>16.9.9.3</w:t>
      </w:r>
      <w:r w:rsidRPr="00F92F6B">
        <w:rPr>
          <w:szCs w:val="28"/>
        </w:rPr>
        <w:tab/>
      </w:r>
      <w:proofErr w:type="spellStart"/>
      <w:r w:rsidRPr="00F92F6B">
        <w:rPr>
          <w:szCs w:val="28"/>
        </w:rPr>
        <w:t>Sidelink</w:t>
      </w:r>
      <w:proofErr w:type="spellEnd"/>
      <w:r w:rsidRPr="00F92F6B">
        <w:rPr>
          <w:szCs w:val="28"/>
        </w:rPr>
        <w:t xml:space="preserve"> Specific Consistent LBT Failure</w:t>
      </w:r>
      <w:bookmarkEnd w:id="2106"/>
    </w:p>
    <w:p w14:paraId="7E5001D8" w14:textId="23928C49" w:rsidR="00C64061" w:rsidRPr="00F92F6B" w:rsidRDefault="00C64061" w:rsidP="00C64061">
      <w:r w:rsidRPr="00F92F6B">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F92F6B" w:rsidRDefault="00C64061" w:rsidP="00C64061">
      <w:r w:rsidRPr="00F92F6B">
        <w:t xml:space="preserve">A SL UE in RRC_CONNECTED can indicate SL-specific consistent LBT failure to the </w:t>
      </w:r>
      <w:proofErr w:type="spellStart"/>
      <w:r w:rsidRPr="00F92F6B">
        <w:t>gNB</w:t>
      </w:r>
      <w:proofErr w:type="spellEnd"/>
      <w:r w:rsidRPr="00F92F6B">
        <w:t xml:space="preserve">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F92F6B" w:rsidRDefault="00C64061" w:rsidP="00C64061">
      <w:pPr>
        <w:pStyle w:val="Heading4"/>
        <w:rPr>
          <w:szCs w:val="28"/>
        </w:rPr>
      </w:pPr>
      <w:bookmarkStart w:id="2107" w:name="_Toc219281059"/>
      <w:r w:rsidRPr="00F92F6B">
        <w:rPr>
          <w:szCs w:val="28"/>
        </w:rPr>
        <w:t>16.9.9.4</w:t>
      </w:r>
      <w:r w:rsidRPr="00F92F6B">
        <w:rPr>
          <w:szCs w:val="28"/>
        </w:rPr>
        <w:tab/>
        <w:t>COT Sharing</w:t>
      </w:r>
      <w:bookmarkEnd w:id="2107"/>
    </w:p>
    <w:p w14:paraId="0E984381" w14:textId="3187F8B6" w:rsidR="00C64061" w:rsidRPr="00F92F6B" w:rsidRDefault="00C64061" w:rsidP="00C64061">
      <w:r w:rsidRPr="00F92F6B">
        <w:t xml:space="preserve">UE to UE COT sharing is supported in NR </w:t>
      </w:r>
      <w:proofErr w:type="spellStart"/>
      <w:r w:rsidRPr="00F92F6B">
        <w:t>sidelink</w:t>
      </w:r>
      <w:proofErr w:type="spellEnd"/>
      <w:r w:rsidRPr="00F92F6B">
        <w:t xml:space="preserve">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F92F6B">
        <w:t>'</w:t>
      </w:r>
      <w:r w:rsidRPr="00F92F6B">
        <w:t>s PSFCH transmissions is intended for the COT initiating UE.</w:t>
      </w:r>
    </w:p>
    <w:p w14:paraId="11EDA9EB" w14:textId="6F4582BD" w:rsidR="00C64061" w:rsidRPr="00F92F6B" w:rsidRDefault="00C64061" w:rsidP="00C64061">
      <w:r w:rsidRPr="00F92F6B">
        <w:t>When performing PSSCH/PSCCH transmissions, a responding UE can utilize a COT shared by a COT initiating UE when the responding UE</w:t>
      </w:r>
      <w:r w:rsidR="00E96F07" w:rsidRPr="00F92F6B">
        <w:t>'</w:t>
      </w:r>
      <w:r w:rsidRPr="00F92F6B">
        <w:t>s transmission(s) is intended for the COT initiating UE. In unicast, the destination/source ID of the responding UE</w:t>
      </w:r>
      <w:r w:rsidR="00E96F07" w:rsidRPr="00F92F6B">
        <w:t>'</w:t>
      </w:r>
      <w:r w:rsidRPr="00F92F6B">
        <w:t>s transmission should match the source/destination ID of the initiator UE</w:t>
      </w:r>
      <w:r w:rsidR="00E96F07" w:rsidRPr="00F92F6B">
        <w:t>'</w:t>
      </w:r>
      <w:r w:rsidRPr="00F92F6B">
        <w:t>s transmission for the same unicast link. In groupcast/broadcast, destination ID of the responding UE</w:t>
      </w:r>
      <w:r w:rsidR="00E96F07" w:rsidRPr="00F92F6B">
        <w:t>'</w:t>
      </w:r>
      <w:r w:rsidRPr="00F92F6B">
        <w:t>s transmission should match the initiator</w:t>
      </w:r>
      <w:r w:rsidR="00E96F07" w:rsidRPr="00F92F6B">
        <w:t>'</w:t>
      </w:r>
      <w:r w:rsidRPr="00F92F6B">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F92F6B">
        <w:t>'</w:t>
      </w:r>
      <w:r w:rsidRPr="00F92F6B">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F92F6B" w:rsidRDefault="00C64061" w:rsidP="00C64061">
      <w:pPr>
        <w:pStyle w:val="Heading4"/>
        <w:rPr>
          <w:szCs w:val="28"/>
        </w:rPr>
      </w:pPr>
      <w:bookmarkStart w:id="2108" w:name="_Toc219281060"/>
      <w:r w:rsidRPr="00F92F6B">
        <w:rPr>
          <w:szCs w:val="28"/>
        </w:rPr>
        <w:t>16.9.9.5</w:t>
      </w:r>
      <w:r w:rsidRPr="00F92F6B">
        <w:rPr>
          <w:szCs w:val="28"/>
        </w:rPr>
        <w:tab/>
        <w:t>Resource Allocation</w:t>
      </w:r>
      <w:bookmarkEnd w:id="2108"/>
    </w:p>
    <w:p w14:paraId="3C75F50E" w14:textId="77777777" w:rsidR="00C64061" w:rsidRPr="00F92F6B" w:rsidRDefault="00C64061" w:rsidP="00C64061">
      <w:r w:rsidRPr="00F92F6B">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5AF233A2" w:rsidR="00C64061" w:rsidRPr="00F92F6B" w:rsidRDefault="00C64061" w:rsidP="00C64061">
      <w:r w:rsidRPr="00F92F6B">
        <w:t xml:space="preserve">A UE using mode 2 resource allocation </w:t>
      </w:r>
      <w:r w:rsidR="00D7511D" w:rsidRPr="00F92F6B">
        <w:rPr>
          <w:rFonts w:eastAsia="SimSun"/>
        </w:rPr>
        <w:t>operating in a resource pool of resources without PSFCH configured can</w:t>
      </w:r>
      <w:r w:rsidR="00D7511D" w:rsidRPr="00F92F6B">
        <w:t xml:space="preserve"> </w:t>
      </w:r>
      <w:r w:rsidRPr="00F92F6B">
        <w:t>support resource selection for multiple consecutive slot transmission (</w:t>
      </w:r>
      <w:proofErr w:type="spellStart"/>
      <w:r w:rsidRPr="00F92F6B">
        <w:t>MCSt</w:t>
      </w:r>
      <w:proofErr w:type="spellEnd"/>
      <w:r w:rsidRPr="00F92F6B">
        <w:t xml:space="preserve">). </w:t>
      </w:r>
      <w:r w:rsidR="00D7511D" w:rsidRPr="00F92F6B">
        <w:t xml:space="preserve">Mode 2 resource allocation </w:t>
      </w:r>
      <w:r w:rsidR="00D7511D" w:rsidRPr="00F92F6B">
        <w:rPr>
          <w:rFonts w:eastAsia="SimSun"/>
        </w:rPr>
        <w:t xml:space="preserve">operating </w:t>
      </w:r>
      <w:r w:rsidR="00D7511D" w:rsidRPr="00F92F6B">
        <w:t xml:space="preserve">in a resource pool of resources with PSFCH configured can be used for Multi-TB </w:t>
      </w:r>
      <w:proofErr w:type="spellStart"/>
      <w:r w:rsidR="00D7511D" w:rsidRPr="00F92F6B">
        <w:t>MCSt</w:t>
      </w:r>
      <w:proofErr w:type="spellEnd"/>
      <w:r w:rsidR="00D7511D" w:rsidRPr="00F92F6B">
        <w:t xml:space="preserve"> with single slot candidate resources. </w:t>
      </w:r>
      <w:r w:rsidRPr="00F92F6B">
        <w:t xml:space="preserve">A UE autonomously determines whether to use </w:t>
      </w:r>
      <w:proofErr w:type="spellStart"/>
      <w:r w:rsidRPr="00F92F6B">
        <w:t>MCSt</w:t>
      </w:r>
      <w:proofErr w:type="spellEnd"/>
      <w:r w:rsidRPr="00F92F6B">
        <w:t xml:space="preserve">, and the number of consecutive slots in an </w:t>
      </w:r>
      <w:proofErr w:type="spellStart"/>
      <w:r w:rsidRPr="00F92F6B">
        <w:t>MCSt</w:t>
      </w:r>
      <w:proofErr w:type="spellEnd"/>
      <w:r w:rsidRPr="00F92F6B">
        <w:t xml:space="preserve"> up to the maximum COT duration for a specific SL-CAPC as defined in TS 37.213 [</w:t>
      </w:r>
      <w:r w:rsidR="00FD1902" w:rsidRPr="00F92F6B">
        <w:t>37</w:t>
      </w:r>
      <w:r w:rsidRPr="00F92F6B">
        <w:t xml:space="preserve">]. </w:t>
      </w:r>
      <w:proofErr w:type="spellStart"/>
      <w:r w:rsidRPr="00F92F6B">
        <w:t>MCSt</w:t>
      </w:r>
      <w:proofErr w:type="spellEnd"/>
      <w:r w:rsidRPr="00F92F6B">
        <w:t xml:space="preserve"> can be used for transmission of a single TB or multiple </w:t>
      </w:r>
      <w:proofErr w:type="spellStart"/>
      <w:r w:rsidRPr="00F92F6B">
        <w:t>TBs.</w:t>
      </w:r>
      <w:proofErr w:type="spellEnd"/>
      <w:r w:rsidRPr="00F92F6B">
        <w:t xml:space="preserve"> For each TB transmitted in an </w:t>
      </w:r>
      <w:proofErr w:type="spellStart"/>
      <w:r w:rsidRPr="00F92F6B">
        <w:t>MCSt</w:t>
      </w:r>
      <w:proofErr w:type="spellEnd"/>
      <w:r w:rsidRPr="00F92F6B">
        <w:t>, the UE triggers resource (re)selection only when LBT failure is detected on the resources for the initial transmission and all retransmissions of the TB.</w:t>
      </w:r>
    </w:p>
    <w:p w14:paraId="6050A817" w14:textId="75D63948" w:rsidR="00C64061" w:rsidRPr="00F92F6B" w:rsidRDefault="00C64061" w:rsidP="00C64061">
      <w:pPr>
        <w:pStyle w:val="Heading3"/>
      </w:pPr>
      <w:bookmarkStart w:id="2109" w:name="_Toc219281061"/>
      <w:r w:rsidRPr="00F92F6B">
        <w:t>16.9.10</w:t>
      </w:r>
      <w:r w:rsidRPr="00F92F6B">
        <w:tab/>
      </w:r>
      <w:proofErr w:type="spellStart"/>
      <w:r w:rsidRPr="00F92F6B">
        <w:t>Sidelink</w:t>
      </w:r>
      <w:proofErr w:type="spellEnd"/>
      <w:r w:rsidRPr="00F92F6B">
        <w:t xml:space="preserve"> CA</w:t>
      </w:r>
      <w:bookmarkEnd w:id="2109"/>
    </w:p>
    <w:p w14:paraId="114D53E6" w14:textId="3E273CB6" w:rsidR="00C64061" w:rsidRPr="00F92F6B" w:rsidRDefault="00C64061" w:rsidP="00C64061">
      <w:pPr>
        <w:rPr>
          <w:lang w:eastAsia="ko-KR"/>
        </w:rPr>
      </w:pPr>
      <w:r w:rsidRPr="00F92F6B">
        <w:rPr>
          <w:lang w:eastAsia="ko-KR"/>
        </w:rPr>
        <w:t xml:space="preserve">Carrier aggregation (CA) in </w:t>
      </w:r>
      <w:proofErr w:type="spellStart"/>
      <w:r w:rsidRPr="00F92F6B">
        <w:rPr>
          <w:lang w:eastAsia="ko-KR"/>
        </w:rPr>
        <w:t>sidelink</w:t>
      </w:r>
      <w:proofErr w:type="spellEnd"/>
      <w:r w:rsidRPr="00F92F6B">
        <w:rPr>
          <w:lang w:eastAsia="ko-KR"/>
        </w:rPr>
        <w:t xml:space="preserve"> is supported for mode 2 and in V2X case only. It applies to both in coverage UEs and out of coverage UEs. Each resource pool (pre)configured for </w:t>
      </w:r>
      <w:proofErr w:type="spellStart"/>
      <w:r w:rsidRPr="00F92F6B">
        <w:rPr>
          <w:lang w:eastAsia="ko-KR"/>
        </w:rPr>
        <w:t>sidelink</w:t>
      </w:r>
      <w:proofErr w:type="spellEnd"/>
      <w:r w:rsidRPr="00F92F6B">
        <w:rPr>
          <w:lang w:eastAsia="ko-KR"/>
        </w:rPr>
        <w:t xml:space="preserve"> is associated to a single carrier. A UE using mode 2 resource allocation performs carrier (re)selection and may select one or more carriers used for </w:t>
      </w:r>
      <w:proofErr w:type="spellStart"/>
      <w:r w:rsidRPr="00F92F6B">
        <w:rPr>
          <w:lang w:eastAsia="ko-KR"/>
        </w:rPr>
        <w:t>sidelink</w:t>
      </w:r>
      <w:proofErr w:type="spellEnd"/>
      <w:r w:rsidRPr="00F92F6B">
        <w:rPr>
          <w:lang w:eastAsia="ko-KR"/>
        </w:rPr>
        <w:t>.</w:t>
      </w:r>
    </w:p>
    <w:p w14:paraId="5E98545A" w14:textId="77777777" w:rsidR="00C64061" w:rsidRPr="00F92F6B" w:rsidRDefault="00C64061" w:rsidP="00C64061">
      <w:pPr>
        <w:rPr>
          <w:lang w:eastAsia="ko-KR"/>
        </w:rPr>
      </w:pPr>
      <w:r w:rsidRPr="00F92F6B">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F92F6B" w:rsidRDefault="00C64061" w:rsidP="00C64061">
      <w:pPr>
        <w:rPr>
          <w:lang w:eastAsia="ko-KR"/>
        </w:rPr>
      </w:pPr>
      <w:r w:rsidRPr="00F92F6B">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F92F6B">
        <w:rPr>
          <w:lang w:eastAsia="ko-KR"/>
        </w:rPr>
        <w:t xml:space="preserve"> A UE assumes backward compatibility is needed for the QoS flow if there is no associated TX profile.</w:t>
      </w:r>
    </w:p>
    <w:p w14:paraId="467BAFC4" w14:textId="20B538F0" w:rsidR="00C64061" w:rsidRPr="00F92F6B" w:rsidRDefault="00C64061" w:rsidP="00C64061">
      <w:pPr>
        <w:rPr>
          <w:lang w:eastAsia="ko-KR"/>
        </w:rPr>
      </w:pPr>
      <w:r w:rsidRPr="00F92F6B">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w:t>
      </w:r>
      <w:proofErr w:type="spellStart"/>
      <w:r w:rsidRPr="00F92F6B">
        <w:rPr>
          <w:lang w:eastAsia="ko-KR"/>
        </w:rPr>
        <w:t>sidelink</w:t>
      </w:r>
      <w:proofErr w:type="spellEnd"/>
      <w:r w:rsidRPr="00F92F6B">
        <w:rPr>
          <w:lang w:eastAsia="ko-KR"/>
        </w:rPr>
        <w:t xml:space="preserve">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F92F6B">
        <w:rPr>
          <w:lang w:eastAsia="ko-KR"/>
        </w:rPr>
        <w:t xml:space="preserve">configured </w:t>
      </w:r>
      <w:r w:rsidRPr="00F92F6B">
        <w:rPr>
          <w:lang w:eastAsia="ko-KR"/>
        </w:rPr>
        <w:t>in the carrier configuration. SL CA for unicast is not applied until the carrier configuration signa</w:t>
      </w:r>
      <w:r w:rsidR="00224E50" w:rsidRPr="00F92F6B">
        <w:rPr>
          <w:lang w:eastAsia="ko-KR"/>
        </w:rPr>
        <w:t>l</w:t>
      </w:r>
      <w:r w:rsidRPr="00F92F6B">
        <w:rPr>
          <w:lang w:eastAsia="ko-KR"/>
        </w:rPr>
        <w:t xml:space="preserve">ling is complete. </w:t>
      </w:r>
      <w:r w:rsidR="005F44E9" w:rsidRPr="00F92F6B">
        <w:rPr>
          <w:lang w:eastAsia="ko-KR"/>
        </w:rPr>
        <w:t>When the TX UE detects carrier failure on a specific carrier, c</w:t>
      </w:r>
      <w:r w:rsidRPr="00F92F6B">
        <w:rPr>
          <w:lang w:eastAsia="ko-KR"/>
        </w:rPr>
        <w:t xml:space="preserve">arrier (re)selection </w:t>
      </w:r>
      <w:r w:rsidR="005F44E9" w:rsidRPr="00F92F6B">
        <w:rPr>
          <w:lang w:eastAsia="ko-KR"/>
        </w:rPr>
        <w:t>is</w:t>
      </w:r>
      <w:r w:rsidRPr="00F92F6B">
        <w:rPr>
          <w:lang w:eastAsia="ko-KR"/>
        </w:rPr>
        <w:t xml:space="preserve"> performed </w:t>
      </w:r>
      <w:r w:rsidR="005F44E9" w:rsidRPr="00F92F6B">
        <w:rPr>
          <w:lang w:eastAsia="ko-KR"/>
        </w:rPr>
        <w:t xml:space="preserve">by excluding the failed carrier, as specified in TS 38.321 [6] </w:t>
      </w:r>
      <w:r w:rsidRPr="00F92F6B">
        <w:rPr>
          <w:lang w:eastAsia="ko-KR"/>
        </w:rPr>
        <w:t>and a new carrier configuration is sent to the RX UE as specified in TS 38.3</w:t>
      </w:r>
      <w:r w:rsidR="007F1F73" w:rsidRPr="00F92F6B">
        <w:rPr>
          <w:lang w:eastAsia="ko-KR"/>
        </w:rPr>
        <w:t>3</w:t>
      </w:r>
      <w:r w:rsidRPr="00F92F6B">
        <w:rPr>
          <w:lang w:eastAsia="ko-KR"/>
        </w:rPr>
        <w:t>1 [</w:t>
      </w:r>
      <w:r w:rsidR="005F44E9" w:rsidRPr="00F92F6B">
        <w:rPr>
          <w:lang w:eastAsia="ko-KR"/>
        </w:rPr>
        <w:t>12</w:t>
      </w:r>
      <w:r w:rsidRPr="00F92F6B">
        <w:rPr>
          <w:lang w:eastAsia="ko-KR"/>
        </w:rPr>
        <w:t>].</w:t>
      </w:r>
    </w:p>
    <w:p w14:paraId="1212CC0C" w14:textId="69D703B1" w:rsidR="00C64061" w:rsidRPr="00F92F6B" w:rsidRDefault="00C64061" w:rsidP="00C64061">
      <w:pPr>
        <w:rPr>
          <w:lang w:eastAsia="ko-KR"/>
        </w:rPr>
      </w:pPr>
      <w:proofErr w:type="spellStart"/>
      <w:r w:rsidRPr="00F92F6B">
        <w:rPr>
          <w:lang w:eastAsia="ko-KR"/>
        </w:rPr>
        <w:t>Sidelink</w:t>
      </w:r>
      <w:proofErr w:type="spellEnd"/>
      <w:r w:rsidRPr="00F92F6B">
        <w:rPr>
          <w:lang w:eastAsia="ko-KR"/>
        </w:rPr>
        <w:t xml:space="preserve"> packet duplication is supported for </w:t>
      </w:r>
      <w:proofErr w:type="spellStart"/>
      <w:r w:rsidRPr="00F92F6B">
        <w:rPr>
          <w:lang w:eastAsia="ko-KR"/>
        </w:rPr>
        <w:t>sidelink</w:t>
      </w:r>
      <w:proofErr w:type="spellEnd"/>
      <w:r w:rsidRPr="00F92F6B">
        <w:rPr>
          <w:lang w:eastAsia="ko-KR"/>
        </w:rPr>
        <w:t xml:space="preserve"> CA and is performed at PDCP layer. For </w:t>
      </w:r>
      <w:proofErr w:type="spellStart"/>
      <w:r w:rsidRPr="00F92F6B">
        <w:rPr>
          <w:lang w:eastAsia="ko-KR"/>
        </w:rPr>
        <w:t>sidelink</w:t>
      </w:r>
      <w:proofErr w:type="spellEnd"/>
      <w:r w:rsidRPr="00F92F6B">
        <w:rPr>
          <w:lang w:eastAsia="ko-KR"/>
        </w:rPr>
        <w:t xml:space="preserve"> packet duplication for transmission, a PDCP PDU is duplicated at the PDCP entity. The duplicated PDCP PDUs of the same PDCP entity are submitted to two different RLC entities and associated to two different </w:t>
      </w:r>
      <w:proofErr w:type="spellStart"/>
      <w:r w:rsidRPr="00F92F6B">
        <w:rPr>
          <w:lang w:eastAsia="ko-KR"/>
        </w:rPr>
        <w:t>sidelink</w:t>
      </w:r>
      <w:proofErr w:type="spellEnd"/>
      <w:r w:rsidRPr="00F92F6B">
        <w:rPr>
          <w:lang w:eastAsia="ko-KR"/>
        </w:rPr>
        <w:t xml:space="preserve"> logical channels respectively. The duplicated PDCP PDUs of the same PDCP entity are only allowed to be transmitted on different </w:t>
      </w:r>
      <w:proofErr w:type="spellStart"/>
      <w:r w:rsidRPr="00F92F6B">
        <w:rPr>
          <w:lang w:eastAsia="ko-KR"/>
        </w:rPr>
        <w:t>sidelink</w:t>
      </w:r>
      <w:proofErr w:type="spellEnd"/>
      <w:r w:rsidRPr="00F92F6B">
        <w:rPr>
          <w:lang w:eastAsia="ko-KR"/>
        </w:rPr>
        <w:t xml:space="preserve"> carriers. For a SL DRB, </w:t>
      </w:r>
      <w:proofErr w:type="spellStart"/>
      <w:r w:rsidRPr="00F92F6B">
        <w:rPr>
          <w:lang w:eastAsia="ko-KR"/>
        </w:rPr>
        <w:t>sidelink</w:t>
      </w:r>
      <w:proofErr w:type="spellEnd"/>
      <w:r w:rsidRPr="00F92F6B">
        <w:rPr>
          <w:lang w:eastAsia="ko-KR"/>
        </w:rPr>
        <w:t xml:space="preserve"> packet duplication is</w:t>
      </w:r>
      <w:r w:rsidR="00557A55" w:rsidRPr="00F92F6B">
        <w:rPr>
          <w:lang w:eastAsia="ko-KR"/>
        </w:rPr>
        <w:t xml:space="preserve"> either</w:t>
      </w:r>
      <w:r w:rsidRPr="00F92F6B">
        <w:rPr>
          <w:lang w:eastAsia="ko-KR"/>
        </w:rPr>
        <w:t xml:space="preserve"> (pre)configured in the bearer configuration</w:t>
      </w:r>
      <w:r w:rsidR="00557A55" w:rsidRPr="00F92F6B">
        <w:rPr>
          <w:lang w:eastAsia="ko-KR"/>
        </w:rPr>
        <w:t xml:space="preserve"> if the TX profile indicates backward compatibility is not needed, or is decided by the TX UE if the TX profile indicates backward compatibility is needed</w:t>
      </w:r>
      <w:r w:rsidRPr="00F92F6B">
        <w:rPr>
          <w:lang w:eastAsia="ko-KR"/>
        </w:rPr>
        <w:t>. For applicable SL SRBs, whether to use duplication is decided by the TX UE. In unicast, the TX UE sends the duplication configuration to the RX UE in PC5-RRC.</w:t>
      </w:r>
    </w:p>
    <w:p w14:paraId="0CC31C1A" w14:textId="7FF36732" w:rsidR="00C64061" w:rsidRPr="00F92F6B" w:rsidRDefault="00C64061" w:rsidP="0022566B">
      <w:pPr>
        <w:rPr>
          <w:lang w:eastAsia="ko-KR"/>
        </w:rPr>
      </w:pPr>
      <w:r w:rsidRPr="00F92F6B">
        <w:rPr>
          <w:lang w:eastAsia="ko-KR"/>
        </w:rPr>
        <w:t xml:space="preserve">There are specified logical channel identities which apply to the </w:t>
      </w:r>
      <w:proofErr w:type="spellStart"/>
      <w:r w:rsidRPr="00F92F6B">
        <w:rPr>
          <w:lang w:eastAsia="ko-KR"/>
        </w:rPr>
        <w:t>sidelink</w:t>
      </w:r>
      <w:proofErr w:type="spellEnd"/>
      <w:r w:rsidRPr="00F92F6B">
        <w:rPr>
          <w:lang w:eastAsia="ko-KR"/>
        </w:rPr>
        <w:t xml:space="preserve"> logical channel used for </w:t>
      </w:r>
      <w:proofErr w:type="spellStart"/>
      <w:r w:rsidRPr="00F92F6B">
        <w:rPr>
          <w:lang w:eastAsia="ko-KR"/>
        </w:rPr>
        <w:t>sidelink</w:t>
      </w:r>
      <w:proofErr w:type="spellEnd"/>
      <w:r w:rsidRPr="00F92F6B">
        <w:rPr>
          <w:lang w:eastAsia="ko-KR"/>
        </w:rPr>
        <w:t xml:space="preserve"> packet duplication exclusively as specified in TS 38.321 [6].</w:t>
      </w:r>
      <w:bookmarkEnd w:id="2103"/>
    </w:p>
    <w:p w14:paraId="4A821F9B" w14:textId="6FFAC0D2" w:rsidR="002661BA" w:rsidRPr="00F92F6B" w:rsidRDefault="004D1563" w:rsidP="002661BA">
      <w:pPr>
        <w:pStyle w:val="Heading2"/>
        <w:rPr>
          <w:rFonts w:eastAsia="SimSun"/>
        </w:rPr>
      </w:pPr>
      <w:bookmarkStart w:id="2110" w:name="_Toc219281062"/>
      <w:r w:rsidRPr="00F92F6B">
        <w:rPr>
          <w:rFonts w:eastAsia="SimSun"/>
        </w:rPr>
        <w:t>16.10</w:t>
      </w:r>
      <w:r w:rsidR="002661BA" w:rsidRPr="00F92F6B">
        <w:rPr>
          <w:rFonts w:eastAsia="SimSun"/>
        </w:rPr>
        <w:tab/>
        <w:t>Multicast and Broadcast Services</w:t>
      </w:r>
      <w:bookmarkEnd w:id="2110"/>
    </w:p>
    <w:p w14:paraId="7D03659B" w14:textId="5C0C6D08" w:rsidR="002661BA" w:rsidRPr="00F92F6B" w:rsidRDefault="004D1563" w:rsidP="002661BA">
      <w:pPr>
        <w:pStyle w:val="Heading3"/>
        <w:rPr>
          <w:rFonts w:eastAsia="SimSun"/>
        </w:rPr>
      </w:pPr>
      <w:bookmarkStart w:id="2111" w:name="_Toc29372458"/>
      <w:bookmarkStart w:id="2112" w:name="_Toc20402952"/>
      <w:bookmarkStart w:id="2113" w:name="_Toc46498648"/>
      <w:bookmarkStart w:id="2114" w:name="_Toc52490961"/>
      <w:bookmarkStart w:id="2115" w:name="_Toc37760412"/>
      <w:bookmarkStart w:id="2116" w:name="_Toc219281063"/>
      <w:r w:rsidRPr="00F92F6B">
        <w:rPr>
          <w:rFonts w:eastAsia="SimSun"/>
        </w:rPr>
        <w:t>16.10</w:t>
      </w:r>
      <w:r w:rsidR="002661BA" w:rsidRPr="00F92F6B">
        <w:rPr>
          <w:rFonts w:eastAsia="SimSun"/>
        </w:rPr>
        <w:t>.1</w:t>
      </w:r>
      <w:r w:rsidR="002661BA" w:rsidRPr="00F92F6B">
        <w:rPr>
          <w:rFonts w:eastAsia="SimSun"/>
        </w:rPr>
        <w:tab/>
        <w:t>General</w:t>
      </w:r>
      <w:bookmarkEnd w:id="2111"/>
      <w:bookmarkEnd w:id="2112"/>
      <w:bookmarkEnd w:id="2113"/>
      <w:bookmarkEnd w:id="2114"/>
      <w:bookmarkEnd w:id="2115"/>
      <w:bookmarkEnd w:id="2116"/>
    </w:p>
    <w:p w14:paraId="065DF0FC" w14:textId="24D02A8C" w:rsidR="002661BA" w:rsidRPr="00F92F6B" w:rsidRDefault="002661BA" w:rsidP="002661BA">
      <w:pPr>
        <w:rPr>
          <w:rFonts w:eastAsia="SimSun"/>
        </w:rPr>
      </w:pPr>
      <w:r w:rsidRPr="00F92F6B">
        <w:rPr>
          <w:rFonts w:eastAsia="SimSun"/>
        </w:rPr>
        <w:t>NR system enables resource efficient delivery of multicast/broadcast services (MBS).</w:t>
      </w:r>
    </w:p>
    <w:p w14:paraId="5CF2A8D2" w14:textId="75969800" w:rsidR="002661BA" w:rsidRPr="00F92F6B" w:rsidRDefault="002661BA" w:rsidP="002661BA">
      <w:pPr>
        <w:rPr>
          <w:rFonts w:eastAsia="SimSun"/>
        </w:rPr>
      </w:pPr>
      <w:r w:rsidRPr="00F92F6B">
        <w:rPr>
          <w:rFonts w:eastAsia="SimSun"/>
        </w:rPr>
        <w:t xml:space="preserve">For broadcast communication service, the same service and the same specific content data are provided simultaneously to all UEs in a geographical area (i.e., all UEs in the </w:t>
      </w:r>
      <w:r w:rsidRPr="00F92F6B">
        <w:rPr>
          <w:rFonts w:eastAsiaTheme="minorEastAsia"/>
        </w:rPr>
        <w:t>b</w:t>
      </w:r>
      <w:r w:rsidRPr="00F92F6B">
        <w:t>roadcast service area</w:t>
      </w:r>
      <w:r w:rsidRPr="00F92F6B" w:rsidDel="000564A7">
        <w:t xml:space="preserve"> </w:t>
      </w:r>
      <w:r w:rsidR="006E35C7" w:rsidRPr="00F92F6B">
        <w:t xml:space="preserve">as defined in TS 23.247 [45] </w:t>
      </w:r>
      <w:r w:rsidRPr="00F92F6B">
        <w:rPr>
          <w:rFonts w:eastAsia="SimSun"/>
        </w:rPr>
        <w:t>are authorized to receive the data). A broadcast communication service is delivered to the UEs using a broadcast session. A UE can receive a broadcast communication service</w:t>
      </w:r>
      <w:r w:rsidRPr="00F92F6B" w:rsidDel="007620CD">
        <w:rPr>
          <w:rFonts w:eastAsia="SimSun"/>
        </w:rPr>
        <w:t xml:space="preserve"> </w:t>
      </w:r>
      <w:r w:rsidRPr="00F92F6B">
        <w:rPr>
          <w:rFonts w:eastAsia="SimSun"/>
        </w:rPr>
        <w:t>in RRC_IDLE, RRC_INACTIVE and RRC_CONNECTED state.</w:t>
      </w:r>
    </w:p>
    <w:p w14:paraId="64435FBF" w14:textId="74CF862C" w:rsidR="002661BA" w:rsidRPr="00F92F6B" w:rsidRDefault="002661BA" w:rsidP="002661BA">
      <w:pPr>
        <w:rPr>
          <w:rFonts w:eastAsiaTheme="minorEastAsia"/>
        </w:rPr>
      </w:pPr>
      <w:r w:rsidRPr="00F92F6B">
        <w:rPr>
          <w:rFonts w:eastAsia="SimSun"/>
        </w:rPr>
        <w:t xml:space="preserve">For multicast communication service, the same service and the same specific content data are provided simultaneously to a dedicated set of UEs (i.e., not all UEs in the </w:t>
      </w:r>
      <w:r w:rsidR="000233E6" w:rsidRPr="00F92F6B">
        <w:rPr>
          <w:rFonts w:eastAsia="SimSun"/>
        </w:rPr>
        <w:t xml:space="preserve">MBS </w:t>
      </w:r>
      <w:r w:rsidRPr="00F92F6B">
        <w:rPr>
          <w:rFonts w:eastAsia="SimSun"/>
        </w:rPr>
        <w:t>service area</w:t>
      </w:r>
      <w:r w:rsidR="006E35C7" w:rsidRPr="00F92F6B">
        <w:rPr>
          <w:rFonts w:eastAsia="SimSun"/>
        </w:rPr>
        <w:t xml:space="preserve"> as defined in TS 23.247 [45]</w:t>
      </w:r>
      <w:r w:rsidRPr="00F92F6B">
        <w:rPr>
          <w:rFonts w:eastAsia="SimSun"/>
        </w:rPr>
        <w:t xml:space="preserve"> are authorized to receive the data). A multicast communication service is delivered to the UEs using a multicast session. A UE can receive a multicast communication service</w:t>
      </w:r>
      <w:r w:rsidRPr="00F92F6B" w:rsidDel="00F20378">
        <w:rPr>
          <w:rFonts w:eastAsia="SimSun"/>
        </w:rPr>
        <w:t xml:space="preserve"> </w:t>
      </w:r>
      <w:r w:rsidRPr="00F92F6B">
        <w:rPr>
          <w:rFonts w:eastAsia="SimSun"/>
        </w:rPr>
        <w:t xml:space="preserve">in RRC_CONNECTED </w:t>
      </w:r>
      <w:r w:rsidRPr="00F92F6B">
        <w:t>state</w:t>
      </w:r>
      <w:r w:rsidRPr="00F92F6B">
        <w:rPr>
          <w:rFonts w:eastAsia="SimSun"/>
        </w:rPr>
        <w:t xml:space="preserve"> with mechanisms such as PTP and/or PTM delivery</w:t>
      </w:r>
      <w:r w:rsidR="00E21499" w:rsidRPr="00F92F6B">
        <w:t xml:space="preserve"> and/or in RRC_INACTIVE state with PTM delivery</w:t>
      </w:r>
      <w:r w:rsidRPr="00F92F6B">
        <w:rPr>
          <w:rFonts w:eastAsia="SimSun"/>
        </w:rPr>
        <w:t xml:space="preserve">, as defined in </w:t>
      </w:r>
      <w:r w:rsidR="00790458" w:rsidRPr="00F92F6B">
        <w:rPr>
          <w:rFonts w:eastAsia="SimSun"/>
        </w:rPr>
        <w:t>clause</w:t>
      </w:r>
      <w:r w:rsidRPr="00F92F6B">
        <w:rPr>
          <w:rFonts w:eastAsia="SimSun"/>
        </w:rPr>
        <w:t xml:space="preserve"> </w:t>
      </w:r>
      <w:r w:rsidR="004D1563" w:rsidRPr="00F92F6B">
        <w:rPr>
          <w:rFonts w:eastAsiaTheme="minorEastAsia"/>
        </w:rPr>
        <w:t>16.10</w:t>
      </w:r>
      <w:r w:rsidRPr="00F92F6B">
        <w:rPr>
          <w:rFonts w:eastAsiaTheme="minorEastAsia"/>
        </w:rPr>
        <w:t xml:space="preserve">.5.4. </w:t>
      </w:r>
      <w:r w:rsidRPr="00F92F6B">
        <w:rPr>
          <w:rFonts w:eastAsia="SimSun"/>
        </w:rPr>
        <w:t>HARQ feedback/retransmission</w:t>
      </w:r>
      <w:r w:rsidRPr="00F92F6B">
        <w:rPr>
          <w:rFonts w:eastAsiaTheme="minorEastAsia"/>
        </w:rPr>
        <w:t xml:space="preserve"> can be applied to both </w:t>
      </w:r>
      <w:r w:rsidRPr="00F92F6B">
        <w:rPr>
          <w:rFonts w:eastAsia="SimSun"/>
        </w:rPr>
        <w:t>PTP</w:t>
      </w:r>
      <w:r w:rsidRPr="00F92F6B">
        <w:rPr>
          <w:rFonts w:eastAsiaTheme="minorEastAsia"/>
        </w:rPr>
        <w:t xml:space="preserve"> </w:t>
      </w:r>
      <w:r w:rsidRPr="00F92F6B">
        <w:rPr>
          <w:rFonts w:eastAsia="SimSun"/>
        </w:rPr>
        <w:t>and PTM transmission</w:t>
      </w:r>
      <w:r w:rsidR="00E21499" w:rsidRPr="00F92F6B">
        <w:t xml:space="preserve"> in RRC_CONNECTED state</w:t>
      </w:r>
      <w:r w:rsidRPr="00F92F6B">
        <w:rPr>
          <w:rFonts w:eastAsia="SimSun"/>
        </w:rPr>
        <w:t>.</w:t>
      </w:r>
    </w:p>
    <w:p w14:paraId="07BD0BF7" w14:textId="7AAE4B90" w:rsidR="002661BA" w:rsidRPr="00F92F6B" w:rsidRDefault="004D1563" w:rsidP="002661BA">
      <w:pPr>
        <w:pStyle w:val="Heading3"/>
        <w:rPr>
          <w:rFonts w:eastAsia="SimSun"/>
        </w:rPr>
      </w:pPr>
      <w:bookmarkStart w:id="2117" w:name="_Toc219281064"/>
      <w:r w:rsidRPr="00F92F6B">
        <w:rPr>
          <w:rFonts w:eastAsia="SimSun"/>
        </w:rPr>
        <w:t>16.10</w:t>
      </w:r>
      <w:r w:rsidR="002661BA" w:rsidRPr="00F92F6B">
        <w:rPr>
          <w:rFonts w:eastAsia="SimSun"/>
        </w:rPr>
        <w:t>.2</w:t>
      </w:r>
      <w:r w:rsidR="002661BA" w:rsidRPr="00F92F6B">
        <w:rPr>
          <w:rFonts w:eastAsia="SimSun"/>
        </w:rPr>
        <w:tab/>
        <w:t>Network Architecture</w:t>
      </w:r>
      <w:bookmarkEnd w:id="2117"/>
    </w:p>
    <w:p w14:paraId="73B3A177" w14:textId="5FC59D06" w:rsidR="000C291F" w:rsidRPr="00F92F6B" w:rsidRDefault="002661BA" w:rsidP="000C291F">
      <w:r w:rsidRPr="00F92F6B">
        <w:t xml:space="preserve">The overall NG-RAN architecture specified in </w:t>
      </w:r>
      <w:r w:rsidR="00790458" w:rsidRPr="00F92F6B">
        <w:t>clause</w:t>
      </w:r>
      <w:r w:rsidRPr="00F92F6B">
        <w:t xml:space="preserve"> 4 applies for NR MBS.</w:t>
      </w:r>
      <w:r w:rsidR="000C291F" w:rsidRPr="00F92F6B">
        <w:t xml:space="preserve"> MBS multicast can only be supported in MCG side in NE-DC and NR-DC scenarios, i.e., only for MN-terminated MCG MRB</w:t>
      </w:r>
      <w:r w:rsidR="001D592A" w:rsidRPr="00F92F6B">
        <w:t>.</w:t>
      </w:r>
      <w:r w:rsidR="000C291F" w:rsidRPr="00F92F6B">
        <w:t xml:space="preserve"> </w:t>
      </w:r>
      <w:r w:rsidR="001D592A" w:rsidRPr="00F92F6B">
        <w:t>T</w:t>
      </w:r>
      <w:r w:rsidR="000C291F" w:rsidRPr="00F92F6B">
        <w:t>he configuration of MBS broadcast on SCG is not supported for the UE.</w:t>
      </w:r>
    </w:p>
    <w:p w14:paraId="7A80B395" w14:textId="4D463A75" w:rsidR="002661BA" w:rsidRPr="00F92F6B" w:rsidRDefault="000C291F" w:rsidP="000C291F">
      <w:r w:rsidRPr="00F92F6B">
        <w:t>The QoS model for NR MBS can be found in TS 23.247 [45].</w:t>
      </w:r>
    </w:p>
    <w:p w14:paraId="36B07A5E" w14:textId="23896F18" w:rsidR="002661BA" w:rsidRPr="00F92F6B" w:rsidRDefault="004D1563" w:rsidP="002661BA">
      <w:pPr>
        <w:pStyle w:val="Heading3"/>
        <w:rPr>
          <w:rFonts w:eastAsia="SimSun"/>
        </w:rPr>
      </w:pPr>
      <w:bookmarkStart w:id="2118" w:name="_Toc219281065"/>
      <w:r w:rsidRPr="00F92F6B">
        <w:rPr>
          <w:rFonts w:eastAsia="SimSun"/>
        </w:rPr>
        <w:t>16.10</w:t>
      </w:r>
      <w:r w:rsidR="002661BA" w:rsidRPr="00F92F6B">
        <w:rPr>
          <w:rFonts w:eastAsia="SimSun"/>
        </w:rPr>
        <w:t>.3</w:t>
      </w:r>
      <w:r w:rsidR="002661BA" w:rsidRPr="00F92F6B">
        <w:rPr>
          <w:rFonts w:eastAsia="SimSun"/>
        </w:rPr>
        <w:tab/>
        <w:t>Protocol Architecture</w:t>
      </w:r>
      <w:bookmarkEnd w:id="2118"/>
    </w:p>
    <w:p w14:paraId="2B53290A" w14:textId="377C7A2F" w:rsidR="002661BA" w:rsidRPr="00F92F6B" w:rsidRDefault="002661BA" w:rsidP="002661BA">
      <w:pPr>
        <w:rPr>
          <w:rFonts w:eastAsiaTheme="minorEastAsia"/>
        </w:rPr>
      </w:pPr>
      <w:r w:rsidRPr="00F92F6B">
        <w:t>Figure</w:t>
      </w:r>
      <w:r w:rsidR="00E21499" w:rsidRPr="00F92F6B">
        <w:t>s</w:t>
      </w:r>
      <w:r w:rsidRPr="00F92F6B">
        <w:t xml:space="preserve"> </w:t>
      </w:r>
      <w:r w:rsidR="004D1563" w:rsidRPr="00F92F6B">
        <w:rPr>
          <w:rFonts w:eastAsia="SimSun"/>
        </w:rPr>
        <w:t>16.10</w:t>
      </w:r>
      <w:r w:rsidRPr="00F92F6B">
        <w:rPr>
          <w:rFonts w:eastAsia="SimSun"/>
        </w:rPr>
        <w:t>.3</w:t>
      </w:r>
      <w:r w:rsidRPr="00F92F6B">
        <w:t>-1</w:t>
      </w:r>
      <w:r w:rsidRPr="00F92F6B">
        <w:rPr>
          <w:rFonts w:eastAsiaTheme="minorEastAsia"/>
        </w:rPr>
        <w:t xml:space="preserve"> </w:t>
      </w:r>
      <w:r w:rsidRPr="00F92F6B">
        <w:t xml:space="preserve">and </w:t>
      </w:r>
      <w:r w:rsidR="004D1563" w:rsidRPr="00F92F6B">
        <w:rPr>
          <w:rFonts w:eastAsia="SimSun"/>
        </w:rPr>
        <w:t>16.10</w:t>
      </w:r>
      <w:r w:rsidRPr="00F92F6B">
        <w:rPr>
          <w:rFonts w:eastAsia="SimSun"/>
        </w:rPr>
        <w:t>.3</w:t>
      </w:r>
      <w:r w:rsidRPr="00F92F6B">
        <w:t>-</w:t>
      </w:r>
      <w:r w:rsidRPr="00F92F6B">
        <w:rPr>
          <w:rFonts w:eastAsiaTheme="minorEastAsia"/>
        </w:rPr>
        <w:t xml:space="preserve">2 </w:t>
      </w:r>
      <w:r w:rsidRPr="00F92F6B">
        <w:t xml:space="preserve">depict the </w:t>
      </w:r>
      <w:r w:rsidRPr="00F92F6B">
        <w:rPr>
          <w:rFonts w:eastAsiaTheme="minorEastAsia"/>
        </w:rPr>
        <w:t xml:space="preserve">downlink </w:t>
      </w:r>
      <w:r w:rsidRPr="00F92F6B">
        <w:t xml:space="preserve">Layer 2 architecture for </w:t>
      </w:r>
      <w:r w:rsidRPr="00F92F6B">
        <w:rPr>
          <w:rFonts w:eastAsiaTheme="minorEastAsia"/>
        </w:rPr>
        <w:t>multicast session and broadcast session respectively</w:t>
      </w:r>
      <w:r w:rsidRPr="00F92F6B">
        <w:t>, where</w:t>
      </w:r>
      <w:r w:rsidRPr="00F92F6B">
        <w:rPr>
          <w:rFonts w:eastAsiaTheme="minorEastAsia"/>
        </w:rPr>
        <w:t xml:space="preserve"> MBS protocol stack comprises the same layer 2 sublayers as described in </w:t>
      </w:r>
      <w:r w:rsidR="00790458" w:rsidRPr="00F92F6B">
        <w:rPr>
          <w:rFonts w:eastAsiaTheme="minorEastAsia"/>
        </w:rPr>
        <w:t>clause</w:t>
      </w:r>
      <w:r w:rsidRPr="00F92F6B">
        <w:rPr>
          <w:rFonts w:eastAsiaTheme="minorEastAsia"/>
        </w:rPr>
        <w:t xml:space="preserve"> 6 with the following differences:</w:t>
      </w:r>
    </w:p>
    <w:p w14:paraId="2DAA6CDC" w14:textId="77777777"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SDAP sublayer provides only the following functionalities:</w:t>
      </w:r>
    </w:p>
    <w:p w14:paraId="7E1EEF56"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Mapping between an MBS QoS flow and an MRB;</w:t>
      </w:r>
    </w:p>
    <w:p w14:paraId="03D0B806"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Transfer of user plane data.</w:t>
      </w:r>
    </w:p>
    <w:p w14:paraId="7930625E" w14:textId="77777777"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PDCP sublayer provides only the following functionalities:</w:t>
      </w:r>
    </w:p>
    <w:p w14:paraId="503AA616" w14:textId="345115F6"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 xml:space="preserve">Transfer of </w:t>
      </w:r>
      <w:r w:rsidR="000C291F" w:rsidRPr="00F92F6B">
        <w:rPr>
          <w:rFonts w:eastAsiaTheme="minorEastAsia"/>
        </w:rPr>
        <w:t xml:space="preserve">user plane </w:t>
      </w:r>
      <w:r w:rsidRPr="00F92F6B">
        <w:rPr>
          <w:rFonts w:eastAsiaTheme="minorEastAsia"/>
        </w:rPr>
        <w:t>data;</w:t>
      </w:r>
    </w:p>
    <w:p w14:paraId="7502703B"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Maintenance of PDCP SNs;</w:t>
      </w:r>
    </w:p>
    <w:p w14:paraId="79988A41"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Header compression and decompression using the ROHC protocol or EHC protocol;</w:t>
      </w:r>
    </w:p>
    <w:p w14:paraId="6BFCE582"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Reordering and in-order delivery;</w:t>
      </w:r>
    </w:p>
    <w:p w14:paraId="5FFD9CD8"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Duplicate discarding.</w:t>
      </w:r>
    </w:p>
    <w:p w14:paraId="1F76E49C" w14:textId="61A4CFB3"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 xml:space="preserve">For a multicast session, </w:t>
      </w:r>
      <w:proofErr w:type="spellStart"/>
      <w:r w:rsidRPr="00F92F6B">
        <w:rPr>
          <w:rFonts w:eastAsiaTheme="minorEastAsia"/>
        </w:rPr>
        <w:t>gNB</w:t>
      </w:r>
      <w:proofErr w:type="spellEnd"/>
      <w:r w:rsidRPr="00F92F6B">
        <w:rPr>
          <w:rFonts w:eastAsiaTheme="minorEastAsia"/>
        </w:rPr>
        <w:t xml:space="preserve"> provides one or more of the following multicast MRB configuration(s) to the UE </w:t>
      </w:r>
      <w:r w:rsidR="00E21499" w:rsidRPr="00F92F6B">
        <w:t xml:space="preserve">in RRC_CONNECTED state </w:t>
      </w:r>
      <w:r w:rsidRPr="00F92F6B">
        <w:rPr>
          <w:rFonts w:eastAsiaTheme="minorEastAsia"/>
        </w:rPr>
        <w:t>via dedicated RRC signalling:</w:t>
      </w:r>
    </w:p>
    <w:p w14:paraId="2F2CFBDB" w14:textId="2AEC5F5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Multicast MRB with DL only RLC-UM or bidirectional RLC-UM configuration for PTP transmission;</w:t>
      </w:r>
    </w:p>
    <w:p w14:paraId="6BC6C976"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Multicast MRB with RLC-AM entity configuration for PTP transmission;</w:t>
      </w:r>
    </w:p>
    <w:p w14:paraId="442BA9F4"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Multicast MRB with DL only RLC-UM entity for PTM transmission;</w:t>
      </w:r>
    </w:p>
    <w:p w14:paraId="5A23D9AB"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Multicast MRB with two RLC-UM entities, one DL only RLC-UM entity for PTP transmission and the other DL only RLC-UM entity for PTM transmission;</w:t>
      </w:r>
    </w:p>
    <w:p w14:paraId="2C6261C5"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Multicast MRB with two RLC entities, one RLC-AM entity for PTP transmission and the other DL only RLC-UM entity for PTM transmission.</w:t>
      </w:r>
    </w:p>
    <w:p w14:paraId="4CDB9473" w14:textId="77777777" w:rsidR="00E21499" w:rsidRPr="00F92F6B" w:rsidRDefault="004D1563" w:rsidP="00E21499">
      <w:pPr>
        <w:pStyle w:val="B1"/>
      </w:pPr>
      <w:r w:rsidRPr="00F92F6B">
        <w:rPr>
          <w:rFonts w:eastAsiaTheme="minorEastAsia"/>
        </w:rPr>
        <w:t>-</w:t>
      </w:r>
      <w:r w:rsidRPr="00F92F6B">
        <w:rPr>
          <w:rFonts w:eastAsiaTheme="minorEastAsia"/>
        </w:rPr>
        <w:tab/>
        <w:t xml:space="preserve">For a multicast session, </w:t>
      </w:r>
      <w:proofErr w:type="spellStart"/>
      <w:r w:rsidRPr="00F92F6B">
        <w:rPr>
          <w:rFonts w:eastAsiaTheme="minorEastAsia"/>
        </w:rPr>
        <w:t>gNB</w:t>
      </w:r>
      <w:proofErr w:type="spellEnd"/>
      <w:r w:rsidRPr="00F92F6B">
        <w:rPr>
          <w:rFonts w:eastAsiaTheme="minorEastAsia"/>
        </w:rPr>
        <w:t xml:space="preserve"> may change the MRB type </w:t>
      </w:r>
      <w:r w:rsidR="00E21499" w:rsidRPr="00F92F6B">
        <w:t xml:space="preserve">for the UE in RRC_CONNECTED state </w:t>
      </w:r>
      <w:r w:rsidRPr="00F92F6B">
        <w:rPr>
          <w:rFonts w:eastAsiaTheme="minorEastAsia"/>
        </w:rPr>
        <w:t>using RRC signalling.</w:t>
      </w:r>
    </w:p>
    <w:p w14:paraId="1EDAE203" w14:textId="77777777" w:rsidR="00E21499" w:rsidRPr="00F92F6B" w:rsidRDefault="00E21499" w:rsidP="00E21499">
      <w:pPr>
        <w:pStyle w:val="B1"/>
      </w:pPr>
      <w:r w:rsidRPr="00F92F6B">
        <w:t>-</w:t>
      </w:r>
      <w:r w:rsidRPr="00F92F6B">
        <w:tab/>
        <w:t xml:space="preserve">For a multicast session, </w:t>
      </w:r>
      <w:proofErr w:type="spellStart"/>
      <w:r w:rsidRPr="00F92F6B">
        <w:t>gNB</w:t>
      </w:r>
      <w:proofErr w:type="spellEnd"/>
      <w:r w:rsidRPr="00F92F6B">
        <w:t xml:space="preserve"> provides the following multicast MRB configuration to the UE in RRC_INACTIVE state via broadcast RRC signalling and/or dedicated RRC signalling:</w:t>
      </w:r>
    </w:p>
    <w:p w14:paraId="357D70A2" w14:textId="6EAB9B10" w:rsidR="004D1563" w:rsidRPr="00F92F6B" w:rsidRDefault="00E21499" w:rsidP="00C57EBD">
      <w:pPr>
        <w:pStyle w:val="B2"/>
      </w:pPr>
      <w:r w:rsidRPr="00F92F6B">
        <w:t>-</w:t>
      </w:r>
      <w:r w:rsidRPr="00F92F6B">
        <w:tab/>
        <w:t>Multicast MRB with DL only RLC-UM entity for PTM transmission.</w:t>
      </w:r>
    </w:p>
    <w:p w14:paraId="214CE044" w14:textId="2C68F05A" w:rsidR="002661BA" w:rsidRPr="00F92F6B" w:rsidRDefault="000C291F" w:rsidP="0022566B">
      <w:pPr>
        <w:pStyle w:val="TH"/>
        <w:rPr>
          <w:rFonts w:eastAsiaTheme="minorEastAsia"/>
        </w:rPr>
      </w:pPr>
      <w:r w:rsidRPr="00F92F6B">
        <w:rPr>
          <w:noProof/>
        </w:rPr>
        <w:object w:dxaOrig="9613" w:dyaOrig="6775" w14:anchorId="5E17CE35">
          <v:shape id="_x0000_i1110" type="#_x0000_t75" style="width:482.1pt;height:338.4pt" o:ole="">
            <v:imagedata r:id="rId184" o:title=""/>
          </v:shape>
          <o:OLEObject Type="Embed" ProgID="Visio.Drawing.11" ShapeID="_x0000_i1110" DrawAspect="Content" ObjectID="_1829898700" r:id="rId185"/>
        </w:object>
      </w:r>
    </w:p>
    <w:p w14:paraId="1D445591" w14:textId="3E279C3E" w:rsidR="002661BA" w:rsidRPr="00F92F6B" w:rsidRDefault="002661BA" w:rsidP="004D1563">
      <w:pPr>
        <w:pStyle w:val="TF"/>
        <w:rPr>
          <w:rFonts w:eastAsiaTheme="minorEastAsia"/>
        </w:rPr>
      </w:pPr>
      <w:r w:rsidRPr="00F92F6B">
        <w:rPr>
          <w:rFonts w:eastAsiaTheme="minorEastAsia"/>
        </w:rPr>
        <w:t xml:space="preserve">Figure </w:t>
      </w:r>
      <w:r w:rsidR="004D1563" w:rsidRPr="00F92F6B">
        <w:rPr>
          <w:rFonts w:eastAsiaTheme="minorEastAsia"/>
        </w:rPr>
        <w:t>16.10</w:t>
      </w:r>
      <w:r w:rsidRPr="00F92F6B">
        <w:rPr>
          <w:rFonts w:eastAsiaTheme="minorEastAsia"/>
        </w:rPr>
        <w:t>.3-1: Downlink Layer 2 Architecture for Multicast Session</w:t>
      </w:r>
    </w:p>
    <w:p w14:paraId="15C9B42C" w14:textId="0766C053" w:rsidR="004D1563" w:rsidRPr="00F92F6B" w:rsidRDefault="004D1563" w:rsidP="004D1563">
      <w:pPr>
        <w:pStyle w:val="B1"/>
        <w:rPr>
          <w:rFonts w:eastAsiaTheme="minorEastAsia"/>
        </w:rPr>
      </w:pPr>
      <w:r w:rsidRPr="00F92F6B">
        <w:rPr>
          <w:rFonts w:eastAsiaTheme="minorEastAsia"/>
        </w:rPr>
        <w:t>-</w:t>
      </w:r>
      <w:r w:rsidRPr="00F92F6B">
        <w:rPr>
          <w:rFonts w:eastAsiaTheme="minorEastAsia"/>
        </w:rPr>
        <w:tab/>
        <w:t xml:space="preserve">For broadcast session, </w:t>
      </w:r>
      <w:proofErr w:type="spellStart"/>
      <w:r w:rsidRPr="00F92F6B">
        <w:rPr>
          <w:rFonts w:eastAsiaTheme="minorEastAsia"/>
        </w:rPr>
        <w:t>gNB</w:t>
      </w:r>
      <w:proofErr w:type="spellEnd"/>
      <w:r w:rsidRPr="00F92F6B">
        <w:rPr>
          <w:rFonts w:eastAsiaTheme="minorEastAsia"/>
        </w:rPr>
        <w:t xml:space="preserve"> provides the following broadcast MRB configuration to the UE using broadcast RRC signalling:</w:t>
      </w:r>
    </w:p>
    <w:p w14:paraId="0BECE953" w14:textId="3FDACF4F" w:rsidR="004D1563" w:rsidRPr="00F92F6B" w:rsidRDefault="004D1563" w:rsidP="0022566B">
      <w:pPr>
        <w:pStyle w:val="B2"/>
        <w:rPr>
          <w:rFonts w:eastAsiaTheme="minorEastAsia"/>
        </w:rPr>
      </w:pPr>
      <w:r w:rsidRPr="00F92F6B">
        <w:rPr>
          <w:rFonts w:eastAsiaTheme="minorEastAsia"/>
        </w:rPr>
        <w:t>-</w:t>
      </w:r>
      <w:r w:rsidRPr="00F92F6B">
        <w:rPr>
          <w:rFonts w:eastAsiaTheme="minorEastAsia"/>
        </w:rPr>
        <w:tab/>
        <w:t>Broadcast MRB with one DL only RLC-UM entity for PTM transmission.</w:t>
      </w:r>
    </w:p>
    <w:p w14:paraId="14D92F8B" w14:textId="3A9BD842" w:rsidR="002661BA" w:rsidRPr="00F92F6B" w:rsidRDefault="000233E6" w:rsidP="0022566B">
      <w:pPr>
        <w:pStyle w:val="TH"/>
        <w:rPr>
          <w:rFonts w:eastAsiaTheme="minorEastAsia"/>
        </w:rPr>
      </w:pPr>
      <w:r w:rsidRPr="00F92F6B">
        <w:object w:dxaOrig="8371" w:dyaOrig="6720" w14:anchorId="667BCC45">
          <v:shape id="_x0000_i1111" type="#_x0000_t75" style="width:418.55pt;height:336pt" o:ole="">
            <v:imagedata r:id="rId186" o:title=""/>
          </v:shape>
          <o:OLEObject Type="Embed" ProgID="Visio.Drawing.15" ShapeID="_x0000_i1111" DrawAspect="Content" ObjectID="_1829898701" r:id="rId187"/>
        </w:object>
      </w:r>
    </w:p>
    <w:p w14:paraId="6B01A7DB" w14:textId="7ED04FDA" w:rsidR="002661BA" w:rsidRPr="00F92F6B" w:rsidRDefault="002661BA" w:rsidP="002661BA">
      <w:pPr>
        <w:pStyle w:val="TF"/>
        <w:rPr>
          <w:rFonts w:eastAsiaTheme="minorEastAsia"/>
        </w:rPr>
      </w:pPr>
      <w:r w:rsidRPr="00F92F6B">
        <w:t xml:space="preserve">Figure </w:t>
      </w:r>
      <w:r w:rsidR="004D1563" w:rsidRPr="00F92F6B">
        <w:rPr>
          <w:rFonts w:eastAsia="SimSun"/>
        </w:rPr>
        <w:t>16.10</w:t>
      </w:r>
      <w:r w:rsidRPr="00F92F6B">
        <w:rPr>
          <w:rFonts w:eastAsia="SimSun"/>
        </w:rPr>
        <w:t>.3</w:t>
      </w:r>
      <w:r w:rsidRPr="00F92F6B">
        <w:t>-</w:t>
      </w:r>
      <w:r w:rsidRPr="00F92F6B">
        <w:rPr>
          <w:rFonts w:eastAsiaTheme="minorEastAsia"/>
        </w:rPr>
        <w:t>2</w:t>
      </w:r>
      <w:r w:rsidRPr="00F92F6B">
        <w:t xml:space="preserve">: </w:t>
      </w:r>
      <w:r w:rsidRPr="00F92F6B">
        <w:rPr>
          <w:rFonts w:eastAsiaTheme="minorEastAsia"/>
        </w:rPr>
        <w:t xml:space="preserve">Downlink </w:t>
      </w:r>
      <w:r w:rsidRPr="00F92F6B">
        <w:t xml:space="preserve">Layer 2 </w:t>
      </w:r>
      <w:r w:rsidRPr="00F92F6B">
        <w:rPr>
          <w:rFonts w:eastAsiaTheme="minorEastAsia"/>
        </w:rPr>
        <w:t>A</w:t>
      </w:r>
      <w:r w:rsidRPr="00F92F6B">
        <w:t xml:space="preserve">rchitecture for </w:t>
      </w:r>
      <w:r w:rsidRPr="00F92F6B">
        <w:rPr>
          <w:rFonts w:eastAsiaTheme="minorEastAsia"/>
        </w:rPr>
        <w:t>Broadcast Session</w:t>
      </w:r>
    </w:p>
    <w:p w14:paraId="39917DE3" w14:textId="5BE14329" w:rsidR="002661BA" w:rsidRPr="00F92F6B" w:rsidRDefault="004D1563" w:rsidP="002661BA">
      <w:pPr>
        <w:pStyle w:val="Heading3"/>
        <w:rPr>
          <w:rFonts w:eastAsia="SimSun"/>
        </w:rPr>
      </w:pPr>
      <w:bookmarkStart w:id="2119" w:name="_Toc219281066"/>
      <w:r w:rsidRPr="00F92F6B">
        <w:rPr>
          <w:rFonts w:eastAsia="SimSun"/>
        </w:rPr>
        <w:t>16.10</w:t>
      </w:r>
      <w:r w:rsidR="002661BA" w:rsidRPr="00F92F6B">
        <w:rPr>
          <w:rFonts w:eastAsia="SimSun"/>
        </w:rPr>
        <w:t>.4</w:t>
      </w:r>
      <w:r w:rsidR="002661BA" w:rsidRPr="00F92F6B">
        <w:rPr>
          <w:rFonts w:eastAsia="SimSun"/>
        </w:rPr>
        <w:tab/>
        <w:t>Group Scheduling</w:t>
      </w:r>
      <w:bookmarkEnd w:id="2119"/>
    </w:p>
    <w:p w14:paraId="1D9734B9" w14:textId="2E2912CF" w:rsidR="002661BA" w:rsidRPr="00F92F6B" w:rsidRDefault="002661BA" w:rsidP="002661BA">
      <w:pPr>
        <w:rPr>
          <w:lang w:eastAsia="ko-KR"/>
        </w:rPr>
      </w:pPr>
      <w:r w:rsidRPr="00F92F6B">
        <w:rPr>
          <w:lang w:eastAsia="ko-KR"/>
        </w:rPr>
        <w:t xml:space="preserve">The following logical channels are used for </w:t>
      </w:r>
      <w:r w:rsidRPr="00F92F6B">
        <w:rPr>
          <w:rFonts w:eastAsiaTheme="minorEastAsia"/>
        </w:rPr>
        <w:t>MBS delivery</w:t>
      </w:r>
      <w:r w:rsidRPr="00F92F6B">
        <w:rPr>
          <w:lang w:eastAsia="ko-KR"/>
        </w:rPr>
        <w:t>:</w:t>
      </w:r>
    </w:p>
    <w:p w14:paraId="78194148" w14:textId="07C4269C"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 xml:space="preserve">MTCH: A </w:t>
      </w:r>
      <w:r w:rsidR="000233E6" w:rsidRPr="00F92F6B">
        <w:rPr>
          <w:rFonts w:eastAsia="Yu Mincho"/>
        </w:rPr>
        <w:t>PTM</w:t>
      </w:r>
      <w:r w:rsidRPr="00F92F6B">
        <w:rPr>
          <w:rFonts w:eastAsiaTheme="minorEastAsia"/>
        </w:rPr>
        <w:t xml:space="preserve"> downlink channel for transmitting MBS data of either multicast session or broadcast session from the network to the UE;</w:t>
      </w:r>
    </w:p>
    <w:p w14:paraId="7BEA4CAE" w14:textId="0B09DEDB"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 xml:space="preserve">DTCH: A </w:t>
      </w:r>
      <w:r w:rsidR="000233E6" w:rsidRPr="00F92F6B">
        <w:rPr>
          <w:rFonts w:eastAsia="Yu Mincho"/>
        </w:rPr>
        <w:t>PTP</w:t>
      </w:r>
      <w:r w:rsidRPr="00F92F6B">
        <w:rPr>
          <w:rFonts w:eastAsiaTheme="minorEastAsia"/>
        </w:rPr>
        <w:t xml:space="preserve"> channel defined in </w:t>
      </w:r>
      <w:r w:rsidR="009B2094" w:rsidRPr="00F92F6B">
        <w:rPr>
          <w:rFonts w:eastAsiaTheme="minorEastAsia"/>
        </w:rPr>
        <w:t>clause</w:t>
      </w:r>
      <w:r w:rsidRPr="00F92F6B">
        <w:rPr>
          <w:rFonts w:eastAsiaTheme="minorEastAsia"/>
        </w:rPr>
        <w:t xml:space="preserve"> 6.2.2 for transmitting MBS data of a multicast session from the network to the UE;</w:t>
      </w:r>
    </w:p>
    <w:p w14:paraId="78C35567" w14:textId="2F23DEBB"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 xml:space="preserve">MCCH: A </w:t>
      </w:r>
      <w:r w:rsidR="000233E6" w:rsidRPr="00F92F6B">
        <w:rPr>
          <w:rFonts w:eastAsia="Yu Mincho"/>
        </w:rPr>
        <w:t>PTM</w:t>
      </w:r>
      <w:r w:rsidRPr="00F92F6B">
        <w:rPr>
          <w:rFonts w:eastAsiaTheme="minorEastAsia"/>
        </w:rPr>
        <w:t xml:space="preserve"> downlink channel used for transmitting MBS broadcast </w:t>
      </w:r>
      <w:r w:rsidR="00D57438" w:rsidRPr="00F92F6B">
        <w:t xml:space="preserve">or MBS multicast </w:t>
      </w:r>
      <w:r w:rsidRPr="00F92F6B">
        <w:rPr>
          <w:rFonts w:eastAsiaTheme="minorEastAsia"/>
        </w:rPr>
        <w:t>control information associated to one or several MTCH(s) from the network to the UE.</w:t>
      </w:r>
      <w:r w:rsidR="00D57438" w:rsidRPr="00F92F6B">
        <w:t xml:space="preserve"> Broadcast MCCH and multicast MCCH are independent channels. The multicast MCCH is used only for multicast reception in RRC_INACTIVE state.</w:t>
      </w:r>
    </w:p>
    <w:p w14:paraId="1B7543DE" w14:textId="62408D6B" w:rsidR="002661BA" w:rsidRPr="00F92F6B" w:rsidRDefault="002661BA" w:rsidP="002661BA">
      <w:r w:rsidRPr="00F92F6B">
        <w:t xml:space="preserve">The following connections between logical channels and transport channels </w:t>
      </w:r>
      <w:r w:rsidRPr="00F92F6B">
        <w:rPr>
          <w:rFonts w:eastAsiaTheme="minorEastAsia"/>
        </w:rPr>
        <w:t xml:space="preserve">for </w:t>
      </w:r>
      <w:r w:rsidR="000233E6" w:rsidRPr="00F92F6B">
        <w:rPr>
          <w:rFonts w:eastAsia="Yu Mincho"/>
        </w:rPr>
        <w:t xml:space="preserve">PTM </w:t>
      </w:r>
      <w:r w:rsidRPr="00F92F6B">
        <w:rPr>
          <w:rFonts w:eastAsiaTheme="minorEastAsia"/>
        </w:rPr>
        <w:t xml:space="preserve">transmission </w:t>
      </w:r>
      <w:r w:rsidRPr="00F92F6B">
        <w:t>exist:</w:t>
      </w:r>
    </w:p>
    <w:p w14:paraId="50F64E39" w14:textId="77777777" w:rsidR="004D1563" w:rsidRPr="00F92F6B" w:rsidRDefault="004D1563" w:rsidP="0022566B">
      <w:pPr>
        <w:pStyle w:val="B1"/>
      </w:pPr>
      <w:r w:rsidRPr="00F92F6B">
        <w:t>-</w:t>
      </w:r>
      <w:r w:rsidRPr="00F92F6B">
        <w:tab/>
        <w:t>MCCH can be mapped to DL-SCH;</w:t>
      </w:r>
    </w:p>
    <w:p w14:paraId="64D23BD0" w14:textId="1423D479" w:rsidR="004D1563" w:rsidRPr="00F92F6B" w:rsidRDefault="004D1563" w:rsidP="0022566B">
      <w:pPr>
        <w:pStyle w:val="B1"/>
      </w:pPr>
      <w:r w:rsidRPr="00F92F6B">
        <w:t>-</w:t>
      </w:r>
      <w:r w:rsidRPr="00F92F6B">
        <w:tab/>
        <w:t>MTCH can be mapped to DL-SCH.</w:t>
      </w:r>
    </w:p>
    <w:p w14:paraId="642A93F3" w14:textId="617E357C" w:rsidR="002661BA" w:rsidRPr="00F92F6B" w:rsidRDefault="002661BA" w:rsidP="002661BA">
      <w:r w:rsidRPr="00F92F6B">
        <w:t xml:space="preserve">The following </w:t>
      </w:r>
      <w:r w:rsidRPr="00F92F6B">
        <w:rPr>
          <w:rFonts w:eastAsiaTheme="minorEastAsia"/>
        </w:rPr>
        <w:t xml:space="preserve">depicts the usage of RNTI for </w:t>
      </w:r>
      <w:r w:rsidR="000233E6" w:rsidRPr="00F92F6B">
        <w:rPr>
          <w:rFonts w:eastAsia="Yu Mincho"/>
        </w:rPr>
        <w:t>PTM</w:t>
      </w:r>
      <w:r w:rsidRPr="00F92F6B">
        <w:rPr>
          <w:rFonts w:eastAsiaTheme="minorEastAsia"/>
        </w:rPr>
        <w:t xml:space="preserve"> transmission</w:t>
      </w:r>
      <w:r w:rsidRPr="00F92F6B">
        <w:t>:</w:t>
      </w:r>
    </w:p>
    <w:p w14:paraId="28E31CE7" w14:textId="41D6BA4D" w:rsidR="000233E6" w:rsidRPr="00F92F6B" w:rsidRDefault="004D1563" w:rsidP="000233E6">
      <w:pPr>
        <w:pStyle w:val="B1"/>
      </w:pPr>
      <w:r w:rsidRPr="00F92F6B">
        <w:t>-</w:t>
      </w:r>
      <w:r w:rsidRPr="00F92F6B">
        <w:tab/>
        <w:t>A UE can receive different services using same or different G-RNTIs</w:t>
      </w:r>
      <w:r w:rsidR="000233E6" w:rsidRPr="00F92F6B">
        <w:t>;</w:t>
      </w:r>
    </w:p>
    <w:p w14:paraId="05C5E877" w14:textId="2BD8A196" w:rsidR="004D1563" w:rsidRPr="00F92F6B" w:rsidRDefault="000233E6" w:rsidP="000233E6">
      <w:pPr>
        <w:pStyle w:val="B1"/>
      </w:pPr>
      <w:r w:rsidRPr="00F92F6B">
        <w:t>-</w:t>
      </w:r>
      <w:r w:rsidRPr="00F92F6B">
        <w:tab/>
        <w:t>A UE can receive different services using same or different G-CS-RNTIs.</w:t>
      </w:r>
    </w:p>
    <w:p w14:paraId="0D87A9A0" w14:textId="3DED59CD" w:rsidR="002661BA" w:rsidRPr="00F92F6B" w:rsidRDefault="004D1563" w:rsidP="002661BA">
      <w:pPr>
        <w:pStyle w:val="Heading3"/>
        <w:rPr>
          <w:rFonts w:eastAsia="SimSun"/>
        </w:rPr>
      </w:pPr>
      <w:bookmarkStart w:id="2120" w:name="_Toc219281067"/>
      <w:r w:rsidRPr="00F92F6B">
        <w:rPr>
          <w:rFonts w:eastAsia="SimSun"/>
        </w:rPr>
        <w:t>16.10</w:t>
      </w:r>
      <w:r w:rsidR="002661BA" w:rsidRPr="00F92F6B">
        <w:rPr>
          <w:rFonts w:eastAsia="SimSun"/>
        </w:rPr>
        <w:t>.5</w:t>
      </w:r>
      <w:r w:rsidR="002661BA" w:rsidRPr="00F92F6B">
        <w:rPr>
          <w:rFonts w:eastAsia="SimSun"/>
        </w:rPr>
        <w:tab/>
        <w:t>Multicast Handling</w:t>
      </w:r>
      <w:bookmarkEnd w:id="2120"/>
    </w:p>
    <w:p w14:paraId="28831467" w14:textId="671F87B1" w:rsidR="002661BA" w:rsidRPr="00F92F6B" w:rsidRDefault="004D1563" w:rsidP="002661BA">
      <w:pPr>
        <w:pStyle w:val="Heading4"/>
        <w:rPr>
          <w:rFonts w:eastAsia="SimSun"/>
        </w:rPr>
      </w:pPr>
      <w:bookmarkStart w:id="2121" w:name="_Toc219281068"/>
      <w:r w:rsidRPr="00F92F6B">
        <w:rPr>
          <w:rFonts w:eastAsia="SimSun"/>
        </w:rPr>
        <w:t>16.10</w:t>
      </w:r>
      <w:r w:rsidR="002661BA" w:rsidRPr="00F92F6B">
        <w:rPr>
          <w:rFonts w:eastAsia="SimSun"/>
        </w:rPr>
        <w:t>.5.1</w:t>
      </w:r>
      <w:r w:rsidR="002661BA" w:rsidRPr="00F92F6B">
        <w:rPr>
          <w:rFonts w:eastAsia="SimSun"/>
        </w:rPr>
        <w:tab/>
        <w:t>Session Management</w:t>
      </w:r>
      <w:bookmarkEnd w:id="2121"/>
    </w:p>
    <w:p w14:paraId="47B26C83" w14:textId="4CE9D0A5" w:rsidR="002661BA" w:rsidRPr="00F92F6B" w:rsidRDefault="002661BA" w:rsidP="002661BA">
      <w:r w:rsidRPr="00F92F6B">
        <w:t xml:space="preserve">There are two delivery modes as specified in TS 23.247 </w:t>
      </w:r>
      <w:r w:rsidR="00EA1F40" w:rsidRPr="00F92F6B">
        <w:t>[45]</w:t>
      </w:r>
      <w:r w:rsidRPr="00F92F6B">
        <w:t>:</w:t>
      </w:r>
    </w:p>
    <w:p w14:paraId="22F9C72A" w14:textId="3F58A452" w:rsidR="002661BA" w:rsidRPr="00F92F6B" w:rsidRDefault="002661BA" w:rsidP="002661BA">
      <w:pPr>
        <w:pStyle w:val="B1"/>
      </w:pPr>
      <w:r w:rsidRPr="00F92F6B">
        <w:t>-</w:t>
      </w:r>
      <w:r w:rsidRPr="00F92F6B">
        <w:tab/>
        <w:t>5GC Shared MBS traffic delivery;</w:t>
      </w:r>
    </w:p>
    <w:p w14:paraId="635A6D79" w14:textId="0245B833" w:rsidR="002661BA" w:rsidRPr="00F92F6B" w:rsidRDefault="002661BA" w:rsidP="002661BA">
      <w:pPr>
        <w:pStyle w:val="B1"/>
      </w:pPr>
      <w:r w:rsidRPr="00F92F6B">
        <w:t>-</w:t>
      </w:r>
      <w:r w:rsidRPr="00F92F6B">
        <w:tab/>
        <w:t>5GC Individual MBS traffic delivery.</w:t>
      </w:r>
    </w:p>
    <w:p w14:paraId="1F26A548" w14:textId="0BA1734C" w:rsidR="002661BA" w:rsidRPr="00F92F6B" w:rsidRDefault="002661BA" w:rsidP="002661BA">
      <w:r w:rsidRPr="00F92F6B">
        <w:t>As specified in TS 23.247 [</w:t>
      </w:r>
      <w:r w:rsidR="009E7956" w:rsidRPr="00F92F6B">
        <w:t>45</w:t>
      </w:r>
      <w:r w:rsidRPr="00F92F6B">
        <w:t xml:space="preserve">], if the </w:t>
      </w:r>
      <w:proofErr w:type="spellStart"/>
      <w:r w:rsidRPr="00F92F6B">
        <w:t>gNB</w:t>
      </w:r>
      <w:proofErr w:type="spellEnd"/>
      <w:r w:rsidRPr="00F92F6B">
        <w:t xml:space="preserve"> supports MBS, the network shall use the 5GC Shared MBS traffic delivery in which case an MBS Session Resource context for a multicast session is setup in the </w:t>
      </w:r>
      <w:proofErr w:type="spellStart"/>
      <w:r w:rsidRPr="00F92F6B">
        <w:t>gNB</w:t>
      </w:r>
      <w:proofErr w:type="spellEnd"/>
      <w:r w:rsidRPr="00F92F6B">
        <w:t xml:space="preserve"> when the first UE joins the multicast session.</w:t>
      </w:r>
    </w:p>
    <w:p w14:paraId="289F8B55" w14:textId="747C161F" w:rsidR="002661BA" w:rsidRPr="00F92F6B" w:rsidRDefault="002661BA" w:rsidP="002661BA">
      <w:r w:rsidRPr="00F92F6B">
        <w:t xml:space="preserve">For </w:t>
      </w:r>
      <w:r w:rsidR="006E35C7" w:rsidRPr="00F92F6B">
        <w:t xml:space="preserve">5GC Shared </w:t>
      </w:r>
      <w:r w:rsidRPr="00F92F6B">
        <w:t xml:space="preserve">MBS </w:t>
      </w:r>
      <w:r w:rsidR="006E35C7" w:rsidRPr="00F92F6B">
        <w:t xml:space="preserve">traffic </w:t>
      </w:r>
      <w:r w:rsidRPr="00F92F6B">
        <w:t xml:space="preserve">delivery mode, shared NG-U resources are used to provide MBS user data to the </w:t>
      </w:r>
      <w:proofErr w:type="spellStart"/>
      <w:r w:rsidRPr="00F92F6B">
        <w:t>gNB</w:t>
      </w:r>
      <w:proofErr w:type="spellEnd"/>
      <w:r w:rsidRPr="00F92F6B">
        <w:t xml:space="preserve">. The </w:t>
      </w:r>
      <w:proofErr w:type="spellStart"/>
      <w:r w:rsidRPr="00F92F6B">
        <w:t>gNB</w:t>
      </w:r>
      <w:proofErr w:type="spellEnd"/>
      <w:r w:rsidRPr="00F92F6B">
        <w:t xml:space="preserve"> initiates the Multicast Distribution </w:t>
      </w:r>
      <w:r w:rsidR="00D47EA6" w:rsidRPr="00F92F6B">
        <w:t xml:space="preserve">Setup </w:t>
      </w:r>
      <w:r w:rsidRPr="00F92F6B">
        <w:t xml:space="preserve">procedure towards the 5GC, to allocate shared NG-U resources for a multicast session. In case multiple MBS session areas </w:t>
      </w:r>
      <w:r w:rsidR="006E35C7" w:rsidRPr="00F92F6B">
        <w:t xml:space="preserve">as specified in TS 23.247 [45] </w:t>
      </w:r>
      <w:r w:rsidRPr="00F92F6B">
        <w:t xml:space="preserve">are associated with the </w:t>
      </w:r>
      <w:r w:rsidR="00D47EA6" w:rsidRPr="00F92F6B">
        <w:t xml:space="preserve">same multicast </w:t>
      </w:r>
      <w:r w:rsidRPr="00F92F6B">
        <w:t xml:space="preserve">session for location dependent MBS services, multiple NG-U shared resources are established for the same multicast session per MBS Area Session ID served by the </w:t>
      </w:r>
      <w:proofErr w:type="spellStart"/>
      <w:r w:rsidRPr="00F92F6B">
        <w:t>gNB</w:t>
      </w:r>
      <w:proofErr w:type="spellEnd"/>
      <w:r w:rsidRPr="00F92F6B">
        <w:t>.</w:t>
      </w:r>
      <w:r w:rsidR="00237DEE" w:rsidRPr="00F92F6B">
        <w:t xml:space="preserve"> If the 5GC detects shared NG-U </w:t>
      </w:r>
      <w:r w:rsidR="00237DEE" w:rsidRPr="00F92F6B">
        <w:rPr>
          <w:rFonts w:hint="eastAsia"/>
        </w:rPr>
        <w:t xml:space="preserve">path </w:t>
      </w:r>
      <w:r w:rsidR="00237DEE" w:rsidRPr="00F92F6B">
        <w:t xml:space="preserve">failure, it may notify the </w:t>
      </w:r>
      <w:proofErr w:type="spellStart"/>
      <w:r w:rsidR="00237DEE" w:rsidRPr="00F92F6B">
        <w:t>gNB</w:t>
      </w:r>
      <w:proofErr w:type="spellEnd"/>
      <w:r w:rsidR="00237DEE" w:rsidRPr="00F92F6B">
        <w:t xml:space="preserve"> and the </w:t>
      </w:r>
      <w:proofErr w:type="spellStart"/>
      <w:r w:rsidR="00237DEE" w:rsidRPr="00F92F6B">
        <w:t>gNB</w:t>
      </w:r>
      <w:proofErr w:type="spellEnd"/>
      <w:r w:rsidR="00237DEE" w:rsidRPr="00F92F6B">
        <w:t xml:space="preserve"> may allocate new shared NG-U resources to replace old ones as specified in TS 23.527 [69].</w:t>
      </w:r>
    </w:p>
    <w:p w14:paraId="0BB0FCFF" w14:textId="77777777" w:rsidR="002661BA" w:rsidRPr="00F92F6B" w:rsidRDefault="002661BA" w:rsidP="002661BA">
      <w:r w:rsidRPr="00F92F6B">
        <w:t>A shared NG-U resource applies one of the following transport options:</w:t>
      </w:r>
    </w:p>
    <w:p w14:paraId="1FE67032" w14:textId="612DB5A0" w:rsidR="002661BA" w:rsidRPr="00F92F6B" w:rsidRDefault="002661BA" w:rsidP="002661BA">
      <w:pPr>
        <w:pStyle w:val="B1"/>
      </w:pPr>
      <w:r w:rsidRPr="00F92F6B">
        <w:t>-</w:t>
      </w:r>
      <w:r w:rsidRPr="00F92F6B">
        <w:tab/>
        <w:t>unicast transport;</w:t>
      </w:r>
    </w:p>
    <w:p w14:paraId="666AF26C" w14:textId="064BF446" w:rsidR="002661BA" w:rsidRPr="00F92F6B" w:rsidRDefault="002661BA" w:rsidP="002661BA">
      <w:pPr>
        <w:pStyle w:val="B1"/>
      </w:pPr>
      <w:r w:rsidRPr="00F92F6B">
        <w:t>-</w:t>
      </w:r>
      <w:r w:rsidRPr="00F92F6B">
        <w:tab/>
        <w:t>multicast transport.</w:t>
      </w:r>
    </w:p>
    <w:p w14:paraId="2FE30548" w14:textId="712822F6" w:rsidR="002661BA" w:rsidRPr="00F92F6B" w:rsidRDefault="002661BA" w:rsidP="002661BA">
      <w:r w:rsidRPr="00F92F6B">
        <w:t xml:space="preserve">For 5GC Shared MBS traffic delivery an MBS Session Resource comprises one or several MRBs. If minimisation of data loss is applied for a given MRB, synchronisation of allocation of PDCP </w:t>
      </w:r>
      <w:r w:rsidR="000C291F" w:rsidRPr="00F92F6B">
        <w:t>COUNT value</w:t>
      </w:r>
      <w:r w:rsidRPr="00F92F6B">
        <w:t>s is applied by either or a combination of the following methods:</w:t>
      </w:r>
    </w:p>
    <w:p w14:paraId="334E7226" w14:textId="378B91BD" w:rsidR="002661BA" w:rsidRPr="00F92F6B" w:rsidRDefault="002661BA" w:rsidP="002661BA">
      <w:pPr>
        <w:pStyle w:val="B1"/>
      </w:pPr>
      <w:r w:rsidRPr="00F92F6B">
        <w:t>-</w:t>
      </w:r>
      <w:r w:rsidRPr="00F92F6B">
        <w:tab/>
        <w:t xml:space="preserve">derivation of the PDCP </w:t>
      </w:r>
      <w:r w:rsidR="007363D4" w:rsidRPr="00F92F6B">
        <w:t>COUNT values</w:t>
      </w:r>
      <w:r w:rsidRPr="00F92F6B">
        <w:t xml:space="preserve"> by means of a DL MBS QFI Sequence Number provided on NG-U</w:t>
      </w:r>
      <w:r w:rsidR="00346264" w:rsidRPr="00F92F6B">
        <w:t xml:space="preserve">. Synchronisation in terms of MBS QoS flow to MRB mapping and PDCP SN size of the corresponding MRB among </w:t>
      </w:r>
      <w:proofErr w:type="spellStart"/>
      <w:r w:rsidR="00346264" w:rsidRPr="00F92F6B">
        <w:t>gNBs</w:t>
      </w:r>
      <w:proofErr w:type="spellEnd"/>
      <w:r w:rsidR="00346264" w:rsidRPr="00F92F6B">
        <w:t xml:space="preserve"> are achieved by means of network implementation.</w:t>
      </w:r>
    </w:p>
    <w:p w14:paraId="637DF139" w14:textId="0062DAC7" w:rsidR="002661BA" w:rsidRPr="00F92F6B" w:rsidRDefault="002661BA" w:rsidP="002661BA">
      <w:pPr>
        <w:pStyle w:val="B1"/>
      </w:pPr>
      <w:r w:rsidRPr="00F92F6B">
        <w:t>-</w:t>
      </w:r>
      <w:r w:rsidRPr="00F92F6B">
        <w:tab/>
        <w:t xml:space="preserve">deployment of a Shared NG-U Termination at NG-RAN, shared among </w:t>
      </w:r>
      <w:proofErr w:type="spellStart"/>
      <w:r w:rsidRPr="00F92F6B">
        <w:t>gNBs</w:t>
      </w:r>
      <w:proofErr w:type="spellEnd"/>
      <w:r w:rsidRPr="00F92F6B">
        <w:t xml:space="preserve">, which comprises a common entity for assignment of PDCP </w:t>
      </w:r>
      <w:r w:rsidR="000C291F" w:rsidRPr="00F92F6B">
        <w:t>COUNT values</w:t>
      </w:r>
      <w:r w:rsidRPr="00F92F6B">
        <w:t>.</w:t>
      </w:r>
      <w:r w:rsidR="00346264" w:rsidRPr="00F92F6B">
        <w:t xml:space="preserve"> Synchronisation in terms of MBS QoS flow to MRB mapping and PDCP SN size of the corresponding MRB among </w:t>
      </w:r>
      <w:proofErr w:type="spellStart"/>
      <w:r w:rsidR="00346264" w:rsidRPr="00F92F6B">
        <w:t>gNBs</w:t>
      </w:r>
      <w:proofErr w:type="spellEnd"/>
      <w:r w:rsidR="00346264" w:rsidRPr="00F92F6B">
        <w:t xml:space="preserve"> may be achieved by means of network implementation.</w:t>
      </w:r>
    </w:p>
    <w:p w14:paraId="06F5D4E1" w14:textId="677463DC" w:rsidR="002661BA" w:rsidRPr="00F92F6B" w:rsidRDefault="002661BA" w:rsidP="002661BA">
      <w:r w:rsidRPr="00F92F6B">
        <w:t xml:space="preserve">If PDCP </w:t>
      </w:r>
      <w:r w:rsidR="007363D4" w:rsidRPr="00F92F6B">
        <w:t>COUNT values</w:t>
      </w:r>
      <w:r w:rsidRPr="00F92F6B">
        <w:t xml:space="preserve"> are derived from a DL MBS QFI Sequence Number provided on NG-U and only one QoS Flow is mapped to an MRB, the </w:t>
      </w:r>
      <w:proofErr w:type="spellStart"/>
      <w:r w:rsidRPr="00F92F6B">
        <w:t>gNB</w:t>
      </w:r>
      <w:proofErr w:type="spellEnd"/>
      <w:r w:rsidRPr="00F92F6B">
        <w:t xml:space="preserve"> shall set the PDCP </w:t>
      </w:r>
      <w:r w:rsidR="007363D4" w:rsidRPr="00F92F6B">
        <w:t>COUNT value</w:t>
      </w:r>
      <w:r w:rsidRPr="00F92F6B">
        <w:t xml:space="preserve"> of PDCP PDU to the value of the DL MBS QFI Sequence Number provided with the received packet over NG-U. If PDCP </w:t>
      </w:r>
      <w:r w:rsidR="007363D4" w:rsidRPr="00F92F6B">
        <w:t>COUNT values</w:t>
      </w:r>
      <w:r w:rsidRPr="00F92F6B">
        <w:t xml:space="preserve"> are derived from a DL MBS QFI Sequence Number provided on NG-U and multiple QoS Flows are mapped to an MRB, the </w:t>
      </w:r>
      <w:proofErr w:type="spellStart"/>
      <w:r w:rsidRPr="00F92F6B">
        <w:t>gNB</w:t>
      </w:r>
      <w:proofErr w:type="spellEnd"/>
      <w:r w:rsidRPr="00F92F6B">
        <w:t xml:space="preserve"> may derive the PDCP </w:t>
      </w:r>
      <w:r w:rsidR="007363D4" w:rsidRPr="00F92F6B">
        <w:t>COUNT value</w:t>
      </w:r>
      <w:r w:rsidRPr="00F92F6B">
        <w:t xml:space="preserve"> of the PDCP PDU from the sum of the DL MBS QFI Sequence Numbers of the QoS Flows mapped to this MRB.</w:t>
      </w:r>
    </w:p>
    <w:p w14:paraId="1FF47403" w14:textId="7727CC18" w:rsidR="002661BA" w:rsidRPr="00F92F6B" w:rsidRDefault="002661BA" w:rsidP="002661BA">
      <w:pPr>
        <w:pStyle w:val="NO"/>
      </w:pPr>
      <w:r w:rsidRPr="00F92F6B">
        <w:t>NOTE:</w:t>
      </w:r>
      <w:r w:rsidRPr="00F92F6B">
        <w:tab/>
        <w:t xml:space="preserve">Synchronisation of PDCP </w:t>
      </w:r>
      <w:r w:rsidR="007363D4" w:rsidRPr="00F92F6B">
        <w:t>COUNT values</w:t>
      </w:r>
      <w:r w:rsidRPr="00F92F6B">
        <w:t xml:space="preserve"> in case user data for MBS QoS flows mapped to the same MRB arrive over NG-U at different </w:t>
      </w:r>
      <w:proofErr w:type="spellStart"/>
      <w:r w:rsidRPr="00F92F6B">
        <w:t>gNBs</w:t>
      </w:r>
      <w:proofErr w:type="spellEnd"/>
      <w:r w:rsidRPr="00F92F6B">
        <w:t xml:space="preserve"> in different order or in case of loss of data over NG-U, and related handling of minimisation of data loss is left to implementation.</w:t>
      </w:r>
    </w:p>
    <w:p w14:paraId="7A1AE78F" w14:textId="43B61459" w:rsidR="00D57438" w:rsidRPr="00F92F6B" w:rsidRDefault="00D57438" w:rsidP="00E96F07">
      <w:r w:rsidRPr="00F92F6B">
        <w:t xml:space="preserve">As specified in TS 23.247 [45], the </w:t>
      </w:r>
      <w:proofErr w:type="spellStart"/>
      <w:r w:rsidRPr="00F92F6B">
        <w:t>gNB</w:t>
      </w:r>
      <w:proofErr w:type="spellEnd"/>
      <w:r w:rsidRPr="00F92F6B">
        <w:t xml:space="preserve"> may receive from the 5GC MBS Assistance Information associated with a multicast MBS session for a UE, which assists the </w:t>
      </w:r>
      <w:proofErr w:type="spellStart"/>
      <w:r w:rsidRPr="00F92F6B">
        <w:t>gNB</w:t>
      </w:r>
      <w:proofErr w:type="spellEnd"/>
      <w:r w:rsidRPr="00F92F6B">
        <w:t xml:space="preserve"> in configuring the UE properly. The MBS Assistance Information indicates that the UE is expected to require dedicated resources very frequently. Based on this information, the </w:t>
      </w:r>
      <w:proofErr w:type="spellStart"/>
      <w:r w:rsidRPr="00F92F6B">
        <w:t>gNB</w:t>
      </w:r>
      <w:proofErr w:type="spellEnd"/>
      <w:r w:rsidRPr="00F92F6B">
        <w:t xml:space="preserve"> may decide the RRC state of the UE. The QoS requirements of the multicast session apply regardless of the RRC state within which the UE receives multicast session data.</w:t>
      </w:r>
    </w:p>
    <w:p w14:paraId="00135A61" w14:textId="570B0536" w:rsidR="002661BA" w:rsidRPr="00F92F6B" w:rsidRDefault="004D1563" w:rsidP="002661BA">
      <w:pPr>
        <w:pStyle w:val="Heading4"/>
        <w:rPr>
          <w:rFonts w:eastAsia="SimSun"/>
        </w:rPr>
      </w:pPr>
      <w:bookmarkStart w:id="2122" w:name="_Toc219281069"/>
      <w:r w:rsidRPr="00F92F6B">
        <w:rPr>
          <w:rFonts w:eastAsia="SimSun"/>
        </w:rPr>
        <w:t>16.10</w:t>
      </w:r>
      <w:r w:rsidR="002661BA" w:rsidRPr="00F92F6B">
        <w:rPr>
          <w:rFonts w:eastAsia="SimSun"/>
        </w:rPr>
        <w:t>.5.2</w:t>
      </w:r>
      <w:r w:rsidR="002661BA" w:rsidRPr="00F92F6B">
        <w:rPr>
          <w:rFonts w:eastAsia="SimSun"/>
        </w:rPr>
        <w:tab/>
        <w:t>Configuration</w:t>
      </w:r>
      <w:bookmarkEnd w:id="2122"/>
    </w:p>
    <w:p w14:paraId="53185F09" w14:textId="77777777" w:rsidR="00D57438" w:rsidRPr="00F92F6B" w:rsidRDefault="002661BA" w:rsidP="00D57438">
      <w:pPr>
        <w:rPr>
          <w:rFonts w:eastAsia="SimSun"/>
        </w:rPr>
      </w:pPr>
      <w:r w:rsidRPr="00F92F6B">
        <w:t xml:space="preserve">A UE can </w:t>
      </w:r>
      <w:r w:rsidR="00D57438" w:rsidRPr="00F92F6B">
        <w:rPr>
          <w:rFonts w:eastAsia="SimSun"/>
        </w:rPr>
        <w:t xml:space="preserve">be configured to </w:t>
      </w:r>
      <w:r w:rsidRPr="00F92F6B">
        <w:t>receive data of MBS multicast session only in RRC_CONNECTED state</w:t>
      </w:r>
      <w:r w:rsidR="00D57438" w:rsidRPr="00F92F6B">
        <w:t xml:space="preserve"> </w:t>
      </w:r>
      <w:r w:rsidR="00D57438" w:rsidRPr="00F92F6B">
        <w:rPr>
          <w:rFonts w:eastAsia="SimSun"/>
        </w:rPr>
        <w:t>or RRC_INACTIVE state</w:t>
      </w:r>
      <w:r w:rsidRPr="00F92F6B">
        <w:t xml:space="preserve">. </w:t>
      </w:r>
      <w:r w:rsidR="00D57438" w:rsidRPr="00F92F6B">
        <w:rPr>
          <w:rFonts w:eastAsia="SimSun"/>
        </w:rPr>
        <w:t xml:space="preserve">To receive the multicast service, the UE needs to perform MBS Session Join procedure as specified in TS 23.247 [45]. It is up to </w:t>
      </w:r>
      <w:proofErr w:type="spellStart"/>
      <w:r w:rsidR="00D57438" w:rsidRPr="00F92F6B">
        <w:rPr>
          <w:rFonts w:eastAsia="SimSun"/>
        </w:rPr>
        <w:t>gNB</w:t>
      </w:r>
      <w:proofErr w:type="spellEnd"/>
      <w:r w:rsidR="00D57438" w:rsidRPr="00F92F6B">
        <w:rPr>
          <w:rFonts w:eastAsia="SimSun"/>
        </w:rPr>
        <w:t xml:space="preserve"> to decide whether the UE receives data of MBS multicast session in RRC_CONNECTED state or RRC_ INACTIVE state. The </w:t>
      </w:r>
      <w:proofErr w:type="spellStart"/>
      <w:r w:rsidR="00D57438" w:rsidRPr="00F92F6B">
        <w:rPr>
          <w:rFonts w:eastAsia="SimSun"/>
        </w:rPr>
        <w:t>gNB</w:t>
      </w:r>
      <w:proofErr w:type="spellEnd"/>
      <w:r w:rsidR="00D57438" w:rsidRPr="00F92F6B">
        <w:rPr>
          <w:rFonts w:eastAsia="SimSun"/>
        </w:rPr>
        <w:t xml:space="preserve"> moves the UE from RRC_CONNECTED state to RRC_INACTIVE state via </w:t>
      </w:r>
      <w:proofErr w:type="spellStart"/>
      <w:r w:rsidR="00D57438" w:rsidRPr="00F92F6B">
        <w:rPr>
          <w:i/>
          <w:iCs/>
        </w:rPr>
        <w:t>RRCRelease</w:t>
      </w:r>
      <w:proofErr w:type="spellEnd"/>
      <w:r w:rsidR="00D57438" w:rsidRPr="00F92F6B">
        <w:t xml:space="preserve"> message</w:t>
      </w:r>
      <w:r w:rsidR="00D57438" w:rsidRPr="00F92F6B">
        <w:rPr>
          <w:rFonts w:eastAsia="SimSun"/>
        </w:rPr>
        <w:t>, and moves the UE from RRC_INACTIVE state to RRC_CONNECTED state via group notification or UE-specific paging.</w:t>
      </w:r>
    </w:p>
    <w:p w14:paraId="65F8F553" w14:textId="77777777" w:rsidR="00D57438" w:rsidRPr="00F92F6B" w:rsidRDefault="002661BA" w:rsidP="00D57438">
      <w:r w:rsidRPr="00F92F6B">
        <w:t>If the UE which joined a multicast session is in RRC_CONNECTED state</w:t>
      </w:r>
      <w:r w:rsidRPr="00F92F6B">
        <w:rPr>
          <w:rFonts w:eastAsiaTheme="minorEastAsia"/>
        </w:rPr>
        <w:t xml:space="preserve"> and </w:t>
      </w:r>
      <w:r w:rsidRPr="00F92F6B">
        <w:t xml:space="preserve">when the multicast session </w:t>
      </w:r>
      <w:r w:rsidR="00D47EA6" w:rsidRPr="00F92F6B">
        <w:t>is activated</w:t>
      </w:r>
      <w:r w:rsidRPr="00F92F6B">
        <w:t xml:space="preserve">, the </w:t>
      </w:r>
      <w:proofErr w:type="spellStart"/>
      <w:r w:rsidRPr="00F92F6B">
        <w:t>gNB</w:t>
      </w:r>
      <w:proofErr w:type="spellEnd"/>
      <w:r w:rsidRPr="00F92F6B">
        <w:t xml:space="preserve"> </w:t>
      </w:r>
      <w:r w:rsidR="000233E6" w:rsidRPr="00F92F6B">
        <w:t xml:space="preserve">may </w:t>
      </w:r>
      <w:r w:rsidRPr="00F92F6B">
        <w:t xml:space="preserve">send </w:t>
      </w:r>
      <w:proofErr w:type="spellStart"/>
      <w:r w:rsidR="000C291F" w:rsidRPr="00F92F6B">
        <w:rPr>
          <w:i/>
          <w:iCs/>
        </w:rPr>
        <w:t>RRCReconfiguration</w:t>
      </w:r>
      <w:proofErr w:type="spellEnd"/>
      <w:r w:rsidRPr="00F92F6B">
        <w:t xml:space="preserve"> message with relevant MBS configuration</w:t>
      </w:r>
      <w:r w:rsidRPr="00F92F6B">
        <w:rPr>
          <w:rFonts w:eastAsiaTheme="minorEastAsia"/>
        </w:rPr>
        <w:t xml:space="preserve"> </w:t>
      </w:r>
      <w:r w:rsidRPr="00F92F6B">
        <w:t>for the multicast session to the UE.</w:t>
      </w:r>
    </w:p>
    <w:p w14:paraId="017EF310" w14:textId="555B7740" w:rsidR="002661BA" w:rsidRPr="00F92F6B" w:rsidRDefault="00D57438" w:rsidP="00D57438">
      <w:pPr>
        <w:rPr>
          <w:rFonts w:eastAsiaTheme="minorEastAsia"/>
        </w:rPr>
      </w:pPr>
      <w:r w:rsidRPr="00F92F6B">
        <w:t xml:space="preserve">If the </w:t>
      </w:r>
      <w:proofErr w:type="spellStart"/>
      <w:r w:rsidRPr="00F92F6B">
        <w:t>gNB</w:t>
      </w:r>
      <w:proofErr w:type="spellEnd"/>
      <w:r w:rsidRPr="00F92F6B">
        <w:t xml:space="preserve"> configures the UE to receive the MBS multicast session in RRC_INACTIVE state, the </w:t>
      </w:r>
      <w:proofErr w:type="spellStart"/>
      <w:r w:rsidRPr="00F92F6B">
        <w:t>gNB</w:t>
      </w:r>
      <w:proofErr w:type="spellEnd"/>
      <w:r w:rsidRPr="00F92F6B">
        <w:t xml:space="preserve"> may provide the PTM configuration via </w:t>
      </w:r>
      <w:proofErr w:type="spellStart"/>
      <w:r w:rsidRPr="00F92F6B">
        <w:rPr>
          <w:i/>
          <w:iCs/>
        </w:rPr>
        <w:t>RRCRelease</w:t>
      </w:r>
      <w:proofErr w:type="spellEnd"/>
      <w:r w:rsidRPr="00F92F6B">
        <w:t xml:space="preserve"> message for the MBS multicast session as well as information </w:t>
      </w:r>
      <w:r w:rsidR="00E21499" w:rsidRPr="00F92F6B">
        <w:t xml:space="preserve">about </w:t>
      </w:r>
      <w:r w:rsidRPr="00F92F6B">
        <w:t>which multicast service(s) can be continued to be received in RRC_INACTIVE state. The UE does</w:t>
      </w:r>
      <w:r w:rsidR="00E96F07" w:rsidRPr="00F92F6B">
        <w:t xml:space="preserve"> </w:t>
      </w:r>
      <w:r w:rsidRPr="00F92F6B">
        <w:t>n</w:t>
      </w:r>
      <w:r w:rsidR="00E96F07" w:rsidRPr="00F92F6B">
        <w:t>o</w:t>
      </w:r>
      <w:r w:rsidRPr="00F92F6B">
        <w:t>t suspend MRBs of the multicast session indicated to be continued to be received in RRC_INACTIVE state. Multicast MCCH is used in case a cell supports updating PTM configuration</w:t>
      </w:r>
      <w:r w:rsidRPr="00F92F6B">
        <w:rPr>
          <w:shd w:val="clear" w:color="auto" w:fill="FFFFFF"/>
        </w:rPr>
        <w:t xml:space="preserve"> or providing PTM configuration to UEs in RRC_INACTIVE state moved from other cells. Otherwise,</w:t>
      </w:r>
      <w:r w:rsidRPr="00F92F6B">
        <w:t xml:space="preserve"> multicast MCCH can be optionally present.</w:t>
      </w:r>
    </w:p>
    <w:p w14:paraId="154B0A38" w14:textId="06C4CC18" w:rsidR="00D57438" w:rsidRPr="00F92F6B" w:rsidRDefault="00D57438" w:rsidP="00D57438">
      <w:r w:rsidRPr="00F92F6B">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F92F6B">
        <w:rPr>
          <w:i/>
          <w:iCs/>
        </w:rPr>
        <w:t>SIB</w:t>
      </w:r>
      <w:r w:rsidR="00773EB5" w:rsidRPr="00F92F6B">
        <w:rPr>
          <w:i/>
          <w:iCs/>
        </w:rPr>
        <w:t>24</w:t>
      </w:r>
      <w:r w:rsidRPr="00F92F6B">
        <w:t xml:space="preserve"> and optionally via </w:t>
      </w:r>
      <w:proofErr w:type="spellStart"/>
      <w:r w:rsidRPr="00F92F6B">
        <w:rPr>
          <w:i/>
          <w:iCs/>
        </w:rPr>
        <w:t>RRCRelease</w:t>
      </w:r>
      <w:proofErr w:type="spellEnd"/>
      <w:r w:rsidRPr="00F92F6B">
        <w:t xml:space="preserve"> message.</w:t>
      </w:r>
    </w:p>
    <w:p w14:paraId="3CC7C445" w14:textId="5879EDC7" w:rsidR="00D57438" w:rsidRPr="00F92F6B" w:rsidRDefault="002661BA" w:rsidP="00D57438">
      <w:pPr>
        <w:rPr>
          <w:rFonts w:eastAsia="SimSun"/>
        </w:rPr>
      </w:pPr>
      <w:r w:rsidRPr="00F92F6B">
        <w:t>When there is temporarily no data to be sent to the UEs for a multicast session</w:t>
      </w:r>
      <w:r w:rsidR="000233E6" w:rsidRPr="00F92F6B">
        <w:t xml:space="preserve"> that is active</w:t>
      </w:r>
      <w:r w:rsidRPr="00F92F6B">
        <w:t xml:space="preserve">, the </w:t>
      </w:r>
      <w:proofErr w:type="spellStart"/>
      <w:r w:rsidRPr="00F92F6B">
        <w:t>gNB</w:t>
      </w:r>
      <w:proofErr w:type="spellEnd"/>
      <w:r w:rsidRPr="00F92F6B">
        <w:t xml:space="preserve"> may move the UE to </w:t>
      </w:r>
      <w:r w:rsidR="000233E6" w:rsidRPr="00F92F6B">
        <w:t>RRC_</w:t>
      </w:r>
      <w:r w:rsidRPr="00F92F6B">
        <w:t>INACTIVE state.</w:t>
      </w:r>
      <w:r w:rsidRPr="00F92F6B">
        <w:rPr>
          <w:rFonts w:eastAsiaTheme="minorEastAsia"/>
        </w:rPr>
        <w:t xml:space="preserve"> </w:t>
      </w:r>
      <w:r w:rsidR="000233E6" w:rsidRPr="00F92F6B">
        <w:t xml:space="preserve">When an MBS multicast session is deactivated, the </w:t>
      </w:r>
      <w:proofErr w:type="spellStart"/>
      <w:r w:rsidR="000233E6" w:rsidRPr="00F92F6B">
        <w:t>gNB</w:t>
      </w:r>
      <w:proofErr w:type="spellEnd"/>
      <w:r w:rsidR="000233E6" w:rsidRPr="00F92F6B">
        <w:t xml:space="preserve"> may move the UE </w:t>
      </w:r>
      <w:r w:rsidR="00D57438" w:rsidRPr="00F92F6B">
        <w:rPr>
          <w:rFonts w:eastAsia="SimSun"/>
        </w:rPr>
        <w:t xml:space="preserve">in RRC_CONNECTED state </w:t>
      </w:r>
      <w:r w:rsidR="000233E6" w:rsidRPr="00F92F6B">
        <w:t xml:space="preserve">to RRC_IDLE or RRC_INACTIVE state. </w:t>
      </w:r>
      <w:r w:rsidR="00D57438" w:rsidRPr="00F92F6B">
        <w:rPr>
          <w:rFonts w:eastAsia="SimSun"/>
        </w:rPr>
        <w:t xml:space="preserve">For UEs receiving data of MBS multicast session in RRC_INACTIVE state, the </w:t>
      </w:r>
      <w:proofErr w:type="spellStart"/>
      <w:r w:rsidR="00D57438" w:rsidRPr="00F92F6B">
        <w:rPr>
          <w:rFonts w:eastAsia="SimSun"/>
        </w:rPr>
        <w:t>gNB</w:t>
      </w:r>
      <w:proofErr w:type="spellEnd"/>
      <w:r w:rsidR="00D57438" w:rsidRPr="00F92F6B">
        <w:rPr>
          <w:rFonts w:eastAsia="SimSun"/>
        </w:rPr>
        <w:t xml:space="preserve"> notifies </w:t>
      </w:r>
      <w:r w:rsidR="00D57438" w:rsidRPr="00F92F6B">
        <w:rPr>
          <w:noProof/>
        </w:rPr>
        <w:t>the UE to stop monitoring</w:t>
      </w:r>
      <w:r w:rsidR="00D57438" w:rsidRPr="00F92F6B" w:rsidDel="00B06DD4">
        <w:rPr>
          <w:rFonts w:eastAsia="SimSun"/>
        </w:rPr>
        <w:t xml:space="preserve"> </w:t>
      </w:r>
      <w:r w:rsidR="00D57438" w:rsidRPr="00F92F6B">
        <w:rPr>
          <w:noProof/>
        </w:rPr>
        <w:t xml:space="preserve">PDCCH </w:t>
      </w:r>
      <w:r w:rsidR="00D57438" w:rsidRPr="00F92F6B">
        <w:rPr>
          <w:rFonts w:eastAsia="SimSun"/>
        </w:rPr>
        <w:t xml:space="preserve">addressed by corresponding G-RNTI via </w:t>
      </w:r>
      <w:proofErr w:type="spellStart"/>
      <w:r w:rsidR="00D57438" w:rsidRPr="00F92F6B">
        <w:rPr>
          <w:rFonts w:eastAsia="SimSun"/>
          <w:i/>
          <w:iCs/>
        </w:rPr>
        <w:t>RRCRelease</w:t>
      </w:r>
      <w:proofErr w:type="spellEnd"/>
      <w:r w:rsidR="00D57438" w:rsidRPr="00F92F6B">
        <w:rPr>
          <w:rFonts w:eastAsia="SimSun"/>
          <w:i/>
          <w:iCs/>
        </w:rPr>
        <w:t xml:space="preserve"> message</w:t>
      </w:r>
      <w:r w:rsidR="00D57438" w:rsidRPr="00F92F6B">
        <w:rPr>
          <w:rFonts w:eastAsia="SimSun"/>
        </w:rPr>
        <w:t xml:space="preserve"> or multicast MCCH when there is temporarily no data to be sent or when the session is deactivated. </w:t>
      </w:r>
      <w:proofErr w:type="spellStart"/>
      <w:r w:rsidRPr="00F92F6B">
        <w:t>gNBs</w:t>
      </w:r>
      <w:proofErr w:type="spellEnd"/>
      <w:r w:rsidRPr="00F92F6B">
        <w:t xml:space="preserve"> supporting MBS </w:t>
      </w:r>
      <w:r w:rsidRPr="00F92F6B">
        <w:rPr>
          <w:rFonts w:eastAsiaTheme="minorEastAsia"/>
        </w:rPr>
        <w:t xml:space="preserve">use a group notification mechanism to </w:t>
      </w:r>
      <w:r w:rsidRPr="00F92F6B">
        <w:t>notify the UEs in RRC</w:t>
      </w:r>
      <w:r w:rsidR="000233E6" w:rsidRPr="00F92F6B">
        <w:t>_</w:t>
      </w:r>
      <w:r w:rsidRPr="00F92F6B">
        <w:t>IDLE</w:t>
      </w:r>
      <w:r w:rsidR="000233E6" w:rsidRPr="00F92F6B">
        <w:t xml:space="preserve"> or RRC_</w:t>
      </w:r>
      <w:r w:rsidRPr="00F92F6B">
        <w:t xml:space="preserve">INACTIVE state </w:t>
      </w:r>
      <w:r w:rsidRPr="00F92F6B">
        <w:rPr>
          <w:rFonts w:eastAsiaTheme="minorEastAsia"/>
        </w:rPr>
        <w:t>when</w:t>
      </w:r>
      <w:r w:rsidRPr="00F92F6B">
        <w:t xml:space="preserve"> a multicast session has been activated </w:t>
      </w:r>
      <w:r w:rsidRPr="00F92F6B">
        <w:rPr>
          <w:rFonts w:eastAsiaTheme="minorEastAsia"/>
        </w:rPr>
        <w:t>by the CN</w:t>
      </w:r>
      <w:r w:rsidR="000233E6" w:rsidRPr="00F92F6B">
        <w:rPr>
          <w:rFonts w:eastAsiaTheme="minorEastAsia"/>
        </w:rPr>
        <w:t xml:space="preserve">. </w:t>
      </w:r>
      <w:proofErr w:type="spellStart"/>
      <w:r w:rsidR="000233E6" w:rsidRPr="00F92F6B">
        <w:t>gNBs</w:t>
      </w:r>
      <w:proofErr w:type="spellEnd"/>
      <w:r w:rsidR="000233E6" w:rsidRPr="00F92F6B">
        <w:t xml:space="preserve"> supporting MBS use a group notification mechanism to notify the UEs in RRC_INACTIVE state when the session is already activated and</w:t>
      </w:r>
      <w:r w:rsidRPr="00F92F6B">
        <w:t xml:space="preserve"> the </w:t>
      </w:r>
      <w:proofErr w:type="spellStart"/>
      <w:r w:rsidRPr="00F92F6B">
        <w:t>gNB</w:t>
      </w:r>
      <w:proofErr w:type="spellEnd"/>
      <w:r w:rsidRPr="00F92F6B">
        <w:t xml:space="preserve"> has multicast session data</w:t>
      </w:r>
      <w:r w:rsidRPr="00F92F6B">
        <w:rPr>
          <w:rFonts w:eastAsiaTheme="minorEastAsia"/>
        </w:rPr>
        <w:t xml:space="preserve"> to deliver</w:t>
      </w:r>
      <w:r w:rsidRPr="00F92F6B">
        <w:t xml:space="preserve">. </w:t>
      </w:r>
      <w:r w:rsidR="00D57438" w:rsidRPr="00F92F6B">
        <w:rPr>
          <w:rFonts w:eastAsia="SimSun"/>
        </w:rPr>
        <w:t xml:space="preserve">If the UE receiving data of MBS multicast session in RRC_INACTIVE state in a cell is </w:t>
      </w:r>
      <w:r w:rsidR="00D57438" w:rsidRPr="00F92F6B">
        <w:rPr>
          <w:noProof/>
        </w:rPr>
        <w:t>notified to stop monitoring</w:t>
      </w:r>
      <w:r w:rsidR="00D57438" w:rsidRPr="00F92F6B" w:rsidDel="00B06DD4">
        <w:rPr>
          <w:rFonts w:eastAsia="SimSun"/>
        </w:rPr>
        <w:t xml:space="preserve"> </w:t>
      </w:r>
      <w:r w:rsidR="00D57438" w:rsidRPr="00F92F6B">
        <w:rPr>
          <w:noProof/>
        </w:rPr>
        <w:t xml:space="preserve">PDCCH </w:t>
      </w:r>
      <w:r w:rsidR="00D57438" w:rsidRPr="00F92F6B">
        <w:rPr>
          <w:rFonts w:eastAsia="SimSun"/>
        </w:rPr>
        <w:t>addressed by G-RNTI</w:t>
      </w:r>
      <w:r w:rsidR="00D57438" w:rsidRPr="00F92F6B">
        <w:rPr>
          <w:noProof/>
        </w:rPr>
        <w:t xml:space="preserve"> for all the joined multicast sessions, the UE</w:t>
      </w:r>
      <w:r w:rsidR="00D57438" w:rsidRPr="00F92F6B">
        <w:rPr>
          <w:rFonts w:eastAsia="SimSun"/>
        </w:rPr>
        <w:t xml:space="preserve"> does not monitor PDCCH addressed by </w:t>
      </w:r>
      <w:r w:rsidR="00E21499" w:rsidRPr="00F92F6B">
        <w:rPr>
          <w:rFonts w:eastAsia="SimSun"/>
        </w:rPr>
        <w:t>M</w:t>
      </w:r>
      <w:r w:rsidR="00D57438" w:rsidRPr="00F92F6B">
        <w:rPr>
          <w:rFonts w:eastAsia="SimSun"/>
        </w:rPr>
        <w:t>ulticast</w:t>
      </w:r>
      <w:r w:rsidR="00E21499" w:rsidRPr="00F92F6B">
        <w:rPr>
          <w:rFonts w:eastAsia="SimSun"/>
        </w:rPr>
        <w:t xml:space="preserve"> </w:t>
      </w:r>
      <w:r w:rsidR="00D57438" w:rsidRPr="00F92F6B">
        <w:rPr>
          <w:rFonts w:eastAsia="SimSun"/>
        </w:rPr>
        <w:t xml:space="preserve">MCCH-RNTI </w:t>
      </w:r>
      <w:r w:rsidR="00D57438" w:rsidRPr="00F92F6B">
        <w:rPr>
          <w:noProof/>
        </w:rPr>
        <w:t xml:space="preserve">until the group notification is received. </w:t>
      </w:r>
      <w:r w:rsidRPr="00F92F6B">
        <w:t>Upon reception of the group notification</w:t>
      </w:r>
      <w:r w:rsidR="00E21499" w:rsidRPr="00F92F6B">
        <w:t xml:space="preserve"> that does not indicate multicast reception in RRC_INACTIVE state</w:t>
      </w:r>
      <w:r w:rsidRPr="00F92F6B">
        <w:t>, the UEs reconnect to the network</w:t>
      </w:r>
      <w:r w:rsidR="000233E6" w:rsidRPr="00F92F6B">
        <w:t xml:space="preserve"> or resume the connection and transition to RRC_CONNECTED state</w:t>
      </w:r>
      <w:r w:rsidR="00D57438" w:rsidRPr="00F92F6B">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F92F6B">
        <w:t>If the UE is notified by both group notification and the UE-specific paging, the UE follows the UE-specific paging and goes to RRC_CONNECTED state.</w:t>
      </w:r>
    </w:p>
    <w:p w14:paraId="06F71105" w14:textId="37CAE0AB" w:rsidR="00DE76AD" w:rsidRPr="00F92F6B" w:rsidRDefault="002661BA" w:rsidP="00DE76AD">
      <w:pPr>
        <w:rPr>
          <w:rFonts w:eastAsiaTheme="minorEastAsia"/>
        </w:rPr>
      </w:pPr>
      <w:r w:rsidRPr="00F92F6B">
        <w:rPr>
          <w:rFonts w:eastAsiaTheme="minorEastAsia"/>
        </w:rPr>
        <w:t xml:space="preserve">The </w:t>
      </w:r>
      <w:r w:rsidRPr="00F92F6B">
        <w:t xml:space="preserve">group notification </w:t>
      </w:r>
      <w:r w:rsidRPr="00F92F6B">
        <w:rPr>
          <w:rFonts w:eastAsiaTheme="minorEastAsia"/>
        </w:rPr>
        <w:t>is</w:t>
      </w:r>
      <w:r w:rsidRPr="00F92F6B">
        <w:t xml:space="preserve"> addressed with P-RNTI on PDCCH,</w:t>
      </w:r>
      <w:r w:rsidRPr="00F92F6B">
        <w:rPr>
          <w:rFonts w:eastAsiaTheme="minorEastAsia"/>
        </w:rPr>
        <w:t xml:space="preserve"> </w:t>
      </w:r>
      <w:r w:rsidRPr="00F92F6B">
        <w:rPr>
          <w:rFonts w:eastAsia="SimSun"/>
        </w:rPr>
        <w:t xml:space="preserve">and the </w:t>
      </w:r>
      <w:r w:rsidRPr="00F92F6B">
        <w:rPr>
          <w:rFonts w:eastAsiaTheme="minorEastAsia"/>
        </w:rPr>
        <w:t xml:space="preserve">paging channels are monitored by the UE as described in </w:t>
      </w:r>
      <w:r w:rsidR="009B2094" w:rsidRPr="00F92F6B">
        <w:rPr>
          <w:rFonts w:eastAsiaTheme="minorEastAsia"/>
        </w:rPr>
        <w:t>clause</w:t>
      </w:r>
      <w:r w:rsidRPr="00F92F6B">
        <w:rPr>
          <w:rFonts w:eastAsiaTheme="minorEastAsia"/>
        </w:rPr>
        <w:t xml:space="preserve"> 9.2.5</w:t>
      </w:r>
      <w:r w:rsidRPr="00F92F6B">
        <w:rPr>
          <w:rFonts w:eastAsia="SimSun"/>
        </w:rPr>
        <w:t>. Paging message for group notification contains MBS session ID which is utilized to page all UEs in RRC</w:t>
      </w:r>
      <w:r w:rsidR="000233E6" w:rsidRPr="00F92F6B">
        <w:rPr>
          <w:rFonts w:eastAsia="SimSun"/>
        </w:rPr>
        <w:t>_</w:t>
      </w:r>
      <w:r w:rsidRPr="00F92F6B">
        <w:rPr>
          <w:rFonts w:eastAsia="SimSun"/>
        </w:rPr>
        <w:t>IDLE and RRC</w:t>
      </w:r>
      <w:r w:rsidR="000233E6" w:rsidRPr="00F92F6B">
        <w:rPr>
          <w:rFonts w:eastAsia="SimSun"/>
        </w:rPr>
        <w:t>_</w:t>
      </w:r>
      <w:r w:rsidRPr="00F92F6B">
        <w:rPr>
          <w:rFonts w:eastAsia="SimSun"/>
        </w:rPr>
        <w:t>INACTIVE states that joined the associated MBS multicast session, i.e.</w:t>
      </w:r>
      <w:r w:rsidR="000C291F" w:rsidRPr="00F92F6B">
        <w:rPr>
          <w:rFonts w:eastAsia="SimSun"/>
        </w:rPr>
        <w:t>,</w:t>
      </w:r>
      <w:r w:rsidRPr="00F92F6B">
        <w:rPr>
          <w:rFonts w:eastAsia="SimSun"/>
        </w:rPr>
        <w:t xml:space="preserve"> UEs are not paged individually. </w:t>
      </w:r>
      <w:r w:rsidRPr="00F92F6B">
        <w:rPr>
          <w:rFonts w:eastAsiaTheme="minorEastAsia"/>
        </w:rPr>
        <w:t xml:space="preserve">The UE stops monitoring for group notifications related to a specific </w:t>
      </w:r>
      <w:r w:rsidRPr="00F92F6B">
        <w:rPr>
          <w:rFonts w:eastAsia="SimSun"/>
        </w:rPr>
        <w:t>multicast session</w:t>
      </w:r>
      <w:r w:rsidR="000233E6" w:rsidRPr="00F92F6B">
        <w:rPr>
          <w:rFonts w:eastAsia="SimSun"/>
        </w:rPr>
        <w:t>,</w:t>
      </w:r>
      <w:r w:rsidR="000233E6" w:rsidRPr="00F92F6B">
        <w:t xml:space="preserve"> </w:t>
      </w:r>
      <w:r w:rsidR="000233E6" w:rsidRPr="00F92F6B">
        <w:rPr>
          <w:rFonts w:eastAsia="SimSun"/>
        </w:rPr>
        <w:t>i.e., stops checking for the MBS session ID in the Paging message, when the UE enters RRC_CONNECTED state. The UE does not monitor for group notifications for these cases, i.e.,</w:t>
      </w:r>
      <w:r w:rsidRPr="00F92F6B">
        <w:rPr>
          <w:rFonts w:eastAsia="SimSun"/>
        </w:rPr>
        <w:t xml:space="preserve"> </w:t>
      </w:r>
      <w:r w:rsidRPr="00F92F6B">
        <w:rPr>
          <w:rFonts w:eastAsiaTheme="minorEastAsia"/>
        </w:rPr>
        <w:t>once th</w:t>
      </w:r>
      <w:r w:rsidR="000233E6" w:rsidRPr="00F92F6B">
        <w:rPr>
          <w:rFonts w:eastAsiaTheme="minorEastAsia"/>
        </w:rPr>
        <w:t>is</w:t>
      </w:r>
      <w:r w:rsidRPr="00F92F6B">
        <w:rPr>
          <w:rFonts w:eastAsiaTheme="minorEastAsia"/>
        </w:rPr>
        <w:t xml:space="preserve"> UE leaves this multicast session</w:t>
      </w:r>
      <w:r w:rsidR="000233E6" w:rsidRPr="00F92F6B">
        <w:rPr>
          <w:rFonts w:eastAsia="Yu Mincho"/>
        </w:rPr>
        <w:t xml:space="preserve"> or the network requests the UE to leave, or the network releases the multicast session</w:t>
      </w:r>
      <w:r w:rsidRPr="00F92F6B">
        <w:rPr>
          <w:rFonts w:eastAsiaTheme="minorEastAsia"/>
        </w:rPr>
        <w:t>.</w:t>
      </w:r>
    </w:p>
    <w:p w14:paraId="7E3F6CA6" w14:textId="31056777" w:rsidR="002661BA" w:rsidRPr="00F92F6B" w:rsidRDefault="00DE76AD" w:rsidP="00E96F07">
      <w:pPr>
        <w:pStyle w:val="NO"/>
        <w:rPr>
          <w:rFonts w:eastAsiaTheme="minorEastAsia"/>
        </w:rPr>
      </w:pPr>
      <w:r w:rsidRPr="00F92F6B">
        <w:rPr>
          <w:rFonts w:eastAsiaTheme="minorEastAsia"/>
        </w:rPr>
        <w:t>NOTE:</w:t>
      </w:r>
      <w:r w:rsidRPr="00F92F6B">
        <w:rPr>
          <w:rFonts w:eastAsiaTheme="minorEastAsia"/>
        </w:rPr>
        <w:tab/>
        <w:t xml:space="preserve">The </w:t>
      </w:r>
      <w:proofErr w:type="spellStart"/>
      <w:r w:rsidRPr="00F92F6B">
        <w:rPr>
          <w:rFonts w:eastAsiaTheme="minorEastAsia"/>
        </w:rPr>
        <w:t>gNB</w:t>
      </w:r>
      <w:r w:rsidR="00E96F07" w:rsidRPr="00F92F6B">
        <w:rPr>
          <w:rFonts w:eastAsiaTheme="minorEastAsia"/>
        </w:rPr>
        <w:t>'</w:t>
      </w:r>
      <w:r w:rsidRPr="00F92F6B">
        <w:rPr>
          <w:rFonts w:eastAsiaTheme="minorEastAsia"/>
        </w:rPr>
        <w:t>s</w:t>
      </w:r>
      <w:proofErr w:type="spellEnd"/>
      <w:r w:rsidRPr="00F92F6B">
        <w:rPr>
          <w:rFonts w:eastAsiaTheme="minorEastAsia"/>
        </w:rPr>
        <w:t xml:space="preserve"> decision to keep a UE in RRC_CONNECTED</w:t>
      </w:r>
      <w:r w:rsidR="00E21499" w:rsidRPr="00F92F6B">
        <w:t xml:space="preserve"> state</w:t>
      </w:r>
      <w:r w:rsidRPr="00F92F6B">
        <w:rPr>
          <w:rFonts w:eastAsiaTheme="minorEastAsia"/>
        </w:rPr>
        <w:t xml:space="preserve"> (e.g., to meet latency requirements for mission critical service) or move the UE to RRC_INACTIVE or RRC_IDLE</w:t>
      </w:r>
      <w:r w:rsidR="00E21499" w:rsidRPr="00F92F6B">
        <w:t xml:space="preserve"> state</w:t>
      </w:r>
      <w:r w:rsidRPr="00F92F6B">
        <w:rPr>
          <w:rFonts w:eastAsiaTheme="minorEastAsia"/>
        </w:rPr>
        <w:t xml:space="preserve"> (e.g., when there is temporarily no data to be sent to the UE or to address congestion in the cell) may consider 5QI value(s) or other QoS parameters for mission critical and non-mission critical UEs.</w:t>
      </w:r>
    </w:p>
    <w:p w14:paraId="1E51DDF6" w14:textId="41EA393D" w:rsidR="002661BA" w:rsidRPr="00F92F6B" w:rsidRDefault="002661BA" w:rsidP="002661BA">
      <w:pPr>
        <w:rPr>
          <w:rFonts w:eastAsiaTheme="minorEastAsia"/>
        </w:rPr>
      </w:pPr>
      <w:r w:rsidRPr="00F92F6B">
        <w:t>If the UE in RRC</w:t>
      </w:r>
      <w:r w:rsidR="000233E6" w:rsidRPr="00F92F6B">
        <w:t>_</w:t>
      </w:r>
      <w:r w:rsidRPr="00F92F6B">
        <w:t xml:space="preserve">IDLE state that joined an MBS multicast session is camping on </w:t>
      </w:r>
      <w:r w:rsidR="000233E6" w:rsidRPr="00F92F6B">
        <w:t xml:space="preserve">the </w:t>
      </w:r>
      <w:proofErr w:type="spellStart"/>
      <w:r w:rsidRPr="00F92F6B">
        <w:t>gNB</w:t>
      </w:r>
      <w:proofErr w:type="spellEnd"/>
      <w:r w:rsidRPr="00F92F6B">
        <w:t xml:space="preserve"> not supporting MBS, the UE may be notified by CN-initiated paging where CN pages each UE individually</w:t>
      </w:r>
      <w:r w:rsidR="00BD2ECF" w:rsidRPr="00F92F6B">
        <w:t xml:space="preserve"> due to session activation or data availability</w:t>
      </w:r>
      <w:r w:rsidRPr="00F92F6B">
        <w:t xml:space="preserve">, as described in </w:t>
      </w:r>
      <w:r w:rsidR="009B2094" w:rsidRPr="00F92F6B">
        <w:t>clause</w:t>
      </w:r>
      <w:r w:rsidRPr="00F92F6B">
        <w:t xml:space="preserve"> 9.2.5</w:t>
      </w:r>
      <w:r w:rsidRPr="00F92F6B">
        <w:rPr>
          <w:rFonts w:eastAsiaTheme="minorEastAsia"/>
        </w:rPr>
        <w:t>. If the UE in RRC</w:t>
      </w:r>
      <w:r w:rsidR="000233E6" w:rsidRPr="00F92F6B">
        <w:rPr>
          <w:rFonts w:eastAsiaTheme="minorEastAsia"/>
        </w:rPr>
        <w:t>_</w:t>
      </w:r>
      <w:r w:rsidRPr="00F92F6B">
        <w:rPr>
          <w:rFonts w:eastAsiaTheme="minorEastAsia"/>
        </w:rPr>
        <w:t xml:space="preserve">INACTIVE state that joined MBS multicast session is camping on </w:t>
      </w:r>
      <w:r w:rsidR="000233E6" w:rsidRPr="00F92F6B">
        <w:rPr>
          <w:rFonts w:eastAsia="Yu Mincho"/>
        </w:rPr>
        <w:t xml:space="preserve">the </w:t>
      </w:r>
      <w:proofErr w:type="spellStart"/>
      <w:r w:rsidRPr="00F92F6B">
        <w:rPr>
          <w:rFonts w:eastAsiaTheme="minorEastAsia"/>
        </w:rPr>
        <w:t>gNB</w:t>
      </w:r>
      <w:proofErr w:type="spellEnd"/>
      <w:r w:rsidRPr="00F92F6B">
        <w:rPr>
          <w:rFonts w:eastAsiaTheme="minorEastAsia"/>
        </w:rPr>
        <w:t xml:space="preserve"> not supporting MBS, the UE may be notified </w:t>
      </w:r>
      <w:r w:rsidR="000C291F" w:rsidRPr="00F92F6B">
        <w:rPr>
          <w:rFonts w:eastAsiaTheme="minorEastAsia"/>
        </w:rPr>
        <w:t xml:space="preserve">individually </w:t>
      </w:r>
      <w:r w:rsidRPr="00F92F6B">
        <w:rPr>
          <w:rFonts w:eastAsiaTheme="minorEastAsia"/>
        </w:rPr>
        <w:t>by RAN-initiated paging</w:t>
      </w:r>
      <w:r w:rsidR="00BD2ECF" w:rsidRPr="00F92F6B">
        <w:t xml:space="preserve"> due to session activation or data availability</w:t>
      </w:r>
      <w:r w:rsidRPr="00F92F6B">
        <w:rPr>
          <w:rFonts w:eastAsiaTheme="minorEastAsia"/>
        </w:rPr>
        <w:t xml:space="preserve">, as described in </w:t>
      </w:r>
      <w:r w:rsidR="009B2094" w:rsidRPr="00F92F6B">
        <w:rPr>
          <w:rFonts w:eastAsiaTheme="minorEastAsia"/>
        </w:rPr>
        <w:t>clause</w:t>
      </w:r>
      <w:r w:rsidRPr="00F92F6B">
        <w:rPr>
          <w:rFonts w:eastAsiaTheme="minorEastAsia"/>
        </w:rPr>
        <w:t xml:space="preserve"> 9.2.5.</w:t>
      </w:r>
    </w:p>
    <w:p w14:paraId="45BCDCC4" w14:textId="53635913" w:rsidR="002661BA" w:rsidRPr="00F92F6B" w:rsidRDefault="004D1563" w:rsidP="002661BA">
      <w:pPr>
        <w:pStyle w:val="Heading4"/>
        <w:rPr>
          <w:rFonts w:eastAsia="SimSun"/>
        </w:rPr>
      </w:pPr>
      <w:bookmarkStart w:id="2123" w:name="_Toc219281070"/>
      <w:r w:rsidRPr="00F92F6B">
        <w:rPr>
          <w:rFonts w:eastAsia="SimSun"/>
        </w:rPr>
        <w:t>16.10</w:t>
      </w:r>
      <w:r w:rsidR="002661BA" w:rsidRPr="00F92F6B">
        <w:rPr>
          <w:rFonts w:eastAsia="SimSun"/>
        </w:rPr>
        <w:t>.5.3</w:t>
      </w:r>
      <w:r w:rsidR="002661BA" w:rsidRPr="00F92F6B">
        <w:rPr>
          <w:rFonts w:eastAsia="SimSun"/>
        </w:rPr>
        <w:tab/>
        <w:t>Service Continuity</w:t>
      </w:r>
      <w:bookmarkEnd w:id="2123"/>
    </w:p>
    <w:p w14:paraId="796E2018" w14:textId="459B1DC7" w:rsidR="002661BA" w:rsidRPr="00F92F6B" w:rsidRDefault="004D1563" w:rsidP="002661BA">
      <w:pPr>
        <w:pStyle w:val="Heading5"/>
        <w:rPr>
          <w:rFonts w:eastAsiaTheme="minorEastAsia"/>
        </w:rPr>
      </w:pPr>
      <w:bookmarkStart w:id="2124" w:name="_Toc219281071"/>
      <w:r w:rsidRPr="00F92F6B">
        <w:rPr>
          <w:rFonts w:eastAsiaTheme="minorEastAsia"/>
        </w:rPr>
        <w:t>16.10</w:t>
      </w:r>
      <w:r w:rsidR="002661BA" w:rsidRPr="00F92F6B">
        <w:rPr>
          <w:rFonts w:eastAsiaTheme="minorEastAsia"/>
        </w:rPr>
        <w:t>.5.3.1</w:t>
      </w:r>
      <w:r w:rsidR="002661BA" w:rsidRPr="00F92F6B">
        <w:rPr>
          <w:rFonts w:eastAsiaTheme="minorEastAsia"/>
        </w:rPr>
        <w:tab/>
        <w:t>General</w:t>
      </w:r>
      <w:bookmarkEnd w:id="2124"/>
    </w:p>
    <w:p w14:paraId="10D23135" w14:textId="3B3A32B2" w:rsidR="002661BA" w:rsidRPr="00F92F6B" w:rsidRDefault="002661BA" w:rsidP="002661BA">
      <w:pPr>
        <w:rPr>
          <w:rFonts w:eastAsiaTheme="minorEastAsia"/>
        </w:rPr>
      </w:pPr>
      <w:r w:rsidRPr="00F92F6B">
        <w:t xml:space="preserve">Mobility </w:t>
      </w:r>
      <w:r w:rsidR="006E35C7" w:rsidRPr="00F92F6B">
        <w:t xml:space="preserve">principles </w:t>
      </w:r>
      <w:r w:rsidRPr="00F92F6B">
        <w:t xml:space="preserve">build on existing functionality including functions described in </w:t>
      </w:r>
      <w:r w:rsidR="009B2094" w:rsidRPr="00F92F6B">
        <w:t>clause</w:t>
      </w:r>
      <w:r w:rsidRPr="00F92F6B">
        <w:t xml:space="preserve"> 9.2.</w:t>
      </w:r>
    </w:p>
    <w:p w14:paraId="74A8DF6E" w14:textId="555B5690" w:rsidR="002661BA" w:rsidRPr="00F92F6B" w:rsidRDefault="004D1563" w:rsidP="002661BA">
      <w:pPr>
        <w:pStyle w:val="Heading5"/>
        <w:rPr>
          <w:rFonts w:eastAsiaTheme="minorEastAsia"/>
        </w:rPr>
      </w:pPr>
      <w:bookmarkStart w:id="2125" w:name="_Toc219281072"/>
      <w:r w:rsidRPr="00F92F6B">
        <w:rPr>
          <w:rFonts w:eastAsiaTheme="minorEastAsia"/>
        </w:rPr>
        <w:t>16.10</w:t>
      </w:r>
      <w:r w:rsidR="002661BA" w:rsidRPr="00F92F6B">
        <w:rPr>
          <w:rFonts w:eastAsiaTheme="minorEastAsia"/>
        </w:rPr>
        <w:t>.5.3.2</w:t>
      </w:r>
      <w:r w:rsidR="00CD495D" w:rsidRPr="00F92F6B">
        <w:rPr>
          <w:rFonts w:eastAsiaTheme="minorEastAsia"/>
        </w:rPr>
        <w:tab/>
      </w:r>
      <w:r w:rsidR="002661BA" w:rsidRPr="00F92F6B">
        <w:rPr>
          <w:rFonts w:eastAsiaTheme="minorEastAsia"/>
        </w:rPr>
        <w:t>Handover between Multicast supporting cells</w:t>
      </w:r>
      <w:bookmarkEnd w:id="2125"/>
    </w:p>
    <w:p w14:paraId="0D907354" w14:textId="77777777" w:rsidR="002661BA" w:rsidRPr="00F92F6B" w:rsidRDefault="002661BA" w:rsidP="002661BA">
      <w:pPr>
        <w:rPr>
          <w:rFonts w:eastAsia="SimSun"/>
        </w:rPr>
      </w:pPr>
      <w:r w:rsidRPr="00F92F6B">
        <w:rPr>
          <w:rFonts w:eastAsia="SimSun"/>
        </w:rPr>
        <w:t>Mobility procedures for multicast reception allow the UE to</w:t>
      </w:r>
      <w:r w:rsidRPr="00F92F6B">
        <w:rPr>
          <w:rFonts w:eastAsiaTheme="minorEastAsia"/>
        </w:rPr>
        <w:t xml:space="preserve"> </w:t>
      </w:r>
      <w:r w:rsidRPr="00F92F6B">
        <w:rPr>
          <w:rFonts w:eastAsia="SimSun"/>
        </w:rPr>
        <w:t>continue receiving multicast service(s) via PTM or PTP in a new cell after handover.</w:t>
      </w:r>
    </w:p>
    <w:p w14:paraId="79A5146F" w14:textId="388FE9FE" w:rsidR="002661BA" w:rsidRPr="00F92F6B" w:rsidRDefault="002661BA" w:rsidP="002661BA">
      <w:r w:rsidRPr="00F92F6B">
        <w:t xml:space="preserve">During handover preparation phase, the source </w:t>
      </w:r>
      <w:proofErr w:type="spellStart"/>
      <w:r w:rsidR="000C291F" w:rsidRPr="00F92F6B">
        <w:t>gNB</w:t>
      </w:r>
      <w:proofErr w:type="spellEnd"/>
      <w:r w:rsidRPr="00F92F6B">
        <w:t xml:space="preserve"> transfers to the target </w:t>
      </w:r>
      <w:proofErr w:type="spellStart"/>
      <w:r w:rsidR="000C291F" w:rsidRPr="00F92F6B">
        <w:t>gNB</w:t>
      </w:r>
      <w:proofErr w:type="spellEnd"/>
      <w:r w:rsidRPr="00F92F6B">
        <w:t xml:space="preserve"> about the MBS </w:t>
      </w:r>
      <w:r w:rsidR="006E35C7" w:rsidRPr="00F92F6B">
        <w:t xml:space="preserve">multicast </w:t>
      </w:r>
      <w:r w:rsidRPr="00F92F6B">
        <w:t>sessions the UE has joined</w:t>
      </w:r>
      <w:r w:rsidR="00032AF9" w:rsidRPr="00F92F6B">
        <w:t xml:space="preserve"> in the UE context information</w:t>
      </w:r>
      <w:r w:rsidRPr="00F92F6B">
        <w:t>. To support provision of local multicast service with location dependent content</w:t>
      </w:r>
      <w:r w:rsidR="006E35C7" w:rsidRPr="00F92F6B">
        <w:t xml:space="preserve"> as specified in TS 23.247 [45]</w:t>
      </w:r>
      <w:r w:rsidRPr="00F92F6B">
        <w:t xml:space="preserve">, for each active multicast session, service area information per Area Session ID may be provided to the target </w:t>
      </w:r>
      <w:proofErr w:type="spellStart"/>
      <w:r w:rsidRPr="00F92F6B">
        <w:t>gNB</w:t>
      </w:r>
      <w:proofErr w:type="spellEnd"/>
      <w:r w:rsidRPr="00F92F6B">
        <w:t>.</w:t>
      </w:r>
    </w:p>
    <w:p w14:paraId="4D0DEBFF" w14:textId="3219EAB0" w:rsidR="002661BA" w:rsidRPr="00F92F6B" w:rsidRDefault="002661BA" w:rsidP="002661BA">
      <w:r w:rsidRPr="00F92F6B">
        <w:t xml:space="preserve">The source </w:t>
      </w:r>
      <w:proofErr w:type="spellStart"/>
      <w:r w:rsidR="00032AF9" w:rsidRPr="00F92F6B">
        <w:t>gNB</w:t>
      </w:r>
      <w:proofErr w:type="spellEnd"/>
      <w:r w:rsidRPr="00F92F6B">
        <w:t xml:space="preserve"> may propose data forwarding for some MRBs to minimize data loss and may exchange the corresponding MRB PDCP Sequence Number with the target </w:t>
      </w:r>
      <w:proofErr w:type="spellStart"/>
      <w:r w:rsidR="006E35C7" w:rsidRPr="00F92F6B">
        <w:t>gNB</w:t>
      </w:r>
      <w:proofErr w:type="spellEnd"/>
      <w:r w:rsidRPr="00F92F6B">
        <w:t xml:space="preserve"> during the handover preparation:</w:t>
      </w:r>
    </w:p>
    <w:p w14:paraId="4D41FE7C" w14:textId="77777777"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 xml:space="preserve">In order to support lossless handover for multicast service, the network has to ensure DL PDCP </w:t>
      </w:r>
      <w:r w:rsidR="00032AF9" w:rsidRPr="00F92F6B">
        <w:rPr>
          <w:rFonts w:eastAsiaTheme="minorEastAsia"/>
        </w:rPr>
        <w:t>COUNT value</w:t>
      </w:r>
      <w:r w:rsidRPr="00F92F6B">
        <w:rPr>
          <w:rFonts w:eastAsiaTheme="minorEastAsia"/>
        </w:rPr>
        <w:t xml:space="preserve"> synchronization and continuity between the source cell and the target cell. Furthermore, data forwarding from the source </w:t>
      </w:r>
      <w:proofErr w:type="spellStart"/>
      <w:r w:rsidRPr="00F92F6B">
        <w:rPr>
          <w:rFonts w:eastAsiaTheme="minorEastAsia"/>
        </w:rPr>
        <w:t>gNB</w:t>
      </w:r>
      <w:proofErr w:type="spellEnd"/>
      <w:r w:rsidRPr="00F92F6B">
        <w:rPr>
          <w:rFonts w:eastAsiaTheme="minorEastAsia"/>
        </w:rPr>
        <w:t xml:space="preserve"> to the target </w:t>
      </w:r>
      <w:proofErr w:type="spellStart"/>
      <w:r w:rsidRPr="00F92F6B">
        <w:rPr>
          <w:rFonts w:eastAsiaTheme="minorEastAsia"/>
        </w:rPr>
        <w:t>gNB</w:t>
      </w:r>
      <w:proofErr w:type="spellEnd"/>
      <w:r w:rsidRPr="00F92F6B">
        <w:rPr>
          <w:rFonts w:eastAsiaTheme="minorEastAsia"/>
        </w:rPr>
        <w:t xml:space="preserve"> and/or PDCP status report provided by a UE for an MRB for multicast session can be used during lossless handover.</w:t>
      </w:r>
    </w:p>
    <w:p w14:paraId="79941309" w14:textId="44C3D760" w:rsidR="002661BA" w:rsidRPr="00F92F6B" w:rsidRDefault="002661BA" w:rsidP="002661BA">
      <w:r w:rsidRPr="00F92F6B">
        <w:t xml:space="preserve">For each </w:t>
      </w:r>
      <w:r w:rsidR="00032AF9" w:rsidRPr="00F92F6B">
        <w:t>m</w:t>
      </w:r>
      <w:r w:rsidRPr="00F92F6B">
        <w:t xml:space="preserve">ulticast session with ongoing user data transmission for which no MBS Session Resources exist at the target </w:t>
      </w:r>
      <w:proofErr w:type="spellStart"/>
      <w:r w:rsidR="00032AF9" w:rsidRPr="00F92F6B">
        <w:t>gNB</w:t>
      </w:r>
      <w:proofErr w:type="spellEnd"/>
      <w:r w:rsidRPr="00F92F6B">
        <w:t xml:space="preserve">, the target </w:t>
      </w:r>
      <w:proofErr w:type="spellStart"/>
      <w:r w:rsidR="00032AF9" w:rsidRPr="00F92F6B">
        <w:t>gNB</w:t>
      </w:r>
      <w:proofErr w:type="spellEnd"/>
      <w:r w:rsidRPr="00F92F6B">
        <w:t xml:space="preserve"> triggers the setup of MBS user plane resources towards the 5GC using the NGAP Distribution Setup procedure. If unicast transport is used, </w:t>
      </w:r>
      <w:r w:rsidRPr="00F92F6B">
        <w:rPr>
          <w:rFonts w:eastAsia="SimSun"/>
        </w:rPr>
        <w:t xml:space="preserve">the target </w:t>
      </w:r>
      <w:proofErr w:type="spellStart"/>
      <w:r w:rsidR="00032AF9" w:rsidRPr="00F92F6B">
        <w:t>gNB</w:t>
      </w:r>
      <w:proofErr w:type="spellEnd"/>
      <w:r w:rsidRPr="00F92F6B">
        <w:rPr>
          <w:rFonts w:eastAsia="SimSun"/>
        </w:rPr>
        <w:t xml:space="preserve"> provides the DL tunnel endpoint to be used to the MB-SMF. If multicast transport is used</w:t>
      </w:r>
      <w:r w:rsidR="00032AF9" w:rsidRPr="00F92F6B">
        <w:rPr>
          <w:rFonts w:eastAsia="SimSun"/>
        </w:rPr>
        <w:t xml:space="preserve">, the target </w:t>
      </w:r>
      <w:proofErr w:type="spellStart"/>
      <w:r w:rsidR="00032AF9" w:rsidRPr="00F92F6B">
        <w:rPr>
          <w:rFonts w:eastAsia="SimSun"/>
        </w:rPr>
        <w:t>gNB</w:t>
      </w:r>
      <w:proofErr w:type="spellEnd"/>
      <w:r w:rsidRPr="00F92F6B">
        <w:rPr>
          <w:rFonts w:eastAsia="SimSun"/>
        </w:rPr>
        <w:t xml:space="preserve"> receives the IP multicast address from the MB-SMF.</w:t>
      </w:r>
    </w:p>
    <w:p w14:paraId="40AB3DDA" w14:textId="2529138B" w:rsidR="002661BA" w:rsidRPr="00F92F6B" w:rsidRDefault="002661BA" w:rsidP="002661BA">
      <w:r w:rsidRPr="00F92F6B">
        <w:t xml:space="preserve">During handover execution, the MBS configuration decided at target </w:t>
      </w:r>
      <w:proofErr w:type="spellStart"/>
      <w:r w:rsidR="00032AF9" w:rsidRPr="00F92F6B">
        <w:t>gNB</w:t>
      </w:r>
      <w:proofErr w:type="spellEnd"/>
      <w:r w:rsidRPr="00F92F6B">
        <w:t xml:space="preserve"> is sent to the UE via the source </w:t>
      </w:r>
      <w:proofErr w:type="spellStart"/>
      <w:r w:rsidR="00032AF9" w:rsidRPr="00F92F6B">
        <w:t>gNB</w:t>
      </w:r>
      <w:proofErr w:type="spellEnd"/>
      <w:r w:rsidRPr="00F92F6B">
        <w:t xml:space="preserve"> within an RRC container as specified in TS 38.331 [12]. </w:t>
      </w:r>
      <w:r w:rsidR="000233E6" w:rsidRPr="00F92F6B">
        <w:t xml:space="preserve">The PDCP entities for multicast MRBs in the UE can either be re-established or remain as it is. </w:t>
      </w:r>
      <w:r w:rsidRPr="00F92F6B">
        <w:t xml:space="preserve">When the UE connects to the target </w:t>
      </w:r>
      <w:proofErr w:type="spellStart"/>
      <w:r w:rsidR="00032AF9" w:rsidRPr="00F92F6B">
        <w:t>gNB</w:t>
      </w:r>
      <w:proofErr w:type="spellEnd"/>
      <w:r w:rsidRPr="00F92F6B">
        <w:t xml:space="preserve">, the target </w:t>
      </w:r>
      <w:proofErr w:type="spellStart"/>
      <w:r w:rsidR="00032AF9" w:rsidRPr="00F92F6B">
        <w:t>gNB</w:t>
      </w:r>
      <w:proofErr w:type="spellEnd"/>
      <w:r w:rsidRPr="00F92F6B">
        <w:t xml:space="preserve"> sends an indication that it is an MBS-supporting node to the SMF in the Path Switch Request message (</w:t>
      </w:r>
      <w:proofErr w:type="spellStart"/>
      <w:r w:rsidRPr="00F92F6B">
        <w:t>Xn</w:t>
      </w:r>
      <w:proofErr w:type="spellEnd"/>
      <w:r w:rsidRPr="00F92F6B">
        <w:t xml:space="preserve"> handover) or Handover Request Acknowledge message (NG handover).</w:t>
      </w:r>
    </w:p>
    <w:p w14:paraId="6E8A06B4" w14:textId="04A8E625" w:rsidR="002661BA" w:rsidRPr="00F92F6B" w:rsidRDefault="002661BA" w:rsidP="002661BA">
      <w:pPr>
        <w:rPr>
          <w:rFonts w:eastAsia="SimSun"/>
        </w:rPr>
      </w:pPr>
      <w:r w:rsidRPr="00F92F6B">
        <w:rPr>
          <w:rFonts w:eastAsia="SimSun"/>
        </w:rPr>
        <w:t xml:space="preserve">Upon successful handover completion, the source </w:t>
      </w:r>
      <w:proofErr w:type="spellStart"/>
      <w:r w:rsidR="00032AF9" w:rsidRPr="00F92F6B">
        <w:t>gNB</w:t>
      </w:r>
      <w:proofErr w:type="spellEnd"/>
      <w:r w:rsidRPr="00F92F6B">
        <w:rPr>
          <w:rFonts w:eastAsia="SimSun"/>
        </w:rPr>
        <w:t xml:space="preserve"> may trigger the release of the MBS user plane resources towards the 5GC </w:t>
      </w:r>
      <w:r w:rsidRPr="00F92F6B">
        <w:t xml:space="preserve">using the NGAP Distribution Release procedure </w:t>
      </w:r>
      <w:r w:rsidRPr="00F92F6B">
        <w:rPr>
          <w:rFonts w:eastAsia="SimSun"/>
        </w:rPr>
        <w:t xml:space="preserve">for any multicast session for which there is no remaining joined UE in the </w:t>
      </w:r>
      <w:proofErr w:type="spellStart"/>
      <w:r w:rsidR="00032AF9" w:rsidRPr="00F92F6B">
        <w:t>gNB</w:t>
      </w:r>
      <w:proofErr w:type="spellEnd"/>
      <w:r w:rsidRPr="00F92F6B">
        <w:rPr>
          <w:rFonts w:eastAsia="SimSun"/>
        </w:rPr>
        <w:t>.</w:t>
      </w:r>
    </w:p>
    <w:p w14:paraId="40300EDE" w14:textId="05F5F3B0" w:rsidR="002661BA" w:rsidRPr="00F92F6B" w:rsidRDefault="004D1563" w:rsidP="002661BA">
      <w:pPr>
        <w:pStyle w:val="Heading5"/>
        <w:rPr>
          <w:rFonts w:eastAsiaTheme="minorEastAsia"/>
        </w:rPr>
      </w:pPr>
      <w:bookmarkStart w:id="2126" w:name="_Toc219281073"/>
      <w:r w:rsidRPr="00F92F6B">
        <w:rPr>
          <w:rFonts w:eastAsiaTheme="minorEastAsia"/>
        </w:rPr>
        <w:t>16.10</w:t>
      </w:r>
      <w:r w:rsidR="002661BA" w:rsidRPr="00F92F6B">
        <w:rPr>
          <w:rFonts w:eastAsiaTheme="minorEastAsia"/>
        </w:rPr>
        <w:t>.5.3.3</w:t>
      </w:r>
      <w:r w:rsidR="002661BA" w:rsidRPr="00F92F6B">
        <w:rPr>
          <w:rFonts w:eastAsiaTheme="minorEastAsia"/>
        </w:rPr>
        <w:tab/>
        <w:t>Handover between Multicast</w:t>
      </w:r>
      <w:r w:rsidR="00032AF9" w:rsidRPr="00F92F6B">
        <w:rPr>
          <w:rFonts w:eastAsiaTheme="minorEastAsia"/>
        </w:rPr>
        <w:t>-</w:t>
      </w:r>
      <w:r w:rsidR="002661BA" w:rsidRPr="00F92F6B">
        <w:rPr>
          <w:rFonts w:eastAsiaTheme="minorEastAsia"/>
        </w:rPr>
        <w:t>supporting cell and Multicast non-supporting cell</w:t>
      </w:r>
      <w:bookmarkEnd w:id="2126"/>
    </w:p>
    <w:p w14:paraId="0EB72EA5" w14:textId="3B25E2F2" w:rsidR="002661BA" w:rsidRPr="00F92F6B" w:rsidRDefault="002661BA" w:rsidP="002661BA">
      <w:r w:rsidRPr="00F92F6B">
        <w:t xml:space="preserve">During an MBS </w:t>
      </w:r>
      <w:r w:rsidR="00032AF9" w:rsidRPr="00F92F6B">
        <w:t xml:space="preserve">multicast </w:t>
      </w:r>
      <w:r w:rsidRPr="00F92F6B">
        <w:t xml:space="preserve">session, at mobility from an MBS-supporting </w:t>
      </w:r>
      <w:r w:rsidR="006E35C7" w:rsidRPr="00F92F6B">
        <w:t>cell</w:t>
      </w:r>
      <w:r w:rsidRPr="00F92F6B">
        <w:t xml:space="preserve"> to an MBS non-supporting </w:t>
      </w:r>
      <w:r w:rsidR="006E35C7" w:rsidRPr="00F92F6B">
        <w:t>cell</w:t>
      </w:r>
      <w:r w:rsidRPr="00F92F6B">
        <w:t xml:space="preserve">, the target </w:t>
      </w:r>
      <w:proofErr w:type="spellStart"/>
      <w:r w:rsidR="00032AF9" w:rsidRPr="00F92F6B">
        <w:t>gNB</w:t>
      </w:r>
      <w:proofErr w:type="spellEnd"/>
      <w:r w:rsidRPr="00F92F6B">
        <w:t xml:space="preserve"> sets up PDU Session Resources mapped to the MBS </w:t>
      </w:r>
      <w:r w:rsidR="006E35C7" w:rsidRPr="00F92F6B">
        <w:t xml:space="preserve">multicast </w:t>
      </w:r>
      <w:r w:rsidR="001D592A" w:rsidRPr="00F92F6B">
        <w:t>s</w:t>
      </w:r>
      <w:r w:rsidRPr="00F92F6B">
        <w:t xml:space="preserve">ession. The 5GC infers from the absence of an "MBS-support" indication </w:t>
      </w:r>
      <w:r w:rsidR="006E35C7" w:rsidRPr="00F92F6B">
        <w:t xml:space="preserve">from </w:t>
      </w:r>
      <w:proofErr w:type="spellStart"/>
      <w:r w:rsidR="006E35C7" w:rsidRPr="00F92F6B">
        <w:t>gNB</w:t>
      </w:r>
      <w:proofErr w:type="spellEnd"/>
      <w:r w:rsidR="006E35C7" w:rsidRPr="00F92F6B">
        <w:t xml:space="preserve"> </w:t>
      </w:r>
      <w:r w:rsidRPr="00F92F6B">
        <w:t>in the Path Switch Request message (</w:t>
      </w:r>
      <w:proofErr w:type="spellStart"/>
      <w:r w:rsidRPr="00F92F6B">
        <w:t>Xn</w:t>
      </w:r>
      <w:proofErr w:type="spellEnd"/>
      <w:r w:rsidRPr="00F92F6B">
        <w:t xml:space="preserve"> handover) or Handover Request Acknowledge message (NG handover) that MBS </w:t>
      </w:r>
      <w:r w:rsidR="006E35C7" w:rsidRPr="00F92F6B">
        <w:t xml:space="preserve">multicast </w:t>
      </w:r>
      <w:r w:rsidRPr="00F92F6B">
        <w:t xml:space="preserve">data packets delivery has to be switched to 5GC individual MBS traffic delivery as specified in TS 23.247 </w:t>
      </w:r>
      <w:r w:rsidR="00EA1F40" w:rsidRPr="00F92F6B">
        <w:t>[45]</w:t>
      </w:r>
      <w:r w:rsidRPr="00F92F6B">
        <w:t xml:space="preserve">. If data forwarding is applied, the source </w:t>
      </w:r>
      <w:proofErr w:type="spellStart"/>
      <w:r w:rsidR="00032AF9" w:rsidRPr="00F92F6B">
        <w:t>gNB</w:t>
      </w:r>
      <w:proofErr w:type="spellEnd"/>
      <w:r w:rsidRPr="00F92F6B">
        <w:t xml:space="preserve"> infers from the handover preparation response message that the target </w:t>
      </w:r>
      <w:proofErr w:type="spellStart"/>
      <w:r w:rsidR="00032AF9" w:rsidRPr="00F92F6B">
        <w:t>gNB</w:t>
      </w:r>
      <w:proofErr w:type="spellEnd"/>
      <w:r w:rsidRPr="00F92F6B">
        <w:t xml:space="preserve"> does not support MBS and changes the QFI(s) in the forwarded packets to the associated </w:t>
      </w:r>
      <w:r w:rsidR="00032AF9" w:rsidRPr="00F92F6B">
        <w:t xml:space="preserve">PDU Session </w:t>
      </w:r>
      <w:r w:rsidRPr="00F92F6B">
        <w:t xml:space="preserve">QFI(s) if respective mapping information is available. The source </w:t>
      </w:r>
      <w:proofErr w:type="spellStart"/>
      <w:r w:rsidR="00032AF9" w:rsidRPr="00F92F6B">
        <w:t>gNB</w:t>
      </w:r>
      <w:proofErr w:type="spellEnd"/>
      <w:r w:rsidRPr="00F92F6B">
        <w:t xml:space="preserve"> may be aware that the target </w:t>
      </w:r>
      <w:proofErr w:type="spellStart"/>
      <w:r w:rsidR="00032AF9" w:rsidRPr="00F92F6B">
        <w:t>gNB</w:t>
      </w:r>
      <w:proofErr w:type="spellEnd"/>
      <w:r w:rsidRPr="00F92F6B">
        <w:t xml:space="preserve"> is non-MBS supporting already before Handover Preparation.</w:t>
      </w:r>
    </w:p>
    <w:p w14:paraId="24853B2C" w14:textId="378029BE" w:rsidR="002661BA" w:rsidRPr="00F92F6B" w:rsidRDefault="002661BA" w:rsidP="002661BA">
      <w:r w:rsidRPr="00F92F6B">
        <w:t xml:space="preserve">For mobility from MBS non-supporting </w:t>
      </w:r>
      <w:r w:rsidR="006E35C7" w:rsidRPr="00F92F6B">
        <w:t>cell</w:t>
      </w:r>
      <w:r w:rsidRPr="00F92F6B">
        <w:t xml:space="preserve"> to MBS-supporting </w:t>
      </w:r>
      <w:r w:rsidR="006E35C7" w:rsidRPr="00F92F6B">
        <w:t>cell</w:t>
      </w:r>
      <w:r w:rsidRPr="00F92F6B">
        <w:t xml:space="preserve">, the existing </w:t>
      </w:r>
      <w:proofErr w:type="spellStart"/>
      <w:r w:rsidRPr="00F92F6B">
        <w:t>Xn</w:t>
      </w:r>
      <w:proofErr w:type="spellEnd"/>
      <w:r w:rsidRPr="00F92F6B">
        <w:t xml:space="preserve">/NG handover procedures apply. The 5GC infers from the presence of the "MBS-support" indicator </w:t>
      </w:r>
      <w:r w:rsidR="006E35C7" w:rsidRPr="00F92F6B">
        <w:t xml:space="preserve">from </w:t>
      </w:r>
      <w:proofErr w:type="spellStart"/>
      <w:r w:rsidR="006E35C7" w:rsidRPr="00F92F6B">
        <w:t>gNB</w:t>
      </w:r>
      <w:proofErr w:type="spellEnd"/>
      <w:r w:rsidR="006E35C7" w:rsidRPr="00F92F6B">
        <w:t xml:space="preserve"> </w:t>
      </w:r>
      <w:r w:rsidRPr="00F92F6B">
        <w:t>in the Path Switch Request message (</w:t>
      </w:r>
      <w:proofErr w:type="spellStart"/>
      <w:r w:rsidRPr="00F92F6B">
        <w:t>Xn</w:t>
      </w:r>
      <w:proofErr w:type="spellEnd"/>
      <w:r w:rsidRPr="00F92F6B">
        <w:t xml:space="preserve"> handover) or in the Handover Request Acknowledge message (NG handover) that MBS </w:t>
      </w:r>
      <w:r w:rsidR="006E35C7" w:rsidRPr="00F92F6B">
        <w:t xml:space="preserve">multicast </w:t>
      </w:r>
      <w:r w:rsidRPr="00F92F6B">
        <w:t xml:space="preserve">data packets delivery can be switched from 5GC </w:t>
      </w:r>
      <w:r w:rsidR="00805CE8" w:rsidRPr="00F92F6B">
        <w:t>I</w:t>
      </w:r>
      <w:r w:rsidRPr="00F92F6B">
        <w:t xml:space="preserve">ndividual </w:t>
      </w:r>
      <w:r w:rsidR="006E35C7" w:rsidRPr="00F92F6B">
        <w:t xml:space="preserve">MBS </w:t>
      </w:r>
      <w:r w:rsidRPr="00F92F6B">
        <w:t xml:space="preserve">traffic delivery to 5GC </w:t>
      </w:r>
      <w:r w:rsidR="00805CE8" w:rsidRPr="00F92F6B">
        <w:t>S</w:t>
      </w:r>
      <w:r w:rsidRPr="00F92F6B">
        <w:t xml:space="preserve">hared </w:t>
      </w:r>
      <w:r w:rsidR="00805CE8" w:rsidRPr="00F92F6B">
        <w:t xml:space="preserve">MBS </w:t>
      </w:r>
      <w:r w:rsidRPr="00F92F6B">
        <w:t xml:space="preserve">traffic delivery. After </w:t>
      </w:r>
      <w:proofErr w:type="spellStart"/>
      <w:r w:rsidR="00D47EA6" w:rsidRPr="00F92F6B">
        <w:t>Xn</w:t>
      </w:r>
      <w:proofErr w:type="spellEnd"/>
      <w:r w:rsidR="00D47EA6" w:rsidRPr="00F92F6B">
        <w:t xml:space="preserve"> </w:t>
      </w:r>
      <w:r w:rsidRPr="00F92F6B">
        <w:t xml:space="preserve">handover, the SMF triggers switching MBS </w:t>
      </w:r>
      <w:r w:rsidR="00805CE8" w:rsidRPr="00F92F6B">
        <w:t xml:space="preserve">multicast </w:t>
      </w:r>
      <w:r w:rsidRPr="00F92F6B">
        <w:t>data packets delivery fr</w:t>
      </w:r>
      <w:r w:rsidR="00032AF9" w:rsidRPr="00F92F6B">
        <w:t>o</w:t>
      </w:r>
      <w:r w:rsidRPr="00F92F6B">
        <w:t xml:space="preserve">m </w:t>
      </w:r>
      <w:r w:rsidR="00805CE8" w:rsidRPr="00F92F6B">
        <w:t>5GC I</w:t>
      </w:r>
      <w:r w:rsidRPr="00F92F6B">
        <w:t xml:space="preserve">ndividual to </w:t>
      </w:r>
      <w:r w:rsidR="00805CE8" w:rsidRPr="00F92F6B">
        <w:t>5GC S</w:t>
      </w:r>
      <w:r w:rsidRPr="00F92F6B">
        <w:t xml:space="preserve">hared </w:t>
      </w:r>
      <w:r w:rsidR="00805CE8" w:rsidRPr="00F92F6B">
        <w:t xml:space="preserve">MBS </w:t>
      </w:r>
      <w:r w:rsidRPr="00F92F6B">
        <w:t xml:space="preserve">traffic delivery by providing MBS Session IDs joined by the UE to the </w:t>
      </w:r>
      <w:r w:rsidR="00805CE8" w:rsidRPr="00F92F6B">
        <w:t xml:space="preserve">target </w:t>
      </w:r>
      <w:proofErr w:type="spellStart"/>
      <w:r w:rsidR="00032AF9" w:rsidRPr="00F92F6B">
        <w:t>gNB</w:t>
      </w:r>
      <w:proofErr w:type="spellEnd"/>
      <w:r w:rsidRPr="00F92F6B">
        <w:t xml:space="preserve"> by means of the PDU Session Resource Modification procedure. </w:t>
      </w:r>
      <w:r w:rsidR="001D592A" w:rsidRPr="00F92F6B">
        <w:t>F</w:t>
      </w:r>
      <w:r w:rsidR="00D47EA6" w:rsidRPr="00F92F6B">
        <w:t xml:space="preserve">or NG handover, the SMF provides the MBS Session IDs joined by the UE to the target </w:t>
      </w:r>
      <w:proofErr w:type="spellStart"/>
      <w:r w:rsidR="00032AF9" w:rsidRPr="00F92F6B">
        <w:t>gNB</w:t>
      </w:r>
      <w:proofErr w:type="spellEnd"/>
      <w:r w:rsidR="00D47EA6" w:rsidRPr="00F92F6B">
        <w:t xml:space="preserve"> by means of NGAP Handover Request. </w:t>
      </w:r>
      <w:r w:rsidRPr="00F92F6B">
        <w:t xml:space="preserve">Minimization of data loss and duplication avoidance may be applied by means of identical MBS QFI SNs received over the shared NG-U </w:t>
      </w:r>
      <w:r w:rsidR="00E21293" w:rsidRPr="00F92F6B">
        <w:t>tunnel against those received over</w:t>
      </w:r>
      <w:r w:rsidRPr="00F92F6B">
        <w:t xml:space="preserve"> unicast NG-U tunnels</w:t>
      </w:r>
      <w:r w:rsidR="00E21293" w:rsidRPr="00F92F6B">
        <w:t xml:space="preserve"> or forwarding tunnels</w:t>
      </w:r>
      <w:r w:rsidRPr="00F92F6B">
        <w:t>.</w:t>
      </w:r>
    </w:p>
    <w:p w14:paraId="263BC88C" w14:textId="07E8EF8C" w:rsidR="002661BA" w:rsidRPr="00F92F6B" w:rsidRDefault="002661BA" w:rsidP="002661BA">
      <w:pPr>
        <w:rPr>
          <w:rFonts w:eastAsiaTheme="minorEastAsia"/>
        </w:rPr>
      </w:pPr>
      <w:r w:rsidRPr="00F92F6B">
        <w:rPr>
          <w:rFonts w:eastAsia="SimSun"/>
        </w:rPr>
        <w:t>Mobility from a multicast</w:t>
      </w:r>
      <w:r w:rsidR="00032AF9" w:rsidRPr="00F92F6B">
        <w:rPr>
          <w:rFonts w:eastAsia="SimSun"/>
        </w:rPr>
        <w:t>-</w:t>
      </w:r>
      <w:r w:rsidRPr="00F92F6B">
        <w:rPr>
          <w:rFonts w:eastAsia="SimSun"/>
        </w:rPr>
        <w:t xml:space="preserve">supporting cell to a multicast non-supporting cell can be achieved by switching the MRB to a DRB in the source </w:t>
      </w:r>
      <w:proofErr w:type="spellStart"/>
      <w:r w:rsidRPr="00F92F6B">
        <w:t>gNB</w:t>
      </w:r>
      <w:proofErr w:type="spellEnd"/>
      <w:r w:rsidRPr="00F92F6B">
        <w:rPr>
          <w:rFonts w:eastAsia="SimSun"/>
        </w:rPr>
        <w:t xml:space="preserve"> before a handover.</w:t>
      </w:r>
    </w:p>
    <w:p w14:paraId="5E897A39" w14:textId="0E3A8875" w:rsidR="002661BA" w:rsidRPr="00F92F6B" w:rsidRDefault="002661BA" w:rsidP="002661BA">
      <w:pPr>
        <w:pStyle w:val="NO"/>
        <w:rPr>
          <w:rFonts w:eastAsiaTheme="minorEastAsia"/>
        </w:rPr>
      </w:pPr>
      <w:r w:rsidRPr="00F92F6B">
        <w:rPr>
          <w:rFonts w:eastAsiaTheme="minorEastAsia"/>
        </w:rPr>
        <w:t>NOTE:</w:t>
      </w:r>
      <w:r w:rsidRPr="00F92F6B">
        <w:tab/>
        <w:t xml:space="preserve">A UE may be handed over to a target </w:t>
      </w:r>
      <w:proofErr w:type="spellStart"/>
      <w:r w:rsidRPr="00F92F6B">
        <w:t>gNB</w:t>
      </w:r>
      <w:proofErr w:type="spellEnd"/>
      <w:r w:rsidRPr="00F92F6B">
        <w:t xml:space="preserve"> not</w:t>
      </w:r>
      <w:r w:rsidR="00032AF9" w:rsidRPr="00F92F6B">
        <w:t xml:space="preserve"> </w:t>
      </w:r>
      <w:r w:rsidRPr="00F92F6B">
        <w:t xml:space="preserve">supporting MBS without prior reconfiguration from MRB to the DRB in the source </w:t>
      </w:r>
      <w:proofErr w:type="spellStart"/>
      <w:r w:rsidRPr="00F92F6B">
        <w:t>gNB</w:t>
      </w:r>
      <w:proofErr w:type="spellEnd"/>
      <w:r w:rsidRPr="00F92F6B">
        <w:t xml:space="preserve">. In this case, the AS configuration </w:t>
      </w:r>
      <w:r w:rsidRPr="00F92F6B">
        <w:rPr>
          <w:rFonts w:eastAsiaTheme="minorEastAsia"/>
        </w:rPr>
        <w:t>may not be</w:t>
      </w:r>
      <w:r w:rsidRPr="00F92F6B">
        <w:t xml:space="preserve"> comprehended by the target </w:t>
      </w:r>
      <w:proofErr w:type="spellStart"/>
      <w:r w:rsidRPr="00F92F6B">
        <w:t>gNB</w:t>
      </w:r>
      <w:proofErr w:type="spellEnd"/>
      <w:r w:rsidRPr="00F92F6B">
        <w:t xml:space="preserve"> causing full configuration</w:t>
      </w:r>
      <w:r w:rsidRPr="00F92F6B">
        <w:rPr>
          <w:rFonts w:eastAsiaTheme="minorEastAsia"/>
        </w:rPr>
        <w:t>.</w:t>
      </w:r>
    </w:p>
    <w:p w14:paraId="6250F606" w14:textId="3F233749" w:rsidR="002661BA" w:rsidRPr="00F92F6B" w:rsidRDefault="004D1563" w:rsidP="002661BA">
      <w:pPr>
        <w:pStyle w:val="Heading5"/>
        <w:rPr>
          <w:rFonts w:eastAsia="SimSun"/>
        </w:rPr>
      </w:pPr>
      <w:bookmarkStart w:id="2127" w:name="_Toc219281074"/>
      <w:r w:rsidRPr="00F92F6B">
        <w:t>16.10</w:t>
      </w:r>
      <w:r w:rsidR="002661BA" w:rsidRPr="00F92F6B">
        <w:t>.5.3.</w:t>
      </w:r>
      <w:r w:rsidR="002661BA" w:rsidRPr="00F92F6B">
        <w:rPr>
          <w:rFonts w:eastAsiaTheme="minorEastAsia"/>
        </w:rPr>
        <w:t>4</w:t>
      </w:r>
      <w:r w:rsidR="002661BA" w:rsidRPr="00F92F6B">
        <w:rPr>
          <w:rFonts w:eastAsiaTheme="minorEastAsia"/>
        </w:rPr>
        <w:tab/>
      </w:r>
      <w:r w:rsidR="002661BA" w:rsidRPr="00F92F6B">
        <w:t xml:space="preserve">MRB </w:t>
      </w:r>
      <w:r w:rsidR="002661BA" w:rsidRPr="00F92F6B">
        <w:rPr>
          <w:rFonts w:eastAsiaTheme="minorEastAsia"/>
        </w:rPr>
        <w:t>reconfiguration</w:t>
      </w:r>
      <w:bookmarkEnd w:id="2127"/>
    </w:p>
    <w:p w14:paraId="56FB2C67" w14:textId="54438B92" w:rsidR="002661BA" w:rsidRPr="00F92F6B" w:rsidRDefault="002661BA" w:rsidP="002661BA">
      <w:pPr>
        <w:rPr>
          <w:rFonts w:eastAsia="SimSun"/>
        </w:rPr>
      </w:pPr>
      <w:r w:rsidRPr="00F92F6B">
        <w:rPr>
          <w:rFonts w:eastAsia="SimSun"/>
        </w:rPr>
        <w:t xml:space="preserve">The </w:t>
      </w:r>
      <w:proofErr w:type="spellStart"/>
      <w:r w:rsidRPr="00F92F6B">
        <w:rPr>
          <w:rFonts w:eastAsia="SimSun"/>
        </w:rPr>
        <w:t>gNB</w:t>
      </w:r>
      <w:proofErr w:type="spellEnd"/>
      <w:r w:rsidRPr="00F92F6B">
        <w:rPr>
          <w:rFonts w:eastAsia="SimSun"/>
        </w:rPr>
        <w:t xml:space="preserve"> may use </w:t>
      </w:r>
      <w:proofErr w:type="spellStart"/>
      <w:r w:rsidRPr="00F92F6B">
        <w:rPr>
          <w:i/>
        </w:rPr>
        <w:t>RRCReconfiguration</w:t>
      </w:r>
      <w:proofErr w:type="spellEnd"/>
      <w:r w:rsidRPr="00F92F6B">
        <w:t xml:space="preserve"> message to </w:t>
      </w:r>
      <w:r w:rsidRPr="00F92F6B">
        <w:rPr>
          <w:rFonts w:eastAsiaTheme="minorEastAsia"/>
        </w:rPr>
        <w:t xml:space="preserve">configure or </w:t>
      </w:r>
      <w:r w:rsidRPr="00F92F6B">
        <w:t>reconfigure a multicast MRB, e.g.</w:t>
      </w:r>
      <w:r w:rsidR="00032AF9" w:rsidRPr="00F92F6B">
        <w:t>,</w:t>
      </w:r>
      <w:r w:rsidRPr="00F92F6B">
        <w:t xml:space="preserve"> add/release/modify the MRB</w:t>
      </w:r>
      <w:r w:rsidR="005C624F" w:rsidRPr="00F92F6B">
        <w:t>'</w:t>
      </w:r>
      <w:r w:rsidRPr="00F92F6B">
        <w:t xml:space="preserve">s RLC entities as described in </w:t>
      </w:r>
      <w:r w:rsidR="009B2094" w:rsidRPr="00F92F6B">
        <w:t>clause</w:t>
      </w:r>
      <w:r w:rsidRPr="00F92F6B">
        <w:t xml:space="preserve"> </w:t>
      </w:r>
      <w:r w:rsidR="004D1563" w:rsidRPr="00F92F6B">
        <w:t>16.10</w:t>
      </w:r>
      <w:r w:rsidRPr="00F92F6B">
        <w:t>.3.</w:t>
      </w:r>
      <w:r w:rsidRPr="00F92F6B">
        <w:rPr>
          <w:rFonts w:eastAsiaTheme="minorEastAsia"/>
        </w:rPr>
        <w:t xml:space="preserve"> </w:t>
      </w:r>
      <w:r w:rsidRPr="00F92F6B">
        <w:rPr>
          <w:rFonts w:eastAsia="SimSun"/>
        </w:rPr>
        <w:t xml:space="preserve">In order to minimize the data loss due to MRB reconfiguration, </w:t>
      </w:r>
      <w:proofErr w:type="spellStart"/>
      <w:r w:rsidRPr="00F92F6B">
        <w:rPr>
          <w:rFonts w:eastAsia="SimSun"/>
        </w:rPr>
        <w:t>gNB</w:t>
      </w:r>
      <w:proofErr w:type="spellEnd"/>
      <w:r w:rsidRPr="00F92F6B">
        <w:rPr>
          <w:rFonts w:eastAsia="SimSun"/>
        </w:rPr>
        <w:t xml:space="preserve"> may configure UE to send a PDCP status report during reconfiguration </w:t>
      </w:r>
      <w:r w:rsidR="000233E6" w:rsidRPr="00F92F6B">
        <w:t>for</w:t>
      </w:r>
      <w:r w:rsidRPr="00F92F6B">
        <w:t xml:space="preserve"> MRB type change</w:t>
      </w:r>
      <w:r w:rsidRPr="00F92F6B">
        <w:rPr>
          <w:rFonts w:eastAsia="SimSun"/>
        </w:rPr>
        <w:t>.</w:t>
      </w:r>
    </w:p>
    <w:p w14:paraId="30A874BD" w14:textId="64F398F4" w:rsidR="00D57438" w:rsidRPr="00F92F6B" w:rsidRDefault="00BD7169" w:rsidP="00D57438">
      <w:pPr>
        <w:pStyle w:val="Heading5"/>
      </w:pPr>
      <w:bookmarkStart w:id="2128" w:name="_Toc219281075"/>
      <w:r w:rsidRPr="00F92F6B">
        <w:t>16.10.5.3.5</w:t>
      </w:r>
      <w:r w:rsidR="00D57438" w:rsidRPr="00F92F6B">
        <w:tab/>
        <w:t>Service Continuity in RRC_INACTIVE</w:t>
      </w:r>
      <w:bookmarkEnd w:id="2128"/>
    </w:p>
    <w:p w14:paraId="4993402A" w14:textId="58A3CC5D" w:rsidR="00D57438" w:rsidRPr="00F92F6B" w:rsidRDefault="00D57438" w:rsidP="00D57438">
      <w:r w:rsidRPr="00F92F6B">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F92F6B">
        <w:t xml:space="preserve"> or multicast MCCH</w:t>
      </w:r>
      <w:r w:rsidRPr="00F92F6B">
        <w:t xml:space="preserve"> is not provided </w:t>
      </w:r>
      <w:r w:rsidR="00E21499" w:rsidRPr="00F92F6B">
        <w:t xml:space="preserve">in </w:t>
      </w:r>
      <w:r w:rsidRPr="00F92F6B">
        <w:t xml:space="preserve">the new cell. Even if the UE in RRC_INACTIVE state </w:t>
      </w:r>
      <w:r w:rsidR="00E21499" w:rsidRPr="00F92F6B">
        <w:t xml:space="preserve">has </w:t>
      </w:r>
      <w:r w:rsidRPr="00F92F6B">
        <w:t xml:space="preserve">received </w:t>
      </w:r>
      <w:r w:rsidR="00E21499" w:rsidRPr="00F92F6B">
        <w:t xml:space="preserve">an </w:t>
      </w:r>
      <w:r w:rsidRPr="00F92F6B">
        <w:t>indication</w:t>
      </w:r>
      <w:r w:rsidRPr="00F92F6B">
        <w:rPr>
          <w:noProof/>
        </w:rPr>
        <w:t xml:space="preserve"> to stop monitoring</w:t>
      </w:r>
      <w:r w:rsidRPr="00F92F6B" w:rsidDel="00B06DD4">
        <w:rPr>
          <w:rFonts w:eastAsia="SimSun"/>
        </w:rPr>
        <w:t xml:space="preserve"> </w:t>
      </w:r>
      <w:r w:rsidRPr="00F92F6B">
        <w:rPr>
          <w:noProof/>
        </w:rPr>
        <w:t xml:space="preserve">PDCCH </w:t>
      </w:r>
      <w:r w:rsidRPr="00F92F6B">
        <w:rPr>
          <w:rFonts w:eastAsia="SimSun"/>
        </w:rPr>
        <w:t xml:space="preserve">addressed by G-RNTI </w:t>
      </w:r>
      <w:r w:rsidRPr="00F92F6B">
        <w:t xml:space="preserve">for an MBS multicast session in the source cell, the UE acquires </w:t>
      </w:r>
      <w:r w:rsidR="00E21499" w:rsidRPr="00F92F6B">
        <w:t xml:space="preserve">multicast </w:t>
      </w:r>
      <w:r w:rsidRPr="00F92F6B">
        <w:t>MCCH in the reselected cell after cell reselection.</w:t>
      </w:r>
    </w:p>
    <w:p w14:paraId="31116C5E" w14:textId="77266D40" w:rsidR="00D57438" w:rsidRPr="00F92F6B" w:rsidRDefault="00D57438" w:rsidP="00D57438">
      <w:r w:rsidRPr="00F92F6B">
        <w:t xml:space="preserve">The </w:t>
      </w:r>
      <w:proofErr w:type="spellStart"/>
      <w:r w:rsidRPr="00F92F6B">
        <w:rPr>
          <w:rFonts w:eastAsia="Yu Mincho"/>
        </w:rPr>
        <w:t>gNB</w:t>
      </w:r>
      <w:proofErr w:type="spellEnd"/>
      <w:r w:rsidRPr="00F92F6B">
        <w:rPr>
          <w:rFonts w:eastAsia="Yu Mincho"/>
        </w:rPr>
        <w:t xml:space="preserve"> may </w:t>
      </w:r>
      <w:r w:rsidRPr="00F92F6B">
        <w:t xml:space="preserve">indicate in the multicast MCCH the list of neighbour cells providing </w:t>
      </w:r>
      <w:r w:rsidRPr="00F92F6B">
        <w:rPr>
          <w:rFonts w:eastAsia="Yu Mincho"/>
        </w:rPr>
        <w:t xml:space="preserve">the same MBS multicast service(s) for UEs in RRC_INACTIVE state </w:t>
      </w:r>
      <w:r w:rsidRPr="00F92F6B">
        <w:t xml:space="preserve">as provided in the serving cell. This allows the UE, e.g., to resume RRC connection without reading </w:t>
      </w:r>
      <w:r w:rsidRPr="00F92F6B">
        <w:rPr>
          <w:i/>
          <w:iCs/>
        </w:rPr>
        <w:t>SIB</w:t>
      </w:r>
      <w:r w:rsidR="00773EB5" w:rsidRPr="00F92F6B">
        <w:rPr>
          <w:i/>
          <w:iCs/>
        </w:rPr>
        <w:t>24</w:t>
      </w:r>
      <w:r w:rsidRPr="00F92F6B">
        <w:t xml:space="preserve"> and multicast MCCH of the neighbour cell, if the interested service which is activated is not available to the UE in RRC_INACTIVE state.</w:t>
      </w:r>
    </w:p>
    <w:p w14:paraId="04771537" w14:textId="16C062AD" w:rsidR="00D57438" w:rsidRPr="00F92F6B" w:rsidRDefault="00D57438" w:rsidP="00D57438">
      <w:r w:rsidRPr="00F92F6B">
        <w:t xml:space="preserve">The </w:t>
      </w:r>
      <w:proofErr w:type="spellStart"/>
      <w:r w:rsidRPr="00F92F6B">
        <w:t>gNB</w:t>
      </w:r>
      <w:proofErr w:type="spellEnd"/>
      <w:r w:rsidRPr="00F92F6B">
        <w:t xml:space="preserve"> may provide an indication on cell PDCP COUNT synchronization for an MBS session with PTM configuration in </w:t>
      </w:r>
      <w:proofErr w:type="spellStart"/>
      <w:r w:rsidRPr="00F92F6B">
        <w:rPr>
          <w:i/>
          <w:iCs/>
        </w:rPr>
        <w:t>RRCRelease</w:t>
      </w:r>
      <w:proofErr w:type="spellEnd"/>
      <w:r w:rsidRPr="00F92F6B">
        <w:t xml:space="preserve"> message. If indicated by the </w:t>
      </w:r>
      <w:proofErr w:type="spellStart"/>
      <w:r w:rsidRPr="00F92F6B">
        <w:t>gNB</w:t>
      </w:r>
      <w:proofErr w:type="spellEnd"/>
      <w:r w:rsidRPr="00F92F6B">
        <w:t>, all cells within the RNA are synchronized in terms of PDCP COUNT</w:t>
      </w:r>
      <w:r w:rsidRPr="00F92F6B">
        <w:rPr>
          <w:rFonts w:cs="Arial"/>
        </w:rPr>
        <w:t xml:space="preserve"> value to the </w:t>
      </w:r>
      <w:r w:rsidRPr="00F92F6B">
        <w:t>MRBs of the corresponding MBS service, and the order of MRBs within the list of multicast MRB configuration for the same MBS multicast session in the multicast MCCH message of the last serving cell and (re</w:t>
      </w:r>
      <w:r w:rsidRPr="00F92F6B">
        <w:rPr>
          <w:rFonts w:eastAsia="Yu Mincho"/>
        </w:rPr>
        <w:t>)</w:t>
      </w:r>
      <w:r w:rsidRPr="00F92F6B">
        <w:t>selected cell within the RNA should be consistent. Upon reselection to a cell indicated as synchronized in terms of PDCP COUNT value, the UE</w:t>
      </w:r>
      <w:r w:rsidRPr="00F92F6B">
        <w:rPr>
          <w:rFonts w:cs="Arial"/>
        </w:rPr>
        <w:t xml:space="preserve"> </w:t>
      </w:r>
      <w:r w:rsidRPr="00F92F6B">
        <w:t>does</w:t>
      </w:r>
      <w:r w:rsidR="00E96F07" w:rsidRPr="00F92F6B">
        <w:t xml:space="preserve"> </w:t>
      </w:r>
      <w:r w:rsidRPr="00F92F6B">
        <w:t>n</w:t>
      </w:r>
      <w:r w:rsidR="00E96F07" w:rsidRPr="00F92F6B">
        <w:t>o</w:t>
      </w:r>
      <w:r w:rsidRPr="00F92F6B">
        <w:t>t initialize the PDCP state variables. Otherwise, the UE initializes the PDCP state variables as defined in TS 38.323 [8].</w:t>
      </w:r>
    </w:p>
    <w:p w14:paraId="677581E5" w14:textId="0FFFC93A" w:rsidR="00D57438" w:rsidRPr="00F92F6B" w:rsidRDefault="00D57438" w:rsidP="00D57438">
      <w:r w:rsidRPr="00F92F6B">
        <w:rPr>
          <w:rFonts w:eastAsia="Yu Mincho"/>
        </w:rPr>
        <w:t>T</w:t>
      </w:r>
      <w:r w:rsidRPr="00F92F6B">
        <w:t xml:space="preserve">he UE may be configured with dedicated frequency priorities in </w:t>
      </w:r>
      <w:proofErr w:type="spellStart"/>
      <w:r w:rsidRPr="00F92F6B">
        <w:rPr>
          <w:i/>
          <w:iCs/>
        </w:rPr>
        <w:t>RRCRelease</w:t>
      </w:r>
      <w:proofErr w:type="spellEnd"/>
      <w:r w:rsidRPr="00F92F6B">
        <w:t xml:space="preserve"> message which the UE applies during cell reselection while receiving data of MBS multicast session in RRC_INACTIVE state.</w:t>
      </w:r>
    </w:p>
    <w:p w14:paraId="02796B79" w14:textId="220520C2" w:rsidR="00D57438" w:rsidRPr="00F92F6B" w:rsidRDefault="00D57438" w:rsidP="00D57438">
      <w:pPr>
        <w:rPr>
          <w:rFonts w:eastAsia="SimSun"/>
        </w:rPr>
      </w:pPr>
      <w:r w:rsidRPr="00F92F6B">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proofErr w:type="spellStart"/>
      <w:r w:rsidRPr="00F92F6B">
        <w:rPr>
          <w:i/>
          <w:iCs/>
        </w:rPr>
        <w:t>RRCRelease</w:t>
      </w:r>
      <w:proofErr w:type="spellEnd"/>
      <w:r w:rsidRPr="00F92F6B">
        <w:t xml:space="preserve"> message or multicast MCCH.</w:t>
      </w:r>
    </w:p>
    <w:p w14:paraId="7CE35EA7" w14:textId="1302C043" w:rsidR="002661BA" w:rsidRPr="00F92F6B" w:rsidRDefault="004D1563" w:rsidP="002661BA">
      <w:pPr>
        <w:pStyle w:val="Heading4"/>
        <w:rPr>
          <w:rFonts w:eastAsiaTheme="minorEastAsia"/>
        </w:rPr>
      </w:pPr>
      <w:bookmarkStart w:id="2129" w:name="_Toc219281076"/>
      <w:r w:rsidRPr="00F92F6B">
        <w:rPr>
          <w:rFonts w:eastAsiaTheme="minorEastAsia"/>
        </w:rPr>
        <w:t>16.10</w:t>
      </w:r>
      <w:r w:rsidR="002661BA" w:rsidRPr="00F92F6B">
        <w:rPr>
          <w:rFonts w:eastAsiaTheme="minorEastAsia"/>
        </w:rPr>
        <w:t>.5.4</w:t>
      </w:r>
      <w:r w:rsidR="002661BA" w:rsidRPr="00F92F6B">
        <w:rPr>
          <w:rFonts w:eastAsiaTheme="minorEastAsia"/>
        </w:rPr>
        <w:tab/>
        <w:t>Reception of MBS Multicast data</w:t>
      </w:r>
      <w:bookmarkEnd w:id="2129"/>
    </w:p>
    <w:p w14:paraId="39B33ACF" w14:textId="4ACE30F8" w:rsidR="002661BA" w:rsidRPr="00F92F6B" w:rsidRDefault="002661BA" w:rsidP="002661BA">
      <w:pPr>
        <w:rPr>
          <w:rFonts w:eastAsia="SimSun"/>
        </w:rPr>
      </w:pPr>
      <w:r w:rsidRPr="00F92F6B">
        <w:rPr>
          <w:rFonts w:eastAsia="SimSun"/>
        </w:rPr>
        <w:t xml:space="preserve">For multicast service, </w:t>
      </w:r>
      <w:proofErr w:type="spellStart"/>
      <w:r w:rsidRPr="00F92F6B">
        <w:rPr>
          <w:rFonts w:eastAsia="SimSun"/>
        </w:rPr>
        <w:t>gNB</w:t>
      </w:r>
      <w:proofErr w:type="spellEnd"/>
      <w:r w:rsidRPr="00F92F6B">
        <w:rPr>
          <w:rFonts w:eastAsia="SimSun"/>
        </w:rPr>
        <w:t xml:space="preserve"> may deliver MBS </w:t>
      </w:r>
      <w:r w:rsidR="001D592A" w:rsidRPr="00F92F6B">
        <w:rPr>
          <w:rFonts w:eastAsia="SimSun"/>
        </w:rPr>
        <w:t xml:space="preserve">multicast </w:t>
      </w:r>
      <w:r w:rsidRPr="00F92F6B">
        <w:rPr>
          <w:rFonts w:eastAsia="SimSun"/>
        </w:rPr>
        <w:t>data packets using the following methods:</w:t>
      </w:r>
    </w:p>
    <w:p w14:paraId="3283BD14" w14:textId="2DDAA874" w:rsidR="004D1563" w:rsidRPr="00F92F6B" w:rsidRDefault="004D1563" w:rsidP="0022566B">
      <w:pPr>
        <w:pStyle w:val="B1"/>
        <w:rPr>
          <w:rFonts w:eastAsia="SimSun"/>
        </w:rPr>
      </w:pPr>
      <w:r w:rsidRPr="00F92F6B">
        <w:rPr>
          <w:rFonts w:eastAsia="SimSun"/>
        </w:rPr>
        <w:t>-</w:t>
      </w:r>
      <w:r w:rsidRPr="00F92F6B">
        <w:rPr>
          <w:rFonts w:eastAsia="SimSun"/>
        </w:rPr>
        <w:tab/>
        <w:t xml:space="preserve">PTP Transmission: </w:t>
      </w:r>
      <w:proofErr w:type="spellStart"/>
      <w:r w:rsidRPr="00F92F6B">
        <w:rPr>
          <w:rFonts w:eastAsia="SimSun"/>
        </w:rPr>
        <w:t>gNB</w:t>
      </w:r>
      <w:proofErr w:type="spellEnd"/>
      <w:r w:rsidRPr="00F92F6B">
        <w:rPr>
          <w:rFonts w:eastAsia="SimSun"/>
        </w:rPr>
        <w:t xml:space="preserve"> individually delivers separate copies of MBS data packets to each UEs independently, i.e.</w:t>
      </w:r>
      <w:r w:rsidR="00032AF9" w:rsidRPr="00F92F6B">
        <w:rPr>
          <w:rFonts w:eastAsia="SimSun"/>
        </w:rPr>
        <w:t>,</w:t>
      </w:r>
      <w:r w:rsidRPr="00F92F6B">
        <w:rPr>
          <w:rFonts w:eastAsia="SimSun"/>
        </w:rPr>
        <w:t xml:space="preserve"> </w:t>
      </w:r>
      <w:proofErr w:type="spellStart"/>
      <w:r w:rsidRPr="00F92F6B">
        <w:rPr>
          <w:rFonts w:eastAsia="SimSun"/>
        </w:rPr>
        <w:t>gNB</w:t>
      </w:r>
      <w:proofErr w:type="spellEnd"/>
      <w:r w:rsidRPr="00F92F6B">
        <w:rPr>
          <w:rFonts w:eastAsia="SimSun"/>
        </w:rPr>
        <w:t xml:space="preserve"> uses UE-specific PDCCH with CRC scrambled by UE-specific RNTI (e.g., C-RNTI) to schedule UE-specific PDSCH which is scrambled with the same UE-specific RNTI.</w:t>
      </w:r>
    </w:p>
    <w:p w14:paraId="435D5B95" w14:textId="02F978DA" w:rsidR="004D1563" w:rsidRPr="00F92F6B" w:rsidRDefault="004D1563" w:rsidP="0022566B">
      <w:pPr>
        <w:pStyle w:val="B1"/>
        <w:rPr>
          <w:rFonts w:eastAsia="SimSun"/>
        </w:rPr>
      </w:pPr>
      <w:r w:rsidRPr="00F92F6B">
        <w:rPr>
          <w:rFonts w:eastAsia="SimSun"/>
        </w:rPr>
        <w:t>-</w:t>
      </w:r>
      <w:r w:rsidRPr="00F92F6B">
        <w:rPr>
          <w:rFonts w:eastAsia="SimSun"/>
        </w:rPr>
        <w:tab/>
        <w:t xml:space="preserve">PTM Transmission: </w:t>
      </w:r>
      <w:proofErr w:type="spellStart"/>
      <w:r w:rsidRPr="00F92F6B">
        <w:rPr>
          <w:rFonts w:eastAsia="SimSun"/>
        </w:rPr>
        <w:t>gNB</w:t>
      </w:r>
      <w:proofErr w:type="spellEnd"/>
      <w:r w:rsidRPr="00F92F6B">
        <w:rPr>
          <w:rFonts w:eastAsia="SimSun"/>
        </w:rPr>
        <w:t xml:space="preserve"> delivers a single copy of MBS data packets to a set of UEs, e.g., </w:t>
      </w:r>
      <w:proofErr w:type="spellStart"/>
      <w:r w:rsidRPr="00F92F6B">
        <w:rPr>
          <w:rFonts w:eastAsia="SimSun"/>
        </w:rPr>
        <w:t>gNB</w:t>
      </w:r>
      <w:proofErr w:type="spellEnd"/>
      <w:r w:rsidRPr="00F92F6B">
        <w:rPr>
          <w:rFonts w:eastAsia="SimSun"/>
        </w:rPr>
        <w:t xml:space="preserve"> uses group-common PDCCH with CRC scrambled by group-common RNTI to schedule group-common PDSCH which is scrambled with the same group-common RNTI.</w:t>
      </w:r>
    </w:p>
    <w:p w14:paraId="35410390" w14:textId="14F74867" w:rsidR="002661BA" w:rsidRPr="00F92F6B" w:rsidRDefault="002661BA" w:rsidP="002661BA">
      <w:r w:rsidRPr="00F92F6B">
        <w:rPr>
          <w:rFonts w:eastAsia="SimSun"/>
        </w:rPr>
        <w:t xml:space="preserve">If a UE is configured with both PTM and PTP transmissions, a </w:t>
      </w:r>
      <w:proofErr w:type="spellStart"/>
      <w:r w:rsidRPr="00F92F6B">
        <w:rPr>
          <w:rFonts w:eastAsia="SimSun"/>
        </w:rPr>
        <w:t>gNB</w:t>
      </w:r>
      <w:proofErr w:type="spellEnd"/>
      <w:r w:rsidRPr="00F92F6B">
        <w:rPr>
          <w:rFonts w:eastAsia="SimSun"/>
        </w:rPr>
        <w:t xml:space="preserve"> dynamically decides whether to deliver multicast data by PTM leg and/or PTP leg for a given UE based on the protocol stack defined in </w:t>
      </w:r>
      <w:r w:rsidR="009B2094" w:rsidRPr="00F92F6B">
        <w:rPr>
          <w:rFonts w:eastAsia="SimSun"/>
        </w:rPr>
        <w:t>clause</w:t>
      </w:r>
      <w:r w:rsidR="00032AF9" w:rsidRPr="00F92F6B">
        <w:rPr>
          <w:rFonts w:eastAsia="SimSun"/>
        </w:rPr>
        <w:t xml:space="preserve"> </w:t>
      </w:r>
      <w:r w:rsidR="004D1563" w:rsidRPr="00F92F6B">
        <w:rPr>
          <w:rFonts w:eastAsia="SimSun"/>
        </w:rPr>
        <w:t>16.10</w:t>
      </w:r>
      <w:r w:rsidRPr="00F92F6B">
        <w:rPr>
          <w:rFonts w:eastAsia="SimSun"/>
        </w:rPr>
        <w:t xml:space="preserve">.3, </w:t>
      </w:r>
      <w:r w:rsidRPr="00F92F6B">
        <w:t>based on information such as MBS Session QoS requirements, number of joined UEs, UE individual feedback on reception quality, and other criteria. The same QoS requirements apply regardless of the decision.</w:t>
      </w:r>
    </w:p>
    <w:p w14:paraId="1F6D440C" w14:textId="77777777" w:rsidR="00D57438" w:rsidRPr="00F92F6B" w:rsidRDefault="00D57438" w:rsidP="00D57438">
      <w:r w:rsidRPr="00F92F6B">
        <w:t>PTP transmission is not supported for MBS multicast session data reception for UEs in RRC_INACTIVE state.</w:t>
      </w:r>
    </w:p>
    <w:p w14:paraId="5DD97641" w14:textId="5CAE8BA5" w:rsidR="00D57438" w:rsidRPr="00F92F6B" w:rsidRDefault="00D57438" w:rsidP="002661BA">
      <w:r w:rsidRPr="00F92F6B">
        <w:t>SPS is not supported for MBS multicast session data reception for UEs in RRC_INACTIVE state.</w:t>
      </w:r>
    </w:p>
    <w:p w14:paraId="1A327498" w14:textId="7C84DA18" w:rsidR="002661BA" w:rsidRPr="00F92F6B" w:rsidRDefault="004D1563" w:rsidP="002661BA">
      <w:pPr>
        <w:pStyle w:val="Heading4"/>
        <w:rPr>
          <w:rFonts w:eastAsia="SimSun"/>
        </w:rPr>
      </w:pPr>
      <w:bookmarkStart w:id="2130" w:name="_Toc219281077"/>
      <w:r w:rsidRPr="00F92F6B">
        <w:rPr>
          <w:rFonts w:eastAsia="SimSun"/>
        </w:rPr>
        <w:t>16.10</w:t>
      </w:r>
      <w:r w:rsidR="002661BA" w:rsidRPr="00F92F6B">
        <w:rPr>
          <w:rFonts w:eastAsia="SimSun"/>
        </w:rPr>
        <w:t>.</w:t>
      </w:r>
      <w:r w:rsidR="002661BA" w:rsidRPr="00F92F6B">
        <w:rPr>
          <w:rFonts w:eastAsiaTheme="minorEastAsia"/>
        </w:rPr>
        <w:t>5</w:t>
      </w:r>
      <w:r w:rsidR="002661BA" w:rsidRPr="00F92F6B">
        <w:rPr>
          <w:rFonts w:eastAsia="SimSun"/>
        </w:rPr>
        <w:t>.</w:t>
      </w:r>
      <w:r w:rsidR="002661BA" w:rsidRPr="00F92F6B">
        <w:rPr>
          <w:rFonts w:eastAsiaTheme="minorEastAsia"/>
        </w:rPr>
        <w:t>5</w:t>
      </w:r>
      <w:r w:rsidR="002661BA" w:rsidRPr="00F92F6B">
        <w:rPr>
          <w:rFonts w:eastAsia="SimSun"/>
        </w:rPr>
        <w:tab/>
        <w:t>Support of CA</w:t>
      </w:r>
      <w:bookmarkEnd w:id="2130"/>
    </w:p>
    <w:p w14:paraId="1CAFB76C" w14:textId="06D29B4C" w:rsidR="002661BA" w:rsidRPr="00F92F6B" w:rsidRDefault="002661BA" w:rsidP="002661BA">
      <w:pPr>
        <w:rPr>
          <w:rFonts w:eastAsia="SimSun"/>
        </w:rPr>
      </w:pPr>
      <w:r w:rsidRPr="00F92F6B">
        <w:rPr>
          <w:rFonts w:eastAsiaTheme="minorEastAsia"/>
        </w:rPr>
        <w:t xml:space="preserve">UE can </w:t>
      </w:r>
      <w:r w:rsidR="000233E6" w:rsidRPr="00F92F6B">
        <w:rPr>
          <w:rFonts w:eastAsia="Yu Mincho"/>
        </w:rPr>
        <w:t xml:space="preserve">be configured to </w:t>
      </w:r>
      <w:r w:rsidRPr="00F92F6B">
        <w:rPr>
          <w:rFonts w:eastAsiaTheme="minorEastAsia"/>
        </w:rPr>
        <w:t xml:space="preserve">receive MBS multicast data either from a </w:t>
      </w:r>
      <w:proofErr w:type="spellStart"/>
      <w:r w:rsidRPr="00F92F6B">
        <w:rPr>
          <w:rFonts w:eastAsiaTheme="minorEastAsia"/>
        </w:rPr>
        <w:t>PCell</w:t>
      </w:r>
      <w:proofErr w:type="spellEnd"/>
      <w:r w:rsidRPr="00F92F6B">
        <w:rPr>
          <w:rFonts w:eastAsiaTheme="minorEastAsia"/>
        </w:rPr>
        <w:t xml:space="preserve"> or a single </w:t>
      </w:r>
      <w:proofErr w:type="spellStart"/>
      <w:r w:rsidRPr="00F92F6B">
        <w:rPr>
          <w:rFonts w:eastAsiaTheme="minorEastAsia"/>
        </w:rPr>
        <w:t>SCell</w:t>
      </w:r>
      <w:proofErr w:type="spellEnd"/>
      <w:r w:rsidRPr="00F92F6B">
        <w:rPr>
          <w:rFonts w:eastAsiaTheme="minorEastAsia"/>
        </w:rPr>
        <w:t xml:space="preserve"> at a time.</w:t>
      </w:r>
    </w:p>
    <w:p w14:paraId="1C1C79A9" w14:textId="09D0725C" w:rsidR="002661BA" w:rsidRPr="00F92F6B" w:rsidRDefault="004D1563" w:rsidP="002661BA">
      <w:pPr>
        <w:pStyle w:val="Heading4"/>
        <w:rPr>
          <w:rFonts w:eastAsiaTheme="minorEastAsia"/>
        </w:rPr>
      </w:pPr>
      <w:bookmarkStart w:id="2131" w:name="_Toc219281078"/>
      <w:r w:rsidRPr="00F92F6B">
        <w:rPr>
          <w:rFonts w:eastAsia="SimSun"/>
        </w:rPr>
        <w:t>16.10</w:t>
      </w:r>
      <w:r w:rsidR="002661BA" w:rsidRPr="00F92F6B">
        <w:rPr>
          <w:rFonts w:eastAsia="SimSun"/>
        </w:rPr>
        <w:t>.5.</w:t>
      </w:r>
      <w:r w:rsidR="002661BA" w:rsidRPr="00F92F6B">
        <w:rPr>
          <w:rFonts w:eastAsiaTheme="minorEastAsia"/>
        </w:rPr>
        <w:t>6</w:t>
      </w:r>
      <w:r w:rsidR="002661BA" w:rsidRPr="00F92F6B">
        <w:rPr>
          <w:rFonts w:eastAsia="SimSun"/>
        </w:rPr>
        <w:tab/>
        <w:t>DRX</w:t>
      </w:r>
      <w:bookmarkEnd w:id="2131"/>
    </w:p>
    <w:p w14:paraId="0B74108E" w14:textId="6B3F1A94" w:rsidR="002661BA" w:rsidRPr="00F92F6B" w:rsidRDefault="002661BA" w:rsidP="002661BA">
      <w:r w:rsidRPr="00F92F6B">
        <w:t>The following DRX configuration</w:t>
      </w:r>
      <w:r w:rsidR="00032AF9" w:rsidRPr="00F92F6B">
        <w:t>s</w:t>
      </w:r>
      <w:r w:rsidRPr="00F92F6B">
        <w:t xml:space="preserve"> </w:t>
      </w:r>
      <w:r w:rsidRPr="00F92F6B">
        <w:rPr>
          <w:rFonts w:eastAsiaTheme="minorEastAsia"/>
        </w:rPr>
        <w:t xml:space="preserve">for PTM/PTP transmission </w:t>
      </w:r>
      <w:r w:rsidR="00D57438" w:rsidRPr="00F92F6B">
        <w:t xml:space="preserve">by RRC_CONNECTED UEs </w:t>
      </w:r>
      <w:r w:rsidRPr="00F92F6B">
        <w:t>a</w:t>
      </w:r>
      <w:r w:rsidRPr="00F92F6B">
        <w:rPr>
          <w:rFonts w:eastAsiaTheme="minorEastAsia"/>
        </w:rPr>
        <w:t>re possible</w:t>
      </w:r>
      <w:r w:rsidRPr="00F92F6B">
        <w:t>:</w:t>
      </w:r>
    </w:p>
    <w:p w14:paraId="68955773" w14:textId="02196AE2" w:rsidR="004D1563" w:rsidRPr="00F92F6B" w:rsidRDefault="004D1563" w:rsidP="0022566B">
      <w:pPr>
        <w:pStyle w:val="B1"/>
      </w:pPr>
      <w:r w:rsidRPr="00F92F6B">
        <w:t>-</w:t>
      </w:r>
      <w:r w:rsidRPr="00F92F6B">
        <w:tab/>
        <w:t>For PTM transmission, multicast DRX is configured per G-RNTI/G-CS-RNTI which is independent of UE-specific DRX;</w:t>
      </w:r>
    </w:p>
    <w:p w14:paraId="102351F1" w14:textId="77777777" w:rsidR="00D57438" w:rsidRPr="00F92F6B" w:rsidRDefault="004D1563" w:rsidP="00D57438">
      <w:pPr>
        <w:pStyle w:val="B1"/>
      </w:pPr>
      <w:r w:rsidRPr="00F92F6B">
        <w:t>-</w:t>
      </w:r>
      <w:r w:rsidRPr="00F92F6B">
        <w:tab/>
        <w:t>For PTP transmission, UE-specific DRX is reused, i.e.</w:t>
      </w:r>
      <w:r w:rsidR="0058068B" w:rsidRPr="00F92F6B">
        <w:t>,</w:t>
      </w:r>
      <w:r w:rsidRPr="00F92F6B">
        <w:t xml:space="preserve"> UE</w:t>
      </w:r>
      <w:r w:rsidR="0058068B" w:rsidRPr="00F92F6B">
        <w:t>-</w:t>
      </w:r>
      <w:r w:rsidRPr="00F92F6B">
        <w:t xml:space="preserve">specific DRX is used for both unicast </w:t>
      </w:r>
      <w:r w:rsidR="0058068B" w:rsidRPr="00F92F6B">
        <w:t xml:space="preserve">transmission </w:t>
      </w:r>
      <w:r w:rsidRPr="00F92F6B">
        <w:t>and PTP transmission of MBS</w:t>
      </w:r>
      <w:r w:rsidR="0058068B" w:rsidRPr="00F92F6B">
        <w:t xml:space="preserve"> multicast</w:t>
      </w:r>
      <w:r w:rsidRPr="00F92F6B">
        <w:t>. For PTM retransmission</w:t>
      </w:r>
      <w:r w:rsidR="0058068B" w:rsidRPr="00F92F6B">
        <w:t xml:space="preserve"> via PTP</w:t>
      </w:r>
      <w:r w:rsidRPr="00F92F6B">
        <w:t xml:space="preserve">, UE monitors PDCCH scrambled by C-RNTI/CS-RNTI during </w:t>
      </w:r>
      <w:r w:rsidR="0058068B" w:rsidRPr="00F92F6B">
        <w:t xml:space="preserve">UE-specific </w:t>
      </w:r>
      <w:r w:rsidRPr="00F92F6B">
        <w:t>DRX</w:t>
      </w:r>
      <w:r w:rsidR="005C624F" w:rsidRPr="00F92F6B">
        <w:t>'</w:t>
      </w:r>
      <w:r w:rsidRPr="00F92F6B">
        <w:t xml:space="preserve">s Active </w:t>
      </w:r>
      <w:r w:rsidR="0058068B" w:rsidRPr="00F92F6B">
        <w:t>Time</w:t>
      </w:r>
      <w:r w:rsidRPr="00F92F6B">
        <w:t>.</w:t>
      </w:r>
    </w:p>
    <w:p w14:paraId="360B4D17" w14:textId="77777777" w:rsidR="00D57438" w:rsidRPr="00F92F6B" w:rsidRDefault="00D57438" w:rsidP="00D57438">
      <w:r w:rsidRPr="00F92F6B">
        <w:t>The following DRX configuration for PTM transmission by RRC_INACTIVE UEs is possible:</w:t>
      </w:r>
    </w:p>
    <w:p w14:paraId="3A6146D4" w14:textId="6A992A38" w:rsidR="004D1563" w:rsidRPr="00F92F6B" w:rsidRDefault="00D57438" w:rsidP="00D57438">
      <w:pPr>
        <w:pStyle w:val="B1"/>
      </w:pPr>
      <w:r w:rsidRPr="00F92F6B">
        <w:t>-</w:t>
      </w:r>
      <w:r w:rsidRPr="00F92F6B">
        <w:tab/>
        <w:t>For PTM transmission, multicast DRX is configured per G-RNTI.</w:t>
      </w:r>
    </w:p>
    <w:p w14:paraId="45D3BAF9" w14:textId="77777777" w:rsidR="0058068B" w:rsidRPr="00F92F6B" w:rsidRDefault="0058068B" w:rsidP="0058068B">
      <w:pPr>
        <w:pStyle w:val="Heading4"/>
        <w:rPr>
          <w:rFonts w:eastAsia="SimSun"/>
        </w:rPr>
      </w:pPr>
      <w:bookmarkStart w:id="2132" w:name="_Toc219281079"/>
      <w:r w:rsidRPr="00F92F6B">
        <w:rPr>
          <w:rFonts w:eastAsia="SimSun"/>
        </w:rPr>
        <w:t>16.10.5.7</w:t>
      </w:r>
      <w:r w:rsidRPr="00F92F6B">
        <w:rPr>
          <w:rFonts w:eastAsia="SimSun"/>
        </w:rPr>
        <w:tab/>
        <w:t>Physical Layer</w:t>
      </w:r>
      <w:bookmarkEnd w:id="2132"/>
    </w:p>
    <w:p w14:paraId="12B9089D" w14:textId="77777777" w:rsidR="00E21499" w:rsidRPr="00F92F6B" w:rsidRDefault="0058068B" w:rsidP="00E21499">
      <w:r w:rsidRPr="00F92F6B">
        <w:rPr>
          <w:rFonts w:eastAsia="MS Mincho"/>
        </w:rPr>
        <w:t xml:space="preserve">A </w:t>
      </w:r>
      <w:r w:rsidR="000233E6" w:rsidRPr="00F92F6B">
        <w:rPr>
          <w:rFonts w:eastAsia="MS Mincho"/>
        </w:rPr>
        <w:t>CFR</w:t>
      </w:r>
      <w:r w:rsidRPr="00F92F6B">
        <w:rPr>
          <w:rFonts w:eastAsia="MS Mincho"/>
        </w:rPr>
        <w:t xml:space="preserve"> configured by </w:t>
      </w:r>
      <w:proofErr w:type="spellStart"/>
      <w:r w:rsidR="000233E6" w:rsidRPr="00F92F6B">
        <w:rPr>
          <w:rFonts w:eastAsia="MS Mincho"/>
          <w:i/>
          <w:iCs/>
        </w:rPr>
        <w:t>RRCReconfiguration</w:t>
      </w:r>
      <w:proofErr w:type="spellEnd"/>
      <w:r w:rsidR="000233E6" w:rsidRPr="00F92F6B">
        <w:rPr>
          <w:rFonts w:eastAsia="MS Mincho"/>
        </w:rPr>
        <w:t xml:space="preserve"> message</w:t>
      </w:r>
      <w:r w:rsidRPr="00F92F6B">
        <w:rPr>
          <w:rFonts w:eastAsia="MS Mincho"/>
        </w:rPr>
        <w:t xml:space="preserve"> is defined for multicast scheduling as an </w:t>
      </w:r>
      <w:r w:rsidR="00E85FAF" w:rsidRPr="00F92F6B">
        <w:rPr>
          <w:rFonts w:eastAsia="MS Mincho"/>
        </w:rPr>
        <w:t>'</w:t>
      </w:r>
      <w:r w:rsidRPr="00F92F6B">
        <w:rPr>
          <w:rFonts w:eastAsia="MS Mincho"/>
        </w:rPr>
        <w:t>MBS frequency region</w:t>
      </w:r>
      <w:r w:rsidR="001551C6" w:rsidRPr="00F92F6B">
        <w:rPr>
          <w:rFonts w:eastAsia="MS Mincho"/>
        </w:rPr>
        <w:t>'</w:t>
      </w:r>
      <w:r w:rsidRPr="00F92F6B">
        <w:rPr>
          <w:rFonts w:eastAsia="MS Mincho"/>
        </w:rPr>
        <w:t xml:space="preserve"> with a number of contiguous PRBs confined within and with the same numerology as the DL BWP, </w:t>
      </w:r>
      <w:r w:rsidR="000233E6" w:rsidRPr="00F92F6B">
        <w:t>and</w:t>
      </w:r>
      <w:r w:rsidRPr="00F92F6B">
        <w:rPr>
          <w:rFonts w:eastAsia="MS Mincho"/>
        </w:rPr>
        <w:t xml:space="preserve"> multicast scheduling</w:t>
      </w:r>
      <w:r w:rsidRPr="00F92F6B" w:rsidDel="00583A4B">
        <w:rPr>
          <w:rFonts w:eastAsia="MS Mincho"/>
        </w:rPr>
        <w:t xml:space="preserve"> </w:t>
      </w:r>
      <w:r w:rsidRPr="00F92F6B">
        <w:rPr>
          <w:rFonts w:eastAsia="MS Mincho"/>
        </w:rPr>
        <w:t>may have specific characteristics (e.g., PDCCH, PDSCH and SPS configurations).</w:t>
      </w:r>
      <w:r w:rsidR="00D57438" w:rsidRPr="00F92F6B">
        <w:t xml:space="preserve"> </w:t>
      </w:r>
      <w:r w:rsidR="00D57438" w:rsidRPr="00F92F6B">
        <w:rPr>
          <w:rFonts w:eastAsia="MS Mincho"/>
        </w:rPr>
        <w:t>The CFR for the multicast reception in RRC_INACTIVE state and the CFR for broadcast can be configured differently.</w:t>
      </w:r>
      <w:r w:rsidR="00D57438" w:rsidRPr="00F92F6B">
        <w:t xml:space="preserve"> If one CFR is not completely contained within the other CFR, the UE in RRC_INACTIVE state is not required to receive both broadcast and multicast simultaneously</w:t>
      </w:r>
      <w:r w:rsidR="00D57438" w:rsidRPr="00F92F6B">
        <w:rPr>
          <w:rFonts w:eastAsia="MS Mincho"/>
        </w:rPr>
        <w:t>.</w:t>
      </w:r>
    </w:p>
    <w:p w14:paraId="66B8AA63" w14:textId="5F8C1A31" w:rsidR="0058068B" w:rsidRPr="00F92F6B" w:rsidRDefault="00E21499" w:rsidP="00E21499">
      <w:pPr>
        <w:rPr>
          <w:rFonts w:eastAsia="MS Mincho"/>
        </w:rPr>
      </w:pPr>
      <w:r w:rsidRPr="00F92F6B">
        <w:t>Slot-level repetition is optionally supported for</w:t>
      </w:r>
      <w:r w:rsidRPr="00F92F6B">
        <w:rPr>
          <w:bCs/>
        </w:rPr>
        <w:t xml:space="preserve"> multicast MTCH reception in RRC_INACTIVE state</w:t>
      </w:r>
      <w:r w:rsidRPr="00F92F6B">
        <w:t>. The maximum number of MIMO layers is one for MBS multicast scheduling for UEs in the RRC_INACTIVE state.</w:t>
      </w:r>
    </w:p>
    <w:p w14:paraId="556D8030" w14:textId="50B7C2D5" w:rsidR="0058068B" w:rsidRPr="00F92F6B" w:rsidRDefault="0058068B" w:rsidP="0058068B">
      <w:pPr>
        <w:rPr>
          <w:rFonts w:eastAsia="SimSun"/>
        </w:rPr>
      </w:pPr>
      <w:r w:rsidRPr="00F92F6B">
        <w:rPr>
          <w:rFonts w:eastAsia="SimSun"/>
        </w:rPr>
        <w:t>Two HARQ-ACK reporting modes are defined for MBS:</w:t>
      </w:r>
    </w:p>
    <w:p w14:paraId="284D129A" w14:textId="77777777" w:rsidR="0060158C" w:rsidRPr="00F92F6B" w:rsidRDefault="0060158C" w:rsidP="0060158C">
      <w:pPr>
        <w:pStyle w:val="B1"/>
        <w:rPr>
          <w:rFonts w:eastAsia="SimSun"/>
        </w:rPr>
      </w:pPr>
      <w:r w:rsidRPr="00F92F6B">
        <w:rPr>
          <w:rFonts w:eastAsia="SimSun"/>
        </w:rPr>
        <w:t>-</w:t>
      </w:r>
      <w:r w:rsidRPr="00F92F6B">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F92F6B" w:rsidRDefault="0060158C" w:rsidP="0060158C">
      <w:pPr>
        <w:pStyle w:val="B1"/>
        <w:rPr>
          <w:rFonts w:eastAsia="SimSun"/>
        </w:rPr>
      </w:pPr>
      <w:r w:rsidRPr="00F92F6B">
        <w:rPr>
          <w:rFonts w:eastAsia="SimSun"/>
        </w:rPr>
        <w:t>-</w:t>
      </w:r>
      <w:r w:rsidRPr="00F92F6B">
        <w:rPr>
          <w:rFonts w:eastAsia="SimSun"/>
        </w:rPr>
        <w:tab/>
        <w:t>For the second HARQ-ACK reporting mode, the UE does not transmit a PUCCH that would include only HARQ-ACK information with ACK values.</w:t>
      </w:r>
    </w:p>
    <w:p w14:paraId="2426C5B0" w14:textId="77777777" w:rsidR="00D57438" w:rsidRPr="00F92F6B" w:rsidRDefault="0058068B" w:rsidP="00D57438">
      <w:r w:rsidRPr="00F92F6B">
        <w:t>HARQ-ACK feedback for multicast can be enabled or disabled by higher layer configuration per G-RNTI or per G-CS-RNTI and/or indication in the DCI scheduling multicast transmission.</w:t>
      </w:r>
    </w:p>
    <w:p w14:paraId="50D9A0B9" w14:textId="7E7AA6BC" w:rsidR="0058068B" w:rsidRPr="00F92F6B" w:rsidRDefault="00D57438" w:rsidP="00D57438">
      <w:r w:rsidRPr="00F92F6B">
        <w:t>HARQ feedback is not supported for MBS multicast session data reception for UEs in RRC_INACTIVE state.</w:t>
      </w:r>
    </w:p>
    <w:p w14:paraId="474AD6FE" w14:textId="1E5F2DF5" w:rsidR="002661BA" w:rsidRPr="00F92F6B" w:rsidRDefault="004D1563" w:rsidP="002661BA">
      <w:pPr>
        <w:pStyle w:val="Heading3"/>
        <w:rPr>
          <w:rFonts w:eastAsiaTheme="minorEastAsia"/>
        </w:rPr>
      </w:pPr>
      <w:bookmarkStart w:id="2133" w:name="_Toc219281080"/>
      <w:r w:rsidRPr="00F92F6B">
        <w:rPr>
          <w:rFonts w:eastAsiaTheme="minorEastAsia"/>
        </w:rPr>
        <w:t>16.10</w:t>
      </w:r>
      <w:r w:rsidR="002661BA" w:rsidRPr="00F92F6B">
        <w:rPr>
          <w:rFonts w:eastAsiaTheme="minorEastAsia"/>
        </w:rPr>
        <w:t>.6</w:t>
      </w:r>
      <w:r w:rsidR="002661BA" w:rsidRPr="00F92F6B">
        <w:rPr>
          <w:rFonts w:eastAsiaTheme="minorEastAsia"/>
        </w:rPr>
        <w:tab/>
        <w:t>Broadcast Handling</w:t>
      </w:r>
      <w:bookmarkEnd w:id="2133"/>
    </w:p>
    <w:p w14:paraId="1D26BA79" w14:textId="4D35B595" w:rsidR="002661BA" w:rsidRPr="00F92F6B" w:rsidRDefault="004D1563" w:rsidP="002661BA">
      <w:pPr>
        <w:pStyle w:val="Heading4"/>
        <w:rPr>
          <w:rFonts w:eastAsiaTheme="minorEastAsia"/>
        </w:rPr>
      </w:pPr>
      <w:bookmarkStart w:id="2134" w:name="_Toc219281081"/>
      <w:r w:rsidRPr="00F92F6B">
        <w:rPr>
          <w:rFonts w:eastAsiaTheme="minorEastAsia"/>
        </w:rPr>
        <w:t>16.10</w:t>
      </w:r>
      <w:r w:rsidR="002661BA" w:rsidRPr="00F92F6B">
        <w:rPr>
          <w:rFonts w:eastAsiaTheme="minorEastAsia"/>
        </w:rPr>
        <w:t>.6.1</w:t>
      </w:r>
      <w:r w:rsidR="002661BA" w:rsidRPr="00F92F6B">
        <w:rPr>
          <w:rFonts w:eastAsiaTheme="minorEastAsia"/>
        </w:rPr>
        <w:tab/>
        <w:t>Session Management</w:t>
      </w:r>
      <w:bookmarkEnd w:id="2134"/>
    </w:p>
    <w:p w14:paraId="0F0BF545" w14:textId="77777777" w:rsidR="00237DEE" w:rsidRPr="00F92F6B" w:rsidRDefault="002661BA" w:rsidP="00237DEE">
      <w:r w:rsidRPr="00F92F6B">
        <w:t xml:space="preserve">For delivery of location dependent contents of a broadcast session, Area </w:t>
      </w:r>
      <w:r w:rsidR="001D592A" w:rsidRPr="00F92F6B">
        <w:t>S</w:t>
      </w:r>
      <w:r w:rsidRPr="00F92F6B">
        <w:t>ession ID is included in the NGAP broadcast session resource setup procedure associated with MBS service area information and per Area Session ID NG-U tunnels are established.</w:t>
      </w:r>
    </w:p>
    <w:p w14:paraId="71CC7285" w14:textId="30C543CC" w:rsidR="002661BA" w:rsidRPr="00F92F6B" w:rsidRDefault="00237DEE" w:rsidP="00237DEE">
      <w:r w:rsidRPr="00F92F6B">
        <w:t xml:space="preserve">If the 5GC detects shared NG-U </w:t>
      </w:r>
      <w:r w:rsidRPr="00F92F6B">
        <w:rPr>
          <w:rFonts w:hint="eastAsia"/>
        </w:rPr>
        <w:t xml:space="preserve">path </w:t>
      </w:r>
      <w:r w:rsidRPr="00F92F6B">
        <w:t xml:space="preserve">failure, it may notify the </w:t>
      </w:r>
      <w:proofErr w:type="spellStart"/>
      <w:r w:rsidRPr="00F92F6B">
        <w:t>gNB</w:t>
      </w:r>
      <w:proofErr w:type="spellEnd"/>
      <w:r w:rsidRPr="00F92F6B">
        <w:t xml:space="preserve"> and the </w:t>
      </w:r>
      <w:proofErr w:type="spellStart"/>
      <w:r w:rsidRPr="00F92F6B">
        <w:t>gNB</w:t>
      </w:r>
      <w:proofErr w:type="spellEnd"/>
      <w:r w:rsidRPr="00F92F6B">
        <w:t xml:space="preserve"> may allocate new shared NG-U resources to replace old ones as specified in TS 23.527 [69].</w:t>
      </w:r>
    </w:p>
    <w:p w14:paraId="3EB4F63F" w14:textId="6E3BF0F9" w:rsidR="00603CDD" w:rsidRPr="00F92F6B" w:rsidRDefault="00603CDD" w:rsidP="002661BA">
      <w:r w:rsidRPr="00F92F6B">
        <w:t xml:space="preserve">The 5GC may also provide information to the NG-RAN node whether the broadcast session is intended to be received by </w:t>
      </w:r>
      <w:r w:rsidR="00BC18BE" w:rsidRPr="00F92F6B">
        <w:t>only (e)</w:t>
      </w:r>
      <w:proofErr w:type="spellStart"/>
      <w:r w:rsidRPr="00F92F6B">
        <w:t>RedCap</w:t>
      </w:r>
      <w:proofErr w:type="spellEnd"/>
      <w:r w:rsidRPr="00F92F6B">
        <w:t xml:space="preserve"> UEs, </w:t>
      </w:r>
      <w:r w:rsidR="00F3394A" w:rsidRPr="00F92F6B">
        <w:t xml:space="preserve">only UEs that are neither </w:t>
      </w:r>
      <w:proofErr w:type="spellStart"/>
      <w:r w:rsidR="00F3394A" w:rsidRPr="00F92F6B">
        <w:rPr>
          <w:lang w:eastAsia="ko-KR"/>
        </w:rPr>
        <w:t>RedCap</w:t>
      </w:r>
      <w:proofErr w:type="spellEnd"/>
      <w:r w:rsidR="00F3394A" w:rsidRPr="00F92F6B">
        <w:rPr>
          <w:lang w:eastAsia="ko-KR"/>
        </w:rPr>
        <w:t xml:space="preserve"> UEs nor </w:t>
      </w:r>
      <w:proofErr w:type="spellStart"/>
      <w:r w:rsidR="00F3394A" w:rsidRPr="00F92F6B">
        <w:rPr>
          <w:lang w:eastAsia="ko-KR"/>
        </w:rPr>
        <w:t>eRedCap</w:t>
      </w:r>
      <w:proofErr w:type="spellEnd"/>
      <w:r w:rsidR="00F3394A" w:rsidRPr="00F92F6B">
        <w:rPr>
          <w:lang w:eastAsia="ko-KR"/>
        </w:rPr>
        <w:t xml:space="preserve"> UEs</w:t>
      </w:r>
      <w:r w:rsidRPr="00F92F6B">
        <w:t xml:space="preserve"> or </w:t>
      </w:r>
      <w:r w:rsidR="00F3394A" w:rsidRPr="00F92F6B">
        <w:t>any kind of</w:t>
      </w:r>
      <w:r w:rsidRPr="00F92F6B">
        <w:t xml:space="preserve"> UEs. The NG-RAN may take this into account when configuring MBS session resources.</w:t>
      </w:r>
    </w:p>
    <w:p w14:paraId="4B524BDB" w14:textId="4E8BBBD2" w:rsidR="002661BA" w:rsidRPr="00F92F6B" w:rsidRDefault="004D1563" w:rsidP="002661BA">
      <w:pPr>
        <w:pStyle w:val="Heading4"/>
        <w:rPr>
          <w:rFonts w:eastAsiaTheme="minorEastAsia"/>
        </w:rPr>
      </w:pPr>
      <w:bookmarkStart w:id="2135" w:name="_Toc219281082"/>
      <w:r w:rsidRPr="00F92F6B">
        <w:rPr>
          <w:rFonts w:eastAsiaTheme="minorEastAsia"/>
        </w:rPr>
        <w:t>16.10</w:t>
      </w:r>
      <w:r w:rsidR="002661BA" w:rsidRPr="00F92F6B">
        <w:rPr>
          <w:rFonts w:eastAsiaTheme="minorEastAsia"/>
        </w:rPr>
        <w:t>.6.2</w:t>
      </w:r>
      <w:r w:rsidR="002661BA" w:rsidRPr="00F92F6B">
        <w:rPr>
          <w:rFonts w:eastAsiaTheme="minorEastAsia"/>
        </w:rPr>
        <w:tab/>
        <w:t>Configuration</w:t>
      </w:r>
      <w:bookmarkEnd w:id="2135"/>
    </w:p>
    <w:p w14:paraId="2F34EDFF" w14:textId="3A64563E" w:rsidR="002661BA" w:rsidRPr="00F92F6B" w:rsidRDefault="0058068B" w:rsidP="002661BA">
      <w:pPr>
        <w:rPr>
          <w:rFonts w:eastAsiaTheme="minorEastAsia"/>
        </w:rPr>
      </w:pPr>
      <w:r w:rsidRPr="00F92F6B">
        <w:rPr>
          <w:rFonts w:eastAsiaTheme="minorEastAsia"/>
        </w:rPr>
        <w:t>MBS broadcast can be received by UEs in RRC_IDLE, RRC_INACTIVE and RRC_CONNECTED state.</w:t>
      </w:r>
      <w:r w:rsidR="002661BA" w:rsidRPr="00F92F6B">
        <w:rPr>
          <w:rFonts w:eastAsiaTheme="minorEastAsia"/>
        </w:rPr>
        <w:t xml:space="preserve"> </w:t>
      </w:r>
      <w:r w:rsidRPr="00F92F6B">
        <w:rPr>
          <w:rFonts w:eastAsiaTheme="minorEastAsia"/>
        </w:rPr>
        <w:t xml:space="preserve">A </w:t>
      </w:r>
      <w:r w:rsidR="002661BA" w:rsidRPr="00F92F6B">
        <w:rPr>
          <w:rFonts w:eastAsiaTheme="minorEastAsia"/>
        </w:rPr>
        <w:t>UE can receive the MBS c</w:t>
      </w:r>
      <w:r w:rsidR="002661BA" w:rsidRPr="00F92F6B">
        <w:rPr>
          <w:rFonts w:eastAsia="SimSun"/>
        </w:rPr>
        <w:t>onfi</w:t>
      </w:r>
      <w:r w:rsidR="002661BA" w:rsidRPr="00F92F6B">
        <w:rPr>
          <w:rFonts w:eastAsiaTheme="minorEastAsia"/>
        </w:rPr>
        <w:t>guration for broadcast session (e.g.</w:t>
      </w:r>
      <w:r w:rsidRPr="00F92F6B">
        <w:rPr>
          <w:rFonts w:eastAsiaTheme="minorEastAsia"/>
        </w:rPr>
        <w:t>,</w:t>
      </w:r>
      <w:r w:rsidR="002661BA" w:rsidRPr="00F92F6B">
        <w:rPr>
          <w:rFonts w:eastAsiaTheme="minorEastAsia"/>
        </w:rPr>
        <w:t xml:space="preserve"> parameters needed for MTCH reception) via MCCH in RRC_IDLE, RRC_INACTIVE and RRC_CONNECTED stat</w:t>
      </w:r>
      <w:r w:rsidR="002661BA" w:rsidRPr="00F92F6B">
        <w:rPr>
          <w:rFonts w:eastAsia="SimSun"/>
        </w:rPr>
        <w:t xml:space="preserve">e. </w:t>
      </w:r>
      <w:r w:rsidR="002661BA" w:rsidRPr="00F92F6B">
        <w:rPr>
          <w:rFonts w:eastAsiaTheme="minorEastAsia"/>
        </w:rPr>
        <w:t>The parameters needed for the reception of MCCH are provided via System Information.</w:t>
      </w:r>
    </w:p>
    <w:p w14:paraId="1C9B1685" w14:textId="18820788" w:rsidR="002661BA" w:rsidRPr="00F92F6B" w:rsidRDefault="002661BA" w:rsidP="002661BA">
      <w:r w:rsidRPr="00F92F6B">
        <w:t>The following principles govern the MCCH structure:</w:t>
      </w:r>
    </w:p>
    <w:p w14:paraId="325DF166" w14:textId="6A2143A7"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MCCH provides the list of all broadcast services with ongoing sessions transmitted on MTCH(s) and the associated information for broadcast session includ</w:t>
      </w:r>
      <w:r w:rsidR="0058068B" w:rsidRPr="00F92F6B">
        <w:rPr>
          <w:rFonts w:eastAsiaTheme="minorEastAsia"/>
        </w:rPr>
        <w:t>es</w:t>
      </w:r>
      <w:r w:rsidRPr="00F92F6B">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F92F6B" w:rsidRDefault="004D1563" w:rsidP="000233E6">
      <w:pPr>
        <w:pStyle w:val="B1"/>
        <w:rPr>
          <w:rFonts w:eastAsiaTheme="minorEastAsia"/>
        </w:rPr>
      </w:pPr>
      <w:r w:rsidRPr="00F92F6B">
        <w:rPr>
          <w:rFonts w:eastAsiaTheme="minorEastAsia"/>
        </w:rPr>
        <w:t>-</w:t>
      </w:r>
      <w:r w:rsidRPr="00F92F6B">
        <w:rPr>
          <w:rFonts w:eastAsiaTheme="minorEastAsia"/>
        </w:rPr>
        <w:tab/>
        <w:t xml:space="preserve">MCCH uses a modification period and MCCH contents are only allowed to be modified at each modification period boundary; </w:t>
      </w:r>
      <w:r w:rsidR="001D592A" w:rsidRPr="00F92F6B">
        <w:rPr>
          <w:rFonts w:eastAsiaTheme="minorEastAsia"/>
        </w:rPr>
        <w:t>a</w:t>
      </w:r>
      <w:r w:rsidRPr="00F92F6B">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F92F6B" w:rsidRDefault="000233E6" w:rsidP="00104FD3">
      <w:pPr>
        <w:pStyle w:val="NO"/>
        <w:rPr>
          <w:rFonts w:eastAsiaTheme="minorEastAsia"/>
        </w:rPr>
      </w:pPr>
      <w:r w:rsidRPr="00F92F6B">
        <w:t>NOTE:</w:t>
      </w:r>
      <w:r w:rsidRPr="00F92F6B">
        <w:tab/>
      </w:r>
      <w:r w:rsidRPr="00F92F6B">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F92F6B" w:rsidRDefault="004D1563" w:rsidP="0022566B">
      <w:pPr>
        <w:pStyle w:val="B1"/>
        <w:rPr>
          <w:rFonts w:eastAsiaTheme="minorEastAsia"/>
        </w:rPr>
      </w:pPr>
      <w:r w:rsidRPr="00F92F6B">
        <w:rPr>
          <w:rFonts w:eastAsiaTheme="minorEastAsia"/>
        </w:rPr>
        <w:t>-</w:t>
      </w:r>
      <w:r w:rsidRPr="00F92F6B">
        <w:rPr>
          <w:rFonts w:eastAsiaTheme="minorEastAsia"/>
        </w:rPr>
        <w:tab/>
        <w:t>When the UE receives a</w:t>
      </w:r>
      <w:r w:rsidR="001D592A" w:rsidRPr="00F92F6B">
        <w:rPr>
          <w:rFonts w:eastAsiaTheme="minorEastAsia"/>
        </w:rPr>
        <w:t>n</w:t>
      </w:r>
      <w:r w:rsidRPr="00F92F6B">
        <w:rPr>
          <w:rFonts w:eastAsiaTheme="minorEastAsia"/>
        </w:rPr>
        <w:t xml:space="preserve"> MCCH change notification, it acquires the updated MCCH in the same MCCH modification period where the change notification is sent.</w:t>
      </w:r>
    </w:p>
    <w:p w14:paraId="37FC68F2" w14:textId="31BBB02F" w:rsidR="002661BA" w:rsidRPr="00F92F6B" w:rsidRDefault="004D1563" w:rsidP="002661BA">
      <w:pPr>
        <w:pStyle w:val="Heading4"/>
        <w:rPr>
          <w:rFonts w:eastAsia="SimSun"/>
        </w:rPr>
      </w:pPr>
      <w:bookmarkStart w:id="2136" w:name="_Toc219281083"/>
      <w:r w:rsidRPr="00F92F6B">
        <w:rPr>
          <w:rFonts w:eastAsia="SimSun"/>
        </w:rPr>
        <w:t>16.10</w:t>
      </w:r>
      <w:r w:rsidR="002661BA" w:rsidRPr="00F92F6B">
        <w:rPr>
          <w:rFonts w:eastAsia="SimSun"/>
        </w:rPr>
        <w:t>.6.3</w:t>
      </w:r>
      <w:r w:rsidR="002661BA" w:rsidRPr="00F92F6B">
        <w:rPr>
          <w:rFonts w:eastAsia="SimSun"/>
        </w:rPr>
        <w:tab/>
        <w:t>Support of CA</w:t>
      </w:r>
      <w:bookmarkEnd w:id="2136"/>
    </w:p>
    <w:p w14:paraId="43042B9D" w14:textId="1D51FEAA" w:rsidR="0058068B" w:rsidRPr="00F92F6B" w:rsidRDefault="002661BA" w:rsidP="0058068B">
      <w:r w:rsidRPr="00F92F6B">
        <w:rPr>
          <w:rFonts w:eastAsiaTheme="minorEastAsia"/>
        </w:rPr>
        <w:t xml:space="preserve">UE can </w:t>
      </w:r>
      <w:r w:rsidR="000233E6" w:rsidRPr="00F92F6B">
        <w:t>be</w:t>
      </w:r>
      <w:r w:rsidR="000233E6" w:rsidRPr="00F92F6B">
        <w:rPr>
          <w:rFonts w:eastAsia="Yu Mincho"/>
        </w:rPr>
        <w:t xml:space="preserve"> </w:t>
      </w:r>
      <w:r w:rsidR="000233E6" w:rsidRPr="00F92F6B">
        <w:t>configured</w:t>
      </w:r>
      <w:r w:rsidR="000233E6" w:rsidRPr="00F92F6B">
        <w:rPr>
          <w:rFonts w:eastAsia="Yu Mincho"/>
        </w:rPr>
        <w:t xml:space="preserve"> </w:t>
      </w:r>
      <w:r w:rsidR="000233E6" w:rsidRPr="00F92F6B">
        <w:t>to</w:t>
      </w:r>
      <w:r w:rsidR="000233E6" w:rsidRPr="00F92F6B">
        <w:rPr>
          <w:rFonts w:eastAsia="Yu Mincho"/>
        </w:rPr>
        <w:t xml:space="preserve"> </w:t>
      </w:r>
      <w:r w:rsidRPr="00F92F6B">
        <w:rPr>
          <w:rFonts w:eastAsiaTheme="minorEastAsia"/>
        </w:rPr>
        <w:t>receive MBS broadcast data</w:t>
      </w:r>
      <w:r w:rsidRPr="00F92F6B">
        <w:t xml:space="preserve"> </w:t>
      </w:r>
      <w:r w:rsidRPr="00F92F6B">
        <w:rPr>
          <w:rFonts w:eastAsiaTheme="minorEastAsia"/>
        </w:rPr>
        <w:t xml:space="preserve">and MCCH either from a </w:t>
      </w:r>
      <w:proofErr w:type="spellStart"/>
      <w:r w:rsidRPr="00F92F6B">
        <w:rPr>
          <w:rFonts w:eastAsiaTheme="minorEastAsia"/>
        </w:rPr>
        <w:t>PCell</w:t>
      </w:r>
      <w:proofErr w:type="spellEnd"/>
      <w:r w:rsidRPr="00F92F6B">
        <w:rPr>
          <w:rFonts w:eastAsiaTheme="minorEastAsia"/>
        </w:rPr>
        <w:t xml:space="preserve"> or a single </w:t>
      </w:r>
      <w:proofErr w:type="spellStart"/>
      <w:r w:rsidRPr="00F92F6B">
        <w:rPr>
          <w:rFonts w:eastAsiaTheme="minorEastAsia"/>
        </w:rPr>
        <w:t>SCell</w:t>
      </w:r>
      <w:proofErr w:type="spellEnd"/>
      <w:r w:rsidRPr="00F92F6B">
        <w:rPr>
          <w:rFonts w:eastAsiaTheme="minorEastAsia"/>
        </w:rPr>
        <w:t xml:space="preserve"> at a time. Meanwhile, </w:t>
      </w:r>
      <w:r w:rsidRPr="00F92F6B">
        <w:t xml:space="preserve">dedicated RRC signalling is used for </w:t>
      </w:r>
      <w:r w:rsidRPr="00F92F6B">
        <w:rPr>
          <w:rFonts w:eastAsiaTheme="minorEastAsia"/>
        </w:rPr>
        <w:t>provid</w:t>
      </w:r>
      <w:r w:rsidRPr="00F92F6B">
        <w:t xml:space="preserve">ing </w:t>
      </w:r>
      <w:r w:rsidR="00B96DE9" w:rsidRPr="00F92F6B">
        <w:rPr>
          <w:rFonts w:eastAsiaTheme="minorEastAsia"/>
        </w:rPr>
        <w:t>SIB20</w:t>
      </w:r>
      <w:r w:rsidRPr="00F92F6B">
        <w:rPr>
          <w:rFonts w:eastAsiaTheme="minorEastAsia"/>
        </w:rPr>
        <w:t xml:space="preserve"> </w:t>
      </w:r>
      <w:r w:rsidRPr="00F92F6B">
        <w:t xml:space="preserve">of the </w:t>
      </w:r>
      <w:proofErr w:type="spellStart"/>
      <w:r w:rsidRPr="00F92F6B">
        <w:t>SCell</w:t>
      </w:r>
      <w:proofErr w:type="spellEnd"/>
      <w:r w:rsidRPr="00F92F6B">
        <w:t xml:space="preserve"> i.e.</w:t>
      </w:r>
      <w:r w:rsidR="0058068B" w:rsidRPr="00F92F6B">
        <w:t>,</w:t>
      </w:r>
      <w:r w:rsidRPr="00F92F6B">
        <w:t xml:space="preserve"> while in </w:t>
      </w:r>
      <w:r w:rsidRPr="00F92F6B">
        <w:rPr>
          <w:rFonts w:eastAsia="SimSun"/>
        </w:rPr>
        <w:t>RRC_CONNECTED state</w:t>
      </w:r>
      <w:r w:rsidRPr="00F92F6B">
        <w:rPr>
          <w:rFonts w:eastAsiaTheme="minorEastAsia"/>
        </w:rPr>
        <w:t xml:space="preserve">, </w:t>
      </w:r>
      <w:r w:rsidRPr="00F92F6B">
        <w:t xml:space="preserve">UEs need not acquire broadcast </w:t>
      </w:r>
      <w:r w:rsidR="00B96DE9" w:rsidRPr="00F92F6B">
        <w:rPr>
          <w:rFonts w:eastAsiaTheme="minorEastAsia"/>
        </w:rPr>
        <w:t>SIB20</w:t>
      </w:r>
      <w:r w:rsidRPr="00F92F6B">
        <w:t xml:space="preserve"> directly from the </w:t>
      </w:r>
      <w:proofErr w:type="spellStart"/>
      <w:r w:rsidRPr="00F92F6B">
        <w:t>SCells</w:t>
      </w:r>
      <w:proofErr w:type="spellEnd"/>
      <w:r w:rsidRPr="00F92F6B">
        <w:t>.</w:t>
      </w:r>
    </w:p>
    <w:p w14:paraId="6952D39E" w14:textId="1EE3DE82" w:rsidR="002661BA" w:rsidRPr="00F92F6B" w:rsidRDefault="0058068B" w:rsidP="00AA4E49">
      <w:pPr>
        <w:pStyle w:val="NO"/>
        <w:rPr>
          <w:rFonts w:eastAsiaTheme="minorEastAsia"/>
        </w:rPr>
      </w:pPr>
      <w:r w:rsidRPr="00F92F6B">
        <w:t>NOTE:</w:t>
      </w:r>
      <w:r w:rsidRPr="00F92F6B">
        <w:tab/>
      </w:r>
      <w:r w:rsidR="00E21499" w:rsidRPr="00F92F6B">
        <w:t>Void</w:t>
      </w:r>
      <w:r w:rsidRPr="00F92F6B">
        <w:t>.</w:t>
      </w:r>
    </w:p>
    <w:p w14:paraId="298D4E15" w14:textId="401C6A05" w:rsidR="002661BA" w:rsidRPr="00F92F6B" w:rsidRDefault="004D1563" w:rsidP="002661BA">
      <w:pPr>
        <w:pStyle w:val="Heading4"/>
        <w:rPr>
          <w:rFonts w:eastAsia="SimSun"/>
        </w:rPr>
      </w:pPr>
      <w:bookmarkStart w:id="2137" w:name="_Toc219281084"/>
      <w:r w:rsidRPr="00F92F6B">
        <w:rPr>
          <w:rFonts w:eastAsia="SimSun"/>
        </w:rPr>
        <w:t>16.10</w:t>
      </w:r>
      <w:r w:rsidR="002661BA" w:rsidRPr="00F92F6B">
        <w:rPr>
          <w:rFonts w:eastAsia="SimSun"/>
        </w:rPr>
        <w:t>.6.4</w:t>
      </w:r>
      <w:r w:rsidR="002661BA" w:rsidRPr="00F92F6B">
        <w:rPr>
          <w:rFonts w:eastAsia="SimSun"/>
        </w:rPr>
        <w:tab/>
        <w:t>DRX</w:t>
      </w:r>
      <w:bookmarkEnd w:id="2137"/>
    </w:p>
    <w:p w14:paraId="2CF954DF" w14:textId="072D2471" w:rsidR="002661BA" w:rsidRPr="00F92F6B" w:rsidRDefault="007C5C4B" w:rsidP="002661BA">
      <w:pPr>
        <w:rPr>
          <w:rFonts w:eastAsia="SimSun"/>
        </w:rPr>
      </w:pPr>
      <w:r w:rsidRPr="00F92F6B">
        <w:rPr>
          <w:rFonts w:eastAsiaTheme="minorEastAsia"/>
        </w:rPr>
        <w:t>Via MCCH, the UE can be configured with a PTM DRX configuration for G-RNTI reception. One PTM DRX configuration can be mapped to more than one G-RNTI.</w:t>
      </w:r>
    </w:p>
    <w:p w14:paraId="7439AF4C" w14:textId="7FCFABF0" w:rsidR="002661BA" w:rsidRPr="00F92F6B" w:rsidRDefault="004D1563" w:rsidP="002661BA">
      <w:pPr>
        <w:pStyle w:val="Heading4"/>
        <w:rPr>
          <w:rFonts w:eastAsia="SimSun"/>
        </w:rPr>
      </w:pPr>
      <w:bookmarkStart w:id="2138" w:name="_Toc219281085"/>
      <w:r w:rsidRPr="00F92F6B">
        <w:rPr>
          <w:rFonts w:eastAsia="SimSun"/>
        </w:rPr>
        <w:t>16.10</w:t>
      </w:r>
      <w:r w:rsidR="002661BA" w:rsidRPr="00F92F6B">
        <w:rPr>
          <w:rFonts w:eastAsia="SimSun"/>
        </w:rPr>
        <w:t>.6.5</w:t>
      </w:r>
      <w:r w:rsidR="002661BA" w:rsidRPr="00F92F6B">
        <w:rPr>
          <w:rFonts w:eastAsia="SimSun"/>
        </w:rPr>
        <w:tab/>
        <w:t>Service Continuity</w:t>
      </w:r>
      <w:bookmarkEnd w:id="2138"/>
    </w:p>
    <w:p w14:paraId="780A5BDC" w14:textId="3768A990" w:rsidR="000F36D5" w:rsidRPr="00F92F6B" w:rsidRDefault="000F36D5" w:rsidP="00AA4E49">
      <w:pPr>
        <w:pStyle w:val="Heading5"/>
        <w:rPr>
          <w:lang w:eastAsia="en-US"/>
        </w:rPr>
      </w:pPr>
      <w:bookmarkStart w:id="2139" w:name="_Toc219281086"/>
      <w:r w:rsidRPr="00F92F6B">
        <w:rPr>
          <w:lang w:eastAsia="en-US"/>
        </w:rPr>
        <w:t>16.10.6.5.0</w:t>
      </w:r>
      <w:r w:rsidR="009B6299" w:rsidRPr="00F92F6B">
        <w:rPr>
          <w:lang w:eastAsia="en-US"/>
        </w:rPr>
        <w:tab/>
      </w:r>
      <w:r w:rsidRPr="00F92F6B">
        <w:rPr>
          <w:lang w:eastAsia="en-US"/>
        </w:rPr>
        <w:t>General</w:t>
      </w:r>
      <w:bookmarkEnd w:id="2139"/>
    </w:p>
    <w:p w14:paraId="6406F0F7" w14:textId="74D10DEA" w:rsidR="002661BA" w:rsidRPr="00F92F6B" w:rsidRDefault="002661BA" w:rsidP="002661BA">
      <w:pPr>
        <w:rPr>
          <w:rFonts w:eastAsiaTheme="minorEastAsia"/>
        </w:rPr>
      </w:pPr>
      <w:r w:rsidRPr="00F92F6B">
        <w:t xml:space="preserve">Mobility principles build on existing functionality including functions described in </w:t>
      </w:r>
      <w:r w:rsidR="009B2094" w:rsidRPr="00F92F6B">
        <w:t>clause</w:t>
      </w:r>
      <w:r w:rsidRPr="00F92F6B">
        <w:t xml:space="preserve"> 9.2.</w:t>
      </w:r>
    </w:p>
    <w:p w14:paraId="79572565" w14:textId="1DC6E889" w:rsidR="002661BA" w:rsidRPr="00F92F6B" w:rsidRDefault="002661BA" w:rsidP="002661BA">
      <w:r w:rsidRPr="00F92F6B">
        <w:t xml:space="preserve">NR MBS supports MBS frequency layer prioritization for MBS </w:t>
      </w:r>
      <w:r w:rsidR="007C5C4B" w:rsidRPr="00F92F6B">
        <w:t xml:space="preserve">broadcast </w:t>
      </w:r>
      <w:r w:rsidRPr="00F92F6B">
        <w:t xml:space="preserve">sessions. The </w:t>
      </w:r>
      <w:proofErr w:type="spellStart"/>
      <w:r w:rsidR="007C5C4B" w:rsidRPr="00F92F6B">
        <w:t>gNBs</w:t>
      </w:r>
      <w:proofErr w:type="spellEnd"/>
      <w:r w:rsidRPr="00F92F6B">
        <w:t xml:space="preserve"> may be configured with the MBS FSA ID(s) supported by each of their cell</w:t>
      </w:r>
      <w:r w:rsidR="007C5C4B" w:rsidRPr="00F92F6B">
        <w:t>s</w:t>
      </w:r>
      <w:r w:rsidRPr="00F92F6B">
        <w:t xml:space="preserve">. The </w:t>
      </w:r>
      <w:proofErr w:type="spellStart"/>
      <w:r w:rsidR="007C5C4B" w:rsidRPr="00F92F6B">
        <w:t>gNBs</w:t>
      </w:r>
      <w:proofErr w:type="spellEnd"/>
      <w:r w:rsidRPr="00F92F6B">
        <w:t xml:space="preserve"> may exchange this information with their neighbo</w:t>
      </w:r>
      <w:r w:rsidR="0067659A" w:rsidRPr="00F92F6B">
        <w:t>u</w:t>
      </w:r>
      <w:r w:rsidRPr="00F92F6B">
        <w:t xml:space="preserve">rs within </w:t>
      </w:r>
      <w:proofErr w:type="spellStart"/>
      <w:r w:rsidRPr="00F92F6B">
        <w:t>Xn</w:t>
      </w:r>
      <w:proofErr w:type="spellEnd"/>
      <w:r w:rsidRPr="00F92F6B">
        <w:t xml:space="preserve"> Setup messages and subsequent </w:t>
      </w:r>
      <w:proofErr w:type="spellStart"/>
      <w:r w:rsidRPr="00F92F6B">
        <w:t>Xn</w:t>
      </w:r>
      <w:proofErr w:type="spellEnd"/>
      <w:r w:rsidRPr="00F92F6B">
        <w:t xml:space="preserve"> Configuration Update messages to help </w:t>
      </w:r>
      <w:r w:rsidR="00805CE8" w:rsidRPr="00F92F6B">
        <w:t xml:space="preserve">with </w:t>
      </w:r>
      <w:r w:rsidRPr="00F92F6B">
        <w:t>frequency layer prioritization.</w:t>
      </w:r>
      <w:r w:rsidR="006D7A88" w:rsidRPr="00F92F6B">
        <w:t xml:space="preserve"> The MBS FSA ID is described in TS 23.247 [45].</w:t>
      </w:r>
    </w:p>
    <w:p w14:paraId="1F428296" w14:textId="64906538" w:rsidR="002661BA" w:rsidRPr="00F92F6B" w:rsidRDefault="004D1563" w:rsidP="002661BA">
      <w:pPr>
        <w:pStyle w:val="Heading5"/>
        <w:rPr>
          <w:rFonts w:eastAsiaTheme="minorEastAsia"/>
        </w:rPr>
      </w:pPr>
      <w:bookmarkStart w:id="2140" w:name="_Toc219281087"/>
      <w:r w:rsidRPr="00F92F6B">
        <w:rPr>
          <w:rFonts w:eastAsiaTheme="minorEastAsia"/>
        </w:rPr>
        <w:t>16.10</w:t>
      </w:r>
      <w:r w:rsidR="002661BA" w:rsidRPr="00F92F6B">
        <w:rPr>
          <w:rFonts w:eastAsiaTheme="minorEastAsia"/>
        </w:rPr>
        <w:t>.6.5.1</w:t>
      </w:r>
      <w:r w:rsidR="002661BA" w:rsidRPr="00F92F6B">
        <w:rPr>
          <w:rFonts w:eastAsiaTheme="minorEastAsia"/>
        </w:rPr>
        <w:tab/>
        <w:t>Service Continuity in RRC_IDLE or RRC_INACTIVE</w:t>
      </w:r>
      <w:bookmarkEnd w:id="2140"/>
    </w:p>
    <w:p w14:paraId="559887BD" w14:textId="35E150E7" w:rsidR="002661BA" w:rsidRPr="00F92F6B" w:rsidRDefault="002661BA" w:rsidP="002661BA">
      <w:r w:rsidRPr="00F92F6B">
        <w:t xml:space="preserve">Mobility procedures for MBS reception allow the UE to start or continue receiving MBS service(s) when changing cells. The </w:t>
      </w:r>
      <w:proofErr w:type="spellStart"/>
      <w:r w:rsidRPr="00F92F6B">
        <w:rPr>
          <w:rFonts w:eastAsiaTheme="minorEastAsia"/>
        </w:rPr>
        <w:t>gNB</w:t>
      </w:r>
      <w:proofErr w:type="spellEnd"/>
      <w:r w:rsidRPr="00F92F6B">
        <w:rPr>
          <w:rFonts w:eastAsiaTheme="minorEastAsia"/>
        </w:rPr>
        <w:t xml:space="preserve"> may </w:t>
      </w:r>
      <w:r w:rsidRPr="00F92F6B">
        <w:t xml:space="preserve">indicate in the MCCH the list of neighbour cells providing </w:t>
      </w:r>
      <w:r w:rsidRPr="00F92F6B">
        <w:rPr>
          <w:rFonts w:eastAsiaTheme="minorEastAsia"/>
        </w:rPr>
        <w:t>the same MBS broadcast service</w:t>
      </w:r>
      <w:r w:rsidR="007C5C4B" w:rsidRPr="00F92F6B">
        <w:rPr>
          <w:rFonts w:eastAsiaTheme="minorEastAsia"/>
        </w:rPr>
        <w:t>(s)</w:t>
      </w:r>
      <w:r w:rsidRPr="00F92F6B">
        <w:rPr>
          <w:rFonts w:eastAsiaTheme="minorEastAsia"/>
        </w:rPr>
        <w:t xml:space="preserve"> </w:t>
      </w:r>
      <w:r w:rsidRPr="00F92F6B">
        <w:t>as provided in the serving cell. This allows the UE, e.g.</w:t>
      </w:r>
      <w:r w:rsidR="007C5C4B" w:rsidRPr="00F92F6B">
        <w:t>,</w:t>
      </w:r>
      <w:r w:rsidRPr="00F92F6B">
        <w:t xml:space="preserve"> to request unicast reception of the service before </w:t>
      </w:r>
      <w:r w:rsidRPr="00F92F6B">
        <w:rPr>
          <w:rFonts w:eastAsiaTheme="minorEastAsia"/>
        </w:rPr>
        <w:t>mov</w:t>
      </w:r>
      <w:r w:rsidRPr="00F92F6B">
        <w:t>ing to a cell not providing t</w:t>
      </w:r>
      <w:r w:rsidRPr="00F92F6B">
        <w:rPr>
          <w:rFonts w:eastAsiaTheme="minorEastAsia"/>
        </w:rPr>
        <w:t>he MBS broadcast service(s)</w:t>
      </w:r>
      <w:r w:rsidRPr="00F92F6B">
        <w:t xml:space="preserve"> using PTM tran</w:t>
      </w:r>
      <w:r w:rsidR="0067659A" w:rsidRPr="00F92F6B">
        <w:t>s</w:t>
      </w:r>
      <w:r w:rsidRPr="00F92F6B">
        <w:t xml:space="preserve">mission. To avoid the need to read </w:t>
      </w:r>
      <w:r w:rsidRPr="00F92F6B">
        <w:rPr>
          <w:rFonts w:eastAsiaTheme="minorEastAsia"/>
        </w:rPr>
        <w:t>MBS broadcast</w:t>
      </w:r>
      <w:r w:rsidRPr="00F92F6B">
        <w:t xml:space="preserve"> related system information and potentially MCCH on neighbour frequencies, the UE is made aware of which frequency is providing which </w:t>
      </w:r>
      <w:r w:rsidRPr="00F92F6B">
        <w:rPr>
          <w:rFonts w:eastAsiaTheme="minorEastAsia"/>
        </w:rPr>
        <w:t>MBS broadcast</w:t>
      </w:r>
      <w:r w:rsidRPr="00F92F6B">
        <w:t xml:space="preserve"> services via PTM, through </w:t>
      </w:r>
      <w:r w:rsidR="00BD2ECF" w:rsidRPr="00F92F6B">
        <w:rPr>
          <w:i/>
          <w:iCs/>
        </w:rPr>
        <w:t>User Service Description</w:t>
      </w:r>
      <w:r w:rsidR="00BD2ECF" w:rsidRPr="00F92F6B">
        <w:t xml:space="preserve">, as defined in TS </w:t>
      </w:r>
      <w:r w:rsidR="00BD2ECF" w:rsidRPr="00F92F6B">
        <w:rPr>
          <w:rFonts w:eastAsia="Batang"/>
          <w:lang w:eastAsia="sv-SE"/>
        </w:rPr>
        <w:t>26.</w:t>
      </w:r>
      <w:r w:rsidR="005321CA" w:rsidRPr="00F92F6B">
        <w:rPr>
          <w:rFonts w:eastAsia="Batang"/>
          <w:lang w:eastAsia="sv-SE"/>
        </w:rPr>
        <w:t>517</w:t>
      </w:r>
      <w:r w:rsidR="00BD2ECF" w:rsidRPr="00F92F6B">
        <w:t xml:space="preserve"> [46], or </w:t>
      </w:r>
      <w:r w:rsidRPr="00F92F6B">
        <w:t>the combination of the following:</w:t>
      </w:r>
    </w:p>
    <w:p w14:paraId="579C2FEE" w14:textId="165AA402" w:rsidR="002661BA" w:rsidRPr="00F92F6B" w:rsidRDefault="002661BA" w:rsidP="002661BA">
      <w:pPr>
        <w:pStyle w:val="B1"/>
      </w:pPr>
      <w:r w:rsidRPr="00F92F6B">
        <w:t>-</w:t>
      </w:r>
      <w:r w:rsidRPr="00F92F6B">
        <w:tab/>
      </w:r>
      <w:r w:rsidR="005321CA" w:rsidRPr="00F92F6B">
        <w:rPr>
          <w:i/>
          <w:iCs/>
        </w:rPr>
        <w:t>User Service Description</w:t>
      </w:r>
      <w:r w:rsidR="005321CA" w:rsidRPr="00F92F6B">
        <w:t xml:space="preserve"> (</w:t>
      </w:r>
      <w:r w:rsidRPr="00F92F6B">
        <w:t>USD</w:t>
      </w:r>
      <w:r w:rsidR="005321CA" w:rsidRPr="00F92F6B">
        <w:t>)</w:t>
      </w:r>
      <w:r w:rsidRPr="00F92F6B">
        <w:t>;</w:t>
      </w:r>
    </w:p>
    <w:p w14:paraId="1DE7A83C" w14:textId="5D9D9ADE" w:rsidR="002661BA" w:rsidRPr="00F92F6B" w:rsidRDefault="002661BA" w:rsidP="002661BA">
      <w:pPr>
        <w:pStyle w:val="B1"/>
      </w:pPr>
      <w:r w:rsidRPr="00F92F6B">
        <w:t>-</w:t>
      </w:r>
      <w:r w:rsidRPr="00F92F6B">
        <w:tab/>
      </w:r>
      <w:r w:rsidR="00B96DE9" w:rsidRPr="00F92F6B">
        <w:t>SIB21</w:t>
      </w:r>
      <w:r w:rsidRPr="00F92F6B">
        <w:t xml:space="preserve">, as defined in </w:t>
      </w:r>
      <w:r w:rsidR="009B2094" w:rsidRPr="00F92F6B">
        <w:t>clause</w:t>
      </w:r>
      <w:r w:rsidRPr="00F92F6B">
        <w:t xml:space="preserve"> 7.3.1.</w:t>
      </w:r>
    </w:p>
    <w:p w14:paraId="18E2627E" w14:textId="77777777" w:rsidR="000233E6" w:rsidRPr="00F92F6B" w:rsidRDefault="000233E6" w:rsidP="000233E6">
      <w:pPr>
        <w:pStyle w:val="NO"/>
        <w:rPr>
          <w:rFonts w:eastAsiaTheme="minorEastAsia"/>
        </w:rPr>
      </w:pPr>
      <w:r w:rsidRPr="00F92F6B">
        <w:t>NOTE:</w:t>
      </w:r>
      <w:r w:rsidRPr="00F92F6B">
        <w:tab/>
        <w:t>UE can request unicast reception of the service after moving to a cell not providing the MBS broadcast service(s) using PTM transmission.</w:t>
      </w:r>
    </w:p>
    <w:p w14:paraId="5B2DD96A" w14:textId="77777777" w:rsidR="002661BA" w:rsidRPr="00F92F6B" w:rsidRDefault="002661BA" w:rsidP="002661BA">
      <w:r w:rsidRPr="00F92F6B">
        <w:rPr>
          <w:rFonts w:eastAsiaTheme="minorEastAsia"/>
        </w:rPr>
        <w:t>I</w:t>
      </w:r>
      <w:r w:rsidRPr="00F92F6B">
        <w:t>n RRC_IDLE</w:t>
      </w:r>
      <w:r w:rsidRPr="00F92F6B">
        <w:rPr>
          <w:rFonts w:eastAsiaTheme="minorEastAsia"/>
        </w:rPr>
        <w:t xml:space="preserve"> and RRC_INACTIVE</w:t>
      </w:r>
      <w:r w:rsidRPr="00F92F6B">
        <w:t>, the UE applies the normal cell reselection rules with the following modifications:</w:t>
      </w:r>
    </w:p>
    <w:p w14:paraId="08FAACA0" w14:textId="77777777" w:rsidR="002661BA" w:rsidRPr="00F92F6B" w:rsidRDefault="002661BA" w:rsidP="002661BA">
      <w:pPr>
        <w:pStyle w:val="B1"/>
      </w:pPr>
      <w:r w:rsidRPr="00F92F6B">
        <w:t>-</w:t>
      </w:r>
      <w:r w:rsidRPr="00F92F6B">
        <w:tab/>
        <w:t>the UE which is receiving or interested to receive MBS broadcast service(s) via PTM and can only receive these MBS broadcast service(s)</w:t>
      </w:r>
      <w:r w:rsidRPr="00F92F6B">
        <w:rPr>
          <w:rFonts w:eastAsiaTheme="minorEastAsia"/>
        </w:rPr>
        <w:t xml:space="preserve"> </w:t>
      </w:r>
      <w:r w:rsidRPr="00F92F6B">
        <w:t>via PTM while camping on the frequency providing these MBS broadcast service(s) is allowed to make this frequency highest priority</w:t>
      </w:r>
      <w:r w:rsidRPr="00F92F6B">
        <w:rPr>
          <w:rFonts w:eastAsiaTheme="minorEastAsia"/>
        </w:rPr>
        <w:t xml:space="preserve"> </w:t>
      </w:r>
      <w:r w:rsidRPr="00F92F6B">
        <w:t>when the conditions described in TS 38.304 [10] are met;</w:t>
      </w:r>
    </w:p>
    <w:p w14:paraId="13BD25EF" w14:textId="77777777" w:rsidR="002661BA" w:rsidRPr="00F92F6B" w:rsidRDefault="002661BA" w:rsidP="002661BA">
      <w:pPr>
        <w:pStyle w:val="B1"/>
        <w:rPr>
          <w:rFonts w:eastAsiaTheme="minorEastAsia"/>
          <w:bCs/>
        </w:rPr>
      </w:pPr>
      <w:r w:rsidRPr="00F92F6B">
        <w:t>-</w:t>
      </w:r>
      <w:r w:rsidRPr="00F92F6B">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F92F6B">
        <w:rPr>
          <w:rFonts w:eastAsiaTheme="minorEastAsia"/>
        </w:rPr>
        <w:t>.</w:t>
      </w:r>
    </w:p>
    <w:p w14:paraId="5A64F0F4" w14:textId="4971F5C0" w:rsidR="002661BA" w:rsidRPr="00F92F6B" w:rsidRDefault="004D1563" w:rsidP="002661BA">
      <w:pPr>
        <w:pStyle w:val="Heading5"/>
        <w:rPr>
          <w:rFonts w:eastAsiaTheme="minorEastAsia"/>
        </w:rPr>
      </w:pPr>
      <w:bookmarkStart w:id="2141" w:name="_Toc219281088"/>
      <w:r w:rsidRPr="00F92F6B">
        <w:rPr>
          <w:rFonts w:eastAsiaTheme="minorEastAsia"/>
        </w:rPr>
        <w:t>16.10</w:t>
      </w:r>
      <w:r w:rsidR="002661BA" w:rsidRPr="00F92F6B">
        <w:rPr>
          <w:rFonts w:eastAsiaTheme="minorEastAsia"/>
        </w:rPr>
        <w:t>.6.5.2</w:t>
      </w:r>
      <w:r w:rsidR="0067659A" w:rsidRPr="00F92F6B">
        <w:rPr>
          <w:rFonts w:eastAsiaTheme="minorEastAsia"/>
        </w:rPr>
        <w:tab/>
      </w:r>
      <w:r w:rsidR="002661BA" w:rsidRPr="00F92F6B">
        <w:rPr>
          <w:rFonts w:eastAsiaTheme="minorEastAsia"/>
        </w:rPr>
        <w:t>Service Continuity in RRC_CONNECTED</w:t>
      </w:r>
      <w:bookmarkEnd w:id="2141"/>
    </w:p>
    <w:p w14:paraId="6D7CA425" w14:textId="558EB0F5" w:rsidR="002661BA" w:rsidRPr="00F92F6B" w:rsidRDefault="002661BA" w:rsidP="005C4ADE">
      <w:r w:rsidRPr="00F92F6B">
        <w:rPr>
          <w:rFonts w:eastAsiaTheme="minorEastAsia"/>
        </w:rPr>
        <w:t>T</w:t>
      </w:r>
      <w:r w:rsidRPr="00F92F6B">
        <w:t>o ensure service continuity of MBS broadcast</w:t>
      </w:r>
      <w:r w:rsidRPr="00F92F6B">
        <w:rPr>
          <w:rFonts w:eastAsiaTheme="minorEastAsia"/>
        </w:rPr>
        <w:t>, t</w:t>
      </w:r>
      <w:r w:rsidRPr="00F92F6B">
        <w:t xml:space="preserve">he UE in RRC_CONNECTED state may send MBS Interest Indication to the </w:t>
      </w:r>
      <w:proofErr w:type="spellStart"/>
      <w:r w:rsidRPr="00F92F6B">
        <w:t>gNB</w:t>
      </w:r>
      <w:proofErr w:type="spellEnd"/>
      <w:r w:rsidRPr="00F92F6B">
        <w:t>, consist</w:t>
      </w:r>
      <w:r w:rsidRPr="00F92F6B">
        <w:rPr>
          <w:rFonts w:eastAsiaTheme="minorEastAsia"/>
        </w:rPr>
        <w:t>ing</w:t>
      </w:r>
      <w:r w:rsidRPr="00F92F6B">
        <w:t xml:space="preserve"> of the following information:</w:t>
      </w:r>
    </w:p>
    <w:p w14:paraId="5AE85CC1" w14:textId="6248649E" w:rsidR="004D1563" w:rsidRPr="00F92F6B" w:rsidRDefault="004D1563" w:rsidP="0022566B">
      <w:pPr>
        <w:pStyle w:val="B1"/>
      </w:pPr>
      <w:r w:rsidRPr="00F92F6B">
        <w:t>-</w:t>
      </w:r>
      <w:r w:rsidRPr="00F92F6B">
        <w:tab/>
        <w:t xml:space="preserve">List of MBS frequencies UE is </w:t>
      </w:r>
      <w:r w:rsidR="00BD2ECF" w:rsidRPr="00F92F6B">
        <w:t xml:space="preserve">receiving or </w:t>
      </w:r>
      <w:r w:rsidRPr="00F92F6B">
        <w:t>interested to receive, sorted in decreasing order of interest;</w:t>
      </w:r>
    </w:p>
    <w:p w14:paraId="1F3B3DDE" w14:textId="277D6E26" w:rsidR="004D1563" w:rsidRPr="00F92F6B" w:rsidRDefault="004D1563" w:rsidP="0022566B">
      <w:pPr>
        <w:pStyle w:val="B1"/>
      </w:pPr>
      <w:r w:rsidRPr="00F92F6B">
        <w:t>-</w:t>
      </w:r>
      <w:r w:rsidRPr="00F92F6B">
        <w:tab/>
        <w:t>Priority between the reception of all listed MBS frequencies and the reception of any unicast bearer</w:t>
      </w:r>
      <w:r w:rsidR="000233E6" w:rsidRPr="00F92F6B">
        <w:t xml:space="preserve"> and multicast MRB</w:t>
      </w:r>
      <w:r w:rsidRPr="00F92F6B">
        <w:t>;</w:t>
      </w:r>
    </w:p>
    <w:p w14:paraId="5E278EA1" w14:textId="48A92751" w:rsidR="004D1563" w:rsidRPr="00F92F6B" w:rsidRDefault="004D1563" w:rsidP="0022566B">
      <w:pPr>
        <w:pStyle w:val="B1"/>
      </w:pPr>
      <w:r w:rsidRPr="00F92F6B">
        <w:t>-</w:t>
      </w:r>
      <w:r w:rsidRPr="00F92F6B">
        <w:tab/>
        <w:t xml:space="preserve">List of MBS broadcast services the UE is </w:t>
      </w:r>
      <w:r w:rsidR="00BD2ECF" w:rsidRPr="00F92F6B">
        <w:t xml:space="preserve">receiving or </w:t>
      </w:r>
      <w:r w:rsidRPr="00F92F6B">
        <w:t xml:space="preserve">interested to receive, in case </w:t>
      </w:r>
      <w:r w:rsidR="00B96DE9" w:rsidRPr="00F92F6B">
        <w:t>SIB20</w:t>
      </w:r>
      <w:r w:rsidRPr="00F92F6B">
        <w:t xml:space="preserve"> </w:t>
      </w:r>
      <w:r w:rsidR="000233E6" w:rsidRPr="00F92F6B">
        <w:t>is provided for</w:t>
      </w:r>
      <w:r w:rsidRPr="00F92F6B">
        <w:t xml:space="preserve"> </w:t>
      </w:r>
      <w:proofErr w:type="spellStart"/>
      <w:r w:rsidRPr="00F92F6B">
        <w:t>PCell</w:t>
      </w:r>
      <w:proofErr w:type="spellEnd"/>
      <w:r w:rsidR="000233E6" w:rsidRPr="00F92F6B">
        <w:t xml:space="preserve"> or </w:t>
      </w:r>
      <w:proofErr w:type="spellStart"/>
      <w:r w:rsidR="000233E6" w:rsidRPr="00F92F6B">
        <w:t>SCell</w:t>
      </w:r>
      <w:proofErr w:type="spellEnd"/>
      <w:r w:rsidRPr="00F92F6B">
        <w:t>.</w:t>
      </w:r>
    </w:p>
    <w:p w14:paraId="7F68DA9A" w14:textId="3721A72B" w:rsidR="002661BA" w:rsidRPr="00F92F6B" w:rsidRDefault="002661BA" w:rsidP="002661BA">
      <w:r w:rsidRPr="00F92F6B">
        <w:t xml:space="preserve">MBS Interest Indication information reporting can be implicitly enabled/disabled by the presence of </w:t>
      </w:r>
      <w:r w:rsidR="00B96DE9" w:rsidRPr="00F92F6B">
        <w:t>SIB21</w:t>
      </w:r>
      <w:r w:rsidRPr="00F92F6B">
        <w:t>.</w:t>
      </w:r>
    </w:p>
    <w:p w14:paraId="58545E69" w14:textId="77300523" w:rsidR="002661BA" w:rsidRPr="00F92F6B" w:rsidRDefault="002661BA" w:rsidP="002661BA">
      <w:r w:rsidRPr="00F92F6B">
        <w:t xml:space="preserve">The </w:t>
      </w:r>
      <w:proofErr w:type="spellStart"/>
      <w:r w:rsidRPr="00F92F6B">
        <w:t>gNB</w:t>
      </w:r>
      <w:proofErr w:type="spellEnd"/>
      <w:r w:rsidRPr="00F92F6B">
        <w:t xml:space="preserve"> may use this information, together with the information about the UE</w:t>
      </w:r>
      <w:r w:rsidR="005C624F" w:rsidRPr="00F92F6B">
        <w:t>'</w:t>
      </w:r>
      <w:r w:rsidRPr="00F92F6B">
        <w:t>s capabilities (e.g</w:t>
      </w:r>
      <w:r w:rsidR="007C5C4B" w:rsidRPr="00F92F6B">
        <w:t>.</w:t>
      </w:r>
      <w:r w:rsidRPr="00F92F6B">
        <w:t>, supported band combinations), when providing an RRC configuration and/or downlink assignments to the UE</w:t>
      </w:r>
      <w:r w:rsidR="000233E6" w:rsidRPr="00F92F6B">
        <w:t xml:space="preserve"> or to </w:t>
      </w:r>
      <w:r w:rsidR="008B7996" w:rsidRPr="00F92F6B">
        <w:t>add/</w:t>
      </w:r>
      <w:r w:rsidR="000233E6" w:rsidRPr="00F92F6B">
        <w:t>release DRBs/multicast MRBs</w:t>
      </w:r>
      <w:r w:rsidRPr="00F92F6B">
        <w:t xml:space="preserve">, to allow the UE </w:t>
      </w:r>
      <w:r w:rsidR="007C5C4B" w:rsidRPr="00F92F6B">
        <w:t xml:space="preserve">to </w:t>
      </w:r>
      <w:r w:rsidRPr="00F92F6B">
        <w:t xml:space="preserve">receive the MBS services the UE is interested in. MBS Interest Indication information can be exchanged between source </w:t>
      </w:r>
      <w:proofErr w:type="spellStart"/>
      <w:r w:rsidRPr="00F92F6B">
        <w:t>gNB</w:t>
      </w:r>
      <w:proofErr w:type="spellEnd"/>
      <w:r w:rsidRPr="00F92F6B">
        <w:t xml:space="preserve"> and target </w:t>
      </w:r>
      <w:proofErr w:type="spellStart"/>
      <w:r w:rsidRPr="00F92F6B">
        <w:t>gNB</w:t>
      </w:r>
      <w:proofErr w:type="spellEnd"/>
      <w:r w:rsidRPr="00F92F6B">
        <w:t xml:space="preserve"> during handover.</w:t>
      </w:r>
    </w:p>
    <w:p w14:paraId="3EE82683" w14:textId="77777777" w:rsidR="000233E6" w:rsidRPr="00F92F6B" w:rsidRDefault="000233E6" w:rsidP="000233E6">
      <w:pPr>
        <w:pStyle w:val="Heading4"/>
        <w:rPr>
          <w:rFonts w:eastAsia="SimSun"/>
        </w:rPr>
      </w:pPr>
      <w:bookmarkStart w:id="2142" w:name="_Toc219281089"/>
      <w:r w:rsidRPr="00F92F6B">
        <w:rPr>
          <w:rFonts w:eastAsia="SimSun"/>
        </w:rPr>
        <w:t>16.10.6.5A</w:t>
      </w:r>
      <w:r w:rsidRPr="00F92F6B">
        <w:rPr>
          <w:rFonts w:eastAsia="SimSun"/>
        </w:rPr>
        <w:tab/>
        <w:t>Reception of MBS Broadcast data</w:t>
      </w:r>
      <w:bookmarkEnd w:id="2142"/>
    </w:p>
    <w:p w14:paraId="6B1A3C3D" w14:textId="77777777" w:rsidR="000233E6" w:rsidRPr="00F92F6B" w:rsidRDefault="000233E6" w:rsidP="000233E6">
      <w:pPr>
        <w:rPr>
          <w:rFonts w:eastAsia="SimSun"/>
        </w:rPr>
      </w:pPr>
      <w:r w:rsidRPr="00F92F6B">
        <w:rPr>
          <w:rFonts w:eastAsia="SimSun"/>
        </w:rPr>
        <w:t xml:space="preserve">For broadcast service, </w:t>
      </w:r>
      <w:proofErr w:type="spellStart"/>
      <w:r w:rsidRPr="00F92F6B">
        <w:rPr>
          <w:rFonts w:eastAsia="SimSun"/>
        </w:rPr>
        <w:t>gNB</w:t>
      </w:r>
      <w:proofErr w:type="spellEnd"/>
      <w:r w:rsidRPr="00F92F6B">
        <w:rPr>
          <w:rFonts w:eastAsia="SimSun"/>
        </w:rPr>
        <w:t xml:space="preserve"> may deliver Broadcast MBS data packets using the following method:</w:t>
      </w:r>
    </w:p>
    <w:p w14:paraId="6885E964" w14:textId="77777777" w:rsidR="000233E6" w:rsidRPr="00F92F6B" w:rsidRDefault="000233E6" w:rsidP="000233E6">
      <w:pPr>
        <w:pStyle w:val="B1"/>
      </w:pPr>
      <w:r w:rsidRPr="00F92F6B">
        <w:rPr>
          <w:rFonts w:eastAsia="SimSun"/>
        </w:rPr>
        <w:t>-</w:t>
      </w:r>
      <w:r w:rsidRPr="00F92F6B">
        <w:rPr>
          <w:rFonts w:eastAsia="SimSun"/>
        </w:rPr>
        <w:tab/>
        <w:t xml:space="preserve">PTM Transmission: </w:t>
      </w:r>
      <w:proofErr w:type="spellStart"/>
      <w:r w:rsidRPr="00F92F6B">
        <w:rPr>
          <w:rFonts w:eastAsia="SimSun"/>
        </w:rPr>
        <w:t>gNB</w:t>
      </w:r>
      <w:proofErr w:type="spellEnd"/>
      <w:r w:rsidRPr="00F92F6B">
        <w:rPr>
          <w:rFonts w:eastAsia="SimSun"/>
        </w:rPr>
        <w:t xml:space="preserve"> delivers a single copy of MBS data packets to a set of UEs, e.g., </w:t>
      </w:r>
      <w:proofErr w:type="spellStart"/>
      <w:r w:rsidRPr="00F92F6B">
        <w:rPr>
          <w:rFonts w:eastAsia="SimSun"/>
        </w:rPr>
        <w:t>gNB</w:t>
      </w:r>
      <w:proofErr w:type="spellEnd"/>
      <w:r w:rsidRPr="00F92F6B">
        <w:rPr>
          <w:rFonts w:eastAsia="SimSun"/>
        </w:rPr>
        <w:t xml:space="preserve"> uses group-common PDCCH with CRC scrambled by group-common RNTI to schedule group-common PDSCH which is scrambled with the same group-common RNTI.</w:t>
      </w:r>
    </w:p>
    <w:p w14:paraId="5561C067" w14:textId="77777777" w:rsidR="007C5C4B" w:rsidRPr="00F92F6B" w:rsidRDefault="007C5C4B" w:rsidP="007C5C4B">
      <w:pPr>
        <w:pStyle w:val="Heading4"/>
        <w:rPr>
          <w:rFonts w:eastAsia="SimSun"/>
        </w:rPr>
      </w:pPr>
      <w:bookmarkStart w:id="2143" w:name="_Toc219281090"/>
      <w:r w:rsidRPr="00F92F6B">
        <w:rPr>
          <w:rFonts w:eastAsia="SimSun"/>
        </w:rPr>
        <w:t>16.10.6.6</w:t>
      </w:r>
      <w:r w:rsidRPr="00F92F6B">
        <w:rPr>
          <w:rFonts w:eastAsia="SimSun"/>
        </w:rPr>
        <w:tab/>
        <w:t>Physical Layer</w:t>
      </w:r>
      <w:bookmarkEnd w:id="2143"/>
    </w:p>
    <w:p w14:paraId="221F256F" w14:textId="38562DF9" w:rsidR="007C5C4B" w:rsidRPr="00F92F6B" w:rsidRDefault="007C5C4B" w:rsidP="007C5C4B">
      <w:r w:rsidRPr="00F92F6B">
        <w:t xml:space="preserve">A </w:t>
      </w:r>
      <w:r w:rsidR="000233E6" w:rsidRPr="00F92F6B">
        <w:t>CFR</w:t>
      </w:r>
      <w:r w:rsidRPr="00F92F6B">
        <w:t xml:space="preserve"> configured by SIB is defined for broadcast scheduling as an 'MBS frequency region' with a number of contiguous PRBs with a bandwidth equal to or larger than CORESET0, with the same numerology as CORESET0, </w:t>
      </w:r>
      <w:r w:rsidR="000233E6" w:rsidRPr="00F92F6B">
        <w:t>and</w:t>
      </w:r>
      <w:r w:rsidRPr="00F92F6B">
        <w:t xml:space="preserve"> broadcast scheduling may have specific characteristics (e.g., PDCCH and PDSCH configurations).</w:t>
      </w:r>
      <w:r w:rsidR="00D23236" w:rsidRPr="00F92F6B">
        <w:t xml:space="preserve"> The NG-RAN node may configure an additional </w:t>
      </w:r>
      <w:proofErr w:type="spellStart"/>
      <w:r w:rsidR="00D23236" w:rsidRPr="00F92F6B">
        <w:t>RedCap</w:t>
      </w:r>
      <w:proofErr w:type="spellEnd"/>
      <w:r w:rsidR="00D23236" w:rsidRPr="00F92F6B">
        <w:t xml:space="preserve"> CFR when the bandwidth of the configured default CFR exceeds the (e)</w:t>
      </w:r>
      <w:proofErr w:type="spellStart"/>
      <w:r w:rsidR="00D23236" w:rsidRPr="00F92F6B">
        <w:t>RedCap</w:t>
      </w:r>
      <w:proofErr w:type="spellEnd"/>
      <w:r w:rsidR="00D23236" w:rsidRPr="00F92F6B">
        <w:t xml:space="preserve"> UE capability. A UE only monitors one CFR at a time. An (e)</w:t>
      </w:r>
      <w:proofErr w:type="spellStart"/>
      <w:r w:rsidR="00D23236" w:rsidRPr="00F92F6B">
        <w:t>RedCap</w:t>
      </w:r>
      <w:proofErr w:type="spellEnd"/>
      <w:r w:rsidR="00D23236" w:rsidRPr="00F92F6B">
        <w:t xml:space="preserve"> UE monitors the </w:t>
      </w:r>
      <w:proofErr w:type="spellStart"/>
      <w:r w:rsidR="00D23236" w:rsidRPr="00F92F6B">
        <w:t>RedCap</w:t>
      </w:r>
      <w:proofErr w:type="spellEnd"/>
      <w:r w:rsidR="00D23236" w:rsidRPr="00F92F6B">
        <w:t xml:space="preserve"> CFR, if configured, otherwise the (e)</w:t>
      </w:r>
      <w:proofErr w:type="spellStart"/>
      <w:r w:rsidR="00D23236" w:rsidRPr="00F92F6B">
        <w:t>RedCap</w:t>
      </w:r>
      <w:proofErr w:type="spellEnd"/>
      <w:r w:rsidR="00D23236" w:rsidRPr="00F92F6B">
        <w:t xml:space="preserve"> UE monitors the default CFR, if the bandwidth of the default CFR is within the UE capability. The NG-RAN node ensures that a UE does not receive two DCIs simultaneously (i.e., one associated with the </w:t>
      </w:r>
      <w:proofErr w:type="spellStart"/>
      <w:r w:rsidR="00D23236" w:rsidRPr="00F92F6B">
        <w:t>RedCap</w:t>
      </w:r>
      <w:proofErr w:type="spellEnd"/>
      <w:r w:rsidR="00D23236" w:rsidRPr="00F92F6B">
        <w:t xml:space="preserve"> CFR and another associated with the default CFR) with the same G-RNTI or the same MCCH-RNTI.</w:t>
      </w:r>
    </w:p>
    <w:p w14:paraId="1FEBCA06" w14:textId="04FBA219" w:rsidR="007C5C4B" w:rsidRPr="00F92F6B" w:rsidRDefault="007C5C4B" w:rsidP="007C5C4B">
      <w:r w:rsidRPr="00F92F6B">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F92F6B" w:rsidRDefault="007C5C4B" w:rsidP="007C5C4B">
      <w:r w:rsidRPr="00F92F6B">
        <w:t>HARQ-ACK feedback is not supported for MBS broadcast.</w:t>
      </w:r>
    </w:p>
    <w:p w14:paraId="517FC621" w14:textId="77777777" w:rsidR="007C5C4B" w:rsidRPr="00F92F6B" w:rsidRDefault="007C5C4B" w:rsidP="007C5C4B">
      <w:r w:rsidRPr="00F92F6B">
        <w:t>Only dynamic scheduling is supported for MBS broadcast.</w:t>
      </w:r>
    </w:p>
    <w:p w14:paraId="1C5EF44C" w14:textId="5DC04D89" w:rsidR="00BD7169" w:rsidRPr="00F92F6B" w:rsidRDefault="00BD7169" w:rsidP="00BD7169">
      <w:pPr>
        <w:pStyle w:val="Heading4"/>
      </w:pPr>
      <w:bookmarkStart w:id="2144" w:name="_Toc219281091"/>
      <w:r w:rsidRPr="00F92F6B">
        <w:t>16.10.6.7</w:t>
      </w:r>
      <w:r w:rsidRPr="00F92F6B">
        <w:rPr>
          <w:rFonts w:eastAsia="SimSun"/>
        </w:rPr>
        <w:tab/>
      </w:r>
      <w:r w:rsidRPr="00F92F6B">
        <w:t>Shared processing for MBS broadcast and unicast reception</w:t>
      </w:r>
      <w:bookmarkEnd w:id="2144"/>
    </w:p>
    <w:p w14:paraId="01CED397" w14:textId="77777777" w:rsidR="00BD7169" w:rsidRPr="00F92F6B" w:rsidRDefault="00BD7169" w:rsidP="00BD7169">
      <w:r w:rsidRPr="00F92F6B">
        <w:t xml:space="preserve">If the UE in RRC_CONNECTED state is receiving or interested to receive an MBS broadcast service from a non-serving cell as described in TS 38.306 [11] , the UE may use MBS Interest Indication message to inform the serving </w:t>
      </w:r>
      <w:proofErr w:type="spellStart"/>
      <w:r w:rsidRPr="00F92F6B">
        <w:t>gNB</w:t>
      </w:r>
      <w:proofErr w:type="spellEnd"/>
      <w:r w:rsidRPr="00F92F6B">
        <w:t xml:space="preserve"> about the parameters used for the non-serving cell broadcast reception as described in TS 38.331 [12]. The </w:t>
      </w:r>
      <w:proofErr w:type="spellStart"/>
      <w:r w:rsidRPr="00F92F6B">
        <w:t>gNB</w:t>
      </w:r>
      <w:proofErr w:type="spellEnd"/>
      <w:r w:rsidRPr="00F92F6B">
        <w:t xml:space="preserve"> may enable the sending of the MBS Interest Indication by including an indication in SIB1. The UE may indicate to the serving cell the UE capability for receiving MBS broadcast service from a non-serving cell. It is up to </w:t>
      </w:r>
      <w:proofErr w:type="spellStart"/>
      <w:r w:rsidRPr="00F92F6B">
        <w:t>gNB</w:t>
      </w:r>
      <w:proofErr w:type="spellEnd"/>
      <w:r w:rsidRPr="00F92F6B">
        <w:t xml:space="preserve"> implementation to consider the MBS Interest Indication and the UE capability for receiving MBS broadcast service from a non-serving cell, if indicated, when scheduling the UE.</w:t>
      </w:r>
    </w:p>
    <w:p w14:paraId="787784C4" w14:textId="7698025F" w:rsidR="00BD7169" w:rsidRPr="00F92F6B" w:rsidRDefault="00BD7169" w:rsidP="00BD7169">
      <w:r w:rsidRPr="00F92F6B">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F92F6B" w:rsidRDefault="00BD7169" w:rsidP="005B6959">
      <w:pPr>
        <w:pStyle w:val="Heading4"/>
        <w:rPr>
          <w:rFonts w:eastAsia="SimSun"/>
        </w:rPr>
      </w:pPr>
      <w:bookmarkStart w:id="2145" w:name="_Toc219281092"/>
      <w:bookmarkStart w:id="2146" w:name="_MCCTEMPBM_CRPT83880054___2"/>
      <w:r w:rsidRPr="00F92F6B">
        <w:rPr>
          <w:rFonts w:eastAsia="SimSun"/>
        </w:rPr>
        <w:t>16.10.6.8</w:t>
      </w:r>
      <w:r w:rsidRPr="00F92F6B">
        <w:rPr>
          <w:rFonts w:eastAsia="SimSun"/>
        </w:rPr>
        <w:tab/>
        <w:t>Support of Resource Sharing across multiple Broadcast MBS sessions in RAN Sharing Scenario</w:t>
      </w:r>
      <w:bookmarkEnd w:id="2145"/>
    </w:p>
    <w:bookmarkEnd w:id="2146"/>
    <w:p w14:paraId="2333B9D0" w14:textId="0DB40B44" w:rsidR="00BD7169" w:rsidRPr="00F92F6B" w:rsidRDefault="00BD7169" w:rsidP="00BD7169">
      <w:r w:rsidRPr="00F92F6B">
        <w:t xml:space="preserve">NGAP supports resource sharing efficient scheme for broadcast delivery in RAN sharing. Such scheme enables the </w:t>
      </w:r>
      <w:proofErr w:type="spellStart"/>
      <w:r w:rsidRPr="00F92F6B">
        <w:t>gNB</w:t>
      </w:r>
      <w:proofErr w:type="spellEnd"/>
      <w:r w:rsidRPr="00F92F6B">
        <w:t xml:space="preserve">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F92F6B" w:rsidRDefault="00BD7169" w:rsidP="00BD7169">
      <w:r w:rsidRPr="00F92F6B">
        <w:t xml:space="preserve">If in the MBS Broadcast Setup Request message an Associated Session ID is received from a 5GC participating in RAN sharing, the </w:t>
      </w:r>
      <w:proofErr w:type="spellStart"/>
      <w:r w:rsidRPr="00F92F6B">
        <w:t>gNB</w:t>
      </w:r>
      <w:proofErr w:type="spellEnd"/>
      <w:r w:rsidRPr="00F92F6B">
        <w:t xml:space="preserve"> uses it to determine whether MBS Session resources can be shared with a broadcast MBS session(s) associated with the same Associated Session ID requested from another 5GC participating in RAN sharing.</w:t>
      </w:r>
    </w:p>
    <w:p w14:paraId="5B8264AD" w14:textId="77777777" w:rsidR="00BD7169" w:rsidRPr="00F92F6B" w:rsidRDefault="00BD7169" w:rsidP="00BD7169">
      <w:pPr>
        <w:spacing w:line="259" w:lineRule="auto"/>
        <w:rPr>
          <w:rFonts w:eastAsia="SimSun"/>
        </w:rPr>
      </w:pPr>
      <w:r w:rsidRPr="00F92F6B">
        <w:rPr>
          <w:rFonts w:eastAsia="SimSun"/>
        </w:rPr>
        <w:t>The identification of MBS Broadcast Sessions providing identical content may also be based on implementation specific configuration as specified in TS 23.247 [45].</w:t>
      </w:r>
    </w:p>
    <w:p w14:paraId="345D319E" w14:textId="77777777" w:rsidR="00BD7169" w:rsidRPr="00F92F6B" w:rsidRDefault="00BD7169" w:rsidP="00BD7169">
      <w:pPr>
        <w:rPr>
          <w:rFonts w:eastAsia="MS Mincho"/>
        </w:rPr>
      </w:pPr>
      <w:r w:rsidRPr="00F92F6B">
        <w:rPr>
          <w:rFonts w:eastAsia="MS Mincho"/>
        </w:rPr>
        <w:t xml:space="preserve">The </w:t>
      </w:r>
      <w:proofErr w:type="spellStart"/>
      <w:r w:rsidRPr="00F92F6B">
        <w:rPr>
          <w:rFonts w:eastAsia="MS Mincho"/>
        </w:rPr>
        <w:t>gNB</w:t>
      </w:r>
      <w:proofErr w:type="spellEnd"/>
      <w:r w:rsidRPr="00F92F6B">
        <w:rPr>
          <w:rFonts w:eastAsia="MS Mincho"/>
        </w:rPr>
        <w:t xml:space="preserve"> applying this resource efficiency scheme:</w:t>
      </w:r>
    </w:p>
    <w:p w14:paraId="76453C08" w14:textId="7D19BFE2" w:rsidR="00BD7169" w:rsidRPr="00F92F6B" w:rsidRDefault="00BD7169" w:rsidP="00BD7169">
      <w:pPr>
        <w:pStyle w:val="B1"/>
      </w:pPr>
      <w:r w:rsidRPr="00F92F6B">
        <w:t>-</w:t>
      </w:r>
      <w:r w:rsidRPr="00F92F6B">
        <w:tab/>
        <w:t>may decide whether NG-U resources are established towards all involved 5GCs or only some of them</w:t>
      </w:r>
      <w:r w:rsidR="00224E50" w:rsidRPr="00F92F6B">
        <w:t>;</w:t>
      </w:r>
    </w:p>
    <w:p w14:paraId="591D039A" w14:textId="77777777" w:rsidR="00BD7169" w:rsidRPr="00F92F6B" w:rsidRDefault="00BD7169" w:rsidP="00BD7169">
      <w:pPr>
        <w:pStyle w:val="B1"/>
      </w:pPr>
      <w:r w:rsidRPr="00F92F6B">
        <w:t>-</w:t>
      </w:r>
      <w:r w:rsidRPr="00F92F6B">
        <w:tab/>
        <w:t>resolve</w:t>
      </w:r>
      <w:r w:rsidRPr="00F92F6B">
        <w:rPr>
          <w:rFonts w:eastAsia="SimSun"/>
        </w:rPr>
        <w:t>s</w:t>
      </w:r>
      <w:r w:rsidRPr="00F92F6B">
        <w:t xml:space="preserve"> different QoS requirements or different S-NSSAI</w:t>
      </w:r>
      <w:r w:rsidRPr="00F92F6B">
        <w:rPr>
          <w:rFonts w:eastAsia="SimSun"/>
        </w:rPr>
        <w:t>s</w:t>
      </w:r>
      <w:r w:rsidRPr="00F92F6B">
        <w:t xml:space="preserve"> received from the participating 5GCs in an implementation specific way.</w:t>
      </w:r>
    </w:p>
    <w:p w14:paraId="5A40AA29" w14:textId="2A115630" w:rsidR="00BD7169" w:rsidRPr="00F92F6B" w:rsidRDefault="00BD7169" w:rsidP="00BD7169">
      <w:r w:rsidRPr="00F92F6B">
        <w:t xml:space="preserve">The </w:t>
      </w:r>
      <w:proofErr w:type="spellStart"/>
      <w:r w:rsidRPr="00F92F6B">
        <w:t>gNB</w:t>
      </w:r>
      <w:proofErr w:type="spellEnd"/>
      <w:r w:rsidRPr="00F92F6B">
        <w:t xml:space="preserve"> may also trigger the NGAP Broadcast Session Transport procedure towards one 5GC participating in RAN sharing to set up NG-U resources to maintain NG-U connectivity as specified in TS 23.247 [45].</w:t>
      </w:r>
    </w:p>
    <w:p w14:paraId="599C6119" w14:textId="006AF40C" w:rsidR="00B24FFB" w:rsidRPr="00F92F6B" w:rsidRDefault="00B24FFB" w:rsidP="00B24FFB">
      <w:pPr>
        <w:pStyle w:val="Heading2"/>
      </w:pPr>
      <w:bookmarkStart w:id="2147" w:name="_Toc219281093"/>
      <w:r w:rsidRPr="00F92F6B">
        <w:t>16.11</w:t>
      </w:r>
      <w:r w:rsidRPr="00F92F6B">
        <w:tab/>
        <w:t>Minimization of Service Interruption</w:t>
      </w:r>
      <w:bookmarkEnd w:id="2147"/>
    </w:p>
    <w:p w14:paraId="5F45D984" w14:textId="490CED13" w:rsidR="00B24FFB" w:rsidRPr="00F92F6B" w:rsidRDefault="00B24FFB" w:rsidP="00B24FFB">
      <w:r w:rsidRPr="00F92F6B">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F92F6B" w:rsidRDefault="00B24FFB" w:rsidP="00B24FFB">
      <w:r w:rsidRPr="00F92F6B">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F92F6B" w:rsidRDefault="00B24FFB" w:rsidP="00B24FFB">
      <w:r w:rsidRPr="00F92F6B">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F92F6B" w:rsidRDefault="00761471" w:rsidP="009B7933">
      <w:pPr>
        <w:pStyle w:val="Heading2"/>
        <w:rPr>
          <w:rFonts w:eastAsia="SimSun"/>
        </w:rPr>
      </w:pPr>
      <w:bookmarkStart w:id="2148" w:name="_Toc219281094"/>
      <w:r w:rsidRPr="00F92F6B">
        <w:rPr>
          <w:rFonts w:eastAsia="SimSun"/>
        </w:rPr>
        <w:t>16.12</w:t>
      </w:r>
      <w:r w:rsidR="009B7933" w:rsidRPr="00F92F6B">
        <w:rPr>
          <w:rFonts w:eastAsia="SimSun"/>
        </w:rPr>
        <w:tab/>
      </w:r>
      <w:proofErr w:type="spellStart"/>
      <w:r w:rsidR="009B7933" w:rsidRPr="00F92F6B">
        <w:rPr>
          <w:rFonts w:eastAsia="SimSun"/>
        </w:rPr>
        <w:t>Sidelink</w:t>
      </w:r>
      <w:proofErr w:type="spellEnd"/>
      <w:r w:rsidR="009B7933" w:rsidRPr="00F92F6B">
        <w:rPr>
          <w:rFonts w:eastAsia="SimSun"/>
        </w:rPr>
        <w:t xml:space="preserve"> Relay</w:t>
      </w:r>
      <w:bookmarkEnd w:id="2148"/>
    </w:p>
    <w:p w14:paraId="58E3898B" w14:textId="4C93858D" w:rsidR="009B7933" w:rsidRPr="00F92F6B" w:rsidRDefault="00761471" w:rsidP="0067659A">
      <w:pPr>
        <w:pStyle w:val="Heading3"/>
        <w:rPr>
          <w:rFonts w:eastAsia="SimSun"/>
        </w:rPr>
      </w:pPr>
      <w:bookmarkStart w:id="2149" w:name="_Toc219281095"/>
      <w:r w:rsidRPr="00F92F6B">
        <w:rPr>
          <w:rFonts w:eastAsia="SimSun"/>
        </w:rPr>
        <w:t>16.12</w:t>
      </w:r>
      <w:r w:rsidR="009B7933" w:rsidRPr="00F92F6B">
        <w:rPr>
          <w:rFonts w:eastAsia="SimSun"/>
        </w:rPr>
        <w:t>.1</w:t>
      </w:r>
      <w:r w:rsidR="009B7933" w:rsidRPr="00F92F6B">
        <w:rPr>
          <w:rFonts w:eastAsia="SimSun"/>
        </w:rPr>
        <w:tab/>
        <w:t>General</w:t>
      </w:r>
      <w:bookmarkEnd w:id="2149"/>
    </w:p>
    <w:p w14:paraId="2C207AFB" w14:textId="4E71F98F" w:rsidR="009B7933" w:rsidRPr="00F92F6B" w:rsidRDefault="009B7933" w:rsidP="009B7933">
      <w:proofErr w:type="spellStart"/>
      <w:r w:rsidRPr="00F92F6B">
        <w:t>Sidelink</w:t>
      </w:r>
      <w:proofErr w:type="spellEnd"/>
      <w:r w:rsidRPr="00F92F6B">
        <w:t xml:space="preserve"> relay support</w:t>
      </w:r>
      <w:r w:rsidR="00A63B8B" w:rsidRPr="00F92F6B">
        <w:t>s</w:t>
      </w:r>
      <w:r w:rsidRPr="00F92F6B">
        <w:t xml:space="preserve"> 5G </w:t>
      </w:r>
      <w:proofErr w:type="spellStart"/>
      <w:r w:rsidRPr="00F92F6B">
        <w:t>ProSe</w:t>
      </w:r>
      <w:proofErr w:type="spellEnd"/>
      <w:r w:rsidRPr="00F92F6B">
        <w:t xml:space="preserve"> UE-to-Network Relay (U2N Relay) function (specified in TS 23.304 </w:t>
      </w:r>
      <w:r w:rsidR="003330AF" w:rsidRPr="00F92F6B">
        <w:t>[48]</w:t>
      </w:r>
      <w:r w:rsidRPr="00F92F6B">
        <w:t xml:space="preserve">) to provide </w:t>
      </w:r>
      <w:r w:rsidR="00EA4798" w:rsidRPr="00F92F6B">
        <w:rPr>
          <w:rFonts w:hint="eastAsia"/>
          <w:lang w:eastAsia="ko-KR"/>
        </w:rPr>
        <w:t xml:space="preserve">single/multi-hop </w:t>
      </w:r>
      <w:r w:rsidRPr="00F92F6B">
        <w:t xml:space="preserve">connectivity to the network for U2N Remote UE(s). Both L2 and L3 U2N Relay architectures are supported. The L3 U2N Relay architecture is transparent to the serving </w:t>
      </w:r>
      <w:r w:rsidR="00657E80" w:rsidRPr="00F92F6B">
        <w:t>NG-</w:t>
      </w:r>
      <w:r w:rsidRPr="00F92F6B">
        <w:t xml:space="preserve">RAN of the U2N Relay UE, except for controlling </w:t>
      </w:r>
      <w:proofErr w:type="spellStart"/>
      <w:r w:rsidRPr="00F92F6B">
        <w:t>sidelink</w:t>
      </w:r>
      <w:proofErr w:type="spellEnd"/>
      <w:r w:rsidRPr="00F92F6B">
        <w:t xml:space="preserve"> resources. </w:t>
      </w:r>
      <w:r w:rsidRPr="00F92F6B">
        <w:rPr>
          <w:rFonts w:eastAsiaTheme="minorEastAsia"/>
        </w:rPr>
        <w:t xml:space="preserve">The detailed architecture and procedures for L3 U2N Relay can be found in </w:t>
      </w:r>
      <w:r w:rsidRPr="00F92F6B">
        <w:t xml:space="preserve">TS 23.304 </w:t>
      </w:r>
      <w:r w:rsidR="003330AF" w:rsidRPr="00F92F6B">
        <w:t>[48]</w:t>
      </w:r>
      <w:r w:rsidRPr="00F92F6B">
        <w:t>.</w:t>
      </w:r>
    </w:p>
    <w:p w14:paraId="751AAEB8" w14:textId="77777777" w:rsidR="009B7933" w:rsidRPr="00F92F6B" w:rsidRDefault="009B7933" w:rsidP="00761471">
      <w:r w:rsidRPr="00F92F6B">
        <w:t>A U2N Relay UE shall be in RRC_CONNECTED to perform relaying of unicast data.</w:t>
      </w:r>
    </w:p>
    <w:p w14:paraId="1BADCA3F" w14:textId="77777777" w:rsidR="009B7933" w:rsidRPr="00F92F6B" w:rsidRDefault="009B7933" w:rsidP="0022566B">
      <w:r w:rsidRPr="00F92F6B">
        <w:t xml:space="preserve">For L2 U2N Relay operation, the following </w:t>
      </w:r>
      <w:r w:rsidRPr="00F92F6B">
        <w:rPr>
          <w:rFonts w:eastAsiaTheme="minorEastAsia"/>
        </w:rPr>
        <w:t>RRC state combinations are supported</w:t>
      </w:r>
      <w:r w:rsidRPr="00F92F6B">
        <w:t>:</w:t>
      </w:r>
    </w:p>
    <w:p w14:paraId="7534A109" w14:textId="2C406DD5" w:rsidR="009B7933" w:rsidRPr="00F92F6B" w:rsidRDefault="009B7933" w:rsidP="009B7933">
      <w:pPr>
        <w:pStyle w:val="B1"/>
      </w:pPr>
      <w:r w:rsidRPr="00F92F6B">
        <w:t>-</w:t>
      </w:r>
      <w:r w:rsidRPr="00F92F6B">
        <w:tab/>
        <w:t xml:space="preserve">Both </w:t>
      </w:r>
      <w:r w:rsidR="009711F2" w:rsidRPr="00F92F6B">
        <w:t xml:space="preserve">L2 </w:t>
      </w:r>
      <w:r w:rsidRPr="00F92F6B">
        <w:t xml:space="preserve">U2N Relay UE and </w:t>
      </w:r>
      <w:r w:rsidR="009711F2" w:rsidRPr="00F92F6B">
        <w:t xml:space="preserve">L2 </w:t>
      </w:r>
      <w:r w:rsidRPr="00F92F6B">
        <w:t>U2N Remote UE shall be in RRC</w:t>
      </w:r>
      <w:r w:rsidR="009711F2" w:rsidRPr="00F92F6B">
        <w:t>_</w:t>
      </w:r>
      <w:r w:rsidRPr="00F92F6B">
        <w:t>CONNECTED to perform transmission/reception of relayed unicast data</w:t>
      </w:r>
      <w:r w:rsidR="0067659A" w:rsidRPr="00F92F6B">
        <w:t>; and</w:t>
      </w:r>
    </w:p>
    <w:p w14:paraId="7F12C16A" w14:textId="1C353E5F" w:rsidR="009B7933" w:rsidRPr="00F92F6B" w:rsidRDefault="009B7933" w:rsidP="009B7933">
      <w:pPr>
        <w:pStyle w:val="B1"/>
      </w:pPr>
      <w:r w:rsidRPr="00F92F6B">
        <w:t>-</w:t>
      </w:r>
      <w:r w:rsidRPr="00F92F6B">
        <w:tab/>
        <w:t xml:space="preserve">The </w:t>
      </w:r>
      <w:r w:rsidR="009711F2" w:rsidRPr="00F92F6B">
        <w:t xml:space="preserve">L2 </w:t>
      </w:r>
      <w:r w:rsidRPr="00F92F6B">
        <w:t xml:space="preserve">U2N Relay UE can be in RRC_IDLE, </w:t>
      </w:r>
      <w:r w:rsidRPr="00F92F6B">
        <w:rPr>
          <w:iCs/>
        </w:rPr>
        <w:t>RRC_INACTIVE</w:t>
      </w:r>
      <w:r w:rsidRPr="00F92F6B">
        <w:t xml:space="preserve"> or RRC_CONNECTED as long as all the </w:t>
      </w:r>
      <w:r w:rsidR="009711F2" w:rsidRPr="00F92F6B">
        <w:t xml:space="preserve">L2 </w:t>
      </w:r>
      <w:r w:rsidRPr="00F92F6B">
        <w:t xml:space="preserve">U2N Remote UE(s) that are connected to the </w:t>
      </w:r>
      <w:r w:rsidR="009711F2" w:rsidRPr="00F92F6B">
        <w:t xml:space="preserve">L2 </w:t>
      </w:r>
      <w:r w:rsidRPr="00F92F6B">
        <w:t xml:space="preserve">U2N Relay UE are either in </w:t>
      </w:r>
      <w:r w:rsidRPr="00F92F6B">
        <w:rPr>
          <w:iCs/>
        </w:rPr>
        <w:t>RRC_INACTIVE</w:t>
      </w:r>
      <w:r w:rsidRPr="00F92F6B">
        <w:t xml:space="preserve"> or in RRC_IDLE.</w:t>
      </w:r>
    </w:p>
    <w:p w14:paraId="20F8F67C" w14:textId="77777777" w:rsidR="00EA4798" w:rsidRPr="00F92F6B" w:rsidRDefault="009B7933" w:rsidP="00EA4798">
      <w:r w:rsidRPr="00F92F6B">
        <w:rPr>
          <w:rFonts w:eastAsiaTheme="minorEastAsia"/>
        </w:rPr>
        <w:t>A single unicast link is established between one L2 U2N Relay UE and one L2 U2N Remote UE</w:t>
      </w:r>
      <w:r w:rsidR="00EA4798" w:rsidRPr="00F92F6B">
        <w:rPr>
          <w:rFonts w:hint="eastAsia"/>
          <w:lang w:eastAsia="ko-KR"/>
        </w:rPr>
        <w:t xml:space="preserve"> and, in case of multi-hop L2 U2N relay, between L2 U2N Relay UEs</w:t>
      </w:r>
      <w:r w:rsidRPr="00F92F6B">
        <w:t xml:space="preserve">. The traffic </w:t>
      </w:r>
      <w:r w:rsidR="00657E80" w:rsidRPr="00F92F6B">
        <w:t xml:space="preserve">to the NG-RAN </w:t>
      </w:r>
      <w:r w:rsidRPr="00F92F6B">
        <w:t xml:space="preserve">of </w:t>
      </w:r>
      <w:r w:rsidR="009711F2" w:rsidRPr="00F92F6B">
        <w:t xml:space="preserve">L2 </w:t>
      </w:r>
      <w:r w:rsidRPr="00F92F6B">
        <w:t xml:space="preserve">U2N Remote UE via a given </w:t>
      </w:r>
      <w:r w:rsidR="009711F2" w:rsidRPr="00F92F6B">
        <w:t xml:space="preserve">L2 </w:t>
      </w:r>
      <w:r w:rsidRPr="00F92F6B">
        <w:t xml:space="preserve">U2N Relay UE and </w:t>
      </w:r>
      <w:r w:rsidRPr="00F92F6B">
        <w:rPr>
          <w:rFonts w:eastAsia="SimSun"/>
        </w:rPr>
        <w:t xml:space="preserve">the </w:t>
      </w:r>
      <w:r w:rsidRPr="00F92F6B">
        <w:t xml:space="preserve">traffic of the </w:t>
      </w:r>
      <w:r w:rsidR="009711F2" w:rsidRPr="00F92F6B">
        <w:t xml:space="preserve">L2 </w:t>
      </w:r>
      <w:r w:rsidRPr="00F92F6B">
        <w:t xml:space="preserve">U2N Relay UE shall be separated in different </w:t>
      </w:r>
      <w:proofErr w:type="spellStart"/>
      <w:r w:rsidRPr="00F92F6B">
        <w:t>Uu</w:t>
      </w:r>
      <w:proofErr w:type="spellEnd"/>
      <w:r w:rsidRPr="00F92F6B">
        <w:t xml:space="preserve"> RLC </w:t>
      </w:r>
      <w:r w:rsidRPr="00F92F6B">
        <w:rPr>
          <w:rFonts w:eastAsia="SimSun"/>
        </w:rPr>
        <w:t>channels</w:t>
      </w:r>
      <w:r w:rsidRPr="00F92F6B">
        <w:t>.</w:t>
      </w:r>
    </w:p>
    <w:p w14:paraId="797D7D31" w14:textId="09899173" w:rsidR="009711F2" w:rsidRPr="00F92F6B" w:rsidRDefault="00EA4798" w:rsidP="00EA4798">
      <w:r w:rsidRPr="00F92F6B">
        <w:rPr>
          <w:rFonts w:hint="eastAsia"/>
          <w:lang w:eastAsia="ko-KR"/>
        </w:rPr>
        <w:t>In multi-hop U2N Relay, U2N Remote UE refers to both the actual U2N Remote UE and the intermediate U2N Relay UE that also functions as a U2N Remote UE. The intermediate U2N Relay UE can have its own traffic acting as a U2N Remote UE simultaneously</w:t>
      </w:r>
      <w:r w:rsidR="00B7797D" w:rsidRPr="00F92F6B">
        <w:rPr>
          <w:lang w:eastAsia="ko-KR"/>
        </w:rPr>
        <w:t>.</w:t>
      </w:r>
    </w:p>
    <w:p w14:paraId="59F8CB6B" w14:textId="18B17312" w:rsidR="009B7933" w:rsidRPr="00F92F6B" w:rsidRDefault="009711F2" w:rsidP="009711F2">
      <w:r w:rsidRPr="00F92F6B">
        <w:t xml:space="preserve">For L2 U2N Relay, the </w:t>
      </w:r>
      <w:r w:rsidR="00657E80" w:rsidRPr="00F92F6B">
        <w:t xml:space="preserve">L2 </w:t>
      </w:r>
      <w:r w:rsidRPr="00F92F6B">
        <w:t>U2N Remote UE can only be configured to use resource allocation mode 2 (as specified in 5.7.2 and 16.9.3.1) for data to be relayed.</w:t>
      </w:r>
    </w:p>
    <w:p w14:paraId="5E1EF050" w14:textId="5D89ABE2" w:rsidR="00A06653" w:rsidRPr="00F92F6B" w:rsidRDefault="00A06653" w:rsidP="00A06653">
      <w:proofErr w:type="spellStart"/>
      <w:r w:rsidRPr="00F92F6B">
        <w:t>Sidelink</w:t>
      </w:r>
      <w:proofErr w:type="spellEnd"/>
      <w:r w:rsidRPr="00F92F6B">
        <w:t xml:space="preserve"> relay </w:t>
      </w:r>
      <w:r w:rsidR="00A63B8B" w:rsidRPr="00F92F6B">
        <w:t>additionally</w:t>
      </w:r>
      <w:r w:rsidRPr="00F92F6B">
        <w:t xml:space="preserve"> support</w:t>
      </w:r>
      <w:r w:rsidR="00A63B8B" w:rsidRPr="00F92F6B">
        <w:t>s</w:t>
      </w:r>
      <w:r w:rsidRPr="00F92F6B">
        <w:t xml:space="preserve"> 5G </w:t>
      </w:r>
      <w:proofErr w:type="spellStart"/>
      <w:r w:rsidRPr="00F92F6B">
        <w:t>ProSe</w:t>
      </w:r>
      <w:proofErr w:type="spellEnd"/>
      <w:r w:rsidRPr="00F92F6B">
        <w:t xml:space="preserve"> UE-to-UE Relay (U2U Relay) function (specified in TS 23.304 [48]) to provide connectivity between U2U Remote UEs. Both L2 and L3 U2U Relay architectures are supported. The L3 U2U Relay architecture is transparent to the AS layer of the U2U Relay UE. </w:t>
      </w:r>
      <w:r w:rsidRPr="00F92F6B">
        <w:rPr>
          <w:rFonts w:eastAsia="SimSun"/>
        </w:rPr>
        <w:t xml:space="preserve">The detailed architecture and procedures for L3 U2U Relay can be found in </w:t>
      </w:r>
      <w:r w:rsidRPr="00F92F6B">
        <w:t>TS 23.304 [48].</w:t>
      </w:r>
    </w:p>
    <w:p w14:paraId="63F6180F" w14:textId="18163A45" w:rsidR="00A06653" w:rsidRPr="00F92F6B" w:rsidRDefault="00A06653" w:rsidP="00A06653">
      <w:pPr>
        <w:rPr>
          <w:rFonts w:eastAsia="DengXian"/>
        </w:rPr>
      </w:pPr>
      <w:r w:rsidRPr="00F92F6B">
        <w:t xml:space="preserve">A U2U Relay UE is </w:t>
      </w:r>
      <w:r w:rsidR="00A63B8B" w:rsidRPr="00F92F6B">
        <w:t>used</w:t>
      </w:r>
      <w:r w:rsidRPr="00F92F6B">
        <w:t xml:space="preserve"> to provide coverage extension </w:t>
      </w:r>
      <w:r w:rsidRPr="00F92F6B">
        <w:rPr>
          <w:rFonts w:eastAsia="DengXian"/>
        </w:rPr>
        <w:t xml:space="preserve">of the </w:t>
      </w:r>
      <w:proofErr w:type="spellStart"/>
      <w:r w:rsidRPr="00F92F6B">
        <w:rPr>
          <w:rFonts w:eastAsia="DengXian"/>
        </w:rPr>
        <w:t>sidelink</w:t>
      </w:r>
      <w:proofErr w:type="spellEnd"/>
      <w:r w:rsidRPr="00F92F6B">
        <w:rPr>
          <w:rFonts w:eastAsia="DengXian"/>
        </w:rPr>
        <w:t xml:space="preserve"> transmissions between two U2U Remote UEs. For the coverage extension, the U2U Remote UE can communicate with </w:t>
      </w:r>
      <w:r w:rsidR="00A63B8B" w:rsidRPr="00F92F6B">
        <w:rPr>
          <w:rFonts w:eastAsia="DengXian"/>
        </w:rPr>
        <w:t xml:space="preserve">a </w:t>
      </w:r>
      <w:r w:rsidRPr="00F92F6B">
        <w:rPr>
          <w:rFonts w:eastAsia="DengXian"/>
        </w:rPr>
        <w:t>peer U2U Remote UE(s)</w:t>
      </w:r>
      <w:r w:rsidR="00A63B8B" w:rsidRPr="00F92F6B">
        <w:rPr>
          <w:rFonts w:eastAsia="DengXian"/>
        </w:rPr>
        <w:t>,</w:t>
      </w:r>
      <w:r w:rsidRPr="00F92F6B">
        <w:rPr>
          <w:rFonts w:eastAsia="DengXian"/>
        </w:rPr>
        <w:t xml:space="preserve"> which are not reachable within the </w:t>
      </w:r>
      <w:proofErr w:type="spellStart"/>
      <w:r w:rsidRPr="00F92F6B">
        <w:rPr>
          <w:rFonts w:eastAsia="DengXian"/>
        </w:rPr>
        <w:t>sidelink</w:t>
      </w:r>
      <w:proofErr w:type="spellEnd"/>
      <w:r w:rsidRPr="00F92F6B">
        <w:rPr>
          <w:rFonts w:eastAsia="DengXian"/>
        </w:rPr>
        <w:t xml:space="preserve"> coverage</w:t>
      </w:r>
      <w:r w:rsidR="00A63B8B" w:rsidRPr="00F92F6B">
        <w:rPr>
          <w:rFonts w:eastAsia="DengXian"/>
        </w:rPr>
        <w:t>, via the U2U Relay UE</w:t>
      </w:r>
      <w:r w:rsidRPr="00F92F6B">
        <w:rPr>
          <w:rFonts w:eastAsia="DengXian"/>
        </w:rPr>
        <w:t>.</w:t>
      </w:r>
    </w:p>
    <w:p w14:paraId="0AEF486D" w14:textId="7A132632" w:rsidR="00A06653" w:rsidRPr="00F92F6B" w:rsidRDefault="00A06653" w:rsidP="009711F2">
      <w:r w:rsidRPr="00F92F6B">
        <w:t xml:space="preserve">The U2U Relay UE and U2U Remote UE can be in any RRC state. The U2U Relay UE and the U2U Remote UEs can be in the coverage of </w:t>
      </w:r>
      <w:r w:rsidR="00A63B8B" w:rsidRPr="00F92F6B">
        <w:t xml:space="preserve">the same or </w:t>
      </w:r>
      <w:r w:rsidRPr="00F92F6B">
        <w:t xml:space="preserve">different cells or out-of-coverage. Both </w:t>
      </w:r>
      <w:proofErr w:type="spellStart"/>
      <w:r w:rsidRPr="00F92F6B">
        <w:t>sidelink</w:t>
      </w:r>
      <w:proofErr w:type="spellEnd"/>
      <w:r w:rsidRPr="00F92F6B">
        <w:t xml:space="preserve"> resource allocation modes, i.e., mode 1 and mode 2 are supported for the U2U Relay UE and U2U Remote UEs. For U2U Relay, </w:t>
      </w:r>
      <w:r w:rsidR="00A63B8B" w:rsidRPr="00F92F6B">
        <w:t>a single PC5 unicast link is established</w:t>
      </w:r>
      <w:r w:rsidRPr="00F92F6B">
        <w:t xml:space="preserve"> between U2U Relay UE and </w:t>
      </w:r>
      <w:r w:rsidR="00A63B8B" w:rsidRPr="00F92F6B">
        <w:t xml:space="preserve">each of the </w:t>
      </w:r>
      <w:r w:rsidRPr="00F92F6B">
        <w:t xml:space="preserve">U2U Remote UEs. After </w:t>
      </w:r>
      <w:r w:rsidR="00A63B8B" w:rsidRPr="00F92F6B">
        <w:t>PC5 unicast link</w:t>
      </w:r>
      <w:r w:rsidRPr="00F92F6B">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F92F6B" w:rsidRDefault="00761471" w:rsidP="009B7933">
      <w:pPr>
        <w:pStyle w:val="Heading3"/>
        <w:rPr>
          <w:rFonts w:eastAsia="SimSun"/>
        </w:rPr>
      </w:pPr>
      <w:bookmarkStart w:id="2150" w:name="_Toc219281096"/>
      <w:r w:rsidRPr="00F92F6B">
        <w:rPr>
          <w:rFonts w:eastAsia="SimSun"/>
        </w:rPr>
        <w:t>16.12</w:t>
      </w:r>
      <w:r w:rsidR="009B7933" w:rsidRPr="00F92F6B">
        <w:rPr>
          <w:rFonts w:eastAsia="SimSun"/>
        </w:rPr>
        <w:t>.2</w:t>
      </w:r>
      <w:r w:rsidR="009B7933" w:rsidRPr="00F92F6B">
        <w:rPr>
          <w:rFonts w:eastAsia="SimSun"/>
        </w:rPr>
        <w:tab/>
        <w:t>Protocol Architecture</w:t>
      </w:r>
      <w:bookmarkEnd w:id="2150"/>
    </w:p>
    <w:p w14:paraId="04F2BA18" w14:textId="2D21E64B" w:rsidR="009B7933" w:rsidRPr="00F92F6B" w:rsidRDefault="00761471" w:rsidP="009B7933">
      <w:pPr>
        <w:pStyle w:val="Heading4"/>
        <w:rPr>
          <w:rFonts w:eastAsiaTheme="minorEastAsia"/>
        </w:rPr>
      </w:pPr>
      <w:bookmarkStart w:id="2151" w:name="_Toc219281097"/>
      <w:r w:rsidRPr="00F92F6B">
        <w:rPr>
          <w:rFonts w:eastAsiaTheme="minorEastAsia"/>
        </w:rPr>
        <w:t>16.12</w:t>
      </w:r>
      <w:r w:rsidR="009B7933" w:rsidRPr="00F92F6B">
        <w:rPr>
          <w:rFonts w:eastAsiaTheme="minorEastAsia"/>
        </w:rPr>
        <w:t>.2.1</w:t>
      </w:r>
      <w:r w:rsidR="009B7933" w:rsidRPr="00F92F6B">
        <w:rPr>
          <w:rFonts w:eastAsiaTheme="minorEastAsia"/>
        </w:rPr>
        <w:tab/>
      </w:r>
      <w:r w:rsidR="009B7933" w:rsidRPr="00F92F6B">
        <w:t>L2 UE-to-Network Relay</w:t>
      </w:r>
      <w:bookmarkEnd w:id="2151"/>
    </w:p>
    <w:p w14:paraId="6ED9ED41" w14:textId="774E380B" w:rsidR="009B7933" w:rsidRPr="00F92F6B" w:rsidRDefault="009B7933" w:rsidP="009B7933">
      <w:r w:rsidRPr="00F92F6B">
        <w:t xml:space="preserve">The protocol stacks for the user plane and control plane of </w:t>
      </w:r>
      <w:r w:rsidR="00EA4798" w:rsidRPr="00F92F6B">
        <w:rPr>
          <w:rFonts w:hint="eastAsia"/>
          <w:lang w:eastAsia="ko-KR"/>
        </w:rPr>
        <w:t xml:space="preserve">single-hop </w:t>
      </w:r>
      <w:r w:rsidRPr="00F92F6B">
        <w:t xml:space="preserve">L2 U2N Relay architecture are </w:t>
      </w:r>
      <w:r w:rsidR="009711F2" w:rsidRPr="00F92F6B">
        <w:t xml:space="preserve">illustrated </w:t>
      </w:r>
      <w:r w:rsidRPr="00F92F6B">
        <w:t xml:space="preserve">in Figure </w:t>
      </w:r>
      <w:r w:rsidR="00761471" w:rsidRPr="00F92F6B">
        <w:t>16.12</w:t>
      </w:r>
      <w:r w:rsidRPr="00F92F6B">
        <w:t xml:space="preserve">.2.1-1 and Figure </w:t>
      </w:r>
      <w:r w:rsidR="00761471" w:rsidRPr="00F92F6B">
        <w:t>16.12</w:t>
      </w:r>
      <w:r w:rsidRPr="00F92F6B">
        <w:t xml:space="preserve">.2.1-2. </w:t>
      </w:r>
      <w:r w:rsidR="00EA4798" w:rsidRPr="00F92F6B">
        <w:t xml:space="preserve">The protocol stacks for the user plane and control plane of </w:t>
      </w:r>
      <w:r w:rsidR="00EA4798" w:rsidRPr="00F92F6B">
        <w:rPr>
          <w:rFonts w:hint="eastAsia"/>
          <w:lang w:eastAsia="ko-KR"/>
        </w:rPr>
        <w:t xml:space="preserve">multi-hop </w:t>
      </w:r>
      <w:r w:rsidR="00EA4798" w:rsidRPr="00F92F6B">
        <w:t>L2 U2N Relay architecture are illustrated in Figure 16.12.2.1-</w:t>
      </w:r>
      <w:r w:rsidR="00EA4798" w:rsidRPr="00F92F6B">
        <w:rPr>
          <w:rFonts w:hint="eastAsia"/>
          <w:lang w:eastAsia="ko-KR"/>
        </w:rPr>
        <w:t>3</w:t>
      </w:r>
      <w:r w:rsidR="00EA4798" w:rsidRPr="00F92F6B">
        <w:t xml:space="preserve"> and Figure 16.12.2.1-</w:t>
      </w:r>
      <w:r w:rsidR="00EA4798" w:rsidRPr="00F92F6B">
        <w:rPr>
          <w:rFonts w:hint="eastAsia"/>
          <w:lang w:eastAsia="ko-KR"/>
        </w:rPr>
        <w:t>4</w:t>
      </w:r>
      <w:r w:rsidR="00EA4798" w:rsidRPr="00F92F6B">
        <w:t>.</w:t>
      </w:r>
      <w:r w:rsidR="00EA4798" w:rsidRPr="00F92F6B">
        <w:rPr>
          <w:rFonts w:hint="eastAsia"/>
          <w:lang w:eastAsia="ko-KR"/>
        </w:rPr>
        <w:t xml:space="preserve"> </w:t>
      </w:r>
      <w:r w:rsidRPr="00F92F6B">
        <w:t xml:space="preserve">The SRAP </w:t>
      </w:r>
      <w:r w:rsidRPr="00F92F6B">
        <w:rPr>
          <w:rFonts w:eastAsia="SimSun"/>
        </w:rPr>
        <w:t>sub</w:t>
      </w:r>
      <w:r w:rsidRPr="00F92F6B">
        <w:t xml:space="preserve">layer is placed above the RLC sublayer for both CP and UP at both PC5 interface and </w:t>
      </w:r>
      <w:proofErr w:type="spellStart"/>
      <w:r w:rsidRPr="00F92F6B">
        <w:t>Uu</w:t>
      </w:r>
      <w:proofErr w:type="spellEnd"/>
      <w:r w:rsidRPr="00F92F6B">
        <w:t xml:space="preserve"> interface. The </w:t>
      </w:r>
      <w:proofErr w:type="spellStart"/>
      <w:r w:rsidRPr="00F92F6B">
        <w:t>Uu</w:t>
      </w:r>
      <w:proofErr w:type="spellEnd"/>
      <w:r w:rsidRPr="00F92F6B">
        <w:t xml:space="preserve"> SDAP, PDCP and RRC are terminated between </w:t>
      </w:r>
      <w:r w:rsidRPr="00F92F6B">
        <w:rPr>
          <w:rFonts w:eastAsia="SimSun"/>
        </w:rPr>
        <w:t xml:space="preserve">L2 </w:t>
      </w:r>
      <w:r w:rsidRPr="00F92F6B">
        <w:t xml:space="preserve">U2N Remote UE and </w:t>
      </w:r>
      <w:proofErr w:type="spellStart"/>
      <w:r w:rsidRPr="00F92F6B">
        <w:t>gNB</w:t>
      </w:r>
      <w:proofErr w:type="spellEnd"/>
      <w:r w:rsidRPr="00F92F6B">
        <w:t>, while SRAP, RLC, MAC and PHY are terminated in each hop (i.e.</w:t>
      </w:r>
      <w:r w:rsidR="00657E80" w:rsidRPr="00F92F6B">
        <w:t>,</w:t>
      </w:r>
      <w:r w:rsidRPr="00F92F6B">
        <w:t xml:space="preserve"> the link between </w:t>
      </w:r>
      <w:r w:rsidRPr="00F92F6B">
        <w:rPr>
          <w:rFonts w:eastAsia="SimSun"/>
        </w:rPr>
        <w:t xml:space="preserve">L2 </w:t>
      </w:r>
      <w:r w:rsidRPr="00F92F6B">
        <w:t xml:space="preserve">U2N Remote UE and </w:t>
      </w:r>
      <w:r w:rsidR="00657E80" w:rsidRPr="00F92F6B">
        <w:t xml:space="preserve">the </w:t>
      </w:r>
      <w:r w:rsidRPr="00F92F6B">
        <w:rPr>
          <w:rFonts w:eastAsia="SimSun"/>
        </w:rPr>
        <w:t xml:space="preserve">L2 </w:t>
      </w:r>
      <w:r w:rsidRPr="00F92F6B">
        <w:t>U2N Relay UE</w:t>
      </w:r>
      <w:r w:rsidR="00EA4798" w:rsidRPr="00F92F6B">
        <w:rPr>
          <w:rFonts w:hint="eastAsia"/>
          <w:lang w:eastAsia="ko-KR"/>
        </w:rPr>
        <w:t xml:space="preserve">, </w:t>
      </w:r>
      <w:r w:rsidR="00EA4798" w:rsidRPr="00F92F6B">
        <w:t xml:space="preserve">the link between </w:t>
      </w:r>
      <w:r w:rsidR="00EA4798" w:rsidRPr="00F92F6B">
        <w:rPr>
          <w:rFonts w:eastAsia="SimSun"/>
        </w:rPr>
        <w:t xml:space="preserve">L2 </w:t>
      </w:r>
      <w:r w:rsidR="00EA4798" w:rsidRPr="00F92F6B">
        <w:t>U2N Relay UE</w:t>
      </w:r>
      <w:r w:rsidR="00EA4798" w:rsidRPr="00F92F6B">
        <w:rPr>
          <w:rFonts w:hint="eastAsia"/>
          <w:lang w:eastAsia="ko-KR"/>
        </w:rPr>
        <w:t>s,</w:t>
      </w:r>
      <w:r w:rsidRPr="00F92F6B">
        <w:t xml:space="preserve"> and the link between </w:t>
      </w:r>
      <w:r w:rsidRPr="00F92F6B">
        <w:rPr>
          <w:rFonts w:eastAsia="SimSun"/>
        </w:rPr>
        <w:t xml:space="preserve">L2 </w:t>
      </w:r>
      <w:r w:rsidRPr="00F92F6B">
        <w:t xml:space="preserve">U2N Relay UE and the </w:t>
      </w:r>
      <w:proofErr w:type="spellStart"/>
      <w:r w:rsidRPr="00F92F6B">
        <w:t>gNB</w:t>
      </w:r>
      <w:proofErr w:type="spellEnd"/>
      <w:r w:rsidRPr="00F92F6B">
        <w:t>).</w:t>
      </w:r>
    </w:p>
    <w:p w14:paraId="396FBBD8" w14:textId="3C47C441" w:rsidR="009B7933" w:rsidRPr="00F92F6B" w:rsidRDefault="009B7933" w:rsidP="0022566B">
      <w:r w:rsidRPr="00F92F6B">
        <w:t xml:space="preserve">For L2 U2N Relay, the SRAP sublayer over PC5 hop is only for the purpose of bearer mapping. The SRAP sublayer is not present over PC5 hop for relaying the </w:t>
      </w:r>
      <w:r w:rsidRPr="00F92F6B">
        <w:rPr>
          <w:rFonts w:eastAsia="SimSun"/>
        </w:rPr>
        <w:t xml:space="preserve">L2 </w:t>
      </w:r>
      <w:r w:rsidRPr="00F92F6B">
        <w:t>U2N Remote UE</w:t>
      </w:r>
      <w:r w:rsidR="005C624F" w:rsidRPr="00F92F6B">
        <w:t>'</w:t>
      </w:r>
      <w:r w:rsidRPr="00F92F6B">
        <w:t xml:space="preserve">s message on BCCH and PCCH. For </w:t>
      </w:r>
      <w:r w:rsidRPr="00F92F6B">
        <w:rPr>
          <w:rFonts w:eastAsia="SimSun"/>
        </w:rPr>
        <w:t xml:space="preserve">L2 </w:t>
      </w:r>
      <w:r w:rsidRPr="00F92F6B">
        <w:t>U2N Remote UE</w:t>
      </w:r>
      <w:r w:rsidR="005C624F" w:rsidRPr="00F92F6B">
        <w:t>'</w:t>
      </w:r>
      <w:r w:rsidRPr="00F92F6B">
        <w:t xml:space="preserve">s message on SRB0, the SRAP </w:t>
      </w:r>
      <w:r w:rsidR="009711F2" w:rsidRPr="00F92F6B">
        <w:rPr>
          <w:rFonts w:eastAsia="SimSun"/>
        </w:rPr>
        <w:t xml:space="preserve">header </w:t>
      </w:r>
      <w:r w:rsidRPr="00F92F6B">
        <w:t>is not present over PC5 hop</w:t>
      </w:r>
      <w:r w:rsidR="00EA4798" w:rsidRPr="00F92F6B">
        <w:rPr>
          <w:rFonts w:hint="eastAsia"/>
          <w:lang w:eastAsia="ko-KR"/>
        </w:rPr>
        <w:t xml:space="preserve"> between the U2N Remote UE and the directly connected U2N Relay UE</w:t>
      </w:r>
      <w:r w:rsidRPr="00F92F6B">
        <w:t xml:space="preserve">, but the SRAP </w:t>
      </w:r>
      <w:r w:rsidR="009711F2" w:rsidRPr="00F92F6B">
        <w:rPr>
          <w:rFonts w:eastAsia="SimSun"/>
        </w:rPr>
        <w:t xml:space="preserve">header </w:t>
      </w:r>
      <w:r w:rsidRPr="00F92F6B">
        <w:t xml:space="preserve">is present over </w:t>
      </w:r>
      <w:proofErr w:type="spellStart"/>
      <w:r w:rsidRPr="00F92F6B">
        <w:t>Uu</w:t>
      </w:r>
      <w:proofErr w:type="spellEnd"/>
      <w:r w:rsidRPr="00F92F6B">
        <w:t xml:space="preserve"> hop </w:t>
      </w:r>
      <w:r w:rsidR="00EA4798" w:rsidRPr="00F92F6B">
        <w:rPr>
          <w:rFonts w:hint="eastAsia"/>
          <w:lang w:eastAsia="ko-KR"/>
        </w:rPr>
        <w:t xml:space="preserve">or PC5 hop between U2N Relay UEs </w:t>
      </w:r>
      <w:r w:rsidRPr="00F92F6B">
        <w:t>for both DL and UL.</w:t>
      </w:r>
    </w:p>
    <w:p w14:paraId="0E86103C" w14:textId="77777777" w:rsidR="009B7933" w:rsidRPr="00F92F6B" w:rsidRDefault="009B7933" w:rsidP="0022566B">
      <w:pPr>
        <w:pStyle w:val="TH"/>
      </w:pPr>
      <w:r w:rsidRPr="00F92F6B">
        <w:rPr>
          <w:noProof/>
        </w:rPr>
        <w:object w:dxaOrig="11810" w:dyaOrig="7080" w14:anchorId="43E71462">
          <v:shape id="_x0000_i1112" type="#_x0000_t75" style="width:352.55pt;height:213.1pt" o:ole="">
            <v:imagedata r:id="rId188" o:title=""/>
          </v:shape>
          <o:OLEObject Type="Embed" ProgID="Visio.Drawing.15" ShapeID="_x0000_i1112" DrawAspect="Content" ObjectID="_1829898702" r:id="rId189"/>
        </w:object>
      </w:r>
    </w:p>
    <w:p w14:paraId="48297B34" w14:textId="0814B0A0" w:rsidR="009B7933" w:rsidRPr="00F92F6B" w:rsidRDefault="009B7933" w:rsidP="0022566B">
      <w:pPr>
        <w:pStyle w:val="TF"/>
      </w:pPr>
      <w:r w:rsidRPr="00F92F6B">
        <w:t xml:space="preserve">Figure </w:t>
      </w:r>
      <w:r w:rsidR="00761471" w:rsidRPr="00F92F6B">
        <w:t>16.12</w:t>
      </w:r>
      <w:r w:rsidRPr="00F92F6B">
        <w:t xml:space="preserve">.2.1-1: User plane protocol stack for </w:t>
      </w:r>
      <w:r w:rsidR="00EA4798" w:rsidRPr="00F92F6B">
        <w:rPr>
          <w:rFonts w:hint="eastAsia"/>
          <w:lang w:eastAsia="ko-KR"/>
        </w:rPr>
        <w:t>single-hop</w:t>
      </w:r>
      <w:r w:rsidR="00EA4798" w:rsidRPr="00F92F6B">
        <w:t xml:space="preserve"> </w:t>
      </w:r>
      <w:r w:rsidRPr="00F92F6B">
        <w:t>L2 UE-to-Network Relay</w:t>
      </w:r>
    </w:p>
    <w:p w14:paraId="7A685693" w14:textId="77777777" w:rsidR="009B7933" w:rsidRPr="00F92F6B" w:rsidRDefault="009B7933" w:rsidP="0022566B">
      <w:pPr>
        <w:pStyle w:val="TH"/>
      </w:pPr>
      <w:r w:rsidRPr="00F92F6B">
        <w:rPr>
          <w:noProof/>
        </w:rPr>
        <w:object w:dxaOrig="11520" w:dyaOrig="7180" w14:anchorId="1305BE88">
          <v:shape id="_x0000_i1113" type="#_x0000_t75" style="width:346.75pt;height:216.85pt" o:ole="">
            <v:imagedata r:id="rId190" o:title=""/>
          </v:shape>
          <o:OLEObject Type="Embed" ProgID="Visio.Drawing.15" ShapeID="_x0000_i1113" DrawAspect="Content" ObjectID="_1829898703" r:id="rId191"/>
        </w:object>
      </w:r>
    </w:p>
    <w:p w14:paraId="0FCE39B2" w14:textId="758BC6C9" w:rsidR="009B7933" w:rsidRPr="00F92F6B" w:rsidRDefault="009B7933" w:rsidP="0022566B">
      <w:pPr>
        <w:pStyle w:val="TF"/>
      </w:pPr>
      <w:r w:rsidRPr="00F92F6B">
        <w:t xml:space="preserve">Figure </w:t>
      </w:r>
      <w:r w:rsidR="00761471" w:rsidRPr="00F92F6B">
        <w:t>16.12</w:t>
      </w:r>
      <w:r w:rsidRPr="00F92F6B">
        <w:t xml:space="preserve">.2.1-2: Control plane protocol stack for </w:t>
      </w:r>
      <w:r w:rsidR="00EA4798" w:rsidRPr="00F92F6B">
        <w:rPr>
          <w:rFonts w:hint="eastAsia"/>
          <w:lang w:eastAsia="ko-KR"/>
        </w:rPr>
        <w:t>single-hop</w:t>
      </w:r>
      <w:r w:rsidR="00EA4798" w:rsidRPr="00F92F6B">
        <w:t xml:space="preserve"> </w:t>
      </w:r>
      <w:r w:rsidRPr="00F92F6B">
        <w:t>L2 UE-to-Network Relay</w:t>
      </w:r>
    </w:p>
    <w:p w14:paraId="2EE30A78" w14:textId="77E627A8" w:rsidR="00EA4798" w:rsidRPr="00F92F6B" w:rsidRDefault="00EA4798" w:rsidP="00DA6E71">
      <w:pPr>
        <w:pStyle w:val="TH"/>
      </w:pPr>
      <w:r w:rsidRPr="00F92F6B">
        <w:object w:dxaOrig="13264" w:dyaOrig="4574" w14:anchorId="18C27A9A">
          <v:shape id="_x0000_i1114" type="#_x0000_t75" style="width:481.5pt;height:165.8pt" o:ole="">
            <v:imagedata r:id="rId192" o:title=""/>
          </v:shape>
          <o:OLEObject Type="Embed" ProgID="Visio.Drawing.11" ShapeID="_x0000_i1114" DrawAspect="Content" ObjectID="_1829898704" r:id="rId193"/>
        </w:object>
      </w:r>
    </w:p>
    <w:p w14:paraId="02A08086" w14:textId="77777777" w:rsidR="00EA4798" w:rsidRPr="00F92F6B" w:rsidRDefault="00EA4798" w:rsidP="00EA4798">
      <w:pPr>
        <w:pStyle w:val="TF"/>
      </w:pPr>
      <w:r w:rsidRPr="00F92F6B">
        <w:t>Figure 16.12.2.1-</w:t>
      </w:r>
      <w:r w:rsidRPr="00F92F6B">
        <w:rPr>
          <w:rFonts w:hint="eastAsia"/>
          <w:lang w:eastAsia="ko-KR"/>
        </w:rPr>
        <w:t>3</w:t>
      </w:r>
      <w:r w:rsidRPr="00F92F6B">
        <w:t xml:space="preserve">: </w:t>
      </w:r>
      <w:r w:rsidRPr="00F92F6B">
        <w:rPr>
          <w:rFonts w:hint="eastAsia"/>
          <w:lang w:eastAsia="ko-KR"/>
        </w:rPr>
        <w:t>User</w:t>
      </w:r>
      <w:r w:rsidRPr="00F92F6B">
        <w:t xml:space="preserve"> plane protocol stack for </w:t>
      </w:r>
      <w:r w:rsidRPr="00F92F6B">
        <w:rPr>
          <w:rFonts w:hint="eastAsia"/>
          <w:lang w:eastAsia="ko-KR"/>
        </w:rPr>
        <w:t xml:space="preserve">multi-hop </w:t>
      </w:r>
      <w:r w:rsidRPr="00F92F6B">
        <w:t>L2 UE-to-Network Relay</w:t>
      </w:r>
    </w:p>
    <w:p w14:paraId="2E5DFABF" w14:textId="0610016E" w:rsidR="00EA4798" w:rsidRPr="00F92F6B" w:rsidRDefault="00EA4798" w:rsidP="00DA6E71">
      <w:pPr>
        <w:pStyle w:val="TH"/>
      </w:pPr>
      <w:r w:rsidRPr="00F92F6B">
        <w:object w:dxaOrig="13308" w:dyaOrig="4574" w14:anchorId="5EDAAC47">
          <v:shape id="_x0000_i1115" type="#_x0000_t75" style="width:480.4pt;height:165.8pt" o:ole="">
            <v:imagedata r:id="rId194" o:title=""/>
          </v:shape>
          <o:OLEObject Type="Embed" ProgID="Visio.Drawing.11" ShapeID="_x0000_i1115" DrawAspect="Content" ObjectID="_1829898705" r:id="rId195"/>
        </w:object>
      </w:r>
    </w:p>
    <w:p w14:paraId="65C5706B" w14:textId="77777777" w:rsidR="00EA4798" w:rsidRPr="00F92F6B" w:rsidRDefault="00EA4798" w:rsidP="00EA4798">
      <w:pPr>
        <w:pStyle w:val="TF"/>
        <w:rPr>
          <w:lang w:eastAsia="ko-KR"/>
        </w:rPr>
      </w:pPr>
      <w:r w:rsidRPr="00F92F6B">
        <w:t>Figure 16.12.2.1-</w:t>
      </w:r>
      <w:r w:rsidRPr="00F92F6B">
        <w:rPr>
          <w:rFonts w:hint="eastAsia"/>
          <w:lang w:eastAsia="ko-KR"/>
        </w:rPr>
        <w:t>4</w:t>
      </w:r>
      <w:r w:rsidRPr="00F92F6B">
        <w:t xml:space="preserve">: Control plane protocol stack for </w:t>
      </w:r>
      <w:r w:rsidRPr="00F92F6B">
        <w:rPr>
          <w:rFonts w:hint="eastAsia"/>
          <w:lang w:eastAsia="ko-KR"/>
        </w:rPr>
        <w:t xml:space="preserve">multi-hop </w:t>
      </w:r>
      <w:r w:rsidRPr="00F92F6B">
        <w:t>L2 UE-to-Network Relay</w:t>
      </w:r>
    </w:p>
    <w:p w14:paraId="7588118A" w14:textId="6A5B0A86" w:rsidR="009B7933" w:rsidRPr="00F92F6B" w:rsidRDefault="009B7933" w:rsidP="009B7933">
      <w:pPr>
        <w:rPr>
          <w:rFonts w:eastAsia="SimSun"/>
        </w:rPr>
      </w:pPr>
      <w:r w:rsidRPr="00F92F6B">
        <w:t>For L2 U2N Relay, for uplink</w:t>
      </w:r>
      <w:r w:rsidRPr="00F92F6B">
        <w:rPr>
          <w:rFonts w:eastAsia="SimSun"/>
        </w:rPr>
        <w:t>:</w:t>
      </w:r>
    </w:p>
    <w:p w14:paraId="0015DDF6" w14:textId="1D05292D" w:rsidR="009B7933" w:rsidRPr="00F92F6B" w:rsidRDefault="009B7933" w:rsidP="009B7933">
      <w:pPr>
        <w:pStyle w:val="B1"/>
      </w:pPr>
      <w:r w:rsidRPr="00F92F6B">
        <w:t>-</w:t>
      </w:r>
      <w:r w:rsidRPr="00F92F6B">
        <w:tab/>
        <w:t xml:space="preserve">The </w:t>
      </w:r>
      <w:proofErr w:type="spellStart"/>
      <w:r w:rsidRPr="00F92F6B">
        <w:t>Uu</w:t>
      </w:r>
      <w:proofErr w:type="spellEnd"/>
      <w:r w:rsidR="00EA4798" w:rsidRPr="00F92F6B">
        <w:rPr>
          <w:rFonts w:hint="eastAsia"/>
          <w:lang w:eastAsia="ko-KR"/>
        </w:rPr>
        <w:t>/PC5</w:t>
      </w:r>
      <w:r w:rsidRPr="00F92F6B">
        <w:t xml:space="preserve"> SRAP sublayer </w:t>
      </w:r>
      <w:r w:rsidR="00EA4798" w:rsidRPr="00F92F6B">
        <w:rPr>
          <w:rFonts w:hint="eastAsia"/>
          <w:lang w:eastAsia="ko-KR"/>
        </w:rPr>
        <w:t>at the U2N Relay UE</w:t>
      </w:r>
      <w:r w:rsidR="00EA4798" w:rsidRPr="00F92F6B">
        <w:t xml:space="preserve"> </w:t>
      </w:r>
      <w:r w:rsidR="009711F2" w:rsidRPr="00F92F6B">
        <w:t xml:space="preserve">performs </w:t>
      </w:r>
      <w:r w:rsidRPr="00F92F6B">
        <w:t xml:space="preserve">UL bearer mapping between </w:t>
      </w:r>
      <w:r w:rsidR="00666947" w:rsidRPr="00F92F6B">
        <w:t xml:space="preserve">end-to-end </w:t>
      </w:r>
      <w:proofErr w:type="spellStart"/>
      <w:r w:rsidR="00666947" w:rsidRPr="00F92F6B">
        <w:t>Uu</w:t>
      </w:r>
      <w:proofErr w:type="spellEnd"/>
      <w:r w:rsidR="00666947" w:rsidRPr="00F92F6B">
        <w:t xml:space="preserve"> Radio Bearers of L2 U2N remote UE</w:t>
      </w:r>
      <w:r w:rsidRPr="00F92F6B">
        <w:t xml:space="preserve"> </w:t>
      </w:r>
      <w:r w:rsidR="009A1DB1" w:rsidRPr="00F92F6B">
        <w:t xml:space="preserve">(identified for the purposes of this mapping by the local Remote UE ID and an associated bearer ID) </w:t>
      </w:r>
      <w:r w:rsidRPr="00F92F6B">
        <w:t xml:space="preserve">and egress </w:t>
      </w:r>
      <w:proofErr w:type="spellStart"/>
      <w:r w:rsidRPr="00F92F6B">
        <w:t>Uu</w:t>
      </w:r>
      <w:proofErr w:type="spellEnd"/>
      <w:r w:rsidR="00EA4798" w:rsidRPr="00F92F6B">
        <w:rPr>
          <w:rFonts w:hint="eastAsia"/>
          <w:lang w:eastAsia="ko-KR"/>
        </w:rPr>
        <w:t>/PC5</w:t>
      </w:r>
      <w:r w:rsidRPr="00F92F6B">
        <w:t xml:space="preserve"> Relay RLC channels over the L2 U2N Relay UE </w:t>
      </w:r>
      <w:proofErr w:type="spellStart"/>
      <w:r w:rsidRPr="00F92F6B">
        <w:t>Uu</w:t>
      </w:r>
      <w:proofErr w:type="spellEnd"/>
      <w:r w:rsidR="00EA4798" w:rsidRPr="00F92F6B">
        <w:rPr>
          <w:rFonts w:hint="eastAsia"/>
          <w:lang w:eastAsia="ko-KR"/>
        </w:rPr>
        <w:t>/PC5</w:t>
      </w:r>
      <w:r w:rsidRPr="00F92F6B">
        <w:t xml:space="preserve"> interface. For uplink relaying traffic, the different end-to-end </w:t>
      </w:r>
      <w:proofErr w:type="spellStart"/>
      <w:r w:rsidR="009711F2" w:rsidRPr="00F92F6B">
        <w:t>Uu</w:t>
      </w:r>
      <w:proofErr w:type="spellEnd"/>
      <w:r w:rsidR="009711F2" w:rsidRPr="00F92F6B">
        <w:t xml:space="preserve"> Radio Bearers </w:t>
      </w:r>
      <w:r w:rsidRPr="00F92F6B">
        <w:t>(SRBs</w:t>
      </w:r>
      <w:r w:rsidRPr="00F92F6B">
        <w:rPr>
          <w:rFonts w:eastAsia="SimSun"/>
        </w:rPr>
        <w:t xml:space="preserve"> </w:t>
      </w:r>
      <w:r w:rsidRPr="00F92F6B">
        <w:t xml:space="preserve">or DRBs) of the same </w:t>
      </w:r>
      <w:r w:rsidR="009711F2" w:rsidRPr="00F92F6B">
        <w:t xml:space="preserve">L2 U2N </w:t>
      </w:r>
      <w:r w:rsidRPr="00F92F6B">
        <w:t xml:space="preserve">Remote UE and/or different </w:t>
      </w:r>
      <w:r w:rsidR="009711F2" w:rsidRPr="00F92F6B">
        <w:t xml:space="preserve">L2 U2N </w:t>
      </w:r>
      <w:r w:rsidRPr="00F92F6B">
        <w:t xml:space="preserve">Remote UEs can be multiplexed over the same </w:t>
      </w:r>
      <w:r w:rsidR="009711F2" w:rsidRPr="00F92F6B">
        <w:t xml:space="preserve">egress </w:t>
      </w:r>
      <w:proofErr w:type="spellStart"/>
      <w:r w:rsidRPr="00F92F6B">
        <w:t>Uu</w:t>
      </w:r>
      <w:proofErr w:type="spellEnd"/>
      <w:r w:rsidR="00EA4798" w:rsidRPr="00F92F6B">
        <w:rPr>
          <w:rFonts w:hint="eastAsia"/>
          <w:lang w:eastAsia="ko-KR"/>
        </w:rPr>
        <w:t>/PC5</w:t>
      </w:r>
      <w:r w:rsidRPr="00F92F6B">
        <w:t xml:space="preserve"> Relay RLC channel</w:t>
      </w:r>
      <w:r w:rsidR="00761471" w:rsidRPr="00F92F6B">
        <w:t>;</w:t>
      </w:r>
    </w:p>
    <w:p w14:paraId="61F0DF89" w14:textId="253D7D3C" w:rsidR="009B7933" w:rsidRPr="00F92F6B" w:rsidRDefault="009B7933" w:rsidP="009B7933">
      <w:pPr>
        <w:pStyle w:val="B1"/>
      </w:pPr>
      <w:r w:rsidRPr="00F92F6B">
        <w:t>-</w:t>
      </w:r>
      <w:r w:rsidRPr="00F92F6B">
        <w:tab/>
        <w:t xml:space="preserve">The </w:t>
      </w:r>
      <w:proofErr w:type="spellStart"/>
      <w:r w:rsidRPr="00F92F6B">
        <w:t>Uu</w:t>
      </w:r>
      <w:proofErr w:type="spellEnd"/>
      <w:r w:rsidR="00EA4798" w:rsidRPr="00F92F6B">
        <w:rPr>
          <w:rFonts w:hint="eastAsia"/>
          <w:lang w:eastAsia="ko-KR"/>
        </w:rPr>
        <w:t>/PC5</w:t>
      </w:r>
      <w:r w:rsidRPr="00F92F6B">
        <w:t xml:space="preserve"> SRAP sublayer </w:t>
      </w:r>
      <w:r w:rsidR="00EA4798" w:rsidRPr="00F92F6B">
        <w:rPr>
          <w:rFonts w:hint="eastAsia"/>
          <w:lang w:eastAsia="ko-KR"/>
        </w:rPr>
        <w:t xml:space="preserve">at the U2N Relay UE </w:t>
      </w:r>
      <w:r w:rsidRPr="00F92F6B">
        <w:t xml:space="preserve">supports L2 U2N Remote UE identification for the UL traffic. The identity information of L2 U2N Remote UE </w:t>
      </w:r>
      <w:r w:rsidR="009711F2" w:rsidRPr="00F92F6B">
        <w:t xml:space="preserve">end-to-end </w:t>
      </w:r>
      <w:proofErr w:type="spellStart"/>
      <w:r w:rsidRPr="00F92F6B">
        <w:t>Uu</w:t>
      </w:r>
      <w:proofErr w:type="spellEnd"/>
      <w:r w:rsidRPr="00F92F6B">
        <w:t xml:space="preserve"> Radio Bearer and a local Remote UE ID are included in the </w:t>
      </w:r>
      <w:proofErr w:type="spellStart"/>
      <w:r w:rsidRPr="00F92F6B">
        <w:t>Uu</w:t>
      </w:r>
      <w:proofErr w:type="spellEnd"/>
      <w:r w:rsidRPr="00F92F6B">
        <w:t xml:space="preserve"> SRAP </w:t>
      </w:r>
      <w:r w:rsidRPr="00F92F6B">
        <w:rPr>
          <w:rFonts w:eastAsia="SimSun"/>
        </w:rPr>
        <w:t>header</w:t>
      </w:r>
      <w:r w:rsidRPr="00F92F6B">
        <w:t xml:space="preserve"> at UL in order for </w:t>
      </w:r>
      <w:proofErr w:type="spellStart"/>
      <w:r w:rsidRPr="00F92F6B">
        <w:t>gNB</w:t>
      </w:r>
      <w:proofErr w:type="spellEnd"/>
      <w:r w:rsidRPr="00F92F6B">
        <w:t xml:space="preserve"> to correlate the received packets for the specific PDCP entity associated with the right </w:t>
      </w:r>
      <w:r w:rsidR="009711F2" w:rsidRPr="00F92F6B">
        <w:t xml:space="preserve">end-to-end </w:t>
      </w:r>
      <w:proofErr w:type="spellStart"/>
      <w:r w:rsidRPr="00F92F6B">
        <w:t>Uu</w:t>
      </w:r>
      <w:proofErr w:type="spellEnd"/>
      <w:r w:rsidRPr="00F92F6B">
        <w:t xml:space="preserve"> Radio Bearer of </w:t>
      </w:r>
      <w:r w:rsidR="009711F2" w:rsidRPr="00F92F6B">
        <w:t>the L2 U2N</w:t>
      </w:r>
      <w:r w:rsidRPr="00F92F6B">
        <w:t xml:space="preserve"> Remote UE</w:t>
      </w:r>
      <w:r w:rsidR="00761471" w:rsidRPr="00F92F6B">
        <w:t>;</w:t>
      </w:r>
    </w:p>
    <w:p w14:paraId="70BC7B50" w14:textId="0AC398F4" w:rsidR="009B7933" w:rsidRPr="00F92F6B" w:rsidRDefault="009B7933" w:rsidP="009B7933">
      <w:pPr>
        <w:pStyle w:val="B1"/>
      </w:pPr>
      <w:r w:rsidRPr="00F92F6B">
        <w:t>-</w:t>
      </w:r>
      <w:r w:rsidRPr="00F92F6B">
        <w:tab/>
        <w:t xml:space="preserve">The PC5 SRAP sublayer at the L2 U2N Remote UE supports UL bearer mapping between </w:t>
      </w:r>
      <w:r w:rsidR="009711F2" w:rsidRPr="00F92F6B">
        <w:t xml:space="preserve">L2 U2N </w:t>
      </w:r>
      <w:r w:rsidRPr="00F92F6B">
        <w:t xml:space="preserve">Remote UE </w:t>
      </w:r>
      <w:r w:rsidR="009711F2" w:rsidRPr="00F92F6B">
        <w:t xml:space="preserve">end-to-end </w:t>
      </w:r>
      <w:proofErr w:type="spellStart"/>
      <w:r w:rsidRPr="00F92F6B">
        <w:t>Uu</w:t>
      </w:r>
      <w:proofErr w:type="spellEnd"/>
      <w:r w:rsidRPr="00F92F6B">
        <w:t xml:space="preserve"> Radio Bearers and egress PC5 Relay RLC channels.</w:t>
      </w:r>
    </w:p>
    <w:p w14:paraId="09D38CCC" w14:textId="77777777" w:rsidR="009B7933" w:rsidRPr="00F92F6B" w:rsidRDefault="009B7933" w:rsidP="009B7933">
      <w:pPr>
        <w:rPr>
          <w:rFonts w:eastAsia="SimSun"/>
        </w:rPr>
      </w:pPr>
      <w:r w:rsidRPr="00F92F6B">
        <w:t>For L2 U2N Relay, for downlink</w:t>
      </w:r>
      <w:r w:rsidRPr="00F92F6B">
        <w:rPr>
          <w:rFonts w:eastAsia="SimSun"/>
        </w:rPr>
        <w:t>:</w:t>
      </w:r>
    </w:p>
    <w:p w14:paraId="13CD34C5" w14:textId="22325CEC" w:rsidR="009B7933" w:rsidRPr="00F92F6B" w:rsidRDefault="009B7933" w:rsidP="009B7933">
      <w:pPr>
        <w:pStyle w:val="B1"/>
      </w:pPr>
      <w:r w:rsidRPr="00F92F6B">
        <w:t>-</w:t>
      </w:r>
      <w:r w:rsidRPr="00F92F6B">
        <w:tab/>
        <w:t xml:space="preserve">The </w:t>
      </w:r>
      <w:proofErr w:type="spellStart"/>
      <w:r w:rsidRPr="00F92F6B">
        <w:t>Uu</w:t>
      </w:r>
      <w:proofErr w:type="spellEnd"/>
      <w:r w:rsidRPr="00F92F6B">
        <w:t xml:space="preserve"> SRAP sublayer </w:t>
      </w:r>
      <w:r w:rsidR="009711F2" w:rsidRPr="00F92F6B">
        <w:t xml:space="preserve">performs </w:t>
      </w:r>
      <w:r w:rsidRPr="00F92F6B">
        <w:t xml:space="preserve">DL bearer mapping at </w:t>
      </w:r>
      <w:proofErr w:type="spellStart"/>
      <w:r w:rsidRPr="00F92F6B">
        <w:t>gNB</w:t>
      </w:r>
      <w:proofErr w:type="spellEnd"/>
      <w:r w:rsidRPr="00F92F6B">
        <w:t xml:space="preserve"> to map end-to-end </w:t>
      </w:r>
      <w:proofErr w:type="spellStart"/>
      <w:r w:rsidR="009711F2" w:rsidRPr="00F92F6B">
        <w:t>Uu</w:t>
      </w:r>
      <w:proofErr w:type="spellEnd"/>
      <w:r w:rsidR="009711F2" w:rsidRPr="00F92F6B">
        <w:t xml:space="preserve"> </w:t>
      </w:r>
      <w:r w:rsidRPr="00F92F6B">
        <w:t xml:space="preserve">Radio Bearer (SRB, DRB) of </w:t>
      </w:r>
      <w:r w:rsidR="009711F2" w:rsidRPr="00F92F6B">
        <w:t xml:space="preserve">L2 U2N </w:t>
      </w:r>
      <w:r w:rsidRPr="00F92F6B">
        <w:t xml:space="preserve">Remote UE </w:t>
      </w:r>
      <w:r w:rsidR="009A1DB1" w:rsidRPr="00F92F6B">
        <w:t xml:space="preserve">(identified for the purposes of this mapping by the local Remote UE ID and an associated bearer ID) </w:t>
      </w:r>
      <w:r w:rsidRPr="00F92F6B">
        <w:t xml:space="preserve">into </w:t>
      </w:r>
      <w:proofErr w:type="spellStart"/>
      <w:r w:rsidRPr="00F92F6B">
        <w:t>Uu</w:t>
      </w:r>
      <w:proofErr w:type="spellEnd"/>
      <w:r w:rsidRPr="00F92F6B">
        <w:t xml:space="preserve"> Relay RLC channel. The </w:t>
      </w:r>
      <w:proofErr w:type="spellStart"/>
      <w:r w:rsidRPr="00F92F6B">
        <w:t>Uu</w:t>
      </w:r>
      <w:proofErr w:type="spellEnd"/>
      <w:r w:rsidR="00EA4798" w:rsidRPr="00F92F6B">
        <w:rPr>
          <w:rFonts w:hint="eastAsia"/>
          <w:lang w:eastAsia="ko-KR"/>
        </w:rPr>
        <w:t>/PC5</w:t>
      </w:r>
      <w:r w:rsidRPr="00F92F6B">
        <w:t xml:space="preserve"> SRAP sublayer </w:t>
      </w:r>
      <w:r w:rsidR="00EA4798" w:rsidRPr="00F92F6B">
        <w:rPr>
          <w:rFonts w:hint="eastAsia"/>
          <w:lang w:eastAsia="ko-KR"/>
        </w:rPr>
        <w:t>at the U2N Relay UE</w:t>
      </w:r>
      <w:r w:rsidR="00EA4798" w:rsidRPr="00F92F6B">
        <w:t xml:space="preserve"> </w:t>
      </w:r>
      <w:r w:rsidR="009711F2" w:rsidRPr="00F92F6B">
        <w:t xml:space="preserve">performs </w:t>
      </w:r>
      <w:r w:rsidRPr="00F92F6B">
        <w:t xml:space="preserve">DL bearer mapping and data multiplexing between multiple end-to-end Radio Bearers (SRBs or DRBs) of a L2 U2N Remote UE and/or different L2 U2N Remote UEs and one </w:t>
      </w:r>
      <w:proofErr w:type="spellStart"/>
      <w:r w:rsidRPr="00F92F6B">
        <w:t>Uu</w:t>
      </w:r>
      <w:proofErr w:type="spellEnd"/>
      <w:r w:rsidRPr="00F92F6B">
        <w:t xml:space="preserve"> Relay RLC channel over the </w:t>
      </w:r>
      <w:r w:rsidR="009711F2" w:rsidRPr="00F92F6B">
        <w:t xml:space="preserve">L2 U2N </w:t>
      </w:r>
      <w:r w:rsidRPr="00F92F6B">
        <w:t xml:space="preserve">Relay UE </w:t>
      </w:r>
      <w:proofErr w:type="spellStart"/>
      <w:r w:rsidRPr="00F92F6B">
        <w:t>Uu</w:t>
      </w:r>
      <w:proofErr w:type="spellEnd"/>
      <w:r w:rsidR="00EA4798" w:rsidRPr="00F92F6B">
        <w:rPr>
          <w:rFonts w:hint="eastAsia"/>
          <w:lang w:eastAsia="ko-KR"/>
        </w:rPr>
        <w:t>/PC5</w:t>
      </w:r>
      <w:r w:rsidRPr="00F92F6B">
        <w:t xml:space="preserve"> interface</w:t>
      </w:r>
      <w:r w:rsidR="00761471" w:rsidRPr="00F92F6B">
        <w:t>;</w:t>
      </w:r>
    </w:p>
    <w:p w14:paraId="426E280F" w14:textId="22DC9936" w:rsidR="009B7933" w:rsidRPr="00F92F6B" w:rsidRDefault="009B7933" w:rsidP="009B7933">
      <w:pPr>
        <w:pStyle w:val="B1"/>
      </w:pPr>
      <w:r w:rsidRPr="00F92F6B">
        <w:t>-</w:t>
      </w:r>
      <w:r w:rsidRPr="00F92F6B">
        <w:tab/>
        <w:t xml:space="preserve">The </w:t>
      </w:r>
      <w:proofErr w:type="spellStart"/>
      <w:r w:rsidRPr="00F92F6B">
        <w:t>Uu</w:t>
      </w:r>
      <w:proofErr w:type="spellEnd"/>
      <w:r w:rsidR="00EA4798" w:rsidRPr="00F92F6B">
        <w:rPr>
          <w:rFonts w:hint="eastAsia"/>
          <w:lang w:eastAsia="ko-KR"/>
        </w:rPr>
        <w:t>/PC5</w:t>
      </w:r>
      <w:r w:rsidRPr="00F92F6B">
        <w:t xml:space="preserve"> SRAP sublayer </w:t>
      </w:r>
      <w:r w:rsidR="00EA4798" w:rsidRPr="00F92F6B">
        <w:rPr>
          <w:rFonts w:hint="eastAsia"/>
          <w:lang w:eastAsia="ko-KR"/>
        </w:rPr>
        <w:t>at the U2N Relay UE</w:t>
      </w:r>
      <w:r w:rsidR="00EA4798" w:rsidRPr="00F92F6B">
        <w:t xml:space="preserve"> </w:t>
      </w:r>
      <w:r w:rsidRPr="00F92F6B">
        <w:t xml:space="preserve">supports </w:t>
      </w:r>
      <w:r w:rsidR="009711F2" w:rsidRPr="00F92F6B">
        <w:t xml:space="preserve">L2 U2N </w:t>
      </w:r>
      <w:r w:rsidRPr="00F92F6B">
        <w:t xml:space="preserve">Remote UE identification for DL traffic. The identity information of </w:t>
      </w:r>
      <w:r w:rsidR="009711F2" w:rsidRPr="00F92F6B">
        <w:t xml:space="preserve">L2 U2N </w:t>
      </w:r>
      <w:r w:rsidRPr="00F92F6B">
        <w:t xml:space="preserve">Remote UE </w:t>
      </w:r>
      <w:r w:rsidR="009711F2" w:rsidRPr="00F92F6B">
        <w:t xml:space="preserve">end-to-end </w:t>
      </w:r>
      <w:proofErr w:type="spellStart"/>
      <w:r w:rsidRPr="00F92F6B">
        <w:t>Uu</w:t>
      </w:r>
      <w:proofErr w:type="spellEnd"/>
      <w:r w:rsidRPr="00F92F6B">
        <w:t xml:space="preserve"> Radio Bearer and a local Remote UE ID are included into the </w:t>
      </w:r>
      <w:proofErr w:type="spellStart"/>
      <w:r w:rsidRPr="00F92F6B">
        <w:t>Uu</w:t>
      </w:r>
      <w:proofErr w:type="spellEnd"/>
      <w:r w:rsidRPr="00F92F6B">
        <w:t xml:space="preserve"> SRAP </w:t>
      </w:r>
      <w:r w:rsidRPr="00F92F6B">
        <w:rPr>
          <w:rFonts w:eastAsia="SimSun"/>
        </w:rPr>
        <w:t>header</w:t>
      </w:r>
      <w:r w:rsidRPr="00F92F6B">
        <w:t xml:space="preserve"> by the </w:t>
      </w:r>
      <w:proofErr w:type="spellStart"/>
      <w:r w:rsidRPr="00F92F6B">
        <w:t>gNB</w:t>
      </w:r>
      <w:proofErr w:type="spellEnd"/>
      <w:r w:rsidRPr="00F92F6B">
        <w:t xml:space="preserve"> at DL for </w:t>
      </w:r>
      <w:r w:rsidR="00657E80" w:rsidRPr="00F92F6B">
        <w:t>the L2 U2N</w:t>
      </w:r>
      <w:r w:rsidR="009711F2" w:rsidRPr="00F92F6B">
        <w:t xml:space="preserve"> </w:t>
      </w:r>
      <w:r w:rsidRPr="00F92F6B">
        <w:t xml:space="preserve">Relay UE to </w:t>
      </w:r>
      <w:r w:rsidR="000D2200" w:rsidRPr="00F92F6B">
        <w:t xml:space="preserve">identify the corresponding end-to-end </w:t>
      </w:r>
      <w:proofErr w:type="spellStart"/>
      <w:r w:rsidR="000D2200" w:rsidRPr="00F92F6B">
        <w:t>Uu</w:t>
      </w:r>
      <w:proofErr w:type="spellEnd"/>
      <w:r w:rsidR="000D2200" w:rsidRPr="00F92F6B">
        <w:t xml:space="preserve"> Radio Bearer(s) of L2 U2N Remote UE</w:t>
      </w:r>
      <w:r w:rsidR="00761471" w:rsidRPr="00F92F6B">
        <w:t>;</w:t>
      </w:r>
    </w:p>
    <w:p w14:paraId="17038DA9" w14:textId="748B65C3" w:rsidR="009B7933" w:rsidRPr="00F92F6B" w:rsidRDefault="009B7933" w:rsidP="009B7933">
      <w:pPr>
        <w:pStyle w:val="B1"/>
      </w:pPr>
      <w:r w:rsidRPr="00F92F6B">
        <w:t>-</w:t>
      </w:r>
      <w:r w:rsidRPr="00F92F6B">
        <w:tab/>
        <w:t xml:space="preserve">The PC5 SRAP sublayer at the </w:t>
      </w:r>
      <w:r w:rsidR="009711F2" w:rsidRPr="00F92F6B">
        <w:t xml:space="preserve">L2 U2N </w:t>
      </w:r>
      <w:r w:rsidRPr="00F92F6B">
        <w:t xml:space="preserve">Relay UE </w:t>
      </w:r>
      <w:r w:rsidR="009711F2" w:rsidRPr="00F92F6B">
        <w:t>performs</w:t>
      </w:r>
      <w:r w:rsidRPr="00F92F6B">
        <w:t xml:space="preserve"> DL bearer mapping between </w:t>
      </w:r>
      <w:r w:rsidR="00666947" w:rsidRPr="00F92F6B">
        <w:t xml:space="preserve">end-to-end </w:t>
      </w:r>
      <w:proofErr w:type="spellStart"/>
      <w:r w:rsidR="00666947" w:rsidRPr="00F92F6B">
        <w:t>Uu</w:t>
      </w:r>
      <w:proofErr w:type="spellEnd"/>
      <w:r w:rsidR="00666947" w:rsidRPr="00F92F6B">
        <w:t xml:space="preserve"> Radio Bearers of L2 U2N remote UE</w:t>
      </w:r>
      <w:r w:rsidRPr="00F92F6B">
        <w:t xml:space="preserve"> and egress PC5 Relay RLC channels</w:t>
      </w:r>
      <w:r w:rsidR="00761471" w:rsidRPr="00F92F6B">
        <w:t>;</w:t>
      </w:r>
    </w:p>
    <w:p w14:paraId="7E5E476F" w14:textId="07388DA3" w:rsidR="009B7933" w:rsidRPr="00F92F6B" w:rsidRDefault="009B7933" w:rsidP="009B7933">
      <w:pPr>
        <w:pStyle w:val="B1"/>
      </w:pPr>
      <w:r w:rsidRPr="00F92F6B">
        <w:t>-</w:t>
      </w:r>
      <w:r w:rsidRPr="00F92F6B">
        <w:tab/>
        <w:t xml:space="preserve">The PC5 SRAP sublayer at the </w:t>
      </w:r>
      <w:r w:rsidR="009711F2" w:rsidRPr="00F92F6B">
        <w:t xml:space="preserve">L2 U2N </w:t>
      </w:r>
      <w:r w:rsidRPr="00F92F6B">
        <w:t>Remote UE</w:t>
      </w:r>
      <w:r w:rsidRPr="00F92F6B">
        <w:rPr>
          <w:rFonts w:eastAsia="SimSun"/>
        </w:rPr>
        <w:t xml:space="preserve"> </w:t>
      </w:r>
      <w:r w:rsidRPr="00F92F6B">
        <w:t>correlate</w:t>
      </w:r>
      <w:r w:rsidRPr="00F92F6B">
        <w:rPr>
          <w:rFonts w:eastAsia="SimSun"/>
        </w:rPr>
        <w:t>s</w:t>
      </w:r>
      <w:r w:rsidRPr="00F92F6B">
        <w:t xml:space="preserve"> the received packets </w:t>
      </w:r>
      <w:r w:rsidR="00657E80" w:rsidRPr="00F92F6B">
        <w:t xml:space="preserve">with </w:t>
      </w:r>
      <w:r w:rsidRPr="00F92F6B">
        <w:t xml:space="preserve">the </w:t>
      </w:r>
      <w:r w:rsidR="00657E80" w:rsidRPr="00F92F6B">
        <w:t xml:space="preserve">right </w:t>
      </w:r>
      <w:r w:rsidRPr="00F92F6B">
        <w:t xml:space="preserve">PDCP entity associated with the </w:t>
      </w:r>
      <w:r w:rsidR="00657E80" w:rsidRPr="00F92F6B">
        <w:t xml:space="preserve">given </w:t>
      </w:r>
      <w:r w:rsidR="009711F2" w:rsidRPr="00F92F6B">
        <w:t>end-to-end</w:t>
      </w:r>
      <w:r w:rsidRPr="00F92F6B">
        <w:t xml:space="preserve"> </w:t>
      </w:r>
      <w:proofErr w:type="spellStart"/>
      <w:r w:rsidR="000D2200" w:rsidRPr="00F92F6B">
        <w:t>Uu</w:t>
      </w:r>
      <w:proofErr w:type="spellEnd"/>
      <w:r w:rsidR="000D2200" w:rsidRPr="00F92F6B">
        <w:t xml:space="preserve"> </w:t>
      </w:r>
      <w:r w:rsidRPr="00F92F6B">
        <w:t xml:space="preserve">Radio Bearer of </w:t>
      </w:r>
      <w:r w:rsidR="009711F2" w:rsidRPr="00F92F6B">
        <w:t>the L2 U2N</w:t>
      </w:r>
      <w:r w:rsidRPr="00F92F6B">
        <w:t xml:space="preserve"> Remote UE</w:t>
      </w:r>
      <w:r w:rsidRPr="00F92F6B">
        <w:rPr>
          <w:rFonts w:eastAsia="SimSun"/>
        </w:rPr>
        <w:t xml:space="preserve"> based on the identity information </w:t>
      </w:r>
      <w:r w:rsidRPr="00F92F6B">
        <w:t xml:space="preserve">included in the </w:t>
      </w:r>
      <w:r w:rsidR="009711F2" w:rsidRPr="00F92F6B">
        <w:t>PC5</w:t>
      </w:r>
      <w:r w:rsidRPr="00F92F6B">
        <w:t xml:space="preserve"> SRAP </w:t>
      </w:r>
      <w:r w:rsidRPr="00F92F6B">
        <w:rPr>
          <w:rFonts w:eastAsia="SimSun"/>
        </w:rPr>
        <w:t>header</w:t>
      </w:r>
      <w:r w:rsidRPr="00F92F6B">
        <w:t>.</w:t>
      </w:r>
    </w:p>
    <w:p w14:paraId="1BC1C3E1" w14:textId="30758FCB" w:rsidR="006E0AFC" w:rsidRPr="00F92F6B" w:rsidRDefault="009B7933" w:rsidP="00AA4E49">
      <w:r w:rsidRPr="00F92F6B">
        <w:rPr>
          <w:rFonts w:eastAsia="SimSun"/>
        </w:rPr>
        <w:t xml:space="preserve">A local Remote UE ID is included in both PC5 SRAP header and </w:t>
      </w:r>
      <w:proofErr w:type="spellStart"/>
      <w:r w:rsidRPr="00F92F6B">
        <w:rPr>
          <w:rFonts w:eastAsia="SimSun"/>
        </w:rPr>
        <w:t>Uu</w:t>
      </w:r>
      <w:proofErr w:type="spellEnd"/>
      <w:r w:rsidRPr="00F92F6B">
        <w:rPr>
          <w:rFonts w:eastAsia="SimSun"/>
        </w:rPr>
        <w:t xml:space="preserve"> SRAP header. </w:t>
      </w:r>
      <w:r w:rsidRPr="00F92F6B">
        <w:t xml:space="preserve">L2 U2N Relay UE is configured by the </w:t>
      </w:r>
      <w:proofErr w:type="spellStart"/>
      <w:r w:rsidRPr="00F92F6B">
        <w:t>gNB</w:t>
      </w:r>
      <w:proofErr w:type="spellEnd"/>
      <w:r w:rsidRPr="00F92F6B">
        <w:t xml:space="preserve"> with the local Remote UE ID</w:t>
      </w:r>
      <w:r w:rsidR="00657E80" w:rsidRPr="00F92F6B">
        <w:t>(s)</w:t>
      </w:r>
      <w:r w:rsidRPr="00F92F6B">
        <w:t xml:space="preserve"> to be used in SRAP header. </w:t>
      </w:r>
      <w:r w:rsidR="00657E80" w:rsidRPr="00F92F6B">
        <w:t xml:space="preserve">L2 U2N </w:t>
      </w:r>
      <w:r w:rsidRPr="00F92F6B">
        <w:t xml:space="preserve">Remote UE obtains the local Remote ID from the </w:t>
      </w:r>
      <w:proofErr w:type="spellStart"/>
      <w:r w:rsidRPr="00F92F6B">
        <w:t>gNB</w:t>
      </w:r>
      <w:proofErr w:type="spellEnd"/>
      <w:r w:rsidRPr="00F92F6B">
        <w:t xml:space="preserve"> via </w:t>
      </w:r>
      <w:proofErr w:type="spellStart"/>
      <w:r w:rsidRPr="00F92F6B">
        <w:t>Uu</w:t>
      </w:r>
      <w:proofErr w:type="spellEnd"/>
      <w:r w:rsidRPr="00F92F6B">
        <w:t xml:space="preserve"> RRC messages including </w:t>
      </w:r>
      <w:proofErr w:type="spellStart"/>
      <w:r w:rsidRPr="00F92F6B">
        <w:rPr>
          <w:i/>
          <w:iCs/>
        </w:rPr>
        <w:t>RRCSetup</w:t>
      </w:r>
      <w:proofErr w:type="spellEnd"/>
      <w:r w:rsidRPr="00F92F6B">
        <w:t xml:space="preserve">, </w:t>
      </w:r>
      <w:proofErr w:type="spellStart"/>
      <w:r w:rsidRPr="00F92F6B">
        <w:rPr>
          <w:i/>
          <w:iCs/>
        </w:rPr>
        <w:t>RRCReconfiguration</w:t>
      </w:r>
      <w:proofErr w:type="spellEnd"/>
      <w:r w:rsidRPr="00F92F6B">
        <w:t xml:space="preserve">, </w:t>
      </w:r>
      <w:proofErr w:type="spellStart"/>
      <w:r w:rsidRPr="00F92F6B">
        <w:rPr>
          <w:i/>
          <w:iCs/>
        </w:rPr>
        <w:t>RRCResume</w:t>
      </w:r>
      <w:proofErr w:type="spellEnd"/>
      <w:r w:rsidRPr="00F92F6B">
        <w:t xml:space="preserve"> and </w:t>
      </w:r>
      <w:proofErr w:type="spellStart"/>
      <w:r w:rsidRPr="00F92F6B">
        <w:rPr>
          <w:i/>
          <w:iCs/>
        </w:rPr>
        <w:t>RRCReestablishment</w:t>
      </w:r>
      <w:proofErr w:type="spellEnd"/>
      <w:r w:rsidRPr="00F92F6B">
        <w:t>.</w:t>
      </w:r>
    </w:p>
    <w:p w14:paraId="4FB18E59" w14:textId="6999EDAF" w:rsidR="009711F2" w:rsidRPr="00F92F6B" w:rsidRDefault="009711F2" w:rsidP="00AA4E49">
      <w:pPr>
        <w:rPr>
          <w:rFonts w:ascii="SimSun" w:eastAsia="SimSun" w:hAnsi="SimSun" w:cs="SimSun"/>
          <w:sz w:val="24"/>
          <w:szCs w:val="24"/>
        </w:rPr>
      </w:pPr>
      <w:r w:rsidRPr="00F92F6B">
        <w:t>The end-to-end DRB(s) or end-to-end SRB(s)</w:t>
      </w:r>
      <w:r w:rsidR="00657E80" w:rsidRPr="00F92F6B">
        <w:t>, except SRB0,</w:t>
      </w:r>
      <w:r w:rsidRPr="00F92F6B">
        <w:t xml:space="preserve"> of L2 U2N Remote UE can be multiplexed to the PC5 Relay RLC channels and </w:t>
      </w:r>
      <w:proofErr w:type="spellStart"/>
      <w:r w:rsidRPr="00F92F6B">
        <w:t>Uu</w:t>
      </w:r>
      <w:proofErr w:type="spellEnd"/>
      <w:r w:rsidRPr="00F92F6B">
        <w:t xml:space="preserve"> Relay RLC channels in both PC5 hop and </w:t>
      </w:r>
      <w:proofErr w:type="spellStart"/>
      <w:r w:rsidRPr="00F92F6B">
        <w:t>Uu</w:t>
      </w:r>
      <w:proofErr w:type="spellEnd"/>
      <w:r w:rsidRPr="00F92F6B">
        <w:t xml:space="preserve"> hop, but an end-to-end DRB and an end-to-end SRB can </w:t>
      </w:r>
      <w:r w:rsidR="00657E80" w:rsidRPr="00F92F6B">
        <w:t xml:space="preserve">neither </w:t>
      </w:r>
      <w:r w:rsidRPr="00F92F6B">
        <w:t xml:space="preserve">be mapped into the same PC5 Relay RLC channel nor </w:t>
      </w:r>
      <w:r w:rsidR="00657E80" w:rsidRPr="00F92F6B">
        <w:t xml:space="preserve">be mapped into </w:t>
      </w:r>
      <w:r w:rsidRPr="00F92F6B">
        <w:t xml:space="preserve">the same </w:t>
      </w:r>
      <w:proofErr w:type="spellStart"/>
      <w:r w:rsidRPr="00F92F6B">
        <w:t>Uu</w:t>
      </w:r>
      <w:proofErr w:type="spellEnd"/>
      <w:r w:rsidRPr="00F92F6B">
        <w:t xml:space="preserve"> Relay RLC channel.</w:t>
      </w:r>
    </w:p>
    <w:p w14:paraId="27251CFF" w14:textId="6AA0CC90" w:rsidR="009B7933" w:rsidRPr="00F92F6B" w:rsidRDefault="009B7933" w:rsidP="009B7933">
      <w:r w:rsidRPr="00F92F6B">
        <w:t xml:space="preserve">It is the </w:t>
      </w:r>
      <w:proofErr w:type="spellStart"/>
      <w:r w:rsidRPr="00F92F6B">
        <w:t>gNB</w:t>
      </w:r>
      <w:proofErr w:type="spellEnd"/>
      <w:r w:rsidRPr="00F92F6B">
        <w:t xml:space="preserve"> responsibility to avoid collision on the usage of local Remote UE ID. The </w:t>
      </w:r>
      <w:proofErr w:type="spellStart"/>
      <w:r w:rsidRPr="00F92F6B">
        <w:t>gNB</w:t>
      </w:r>
      <w:proofErr w:type="spellEnd"/>
      <w:r w:rsidRPr="00F92F6B">
        <w:t xml:space="preserve"> can update the local Remote UE ID by sending the updated local Remote</w:t>
      </w:r>
      <w:r w:rsidR="006E0AFC" w:rsidRPr="00F92F6B">
        <w:t xml:space="preserve"> UE</w:t>
      </w:r>
      <w:r w:rsidRPr="00F92F6B">
        <w:t xml:space="preserve"> ID via </w:t>
      </w:r>
      <w:proofErr w:type="spellStart"/>
      <w:r w:rsidRPr="00F92F6B">
        <w:rPr>
          <w:i/>
          <w:iCs/>
        </w:rPr>
        <w:t>RRCReconfiguration</w:t>
      </w:r>
      <w:proofErr w:type="spellEnd"/>
      <w:r w:rsidRPr="00F92F6B">
        <w:t xml:space="preserve"> message. The serving </w:t>
      </w:r>
      <w:proofErr w:type="spellStart"/>
      <w:r w:rsidRPr="00F92F6B">
        <w:t>gNB</w:t>
      </w:r>
      <w:proofErr w:type="spellEnd"/>
      <w:r w:rsidRPr="00F92F6B">
        <w:t xml:space="preserve"> can perform local Remote UE ID update independent of the PC5 unicast link L2 ID update procedure.</w:t>
      </w:r>
    </w:p>
    <w:p w14:paraId="460733B6" w14:textId="10857071" w:rsidR="00A06653" w:rsidRPr="00F92F6B" w:rsidRDefault="00641EF0" w:rsidP="00A06653">
      <w:pPr>
        <w:pStyle w:val="Heading4"/>
        <w:rPr>
          <w:rFonts w:eastAsia="Yu Mincho"/>
        </w:rPr>
      </w:pPr>
      <w:bookmarkStart w:id="2152" w:name="_Toc219281098"/>
      <w:r w:rsidRPr="00F92F6B">
        <w:rPr>
          <w:rFonts w:eastAsia="Yu Mincho"/>
        </w:rPr>
        <w:t>1</w:t>
      </w:r>
      <w:r w:rsidR="00FD3C32" w:rsidRPr="00F92F6B">
        <w:rPr>
          <w:rFonts w:eastAsia="Yu Mincho"/>
        </w:rPr>
        <w:t>6.12.2.2</w:t>
      </w:r>
      <w:r w:rsidR="00A06653" w:rsidRPr="00F92F6B">
        <w:rPr>
          <w:rFonts w:eastAsia="Yu Mincho"/>
        </w:rPr>
        <w:tab/>
        <w:t>L2 UE-to-UE Relay</w:t>
      </w:r>
      <w:bookmarkEnd w:id="2152"/>
    </w:p>
    <w:p w14:paraId="1D57A310" w14:textId="0C53DA5E" w:rsidR="00A06653" w:rsidRPr="00F92F6B" w:rsidRDefault="00A06653" w:rsidP="00A06653">
      <w:r w:rsidRPr="00F92F6B">
        <w:t>The protocol stacks for the user plane and the control plane of the L2 U2U Relay architecture are illustrated in Figure 1</w:t>
      </w:r>
      <w:r w:rsidR="00FD3C32" w:rsidRPr="00F92F6B">
        <w:t>6.12.2.2</w:t>
      </w:r>
      <w:r w:rsidRPr="00F92F6B">
        <w:t>-1 and Figure 1</w:t>
      </w:r>
      <w:r w:rsidR="00FD3C32" w:rsidRPr="00F92F6B">
        <w:t>6.12.2.2</w:t>
      </w:r>
      <w:r w:rsidRPr="00F92F6B">
        <w:t xml:space="preserve">-2. The SRAP </w:t>
      </w:r>
      <w:r w:rsidRPr="00F92F6B">
        <w:rPr>
          <w:rFonts w:eastAsia="SimSun"/>
        </w:rPr>
        <w:t>sub</w:t>
      </w:r>
      <w:r w:rsidRPr="00F92F6B">
        <w:t xml:space="preserve">layer is placed above the RLC sublayer for both CP and UP at both PC5 interfaces. The </w:t>
      </w:r>
      <w:proofErr w:type="spellStart"/>
      <w:r w:rsidRPr="00F92F6B">
        <w:t>sidelink</w:t>
      </w:r>
      <w:proofErr w:type="spellEnd"/>
      <w:r w:rsidRPr="00F92F6B">
        <w:t xml:space="preserve"> SDAP, PDCP and RRC are terminated between two </w:t>
      </w:r>
      <w:r w:rsidRPr="00F92F6B">
        <w:rPr>
          <w:rFonts w:eastAsia="SimSun"/>
        </w:rPr>
        <w:t xml:space="preserve">L2 </w:t>
      </w:r>
      <w:r w:rsidRPr="00F92F6B">
        <w:t>U2U Remote UEs (i.e., end-to-end), while SRAP, RLC, MAC and PHY are terminated in each hop of PC5 link.</w:t>
      </w:r>
    </w:p>
    <w:p w14:paraId="46175D67" w14:textId="29DD5B39" w:rsidR="00A06653" w:rsidRPr="00F92F6B" w:rsidRDefault="00A06653" w:rsidP="00A06653">
      <w:pPr>
        <w:pStyle w:val="TH"/>
      </w:pPr>
      <w:r w:rsidRPr="00F92F6B">
        <w:object w:dxaOrig="11054" w:dyaOrig="4572" w14:anchorId="55880DB8">
          <v:shape id="_x0000_i1116" type="#_x0000_t75" style="width:368.1pt;height:152.25pt" o:ole="">
            <v:imagedata r:id="rId196" o:title=""/>
          </v:shape>
          <o:OLEObject Type="Embed" ProgID="Visio.Drawing.11" ShapeID="_x0000_i1116" DrawAspect="Content" ObjectID="_1829898706" r:id="rId197"/>
        </w:object>
      </w:r>
    </w:p>
    <w:p w14:paraId="096701ED" w14:textId="7EDD20F2" w:rsidR="00A06653" w:rsidRPr="00F92F6B" w:rsidRDefault="00A06653" w:rsidP="00A06653">
      <w:pPr>
        <w:pStyle w:val="TF"/>
        <w:rPr>
          <w:b w:val="0"/>
        </w:rPr>
      </w:pPr>
      <w:r w:rsidRPr="00F92F6B">
        <w:t>Figure 1</w:t>
      </w:r>
      <w:r w:rsidR="00FD3C32" w:rsidRPr="00F92F6B">
        <w:t>6.12.2.2</w:t>
      </w:r>
      <w:r w:rsidRPr="00F92F6B">
        <w:t>-1: User plane protocol stack for L2 UE-to-UE Relay</w:t>
      </w:r>
    </w:p>
    <w:p w14:paraId="4FC19BD7" w14:textId="4CC949E7" w:rsidR="00A06653" w:rsidRPr="00F92F6B" w:rsidRDefault="00A06653" w:rsidP="00A06653">
      <w:pPr>
        <w:pStyle w:val="TH"/>
        <w:rPr>
          <w:rFonts w:eastAsia="DengXian" w:cs="Arial"/>
          <w:b w:val="0"/>
        </w:rPr>
      </w:pPr>
      <w:r w:rsidRPr="00F92F6B">
        <w:object w:dxaOrig="11054" w:dyaOrig="4555" w14:anchorId="5F832AA0">
          <v:shape id="_x0000_i1117" type="#_x0000_t75" style="width:372.5pt;height:153.75pt" o:ole="">
            <v:imagedata r:id="rId198" o:title=""/>
          </v:shape>
          <o:OLEObject Type="Embed" ProgID="Visio.Drawing.11" ShapeID="_x0000_i1117" DrawAspect="Content" ObjectID="_1829898707" r:id="rId199"/>
        </w:object>
      </w:r>
    </w:p>
    <w:p w14:paraId="51847087" w14:textId="62C68D60" w:rsidR="00A06653" w:rsidRPr="00F92F6B" w:rsidRDefault="00A06653" w:rsidP="00A06653">
      <w:pPr>
        <w:pStyle w:val="TF"/>
      </w:pPr>
      <w:r w:rsidRPr="00F92F6B">
        <w:t>Figure 1</w:t>
      </w:r>
      <w:r w:rsidR="00FD3C32" w:rsidRPr="00F92F6B">
        <w:t>6.12.2.2</w:t>
      </w:r>
      <w:r w:rsidRPr="00F92F6B">
        <w:t>-2: Control plane protocol stack for L2 UE-to-UE Relay</w:t>
      </w:r>
    </w:p>
    <w:p w14:paraId="60DDDAAF" w14:textId="77777777" w:rsidR="00A06653" w:rsidRPr="00F92F6B" w:rsidRDefault="00A06653" w:rsidP="00A06653">
      <w:pPr>
        <w:rPr>
          <w:rFonts w:eastAsia="DengXian"/>
        </w:rPr>
      </w:pPr>
      <w:r w:rsidRPr="00F92F6B">
        <w:rPr>
          <w:rFonts w:eastAsia="DengXian"/>
        </w:rPr>
        <w:t>For L2 UE-to-UE Relay, the SRAP sublayer at L2 U2U Remote UE:</w:t>
      </w:r>
    </w:p>
    <w:p w14:paraId="3A1B5E24" w14:textId="30E7D768" w:rsidR="00A06653" w:rsidRPr="00F92F6B" w:rsidRDefault="00A06653" w:rsidP="00A06653">
      <w:pPr>
        <w:pStyle w:val="B1"/>
      </w:pPr>
      <w:r w:rsidRPr="00F92F6B">
        <w:t>-</w:t>
      </w:r>
      <w:r w:rsidRPr="00F92F6B">
        <w:tab/>
        <w:t>The SRAP sublayer at L2 U2U Remote UE performs bearer mapping between end-to-end PC5 Radio Bearers (SL-SRBs or SL-DRBs) of the L2 U2U Remote UE and PC5 Relay RLC Channel</w:t>
      </w:r>
      <w:r w:rsidR="0049784E" w:rsidRPr="00F92F6B">
        <w:t>s</w:t>
      </w:r>
      <w:r w:rsidR="00A63B8B" w:rsidRPr="00F92F6B">
        <w:t xml:space="preserve"> </w:t>
      </w:r>
      <w:r w:rsidRPr="00F92F6B">
        <w:t>between the L2 U2U Remote UE and the L2 U2U Relay UE.</w:t>
      </w:r>
    </w:p>
    <w:p w14:paraId="46F75A81" w14:textId="3044DA51" w:rsidR="00A06653" w:rsidRPr="00F92F6B" w:rsidRDefault="00A06653" w:rsidP="00A06653">
      <w:pPr>
        <w:pStyle w:val="B1"/>
      </w:pPr>
      <w:r w:rsidRPr="00F92F6B">
        <w:t>-</w:t>
      </w:r>
      <w:r w:rsidRPr="00F92F6B">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F92F6B">
        <w:t xml:space="preserve"> An end-to-end </w:t>
      </w:r>
      <w:r w:rsidR="0049784E" w:rsidRPr="00F92F6B">
        <w:rPr>
          <w:lang w:eastAsia="ko-KR"/>
        </w:rPr>
        <w:t>SL-</w:t>
      </w:r>
      <w:r w:rsidR="00A63B8B" w:rsidRPr="00F92F6B">
        <w:t xml:space="preserve">DRB and an end-to-end </w:t>
      </w:r>
      <w:r w:rsidR="0049784E" w:rsidRPr="00F92F6B">
        <w:rPr>
          <w:lang w:eastAsia="ko-KR"/>
        </w:rPr>
        <w:t>SL-</w:t>
      </w:r>
      <w:r w:rsidR="00A63B8B" w:rsidRPr="00F92F6B">
        <w:t>SRB can</w:t>
      </w:r>
      <w:r w:rsidR="000952C6" w:rsidRPr="00F92F6B">
        <w:t>no</w:t>
      </w:r>
      <w:r w:rsidR="00A63B8B" w:rsidRPr="00F92F6B">
        <w:t>t be multiplexed to the same PC5 Relay RLC channel.</w:t>
      </w:r>
    </w:p>
    <w:p w14:paraId="1A57CF06" w14:textId="77777777" w:rsidR="00A06653" w:rsidRPr="00F92F6B" w:rsidRDefault="00A06653" w:rsidP="00A06653">
      <w:pPr>
        <w:pStyle w:val="B1"/>
      </w:pPr>
      <w:r w:rsidRPr="00F92F6B">
        <w:t>-</w:t>
      </w:r>
      <w:r w:rsidRPr="00F92F6B">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F92F6B" w:rsidRDefault="00A06653" w:rsidP="00A06653">
      <w:pPr>
        <w:pStyle w:val="B1"/>
      </w:pPr>
      <w:r w:rsidRPr="00F92F6B">
        <w:t>-</w:t>
      </w:r>
      <w:r w:rsidRPr="00F92F6B">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F92F6B">
        <w:rPr>
          <w:lang w:eastAsia="ko-KR"/>
        </w:rPr>
        <w:t xml:space="preserve">The SRAP header includes the identity information of the end-to-end PC5 Radio Bearer and two local IDs. The peer L2 U2U Remote UE matches the received packets with the specific </w:t>
      </w:r>
      <w:proofErr w:type="spellStart"/>
      <w:r w:rsidR="00A63B8B" w:rsidRPr="00F92F6B">
        <w:rPr>
          <w:lang w:eastAsia="ko-KR"/>
        </w:rPr>
        <w:t>sidelink</w:t>
      </w:r>
      <w:proofErr w:type="spellEnd"/>
      <w:r w:rsidR="00A63B8B" w:rsidRPr="00F92F6B">
        <w:rPr>
          <w:lang w:eastAsia="ko-KR"/>
        </w:rPr>
        <w:t xml:space="preserve"> PDCP entity with the correct end-to-end PC5 Radio Bearer of the L2 U2U Remote UEs.</w:t>
      </w:r>
    </w:p>
    <w:p w14:paraId="671B4001" w14:textId="77777777" w:rsidR="00A06653" w:rsidRPr="00F92F6B" w:rsidRDefault="00A06653" w:rsidP="00A06653">
      <w:pPr>
        <w:rPr>
          <w:rFonts w:eastAsia="DengXian"/>
        </w:rPr>
      </w:pPr>
      <w:r w:rsidRPr="00F92F6B">
        <w:rPr>
          <w:rFonts w:eastAsia="DengXian"/>
        </w:rPr>
        <w:t>For L2 UE-to-UE Relay, the SRAP sublayer at L2 U2U Relay UE:</w:t>
      </w:r>
    </w:p>
    <w:p w14:paraId="1B734F44" w14:textId="744BBBC4" w:rsidR="00A06653" w:rsidRPr="00F92F6B" w:rsidRDefault="00A06653" w:rsidP="00A06653">
      <w:pPr>
        <w:pStyle w:val="B1"/>
      </w:pPr>
      <w:r w:rsidRPr="00F92F6B">
        <w:t>-</w:t>
      </w:r>
      <w:r w:rsidRPr="00F92F6B">
        <w:tab/>
        <w:t xml:space="preserve">The SRAP sublayer at L2 U2U Relay UE determines the egress PC5 Relay RLC Channel based on the mapping of the end-to-end PC5 Radio Bearer and egress PC5 Relay RLC Channel for a particular pair </w:t>
      </w:r>
      <w:r w:rsidR="00A63B8B" w:rsidRPr="00F92F6B">
        <w:t>of</w:t>
      </w:r>
      <w:r w:rsidRPr="00F92F6B">
        <w:t xml:space="preserve"> L2 U2U Remote UE and the peer L2 U2U Remote UE.</w:t>
      </w:r>
    </w:p>
    <w:p w14:paraId="358DC59E" w14:textId="657B1E11" w:rsidR="00A06653" w:rsidRPr="00F92F6B" w:rsidRDefault="00A06653" w:rsidP="00E96F07">
      <w:pPr>
        <w:pStyle w:val="B1"/>
      </w:pPr>
      <w:r w:rsidRPr="00F92F6B">
        <w:t>-</w:t>
      </w:r>
      <w:r w:rsidRPr="00F92F6B">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F92F6B">
        <w:t xml:space="preserve"> An end-to-end </w:t>
      </w:r>
      <w:r w:rsidR="0049784E" w:rsidRPr="00F92F6B">
        <w:rPr>
          <w:lang w:eastAsia="ko-KR"/>
        </w:rPr>
        <w:t>SL-</w:t>
      </w:r>
      <w:r w:rsidR="00A63B8B" w:rsidRPr="00F92F6B">
        <w:t xml:space="preserve">DRB and an end-to-end </w:t>
      </w:r>
      <w:r w:rsidR="0049784E" w:rsidRPr="00F92F6B">
        <w:rPr>
          <w:lang w:eastAsia="ko-KR"/>
        </w:rPr>
        <w:t>SL-</w:t>
      </w:r>
      <w:r w:rsidR="00A63B8B" w:rsidRPr="00F92F6B">
        <w:t>SRB can</w:t>
      </w:r>
      <w:r w:rsidR="000952C6" w:rsidRPr="00F92F6B">
        <w:t>no</w:t>
      </w:r>
      <w:r w:rsidR="00A63B8B" w:rsidRPr="00F92F6B">
        <w:t>t be multiplexed to the same PC5 Relay RLC channel.</w:t>
      </w:r>
    </w:p>
    <w:p w14:paraId="55D6374F" w14:textId="32BFD8D5" w:rsidR="009B7933" w:rsidRPr="00F92F6B" w:rsidRDefault="00761471" w:rsidP="009B7933">
      <w:pPr>
        <w:pStyle w:val="Heading3"/>
        <w:rPr>
          <w:rFonts w:eastAsia="SimSun"/>
        </w:rPr>
      </w:pPr>
      <w:bookmarkStart w:id="2153" w:name="_Toc219281099"/>
      <w:r w:rsidRPr="00F92F6B">
        <w:rPr>
          <w:rFonts w:eastAsia="SimSun"/>
        </w:rPr>
        <w:t>16.12</w:t>
      </w:r>
      <w:r w:rsidR="009B7933" w:rsidRPr="00F92F6B">
        <w:rPr>
          <w:rFonts w:eastAsia="SimSun"/>
        </w:rPr>
        <w:t>.3</w:t>
      </w:r>
      <w:r w:rsidR="009B7933" w:rsidRPr="00F92F6B">
        <w:rPr>
          <w:rFonts w:eastAsia="SimSun"/>
        </w:rPr>
        <w:tab/>
        <w:t>Relay Discovery</w:t>
      </w:r>
      <w:bookmarkEnd w:id="2153"/>
    </w:p>
    <w:p w14:paraId="1614A5EC" w14:textId="768B0BBF" w:rsidR="009B7933" w:rsidRPr="00F92F6B" w:rsidRDefault="009B7933" w:rsidP="009B7933">
      <w:r w:rsidRPr="00F92F6B">
        <w:t xml:space="preserve">Model A and Model B discovery models as defined in TS 23.304 </w:t>
      </w:r>
      <w:r w:rsidR="003330AF" w:rsidRPr="00F92F6B">
        <w:t>[48]</w:t>
      </w:r>
      <w:r w:rsidRPr="00F92F6B">
        <w:t xml:space="preserve"> are supported for U2N</w:t>
      </w:r>
      <w:r w:rsidR="00A06653" w:rsidRPr="00F92F6B">
        <w:t>/U2U</w:t>
      </w:r>
      <w:r w:rsidRPr="00F92F6B">
        <w:t xml:space="preserve"> Relay discovery. The protocol stack used for discovery is </w:t>
      </w:r>
      <w:r w:rsidR="006E0AFC" w:rsidRPr="00F92F6B">
        <w:t xml:space="preserve">illustrated </w:t>
      </w:r>
      <w:r w:rsidRPr="00F92F6B">
        <w:t xml:space="preserve">in Figure </w:t>
      </w:r>
      <w:r w:rsidR="00761471" w:rsidRPr="00F92F6B">
        <w:t>16.12</w:t>
      </w:r>
      <w:r w:rsidRPr="00F92F6B">
        <w:t>.3-1.</w:t>
      </w:r>
    </w:p>
    <w:p w14:paraId="312E0881" w14:textId="77777777" w:rsidR="009B7933" w:rsidRPr="00F92F6B" w:rsidRDefault="009B7933" w:rsidP="009B7933">
      <w:pPr>
        <w:pStyle w:val="TH"/>
      </w:pPr>
      <w:r w:rsidRPr="00F92F6B">
        <w:rPr>
          <w:noProof/>
        </w:rPr>
        <w:object w:dxaOrig="3600" w:dyaOrig="2768" w14:anchorId="5E6B3375">
          <v:shape id="_x0000_i1118" type="#_x0000_t75" style="width:180.7pt;height:138.8pt" o:ole="">
            <v:imagedata r:id="rId200" o:title=""/>
          </v:shape>
          <o:OLEObject Type="Embed" ProgID="Visio.Drawing.11" ShapeID="_x0000_i1118" DrawAspect="Content" ObjectID="_1829898708" r:id="rId201"/>
        </w:object>
      </w:r>
    </w:p>
    <w:p w14:paraId="4E09186D" w14:textId="540DF0BE" w:rsidR="009B7933" w:rsidRPr="00F92F6B" w:rsidRDefault="009B7933" w:rsidP="009B7933">
      <w:pPr>
        <w:pStyle w:val="TF"/>
      </w:pPr>
      <w:r w:rsidRPr="00F92F6B">
        <w:t xml:space="preserve">Figure </w:t>
      </w:r>
      <w:r w:rsidR="00761471" w:rsidRPr="00F92F6B">
        <w:t>16.12</w:t>
      </w:r>
      <w:r w:rsidRPr="00F92F6B">
        <w:t>.3</w:t>
      </w:r>
      <w:r w:rsidR="000D2200" w:rsidRPr="00F92F6B">
        <w:t>-</w:t>
      </w:r>
      <w:r w:rsidRPr="00F92F6B">
        <w:t>1: Protocol Stack of Discovery Message for UE-to-Network</w:t>
      </w:r>
      <w:r w:rsidR="00A06653" w:rsidRPr="00F92F6B">
        <w:t>/UE-to-UE</w:t>
      </w:r>
      <w:r w:rsidRPr="00F92F6B">
        <w:t xml:space="preserve"> Relay</w:t>
      </w:r>
    </w:p>
    <w:p w14:paraId="4DFAE616" w14:textId="3FBB6458" w:rsidR="009B7933" w:rsidRPr="00F92F6B" w:rsidRDefault="009B7933" w:rsidP="009B7933">
      <w:r w:rsidRPr="00F92F6B">
        <w:t>The U2N Remote UE can perform Relay discovery message (i.e.</w:t>
      </w:r>
      <w:r w:rsidR="00657E80" w:rsidRPr="00F92F6B">
        <w:t>,</w:t>
      </w:r>
      <w:r w:rsidRPr="00F92F6B">
        <w:t xml:space="preserve"> as specified </w:t>
      </w:r>
      <w:r w:rsidRPr="00F92F6B">
        <w:rPr>
          <w:rFonts w:eastAsia="SimSun"/>
        </w:rPr>
        <w:t xml:space="preserve">in </w:t>
      </w:r>
      <w:r w:rsidRPr="00F92F6B">
        <w:t xml:space="preserve">TS 23.304 </w:t>
      </w:r>
      <w:r w:rsidR="003330AF" w:rsidRPr="00F92F6B">
        <w:t>[48]</w:t>
      </w:r>
      <w:r w:rsidRPr="00F92F6B">
        <w:t xml:space="preserve">) transmission and may monitor the </w:t>
      </w:r>
      <w:proofErr w:type="spellStart"/>
      <w:r w:rsidRPr="00F92F6B">
        <w:t>sidelink</w:t>
      </w:r>
      <w:proofErr w:type="spellEnd"/>
      <w:r w:rsidRPr="00F92F6B">
        <w:t xml:space="preserve"> for Relay discovery message while in RRC_IDLE, RRC_INACTIVE or RRC_CONNECTED. The network may broadcast </w:t>
      </w:r>
      <w:r w:rsidR="00657E80" w:rsidRPr="00F92F6B">
        <w:t xml:space="preserve">or configure via dedicated RRC </w:t>
      </w:r>
      <w:r w:rsidR="00AD7840" w:rsidRPr="00F92F6B">
        <w:t>signalling</w:t>
      </w:r>
      <w:r w:rsidR="00657E80" w:rsidRPr="00F92F6B">
        <w:t xml:space="preserve"> </w:t>
      </w:r>
      <w:r w:rsidRPr="00F92F6B">
        <w:t xml:space="preserve">a </w:t>
      </w:r>
      <w:proofErr w:type="spellStart"/>
      <w:r w:rsidR="006E0AFC" w:rsidRPr="00F92F6B">
        <w:t>Uu</w:t>
      </w:r>
      <w:proofErr w:type="spellEnd"/>
      <w:r w:rsidR="006E0AFC" w:rsidRPr="00F92F6B">
        <w:t xml:space="preserve"> RSRP </w:t>
      </w:r>
      <w:r w:rsidRPr="00F92F6B">
        <w:t>threshold, which is used by the U2N Remote UE to determine if it can transmit Relay discovery messages to U2N Relay UE(s).</w:t>
      </w:r>
    </w:p>
    <w:p w14:paraId="2D59C7B0" w14:textId="4DE36CD1" w:rsidR="009B7933" w:rsidRPr="00F92F6B" w:rsidRDefault="009B7933" w:rsidP="009B7933">
      <w:r w:rsidRPr="00F92F6B">
        <w:t>The U2N Relay UE can perform Relay discovery message (i.e.</w:t>
      </w:r>
      <w:r w:rsidR="00657E80" w:rsidRPr="00F92F6B">
        <w:t>,</w:t>
      </w:r>
      <w:r w:rsidRPr="00F92F6B">
        <w:t xml:space="preserve"> as specified </w:t>
      </w:r>
      <w:r w:rsidRPr="00F92F6B">
        <w:rPr>
          <w:rFonts w:eastAsia="SimSun"/>
        </w:rPr>
        <w:t xml:space="preserve">in </w:t>
      </w:r>
      <w:r w:rsidRPr="00F92F6B">
        <w:t xml:space="preserve">TS 23.304 </w:t>
      </w:r>
      <w:r w:rsidR="003330AF" w:rsidRPr="00F92F6B">
        <w:t>[48]</w:t>
      </w:r>
      <w:r w:rsidRPr="00F92F6B">
        <w:t xml:space="preserve">) transmission and may monitor the </w:t>
      </w:r>
      <w:proofErr w:type="spellStart"/>
      <w:r w:rsidRPr="00F92F6B">
        <w:t>sidelink</w:t>
      </w:r>
      <w:proofErr w:type="spellEnd"/>
      <w:r w:rsidRPr="00F92F6B">
        <w:t xml:space="preserve"> for Relay discovery message while in RRC_IDLE, RRC_INACTIVE or RRC_CONNECTED. The network may broadcast </w:t>
      </w:r>
      <w:r w:rsidR="00657E80" w:rsidRPr="00F92F6B">
        <w:t xml:space="preserve">or configure via dedicated RRC </w:t>
      </w:r>
      <w:r w:rsidR="00AD7840" w:rsidRPr="00F92F6B">
        <w:t>signalling</w:t>
      </w:r>
      <w:r w:rsidR="00657E80" w:rsidRPr="00F92F6B">
        <w:t xml:space="preserve"> </w:t>
      </w:r>
      <w:r w:rsidRPr="00F92F6B">
        <w:t xml:space="preserve">a maximum </w:t>
      </w:r>
      <w:proofErr w:type="spellStart"/>
      <w:r w:rsidRPr="00F92F6B">
        <w:t>Uu</w:t>
      </w:r>
      <w:proofErr w:type="spellEnd"/>
      <w:r w:rsidRPr="00F92F6B">
        <w:t xml:space="preserve"> RSRP threshold, a minimum </w:t>
      </w:r>
      <w:proofErr w:type="spellStart"/>
      <w:r w:rsidRPr="00F92F6B">
        <w:t>Uu</w:t>
      </w:r>
      <w:proofErr w:type="spellEnd"/>
      <w:r w:rsidRPr="00F92F6B">
        <w:t xml:space="preserve"> RSRP threshold, or both, which are used by the U2N Relay UE to determine if it can transmit Relay discovery messages to U2N Remote UE(s).</w:t>
      </w:r>
    </w:p>
    <w:p w14:paraId="196A2A51" w14:textId="54FAB568" w:rsidR="00EA4798" w:rsidRPr="00F92F6B" w:rsidRDefault="00EA4798" w:rsidP="00A06653">
      <w:pPr>
        <w:rPr>
          <w:lang w:eastAsia="ko-KR"/>
        </w:rPr>
      </w:pPr>
      <w:r w:rsidRPr="00F92F6B">
        <w:rPr>
          <w:rFonts w:hint="eastAsia"/>
          <w:lang w:eastAsia="ko-KR"/>
        </w:rPr>
        <w:t>In multi-hop U2N relay, one U2N Relay UE establishes a PC5 connection with each of its child UE(s). One intermediate U2N Relay UE or U2N Remote UE maintains a single PC5 connection with its parent UE.</w:t>
      </w:r>
    </w:p>
    <w:p w14:paraId="0844C0F6" w14:textId="45BDB233" w:rsidR="00A06653" w:rsidRPr="00F92F6B" w:rsidRDefault="00A06653" w:rsidP="00A06653">
      <w:r w:rsidRPr="00F92F6B">
        <w:t>The U2U Remote UE and U2U Relay UE can perform Relay discovery message transmission or DCR</w:t>
      </w:r>
      <w:r w:rsidR="00A63B8B" w:rsidRPr="00F92F6B">
        <w:t>/DCA</w:t>
      </w:r>
      <w:r w:rsidRPr="00F92F6B">
        <w:t xml:space="preserve"> message with integrated discovery transmission and may monitor for Relay discovery message or DCR</w:t>
      </w:r>
      <w:r w:rsidR="00A63B8B" w:rsidRPr="00F92F6B">
        <w:t>/DCA</w:t>
      </w:r>
      <w:r w:rsidRPr="00F92F6B">
        <w:t xml:space="preserve"> message with integrated discovery while in coverage (i.e. RRC_IDLE, RRC_INACTIVE, or RRC_CONNECTED) or out-of-coverage.</w:t>
      </w:r>
    </w:p>
    <w:p w14:paraId="684E81C7" w14:textId="25EAE59E" w:rsidR="009B7933" w:rsidRPr="00F92F6B" w:rsidRDefault="009B7933" w:rsidP="009B7933">
      <w:r w:rsidRPr="00F92F6B">
        <w:t>The network may provide the Relay discovery configuration using broadcast or dedicated signalling. In addition, the U2N</w:t>
      </w:r>
      <w:r w:rsidR="00A06653" w:rsidRPr="00F92F6B">
        <w:t>/U2U</w:t>
      </w:r>
      <w:r w:rsidRPr="00F92F6B">
        <w:t xml:space="preserve"> Remote UE</w:t>
      </w:r>
      <w:r w:rsidR="00A63B8B" w:rsidRPr="00F92F6B">
        <w:t>,</w:t>
      </w:r>
      <w:r w:rsidRPr="00F92F6B">
        <w:t xml:space="preserve"> </w:t>
      </w:r>
      <w:r w:rsidR="000D2200" w:rsidRPr="00F92F6B">
        <w:t xml:space="preserve">L3 </w:t>
      </w:r>
      <w:r w:rsidRPr="00F92F6B">
        <w:t>U2N</w:t>
      </w:r>
      <w:r w:rsidR="00A63B8B" w:rsidRPr="00F92F6B">
        <w:t xml:space="preserve"> Relay UE and </w:t>
      </w:r>
      <w:r w:rsidR="00A06653" w:rsidRPr="00F92F6B">
        <w:t>U2U</w:t>
      </w:r>
      <w:r w:rsidRPr="00F92F6B">
        <w:t xml:space="preserve"> Relay UE may use pre-configuration for Relay discovery.</w:t>
      </w:r>
      <w:r w:rsidR="00EA4798" w:rsidRPr="00F92F6B">
        <w:rPr>
          <w:rFonts w:hint="eastAsia"/>
          <w:lang w:eastAsia="ko-KR"/>
        </w:rPr>
        <w:t xml:space="preserve"> If the candidate intermediate U2N Relay UE is out of coverage without a PC5 connection to a parent UE, it can forward discovery messages based on pre-configuration. If the candidate </w:t>
      </w:r>
      <w:r w:rsidR="00EA4798" w:rsidRPr="00F92F6B">
        <w:rPr>
          <w:lang w:eastAsia="ko-KR"/>
        </w:rPr>
        <w:t>intermediate</w:t>
      </w:r>
      <w:r w:rsidR="00EA4798" w:rsidRPr="00F92F6B">
        <w:rPr>
          <w:rFonts w:hint="eastAsia"/>
          <w:lang w:eastAsia="ko-KR"/>
        </w:rPr>
        <w:t xml:space="preserve"> U2N Relay UE is in coverage without a PC5 connection to a parent UE or out of coverage with a PC5 connection to a parent UE, it can forward discovery message based on SIB12 or dedicated configuration.</w:t>
      </w:r>
    </w:p>
    <w:p w14:paraId="26D59D24" w14:textId="5C98D895" w:rsidR="009B7933" w:rsidRPr="00F92F6B" w:rsidRDefault="009B7933" w:rsidP="009B7933">
      <w:pPr>
        <w:rPr>
          <w:lang w:eastAsia="ko-KR"/>
        </w:rPr>
      </w:pPr>
      <w:r w:rsidRPr="00F92F6B">
        <w:t xml:space="preserve">The resource pool(s) used for NR </w:t>
      </w:r>
      <w:proofErr w:type="spellStart"/>
      <w:r w:rsidRPr="00F92F6B">
        <w:t>sidelink</w:t>
      </w:r>
      <w:proofErr w:type="spellEnd"/>
      <w:r w:rsidRPr="00F92F6B">
        <w:t xml:space="preserve"> communication can be used for Relay discovery or the network may configure resource pool(s) dedicated for Relay discovery. Resource pool(s) dedicated for Relay discovery can be configured simultaneously with resource pool(s) for </w:t>
      </w:r>
      <w:r w:rsidRPr="00F92F6B">
        <w:rPr>
          <w:rFonts w:eastAsiaTheme="minorEastAsia"/>
        </w:rPr>
        <w:t xml:space="preserve">NR </w:t>
      </w:r>
      <w:proofErr w:type="spellStart"/>
      <w:r w:rsidRPr="00F92F6B">
        <w:rPr>
          <w:rFonts w:eastAsiaTheme="minorEastAsia"/>
        </w:rPr>
        <w:t>sidelink</w:t>
      </w:r>
      <w:proofErr w:type="spellEnd"/>
      <w:r w:rsidRPr="00F92F6B">
        <w:rPr>
          <w:rFonts w:eastAsiaTheme="minorEastAsia"/>
        </w:rPr>
        <w:t xml:space="preserve"> communication</w:t>
      </w:r>
      <w:r w:rsidRPr="00F92F6B">
        <w:t xml:space="preserve"> in </w:t>
      </w:r>
      <w:r w:rsidRPr="00F92F6B">
        <w:rPr>
          <w:rFonts w:eastAsiaTheme="minorEastAsia"/>
        </w:rPr>
        <w:t>system information, dedicated signalling and/or pre-configuration</w:t>
      </w:r>
      <w:r w:rsidRPr="00F92F6B">
        <w:t xml:space="preserve">. Whether dedicated resource pool(s) for Relay discovery </w:t>
      </w:r>
      <w:r w:rsidR="006E0AFC" w:rsidRPr="00F92F6B">
        <w:t>are</w:t>
      </w:r>
      <w:r w:rsidRPr="00F92F6B">
        <w:t xml:space="preserve"> configured </w:t>
      </w:r>
      <w:r w:rsidRPr="00F92F6B">
        <w:rPr>
          <w:rFonts w:eastAsia="SimSun"/>
        </w:rPr>
        <w:t>is</w:t>
      </w:r>
      <w:r w:rsidRPr="00F92F6B">
        <w:t xml:space="preserve"> based on network implementation. If resource pool(s) dedicated for Relay discovery are configured, only those resource pool(s) dedicated for Relay discovery</w:t>
      </w:r>
      <w:r w:rsidRPr="00F92F6B">
        <w:rPr>
          <w:rFonts w:eastAsia="SimSun"/>
        </w:rPr>
        <w:t xml:space="preserve"> </w:t>
      </w:r>
      <w:r w:rsidRPr="00F92F6B">
        <w:t xml:space="preserve">shall be used for Relay discovery. If only resource pool(s) for </w:t>
      </w:r>
      <w:r w:rsidRPr="00F92F6B">
        <w:rPr>
          <w:rFonts w:eastAsiaTheme="minorEastAsia"/>
        </w:rPr>
        <w:t xml:space="preserve">NR </w:t>
      </w:r>
      <w:proofErr w:type="spellStart"/>
      <w:r w:rsidRPr="00F92F6B">
        <w:rPr>
          <w:rFonts w:eastAsiaTheme="minorEastAsia"/>
        </w:rPr>
        <w:t>sidelink</w:t>
      </w:r>
      <w:proofErr w:type="spellEnd"/>
      <w:r w:rsidRPr="00F92F6B">
        <w:rPr>
          <w:rFonts w:eastAsiaTheme="minorEastAsia"/>
        </w:rPr>
        <w:t xml:space="preserve"> communication</w:t>
      </w:r>
      <w:r w:rsidRPr="00F92F6B">
        <w:t xml:space="preserve"> are configured, all the configured resource pool(s) can be used for Relay discovery and </w:t>
      </w:r>
      <w:r w:rsidR="000D2200" w:rsidRPr="00F92F6B">
        <w:t xml:space="preserve">NR </w:t>
      </w:r>
      <w:proofErr w:type="spellStart"/>
      <w:r w:rsidRPr="00F92F6B">
        <w:t>sidelink</w:t>
      </w:r>
      <w:proofErr w:type="spellEnd"/>
      <w:r w:rsidRPr="00F92F6B">
        <w:t xml:space="preserve"> communication.</w:t>
      </w:r>
      <w:r w:rsidR="00A06653" w:rsidRPr="00F92F6B">
        <w:t xml:space="preserve"> Only </w:t>
      </w:r>
      <w:r w:rsidR="00A63B8B" w:rsidRPr="00F92F6B">
        <w:t xml:space="preserve">the </w:t>
      </w:r>
      <w:r w:rsidR="00A06653" w:rsidRPr="00F92F6B">
        <w:t xml:space="preserve">resource pool </w:t>
      </w:r>
      <w:r w:rsidR="00A63B8B" w:rsidRPr="00F92F6B">
        <w:t xml:space="preserve">for NR </w:t>
      </w:r>
      <w:proofErr w:type="spellStart"/>
      <w:r w:rsidR="00A63B8B" w:rsidRPr="00F92F6B">
        <w:t>sidelink</w:t>
      </w:r>
      <w:proofErr w:type="spellEnd"/>
      <w:r w:rsidR="00A63B8B" w:rsidRPr="00F92F6B">
        <w:t xml:space="preserve"> communication </w:t>
      </w:r>
      <w:r w:rsidR="00A06653" w:rsidRPr="00F92F6B">
        <w:t>is used for the DCR/DCA message with integrated discovery.</w:t>
      </w:r>
    </w:p>
    <w:p w14:paraId="6BFA2C7E" w14:textId="461E54ED" w:rsidR="009B7933" w:rsidRPr="00F92F6B" w:rsidRDefault="009B7933" w:rsidP="009B7933">
      <w:r w:rsidRPr="00F92F6B">
        <w:t xml:space="preserve">For U2N Remote UE (including both in-coverage and out of coverage cases) that has been connected to the network via </w:t>
      </w:r>
      <w:r w:rsidR="00EA4798" w:rsidRPr="00F92F6B">
        <w:rPr>
          <w:rFonts w:hint="eastAsia"/>
          <w:lang w:eastAsia="ko-KR"/>
        </w:rPr>
        <w:t>single/multi-hop</w:t>
      </w:r>
      <w:r w:rsidRPr="00F92F6B">
        <w:t xml:space="preserve"> U2N Relay UE</w:t>
      </w:r>
      <w:r w:rsidR="00EA4798" w:rsidRPr="00F92F6B">
        <w:rPr>
          <w:rFonts w:hint="eastAsia"/>
          <w:lang w:eastAsia="ko-KR"/>
        </w:rPr>
        <w:t>(s)</w:t>
      </w:r>
      <w:r w:rsidRPr="00F92F6B">
        <w:t xml:space="preserve">, only resource allocation mode 2 is used for </w:t>
      </w:r>
      <w:r w:rsidR="00657E80" w:rsidRPr="00F92F6B">
        <w:t xml:space="preserve">Relay </w:t>
      </w:r>
      <w:r w:rsidRPr="00F92F6B">
        <w:t>discovery message</w:t>
      </w:r>
      <w:r w:rsidRPr="00F92F6B">
        <w:rPr>
          <w:rFonts w:eastAsia="SimSun"/>
        </w:rPr>
        <w:t xml:space="preserve"> transmission</w:t>
      </w:r>
      <w:r w:rsidRPr="00F92F6B">
        <w:t>.</w:t>
      </w:r>
    </w:p>
    <w:p w14:paraId="7789C360" w14:textId="1731CC8C" w:rsidR="009B7933" w:rsidRPr="00F92F6B" w:rsidRDefault="006E0AFC" w:rsidP="009B7933">
      <w:r w:rsidRPr="00F92F6B">
        <w:t>F</w:t>
      </w:r>
      <w:r w:rsidR="009B7933" w:rsidRPr="00F92F6B">
        <w:t>or in-coverage U2N Relay UE, and for both in-coverage and out of coverage U2N Remote UEs</w:t>
      </w:r>
      <w:r w:rsidRPr="00F92F6B">
        <w:t xml:space="preserve">, NR </w:t>
      </w:r>
      <w:proofErr w:type="spellStart"/>
      <w:r w:rsidRPr="00F92F6B">
        <w:rPr>
          <w:rFonts w:eastAsia="SimSun"/>
        </w:rPr>
        <w:t>sidelink</w:t>
      </w:r>
      <w:proofErr w:type="spellEnd"/>
      <w:r w:rsidRPr="00F92F6B">
        <w:t xml:space="preserve"> resource allocation principles are applied for Relay discovery message transmission</w:t>
      </w:r>
      <w:r w:rsidR="009B7933" w:rsidRPr="00F92F6B">
        <w:t>.</w:t>
      </w:r>
    </w:p>
    <w:p w14:paraId="4594855F" w14:textId="77777777" w:rsidR="00A06653" w:rsidRPr="00F92F6B" w:rsidRDefault="00A06653" w:rsidP="00A06653">
      <w:pPr>
        <w:rPr>
          <w:rFonts w:eastAsia="SimSun"/>
        </w:rPr>
      </w:pPr>
      <w:r w:rsidRPr="00F92F6B">
        <w:t xml:space="preserve">For U2U Remote UE and U2U Relay UE, NR </w:t>
      </w:r>
      <w:proofErr w:type="spellStart"/>
      <w:r w:rsidRPr="00F92F6B">
        <w:rPr>
          <w:rFonts w:eastAsia="SimSun"/>
        </w:rPr>
        <w:t>sidelink</w:t>
      </w:r>
      <w:proofErr w:type="spellEnd"/>
      <w:r w:rsidRPr="00F92F6B">
        <w:t xml:space="preserve"> resource allocation principles, both mode 1 and mode 2, can be applied for Relay discovery message transmission.</w:t>
      </w:r>
    </w:p>
    <w:p w14:paraId="7B191F66" w14:textId="7113A579" w:rsidR="009B7933" w:rsidRPr="00F92F6B" w:rsidRDefault="009B7933" w:rsidP="009B7933">
      <w:r w:rsidRPr="00F92F6B">
        <w:rPr>
          <w:rFonts w:eastAsiaTheme="minorEastAsia"/>
        </w:rPr>
        <w:t xml:space="preserve">The </w:t>
      </w:r>
      <w:proofErr w:type="spellStart"/>
      <w:r w:rsidRPr="00F92F6B">
        <w:rPr>
          <w:rFonts w:eastAsiaTheme="minorEastAsia"/>
        </w:rPr>
        <w:t>sidelink</w:t>
      </w:r>
      <w:proofErr w:type="spellEnd"/>
      <w:r w:rsidRPr="00F92F6B">
        <w:rPr>
          <w:rFonts w:eastAsiaTheme="minorEastAsia"/>
        </w:rPr>
        <w:t xml:space="preserve"> </w:t>
      </w:r>
      <w:r w:rsidRPr="00F92F6B">
        <w:t xml:space="preserve">power control for the transmission of Relay discovery messages is same as for NR </w:t>
      </w:r>
      <w:proofErr w:type="spellStart"/>
      <w:r w:rsidRPr="00F92F6B">
        <w:t>sidelink</w:t>
      </w:r>
      <w:proofErr w:type="spellEnd"/>
      <w:r w:rsidRPr="00F92F6B">
        <w:t xml:space="preserve"> communication.</w:t>
      </w:r>
    </w:p>
    <w:p w14:paraId="0DD6910E" w14:textId="77777777" w:rsidR="009B7933" w:rsidRPr="00F92F6B" w:rsidRDefault="009B7933" w:rsidP="009B7933">
      <w:r w:rsidRPr="00F92F6B">
        <w:t>No ciphering or integrity protection in PDCP layer is applied for the Relay discovery messages.</w:t>
      </w:r>
    </w:p>
    <w:p w14:paraId="7B878971" w14:textId="1493C066" w:rsidR="009B7933" w:rsidRPr="00F92F6B" w:rsidRDefault="009B7933" w:rsidP="009B7933">
      <w:pPr>
        <w:rPr>
          <w:rFonts w:eastAsia="SimSun"/>
        </w:rPr>
      </w:pPr>
      <w:r w:rsidRPr="00F92F6B">
        <w:t xml:space="preserve">The </w:t>
      </w:r>
      <w:r w:rsidR="006E0AFC" w:rsidRPr="00F92F6B">
        <w:t>U2N</w:t>
      </w:r>
      <w:r w:rsidR="00A06653" w:rsidRPr="00F92F6B">
        <w:t>/U2U</w:t>
      </w:r>
      <w:r w:rsidR="006E0AFC" w:rsidRPr="00F92F6B">
        <w:t xml:space="preserve"> Remote UE and U2N</w:t>
      </w:r>
      <w:r w:rsidR="00A06653" w:rsidRPr="00F92F6B">
        <w:t>/U2U</w:t>
      </w:r>
      <w:r w:rsidR="006E0AFC" w:rsidRPr="00F92F6B">
        <w:t xml:space="preserve"> Relay </w:t>
      </w:r>
      <w:r w:rsidRPr="00F92F6B">
        <w:t xml:space="preserve">UE can determine from SIB12 whether the </w:t>
      </w:r>
      <w:proofErr w:type="spellStart"/>
      <w:r w:rsidRPr="00F92F6B">
        <w:t>gNB</w:t>
      </w:r>
      <w:proofErr w:type="spellEnd"/>
      <w:r w:rsidRPr="00F92F6B">
        <w:t xml:space="preserve"> supports Relay discovery, </w:t>
      </w:r>
      <w:r w:rsidR="006E0AFC" w:rsidRPr="00F92F6B">
        <w:t xml:space="preserve">or </w:t>
      </w:r>
      <w:r w:rsidRPr="00F92F6B">
        <w:t>Non-Relay discovery, or both.</w:t>
      </w:r>
    </w:p>
    <w:p w14:paraId="19B0BF92" w14:textId="3DCF04F8" w:rsidR="009B7933" w:rsidRPr="00F92F6B" w:rsidRDefault="00761471" w:rsidP="009B7933">
      <w:pPr>
        <w:pStyle w:val="Heading3"/>
        <w:rPr>
          <w:rFonts w:eastAsia="SimSun"/>
        </w:rPr>
      </w:pPr>
      <w:bookmarkStart w:id="2154" w:name="_Toc219281100"/>
      <w:r w:rsidRPr="00F92F6B">
        <w:rPr>
          <w:rFonts w:eastAsia="SimSun"/>
        </w:rPr>
        <w:t>16.12</w:t>
      </w:r>
      <w:r w:rsidR="009B7933" w:rsidRPr="00F92F6B">
        <w:rPr>
          <w:rFonts w:eastAsia="SimSun"/>
        </w:rPr>
        <w:t>.4</w:t>
      </w:r>
      <w:r w:rsidR="009B7933" w:rsidRPr="00F92F6B">
        <w:rPr>
          <w:rFonts w:eastAsia="SimSun"/>
        </w:rPr>
        <w:tab/>
        <w:t>Relay Selection/Reselection</w:t>
      </w:r>
      <w:bookmarkEnd w:id="2154"/>
    </w:p>
    <w:p w14:paraId="2CB1FFE9" w14:textId="2E56E293" w:rsidR="009B7933" w:rsidRPr="00F92F6B" w:rsidRDefault="009B7933" w:rsidP="009B7933">
      <w:r w:rsidRPr="00F92F6B">
        <w:t xml:space="preserve">The U2N Remote UE performs radio measurements at PC5 interface and uses them for U2N Relay selection and reselection along with higher layer criteria, as specified in TS 23.304 </w:t>
      </w:r>
      <w:r w:rsidR="003330AF" w:rsidRPr="00F92F6B">
        <w:t>[48]</w:t>
      </w:r>
      <w:r w:rsidRPr="00F92F6B">
        <w:t xml:space="preserve">. When there is no unicast PC5 connection between the U2N Relay UE and the U2N Remote UE, the U2N Remote UE uses SD-RSRP measurements to evaluate whether PC5 link quality towards a </w:t>
      </w:r>
      <w:r w:rsidR="00EA4798" w:rsidRPr="00F92F6B">
        <w:rPr>
          <w:rFonts w:hint="eastAsia"/>
          <w:lang w:eastAsia="ko-KR"/>
        </w:rPr>
        <w:t xml:space="preserve">candidate parent </w:t>
      </w:r>
      <w:r w:rsidRPr="00F92F6B">
        <w:t>U2N Relay UE satisfies relay selection criterion.</w:t>
      </w:r>
    </w:p>
    <w:p w14:paraId="43B34624" w14:textId="77777777" w:rsidR="009B7933" w:rsidRPr="00F92F6B" w:rsidRDefault="009B7933" w:rsidP="009B7933">
      <w:r w:rsidRPr="00F92F6B">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7FE847" w:rsidR="009B7933" w:rsidRPr="00F92F6B" w:rsidRDefault="009B7933" w:rsidP="009B7933">
      <w:pPr>
        <w:rPr>
          <w:i/>
        </w:rPr>
      </w:pPr>
      <w:r w:rsidRPr="00F92F6B">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F92F6B">
        <w:t>gNB</w:t>
      </w:r>
      <w:proofErr w:type="spellEnd"/>
      <w:r w:rsidRPr="00F92F6B">
        <w:t xml:space="preserve">). The U2N Remote UE searches for suitable U2N Relay UE candidates that meet all AS layer and higher layer criteria (see TS 23.304 </w:t>
      </w:r>
      <w:r w:rsidR="003330AF" w:rsidRPr="00F92F6B">
        <w:t>[48]</w:t>
      </w:r>
      <w:r w:rsidRPr="00F92F6B">
        <w:t xml:space="preserve">). If there are multiple such </w:t>
      </w:r>
      <w:r w:rsidRPr="00F92F6B">
        <w:rPr>
          <w:rFonts w:eastAsia="SimSun"/>
        </w:rPr>
        <w:t xml:space="preserve">suitable </w:t>
      </w:r>
      <w:r w:rsidRPr="00F92F6B">
        <w:t>U2N Relay UEs, it is up to U2N Remote UE implementation to choose one U2N Relay UE among them. For L2 U2N Relay (re)selection, the PLMN ID</w:t>
      </w:r>
      <w:r w:rsidR="00CA0BA0" w:rsidRPr="00F92F6B">
        <w:t>, NID, CAG ID</w:t>
      </w:r>
      <w:r w:rsidRPr="00F92F6B">
        <w:t xml:space="preserve"> and cell ID can be used as additional AS criteria.</w:t>
      </w:r>
    </w:p>
    <w:p w14:paraId="623547E3" w14:textId="77777777" w:rsidR="009B7933" w:rsidRPr="00F92F6B" w:rsidRDefault="009B7933" w:rsidP="009B7933">
      <w:pPr>
        <w:rPr>
          <w:i/>
        </w:rPr>
      </w:pPr>
      <w:r w:rsidRPr="00F92F6B">
        <w:t>The U2N Remote UE triggers U2N Relay selection in following cases:</w:t>
      </w:r>
    </w:p>
    <w:p w14:paraId="3113B6CB" w14:textId="2FF839E7" w:rsidR="009B7933" w:rsidRPr="00F92F6B" w:rsidRDefault="009B7933" w:rsidP="009B7933">
      <w:pPr>
        <w:pStyle w:val="B1"/>
      </w:pPr>
      <w:r w:rsidRPr="00F92F6B">
        <w:t>-</w:t>
      </w:r>
      <w:r w:rsidRPr="00F92F6B">
        <w:tab/>
        <w:t xml:space="preserve">Direct </w:t>
      </w:r>
      <w:proofErr w:type="spellStart"/>
      <w:r w:rsidRPr="00F92F6B">
        <w:t>Uu</w:t>
      </w:r>
      <w:proofErr w:type="spellEnd"/>
      <w:r w:rsidRPr="00F92F6B">
        <w:t xml:space="preserve"> signal strength of current serving cell of the U2N Remote UE is below a configured signal strength threshold;</w:t>
      </w:r>
    </w:p>
    <w:p w14:paraId="5C584FBA" w14:textId="77777777" w:rsidR="009B7933" w:rsidRPr="00F92F6B" w:rsidRDefault="009B7933" w:rsidP="009B7933">
      <w:pPr>
        <w:pStyle w:val="B1"/>
      </w:pPr>
      <w:r w:rsidRPr="00F92F6B">
        <w:t>-</w:t>
      </w:r>
      <w:r w:rsidRPr="00F92F6B">
        <w:tab/>
        <w:t>Indicated by upper layer of the U2N Remote UE.</w:t>
      </w:r>
    </w:p>
    <w:p w14:paraId="42F7856F" w14:textId="77777777" w:rsidR="009B7933" w:rsidRPr="00F92F6B" w:rsidRDefault="009B7933" w:rsidP="009B7933">
      <w:pPr>
        <w:rPr>
          <w:i/>
        </w:rPr>
      </w:pPr>
      <w:r w:rsidRPr="00F92F6B">
        <w:t>The U2N Remote UE may trigger U2N Relay reselection in following cases:</w:t>
      </w:r>
    </w:p>
    <w:p w14:paraId="2CC6DE9F" w14:textId="68161C67" w:rsidR="009B7933" w:rsidRPr="00F92F6B" w:rsidRDefault="009B7933" w:rsidP="009B7933">
      <w:pPr>
        <w:pStyle w:val="B1"/>
      </w:pPr>
      <w:r w:rsidRPr="00F92F6B">
        <w:t>-</w:t>
      </w:r>
      <w:r w:rsidRPr="00F92F6B">
        <w:tab/>
        <w:t>PC5 signal strength of current U2N Relay UE is below a (pre)configured signal strength threshold;</w:t>
      </w:r>
    </w:p>
    <w:p w14:paraId="645757CB" w14:textId="3A5F8CBA" w:rsidR="009B7933" w:rsidRPr="00F92F6B" w:rsidRDefault="009B7933" w:rsidP="009B7933">
      <w:pPr>
        <w:pStyle w:val="B1"/>
        <w:rPr>
          <w:rFonts w:eastAsiaTheme="minorEastAsia"/>
        </w:rPr>
      </w:pPr>
      <w:r w:rsidRPr="00F92F6B">
        <w:rPr>
          <w:rFonts w:eastAsiaTheme="minorEastAsia"/>
        </w:rPr>
        <w:t>-</w:t>
      </w:r>
      <w:r w:rsidR="00761471" w:rsidRPr="00F92F6B">
        <w:rPr>
          <w:rFonts w:eastAsiaTheme="minorEastAsia"/>
        </w:rPr>
        <w:tab/>
      </w:r>
      <w:r w:rsidRPr="00F92F6B">
        <w:rPr>
          <w:rFonts w:eastAsiaTheme="minorEastAsia"/>
        </w:rPr>
        <w:t>Cell reselection, handover</w:t>
      </w:r>
      <w:r w:rsidR="006E0AFC" w:rsidRPr="00F92F6B">
        <w:rPr>
          <w:rFonts w:eastAsiaTheme="minorEastAsia"/>
        </w:rPr>
        <w:t>,</w:t>
      </w:r>
      <w:r w:rsidRPr="00F92F6B">
        <w:rPr>
          <w:rFonts w:eastAsiaTheme="minorEastAsia"/>
        </w:rPr>
        <w:t xml:space="preserve"> </w:t>
      </w:r>
      <w:proofErr w:type="spellStart"/>
      <w:r w:rsidRPr="00F92F6B">
        <w:rPr>
          <w:rFonts w:eastAsiaTheme="minorEastAsia"/>
        </w:rPr>
        <w:t>Uu</w:t>
      </w:r>
      <w:proofErr w:type="spellEnd"/>
      <w:r w:rsidRPr="00F92F6B">
        <w:rPr>
          <w:rFonts w:eastAsiaTheme="minorEastAsia"/>
        </w:rPr>
        <w:t xml:space="preserve"> RLF</w:t>
      </w:r>
      <w:r w:rsidR="006E0AFC" w:rsidRPr="00F92F6B">
        <w:t>,</w:t>
      </w:r>
      <w:r w:rsidR="006E0AFC" w:rsidRPr="00F92F6B">
        <w:rPr>
          <w:rFonts w:eastAsia="Yu Mincho"/>
        </w:rPr>
        <w:t xml:space="preserve"> or </w:t>
      </w:r>
      <w:proofErr w:type="spellStart"/>
      <w:r w:rsidR="006E0AFC" w:rsidRPr="00F92F6B">
        <w:t>Uu</w:t>
      </w:r>
      <w:proofErr w:type="spellEnd"/>
      <w:r w:rsidR="006E0AFC" w:rsidRPr="00F92F6B">
        <w:t xml:space="preserve"> RRC connection establishment/resume failure</w:t>
      </w:r>
      <w:r w:rsidRPr="00F92F6B">
        <w:rPr>
          <w:rFonts w:eastAsiaTheme="minorEastAsia"/>
        </w:rPr>
        <w:t xml:space="preserve"> has been indicated by U2N Relay UE via PC5-RRC signalling;</w:t>
      </w:r>
    </w:p>
    <w:p w14:paraId="05D00561" w14:textId="2EFB2A61" w:rsidR="009B7933" w:rsidRPr="00F92F6B" w:rsidRDefault="009B7933" w:rsidP="009B7933">
      <w:pPr>
        <w:pStyle w:val="B1"/>
        <w:rPr>
          <w:rFonts w:eastAsiaTheme="minorEastAsia"/>
        </w:rPr>
      </w:pPr>
      <w:r w:rsidRPr="00F92F6B">
        <w:rPr>
          <w:rFonts w:eastAsiaTheme="minorEastAsia"/>
        </w:rPr>
        <w:t>-</w:t>
      </w:r>
      <w:r w:rsidR="00761471" w:rsidRPr="00F92F6B">
        <w:rPr>
          <w:rFonts w:eastAsiaTheme="minorEastAsia"/>
        </w:rPr>
        <w:tab/>
      </w:r>
      <w:r w:rsidRPr="00F92F6B">
        <w:rPr>
          <w:rFonts w:eastAsiaTheme="minorEastAsia"/>
        </w:rPr>
        <w:t xml:space="preserve">When </w:t>
      </w:r>
      <w:r w:rsidR="006E0AFC" w:rsidRPr="00F92F6B">
        <w:t xml:space="preserve">U2N </w:t>
      </w:r>
      <w:r w:rsidRPr="00F92F6B">
        <w:t xml:space="preserve">Remote UE </w:t>
      </w:r>
      <w:r w:rsidRPr="00F92F6B">
        <w:rPr>
          <w:rFonts w:eastAsiaTheme="minorEastAsia"/>
        </w:rPr>
        <w:t>receives a PC5-S link release message from U2N Relay UE;</w:t>
      </w:r>
    </w:p>
    <w:p w14:paraId="186B0CAB" w14:textId="77777777" w:rsidR="009B7933" w:rsidRPr="00F92F6B" w:rsidRDefault="009B7933" w:rsidP="009B7933">
      <w:pPr>
        <w:pStyle w:val="B1"/>
      </w:pPr>
      <w:r w:rsidRPr="00F92F6B">
        <w:t>-</w:t>
      </w:r>
      <w:r w:rsidRPr="00F92F6B">
        <w:tab/>
        <w:t>When U2N Remote UE detects PC5 RLF;</w:t>
      </w:r>
    </w:p>
    <w:p w14:paraId="5DD1B8F6" w14:textId="77777777" w:rsidR="009B7933" w:rsidRPr="00F92F6B" w:rsidRDefault="009B7933" w:rsidP="009B7933">
      <w:pPr>
        <w:pStyle w:val="B1"/>
      </w:pPr>
      <w:r w:rsidRPr="00F92F6B">
        <w:t>-</w:t>
      </w:r>
      <w:r w:rsidRPr="00F92F6B">
        <w:tab/>
        <w:t>Indicated by upper layer.</w:t>
      </w:r>
    </w:p>
    <w:p w14:paraId="51B1A216" w14:textId="2747E0EC" w:rsidR="009B7933" w:rsidRPr="00F92F6B" w:rsidRDefault="009B7933" w:rsidP="009B7933">
      <w:r w:rsidRPr="00F92F6B">
        <w:t>For L2 U2N Remote UEs in RRC_IDLE</w:t>
      </w:r>
      <w:r w:rsidR="004044CA" w:rsidRPr="00F92F6B">
        <w:t xml:space="preserve"> or RRC_</w:t>
      </w:r>
      <w:r w:rsidRPr="00F92F6B">
        <w:t>INACTIVE and L3 U2N Remote UEs, the cell (re)selection procedure and relay (re)selection procedure run independently. If both suitable cells and suitable U2N Relay UEs are available, it is up to</w:t>
      </w:r>
      <w:r w:rsidR="004044CA" w:rsidRPr="00F92F6B">
        <w:t xml:space="preserve"> the U2N Remote</w:t>
      </w:r>
      <w:r w:rsidRPr="00F92F6B">
        <w:t xml:space="preserve"> UE implementation to select either a cell or a U2N Relay UE. A L3 U2N Remote UE may select a cell and a </w:t>
      </w:r>
      <w:r w:rsidR="004044CA" w:rsidRPr="00F92F6B">
        <w:t xml:space="preserve">L3 </w:t>
      </w:r>
      <w:r w:rsidRPr="00F92F6B">
        <w:t>U2N Relay UE simultaneously and this is up to implementation of L3 U2N Remote UE.</w:t>
      </w:r>
    </w:p>
    <w:p w14:paraId="26A41556" w14:textId="1ACA4E68" w:rsidR="009B7933" w:rsidRPr="00F92F6B" w:rsidRDefault="009B7933" w:rsidP="009B7933">
      <w:r w:rsidRPr="00F92F6B">
        <w:t>For both L2 and L3 U2N Relay UE in RRC_IDLE</w:t>
      </w:r>
      <w:r w:rsidR="004044CA" w:rsidRPr="00F92F6B">
        <w:t xml:space="preserve"> or RRC_</w:t>
      </w:r>
      <w:r w:rsidRPr="00F92F6B">
        <w:t xml:space="preserve">INACTIVE, the PC5-RRC message </w:t>
      </w:r>
      <w:r w:rsidR="00B7797D" w:rsidRPr="00F92F6B">
        <w:t>is</w:t>
      </w:r>
      <w:r w:rsidRPr="00F92F6B">
        <w:t xml:space="preserve"> used to inform their connected </w:t>
      </w:r>
      <w:r w:rsidR="004044CA" w:rsidRPr="00F92F6B">
        <w:t xml:space="preserve">U2N </w:t>
      </w:r>
      <w:r w:rsidRPr="00F92F6B">
        <w:t xml:space="preserve">Remote UE(s) </w:t>
      </w:r>
      <w:r w:rsidR="00894F75" w:rsidRPr="00F92F6B">
        <w:rPr>
          <w:rFonts w:hint="eastAsia"/>
          <w:lang w:eastAsia="ko-KR"/>
        </w:rPr>
        <w:t>or child UE(s)</w:t>
      </w:r>
      <w:r w:rsidR="00894F75" w:rsidRPr="00F92F6B">
        <w:t xml:space="preserve"> </w:t>
      </w:r>
      <w:r w:rsidRPr="00F92F6B">
        <w:t>when U2N Relay UE select</w:t>
      </w:r>
      <w:r w:rsidR="00894F75" w:rsidRPr="00F92F6B">
        <w:t>s</w:t>
      </w:r>
      <w:r w:rsidRPr="00F92F6B">
        <w:t xml:space="preserve"> a new cell. </w:t>
      </w:r>
      <w:r w:rsidR="00894F75" w:rsidRPr="00F92F6B">
        <w:rPr>
          <w:rFonts w:hint="eastAsia"/>
          <w:lang w:eastAsia="ko-KR"/>
        </w:rPr>
        <w:t xml:space="preserve">If the PC5-RRC message for informing is triggered by </w:t>
      </w:r>
      <w:proofErr w:type="spellStart"/>
      <w:r w:rsidR="00894F75" w:rsidRPr="00F92F6B">
        <w:rPr>
          <w:rFonts w:hint="eastAsia"/>
          <w:lang w:eastAsia="ko-KR"/>
        </w:rPr>
        <w:t>Uu</w:t>
      </w:r>
      <w:proofErr w:type="spellEnd"/>
      <w:r w:rsidR="00894F75" w:rsidRPr="00F92F6B">
        <w:rPr>
          <w:rFonts w:hint="eastAsia"/>
          <w:lang w:eastAsia="ko-KR"/>
        </w:rPr>
        <w:t xml:space="preserve">/PC5 RLF, the </w:t>
      </w:r>
      <w:r w:rsidR="00894F75" w:rsidRPr="00F92F6B">
        <w:rPr>
          <w:lang w:eastAsia="ko-KR"/>
        </w:rPr>
        <w:t>intermediate</w:t>
      </w:r>
      <w:r w:rsidR="00894F75" w:rsidRPr="00F92F6B">
        <w:rPr>
          <w:rFonts w:hint="eastAsia"/>
          <w:lang w:eastAsia="ko-KR"/>
        </w:rPr>
        <w:t xml:space="preserve"> U2N Relay UE in RRC_IDLE or RRC_INACTIVE can send the PC5-RRC message after it performs a recovery action </w:t>
      </w:r>
      <w:r w:rsidR="00894F75" w:rsidRPr="00F92F6B">
        <w:rPr>
          <w:lang w:eastAsia="ko-KR"/>
        </w:rPr>
        <w:t>successfully</w:t>
      </w:r>
      <w:r w:rsidR="00894F75" w:rsidRPr="00F92F6B">
        <w:rPr>
          <w:rFonts w:hint="eastAsia"/>
          <w:lang w:eastAsia="ko-KR"/>
        </w:rPr>
        <w:t xml:space="preserve">. If the recovery action is failed, it is the intermediate U2N Relay UE implementation whether to release or send the PC5-RRC message to the U2N Remote UE(s) or child UE(s). The intermediate U2N Relay UE may omit sending the PC5-RRC message if the relay reselection or cell selection does not cause the change of the serving cell. </w:t>
      </w:r>
      <w:r w:rsidRPr="00F92F6B">
        <w:t xml:space="preserve">The PC5-RRC message(s) are </w:t>
      </w:r>
      <w:r w:rsidRPr="00F92F6B">
        <w:rPr>
          <w:rFonts w:eastAsiaTheme="minorEastAsia"/>
        </w:rPr>
        <w:t xml:space="preserve">also </w:t>
      </w:r>
      <w:r w:rsidRPr="00F92F6B">
        <w:t xml:space="preserve">used to inform their connected L2 or L3 </w:t>
      </w:r>
      <w:r w:rsidR="00894F75" w:rsidRPr="00F92F6B">
        <w:rPr>
          <w:rFonts w:hint="eastAsia"/>
          <w:lang w:eastAsia="ko-KR"/>
        </w:rPr>
        <w:t>child UE(s)</w:t>
      </w:r>
      <w:r w:rsidRPr="00F92F6B">
        <w:t xml:space="preserve"> when L2</w:t>
      </w:r>
      <w:r w:rsidR="004044CA" w:rsidRPr="00F92F6B">
        <w:t xml:space="preserve"> or </w:t>
      </w:r>
      <w:r w:rsidRPr="00F92F6B">
        <w:t>L3 U2N Relay UE performs handover</w:t>
      </w:r>
      <w:r w:rsidR="004044CA" w:rsidRPr="00F92F6B">
        <w:t>,</w:t>
      </w:r>
      <w:r w:rsidRPr="00F92F6B">
        <w:t xml:space="preserve"> detects </w:t>
      </w:r>
      <w:proofErr w:type="spellStart"/>
      <w:r w:rsidRPr="00F92F6B">
        <w:t>Uu</w:t>
      </w:r>
      <w:proofErr w:type="spellEnd"/>
      <w:r w:rsidR="00894F75" w:rsidRPr="00F92F6B">
        <w:rPr>
          <w:rFonts w:hint="eastAsia"/>
          <w:lang w:eastAsia="ko-KR"/>
        </w:rPr>
        <w:t>/PC5</w:t>
      </w:r>
      <w:r w:rsidRPr="00F92F6B">
        <w:t xml:space="preserve"> RLF</w:t>
      </w:r>
      <w:r w:rsidR="004044CA" w:rsidRPr="00F92F6B">
        <w:t>,</w:t>
      </w:r>
      <w:r w:rsidR="006E0AFC" w:rsidRPr="00F92F6B">
        <w:t xml:space="preserve"> </w:t>
      </w:r>
      <w:r w:rsidR="00894F75" w:rsidRPr="00F92F6B">
        <w:rPr>
          <w:rFonts w:hint="eastAsia"/>
          <w:lang w:eastAsia="ko-KR"/>
        </w:rPr>
        <w:t>detects</w:t>
      </w:r>
      <w:r w:rsidR="006E0AFC" w:rsidRPr="00F92F6B">
        <w:t xml:space="preserve"> its </w:t>
      </w:r>
      <w:proofErr w:type="spellStart"/>
      <w:r w:rsidR="006E0AFC" w:rsidRPr="00F92F6B">
        <w:t>Uu</w:t>
      </w:r>
      <w:proofErr w:type="spellEnd"/>
      <w:r w:rsidR="006E0AFC" w:rsidRPr="00F92F6B">
        <w:t xml:space="preserve"> RRC connection establishment/resume fails</w:t>
      </w:r>
      <w:r w:rsidR="00894F75" w:rsidRPr="00F92F6B">
        <w:rPr>
          <w:rFonts w:hint="eastAsia"/>
          <w:lang w:eastAsia="ko-KR"/>
        </w:rPr>
        <w:t>, or is released PC5 unicast link with its parent UE</w:t>
      </w:r>
      <w:r w:rsidRPr="00F92F6B">
        <w:t xml:space="preserve">. Upon reception of the PC5 RRC message for notification, it is up to </w:t>
      </w:r>
      <w:r w:rsidRPr="00F92F6B">
        <w:rPr>
          <w:rFonts w:eastAsia="SimSun"/>
        </w:rPr>
        <w:t xml:space="preserve">U2N </w:t>
      </w:r>
      <w:r w:rsidRPr="00F92F6B">
        <w:t>Remote UE</w:t>
      </w:r>
      <w:r w:rsidR="00894F75" w:rsidRPr="00F92F6B">
        <w:rPr>
          <w:rFonts w:hint="eastAsia"/>
          <w:lang w:eastAsia="ko-KR"/>
        </w:rPr>
        <w:t>/</w:t>
      </w:r>
      <w:r w:rsidR="00894F75" w:rsidRPr="00F92F6B">
        <w:rPr>
          <w:lang w:eastAsia="ko-KR"/>
        </w:rPr>
        <w:t>intermediate</w:t>
      </w:r>
      <w:r w:rsidR="00894F75" w:rsidRPr="00F92F6B">
        <w:rPr>
          <w:rFonts w:hint="eastAsia"/>
          <w:lang w:eastAsia="ko-KR"/>
        </w:rPr>
        <w:t xml:space="preserve"> U2N Relay UE</w:t>
      </w:r>
      <w:r w:rsidRPr="00F92F6B">
        <w:t xml:space="preserve"> implementation whether to release or keep the unicast PC5 link</w:t>
      </w:r>
      <w:r w:rsidR="00894F75" w:rsidRPr="00F92F6B">
        <w:rPr>
          <w:rFonts w:hint="eastAsia"/>
          <w:lang w:eastAsia="ko-KR"/>
        </w:rPr>
        <w:t xml:space="preserve"> with its parent UE</w:t>
      </w:r>
      <w:r w:rsidR="00894F75" w:rsidRPr="00F92F6B">
        <w:t xml:space="preserve">. </w:t>
      </w:r>
      <w:r w:rsidR="00894F75" w:rsidRPr="00F92F6B">
        <w:rPr>
          <w:rFonts w:hint="eastAsia"/>
          <w:lang w:eastAsia="ko-KR"/>
        </w:rPr>
        <w:t xml:space="preserve">Upon reception of the PC5 RRC message for </w:t>
      </w:r>
      <w:r w:rsidR="00894F75" w:rsidRPr="00F92F6B">
        <w:rPr>
          <w:lang w:eastAsia="ko-KR"/>
        </w:rPr>
        <w:t>notification</w:t>
      </w:r>
      <w:r w:rsidR="00894F75" w:rsidRPr="00F92F6B">
        <w:rPr>
          <w:rFonts w:hint="eastAsia"/>
          <w:lang w:eastAsia="ko-KR"/>
        </w:rPr>
        <w:t xml:space="preserve">, it is up to </w:t>
      </w:r>
      <w:r w:rsidR="00894F75" w:rsidRPr="00F92F6B">
        <w:rPr>
          <w:lang w:eastAsia="ko-KR"/>
        </w:rPr>
        <w:t>intermediate</w:t>
      </w:r>
      <w:r w:rsidR="00894F75" w:rsidRPr="00F92F6B">
        <w:rPr>
          <w:rFonts w:hint="eastAsia"/>
          <w:lang w:eastAsia="ko-KR"/>
        </w:rPr>
        <w:t xml:space="preserve"> U2N Relay UE implementation whether to release or send the notification message to the child Relay UE(s)</w:t>
      </w:r>
      <w:r w:rsidRPr="00F92F6B">
        <w:t xml:space="preserve">. If </w:t>
      </w:r>
      <w:r w:rsidRPr="00F92F6B">
        <w:rPr>
          <w:rFonts w:eastAsia="SimSun"/>
        </w:rPr>
        <w:t>U2N</w:t>
      </w:r>
      <w:r w:rsidRPr="00F92F6B">
        <w:t xml:space="preserve"> Remote UE</w:t>
      </w:r>
      <w:r w:rsidR="00894F75" w:rsidRPr="00F92F6B">
        <w:rPr>
          <w:rFonts w:hint="eastAsia"/>
          <w:lang w:eastAsia="ko-KR"/>
        </w:rPr>
        <w:t>/intermediate U2N Relay UE</w:t>
      </w:r>
      <w:r w:rsidRPr="00F92F6B">
        <w:t xml:space="preserve"> decides to release the unicast PC5 link, it triggers the </w:t>
      </w:r>
      <w:r w:rsidR="004044CA" w:rsidRPr="00F92F6B">
        <w:t xml:space="preserve">PC5 </w:t>
      </w:r>
      <w:r w:rsidRPr="00F92F6B">
        <w:t xml:space="preserve">release procedure and may perform </w:t>
      </w:r>
      <w:r w:rsidR="006E0AFC" w:rsidRPr="00F92F6B">
        <w:t xml:space="preserve">cell or </w:t>
      </w:r>
      <w:r w:rsidRPr="00F92F6B">
        <w:t>relay reselection.</w:t>
      </w:r>
    </w:p>
    <w:p w14:paraId="48B43B28" w14:textId="2C5F2C01" w:rsidR="00894F75" w:rsidRPr="00F92F6B" w:rsidRDefault="00894F75" w:rsidP="00894F75">
      <w:pPr>
        <w:rPr>
          <w:lang w:eastAsia="ko-KR"/>
        </w:rPr>
      </w:pPr>
      <w:r w:rsidRPr="00F92F6B">
        <w:rPr>
          <w:rFonts w:hint="eastAsia"/>
          <w:lang w:eastAsia="ko-KR"/>
        </w:rPr>
        <w:t>For the discovery model A, the intermediate U2N Relay UE should send the discovery announcement message after PC5 connection establishes with its parent UE. There are no additional SD/SL-RSRP threshold criteria when forwarding discovery messages.</w:t>
      </w:r>
    </w:p>
    <w:p w14:paraId="454E41FA" w14:textId="77777777" w:rsidR="00894F75" w:rsidRPr="00F92F6B" w:rsidRDefault="00894F75" w:rsidP="00894F75">
      <w:pPr>
        <w:rPr>
          <w:lang w:eastAsia="ko-KR"/>
        </w:rPr>
      </w:pPr>
      <w:r w:rsidRPr="00F92F6B">
        <w:rPr>
          <w:rFonts w:hint="eastAsia"/>
          <w:lang w:eastAsia="ko-KR"/>
        </w:rPr>
        <w:t xml:space="preserve">For the discovery model B, if the intermediate U2N Relay UE already has been established a PC5 connection with its parent UE, the </w:t>
      </w:r>
      <w:r w:rsidRPr="00F92F6B">
        <w:rPr>
          <w:lang w:eastAsia="ko-KR"/>
        </w:rPr>
        <w:t>intermediate</w:t>
      </w:r>
      <w:r w:rsidRPr="00F92F6B">
        <w:rPr>
          <w:rFonts w:hint="eastAsia"/>
          <w:lang w:eastAsia="ko-KR"/>
        </w:rPr>
        <w:t xml:space="preserve"> U2N Relay UE may send a response message without forwarding the received discovery </w:t>
      </w:r>
      <w:r w:rsidRPr="00F92F6B">
        <w:rPr>
          <w:lang w:eastAsia="ko-KR"/>
        </w:rPr>
        <w:t>solicitation</w:t>
      </w:r>
      <w:r w:rsidRPr="00F92F6B">
        <w:rPr>
          <w:rFonts w:hint="eastAsia"/>
          <w:lang w:eastAsia="ko-KR"/>
        </w:rPr>
        <w:t xml:space="preserve"> message to the parent UE. Otherwise, the </w:t>
      </w:r>
      <w:r w:rsidRPr="00F92F6B">
        <w:rPr>
          <w:lang w:eastAsia="ko-KR"/>
        </w:rPr>
        <w:t>intermediate</w:t>
      </w:r>
      <w:r w:rsidRPr="00F92F6B">
        <w:rPr>
          <w:rFonts w:hint="eastAsia"/>
          <w:lang w:eastAsia="ko-KR"/>
        </w:rPr>
        <w:t xml:space="preserve"> Relay UE should forward the received discovery </w:t>
      </w:r>
      <w:r w:rsidRPr="00F92F6B">
        <w:rPr>
          <w:lang w:eastAsia="ko-KR"/>
        </w:rPr>
        <w:t>solicitation</w:t>
      </w:r>
      <w:r w:rsidRPr="00F92F6B">
        <w:rPr>
          <w:rFonts w:hint="eastAsia"/>
          <w:lang w:eastAsia="ko-KR"/>
        </w:rPr>
        <w:t xml:space="preserve"> message to the candidate parent UE only when the PC5 RSRP between the child UE and itself is above a SD-RSRP threshold. Upon receiving the discovery </w:t>
      </w:r>
      <w:r w:rsidRPr="00F92F6B">
        <w:rPr>
          <w:lang w:eastAsia="ko-KR"/>
        </w:rPr>
        <w:t>solicitation</w:t>
      </w:r>
      <w:r w:rsidRPr="00F92F6B">
        <w:rPr>
          <w:rFonts w:hint="eastAsia"/>
          <w:lang w:eastAsia="ko-KR"/>
        </w:rPr>
        <w:t xml:space="preserve"> message, a last U2N Relay UE without having a PC5 link between itself and an intermediate U2N Relay UE sends the discovery response message only when the PC5 RSRP between itself and child UE is above the SD-RSRP threshold. Upon receiving the discovery response message, the intermediate U2N Relay UE does not check the PC5 AS condition to forward the response message </w:t>
      </w:r>
      <w:r w:rsidRPr="00F92F6B">
        <w:rPr>
          <w:lang w:eastAsia="ko-KR"/>
        </w:rPr>
        <w:t>towards</w:t>
      </w:r>
      <w:r w:rsidRPr="00F92F6B">
        <w:rPr>
          <w:rFonts w:hint="eastAsia"/>
          <w:lang w:eastAsia="ko-KR"/>
        </w:rPr>
        <w:t xml:space="preserve"> the U2N Remote UE since it assumed that the PC5 links have already been checked when the solicitation messages were forwarded. Upon </w:t>
      </w:r>
      <w:proofErr w:type="spellStart"/>
      <w:r w:rsidRPr="00F92F6B">
        <w:rPr>
          <w:rFonts w:hint="eastAsia"/>
          <w:lang w:eastAsia="ko-KR"/>
        </w:rPr>
        <w:t>receiveing</w:t>
      </w:r>
      <w:proofErr w:type="spellEnd"/>
      <w:r w:rsidRPr="00F92F6B">
        <w:rPr>
          <w:rFonts w:hint="eastAsia"/>
          <w:lang w:eastAsia="ko-KR"/>
        </w:rPr>
        <w:t xml:space="preserve"> the discovery response message, the U2N Remote UE considers an </w:t>
      </w:r>
      <w:r w:rsidRPr="00F92F6B">
        <w:rPr>
          <w:lang w:eastAsia="ko-KR"/>
        </w:rPr>
        <w:t>intermediate</w:t>
      </w:r>
      <w:r w:rsidRPr="00F92F6B">
        <w:rPr>
          <w:rFonts w:hint="eastAsia"/>
          <w:lang w:eastAsia="ko-KR"/>
        </w:rPr>
        <w:t xml:space="preserve"> Relay UE(s) as a candidate first U2N Relay UE(s) along the path to the last U2N Relay UE if the PC5 RSRP towards the first U2N Relay UE is above a SD-RSRP threshold.</w:t>
      </w:r>
    </w:p>
    <w:p w14:paraId="0FF73BC2" w14:textId="77777777" w:rsidR="00A06653" w:rsidRPr="00F92F6B" w:rsidRDefault="00A06653" w:rsidP="00A06653">
      <w:r w:rsidRPr="00F92F6B">
        <w:t>The U2U Remote UE performs radio measurements (i.e., SD-RSRP and/or SL-RSRP) at PC5 interface and uses them for U2U Relay selection and reselection along with higher layer criteria, as specified in TS 23.304 [48].</w:t>
      </w:r>
    </w:p>
    <w:p w14:paraId="1ABC40B8" w14:textId="57456DB1" w:rsidR="00A06653" w:rsidRPr="00F92F6B" w:rsidRDefault="00A06653" w:rsidP="00A06653">
      <w:r w:rsidRPr="00F92F6B">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F92F6B">
        <w:t xml:space="preserve">of the SD-RSRP and SL-RSRP thresholds, which is used for relay selection or reselection, </w:t>
      </w:r>
      <w:r w:rsidRPr="00F92F6B">
        <w:t>are applie</w:t>
      </w:r>
      <w:r w:rsidR="00224E50" w:rsidRPr="00F92F6B">
        <w:t>d</w:t>
      </w:r>
      <w:r w:rsidRPr="00F92F6B">
        <w:t xml:space="preserve"> for all the discovery models including DCR with integrated discovery.</w:t>
      </w:r>
    </w:p>
    <w:p w14:paraId="430B9202" w14:textId="77777777" w:rsidR="00A06653" w:rsidRPr="00F92F6B" w:rsidRDefault="00A06653" w:rsidP="00A06653">
      <w:pPr>
        <w:rPr>
          <w:i/>
        </w:rPr>
      </w:pPr>
      <w:r w:rsidRPr="00F92F6B">
        <w:t>The U2U Remote UE may trigger U2U Relay selection in the following cases:</w:t>
      </w:r>
    </w:p>
    <w:p w14:paraId="2DED354A" w14:textId="77777777" w:rsidR="00A06653" w:rsidRPr="00F92F6B" w:rsidRDefault="00A06653" w:rsidP="00A06653">
      <w:pPr>
        <w:pStyle w:val="B1"/>
      </w:pPr>
      <w:r w:rsidRPr="00F92F6B">
        <w:t>-</w:t>
      </w:r>
      <w:r w:rsidRPr="00F92F6B">
        <w:tab/>
        <w:t>When the SL-RSRP or SD-RSRP between U2U Remote UEs is below a (pre)configured signal strength threshold;</w:t>
      </w:r>
    </w:p>
    <w:p w14:paraId="00221434" w14:textId="77777777" w:rsidR="00A06653" w:rsidRPr="00F92F6B" w:rsidRDefault="00A06653" w:rsidP="00A06653">
      <w:pPr>
        <w:pStyle w:val="B1"/>
        <w:rPr>
          <w:rFonts w:eastAsia="Yu Mincho"/>
        </w:rPr>
      </w:pPr>
      <w:r w:rsidRPr="00F92F6B">
        <w:t>-</w:t>
      </w:r>
      <w:r w:rsidRPr="00F92F6B">
        <w:tab/>
        <w:t>When U2U Remote UE receives an indication to trigger U2U relay selection from the upper layer of the UE</w:t>
      </w:r>
      <w:r w:rsidRPr="00F92F6B">
        <w:rPr>
          <w:rFonts w:eastAsia="Yu Mincho"/>
        </w:rPr>
        <w:t>.</w:t>
      </w:r>
    </w:p>
    <w:p w14:paraId="366DCAD6" w14:textId="77777777" w:rsidR="00A06653" w:rsidRPr="00F92F6B" w:rsidRDefault="00A06653" w:rsidP="00A06653">
      <w:pPr>
        <w:rPr>
          <w:i/>
        </w:rPr>
      </w:pPr>
      <w:r w:rsidRPr="00F92F6B">
        <w:t>The U2U Remote UE may trigger U2U Relay reselection in the following cases:</w:t>
      </w:r>
    </w:p>
    <w:p w14:paraId="2D0B3336" w14:textId="77777777" w:rsidR="00A06653" w:rsidRPr="00F92F6B" w:rsidRDefault="00A06653" w:rsidP="00A06653">
      <w:pPr>
        <w:pStyle w:val="B1"/>
      </w:pPr>
      <w:r w:rsidRPr="00F92F6B">
        <w:t>-</w:t>
      </w:r>
      <w:r w:rsidRPr="00F92F6B">
        <w:tab/>
        <w:t>When the SL-RSRP or SD-RSRP of the current U2U Relay UE is below a (pre)configured signal strength threshold;</w:t>
      </w:r>
    </w:p>
    <w:p w14:paraId="21B85AB6" w14:textId="77777777" w:rsidR="00A06653" w:rsidRPr="00F92F6B" w:rsidRDefault="00A06653" w:rsidP="00A06653">
      <w:pPr>
        <w:pStyle w:val="B1"/>
      </w:pPr>
      <w:r w:rsidRPr="00F92F6B">
        <w:t>-</w:t>
      </w:r>
      <w:r w:rsidRPr="00F92F6B">
        <w:tab/>
        <w:t>When U2U Remote UE receives an indication from the upper layer due to detecting PC5 RLF;</w:t>
      </w:r>
    </w:p>
    <w:p w14:paraId="387CC585" w14:textId="77777777" w:rsidR="00A06653" w:rsidRPr="00F92F6B" w:rsidRDefault="00A06653" w:rsidP="00A06653">
      <w:pPr>
        <w:pStyle w:val="B1"/>
      </w:pPr>
      <w:r w:rsidRPr="00F92F6B">
        <w:t>-</w:t>
      </w:r>
      <w:r w:rsidRPr="00F92F6B">
        <w:tab/>
        <w:t>When L2 U2U Remote UE receives an indication from the upper layer due to receiving the PC5 RLF indication from the L2 U2U Relay UE;</w:t>
      </w:r>
    </w:p>
    <w:p w14:paraId="25B24B25" w14:textId="77777777" w:rsidR="00A06653" w:rsidRPr="00F92F6B" w:rsidRDefault="00A06653" w:rsidP="00A06653">
      <w:pPr>
        <w:pStyle w:val="B1"/>
      </w:pPr>
      <w:r w:rsidRPr="00F92F6B">
        <w:t>-</w:t>
      </w:r>
      <w:r w:rsidRPr="00F92F6B">
        <w:tab/>
        <w:t>When U2U Remote UE receives a PC5-S link release message from U2U Relay UE;</w:t>
      </w:r>
    </w:p>
    <w:p w14:paraId="43F99D63" w14:textId="77777777" w:rsidR="00A06653" w:rsidRPr="00F92F6B" w:rsidRDefault="00A06653" w:rsidP="00A06653">
      <w:pPr>
        <w:pStyle w:val="B1"/>
      </w:pPr>
      <w:r w:rsidRPr="00F92F6B">
        <w:t>-</w:t>
      </w:r>
      <w:r w:rsidRPr="00F92F6B">
        <w:tab/>
        <w:t>When U2U Remote UE receives an indication to trigger U2U relay reselection from the upper layer of the UE.</w:t>
      </w:r>
    </w:p>
    <w:p w14:paraId="5A17BBBA" w14:textId="77777777" w:rsidR="00A06653" w:rsidRPr="00F92F6B" w:rsidRDefault="00A06653" w:rsidP="00A06653">
      <w:r w:rsidRPr="00F92F6B">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F92F6B" w:rsidRDefault="00A06653" w:rsidP="00A06653">
      <w:pPr>
        <w:rPr>
          <w:lang w:eastAsia="ko-KR"/>
        </w:rPr>
      </w:pPr>
      <w:r w:rsidRPr="00F92F6B">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F92F6B">
        <w:rPr>
          <w:lang w:eastAsia="ko-KR"/>
        </w:rPr>
        <w:t>emote UE considers a U2U Relay UE as a candidate U2U Relay UE if the SD-RSRP towards the U2U Relay UE is above a configured threshold and the upper layer criteria are met.</w:t>
      </w:r>
    </w:p>
    <w:p w14:paraId="3175009F" w14:textId="6636C61A" w:rsidR="00A06653" w:rsidRPr="00F92F6B" w:rsidRDefault="00A06653" w:rsidP="00A06653">
      <w:r w:rsidRPr="00F92F6B">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F92F6B">
        <w:t xml:space="preserve">configured SD-RSRP </w:t>
      </w:r>
      <w:r w:rsidRPr="00F92F6B">
        <w:t>threshold</w:t>
      </w:r>
      <w:r w:rsidR="0049784E" w:rsidRPr="00F92F6B">
        <w:rPr>
          <w:lang w:eastAsia="ko-KR"/>
        </w:rPr>
        <w:t xml:space="preserve"> </w:t>
      </w:r>
      <w:r w:rsidR="0049784E" w:rsidRPr="00F92F6B">
        <w:t>(not the SL-RSRP, as broadcast is used)</w:t>
      </w:r>
      <w:r w:rsidRPr="00F92F6B">
        <w:t xml:space="preserve">. Upon receiving DCR message with integrated discovery from one or multiple U2U Relay UEs, the peer U2U Remote UE should consider </w:t>
      </w:r>
      <w:r w:rsidR="00A63B8B" w:rsidRPr="00F92F6B">
        <w:t xml:space="preserve">to which received DCR message to respond amongst </w:t>
      </w:r>
      <w:r w:rsidRPr="00F92F6B">
        <w:t>candidate U2U Relay UEs towards which the SL-RSRP is above a configured SD-RSRP threshold (not the SL-RSRP, as broadcast is used) and that satisfy upper-layer criteria, and select a U2U Relay UE among them.</w:t>
      </w:r>
    </w:p>
    <w:p w14:paraId="7FD35AEE" w14:textId="50F800B8" w:rsidR="009B7933" w:rsidRPr="00F92F6B" w:rsidRDefault="00761471" w:rsidP="009B7933">
      <w:pPr>
        <w:pStyle w:val="Heading3"/>
        <w:rPr>
          <w:lang w:eastAsia="ko-KR"/>
        </w:rPr>
      </w:pPr>
      <w:bookmarkStart w:id="2155" w:name="_Toc219281101"/>
      <w:r w:rsidRPr="00F92F6B">
        <w:rPr>
          <w:rFonts w:eastAsia="SimSun"/>
        </w:rPr>
        <w:t>16.12</w:t>
      </w:r>
      <w:r w:rsidR="009B7933" w:rsidRPr="00F92F6B">
        <w:rPr>
          <w:rFonts w:eastAsia="SimSun"/>
        </w:rPr>
        <w:t>.5</w:t>
      </w:r>
      <w:r w:rsidR="009B7933" w:rsidRPr="00F92F6B">
        <w:tab/>
      </w:r>
      <w:r w:rsidR="009B7933" w:rsidRPr="00F92F6B">
        <w:rPr>
          <w:rFonts w:eastAsia="SimSun"/>
        </w:rPr>
        <w:t>Control plane procedures for L2 U2N Relay</w:t>
      </w:r>
      <w:bookmarkEnd w:id="2155"/>
    </w:p>
    <w:p w14:paraId="6A5462BB" w14:textId="12BEF774" w:rsidR="009B7933" w:rsidRPr="00F92F6B" w:rsidRDefault="00761471" w:rsidP="009B7933">
      <w:pPr>
        <w:pStyle w:val="Heading4"/>
        <w:rPr>
          <w:rFonts w:eastAsiaTheme="minorEastAsia"/>
        </w:rPr>
      </w:pPr>
      <w:bookmarkStart w:id="2156" w:name="_Toc219281102"/>
      <w:r w:rsidRPr="00F92F6B">
        <w:rPr>
          <w:rFonts w:eastAsiaTheme="minorEastAsia"/>
        </w:rPr>
        <w:t>16.12</w:t>
      </w:r>
      <w:r w:rsidR="009B7933" w:rsidRPr="00F92F6B">
        <w:rPr>
          <w:rFonts w:eastAsiaTheme="minorEastAsia"/>
        </w:rPr>
        <w:t>.5.1</w:t>
      </w:r>
      <w:r w:rsidR="009B7933" w:rsidRPr="00F92F6B">
        <w:tab/>
        <w:t>RRC Connection Management</w:t>
      </w:r>
      <w:bookmarkEnd w:id="2156"/>
    </w:p>
    <w:p w14:paraId="425C8CF4" w14:textId="6C7F8C71" w:rsidR="009B7933" w:rsidRPr="00F92F6B" w:rsidRDefault="009B7933" w:rsidP="009B7933">
      <w:r w:rsidRPr="00F92F6B">
        <w:t xml:space="preserve">The </w:t>
      </w:r>
      <w:r w:rsidR="006E0AFC" w:rsidRPr="00F92F6B">
        <w:t xml:space="preserve">L2 </w:t>
      </w:r>
      <w:r w:rsidRPr="00F92F6B">
        <w:t>U2N Remote UE needs to establish its own PDU sessions/DRBs with the network before user plane data transmission.</w:t>
      </w:r>
    </w:p>
    <w:p w14:paraId="7398517E" w14:textId="1A223D08" w:rsidR="009B7933" w:rsidRPr="00F92F6B" w:rsidRDefault="009B7933" w:rsidP="009B7933">
      <w:pPr>
        <w:rPr>
          <w:lang w:eastAsia="ko-KR"/>
        </w:rPr>
      </w:pPr>
      <w:r w:rsidRPr="00F92F6B">
        <w:t xml:space="preserve">The NR </w:t>
      </w:r>
      <w:proofErr w:type="spellStart"/>
      <w:r w:rsidR="004044CA" w:rsidRPr="00F92F6B">
        <w:t>sidelink</w:t>
      </w:r>
      <w:proofErr w:type="spellEnd"/>
      <w:r w:rsidR="004044CA" w:rsidRPr="00F92F6B">
        <w:t xml:space="preserve"> </w:t>
      </w:r>
      <w:r w:rsidRPr="00F92F6B">
        <w:t xml:space="preserve">PC5 unicast link establishment procedures can be used to setup a secure unicast link between </w:t>
      </w:r>
      <w:r w:rsidR="006E0AFC" w:rsidRPr="00F92F6B">
        <w:t xml:space="preserve">L2 </w:t>
      </w:r>
      <w:r w:rsidRPr="00F92F6B">
        <w:t xml:space="preserve">U2N Remote UE and </w:t>
      </w:r>
      <w:r w:rsidR="006E0AFC" w:rsidRPr="00F92F6B">
        <w:t xml:space="preserve">L2 </w:t>
      </w:r>
      <w:r w:rsidRPr="00F92F6B">
        <w:t xml:space="preserve">U2N Relay UE before </w:t>
      </w:r>
      <w:r w:rsidR="006E0AFC" w:rsidRPr="00F92F6B">
        <w:t xml:space="preserve">L2 </w:t>
      </w:r>
      <w:r w:rsidRPr="00F92F6B">
        <w:rPr>
          <w:rFonts w:eastAsia="SimSun"/>
        </w:rPr>
        <w:t>U2N</w:t>
      </w:r>
      <w:r w:rsidRPr="00F92F6B">
        <w:t xml:space="preserve"> Remote UE establishes a </w:t>
      </w:r>
      <w:proofErr w:type="spellStart"/>
      <w:r w:rsidRPr="00F92F6B">
        <w:t>Uu</w:t>
      </w:r>
      <w:proofErr w:type="spellEnd"/>
      <w:r w:rsidRPr="00F92F6B">
        <w:t xml:space="preserve"> RRC connection with the network via </w:t>
      </w:r>
      <w:r w:rsidR="006E0AFC" w:rsidRPr="00F92F6B">
        <w:t xml:space="preserve">L2 </w:t>
      </w:r>
      <w:r w:rsidRPr="00F92F6B">
        <w:rPr>
          <w:rFonts w:eastAsia="SimSun"/>
        </w:rPr>
        <w:t xml:space="preserve">U2N </w:t>
      </w:r>
      <w:r w:rsidRPr="00F92F6B">
        <w:t>Relay UE.</w:t>
      </w:r>
    </w:p>
    <w:p w14:paraId="357B3B58" w14:textId="2597EC4B" w:rsidR="009B7933" w:rsidRPr="00F92F6B" w:rsidRDefault="009B7933" w:rsidP="009B7933">
      <w:r w:rsidRPr="00F92F6B">
        <w:t xml:space="preserve">The establishment of </w:t>
      </w:r>
      <w:proofErr w:type="spellStart"/>
      <w:r w:rsidRPr="00F92F6B">
        <w:t>Uu</w:t>
      </w:r>
      <w:proofErr w:type="spellEnd"/>
      <w:r w:rsidRPr="00F92F6B">
        <w:t xml:space="preserve"> SRB1/SRB2 and DRB of the </w:t>
      </w:r>
      <w:r w:rsidR="006E0AFC" w:rsidRPr="00F92F6B">
        <w:t xml:space="preserve">L2 </w:t>
      </w:r>
      <w:r w:rsidRPr="00F92F6B">
        <w:t xml:space="preserve">U2N Remote UE is subject to </w:t>
      </w:r>
      <w:proofErr w:type="spellStart"/>
      <w:r w:rsidRPr="00F92F6B">
        <w:t>Uu</w:t>
      </w:r>
      <w:proofErr w:type="spellEnd"/>
      <w:r w:rsidRPr="00F92F6B">
        <w:t xml:space="preserve"> configuration procedures for L2 UE-to-Network Relay.</w:t>
      </w:r>
    </w:p>
    <w:p w14:paraId="53A08073" w14:textId="1631E3B6" w:rsidR="009B7933" w:rsidRPr="00F92F6B" w:rsidRDefault="009B7933" w:rsidP="009B7933">
      <w:pPr>
        <w:rPr>
          <w:rFonts w:ascii="Arial" w:hAnsi="Arial" w:cs="Arial"/>
        </w:rPr>
      </w:pPr>
      <w:r w:rsidRPr="00F92F6B">
        <w:t xml:space="preserve">The following high level connection establishment procedure in Figure </w:t>
      </w:r>
      <w:r w:rsidR="00761471" w:rsidRPr="00F92F6B">
        <w:t>16.12</w:t>
      </w:r>
      <w:r w:rsidRPr="00F92F6B">
        <w:t xml:space="preserve">.5.1-1 applies to </w:t>
      </w:r>
      <w:r w:rsidR="004044CA" w:rsidRPr="00F92F6B">
        <w:t xml:space="preserve">a </w:t>
      </w:r>
      <w:r w:rsidRPr="00F92F6B">
        <w:t>L2 U2N Relay</w:t>
      </w:r>
      <w:r w:rsidR="004044CA" w:rsidRPr="00F92F6B">
        <w:t xml:space="preserve"> and L2 U2N Remote UE</w:t>
      </w:r>
      <w:r w:rsidRPr="00F92F6B">
        <w:t>:</w:t>
      </w:r>
    </w:p>
    <w:p w14:paraId="4F6CA1AE" w14:textId="79FB9059" w:rsidR="009B7933" w:rsidRPr="00F92F6B" w:rsidRDefault="00E0328B" w:rsidP="0022566B">
      <w:pPr>
        <w:pStyle w:val="TH"/>
      </w:pPr>
      <w:r w:rsidRPr="00F92F6B">
        <w:rPr>
          <w:noProof/>
        </w:rPr>
        <w:object w:dxaOrig="6451" w:dyaOrig="5911" w14:anchorId="1CCADE8C">
          <v:shape id="_x0000_i1119" type="#_x0000_t75" alt="" style="width:323.2pt;height:295.55pt;mso-width-percent:0;mso-height-percent:0;mso-width-percent:0;mso-height-percent:0" o:ole="">
            <v:imagedata r:id="rId202" o:title=""/>
          </v:shape>
          <o:OLEObject Type="Embed" ProgID="Visio.Drawing.15" ShapeID="_x0000_i1119" DrawAspect="Content" ObjectID="_1829898709" r:id="rId203"/>
        </w:object>
      </w:r>
    </w:p>
    <w:p w14:paraId="15836B40" w14:textId="21E42D07" w:rsidR="009B7933" w:rsidRPr="00F92F6B" w:rsidRDefault="009B7933" w:rsidP="009B7933">
      <w:pPr>
        <w:pStyle w:val="TF"/>
      </w:pPr>
      <w:r w:rsidRPr="00F92F6B">
        <w:t xml:space="preserve">Figure </w:t>
      </w:r>
      <w:r w:rsidR="00761471" w:rsidRPr="00F92F6B">
        <w:t>16.12</w:t>
      </w:r>
      <w:r w:rsidRPr="00F92F6B">
        <w:t xml:space="preserve">.5.1-1: Procedure for </w:t>
      </w:r>
      <w:r w:rsidRPr="00F92F6B">
        <w:rPr>
          <w:rFonts w:eastAsia="SimSun"/>
        </w:rPr>
        <w:t xml:space="preserve">L2 </w:t>
      </w:r>
      <w:r w:rsidRPr="00F92F6B">
        <w:t>U2N Remote UE connection establishment</w:t>
      </w:r>
    </w:p>
    <w:p w14:paraId="6DB64453" w14:textId="0313229D" w:rsidR="009B7933" w:rsidRPr="00F92F6B" w:rsidRDefault="009B7933" w:rsidP="009B7933">
      <w:pPr>
        <w:pStyle w:val="B1"/>
        <w:rPr>
          <w:rFonts w:eastAsia="SimSun"/>
        </w:rPr>
      </w:pPr>
      <w:r w:rsidRPr="00F92F6B">
        <w:rPr>
          <w:rFonts w:eastAsia="SimSun"/>
        </w:rPr>
        <w:t>1.</w:t>
      </w:r>
      <w:r w:rsidRPr="00F92F6B">
        <w:rPr>
          <w:rFonts w:eastAsia="SimSun"/>
        </w:rPr>
        <w:tab/>
        <w:t xml:space="preserve">The </w:t>
      </w:r>
      <w:r w:rsidR="006E0AFC" w:rsidRPr="00F92F6B">
        <w:t xml:space="preserve">L2 </w:t>
      </w:r>
      <w:r w:rsidRPr="00F92F6B">
        <w:rPr>
          <w:rFonts w:eastAsia="SimSun"/>
        </w:rPr>
        <w:t xml:space="preserve">U2N Remote and </w:t>
      </w:r>
      <w:r w:rsidR="006E0AFC" w:rsidRPr="00F92F6B">
        <w:t xml:space="preserve">L2 </w:t>
      </w:r>
      <w:r w:rsidRPr="00F92F6B">
        <w:rPr>
          <w:rFonts w:eastAsia="SimSun"/>
        </w:rPr>
        <w:t xml:space="preserve">U2N Relay UE perform discovery procedure, and establish </w:t>
      </w:r>
      <w:r w:rsidR="004044CA" w:rsidRPr="00F92F6B">
        <w:rPr>
          <w:rFonts w:eastAsia="SimSun"/>
        </w:rPr>
        <w:t xml:space="preserve">a </w:t>
      </w:r>
      <w:r w:rsidRPr="00F92F6B">
        <w:rPr>
          <w:rFonts w:eastAsia="SimSun"/>
        </w:rPr>
        <w:t xml:space="preserve">PC5-RRC connection using </w:t>
      </w:r>
      <w:r w:rsidR="004044CA" w:rsidRPr="00F92F6B">
        <w:rPr>
          <w:rFonts w:eastAsia="SimSun"/>
        </w:rPr>
        <w:t xml:space="preserve">the </w:t>
      </w:r>
      <w:r w:rsidRPr="00F92F6B">
        <w:rPr>
          <w:rFonts w:eastAsia="SimSun"/>
        </w:rPr>
        <w:t xml:space="preserve">NR </w:t>
      </w:r>
      <w:proofErr w:type="spellStart"/>
      <w:r w:rsidR="006E0AFC" w:rsidRPr="00F92F6B">
        <w:rPr>
          <w:rFonts w:eastAsia="SimSun"/>
        </w:rPr>
        <w:t>sidelink</w:t>
      </w:r>
      <w:proofErr w:type="spellEnd"/>
      <w:r w:rsidR="006E0AFC" w:rsidRPr="00F92F6B">
        <w:rPr>
          <w:rFonts w:eastAsia="SimSun"/>
        </w:rPr>
        <w:t xml:space="preserve"> PC5 unicast link establishment</w:t>
      </w:r>
      <w:r w:rsidRPr="00F92F6B">
        <w:rPr>
          <w:rFonts w:eastAsia="SimSun"/>
        </w:rPr>
        <w:t xml:space="preserve"> procedure.</w:t>
      </w:r>
    </w:p>
    <w:p w14:paraId="0936CF5E" w14:textId="0E27BBA3" w:rsidR="006E0AFC" w:rsidRPr="00F92F6B" w:rsidRDefault="009B7933" w:rsidP="006E0AFC">
      <w:pPr>
        <w:pStyle w:val="B1"/>
        <w:rPr>
          <w:rFonts w:eastAsia="SimSun"/>
        </w:rPr>
      </w:pPr>
      <w:r w:rsidRPr="00F92F6B">
        <w:rPr>
          <w:rFonts w:eastAsia="SimSun"/>
        </w:rPr>
        <w:t>2.</w:t>
      </w:r>
      <w:r w:rsidRPr="00F92F6B">
        <w:rPr>
          <w:rFonts w:eastAsia="SimSun"/>
        </w:rPr>
        <w:tab/>
        <w:t xml:space="preserve">The </w:t>
      </w:r>
      <w:r w:rsidR="006E0AFC" w:rsidRPr="00F92F6B">
        <w:t xml:space="preserve">L2 </w:t>
      </w:r>
      <w:r w:rsidRPr="00F92F6B">
        <w:rPr>
          <w:rFonts w:eastAsia="SimSun"/>
        </w:rPr>
        <w:t xml:space="preserve">U2N Remote UE sends the first RRC message (i.e., </w:t>
      </w:r>
      <w:proofErr w:type="spellStart"/>
      <w:r w:rsidRPr="00F92F6B">
        <w:rPr>
          <w:rFonts w:eastAsia="SimSun"/>
          <w:i/>
          <w:iCs/>
        </w:rPr>
        <w:t>RRCSetupRequest</w:t>
      </w:r>
      <w:proofErr w:type="spellEnd"/>
      <w:r w:rsidRPr="00F92F6B">
        <w:rPr>
          <w:rFonts w:eastAsia="SimSun"/>
        </w:rPr>
        <w:t xml:space="preserve">) for its connection establishment with </w:t>
      </w:r>
      <w:proofErr w:type="spellStart"/>
      <w:r w:rsidRPr="00F92F6B">
        <w:rPr>
          <w:rFonts w:eastAsia="SimSun"/>
        </w:rPr>
        <w:t>gNB</w:t>
      </w:r>
      <w:proofErr w:type="spellEnd"/>
      <w:r w:rsidRPr="00F92F6B">
        <w:rPr>
          <w:rFonts w:eastAsia="SimSun"/>
        </w:rPr>
        <w:t xml:space="preserve"> via the </w:t>
      </w:r>
      <w:r w:rsidR="006E0AFC" w:rsidRPr="00F92F6B">
        <w:t xml:space="preserve">L2 U2N </w:t>
      </w:r>
      <w:r w:rsidRPr="00F92F6B">
        <w:rPr>
          <w:rFonts w:eastAsia="SimSun"/>
        </w:rPr>
        <w:t>Relay UE, using a specified PC5</w:t>
      </w:r>
      <w:r w:rsidRPr="00F92F6B">
        <w:t xml:space="preserve"> Relay</w:t>
      </w:r>
      <w:r w:rsidRPr="00F92F6B">
        <w:rPr>
          <w:rFonts w:eastAsia="SimSun"/>
        </w:rPr>
        <w:t xml:space="preserve"> RLC channel configuration. </w:t>
      </w:r>
      <w:r w:rsidR="00A42831" w:rsidRPr="00F92F6B">
        <w:rPr>
          <w:rFonts w:eastAsia="SimSun"/>
        </w:rPr>
        <w:t xml:space="preserve">The L2 U2N Relay UE sends the </w:t>
      </w:r>
      <w:proofErr w:type="spellStart"/>
      <w:r w:rsidR="00A42831" w:rsidRPr="00F92F6B">
        <w:rPr>
          <w:rFonts w:eastAsia="SimSun"/>
          <w:i/>
          <w:iCs/>
        </w:rPr>
        <w:t>SidelinkUEInformationNR</w:t>
      </w:r>
      <w:proofErr w:type="spellEnd"/>
      <w:r w:rsidR="00A42831" w:rsidRPr="00F92F6B">
        <w:rPr>
          <w:rFonts w:eastAsia="SimSun"/>
        </w:rPr>
        <w:t xml:space="preserve"> message to request for the dedicated configurations required to support the relay operation for the L2 U2N Remote UE. </w:t>
      </w:r>
      <w:r w:rsidRPr="00F92F6B">
        <w:rPr>
          <w:rFonts w:eastAsia="SimSun"/>
        </w:rPr>
        <w:t xml:space="preserve">If the </w:t>
      </w:r>
      <w:r w:rsidR="006E0AFC" w:rsidRPr="00F92F6B">
        <w:t xml:space="preserve">L2 </w:t>
      </w:r>
      <w:r w:rsidRPr="00F92F6B">
        <w:rPr>
          <w:rFonts w:eastAsia="SimSun"/>
        </w:rPr>
        <w:t xml:space="preserve">U2N Relay UE is not in RRC_CONNECTED, it needs to do its own </w:t>
      </w:r>
      <w:proofErr w:type="spellStart"/>
      <w:r w:rsidR="004044CA" w:rsidRPr="00F92F6B">
        <w:rPr>
          <w:rFonts w:eastAsia="SimSun"/>
        </w:rPr>
        <w:t>Uu</w:t>
      </w:r>
      <w:proofErr w:type="spellEnd"/>
      <w:r w:rsidR="004044CA" w:rsidRPr="00F92F6B">
        <w:rPr>
          <w:rFonts w:eastAsia="SimSun"/>
        </w:rPr>
        <w:t xml:space="preserve"> RRC </w:t>
      </w:r>
      <w:r w:rsidRPr="00F92F6B">
        <w:rPr>
          <w:rFonts w:eastAsia="SimSun"/>
        </w:rPr>
        <w:t xml:space="preserve">connection establishment upon reception of a message on the specified PC5 </w:t>
      </w:r>
      <w:r w:rsidRPr="00F92F6B">
        <w:t>Relay</w:t>
      </w:r>
      <w:r w:rsidRPr="00F92F6B">
        <w:rPr>
          <w:rFonts w:eastAsia="SimSun"/>
        </w:rPr>
        <w:t xml:space="preserve"> RLC channel. </w:t>
      </w:r>
      <w:r w:rsidR="004044CA" w:rsidRPr="00F92F6B">
        <w:rPr>
          <w:rFonts w:eastAsia="SimSun"/>
        </w:rPr>
        <w:t xml:space="preserve">After </w:t>
      </w:r>
      <w:r w:rsidR="006E0AFC" w:rsidRPr="00F92F6B">
        <w:t xml:space="preserve">L2 U2N </w:t>
      </w:r>
      <w:r w:rsidRPr="00F92F6B">
        <w:rPr>
          <w:rFonts w:eastAsia="SimSun"/>
        </w:rPr>
        <w:t>Relay UE</w:t>
      </w:r>
      <w:r w:rsidR="005C624F" w:rsidRPr="00F92F6B">
        <w:rPr>
          <w:rFonts w:eastAsia="SimSun"/>
        </w:rPr>
        <w:t>'</w:t>
      </w:r>
      <w:r w:rsidRPr="00F92F6B">
        <w:rPr>
          <w:rFonts w:eastAsia="SimSun"/>
        </w:rPr>
        <w:t>s RRC connection establishment procedure</w:t>
      </w:r>
      <w:r w:rsidR="00A42831" w:rsidRPr="00F92F6B">
        <w:rPr>
          <w:rFonts w:eastAsia="SimSun"/>
        </w:rPr>
        <w:t xml:space="preserve"> and sending the </w:t>
      </w:r>
      <w:proofErr w:type="spellStart"/>
      <w:r w:rsidR="00A42831" w:rsidRPr="00F92F6B">
        <w:rPr>
          <w:rFonts w:eastAsia="SimSun"/>
          <w:i/>
          <w:iCs/>
        </w:rPr>
        <w:t>SidelinkUEInformationNR</w:t>
      </w:r>
      <w:proofErr w:type="spellEnd"/>
      <w:r w:rsidR="00A42831" w:rsidRPr="00F92F6B">
        <w:rPr>
          <w:rFonts w:eastAsia="SimSun"/>
        </w:rPr>
        <w:t xml:space="preserve"> message</w:t>
      </w:r>
      <w:r w:rsidRPr="00F92F6B">
        <w:rPr>
          <w:rFonts w:eastAsia="SimSun"/>
        </w:rPr>
        <w:t xml:space="preserve">, </w:t>
      </w:r>
      <w:proofErr w:type="spellStart"/>
      <w:r w:rsidRPr="00F92F6B">
        <w:rPr>
          <w:rFonts w:eastAsia="SimSun"/>
        </w:rPr>
        <w:t>gNB</w:t>
      </w:r>
      <w:proofErr w:type="spellEnd"/>
      <w:r w:rsidRPr="00F92F6B">
        <w:rPr>
          <w:rFonts w:eastAsia="SimSun"/>
        </w:rPr>
        <w:t xml:space="preserve"> configure</w:t>
      </w:r>
      <w:r w:rsidR="004044CA" w:rsidRPr="00F92F6B">
        <w:rPr>
          <w:rFonts w:eastAsia="SimSun"/>
        </w:rPr>
        <w:t>s</w:t>
      </w:r>
      <w:r w:rsidRPr="00F92F6B">
        <w:rPr>
          <w:rFonts w:eastAsia="SimSun"/>
        </w:rPr>
        <w:t xml:space="preserve"> SRB0 relaying </w:t>
      </w:r>
      <w:proofErr w:type="spellStart"/>
      <w:r w:rsidRPr="00F92F6B">
        <w:rPr>
          <w:rFonts w:eastAsia="SimSun"/>
        </w:rPr>
        <w:t>Uu</w:t>
      </w:r>
      <w:proofErr w:type="spellEnd"/>
      <w:r w:rsidRPr="00F92F6B">
        <w:rPr>
          <w:rFonts w:eastAsia="SimSun"/>
        </w:rPr>
        <w:t xml:space="preserve"> Relay RLC channel to the U2N Relay UE. The </w:t>
      </w:r>
      <w:proofErr w:type="spellStart"/>
      <w:r w:rsidRPr="00F92F6B">
        <w:rPr>
          <w:rFonts w:eastAsia="SimSun"/>
        </w:rPr>
        <w:t>gNB</w:t>
      </w:r>
      <w:proofErr w:type="spellEnd"/>
      <w:r w:rsidRPr="00F92F6B">
        <w:rPr>
          <w:rFonts w:eastAsia="SimSun"/>
        </w:rPr>
        <w:t xml:space="preserve"> responds with an </w:t>
      </w:r>
      <w:proofErr w:type="spellStart"/>
      <w:r w:rsidRPr="00F92F6B">
        <w:rPr>
          <w:rFonts w:eastAsia="SimSun"/>
          <w:i/>
          <w:iCs/>
        </w:rPr>
        <w:t>RRCSetup</w:t>
      </w:r>
      <w:proofErr w:type="spellEnd"/>
      <w:r w:rsidRPr="00F92F6B">
        <w:rPr>
          <w:rFonts w:eastAsia="SimSun"/>
        </w:rPr>
        <w:t xml:space="preserve"> message to </w:t>
      </w:r>
      <w:r w:rsidR="006E0AFC" w:rsidRPr="00F92F6B">
        <w:t xml:space="preserve">L2 </w:t>
      </w:r>
      <w:r w:rsidRPr="00F92F6B">
        <w:rPr>
          <w:rFonts w:eastAsia="SimSun"/>
        </w:rPr>
        <w:t xml:space="preserve">U2N Remote UE. The </w:t>
      </w:r>
      <w:proofErr w:type="spellStart"/>
      <w:r w:rsidRPr="00F92F6B">
        <w:rPr>
          <w:rFonts w:eastAsia="SimSun"/>
          <w:i/>
          <w:iCs/>
        </w:rPr>
        <w:t>RRCSetup</w:t>
      </w:r>
      <w:proofErr w:type="spellEnd"/>
      <w:r w:rsidRPr="00F92F6B">
        <w:rPr>
          <w:rFonts w:eastAsia="SimSun"/>
        </w:rPr>
        <w:t xml:space="preserve"> message is sent to the </w:t>
      </w:r>
      <w:r w:rsidR="006E0AFC" w:rsidRPr="00F92F6B">
        <w:t xml:space="preserve">L2 </w:t>
      </w:r>
      <w:r w:rsidRPr="00F92F6B">
        <w:rPr>
          <w:rFonts w:eastAsia="SimSun"/>
        </w:rPr>
        <w:t xml:space="preserve">U2N Remote UE using SRB0 relaying </w:t>
      </w:r>
      <w:proofErr w:type="spellStart"/>
      <w:r w:rsidR="004044CA" w:rsidRPr="00F92F6B">
        <w:rPr>
          <w:rFonts w:eastAsia="SimSun"/>
        </w:rPr>
        <w:t>Uu</w:t>
      </w:r>
      <w:proofErr w:type="spellEnd"/>
      <w:r w:rsidR="004044CA" w:rsidRPr="00F92F6B">
        <w:rPr>
          <w:rFonts w:eastAsia="SimSun"/>
        </w:rPr>
        <w:t xml:space="preserve"> Relay RLC </w:t>
      </w:r>
      <w:r w:rsidRPr="00F92F6B">
        <w:rPr>
          <w:rFonts w:eastAsia="SimSun"/>
        </w:rPr>
        <w:t xml:space="preserve">channel over </w:t>
      </w:r>
      <w:proofErr w:type="spellStart"/>
      <w:r w:rsidRPr="00F92F6B">
        <w:rPr>
          <w:rFonts w:eastAsia="SimSun"/>
        </w:rPr>
        <w:t>Uu</w:t>
      </w:r>
      <w:proofErr w:type="spellEnd"/>
      <w:r w:rsidRPr="00F92F6B">
        <w:rPr>
          <w:rFonts w:eastAsia="SimSun"/>
        </w:rPr>
        <w:t xml:space="preserve"> and a specified PC5 </w:t>
      </w:r>
      <w:r w:rsidRPr="00F92F6B">
        <w:t>Relay</w:t>
      </w:r>
      <w:r w:rsidRPr="00F92F6B">
        <w:rPr>
          <w:rFonts w:eastAsia="SimSun"/>
        </w:rPr>
        <w:t xml:space="preserve"> RLC channel over PC5.</w:t>
      </w:r>
    </w:p>
    <w:p w14:paraId="04680856" w14:textId="67735576" w:rsidR="009B7933" w:rsidRPr="00F92F6B" w:rsidRDefault="006E0AFC" w:rsidP="00AA4E49">
      <w:pPr>
        <w:pStyle w:val="NO"/>
        <w:rPr>
          <w:rFonts w:eastAsia="SimSun"/>
        </w:rPr>
      </w:pPr>
      <w:r w:rsidRPr="00F92F6B">
        <w:t>NOTE 1:</w:t>
      </w:r>
      <w:r w:rsidRPr="00F92F6B">
        <w:tab/>
      </w:r>
      <w:r w:rsidR="004044CA" w:rsidRPr="00F92F6B">
        <w:t>Void</w:t>
      </w:r>
      <w:r w:rsidRPr="00F92F6B">
        <w:t>.</w:t>
      </w:r>
    </w:p>
    <w:p w14:paraId="2614792D" w14:textId="43F28B8E" w:rsidR="009B7933" w:rsidRPr="00F92F6B" w:rsidRDefault="009B7933" w:rsidP="009B7933">
      <w:pPr>
        <w:pStyle w:val="B1"/>
        <w:rPr>
          <w:rFonts w:eastAsia="SimSun"/>
        </w:rPr>
      </w:pPr>
      <w:r w:rsidRPr="00F92F6B">
        <w:rPr>
          <w:rFonts w:eastAsia="SimSun"/>
        </w:rPr>
        <w:t>3.</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and </w:t>
      </w:r>
      <w:r w:rsidR="006E0AFC" w:rsidRPr="00F92F6B">
        <w:t xml:space="preserve">L2 </w:t>
      </w:r>
      <w:r w:rsidRPr="00F92F6B">
        <w:rPr>
          <w:rFonts w:eastAsia="SimSun"/>
        </w:rPr>
        <w:t xml:space="preserve">U2N Relay UE perform relaying channel setup procedure over </w:t>
      </w:r>
      <w:proofErr w:type="spellStart"/>
      <w:r w:rsidRPr="00F92F6B">
        <w:rPr>
          <w:rFonts w:eastAsia="SimSun"/>
        </w:rPr>
        <w:t>Uu</w:t>
      </w:r>
      <w:proofErr w:type="spellEnd"/>
      <w:r w:rsidRPr="00F92F6B">
        <w:rPr>
          <w:rFonts w:eastAsia="SimSun"/>
        </w:rPr>
        <w:t xml:space="preserve">. According to the configuration from </w:t>
      </w:r>
      <w:proofErr w:type="spellStart"/>
      <w:r w:rsidRPr="00F92F6B">
        <w:rPr>
          <w:rFonts w:eastAsia="SimSun"/>
        </w:rPr>
        <w:t>gNB</w:t>
      </w:r>
      <w:proofErr w:type="spellEnd"/>
      <w:r w:rsidRPr="00F92F6B">
        <w:rPr>
          <w:rFonts w:eastAsia="SimSun"/>
        </w:rPr>
        <w:t xml:space="preserve">, the </w:t>
      </w:r>
      <w:r w:rsidR="006E0AFC" w:rsidRPr="00F92F6B">
        <w:t xml:space="preserve">L2 </w:t>
      </w:r>
      <w:r w:rsidRPr="00F92F6B">
        <w:rPr>
          <w:rFonts w:eastAsia="SimSun"/>
        </w:rPr>
        <w:t xml:space="preserve">U2N Relay/Remote UE establishes a PC5 </w:t>
      </w:r>
      <w:r w:rsidRPr="00F92F6B">
        <w:t>Relay</w:t>
      </w:r>
      <w:r w:rsidRPr="00F92F6B">
        <w:rPr>
          <w:rFonts w:eastAsia="SimSun"/>
        </w:rPr>
        <w:t xml:space="preserve"> RLC channel for relaying of SRB1 towards the </w:t>
      </w:r>
      <w:r w:rsidR="006E0AFC" w:rsidRPr="00F92F6B">
        <w:t xml:space="preserve">L2 </w:t>
      </w:r>
      <w:r w:rsidRPr="00F92F6B">
        <w:rPr>
          <w:rFonts w:eastAsia="SimSun"/>
        </w:rPr>
        <w:t>U2N Remote/Relay UE over PC5.</w:t>
      </w:r>
    </w:p>
    <w:p w14:paraId="7A797415" w14:textId="4EA26E93" w:rsidR="009B7933" w:rsidRPr="00F92F6B" w:rsidRDefault="009B7933" w:rsidP="009B7933">
      <w:pPr>
        <w:pStyle w:val="B1"/>
      </w:pPr>
      <w:r w:rsidRPr="00F92F6B">
        <w:t>4.</w:t>
      </w:r>
      <w:r w:rsidRPr="00F92F6B">
        <w:tab/>
        <w:t xml:space="preserve">The </w:t>
      </w:r>
      <w:proofErr w:type="spellStart"/>
      <w:r w:rsidRPr="00F92F6B">
        <w:rPr>
          <w:i/>
        </w:rPr>
        <w:t>RRCSetupComplete</w:t>
      </w:r>
      <w:proofErr w:type="spellEnd"/>
      <w:r w:rsidRPr="00F92F6B">
        <w:t xml:space="preserve"> message is sent by the </w:t>
      </w:r>
      <w:r w:rsidR="006E0AFC" w:rsidRPr="00F92F6B">
        <w:t xml:space="preserve">L2 </w:t>
      </w:r>
      <w:r w:rsidRPr="00F92F6B">
        <w:t xml:space="preserve">U2N Remote UE to the </w:t>
      </w:r>
      <w:proofErr w:type="spellStart"/>
      <w:r w:rsidRPr="00F92F6B">
        <w:t>gNB</w:t>
      </w:r>
      <w:proofErr w:type="spellEnd"/>
      <w:r w:rsidRPr="00F92F6B">
        <w:t xml:space="preserve"> via the </w:t>
      </w:r>
      <w:r w:rsidR="006E0AFC" w:rsidRPr="00F92F6B">
        <w:t xml:space="preserve">L2 </w:t>
      </w:r>
      <w:r w:rsidRPr="00F92F6B">
        <w:t xml:space="preserve">U2N Relay UE using SRB1 relaying channel over PC5 and SRB1 relaying channel configured to the </w:t>
      </w:r>
      <w:r w:rsidR="006E0AFC" w:rsidRPr="00F92F6B">
        <w:t xml:space="preserve">L2 </w:t>
      </w:r>
      <w:r w:rsidRPr="00F92F6B">
        <w:t xml:space="preserve">U2N Relay UE over </w:t>
      </w:r>
      <w:proofErr w:type="spellStart"/>
      <w:r w:rsidRPr="00F92F6B">
        <w:t>Uu</w:t>
      </w:r>
      <w:proofErr w:type="spellEnd"/>
      <w:r w:rsidRPr="00F92F6B">
        <w:t xml:space="preserve">. Then the </w:t>
      </w:r>
      <w:r w:rsidR="006E0AFC" w:rsidRPr="00F92F6B">
        <w:t xml:space="preserve">L2 </w:t>
      </w:r>
      <w:r w:rsidRPr="00F92F6B">
        <w:t xml:space="preserve">U2N Remote UE is </w:t>
      </w:r>
      <w:r w:rsidR="004044CA" w:rsidRPr="00F92F6B">
        <w:t xml:space="preserve">as in </w:t>
      </w:r>
      <w:r w:rsidRPr="00F92F6B">
        <w:t>RRC</w:t>
      </w:r>
      <w:r w:rsidR="004044CA" w:rsidRPr="00F92F6B">
        <w:t xml:space="preserve">_CONNECTED with the </w:t>
      </w:r>
      <w:proofErr w:type="spellStart"/>
      <w:r w:rsidR="004044CA" w:rsidRPr="00F92F6B">
        <w:t>gNB</w:t>
      </w:r>
      <w:proofErr w:type="spellEnd"/>
      <w:r w:rsidRPr="00F92F6B">
        <w:t>.</w:t>
      </w:r>
    </w:p>
    <w:p w14:paraId="20674770" w14:textId="47330C52" w:rsidR="009B7933" w:rsidRPr="00F92F6B" w:rsidRDefault="009B7933" w:rsidP="009B7933">
      <w:pPr>
        <w:pStyle w:val="B1"/>
        <w:rPr>
          <w:rFonts w:eastAsia="SimSun"/>
        </w:rPr>
      </w:pPr>
      <w:r w:rsidRPr="00F92F6B">
        <w:rPr>
          <w:rFonts w:eastAsia="SimSun"/>
        </w:rPr>
        <w:t>5.</w:t>
      </w:r>
      <w:r w:rsidRPr="00F92F6B">
        <w:rPr>
          <w:rFonts w:eastAsia="SimSun"/>
        </w:rPr>
        <w:tab/>
        <w:t xml:space="preserve">The </w:t>
      </w:r>
      <w:r w:rsidR="006E0AFC" w:rsidRPr="00F92F6B">
        <w:t xml:space="preserve">L2 </w:t>
      </w:r>
      <w:r w:rsidRPr="00F92F6B">
        <w:rPr>
          <w:rFonts w:eastAsia="SimSun"/>
        </w:rPr>
        <w:t xml:space="preserve">U2N Remote UE and </w:t>
      </w:r>
      <w:proofErr w:type="spellStart"/>
      <w:r w:rsidRPr="00F92F6B">
        <w:rPr>
          <w:rFonts w:eastAsia="SimSun"/>
        </w:rPr>
        <w:t>gNB</w:t>
      </w:r>
      <w:proofErr w:type="spellEnd"/>
      <w:r w:rsidRPr="00F92F6B">
        <w:rPr>
          <w:rFonts w:eastAsia="SimSun"/>
        </w:rPr>
        <w:t xml:space="preserve"> establish security following </w:t>
      </w:r>
      <w:r w:rsidR="004044CA" w:rsidRPr="00F92F6B">
        <w:rPr>
          <w:rFonts w:eastAsia="SimSun"/>
        </w:rPr>
        <w:t xml:space="preserve">the </w:t>
      </w:r>
      <w:proofErr w:type="spellStart"/>
      <w:r w:rsidRPr="00F92F6B">
        <w:rPr>
          <w:rFonts w:eastAsia="SimSun"/>
        </w:rPr>
        <w:t>Uu</w:t>
      </w:r>
      <w:proofErr w:type="spellEnd"/>
      <w:r w:rsidRPr="00F92F6B">
        <w:rPr>
          <w:rFonts w:eastAsia="SimSun"/>
        </w:rPr>
        <w:t xml:space="preserve"> </w:t>
      </w:r>
      <w:r w:rsidR="004044CA" w:rsidRPr="00F92F6B">
        <w:rPr>
          <w:rFonts w:eastAsia="SimSun"/>
        </w:rPr>
        <w:t xml:space="preserve">security mode </w:t>
      </w:r>
      <w:r w:rsidRPr="00F92F6B">
        <w:rPr>
          <w:rFonts w:eastAsia="SimSun"/>
        </w:rPr>
        <w:t xml:space="preserve">procedure and the security messages are forwarded through the </w:t>
      </w:r>
      <w:r w:rsidR="006E0AFC" w:rsidRPr="00F92F6B">
        <w:t xml:space="preserve">L2 </w:t>
      </w:r>
      <w:r w:rsidRPr="00F92F6B">
        <w:rPr>
          <w:rFonts w:eastAsia="SimSun"/>
        </w:rPr>
        <w:t>U2N Relay UE.</w:t>
      </w:r>
    </w:p>
    <w:p w14:paraId="6CD74805" w14:textId="77777777" w:rsidR="00894F75" w:rsidRPr="00F92F6B" w:rsidRDefault="009B7933" w:rsidP="00894F75">
      <w:pPr>
        <w:pStyle w:val="B1"/>
        <w:rPr>
          <w:lang w:eastAsia="ko-KR"/>
        </w:rPr>
      </w:pPr>
      <w:r w:rsidRPr="00F92F6B">
        <w:rPr>
          <w:rFonts w:eastAsia="SimSun"/>
        </w:rPr>
        <w:t>6.</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sends an </w:t>
      </w:r>
      <w:proofErr w:type="spellStart"/>
      <w:r w:rsidRPr="00F92F6B">
        <w:rPr>
          <w:rFonts w:eastAsia="SimSun"/>
          <w:i/>
          <w:iCs/>
        </w:rPr>
        <w:t>RRCReconfiguration</w:t>
      </w:r>
      <w:proofErr w:type="spellEnd"/>
      <w:r w:rsidRPr="00F92F6B">
        <w:rPr>
          <w:rFonts w:eastAsia="SimSun"/>
        </w:rPr>
        <w:t xml:space="preserve"> message to the </w:t>
      </w:r>
      <w:r w:rsidR="006E0AFC" w:rsidRPr="00F92F6B">
        <w:t xml:space="preserve">L2 </w:t>
      </w:r>
      <w:r w:rsidRPr="00F92F6B">
        <w:rPr>
          <w:rFonts w:eastAsia="SimSun"/>
        </w:rPr>
        <w:t xml:space="preserve">U2N Remote UE via the </w:t>
      </w:r>
      <w:r w:rsidR="006E0AFC" w:rsidRPr="00F92F6B">
        <w:t xml:space="preserve">L2 </w:t>
      </w:r>
      <w:r w:rsidRPr="00F92F6B">
        <w:rPr>
          <w:rFonts w:eastAsia="SimSun"/>
        </w:rPr>
        <w:t xml:space="preserve">U2N Relay UE, to setup the </w:t>
      </w:r>
      <w:r w:rsidR="004044CA" w:rsidRPr="00F92F6B">
        <w:rPr>
          <w:rFonts w:eastAsia="SimSun"/>
        </w:rPr>
        <w:t xml:space="preserve">end-to-end </w:t>
      </w:r>
      <w:r w:rsidRPr="00F92F6B">
        <w:rPr>
          <w:rFonts w:eastAsia="SimSun"/>
        </w:rPr>
        <w:t xml:space="preserve">SRB2/DRBs </w:t>
      </w:r>
      <w:r w:rsidR="004044CA" w:rsidRPr="00F92F6B">
        <w:rPr>
          <w:rFonts w:eastAsia="SimSun"/>
        </w:rPr>
        <w:t>of the L2 U2N Remote UE</w:t>
      </w:r>
      <w:r w:rsidRPr="00F92F6B">
        <w:rPr>
          <w:rFonts w:eastAsia="SimSun"/>
        </w:rPr>
        <w:t xml:space="preserve">. The </w:t>
      </w:r>
      <w:r w:rsidR="006E0AFC" w:rsidRPr="00F92F6B">
        <w:t xml:space="preserve">L2 </w:t>
      </w:r>
      <w:r w:rsidRPr="00F92F6B">
        <w:rPr>
          <w:rFonts w:eastAsia="SimSun"/>
        </w:rPr>
        <w:t xml:space="preserve">U2N Remote UE sends an </w:t>
      </w:r>
      <w:proofErr w:type="spellStart"/>
      <w:r w:rsidRPr="00F92F6B">
        <w:rPr>
          <w:rFonts w:eastAsia="SimSun"/>
          <w:i/>
          <w:iCs/>
        </w:rPr>
        <w:t>RRCReconfigurationComplete</w:t>
      </w:r>
      <w:proofErr w:type="spellEnd"/>
      <w:r w:rsidRPr="00F92F6B">
        <w:rPr>
          <w:rFonts w:eastAsia="SimSun"/>
        </w:rPr>
        <w:t xml:space="preserve"> message to the </w:t>
      </w:r>
      <w:proofErr w:type="spellStart"/>
      <w:r w:rsidRPr="00F92F6B">
        <w:rPr>
          <w:rFonts w:eastAsia="SimSun"/>
        </w:rPr>
        <w:t>gNB</w:t>
      </w:r>
      <w:proofErr w:type="spellEnd"/>
      <w:r w:rsidRPr="00F92F6B">
        <w:rPr>
          <w:rFonts w:eastAsia="SimSun"/>
        </w:rPr>
        <w:t xml:space="preserve"> via the </w:t>
      </w:r>
      <w:r w:rsidR="006E0AFC" w:rsidRPr="00F92F6B">
        <w:t xml:space="preserve">L2 </w:t>
      </w:r>
      <w:r w:rsidRPr="00F92F6B">
        <w:rPr>
          <w:rFonts w:eastAsia="SimSun"/>
        </w:rPr>
        <w:t xml:space="preserve">U2N Relay UE as a response. In addition, the </w:t>
      </w:r>
      <w:proofErr w:type="spellStart"/>
      <w:r w:rsidRPr="00F92F6B">
        <w:rPr>
          <w:rFonts w:eastAsia="SimSun"/>
        </w:rPr>
        <w:t>gNB</w:t>
      </w:r>
      <w:proofErr w:type="spellEnd"/>
      <w:r w:rsidRPr="00F92F6B">
        <w:rPr>
          <w:rFonts w:eastAsia="SimSun"/>
        </w:rPr>
        <w:t xml:space="preserve"> </w:t>
      </w:r>
      <w:r w:rsidR="006E0AFC" w:rsidRPr="00F92F6B">
        <w:rPr>
          <w:rFonts w:eastAsia="SimSun"/>
        </w:rPr>
        <w:t xml:space="preserve">may </w:t>
      </w:r>
      <w:r w:rsidRPr="00F92F6B">
        <w:rPr>
          <w:rFonts w:eastAsia="SimSun"/>
        </w:rPr>
        <w:t xml:space="preserve">configure additional </w:t>
      </w:r>
      <w:proofErr w:type="spellStart"/>
      <w:r w:rsidRPr="00F92F6B">
        <w:rPr>
          <w:rFonts w:eastAsia="SimSun"/>
        </w:rPr>
        <w:t>Uu</w:t>
      </w:r>
      <w:proofErr w:type="spellEnd"/>
      <w:r w:rsidRPr="00F92F6B">
        <w:rPr>
          <w:rFonts w:eastAsia="SimSun"/>
        </w:rPr>
        <w:t xml:space="preserve"> Relay RLC channels between the </w:t>
      </w:r>
      <w:proofErr w:type="spellStart"/>
      <w:r w:rsidRPr="00F92F6B">
        <w:rPr>
          <w:rFonts w:eastAsia="SimSun"/>
        </w:rPr>
        <w:t>gNB</w:t>
      </w:r>
      <w:proofErr w:type="spellEnd"/>
      <w:r w:rsidRPr="00F92F6B">
        <w:rPr>
          <w:rFonts w:eastAsia="SimSun"/>
        </w:rPr>
        <w:t xml:space="preserve"> and </w:t>
      </w:r>
      <w:r w:rsidR="006E0AFC" w:rsidRPr="00F92F6B">
        <w:t xml:space="preserve">L2 </w:t>
      </w:r>
      <w:r w:rsidRPr="00F92F6B">
        <w:rPr>
          <w:rFonts w:eastAsia="SimSun"/>
        </w:rPr>
        <w:t xml:space="preserve">U2N Relay UE, and PC5 </w:t>
      </w:r>
      <w:r w:rsidRPr="00F92F6B">
        <w:t>Relay</w:t>
      </w:r>
      <w:r w:rsidRPr="00F92F6B">
        <w:rPr>
          <w:rFonts w:eastAsia="SimSun"/>
        </w:rPr>
        <w:t xml:space="preserve"> RLC channels between </w:t>
      </w:r>
      <w:r w:rsidR="006E0AFC" w:rsidRPr="00F92F6B">
        <w:t xml:space="preserve">L2 </w:t>
      </w:r>
      <w:r w:rsidRPr="00F92F6B">
        <w:rPr>
          <w:rFonts w:eastAsia="SimSun"/>
        </w:rPr>
        <w:t xml:space="preserve">U2N Relay UE and </w:t>
      </w:r>
      <w:r w:rsidR="006E0AFC" w:rsidRPr="00F92F6B">
        <w:t xml:space="preserve">L2 </w:t>
      </w:r>
      <w:r w:rsidRPr="00F92F6B">
        <w:rPr>
          <w:rFonts w:eastAsia="SimSun"/>
        </w:rPr>
        <w:t>U2N Remote UE for the relay</w:t>
      </w:r>
      <w:r w:rsidR="004044CA" w:rsidRPr="00F92F6B">
        <w:rPr>
          <w:rFonts w:eastAsia="SimSun"/>
        </w:rPr>
        <w:t>ing</w:t>
      </w:r>
      <w:r w:rsidRPr="00F92F6B">
        <w:rPr>
          <w:rFonts w:eastAsia="SimSun"/>
        </w:rPr>
        <w:t xml:space="preserve"> traffic.</w:t>
      </w:r>
    </w:p>
    <w:p w14:paraId="352C4644" w14:textId="65997671" w:rsidR="009B7933" w:rsidRPr="00F92F6B" w:rsidRDefault="00894F75" w:rsidP="00894F75">
      <w:r w:rsidRPr="00F92F6B">
        <w:t>The following high level connection establishment procedure in Figure 16.12.5.1-</w:t>
      </w:r>
      <w:r w:rsidRPr="00F92F6B">
        <w:rPr>
          <w:rFonts w:hint="eastAsia"/>
          <w:lang w:eastAsia="ko-KR"/>
        </w:rPr>
        <w:t>2</w:t>
      </w:r>
      <w:r w:rsidRPr="00F92F6B">
        <w:t xml:space="preserve"> applies to a </w:t>
      </w:r>
      <w:r w:rsidRPr="00F92F6B">
        <w:rPr>
          <w:rFonts w:hint="eastAsia"/>
          <w:lang w:eastAsia="ko-KR"/>
        </w:rPr>
        <w:t xml:space="preserve">multi-hop </w:t>
      </w:r>
      <w:r w:rsidRPr="00F92F6B">
        <w:t>L2 U2N Relay</w:t>
      </w:r>
      <w:r w:rsidRPr="00F92F6B">
        <w:rPr>
          <w:rFonts w:hint="eastAsia"/>
          <w:lang w:eastAsia="ko-KR"/>
        </w:rPr>
        <w:t>(s)</w:t>
      </w:r>
      <w:r w:rsidRPr="00F92F6B">
        <w:t xml:space="preserve"> and L2 U2N Remote UE:</w:t>
      </w:r>
    </w:p>
    <w:p w14:paraId="0845942E" w14:textId="77777777" w:rsidR="00894F75" w:rsidRPr="00F92F6B" w:rsidRDefault="00894F75" w:rsidP="00894F75">
      <w:pPr>
        <w:pStyle w:val="TH"/>
      </w:pPr>
      <w:r w:rsidRPr="00F92F6B">
        <w:object w:dxaOrig="14410" w:dyaOrig="11161" w14:anchorId="2BC5E90E">
          <v:shape id="_x0000_i1120" type="#_x0000_t75" style="width:428pt;height:330.9pt" o:ole="">
            <v:imagedata r:id="rId204" o:title=""/>
          </v:shape>
          <o:OLEObject Type="Embed" ProgID="Visio.Drawing.11" ShapeID="_x0000_i1120" DrawAspect="Content" ObjectID="_1829898710" r:id="rId205"/>
        </w:object>
      </w:r>
    </w:p>
    <w:p w14:paraId="5D10B1A1" w14:textId="77777777" w:rsidR="00894F75" w:rsidRPr="00F92F6B" w:rsidRDefault="00894F75" w:rsidP="00894F75">
      <w:pPr>
        <w:pStyle w:val="TF"/>
        <w:rPr>
          <w:lang w:eastAsia="ko-KR"/>
        </w:rPr>
      </w:pPr>
      <w:r w:rsidRPr="00F92F6B">
        <w:t>Figure 16.12.5.1-</w:t>
      </w:r>
      <w:r w:rsidRPr="00F92F6B">
        <w:rPr>
          <w:rFonts w:hint="eastAsia"/>
          <w:lang w:eastAsia="ko-KR"/>
        </w:rPr>
        <w:t>2</w:t>
      </w:r>
      <w:r w:rsidRPr="00F92F6B">
        <w:t xml:space="preserve">: Procedure for </w:t>
      </w:r>
      <w:r w:rsidRPr="00F92F6B">
        <w:rPr>
          <w:rFonts w:hint="eastAsia"/>
          <w:lang w:eastAsia="ko-KR"/>
        </w:rPr>
        <w:t xml:space="preserve">multi-hop </w:t>
      </w:r>
      <w:r w:rsidRPr="00F92F6B">
        <w:rPr>
          <w:rFonts w:eastAsia="SimSun"/>
        </w:rPr>
        <w:t xml:space="preserve">L2 </w:t>
      </w:r>
      <w:r w:rsidRPr="00F92F6B">
        <w:t>U2N Remote UE connection establishment</w:t>
      </w:r>
    </w:p>
    <w:p w14:paraId="647B57A9" w14:textId="77777777" w:rsidR="00894F75" w:rsidRPr="00F92F6B" w:rsidRDefault="00894F75" w:rsidP="00894F75">
      <w:pPr>
        <w:pStyle w:val="B1"/>
        <w:rPr>
          <w:rFonts w:eastAsia="SimSun"/>
        </w:rPr>
      </w:pPr>
      <w:r w:rsidRPr="00F92F6B">
        <w:rPr>
          <w:rFonts w:eastAsia="SimSun"/>
        </w:rPr>
        <w:t>1.</w:t>
      </w:r>
      <w:r w:rsidRPr="00F92F6B">
        <w:rPr>
          <w:rFonts w:eastAsia="SimSun"/>
        </w:rPr>
        <w:tab/>
        <w:t xml:space="preserve">The L2 U2N Remote and the first L2 U2N Relay UE, and between L2 U2N Relay UEs, perform a discovery procedure and establish a PC5-RRC connection using the NR </w:t>
      </w:r>
      <w:proofErr w:type="spellStart"/>
      <w:r w:rsidRPr="00F92F6B">
        <w:rPr>
          <w:rFonts w:eastAsia="SimSun"/>
        </w:rPr>
        <w:t>sidelink</w:t>
      </w:r>
      <w:proofErr w:type="spellEnd"/>
      <w:r w:rsidRPr="00F92F6B">
        <w:rPr>
          <w:rFonts w:eastAsia="SimSun"/>
        </w:rPr>
        <w:t xml:space="preserve"> PC5 unicast link establishment procedure.</w:t>
      </w:r>
    </w:p>
    <w:p w14:paraId="6ADED6FE" w14:textId="77777777" w:rsidR="00894F75" w:rsidRPr="00F92F6B" w:rsidRDefault="00894F75" w:rsidP="00894F75">
      <w:pPr>
        <w:pStyle w:val="B1"/>
        <w:rPr>
          <w:lang w:eastAsia="ko-KR"/>
        </w:rPr>
      </w:pPr>
      <w:r w:rsidRPr="00F92F6B">
        <w:rPr>
          <w:rFonts w:eastAsia="SimSun"/>
        </w:rPr>
        <w:t>2.</w:t>
      </w:r>
      <w:r w:rsidRPr="00F92F6B">
        <w:rPr>
          <w:rFonts w:eastAsia="SimSun"/>
        </w:rPr>
        <w:tab/>
        <w:t xml:space="preserve">The </w:t>
      </w:r>
      <w:r w:rsidRPr="00F92F6B">
        <w:t xml:space="preserve">L2 </w:t>
      </w:r>
      <w:r w:rsidRPr="00F92F6B">
        <w:rPr>
          <w:rFonts w:eastAsia="SimSun"/>
        </w:rPr>
        <w:t xml:space="preserve">U2N Remote UE sends the first RRC message (i.e., </w:t>
      </w:r>
      <w:proofErr w:type="spellStart"/>
      <w:r w:rsidRPr="00F92F6B">
        <w:rPr>
          <w:rFonts w:eastAsia="SimSun"/>
          <w:i/>
          <w:iCs/>
        </w:rPr>
        <w:t>RRCSetupRequest</w:t>
      </w:r>
      <w:proofErr w:type="spellEnd"/>
      <w:r w:rsidRPr="00F92F6B">
        <w:rPr>
          <w:rFonts w:eastAsia="SimSun"/>
        </w:rPr>
        <w:t xml:space="preserve">) for its connection establishment with </w:t>
      </w:r>
      <w:proofErr w:type="spellStart"/>
      <w:r w:rsidRPr="00F92F6B">
        <w:rPr>
          <w:rFonts w:eastAsia="SimSun"/>
        </w:rPr>
        <w:t>gNB</w:t>
      </w:r>
      <w:proofErr w:type="spellEnd"/>
      <w:r w:rsidRPr="00F92F6B">
        <w:rPr>
          <w:rFonts w:eastAsia="SimSun"/>
        </w:rPr>
        <w:t xml:space="preserve"> via the </w:t>
      </w:r>
      <w:r w:rsidRPr="00F92F6B">
        <w:rPr>
          <w:rFonts w:hint="eastAsia"/>
          <w:lang w:eastAsia="ko-KR"/>
        </w:rPr>
        <w:t xml:space="preserve">first </w:t>
      </w:r>
      <w:r w:rsidRPr="00F92F6B">
        <w:t xml:space="preserve">L2 U2N </w:t>
      </w:r>
      <w:r w:rsidRPr="00F92F6B">
        <w:rPr>
          <w:rFonts w:eastAsia="SimSun"/>
        </w:rPr>
        <w:t>Relay UE, using a specified PC5</w:t>
      </w:r>
      <w:r w:rsidRPr="00F92F6B">
        <w:t xml:space="preserve"> Relay</w:t>
      </w:r>
      <w:r w:rsidRPr="00F92F6B">
        <w:rPr>
          <w:rFonts w:eastAsia="SimSun"/>
        </w:rPr>
        <w:t xml:space="preserve"> RLC channel configuration. The </w:t>
      </w:r>
      <w:r w:rsidRPr="00F92F6B">
        <w:rPr>
          <w:rFonts w:hint="eastAsia"/>
          <w:lang w:eastAsia="ko-KR"/>
        </w:rPr>
        <w:t xml:space="preserve">first </w:t>
      </w:r>
      <w:r w:rsidRPr="00F92F6B">
        <w:rPr>
          <w:rFonts w:eastAsia="SimSun"/>
        </w:rPr>
        <w:t xml:space="preserve">L2 U2N Relay UE sends the </w:t>
      </w:r>
      <w:proofErr w:type="spellStart"/>
      <w:r w:rsidRPr="00F92F6B">
        <w:rPr>
          <w:rFonts w:eastAsia="SimSun"/>
          <w:i/>
          <w:iCs/>
        </w:rPr>
        <w:t>SidelinkUEInformationNR</w:t>
      </w:r>
      <w:proofErr w:type="spellEnd"/>
      <w:r w:rsidRPr="00F92F6B">
        <w:rPr>
          <w:rFonts w:eastAsia="SimSun"/>
        </w:rPr>
        <w:t xml:space="preserve"> message to request for the dedicated configurations required to support the relay operation for the L2 U2N Remote UE. </w:t>
      </w:r>
      <w:r w:rsidRPr="00F92F6B">
        <w:rPr>
          <w:rFonts w:hint="eastAsia"/>
          <w:lang w:eastAsia="ko-KR"/>
        </w:rPr>
        <w:t>I</w:t>
      </w:r>
      <w:r w:rsidRPr="00F92F6B">
        <w:rPr>
          <w:lang w:eastAsia="ko-KR"/>
        </w:rPr>
        <w:t xml:space="preserve">f </w:t>
      </w:r>
      <w:r w:rsidRPr="00F92F6B">
        <w:rPr>
          <w:rFonts w:hint="eastAsia"/>
          <w:lang w:eastAsia="ko-KR"/>
        </w:rPr>
        <w:t xml:space="preserve">the </w:t>
      </w:r>
      <w:r w:rsidRPr="00F92F6B">
        <w:rPr>
          <w:lang w:eastAsia="ko-KR"/>
        </w:rPr>
        <w:t xml:space="preserve">first L2 U2N Relay UE is not in RRC_CONNECTED, it performs its connection establishment procedure with the </w:t>
      </w:r>
      <w:proofErr w:type="spellStart"/>
      <w:r w:rsidRPr="00F92F6B">
        <w:rPr>
          <w:lang w:eastAsia="ko-KR"/>
        </w:rPr>
        <w:t>gNB</w:t>
      </w:r>
      <w:proofErr w:type="spellEnd"/>
      <w:r w:rsidRPr="00F92F6B">
        <w:rPr>
          <w:lang w:eastAsia="ko-KR"/>
        </w:rPr>
        <w:t>.</w:t>
      </w:r>
      <w:r w:rsidRPr="00F92F6B">
        <w:rPr>
          <w:rFonts w:hint="eastAsia"/>
          <w:lang w:eastAsia="ko-KR"/>
        </w:rPr>
        <w:t xml:space="preserve"> In this case, the first L2 U2N Relay UE acts as a L2 U2N Remote UE to establish its own relay connection. The first L2 U2N Relay UE stores the first RRC message received from the L2 U2N Remote UE and sends its own first RRC message (i.e., </w:t>
      </w:r>
      <w:proofErr w:type="spellStart"/>
      <w:r w:rsidRPr="00F92F6B">
        <w:rPr>
          <w:rFonts w:hint="eastAsia"/>
          <w:i/>
          <w:iCs/>
          <w:lang w:eastAsia="ko-KR"/>
        </w:rPr>
        <w:t>RRCSetupRequest</w:t>
      </w:r>
      <w:proofErr w:type="spellEnd"/>
      <w:r w:rsidRPr="00F92F6B">
        <w:rPr>
          <w:rFonts w:hint="eastAsia"/>
          <w:lang w:eastAsia="ko-KR"/>
        </w:rPr>
        <w:t xml:space="preserve">) </w:t>
      </w:r>
      <w:r w:rsidRPr="00F92F6B">
        <w:rPr>
          <w:rFonts w:eastAsia="SimSun"/>
        </w:rPr>
        <w:t xml:space="preserve">via the </w:t>
      </w:r>
      <w:r w:rsidRPr="00F92F6B">
        <w:rPr>
          <w:rFonts w:hint="eastAsia"/>
          <w:lang w:eastAsia="ko-KR"/>
        </w:rPr>
        <w:t>parent</w:t>
      </w:r>
      <w:r w:rsidRPr="00F92F6B">
        <w:rPr>
          <w:rFonts w:eastAsia="SimSun"/>
        </w:rPr>
        <w:t xml:space="preserve"> UE, using a specified PC5</w:t>
      </w:r>
      <w:r w:rsidRPr="00F92F6B">
        <w:t xml:space="preserve"> Relay</w:t>
      </w:r>
      <w:r w:rsidRPr="00F92F6B">
        <w:rPr>
          <w:rFonts w:eastAsia="SimSun"/>
        </w:rPr>
        <w:t xml:space="preserve"> RLC channel configuration.</w:t>
      </w:r>
      <w:r w:rsidRPr="00F92F6B">
        <w:rPr>
          <w:rFonts w:hint="eastAsia"/>
          <w:lang w:eastAsia="ko-KR"/>
        </w:rPr>
        <w:t xml:space="preserve"> If the parent UE is not the last L2 U2N Relay UE and not in RRC_CONNECTED, the same connection establishment procedure as the first L2 U2N Relay UE is performed. If the parent UE is the last L2 U2N Relay UE and not in RRC_CONNECTED, the same connection establishment procedure as the L2 U2N Relay UE in the single-hop is performed. After the first L2 U2N Relay UE</w:t>
      </w:r>
      <w:r w:rsidRPr="00F92F6B">
        <w:rPr>
          <w:lang w:eastAsia="ko-KR"/>
        </w:rPr>
        <w:t>’</w:t>
      </w:r>
      <w:r w:rsidRPr="00F92F6B">
        <w:rPr>
          <w:rFonts w:hint="eastAsia"/>
          <w:lang w:eastAsia="ko-KR"/>
        </w:rPr>
        <w:t xml:space="preserve">s RRC connection establishment procedure and sending </w:t>
      </w:r>
      <w:r w:rsidRPr="00F92F6B">
        <w:rPr>
          <w:rFonts w:eastAsia="SimSun"/>
        </w:rPr>
        <w:t xml:space="preserve">the </w:t>
      </w:r>
      <w:proofErr w:type="spellStart"/>
      <w:r w:rsidRPr="00F92F6B">
        <w:rPr>
          <w:rFonts w:eastAsia="SimSun"/>
          <w:i/>
          <w:iCs/>
        </w:rPr>
        <w:t>SidelinkUEInformationNR</w:t>
      </w:r>
      <w:proofErr w:type="spellEnd"/>
      <w:r w:rsidRPr="00F92F6B">
        <w:rPr>
          <w:rFonts w:eastAsia="SimSun"/>
        </w:rPr>
        <w:t xml:space="preserve"> message, </w:t>
      </w:r>
      <w:proofErr w:type="spellStart"/>
      <w:r w:rsidRPr="00F92F6B">
        <w:rPr>
          <w:rFonts w:eastAsia="SimSun"/>
        </w:rPr>
        <w:t>gNB</w:t>
      </w:r>
      <w:proofErr w:type="spellEnd"/>
      <w:r w:rsidRPr="00F92F6B">
        <w:rPr>
          <w:rFonts w:eastAsia="SimSun"/>
        </w:rPr>
        <w:t xml:space="preserve"> configures SRB0 relaying </w:t>
      </w:r>
      <w:r w:rsidRPr="00F92F6B">
        <w:rPr>
          <w:rFonts w:hint="eastAsia"/>
          <w:lang w:eastAsia="ko-KR"/>
        </w:rPr>
        <w:t>PC5</w:t>
      </w:r>
      <w:r w:rsidRPr="00F92F6B">
        <w:rPr>
          <w:rFonts w:eastAsia="SimSun"/>
        </w:rPr>
        <w:t xml:space="preserve"> Relay RLC channel to the </w:t>
      </w:r>
      <w:r w:rsidRPr="00F92F6B">
        <w:rPr>
          <w:rFonts w:hint="eastAsia"/>
          <w:lang w:eastAsia="ko-KR"/>
        </w:rPr>
        <w:t xml:space="preserve">first L2 </w:t>
      </w:r>
      <w:r w:rsidRPr="00F92F6B">
        <w:rPr>
          <w:rFonts w:eastAsia="SimSun"/>
        </w:rPr>
        <w:t>U2N Relay UE</w:t>
      </w:r>
      <w:r w:rsidRPr="00F92F6B">
        <w:rPr>
          <w:rFonts w:hint="eastAsia"/>
          <w:lang w:eastAsia="ko-KR"/>
        </w:rPr>
        <w:t xml:space="preserve">. The first L2 U2N Relay UE sends the stored first RRC message of the L2 U2N Remote UE to the </w:t>
      </w:r>
      <w:proofErr w:type="spellStart"/>
      <w:r w:rsidRPr="00F92F6B">
        <w:rPr>
          <w:rFonts w:hint="eastAsia"/>
          <w:lang w:eastAsia="ko-KR"/>
        </w:rPr>
        <w:t>gNB</w:t>
      </w:r>
      <w:proofErr w:type="spellEnd"/>
      <w:r w:rsidRPr="00F92F6B">
        <w:rPr>
          <w:rFonts w:hint="eastAsia"/>
          <w:lang w:eastAsia="ko-KR"/>
        </w:rPr>
        <w:t xml:space="preserve"> via the parent UE. </w:t>
      </w:r>
      <w:r w:rsidRPr="00F92F6B">
        <w:rPr>
          <w:rFonts w:eastAsia="SimSun"/>
        </w:rPr>
        <w:t xml:space="preserve">The </w:t>
      </w:r>
      <w:proofErr w:type="spellStart"/>
      <w:r w:rsidRPr="00F92F6B">
        <w:rPr>
          <w:rFonts w:eastAsia="SimSun"/>
        </w:rPr>
        <w:t>gNB</w:t>
      </w:r>
      <w:proofErr w:type="spellEnd"/>
      <w:r w:rsidRPr="00F92F6B">
        <w:rPr>
          <w:rFonts w:eastAsia="SimSun"/>
        </w:rPr>
        <w:t xml:space="preserve"> responds with an </w:t>
      </w:r>
      <w:proofErr w:type="spellStart"/>
      <w:r w:rsidRPr="00F92F6B">
        <w:rPr>
          <w:rFonts w:eastAsia="SimSun"/>
          <w:i/>
          <w:iCs/>
        </w:rPr>
        <w:t>RRCSetup</w:t>
      </w:r>
      <w:proofErr w:type="spellEnd"/>
      <w:r w:rsidRPr="00F92F6B">
        <w:rPr>
          <w:rFonts w:eastAsia="SimSun"/>
        </w:rPr>
        <w:t xml:space="preserve"> message to </w:t>
      </w:r>
      <w:r w:rsidRPr="00F92F6B">
        <w:t xml:space="preserve">L2 </w:t>
      </w:r>
      <w:r w:rsidRPr="00F92F6B">
        <w:rPr>
          <w:rFonts w:eastAsia="SimSun"/>
        </w:rPr>
        <w:t xml:space="preserve">U2N Remote UE. The </w:t>
      </w:r>
      <w:proofErr w:type="spellStart"/>
      <w:r w:rsidRPr="00F92F6B">
        <w:rPr>
          <w:rFonts w:eastAsia="SimSun"/>
          <w:i/>
          <w:iCs/>
        </w:rPr>
        <w:t>RRCSetup</w:t>
      </w:r>
      <w:proofErr w:type="spellEnd"/>
      <w:r w:rsidRPr="00F92F6B">
        <w:rPr>
          <w:rFonts w:eastAsia="SimSun"/>
        </w:rPr>
        <w:t xml:space="preserve"> message is </w:t>
      </w:r>
      <w:r w:rsidRPr="00F92F6B">
        <w:rPr>
          <w:rFonts w:hint="eastAsia"/>
          <w:lang w:eastAsia="ko-KR"/>
        </w:rPr>
        <w:t>delivered</w:t>
      </w:r>
      <w:r w:rsidRPr="00F92F6B">
        <w:rPr>
          <w:rFonts w:eastAsia="SimSun"/>
        </w:rPr>
        <w:t xml:space="preserve"> to</w:t>
      </w:r>
      <w:r w:rsidRPr="00F92F6B">
        <w:rPr>
          <w:rFonts w:hint="eastAsia"/>
          <w:lang w:eastAsia="ko-KR"/>
        </w:rPr>
        <w:t>ward</w:t>
      </w:r>
      <w:r w:rsidRPr="00F92F6B">
        <w:rPr>
          <w:rFonts w:eastAsia="SimSun"/>
        </w:rPr>
        <w:t xml:space="preserve"> the </w:t>
      </w:r>
      <w:r w:rsidRPr="00F92F6B">
        <w:t xml:space="preserve">L2 </w:t>
      </w:r>
      <w:r w:rsidRPr="00F92F6B">
        <w:rPr>
          <w:rFonts w:eastAsia="SimSun"/>
        </w:rPr>
        <w:t xml:space="preserve">U2N Remote UE using SRB0 relaying </w:t>
      </w:r>
      <w:proofErr w:type="spellStart"/>
      <w:r w:rsidRPr="00F92F6B">
        <w:rPr>
          <w:rFonts w:eastAsia="SimSun"/>
        </w:rPr>
        <w:t>Uu</w:t>
      </w:r>
      <w:proofErr w:type="spellEnd"/>
      <w:r w:rsidRPr="00F92F6B">
        <w:rPr>
          <w:rFonts w:eastAsia="SimSun"/>
        </w:rPr>
        <w:t xml:space="preserve"> Relay RLC channel over </w:t>
      </w:r>
      <w:proofErr w:type="spellStart"/>
      <w:r w:rsidRPr="00F92F6B">
        <w:rPr>
          <w:rFonts w:eastAsia="SimSun"/>
        </w:rPr>
        <w:t>Uu</w:t>
      </w:r>
      <w:proofErr w:type="spellEnd"/>
      <w:r w:rsidRPr="00F92F6B">
        <w:rPr>
          <w:rFonts w:hint="eastAsia"/>
          <w:lang w:eastAsia="ko-KR"/>
        </w:rPr>
        <w:t xml:space="preserve"> or PC5 Relay RLC channel over PC5 through multiple U2N Relay UEs.</w:t>
      </w:r>
      <w:r w:rsidRPr="00F92F6B">
        <w:rPr>
          <w:rFonts w:eastAsia="SimSun"/>
        </w:rPr>
        <w:t xml:space="preserve"> </w:t>
      </w:r>
      <w:r w:rsidRPr="00F92F6B">
        <w:rPr>
          <w:rFonts w:hint="eastAsia"/>
          <w:lang w:eastAsia="ko-KR"/>
        </w:rPr>
        <w:t xml:space="preserve">The </w:t>
      </w:r>
      <w:proofErr w:type="spellStart"/>
      <w:r w:rsidRPr="00F92F6B">
        <w:rPr>
          <w:rFonts w:hint="eastAsia"/>
          <w:i/>
          <w:iCs/>
          <w:lang w:eastAsia="ko-KR"/>
        </w:rPr>
        <w:t>RRCSetup</w:t>
      </w:r>
      <w:proofErr w:type="spellEnd"/>
      <w:r w:rsidRPr="00F92F6B">
        <w:rPr>
          <w:rFonts w:hint="eastAsia"/>
          <w:lang w:eastAsia="ko-KR"/>
        </w:rPr>
        <w:t xml:space="preserve"> message for the L2 U2N Remote UE is delivered via a </w:t>
      </w:r>
      <w:r w:rsidRPr="00F92F6B">
        <w:rPr>
          <w:rFonts w:eastAsia="SimSun"/>
        </w:rPr>
        <w:t xml:space="preserve">specified PC5 </w:t>
      </w:r>
      <w:r w:rsidRPr="00F92F6B">
        <w:t>Relay</w:t>
      </w:r>
      <w:r w:rsidRPr="00F92F6B">
        <w:rPr>
          <w:rFonts w:eastAsia="SimSun"/>
        </w:rPr>
        <w:t xml:space="preserve"> RLC channel over PC5</w:t>
      </w:r>
      <w:r w:rsidRPr="00F92F6B">
        <w:rPr>
          <w:rFonts w:hint="eastAsia"/>
          <w:lang w:eastAsia="ko-KR"/>
        </w:rPr>
        <w:t xml:space="preserve"> from the first L2 U2N Relay UE to the L2 U2N Remote UE</w:t>
      </w:r>
      <w:r w:rsidRPr="00F92F6B">
        <w:rPr>
          <w:rFonts w:eastAsia="SimSun"/>
        </w:rPr>
        <w:t>.</w:t>
      </w:r>
    </w:p>
    <w:p w14:paraId="01EABDFF" w14:textId="584E67EE" w:rsidR="00894F75" w:rsidRPr="00F92F6B" w:rsidRDefault="00894F75" w:rsidP="00894F75">
      <w:pPr>
        <w:pStyle w:val="B1"/>
        <w:rPr>
          <w:lang w:eastAsia="ko-KR"/>
        </w:rPr>
      </w:pPr>
      <w:r w:rsidRPr="00F92F6B">
        <w:rPr>
          <w:rFonts w:hint="eastAsia"/>
          <w:lang w:eastAsia="ko-KR"/>
        </w:rPr>
        <w:t>3.</w:t>
      </w:r>
      <w:r w:rsidRPr="00F92F6B">
        <w:rPr>
          <w:lang w:eastAsia="ko-KR"/>
        </w:rPr>
        <w:tab/>
      </w:r>
      <w:r w:rsidRPr="00F92F6B">
        <w:rPr>
          <w:rFonts w:hint="eastAsia"/>
          <w:lang w:eastAsia="ko-KR"/>
        </w:rPr>
        <w:t xml:space="preserve">The </w:t>
      </w:r>
      <w:proofErr w:type="spellStart"/>
      <w:r w:rsidRPr="00F92F6B">
        <w:rPr>
          <w:rFonts w:hint="eastAsia"/>
          <w:lang w:eastAsia="ko-KR"/>
        </w:rPr>
        <w:t>gNB</w:t>
      </w:r>
      <w:proofErr w:type="spellEnd"/>
      <w:r w:rsidRPr="00F92F6B">
        <w:rPr>
          <w:rFonts w:hint="eastAsia"/>
          <w:lang w:eastAsia="ko-KR"/>
        </w:rPr>
        <w:t xml:space="preserve"> and the last L2 U2N Relay UE perform relaying channel setup procedure over </w:t>
      </w:r>
      <w:proofErr w:type="spellStart"/>
      <w:r w:rsidRPr="00F92F6B">
        <w:rPr>
          <w:rFonts w:hint="eastAsia"/>
          <w:lang w:eastAsia="ko-KR"/>
        </w:rPr>
        <w:t>Uu</w:t>
      </w:r>
      <w:proofErr w:type="spellEnd"/>
      <w:r w:rsidRPr="00F92F6B">
        <w:rPr>
          <w:rFonts w:hint="eastAsia"/>
          <w:lang w:eastAsia="ko-KR"/>
        </w:rPr>
        <w:t xml:space="preserve">. </w:t>
      </w:r>
      <w:r w:rsidRPr="00F92F6B">
        <w:rPr>
          <w:lang w:eastAsia="ko-KR"/>
        </w:rPr>
        <w:t>T</w:t>
      </w:r>
      <w:r w:rsidRPr="00F92F6B">
        <w:rPr>
          <w:rFonts w:hint="eastAsia"/>
          <w:lang w:eastAsia="ko-KR"/>
        </w:rPr>
        <w:t xml:space="preserve">he </w:t>
      </w:r>
      <w:proofErr w:type="spellStart"/>
      <w:r w:rsidRPr="00F92F6B">
        <w:rPr>
          <w:rFonts w:hint="eastAsia"/>
          <w:lang w:eastAsia="ko-KR"/>
        </w:rPr>
        <w:t>gNB</w:t>
      </w:r>
      <w:proofErr w:type="spellEnd"/>
      <w:r w:rsidRPr="00F92F6B">
        <w:rPr>
          <w:rFonts w:hint="eastAsia"/>
          <w:lang w:eastAsia="ko-KR"/>
        </w:rPr>
        <w:t xml:space="preserve"> and the </w:t>
      </w:r>
      <w:r w:rsidRPr="00F92F6B">
        <w:rPr>
          <w:lang w:eastAsia="ko-KR"/>
        </w:rPr>
        <w:t>intermediate</w:t>
      </w:r>
      <w:r w:rsidRPr="00F92F6B">
        <w:rPr>
          <w:rFonts w:hint="eastAsia"/>
          <w:lang w:eastAsia="ko-KR"/>
        </w:rPr>
        <w:t xml:space="preserve"> L2 U2N Relay UE(s) perform relaying channel setup procedure over PC5. According to the configuration from </w:t>
      </w:r>
      <w:proofErr w:type="spellStart"/>
      <w:r w:rsidRPr="00F92F6B">
        <w:rPr>
          <w:rFonts w:hint="eastAsia"/>
          <w:lang w:eastAsia="ko-KR"/>
        </w:rPr>
        <w:t>gNB</w:t>
      </w:r>
      <w:proofErr w:type="spellEnd"/>
      <w:r w:rsidRPr="00F92F6B">
        <w:rPr>
          <w:rFonts w:hint="eastAsia"/>
          <w:lang w:eastAsia="ko-KR"/>
        </w:rPr>
        <w:t>, the L2 U2N Relay UEs/Remote UE establishes a PC5 Relay RLC channel for relaying of SRB1 towards the L2 U2N Remote UE/Relay UEs over PC5.</w:t>
      </w:r>
    </w:p>
    <w:p w14:paraId="25878C85" w14:textId="794CF3BA" w:rsidR="00894F75" w:rsidRPr="00F92F6B" w:rsidRDefault="00894F75" w:rsidP="00894F75">
      <w:pPr>
        <w:pStyle w:val="B1"/>
        <w:rPr>
          <w:lang w:eastAsia="ko-KR"/>
        </w:rPr>
      </w:pPr>
      <w:r w:rsidRPr="00F92F6B">
        <w:rPr>
          <w:rFonts w:hint="eastAsia"/>
          <w:lang w:eastAsia="ko-KR"/>
        </w:rPr>
        <w:t>4.</w:t>
      </w:r>
      <w:r w:rsidRPr="00F92F6B">
        <w:rPr>
          <w:lang w:eastAsia="ko-KR"/>
        </w:rPr>
        <w:tab/>
      </w:r>
      <w:r w:rsidRPr="00F92F6B">
        <w:t xml:space="preserve">The </w:t>
      </w:r>
      <w:proofErr w:type="spellStart"/>
      <w:r w:rsidRPr="00F92F6B">
        <w:rPr>
          <w:i/>
        </w:rPr>
        <w:t>RRCSetupComplete</w:t>
      </w:r>
      <w:proofErr w:type="spellEnd"/>
      <w:r w:rsidRPr="00F92F6B">
        <w:t xml:space="preserve"> message is sent by the L2 U2N Remote UE to the </w:t>
      </w:r>
      <w:proofErr w:type="spellStart"/>
      <w:r w:rsidRPr="00F92F6B">
        <w:t>gNB</w:t>
      </w:r>
      <w:proofErr w:type="spellEnd"/>
      <w:r w:rsidRPr="00F92F6B">
        <w:t xml:space="preserve"> via </w:t>
      </w:r>
      <w:r w:rsidRPr="00F92F6B">
        <w:rPr>
          <w:rFonts w:hint="eastAsia"/>
          <w:lang w:eastAsia="ko-KR"/>
        </w:rPr>
        <w:t xml:space="preserve">intermediate </w:t>
      </w:r>
      <w:r w:rsidRPr="00F92F6B">
        <w:t>L2 U2N Relay UE</w:t>
      </w:r>
      <w:r w:rsidRPr="00F92F6B">
        <w:rPr>
          <w:rFonts w:hint="eastAsia"/>
          <w:lang w:eastAsia="ko-KR"/>
        </w:rPr>
        <w:t>(s)</w:t>
      </w:r>
      <w:r w:rsidRPr="00F92F6B">
        <w:t xml:space="preserve"> using SRB1 relaying channel over PC5 and SRB1 relaying channel configured to the </w:t>
      </w:r>
      <w:r w:rsidRPr="00F92F6B">
        <w:rPr>
          <w:rFonts w:hint="eastAsia"/>
          <w:lang w:eastAsia="ko-KR"/>
        </w:rPr>
        <w:t xml:space="preserve">last </w:t>
      </w:r>
      <w:r w:rsidRPr="00F92F6B">
        <w:t xml:space="preserve">L2 U2N Relay UE over </w:t>
      </w:r>
      <w:proofErr w:type="spellStart"/>
      <w:r w:rsidRPr="00F92F6B">
        <w:t>Uu</w:t>
      </w:r>
      <w:proofErr w:type="spellEnd"/>
      <w:r w:rsidRPr="00F92F6B">
        <w:t xml:space="preserve">. Then the L2 U2N Remote UE is as in RRC_CONNECTED with the </w:t>
      </w:r>
      <w:proofErr w:type="spellStart"/>
      <w:r w:rsidRPr="00F92F6B">
        <w:t>gNB</w:t>
      </w:r>
      <w:proofErr w:type="spellEnd"/>
      <w:r w:rsidRPr="00F92F6B">
        <w:rPr>
          <w:rFonts w:hint="eastAsia"/>
          <w:lang w:eastAsia="ko-KR"/>
        </w:rPr>
        <w:t>.</w:t>
      </w:r>
    </w:p>
    <w:p w14:paraId="5C269C97" w14:textId="1567EFBB" w:rsidR="00894F75" w:rsidRPr="00F92F6B" w:rsidRDefault="00894F75" w:rsidP="00894F75">
      <w:pPr>
        <w:pStyle w:val="B1"/>
        <w:rPr>
          <w:lang w:eastAsia="ko-KR"/>
        </w:rPr>
      </w:pPr>
      <w:r w:rsidRPr="00F92F6B">
        <w:rPr>
          <w:rFonts w:hint="eastAsia"/>
          <w:lang w:eastAsia="ko-KR"/>
        </w:rPr>
        <w:t>5.</w:t>
      </w:r>
      <w:r w:rsidRPr="00F92F6B">
        <w:rPr>
          <w:lang w:eastAsia="ko-KR"/>
        </w:rPr>
        <w:tab/>
      </w:r>
      <w:r w:rsidRPr="00F92F6B">
        <w:rPr>
          <w:rFonts w:eastAsia="SimSun"/>
        </w:rPr>
        <w:t xml:space="preserve">The </w:t>
      </w:r>
      <w:r w:rsidRPr="00F92F6B">
        <w:t xml:space="preserve">L2 </w:t>
      </w:r>
      <w:r w:rsidRPr="00F92F6B">
        <w:rPr>
          <w:rFonts w:eastAsia="SimSun"/>
        </w:rPr>
        <w:t xml:space="preserve">U2N Remote UE and </w:t>
      </w:r>
      <w:proofErr w:type="spellStart"/>
      <w:r w:rsidRPr="00F92F6B">
        <w:rPr>
          <w:rFonts w:eastAsia="SimSun"/>
        </w:rPr>
        <w:t>gNB</w:t>
      </w:r>
      <w:proofErr w:type="spellEnd"/>
      <w:r w:rsidRPr="00F92F6B">
        <w:rPr>
          <w:rFonts w:eastAsia="SimSun"/>
        </w:rPr>
        <w:t xml:space="preserve"> establish security following the </w:t>
      </w:r>
      <w:proofErr w:type="spellStart"/>
      <w:r w:rsidRPr="00F92F6B">
        <w:rPr>
          <w:rFonts w:eastAsia="SimSun"/>
        </w:rPr>
        <w:t>Uu</w:t>
      </w:r>
      <w:proofErr w:type="spellEnd"/>
      <w:r w:rsidRPr="00F92F6B">
        <w:rPr>
          <w:rFonts w:eastAsia="SimSun"/>
        </w:rPr>
        <w:t xml:space="preserve"> security mode procedure and the security messages are forwarded through the </w:t>
      </w:r>
      <w:r w:rsidRPr="00F92F6B">
        <w:rPr>
          <w:rFonts w:hint="eastAsia"/>
          <w:lang w:eastAsia="ko-KR"/>
        </w:rPr>
        <w:t xml:space="preserve">multiple </w:t>
      </w:r>
      <w:r w:rsidRPr="00F92F6B">
        <w:t xml:space="preserve">L2 </w:t>
      </w:r>
      <w:r w:rsidRPr="00F92F6B">
        <w:rPr>
          <w:rFonts w:eastAsia="SimSun"/>
        </w:rPr>
        <w:t>U2N Relay UE</w:t>
      </w:r>
      <w:r w:rsidRPr="00F92F6B">
        <w:rPr>
          <w:rFonts w:hint="eastAsia"/>
          <w:lang w:eastAsia="ko-KR"/>
        </w:rPr>
        <w:t>s</w:t>
      </w:r>
      <w:r w:rsidRPr="00F92F6B">
        <w:rPr>
          <w:rFonts w:eastAsia="SimSun"/>
        </w:rPr>
        <w:t>.</w:t>
      </w:r>
    </w:p>
    <w:p w14:paraId="78D03DE0" w14:textId="44A69AAD" w:rsidR="00894F75" w:rsidRPr="00F92F6B" w:rsidRDefault="00894F75" w:rsidP="00894F75">
      <w:pPr>
        <w:pStyle w:val="B1"/>
        <w:rPr>
          <w:lang w:eastAsia="ko-KR"/>
        </w:rPr>
      </w:pPr>
      <w:r w:rsidRPr="00F92F6B">
        <w:rPr>
          <w:rFonts w:hint="eastAsia"/>
          <w:lang w:eastAsia="ko-KR"/>
        </w:rPr>
        <w:t>6.</w:t>
      </w:r>
      <w:r w:rsidRPr="00F92F6B">
        <w:rPr>
          <w:lang w:eastAsia="ko-KR"/>
        </w:rPr>
        <w:tab/>
      </w:r>
      <w:r w:rsidRPr="00F92F6B">
        <w:rPr>
          <w:rFonts w:eastAsia="SimSun"/>
        </w:rPr>
        <w:t xml:space="preserve">The </w:t>
      </w:r>
      <w:proofErr w:type="spellStart"/>
      <w:r w:rsidRPr="00F92F6B">
        <w:rPr>
          <w:rFonts w:eastAsia="SimSun"/>
        </w:rPr>
        <w:t>gNB</w:t>
      </w:r>
      <w:proofErr w:type="spellEnd"/>
      <w:r w:rsidRPr="00F92F6B">
        <w:rPr>
          <w:rFonts w:eastAsia="SimSun"/>
        </w:rPr>
        <w:t xml:space="preserve"> sends an </w:t>
      </w:r>
      <w:proofErr w:type="spellStart"/>
      <w:r w:rsidRPr="00F92F6B">
        <w:rPr>
          <w:rFonts w:eastAsia="SimSun"/>
          <w:i/>
          <w:iCs/>
        </w:rPr>
        <w:t>RRCReconfiguration</w:t>
      </w:r>
      <w:proofErr w:type="spellEnd"/>
      <w:r w:rsidRPr="00F92F6B">
        <w:rPr>
          <w:rFonts w:eastAsia="SimSun"/>
        </w:rPr>
        <w:t xml:space="preserve"> message to the </w:t>
      </w:r>
      <w:r w:rsidRPr="00F92F6B">
        <w:t xml:space="preserve">L2 </w:t>
      </w:r>
      <w:r w:rsidRPr="00F92F6B">
        <w:rPr>
          <w:rFonts w:eastAsia="SimSun"/>
        </w:rPr>
        <w:t xml:space="preserve">U2N Remote UE via </w:t>
      </w:r>
      <w:r w:rsidRPr="00F92F6B">
        <w:rPr>
          <w:rFonts w:hint="eastAsia"/>
          <w:lang w:eastAsia="ko-KR"/>
        </w:rPr>
        <w:t>multiple</w:t>
      </w:r>
      <w:r w:rsidRPr="00F92F6B">
        <w:rPr>
          <w:rFonts w:eastAsia="SimSun"/>
        </w:rPr>
        <w:t xml:space="preserve"> </w:t>
      </w:r>
      <w:r w:rsidRPr="00F92F6B">
        <w:t xml:space="preserve">L2 </w:t>
      </w:r>
      <w:r w:rsidRPr="00F92F6B">
        <w:rPr>
          <w:rFonts w:eastAsia="SimSun"/>
        </w:rPr>
        <w:t>U2N Relay UE</w:t>
      </w:r>
      <w:r w:rsidRPr="00F92F6B">
        <w:rPr>
          <w:rFonts w:hint="eastAsia"/>
          <w:lang w:eastAsia="ko-KR"/>
        </w:rPr>
        <w:t>s</w:t>
      </w:r>
      <w:r w:rsidRPr="00F92F6B">
        <w:rPr>
          <w:rFonts w:eastAsia="SimSun"/>
        </w:rPr>
        <w:t xml:space="preserve">, to setup the end-to-end SRB2/DRBs of the L2 U2N Remote UE. The </w:t>
      </w:r>
      <w:r w:rsidRPr="00F92F6B">
        <w:t xml:space="preserve">L2 </w:t>
      </w:r>
      <w:r w:rsidRPr="00F92F6B">
        <w:rPr>
          <w:rFonts w:eastAsia="SimSun"/>
        </w:rPr>
        <w:t xml:space="preserve">U2N Remote UE sends an </w:t>
      </w:r>
      <w:proofErr w:type="spellStart"/>
      <w:r w:rsidRPr="00F92F6B">
        <w:rPr>
          <w:rFonts w:eastAsia="SimSun"/>
          <w:i/>
          <w:iCs/>
        </w:rPr>
        <w:t>RRCReconfigurationComplete</w:t>
      </w:r>
      <w:proofErr w:type="spellEnd"/>
      <w:r w:rsidRPr="00F92F6B">
        <w:rPr>
          <w:rFonts w:eastAsia="SimSun"/>
        </w:rPr>
        <w:t xml:space="preserve"> message to the </w:t>
      </w:r>
      <w:proofErr w:type="spellStart"/>
      <w:r w:rsidRPr="00F92F6B">
        <w:rPr>
          <w:rFonts w:eastAsia="SimSun"/>
        </w:rPr>
        <w:t>gNB</w:t>
      </w:r>
      <w:proofErr w:type="spellEnd"/>
      <w:r w:rsidRPr="00F92F6B">
        <w:rPr>
          <w:rFonts w:eastAsia="SimSun"/>
        </w:rPr>
        <w:t xml:space="preserve"> via </w:t>
      </w:r>
      <w:r w:rsidRPr="00F92F6B">
        <w:rPr>
          <w:rFonts w:hint="eastAsia"/>
          <w:lang w:eastAsia="ko-KR"/>
        </w:rPr>
        <w:t>multiple</w:t>
      </w:r>
      <w:r w:rsidRPr="00F92F6B">
        <w:rPr>
          <w:rFonts w:eastAsia="SimSun"/>
        </w:rPr>
        <w:t xml:space="preserve"> </w:t>
      </w:r>
      <w:r w:rsidRPr="00F92F6B">
        <w:t xml:space="preserve">L2 </w:t>
      </w:r>
      <w:r w:rsidRPr="00F92F6B">
        <w:rPr>
          <w:rFonts w:eastAsia="SimSun"/>
        </w:rPr>
        <w:t>U2N Relay UE</w:t>
      </w:r>
      <w:r w:rsidRPr="00F92F6B">
        <w:rPr>
          <w:rFonts w:hint="eastAsia"/>
          <w:lang w:eastAsia="ko-KR"/>
        </w:rPr>
        <w:t>s</w:t>
      </w:r>
      <w:r w:rsidRPr="00F92F6B">
        <w:rPr>
          <w:rFonts w:eastAsia="SimSun"/>
        </w:rPr>
        <w:t xml:space="preserve"> as a response. In addition, the </w:t>
      </w:r>
      <w:proofErr w:type="spellStart"/>
      <w:r w:rsidRPr="00F92F6B">
        <w:rPr>
          <w:rFonts w:eastAsia="SimSun"/>
        </w:rPr>
        <w:t>gNB</w:t>
      </w:r>
      <w:proofErr w:type="spellEnd"/>
      <w:r w:rsidRPr="00F92F6B">
        <w:rPr>
          <w:rFonts w:eastAsia="SimSun"/>
        </w:rPr>
        <w:t xml:space="preserve"> may configure additional </w:t>
      </w:r>
      <w:proofErr w:type="spellStart"/>
      <w:r w:rsidRPr="00F92F6B">
        <w:rPr>
          <w:rFonts w:eastAsia="SimSun"/>
        </w:rPr>
        <w:t>Uu</w:t>
      </w:r>
      <w:proofErr w:type="spellEnd"/>
      <w:r w:rsidRPr="00F92F6B">
        <w:rPr>
          <w:rFonts w:eastAsia="SimSun"/>
        </w:rPr>
        <w:t xml:space="preserve"> Relay RLC channels between the </w:t>
      </w:r>
      <w:proofErr w:type="spellStart"/>
      <w:r w:rsidRPr="00F92F6B">
        <w:rPr>
          <w:rFonts w:eastAsia="SimSun"/>
        </w:rPr>
        <w:t>gNB</w:t>
      </w:r>
      <w:proofErr w:type="spellEnd"/>
      <w:r w:rsidRPr="00F92F6B">
        <w:rPr>
          <w:rFonts w:eastAsia="SimSun"/>
        </w:rPr>
        <w:t xml:space="preserve"> and </w:t>
      </w:r>
      <w:r w:rsidRPr="00F92F6B">
        <w:rPr>
          <w:rFonts w:hint="eastAsia"/>
          <w:lang w:eastAsia="ko-KR"/>
        </w:rPr>
        <w:t xml:space="preserve">the last </w:t>
      </w:r>
      <w:r w:rsidRPr="00F92F6B">
        <w:t xml:space="preserve">L2 </w:t>
      </w:r>
      <w:r w:rsidRPr="00F92F6B">
        <w:rPr>
          <w:rFonts w:eastAsia="SimSun"/>
        </w:rPr>
        <w:t xml:space="preserve">U2N Relay UE, and PC5 </w:t>
      </w:r>
      <w:r w:rsidRPr="00F92F6B">
        <w:t>Relay</w:t>
      </w:r>
      <w:r w:rsidRPr="00F92F6B">
        <w:rPr>
          <w:rFonts w:eastAsia="SimSun"/>
        </w:rPr>
        <w:t xml:space="preserve"> RLC channels between </w:t>
      </w:r>
      <w:r w:rsidRPr="00F92F6B">
        <w:t xml:space="preserve">L2 </w:t>
      </w:r>
      <w:r w:rsidRPr="00F92F6B">
        <w:rPr>
          <w:rFonts w:eastAsia="SimSun"/>
        </w:rPr>
        <w:t>U2N Relay UE</w:t>
      </w:r>
      <w:r w:rsidRPr="00F92F6B">
        <w:rPr>
          <w:rFonts w:hint="eastAsia"/>
          <w:lang w:eastAsia="ko-KR"/>
        </w:rPr>
        <w:t>s,</w:t>
      </w:r>
      <w:r w:rsidRPr="00F92F6B">
        <w:rPr>
          <w:rFonts w:eastAsia="SimSun"/>
        </w:rPr>
        <w:t xml:space="preserve"> and</w:t>
      </w:r>
      <w:r w:rsidRPr="00F92F6B">
        <w:rPr>
          <w:rFonts w:hint="eastAsia"/>
          <w:lang w:eastAsia="ko-KR"/>
        </w:rPr>
        <w:t xml:space="preserve"> between the first L2 U2N Relay UE and</w:t>
      </w:r>
      <w:r w:rsidRPr="00F92F6B">
        <w:rPr>
          <w:rFonts w:eastAsia="SimSun"/>
        </w:rPr>
        <w:t xml:space="preserve"> </w:t>
      </w:r>
      <w:r w:rsidRPr="00F92F6B">
        <w:t xml:space="preserve">L2 </w:t>
      </w:r>
      <w:r w:rsidRPr="00F92F6B">
        <w:rPr>
          <w:rFonts w:eastAsia="SimSun"/>
        </w:rPr>
        <w:t>U2N Remote UE for the relaying traffic.</w:t>
      </w:r>
    </w:p>
    <w:p w14:paraId="7E90697A" w14:textId="339CD146" w:rsidR="009B7933" w:rsidRPr="00F92F6B" w:rsidRDefault="00761471" w:rsidP="009B7933">
      <w:pPr>
        <w:pStyle w:val="Heading4"/>
      </w:pPr>
      <w:bookmarkStart w:id="2157" w:name="_Toc219281103"/>
      <w:r w:rsidRPr="00F92F6B">
        <w:rPr>
          <w:rFonts w:eastAsiaTheme="minorEastAsia"/>
        </w:rPr>
        <w:t>16.12</w:t>
      </w:r>
      <w:r w:rsidR="009B7933" w:rsidRPr="00F92F6B">
        <w:rPr>
          <w:rFonts w:eastAsiaTheme="minorEastAsia"/>
        </w:rPr>
        <w:t>.5.2</w:t>
      </w:r>
      <w:r w:rsidR="009B7933" w:rsidRPr="00F92F6B">
        <w:tab/>
        <w:t>Radio Link Failure</w:t>
      </w:r>
      <w:bookmarkEnd w:id="2157"/>
    </w:p>
    <w:p w14:paraId="052B782B" w14:textId="636B1D73" w:rsidR="009B7933" w:rsidRPr="00F92F6B" w:rsidRDefault="009B7933" w:rsidP="009B7933">
      <w:r w:rsidRPr="00F92F6B">
        <w:t xml:space="preserve">The </w:t>
      </w:r>
      <w:r w:rsidR="006E0AFC" w:rsidRPr="00F92F6B">
        <w:t xml:space="preserve">L2 </w:t>
      </w:r>
      <w:r w:rsidRPr="00F92F6B">
        <w:t xml:space="preserve">U2N Remote UE in RRC_CONNECTED suspends </w:t>
      </w:r>
      <w:proofErr w:type="spellStart"/>
      <w:r w:rsidRPr="00F92F6B">
        <w:t>Uu</w:t>
      </w:r>
      <w:proofErr w:type="spellEnd"/>
      <w:r w:rsidRPr="00F92F6B">
        <w:t xml:space="preserve"> RLM (as described in </w:t>
      </w:r>
      <w:r w:rsidR="009B2094" w:rsidRPr="00F92F6B">
        <w:t>clause</w:t>
      </w:r>
      <w:r w:rsidRPr="00F92F6B">
        <w:t xml:space="preserve"> 9.2.7) when connected to </w:t>
      </w:r>
      <w:r w:rsidR="004044CA" w:rsidRPr="00F92F6B">
        <w:t xml:space="preserve">the </w:t>
      </w:r>
      <w:proofErr w:type="spellStart"/>
      <w:r w:rsidRPr="00F92F6B">
        <w:t>gNB</w:t>
      </w:r>
      <w:proofErr w:type="spellEnd"/>
      <w:r w:rsidRPr="00F92F6B">
        <w:t xml:space="preserve"> via</w:t>
      </w:r>
      <w:r w:rsidR="004044CA" w:rsidRPr="00F92F6B">
        <w:t xml:space="preserve"> a</w:t>
      </w:r>
      <w:r w:rsidRPr="00F92F6B">
        <w:t xml:space="preserve"> </w:t>
      </w:r>
      <w:r w:rsidR="006E0AFC" w:rsidRPr="00F92F6B">
        <w:t xml:space="preserve">L2 </w:t>
      </w:r>
      <w:r w:rsidRPr="00F92F6B">
        <w:t>U2N Relay UE.</w:t>
      </w:r>
    </w:p>
    <w:p w14:paraId="6FADAD0F" w14:textId="0C8C508E" w:rsidR="009B7933" w:rsidRPr="00F92F6B" w:rsidRDefault="009B7933" w:rsidP="009B7933">
      <w:r w:rsidRPr="00F92F6B">
        <w:t xml:space="preserve">The </w:t>
      </w:r>
      <w:r w:rsidR="006E0AFC" w:rsidRPr="00F92F6B">
        <w:t xml:space="preserve">L2 </w:t>
      </w:r>
      <w:r w:rsidRPr="00F92F6B">
        <w:rPr>
          <w:rFonts w:eastAsiaTheme="minorEastAsia"/>
        </w:rPr>
        <w:t>U2N Relay UE</w:t>
      </w:r>
      <w:r w:rsidRPr="00F92F6B">
        <w:t xml:space="preserve"> declares </w:t>
      </w:r>
      <w:proofErr w:type="spellStart"/>
      <w:r w:rsidR="006E0AFC" w:rsidRPr="00F92F6B">
        <w:t>Uu</w:t>
      </w:r>
      <w:proofErr w:type="spellEnd"/>
      <w:r w:rsidR="00894F75" w:rsidRPr="00F92F6B">
        <w:rPr>
          <w:rFonts w:hint="eastAsia"/>
          <w:lang w:eastAsia="ko-KR"/>
        </w:rPr>
        <w:t>/PC5</w:t>
      </w:r>
      <w:r w:rsidR="006E0AFC" w:rsidRPr="00F92F6B">
        <w:t xml:space="preserve"> </w:t>
      </w:r>
      <w:r w:rsidRPr="00F92F6B">
        <w:t xml:space="preserve">Radio Link Failure (RLF) following the same criteria as described in </w:t>
      </w:r>
      <w:r w:rsidR="009B2094" w:rsidRPr="00F92F6B">
        <w:t>clause</w:t>
      </w:r>
      <w:r w:rsidRPr="00F92F6B">
        <w:t xml:space="preserve"> 9.2.7.</w:t>
      </w:r>
    </w:p>
    <w:p w14:paraId="74D5156D" w14:textId="765FDE3E" w:rsidR="009B7933" w:rsidRPr="00F92F6B" w:rsidRDefault="009B7933" w:rsidP="009B7933">
      <w:pPr>
        <w:rPr>
          <w:rFonts w:eastAsiaTheme="minorEastAsia"/>
        </w:rPr>
      </w:pPr>
      <w:r w:rsidRPr="00F92F6B">
        <w:t xml:space="preserve">After </w:t>
      </w:r>
      <w:proofErr w:type="spellStart"/>
      <w:r w:rsidR="006E0AFC" w:rsidRPr="00F92F6B">
        <w:t>Uu</w:t>
      </w:r>
      <w:proofErr w:type="spellEnd"/>
      <w:r w:rsidR="00894F75" w:rsidRPr="00F92F6B">
        <w:rPr>
          <w:rFonts w:hint="eastAsia"/>
          <w:lang w:eastAsia="ko-KR"/>
        </w:rPr>
        <w:t>/PC5</w:t>
      </w:r>
      <w:r w:rsidR="006E0AFC" w:rsidRPr="00F92F6B">
        <w:t xml:space="preserve"> </w:t>
      </w:r>
      <w:r w:rsidRPr="00F92F6B">
        <w:t xml:space="preserve">RLF is declared, </w:t>
      </w:r>
      <w:r w:rsidRPr="00F92F6B">
        <w:rPr>
          <w:rFonts w:eastAsiaTheme="minorEastAsia"/>
        </w:rPr>
        <w:t xml:space="preserve">the </w:t>
      </w:r>
      <w:r w:rsidR="006E0AFC" w:rsidRPr="00F92F6B">
        <w:t xml:space="preserve">L2 </w:t>
      </w:r>
      <w:r w:rsidRPr="00F92F6B">
        <w:rPr>
          <w:rFonts w:eastAsiaTheme="minorEastAsia"/>
        </w:rPr>
        <w:t xml:space="preserve">U2N Relay UE takes the following action on top of the actions </w:t>
      </w:r>
      <w:r w:rsidRPr="00F92F6B">
        <w:t xml:space="preserve">described in </w:t>
      </w:r>
      <w:r w:rsidR="009B2094" w:rsidRPr="00F92F6B">
        <w:t>clause</w:t>
      </w:r>
      <w:r w:rsidRPr="00F92F6B">
        <w:t xml:space="preserve"> 9.2.7</w:t>
      </w:r>
      <w:r w:rsidRPr="00F92F6B">
        <w:rPr>
          <w:rFonts w:eastAsiaTheme="minorEastAsia"/>
        </w:rPr>
        <w:t>:</w:t>
      </w:r>
    </w:p>
    <w:p w14:paraId="2A2A6DB1" w14:textId="679076E3" w:rsidR="005C11B8" w:rsidRPr="00F92F6B" w:rsidRDefault="009B7933" w:rsidP="005C11B8">
      <w:pPr>
        <w:pStyle w:val="B1"/>
      </w:pPr>
      <w:r w:rsidRPr="00F92F6B">
        <w:t>-</w:t>
      </w:r>
      <w:r w:rsidRPr="00F92F6B">
        <w:tab/>
        <w:t xml:space="preserve">a PC5-RRC message can be used for sending an indication to its connected </w:t>
      </w:r>
      <w:r w:rsidR="006E0AFC" w:rsidRPr="00F92F6B">
        <w:t>L2</w:t>
      </w:r>
      <w:r w:rsidR="00894F75" w:rsidRPr="00F92F6B">
        <w:rPr>
          <w:rFonts w:hint="eastAsia"/>
          <w:lang w:eastAsia="ko-KR"/>
        </w:rPr>
        <w:t xml:space="preserve"> child UE(s)</w:t>
      </w:r>
      <w:r w:rsidRPr="00F92F6B">
        <w:t xml:space="preserve">, which may trigger RRC connection re-establishment for </w:t>
      </w:r>
      <w:r w:rsidR="006E0AFC" w:rsidRPr="00F92F6B">
        <w:t xml:space="preserve">L2 </w:t>
      </w:r>
      <w:r w:rsidR="00894F75" w:rsidRPr="00F92F6B">
        <w:rPr>
          <w:rFonts w:hint="eastAsia"/>
          <w:lang w:eastAsia="ko-KR"/>
        </w:rPr>
        <w:t>child UE</w:t>
      </w:r>
      <w:r w:rsidR="005C11B8" w:rsidRPr="00F92F6B">
        <w:t>; or</w:t>
      </w:r>
    </w:p>
    <w:p w14:paraId="2DA3F5E7" w14:textId="38BEE908" w:rsidR="009B7933" w:rsidRPr="00F92F6B" w:rsidRDefault="005C11B8" w:rsidP="005C11B8">
      <w:pPr>
        <w:pStyle w:val="B1"/>
      </w:pPr>
      <w:r w:rsidRPr="00F92F6B">
        <w:t>-</w:t>
      </w:r>
      <w:r w:rsidRPr="00F92F6B">
        <w:tab/>
        <w:t>indicating to upper layer to trigger PC5 unicast link release</w:t>
      </w:r>
      <w:r w:rsidR="009B7933" w:rsidRPr="00F92F6B">
        <w:rPr>
          <w:rFonts w:eastAsiaTheme="minorEastAsia"/>
        </w:rPr>
        <w:t>.</w:t>
      </w:r>
    </w:p>
    <w:p w14:paraId="061D69C6" w14:textId="39007386" w:rsidR="009B7933" w:rsidRPr="00F92F6B" w:rsidRDefault="009B7933" w:rsidP="009B7933">
      <w:pPr>
        <w:rPr>
          <w:rFonts w:eastAsia="MS Mincho"/>
        </w:rPr>
      </w:pPr>
      <w:r w:rsidRPr="00F92F6B">
        <w:rPr>
          <w:rFonts w:eastAsiaTheme="minorEastAsia"/>
        </w:rPr>
        <w:t>Upon detecting PC5 RLF</w:t>
      </w:r>
      <w:r w:rsidR="00894F75" w:rsidRPr="00F92F6B">
        <w:rPr>
          <w:rFonts w:hint="eastAsia"/>
          <w:lang w:eastAsia="ko-KR"/>
        </w:rPr>
        <w:t xml:space="preserve"> or PC5 link release</w:t>
      </w:r>
      <w:r w:rsidRPr="00F92F6B">
        <w:rPr>
          <w:rFonts w:eastAsiaTheme="minorEastAsia"/>
        </w:rPr>
        <w:t>, the</w:t>
      </w:r>
      <w:r w:rsidRPr="00F92F6B">
        <w:t xml:space="preserve"> </w:t>
      </w:r>
      <w:r w:rsidR="006E0AFC" w:rsidRPr="00F92F6B">
        <w:t xml:space="preserve">L2 </w:t>
      </w:r>
      <w:r w:rsidRPr="00F92F6B">
        <w:t>U2N</w:t>
      </w:r>
      <w:r w:rsidRPr="00F92F6B">
        <w:rPr>
          <w:rFonts w:eastAsiaTheme="minorEastAsia"/>
        </w:rPr>
        <w:t xml:space="preserve"> Remote UE may trigger </w:t>
      </w:r>
      <w:r w:rsidR="005C11B8" w:rsidRPr="00F92F6B">
        <w:t xml:space="preserve">RRC </w:t>
      </w:r>
      <w:r w:rsidRPr="00F92F6B">
        <w:rPr>
          <w:rFonts w:eastAsiaTheme="minorEastAsia"/>
        </w:rPr>
        <w:t>connection re-establishment.</w:t>
      </w:r>
    </w:p>
    <w:p w14:paraId="316F9604" w14:textId="1024F632" w:rsidR="009B7933" w:rsidRPr="00F92F6B" w:rsidRDefault="00761471" w:rsidP="009B7933">
      <w:pPr>
        <w:pStyle w:val="Heading4"/>
        <w:rPr>
          <w:rFonts w:eastAsiaTheme="minorEastAsia"/>
        </w:rPr>
      </w:pPr>
      <w:bookmarkStart w:id="2158" w:name="_Toc219281104"/>
      <w:r w:rsidRPr="00F92F6B">
        <w:rPr>
          <w:rFonts w:eastAsiaTheme="minorEastAsia"/>
        </w:rPr>
        <w:t>16.12</w:t>
      </w:r>
      <w:r w:rsidR="009B7933" w:rsidRPr="00F92F6B">
        <w:rPr>
          <w:rFonts w:eastAsiaTheme="minorEastAsia"/>
        </w:rPr>
        <w:t>.5.3</w:t>
      </w:r>
      <w:r w:rsidR="009B7933" w:rsidRPr="00F92F6B">
        <w:rPr>
          <w:rFonts w:eastAsiaTheme="minorEastAsia"/>
        </w:rPr>
        <w:tab/>
        <w:t>RRC Connection Re-establishment</w:t>
      </w:r>
      <w:bookmarkEnd w:id="2158"/>
    </w:p>
    <w:p w14:paraId="20DADD10" w14:textId="59A2F789" w:rsidR="009B7933" w:rsidRPr="00F92F6B" w:rsidRDefault="009B7933" w:rsidP="009B7933">
      <w:pPr>
        <w:rPr>
          <w:rFonts w:eastAsiaTheme="minorEastAsia"/>
        </w:rPr>
      </w:pPr>
      <w:r w:rsidRPr="00F92F6B">
        <w:rPr>
          <w:rFonts w:eastAsiaTheme="minorEastAsia"/>
        </w:rPr>
        <w:t xml:space="preserve">The </w:t>
      </w:r>
      <w:r w:rsidR="006E0AFC" w:rsidRPr="00F92F6B">
        <w:t xml:space="preserve">L2 </w:t>
      </w:r>
      <w:r w:rsidRPr="00F92F6B">
        <w:rPr>
          <w:rFonts w:eastAsiaTheme="minorEastAsia"/>
        </w:rPr>
        <w:t>U2N Remote UE may perform the following actions during the RRC connection re-establishment procedure:</w:t>
      </w:r>
    </w:p>
    <w:p w14:paraId="075F7ED7" w14:textId="4E76F0BB" w:rsidR="009B7933" w:rsidRPr="00F92F6B" w:rsidRDefault="009B7933" w:rsidP="009B7933">
      <w:pPr>
        <w:pStyle w:val="B1"/>
      </w:pPr>
      <w:r w:rsidRPr="00F92F6B">
        <w:t>-</w:t>
      </w:r>
      <w:r w:rsidRPr="00F92F6B">
        <w:tab/>
        <w:t xml:space="preserve">If only suitable cell(s) are available, the </w:t>
      </w:r>
      <w:r w:rsidR="006E0AFC" w:rsidRPr="00F92F6B">
        <w:t xml:space="preserve">L2 </w:t>
      </w:r>
      <w:r w:rsidRPr="00F92F6B">
        <w:t>U2N Remote UE initiates RRC re-establishment procedure towards a suitable cell;</w:t>
      </w:r>
    </w:p>
    <w:p w14:paraId="7591B147" w14:textId="4BF22F04" w:rsidR="009B7933" w:rsidRPr="00F92F6B" w:rsidRDefault="009B7933" w:rsidP="009B7933">
      <w:pPr>
        <w:pStyle w:val="B1"/>
      </w:pPr>
      <w:r w:rsidRPr="00F92F6B">
        <w:t>-</w:t>
      </w:r>
      <w:r w:rsidRPr="00F92F6B">
        <w:tab/>
        <w:t xml:space="preserve">If only suitable </w:t>
      </w:r>
      <w:r w:rsidR="006E0AFC" w:rsidRPr="00F92F6B">
        <w:t xml:space="preserve">L2 </w:t>
      </w:r>
      <w:r w:rsidRPr="00F92F6B">
        <w:t xml:space="preserve">U2N Relay UE(s) are available, the </w:t>
      </w:r>
      <w:r w:rsidR="006E0AFC" w:rsidRPr="00F92F6B">
        <w:t xml:space="preserve">L2 </w:t>
      </w:r>
      <w:r w:rsidRPr="00F92F6B">
        <w:t>U2N Remote UE initiates RRC re-establishment procedure towards a suitable relay UE</w:t>
      </w:r>
      <w:r w:rsidR="00240746" w:rsidRPr="00F92F6B">
        <w:t>'</w:t>
      </w:r>
      <w:r w:rsidRPr="00F92F6B">
        <w:t>s serving cell</w:t>
      </w:r>
      <w:r w:rsidR="005C11B8" w:rsidRPr="00F92F6B">
        <w:t xml:space="preserve"> via selected suitable L2 U2N Relay</w:t>
      </w:r>
      <w:r w:rsidRPr="00F92F6B">
        <w:t>;</w:t>
      </w:r>
    </w:p>
    <w:p w14:paraId="714AF351" w14:textId="52DEFA2D" w:rsidR="009B7933" w:rsidRPr="00F92F6B" w:rsidRDefault="009B7933" w:rsidP="009B7933">
      <w:pPr>
        <w:pStyle w:val="B1"/>
      </w:pPr>
      <w:r w:rsidRPr="00F92F6B">
        <w:t>-</w:t>
      </w:r>
      <w:r w:rsidRPr="00F92F6B">
        <w:tab/>
        <w:t xml:space="preserve">If both a suitable cell and a suitable relay are available, the </w:t>
      </w:r>
      <w:r w:rsidR="006E0AFC" w:rsidRPr="00F92F6B">
        <w:t xml:space="preserve">L2 </w:t>
      </w:r>
      <w:r w:rsidRPr="00F92F6B">
        <w:t>U2N Remote UE can select either one to initiate RRC re-establishment procedure based on implementation.</w:t>
      </w:r>
    </w:p>
    <w:p w14:paraId="63655473" w14:textId="44E13434" w:rsidR="009B7933" w:rsidRPr="00F92F6B" w:rsidRDefault="00761471" w:rsidP="009B7933">
      <w:pPr>
        <w:pStyle w:val="Heading4"/>
        <w:rPr>
          <w:rFonts w:eastAsiaTheme="minorEastAsia"/>
        </w:rPr>
      </w:pPr>
      <w:bookmarkStart w:id="2159" w:name="_Toc219281105"/>
      <w:r w:rsidRPr="00F92F6B">
        <w:rPr>
          <w:rFonts w:eastAsiaTheme="minorEastAsia"/>
        </w:rPr>
        <w:t>16.12</w:t>
      </w:r>
      <w:r w:rsidR="009B7933" w:rsidRPr="00F92F6B">
        <w:rPr>
          <w:rFonts w:eastAsiaTheme="minorEastAsia"/>
        </w:rPr>
        <w:t>.5.4</w:t>
      </w:r>
      <w:r w:rsidR="009B7933" w:rsidRPr="00F92F6B">
        <w:rPr>
          <w:rFonts w:eastAsiaTheme="minorEastAsia"/>
        </w:rPr>
        <w:tab/>
        <w:t>RRC Connection Resume</w:t>
      </w:r>
      <w:bookmarkEnd w:id="2159"/>
    </w:p>
    <w:p w14:paraId="41659A84" w14:textId="1F55BA7E" w:rsidR="009B7933" w:rsidRPr="00F92F6B" w:rsidRDefault="009B7933" w:rsidP="009B7933">
      <w:pPr>
        <w:rPr>
          <w:rFonts w:eastAsiaTheme="minorEastAsia"/>
        </w:rPr>
      </w:pPr>
      <w:r w:rsidRPr="00F92F6B">
        <w:t xml:space="preserve">The </w:t>
      </w:r>
      <w:r w:rsidRPr="00F92F6B">
        <w:rPr>
          <w:rFonts w:eastAsiaTheme="minorEastAsia"/>
        </w:rPr>
        <w:t>RRC connection resume</w:t>
      </w:r>
      <w:r w:rsidRPr="00F92F6B">
        <w:t xml:space="preserve"> </w:t>
      </w:r>
      <w:r w:rsidR="005C11B8" w:rsidRPr="00F92F6B">
        <w:t xml:space="preserve">procedure </w:t>
      </w:r>
      <w:r w:rsidRPr="00F92F6B">
        <w:t xml:space="preserve">described in </w:t>
      </w:r>
      <w:r w:rsidR="009B2094" w:rsidRPr="00F92F6B">
        <w:t>clause</w:t>
      </w:r>
      <w:r w:rsidRPr="00F92F6B">
        <w:t xml:space="preserve"> 9.2.2 is applied</w:t>
      </w:r>
      <w:r w:rsidRPr="00F92F6B">
        <w:rPr>
          <w:rFonts w:eastAsiaTheme="minorEastAsia"/>
        </w:rPr>
        <w:t xml:space="preserve"> to </w:t>
      </w:r>
      <w:r w:rsidR="006E0AFC" w:rsidRPr="00F92F6B">
        <w:t xml:space="preserve">L2 </w:t>
      </w:r>
      <w:r w:rsidRPr="00F92F6B">
        <w:rPr>
          <w:rFonts w:eastAsiaTheme="minorEastAsia"/>
        </w:rPr>
        <w:t>U2N Remote UE.</w:t>
      </w:r>
    </w:p>
    <w:p w14:paraId="71E59284" w14:textId="08D68F27" w:rsidR="009B7933" w:rsidRPr="00F92F6B" w:rsidRDefault="00761471" w:rsidP="009B7933">
      <w:pPr>
        <w:pStyle w:val="Heading4"/>
        <w:rPr>
          <w:rFonts w:eastAsiaTheme="minorEastAsia"/>
        </w:rPr>
      </w:pPr>
      <w:bookmarkStart w:id="2160" w:name="_Toc219281106"/>
      <w:r w:rsidRPr="00F92F6B">
        <w:rPr>
          <w:rFonts w:eastAsiaTheme="minorEastAsia"/>
        </w:rPr>
        <w:t>16.12</w:t>
      </w:r>
      <w:r w:rsidR="009B7933" w:rsidRPr="00F92F6B">
        <w:rPr>
          <w:rFonts w:eastAsiaTheme="minorEastAsia"/>
        </w:rPr>
        <w:t>.5.5</w:t>
      </w:r>
      <w:r w:rsidR="009B7933" w:rsidRPr="00F92F6B">
        <w:rPr>
          <w:rFonts w:eastAsiaTheme="minorEastAsia"/>
        </w:rPr>
        <w:tab/>
        <w:t>System Information</w:t>
      </w:r>
      <w:bookmarkEnd w:id="2160"/>
    </w:p>
    <w:p w14:paraId="2C986771" w14:textId="77777777" w:rsidR="00894F75" w:rsidRPr="00F92F6B" w:rsidRDefault="009B7933" w:rsidP="009B7933">
      <w:r w:rsidRPr="00F92F6B">
        <w:t xml:space="preserve">The in-coverage </w:t>
      </w:r>
      <w:r w:rsidR="006E0AFC" w:rsidRPr="00F92F6B">
        <w:t xml:space="preserve">L2 </w:t>
      </w:r>
      <w:r w:rsidRPr="00F92F6B">
        <w:t>U2N</w:t>
      </w:r>
      <w:r w:rsidRPr="00F92F6B">
        <w:rPr>
          <w:rFonts w:eastAsiaTheme="minorEastAsia"/>
        </w:rPr>
        <w:t xml:space="preserve"> </w:t>
      </w:r>
      <w:r w:rsidRPr="00F92F6B">
        <w:t xml:space="preserve">Remote UE is allowed to acquire any necessary SIB(s) over </w:t>
      </w:r>
      <w:proofErr w:type="spellStart"/>
      <w:r w:rsidRPr="00F92F6B">
        <w:t>Uu</w:t>
      </w:r>
      <w:proofErr w:type="spellEnd"/>
      <w:r w:rsidRPr="00F92F6B">
        <w:t xml:space="preserve"> interface irrespective of its PC5 connection to </w:t>
      </w:r>
      <w:r w:rsidR="006E0AFC" w:rsidRPr="00F92F6B">
        <w:t xml:space="preserve">L2 U2N </w:t>
      </w:r>
      <w:r w:rsidRPr="00F92F6B">
        <w:t>Relay UE.</w:t>
      </w:r>
    </w:p>
    <w:p w14:paraId="65D19FB2" w14:textId="77777777" w:rsidR="00894F75" w:rsidRPr="00F92F6B" w:rsidRDefault="00894F75" w:rsidP="00894F75">
      <w:pPr>
        <w:rPr>
          <w:lang w:eastAsia="ko-KR"/>
        </w:rPr>
      </w:pPr>
      <w:r w:rsidRPr="00F92F6B">
        <w:rPr>
          <w:lang w:eastAsia="ko-KR"/>
        </w:rPr>
        <w:t xml:space="preserve">The intermediate </w:t>
      </w:r>
      <w:r w:rsidRPr="00F92F6B">
        <w:rPr>
          <w:rFonts w:hint="eastAsia"/>
          <w:lang w:eastAsia="ko-KR"/>
        </w:rPr>
        <w:t xml:space="preserve">L2 </w:t>
      </w:r>
      <w:r w:rsidRPr="00F92F6B">
        <w:rPr>
          <w:lang w:eastAsia="ko-KR"/>
        </w:rPr>
        <w:t xml:space="preserve">U2N Relay UE </w:t>
      </w:r>
      <w:r w:rsidRPr="00F92F6B">
        <w:rPr>
          <w:rFonts w:hint="eastAsia"/>
          <w:lang w:eastAsia="ko-KR"/>
        </w:rPr>
        <w:t>acquire</w:t>
      </w:r>
      <w:r w:rsidRPr="00F92F6B">
        <w:rPr>
          <w:lang w:eastAsia="ko-KR"/>
        </w:rPr>
        <w:t>s the SIB(s) requested from the child UE(s) or the SIB(s) of its own concerned.</w:t>
      </w:r>
      <w:r w:rsidRPr="00F92F6B">
        <w:rPr>
          <w:rFonts w:hint="eastAsia"/>
          <w:lang w:eastAsia="ko-KR"/>
        </w:rPr>
        <w:t xml:space="preserve"> If the </w:t>
      </w:r>
      <w:r w:rsidRPr="00F92F6B">
        <w:rPr>
          <w:lang w:eastAsia="ko-KR"/>
        </w:rPr>
        <w:t>intermed</w:t>
      </w:r>
      <w:r w:rsidRPr="00F92F6B">
        <w:rPr>
          <w:rFonts w:hint="eastAsia"/>
          <w:lang w:eastAsia="ko-KR"/>
        </w:rPr>
        <w:t xml:space="preserve">iate L2 U2N Relay UE is in the same cell of the last L2 U2N Relay UE, it is allowed to acquire </w:t>
      </w:r>
      <w:r w:rsidRPr="00F92F6B">
        <w:t xml:space="preserve">any necessary SIB(s) over </w:t>
      </w:r>
      <w:proofErr w:type="spellStart"/>
      <w:r w:rsidRPr="00F92F6B">
        <w:t>Uu</w:t>
      </w:r>
      <w:proofErr w:type="spellEnd"/>
      <w:r w:rsidRPr="00F92F6B">
        <w:t xml:space="preserve"> interface irrespective of its PC5 connection to L2 U2N Relay UE</w:t>
      </w:r>
      <w:r w:rsidRPr="00F92F6B">
        <w:rPr>
          <w:rFonts w:hint="eastAsia"/>
          <w:lang w:eastAsia="ko-KR"/>
        </w:rPr>
        <w:t>.</w:t>
      </w:r>
    </w:p>
    <w:p w14:paraId="0F32C69F" w14:textId="710AD103" w:rsidR="009B7933" w:rsidRPr="00F92F6B" w:rsidRDefault="009B7933" w:rsidP="009B7933">
      <w:pPr>
        <w:rPr>
          <w:rFonts w:eastAsiaTheme="minorEastAsia"/>
        </w:rPr>
      </w:pPr>
      <w:r w:rsidRPr="00F92F6B">
        <w:t xml:space="preserve">The </w:t>
      </w:r>
      <w:r w:rsidR="006E0AFC" w:rsidRPr="00F92F6B">
        <w:t xml:space="preserve">L2 </w:t>
      </w:r>
      <w:r w:rsidRPr="00F92F6B">
        <w:t>U2N</w:t>
      </w:r>
      <w:r w:rsidRPr="00F92F6B">
        <w:rPr>
          <w:rFonts w:eastAsiaTheme="minorEastAsia"/>
        </w:rPr>
        <w:t xml:space="preserve"> </w:t>
      </w:r>
      <w:r w:rsidRPr="00F92F6B">
        <w:t xml:space="preserve">Remote UE </w:t>
      </w:r>
      <w:r w:rsidR="00894F75" w:rsidRPr="00F92F6B">
        <w:rPr>
          <w:rFonts w:hint="eastAsia"/>
          <w:lang w:eastAsia="ko-KR"/>
        </w:rPr>
        <w:t>or intermediate L2 U2N Relay UE</w:t>
      </w:r>
      <w:r w:rsidR="00894F75" w:rsidRPr="00F92F6B">
        <w:t xml:space="preserve"> </w:t>
      </w:r>
      <w:r w:rsidRPr="00F92F6B">
        <w:t xml:space="preserve">can also receive the system information from the </w:t>
      </w:r>
      <w:r w:rsidR="00894F75" w:rsidRPr="00F92F6B">
        <w:rPr>
          <w:rFonts w:hint="eastAsia"/>
          <w:lang w:eastAsia="ko-KR"/>
        </w:rPr>
        <w:t>parent</w:t>
      </w:r>
      <w:r w:rsidRPr="00F92F6B">
        <w:t xml:space="preserve"> UE after PC5 connection establishment with </w:t>
      </w:r>
      <w:r w:rsidR="006E0AFC" w:rsidRPr="00F92F6B">
        <w:t xml:space="preserve">L2 </w:t>
      </w:r>
      <w:r w:rsidRPr="00F92F6B">
        <w:t>U2N</w:t>
      </w:r>
      <w:r w:rsidRPr="00F92F6B">
        <w:rPr>
          <w:rFonts w:eastAsiaTheme="minorEastAsia"/>
        </w:rPr>
        <w:t xml:space="preserve"> </w:t>
      </w:r>
      <w:r w:rsidRPr="00F92F6B">
        <w:t>Relay UE.</w:t>
      </w:r>
    </w:p>
    <w:p w14:paraId="29FA6E32" w14:textId="6153B3F8" w:rsidR="009B7933" w:rsidRPr="00F92F6B" w:rsidRDefault="009B7933" w:rsidP="009B7933">
      <w:r w:rsidRPr="00F92F6B">
        <w:t xml:space="preserve">The </w:t>
      </w:r>
      <w:r w:rsidR="006E0AFC" w:rsidRPr="00F92F6B">
        <w:t xml:space="preserve">L2 </w:t>
      </w:r>
      <w:r w:rsidRPr="00F92F6B">
        <w:t>U2N</w:t>
      </w:r>
      <w:r w:rsidRPr="00F92F6B">
        <w:rPr>
          <w:rFonts w:eastAsiaTheme="minorEastAsia"/>
        </w:rPr>
        <w:t xml:space="preserve"> Remote UE in </w:t>
      </w:r>
      <w:r w:rsidRPr="00F92F6B">
        <w:t xml:space="preserve">RRC_CONNECTED can use </w:t>
      </w:r>
      <w:r w:rsidRPr="00F92F6B">
        <w:rPr>
          <w:rFonts w:eastAsiaTheme="minorEastAsia"/>
        </w:rPr>
        <w:t xml:space="preserve">the on-demand SIB framework as specified in TS 38.331 [12] to request the SIB(s) via </w:t>
      </w:r>
      <w:r w:rsidR="0028567C" w:rsidRPr="00F92F6B">
        <w:t xml:space="preserve">L2 </w:t>
      </w:r>
      <w:r w:rsidRPr="00F92F6B">
        <w:t>U2N</w:t>
      </w:r>
      <w:r w:rsidRPr="00F92F6B">
        <w:rPr>
          <w:rFonts w:eastAsiaTheme="minorEastAsia"/>
        </w:rPr>
        <w:t xml:space="preserve"> Relay UE. The</w:t>
      </w:r>
      <w:r w:rsidR="0028567C" w:rsidRPr="00F92F6B">
        <w:t xml:space="preserve"> L2</w:t>
      </w:r>
      <w:r w:rsidRPr="00F92F6B">
        <w:rPr>
          <w:rFonts w:eastAsiaTheme="minorEastAsia"/>
        </w:rPr>
        <w:t xml:space="preserve"> </w:t>
      </w:r>
      <w:r w:rsidRPr="00F92F6B">
        <w:t>U2N</w:t>
      </w:r>
      <w:r w:rsidRPr="00F92F6B">
        <w:rPr>
          <w:rFonts w:eastAsiaTheme="minorEastAsia"/>
        </w:rPr>
        <w:t xml:space="preserve"> Remote UE in </w:t>
      </w:r>
      <w:r w:rsidRPr="00F92F6B">
        <w:t>RRC_</w:t>
      </w:r>
      <w:r w:rsidRPr="00F92F6B">
        <w:rPr>
          <w:rFonts w:eastAsiaTheme="minorEastAsia"/>
        </w:rPr>
        <w:t xml:space="preserve">IDLE or </w:t>
      </w:r>
      <w:r w:rsidRPr="00F92F6B">
        <w:t>RRC_</w:t>
      </w:r>
      <w:r w:rsidRPr="00F92F6B">
        <w:rPr>
          <w:rFonts w:eastAsiaTheme="minorEastAsia"/>
        </w:rPr>
        <w:t xml:space="preserve">INACTIVE can inform </w:t>
      </w:r>
      <w:r w:rsidR="0028567C" w:rsidRPr="00F92F6B">
        <w:t xml:space="preserve">L2 </w:t>
      </w:r>
      <w:r w:rsidR="00894F75" w:rsidRPr="00F92F6B">
        <w:rPr>
          <w:rFonts w:hint="eastAsia"/>
          <w:lang w:eastAsia="ko-KR"/>
        </w:rPr>
        <w:t>parent</w:t>
      </w:r>
      <w:r w:rsidRPr="00F92F6B">
        <w:rPr>
          <w:rFonts w:eastAsiaTheme="minorEastAsia"/>
        </w:rPr>
        <w:t xml:space="preserve"> UE of its requested SIB type(s) via PC5-RRC message. Then, </w:t>
      </w:r>
      <w:r w:rsidR="00894F75" w:rsidRPr="00F92F6B">
        <w:rPr>
          <w:rFonts w:hint="eastAsia"/>
          <w:lang w:eastAsia="ko-KR"/>
        </w:rPr>
        <w:t xml:space="preserve">the </w:t>
      </w:r>
      <w:r w:rsidR="0028567C" w:rsidRPr="00F92F6B">
        <w:t xml:space="preserve">L2 </w:t>
      </w:r>
      <w:r w:rsidRPr="00F92F6B">
        <w:t>U2N</w:t>
      </w:r>
      <w:r w:rsidRPr="00F92F6B">
        <w:rPr>
          <w:rFonts w:eastAsiaTheme="minorEastAsia"/>
        </w:rPr>
        <w:t xml:space="preserve"> Relay UE </w:t>
      </w:r>
      <w:r w:rsidR="00894F75" w:rsidRPr="00F92F6B">
        <w:rPr>
          <w:rFonts w:hint="eastAsia"/>
          <w:lang w:eastAsia="ko-KR"/>
        </w:rPr>
        <w:t>in single-hop,</w:t>
      </w:r>
      <w:r w:rsidR="00894F75" w:rsidRPr="00F92F6B">
        <w:rPr>
          <w:rFonts w:eastAsiaTheme="minorEastAsia"/>
        </w:rPr>
        <w:t xml:space="preserve"> </w:t>
      </w:r>
      <w:r w:rsidR="00894F75" w:rsidRPr="00F92F6B">
        <w:rPr>
          <w:rFonts w:hint="eastAsia"/>
          <w:lang w:eastAsia="ko-KR"/>
        </w:rPr>
        <w:t>the last L2 U2N Relay UE or the intermediate L2 U2N Relay UE</w:t>
      </w:r>
      <w:r w:rsidR="00894F75" w:rsidRPr="00F92F6B">
        <w:rPr>
          <w:rFonts w:eastAsiaTheme="minorEastAsia"/>
        </w:rPr>
        <w:t xml:space="preserve"> </w:t>
      </w:r>
      <w:r w:rsidRPr="00F92F6B">
        <w:rPr>
          <w:rFonts w:eastAsiaTheme="minorEastAsia"/>
        </w:rPr>
        <w:t>triggers on-demand SI/SIB acquisition procedure as specified in TS</w:t>
      </w:r>
      <w:r w:rsidR="00FC7DAC" w:rsidRPr="00F92F6B">
        <w:rPr>
          <w:rFonts w:eastAsiaTheme="minorEastAsia"/>
        </w:rPr>
        <w:t xml:space="preserve"> </w:t>
      </w:r>
      <w:r w:rsidRPr="00F92F6B">
        <w:rPr>
          <w:rFonts w:eastAsiaTheme="minorEastAsia"/>
        </w:rPr>
        <w:t>38.331 [12] according to its own RRC state (if needed) and sends the acquired SI(s)/SIB(s) to</w:t>
      </w:r>
      <w:r w:rsidR="0028567C" w:rsidRPr="00F92F6B">
        <w:t xml:space="preserve"> L2</w:t>
      </w:r>
      <w:r w:rsidRPr="00F92F6B">
        <w:t xml:space="preserve"> </w:t>
      </w:r>
      <w:r w:rsidR="00894F75" w:rsidRPr="00F92F6B">
        <w:rPr>
          <w:rFonts w:hint="eastAsia"/>
          <w:lang w:eastAsia="ko-KR"/>
        </w:rPr>
        <w:t>child</w:t>
      </w:r>
      <w:r w:rsidRPr="00F92F6B">
        <w:rPr>
          <w:rFonts w:eastAsiaTheme="minorEastAsia"/>
        </w:rPr>
        <w:t xml:space="preserve"> UE via PC5-RRC</w:t>
      </w:r>
      <w:r w:rsidR="0028567C" w:rsidRPr="00F92F6B">
        <w:t xml:space="preserve"> message</w:t>
      </w:r>
      <w:r w:rsidRPr="00F92F6B">
        <w:rPr>
          <w:rFonts w:eastAsiaTheme="minorEastAsia"/>
        </w:rPr>
        <w:t>.</w:t>
      </w:r>
    </w:p>
    <w:p w14:paraId="076242FE" w14:textId="7D41E077" w:rsidR="009B7933" w:rsidRPr="00F92F6B" w:rsidRDefault="009B7933" w:rsidP="009B7933">
      <w:r w:rsidRPr="00F92F6B">
        <w:t xml:space="preserve">Any SIB that the RRC_IDLE or RRC_INACTIVE </w:t>
      </w:r>
      <w:r w:rsidR="0028567C" w:rsidRPr="00F92F6B">
        <w:t xml:space="preserve">L2 </w:t>
      </w:r>
      <w:r w:rsidRPr="00F92F6B">
        <w:rPr>
          <w:rFonts w:eastAsia="SimSun"/>
        </w:rPr>
        <w:t xml:space="preserve">U2N </w:t>
      </w:r>
      <w:r w:rsidRPr="00F92F6B">
        <w:t xml:space="preserve">Remote UE has a requirement to use (e.g., for relay purpose) can be requested by the </w:t>
      </w:r>
      <w:r w:rsidR="0028567C" w:rsidRPr="00F92F6B">
        <w:t xml:space="preserve">L2 </w:t>
      </w:r>
      <w:r w:rsidRPr="00F92F6B">
        <w:rPr>
          <w:rFonts w:eastAsia="SimSun"/>
        </w:rPr>
        <w:t xml:space="preserve">U2N </w:t>
      </w:r>
      <w:r w:rsidRPr="00F92F6B">
        <w:t xml:space="preserve">Remote UE (from the </w:t>
      </w:r>
      <w:r w:rsidR="0028567C" w:rsidRPr="00F92F6B">
        <w:t xml:space="preserve">L2 </w:t>
      </w:r>
      <w:r w:rsidRPr="00F92F6B">
        <w:rPr>
          <w:rFonts w:eastAsia="SimSun"/>
        </w:rPr>
        <w:t xml:space="preserve">U2N </w:t>
      </w:r>
      <w:r w:rsidRPr="00F92F6B">
        <w:t xml:space="preserve">Relay UE or the network). For SIBs that have been requested by the </w:t>
      </w:r>
      <w:r w:rsidR="0028567C" w:rsidRPr="00F92F6B">
        <w:t xml:space="preserve">L2 </w:t>
      </w:r>
      <w:r w:rsidRPr="00F92F6B">
        <w:rPr>
          <w:rFonts w:eastAsia="SimSun"/>
        </w:rPr>
        <w:t xml:space="preserve">U2N </w:t>
      </w:r>
      <w:r w:rsidRPr="00F92F6B">
        <w:t xml:space="preserve">Remote UE from the </w:t>
      </w:r>
      <w:r w:rsidR="0028567C" w:rsidRPr="00F92F6B">
        <w:t xml:space="preserve">L2 </w:t>
      </w:r>
      <w:r w:rsidRPr="00F92F6B">
        <w:rPr>
          <w:rFonts w:eastAsia="SimSun"/>
        </w:rPr>
        <w:t xml:space="preserve">U2N </w:t>
      </w:r>
      <w:r w:rsidRPr="00F92F6B">
        <w:t xml:space="preserve">Relay UE, the </w:t>
      </w:r>
      <w:r w:rsidR="0028567C" w:rsidRPr="00F92F6B">
        <w:t xml:space="preserve">L2 </w:t>
      </w:r>
      <w:r w:rsidRPr="00F92F6B">
        <w:rPr>
          <w:rFonts w:eastAsia="SimSun"/>
        </w:rPr>
        <w:t xml:space="preserve">U2N </w:t>
      </w:r>
      <w:r w:rsidRPr="00F92F6B">
        <w:t xml:space="preserve">Relay UE forwards them again in case of any update for requested SIB(s). In case of RRC_CONNECTED </w:t>
      </w:r>
      <w:r w:rsidR="0028567C" w:rsidRPr="00F92F6B">
        <w:t xml:space="preserve">L2 </w:t>
      </w:r>
      <w:r w:rsidRPr="00F92F6B">
        <w:rPr>
          <w:rFonts w:eastAsia="SimSun"/>
        </w:rPr>
        <w:t xml:space="preserve">U2N </w:t>
      </w:r>
      <w:r w:rsidRPr="00F92F6B">
        <w:t xml:space="preserve">Remote UE(s), it is the responsibility of the network to send updated SIB(s) to </w:t>
      </w:r>
      <w:r w:rsidR="0028567C" w:rsidRPr="00F92F6B">
        <w:t xml:space="preserve">L2 </w:t>
      </w:r>
      <w:r w:rsidRPr="00F92F6B">
        <w:rPr>
          <w:rFonts w:eastAsia="SimSun"/>
        </w:rPr>
        <w:t xml:space="preserve">U2N </w:t>
      </w:r>
      <w:r w:rsidRPr="00F92F6B">
        <w:t xml:space="preserve">Remote UE(s) when they are updated. The </w:t>
      </w:r>
      <w:r w:rsidR="0028567C" w:rsidRPr="00F92F6B">
        <w:t xml:space="preserve">L2 </w:t>
      </w:r>
      <w:r w:rsidRPr="00F92F6B">
        <w:rPr>
          <w:rFonts w:eastAsia="SimSun"/>
        </w:rPr>
        <w:t xml:space="preserve">U2N </w:t>
      </w:r>
      <w:r w:rsidRPr="00F92F6B">
        <w:t xml:space="preserve">Remote UE de-configures SI request with </w:t>
      </w:r>
      <w:r w:rsidR="0028567C" w:rsidRPr="00F92F6B">
        <w:t xml:space="preserve">L2 </w:t>
      </w:r>
      <w:r w:rsidRPr="00F92F6B">
        <w:rPr>
          <w:rFonts w:eastAsia="SimSun"/>
        </w:rPr>
        <w:t xml:space="preserve">U2N </w:t>
      </w:r>
      <w:r w:rsidRPr="00F92F6B">
        <w:t>Relay UE when entering into RRC_CONNECTED state.</w:t>
      </w:r>
    </w:p>
    <w:p w14:paraId="5FB0C10B" w14:textId="5E601C61" w:rsidR="009B7933" w:rsidRPr="00F92F6B" w:rsidRDefault="009B7933" w:rsidP="009B7933">
      <w:r w:rsidRPr="00F92F6B">
        <w:t xml:space="preserve">For SIB1 forwarding, for </w:t>
      </w:r>
      <w:r w:rsidR="0028567C" w:rsidRPr="00F92F6B">
        <w:t xml:space="preserve">L2 </w:t>
      </w:r>
      <w:r w:rsidRPr="00F92F6B">
        <w:t xml:space="preserve">U2N Remote UE, both request-based delivery (i.e., SIB1 request by the </w:t>
      </w:r>
      <w:r w:rsidRPr="00F92F6B">
        <w:rPr>
          <w:rFonts w:eastAsia="SimSun"/>
        </w:rPr>
        <w:t xml:space="preserve">U2N </w:t>
      </w:r>
      <w:r w:rsidRPr="00F92F6B">
        <w:t xml:space="preserve">Remote UE) and unsolicited forwarding are supported by </w:t>
      </w:r>
      <w:r w:rsidR="0028567C" w:rsidRPr="00F92F6B">
        <w:t xml:space="preserve">L2 </w:t>
      </w:r>
      <w:r w:rsidRPr="00F92F6B">
        <w:rPr>
          <w:rFonts w:eastAsia="SimSun"/>
        </w:rPr>
        <w:t xml:space="preserve">U2N </w:t>
      </w:r>
      <w:r w:rsidRPr="00F92F6B">
        <w:t xml:space="preserve">Relay UE, of which the usage is left to </w:t>
      </w:r>
      <w:r w:rsidR="0028567C" w:rsidRPr="00F92F6B">
        <w:t xml:space="preserve">L2 </w:t>
      </w:r>
      <w:r w:rsidRPr="00F92F6B">
        <w:rPr>
          <w:rFonts w:eastAsia="SimSun"/>
        </w:rPr>
        <w:t xml:space="preserve">U2N </w:t>
      </w:r>
      <w:r w:rsidRPr="00F92F6B">
        <w:t xml:space="preserve">Relay UE implementation. If SIB1 changes, for </w:t>
      </w:r>
      <w:r w:rsidR="0028567C" w:rsidRPr="00F92F6B">
        <w:t xml:space="preserve">L2 </w:t>
      </w:r>
      <w:r w:rsidRPr="00F92F6B">
        <w:rPr>
          <w:rFonts w:eastAsia="SimSun"/>
        </w:rPr>
        <w:t xml:space="preserve">U2N </w:t>
      </w:r>
      <w:r w:rsidRPr="00F92F6B">
        <w:t xml:space="preserve">Remote UE in RRC_IDLE or RRC_INACTIVE, the </w:t>
      </w:r>
      <w:r w:rsidR="0028567C" w:rsidRPr="00F92F6B">
        <w:t xml:space="preserve">L2 </w:t>
      </w:r>
      <w:r w:rsidRPr="00F92F6B">
        <w:t>U2N Relay UE always forwards SIB1.</w:t>
      </w:r>
    </w:p>
    <w:p w14:paraId="1AEABABC" w14:textId="46AF8229" w:rsidR="009B7933" w:rsidRPr="00F92F6B" w:rsidRDefault="009B7933" w:rsidP="009B7933">
      <w:r w:rsidRPr="00F92F6B">
        <w:t xml:space="preserve">For the L2 U2N Remote UE in RRC_IDLE or RRC_INACTIVE, the short message over </w:t>
      </w:r>
      <w:proofErr w:type="spellStart"/>
      <w:r w:rsidRPr="00F92F6B">
        <w:t>Uu</w:t>
      </w:r>
      <w:proofErr w:type="spellEnd"/>
      <w:r w:rsidRPr="00F92F6B">
        <w:t xml:space="preserve"> interface is not forwarded by the L2 U2N Relay UE to the L2 U2N Remote UE. The L2 U2N Relay UE can forward PWS SIBs to its connected L2 U2N Remote UE(s).</w:t>
      </w:r>
    </w:p>
    <w:p w14:paraId="3A0A7BD0" w14:textId="7F4CB1B7" w:rsidR="009B7933" w:rsidRPr="00F92F6B" w:rsidRDefault="009B7933" w:rsidP="009B7933">
      <w:pPr>
        <w:rPr>
          <w:rFonts w:eastAsiaTheme="minorEastAsia"/>
        </w:rPr>
      </w:pPr>
      <w:r w:rsidRPr="00F92F6B">
        <w:t>RAN sharing is supported for L2 U2N Relay UE. In particular, the L2 U2N Relay UE may forward, via discovery message, cell access related information before the establishment of a PC5-RRC connection.</w:t>
      </w:r>
    </w:p>
    <w:p w14:paraId="3F3CB946" w14:textId="355EDF5D" w:rsidR="009B7933" w:rsidRPr="00F92F6B" w:rsidRDefault="00761471" w:rsidP="009B7933">
      <w:pPr>
        <w:pStyle w:val="Heading4"/>
        <w:rPr>
          <w:rFonts w:eastAsiaTheme="minorEastAsia"/>
        </w:rPr>
      </w:pPr>
      <w:bookmarkStart w:id="2161" w:name="_Toc219281107"/>
      <w:r w:rsidRPr="00F92F6B">
        <w:rPr>
          <w:rFonts w:eastAsiaTheme="minorEastAsia"/>
        </w:rPr>
        <w:t>16.12</w:t>
      </w:r>
      <w:r w:rsidR="009B7933" w:rsidRPr="00F92F6B">
        <w:rPr>
          <w:rFonts w:eastAsiaTheme="minorEastAsia"/>
        </w:rPr>
        <w:t>.5.6</w:t>
      </w:r>
      <w:r w:rsidR="009B7933" w:rsidRPr="00F92F6B">
        <w:rPr>
          <w:rFonts w:eastAsiaTheme="minorEastAsia"/>
        </w:rPr>
        <w:tab/>
        <w:t>Paging</w:t>
      </w:r>
      <w:bookmarkEnd w:id="2161"/>
    </w:p>
    <w:p w14:paraId="179C7CB0" w14:textId="4CC60264" w:rsidR="009B7933" w:rsidRPr="00F92F6B" w:rsidRDefault="009B7933" w:rsidP="009B7933">
      <w:pPr>
        <w:rPr>
          <w:rFonts w:eastAsiaTheme="minorEastAsia"/>
        </w:rPr>
      </w:pPr>
      <w:r w:rsidRPr="00F92F6B">
        <w:t xml:space="preserve">When </w:t>
      </w:r>
      <w:r w:rsidRPr="00F92F6B">
        <w:rPr>
          <w:rFonts w:eastAsiaTheme="minorEastAsia"/>
        </w:rPr>
        <w:t xml:space="preserve">both </w:t>
      </w:r>
      <w:r w:rsidR="0028567C" w:rsidRPr="00F92F6B">
        <w:t xml:space="preserve">L2 </w:t>
      </w:r>
      <w:r w:rsidRPr="00F92F6B">
        <w:t>U2N</w:t>
      </w:r>
      <w:r w:rsidRPr="00F92F6B">
        <w:rPr>
          <w:rFonts w:eastAsiaTheme="minorEastAsia"/>
        </w:rPr>
        <w:t xml:space="preserve"> Relay UE and </w:t>
      </w:r>
      <w:r w:rsidR="0028567C" w:rsidRPr="00F92F6B">
        <w:t xml:space="preserve">L2 </w:t>
      </w:r>
      <w:r w:rsidRPr="00F92F6B">
        <w:t>U2N</w:t>
      </w:r>
      <w:r w:rsidRPr="00F92F6B">
        <w:rPr>
          <w:rFonts w:eastAsiaTheme="minorEastAsia"/>
        </w:rPr>
        <w:t xml:space="preserve"> Remote UE are </w:t>
      </w:r>
      <w:r w:rsidRPr="00F92F6B">
        <w:t xml:space="preserve">in RRC IDLE or RRC INACTIVE, the </w:t>
      </w:r>
      <w:r w:rsidR="0028567C" w:rsidRPr="00F92F6B">
        <w:t xml:space="preserve">L2 </w:t>
      </w:r>
      <w:r w:rsidRPr="00F92F6B">
        <w:t>U2N</w:t>
      </w:r>
      <w:r w:rsidRPr="00F92F6B">
        <w:rPr>
          <w:rFonts w:eastAsiaTheme="minorEastAsia"/>
        </w:rPr>
        <w:t xml:space="preserve"> </w:t>
      </w:r>
      <w:r w:rsidRPr="00F92F6B">
        <w:t xml:space="preserve">Relay UE monitors paging occasions of its connected </w:t>
      </w:r>
      <w:r w:rsidR="0028567C" w:rsidRPr="00F92F6B">
        <w:t xml:space="preserve">L2 </w:t>
      </w:r>
      <w:r w:rsidRPr="00F92F6B">
        <w:t xml:space="preserve">U2N Remote UE(s). </w:t>
      </w:r>
      <w:r w:rsidRPr="00F92F6B">
        <w:rPr>
          <w:rFonts w:eastAsiaTheme="minorEastAsia"/>
        </w:rPr>
        <w:t xml:space="preserve">When a </w:t>
      </w:r>
      <w:r w:rsidR="0028567C" w:rsidRPr="00F92F6B">
        <w:t xml:space="preserve">L2 </w:t>
      </w:r>
      <w:r w:rsidRPr="00F92F6B">
        <w:t>U2N</w:t>
      </w:r>
      <w:r w:rsidRPr="00F92F6B">
        <w:rPr>
          <w:rFonts w:eastAsiaTheme="minorEastAsia"/>
        </w:rPr>
        <w:t xml:space="preserve"> Relay UE needs to monitor paging for a </w:t>
      </w:r>
      <w:r w:rsidR="0028567C" w:rsidRPr="00F92F6B">
        <w:t xml:space="preserve">L2 </w:t>
      </w:r>
      <w:r w:rsidRPr="00F92F6B">
        <w:t>U2N</w:t>
      </w:r>
      <w:r w:rsidRPr="00F92F6B">
        <w:rPr>
          <w:rFonts w:eastAsiaTheme="minorEastAsia"/>
        </w:rPr>
        <w:t xml:space="preserve"> Remote UE, the </w:t>
      </w:r>
      <w:r w:rsidR="0028567C" w:rsidRPr="00F92F6B">
        <w:t xml:space="preserve">L2 </w:t>
      </w:r>
      <w:r w:rsidRPr="00F92F6B">
        <w:t>U2N</w:t>
      </w:r>
      <w:r w:rsidRPr="00F92F6B">
        <w:rPr>
          <w:rFonts w:eastAsiaTheme="minorEastAsia"/>
        </w:rPr>
        <w:t xml:space="preserve"> Relay UE should monitor all POs of the</w:t>
      </w:r>
      <w:r w:rsidRPr="00F92F6B">
        <w:t xml:space="preserve"> </w:t>
      </w:r>
      <w:r w:rsidR="0028567C" w:rsidRPr="00F92F6B">
        <w:t xml:space="preserve">L2 </w:t>
      </w:r>
      <w:r w:rsidRPr="00F92F6B">
        <w:t>U2N</w:t>
      </w:r>
      <w:r w:rsidRPr="00F92F6B">
        <w:rPr>
          <w:rFonts w:eastAsiaTheme="minorEastAsia"/>
        </w:rPr>
        <w:t xml:space="preserve"> Remote UE.</w:t>
      </w:r>
    </w:p>
    <w:p w14:paraId="624E8608" w14:textId="77777777" w:rsidR="00894F75" w:rsidRPr="00F92F6B" w:rsidRDefault="00894F75" w:rsidP="009B7933">
      <w:pPr>
        <w:rPr>
          <w:lang w:eastAsia="ko-KR"/>
        </w:rPr>
      </w:pPr>
      <w:r w:rsidRPr="00F92F6B">
        <w:rPr>
          <w:lang w:eastAsia="ko-KR"/>
        </w:rPr>
        <w:t xml:space="preserve">When the intermediate L2 U2N Relay UE is in RRC_IDLE or RRC_INACTIVE, and the intermediate L2 U2N Relay UE exists in the same cell as the last L2 U2N Relay UE, the intermediate L2 U2N Relay UE </w:t>
      </w:r>
      <w:r w:rsidRPr="00F92F6B">
        <w:rPr>
          <w:rFonts w:hint="eastAsia"/>
          <w:lang w:eastAsia="ko-KR"/>
        </w:rPr>
        <w:t xml:space="preserve">can </w:t>
      </w:r>
      <w:r w:rsidRPr="00F92F6B">
        <w:rPr>
          <w:lang w:eastAsia="ko-KR"/>
        </w:rPr>
        <w:t xml:space="preserve">monitor paging via the </w:t>
      </w:r>
      <w:proofErr w:type="spellStart"/>
      <w:r w:rsidRPr="00F92F6B">
        <w:rPr>
          <w:lang w:eastAsia="ko-KR"/>
        </w:rPr>
        <w:t>Uu</w:t>
      </w:r>
      <w:proofErr w:type="spellEnd"/>
      <w:r w:rsidRPr="00F92F6B">
        <w:rPr>
          <w:lang w:eastAsia="ko-KR"/>
        </w:rPr>
        <w:t xml:space="preserve"> link </w:t>
      </w:r>
      <w:r w:rsidRPr="00F92F6B">
        <w:rPr>
          <w:rFonts w:hint="eastAsia"/>
          <w:lang w:eastAsia="ko-KR"/>
        </w:rPr>
        <w:t xml:space="preserve">for all the downstream UE(s) </w:t>
      </w:r>
      <w:r w:rsidRPr="00F92F6B">
        <w:rPr>
          <w:lang w:eastAsia="ko-KR"/>
        </w:rPr>
        <w:t>if the intermediate L2 U2N Relay UE hasn't requested paging monitoring to the parent UE.</w:t>
      </w:r>
    </w:p>
    <w:p w14:paraId="69681FA3" w14:textId="6EE295F7" w:rsidR="009B7933" w:rsidRPr="00F92F6B" w:rsidRDefault="009B7933" w:rsidP="009B7933">
      <w:pPr>
        <w:rPr>
          <w:rFonts w:eastAsiaTheme="minorEastAsia"/>
        </w:rPr>
      </w:pPr>
      <w:r w:rsidRPr="00F92F6B">
        <w:rPr>
          <w:rFonts w:eastAsiaTheme="minorEastAsia"/>
        </w:rPr>
        <w:t xml:space="preserve">When </w:t>
      </w:r>
      <w:r w:rsidR="0028567C" w:rsidRPr="00F92F6B">
        <w:t xml:space="preserve">L2 </w:t>
      </w:r>
      <w:r w:rsidRPr="00F92F6B">
        <w:rPr>
          <w:rFonts w:eastAsiaTheme="minorEastAsia"/>
        </w:rPr>
        <w:t>U2N Relay UE is in RRC</w:t>
      </w:r>
      <w:r w:rsidR="0028567C" w:rsidRPr="00F92F6B">
        <w:rPr>
          <w:rFonts w:eastAsiaTheme="minorEastAsia"/>
        </w:rPr>
        <w:t>_</w:t>
      </w:r>
      <w:r w:rsidRPr="00F92F6B">
        <w:rPr>
          <w:rFonts w:eastAsiaTheme="minorEastAsia"/>
        </w:rPr>
        <w:t xml:space="preserve">CONNECTED and </w:t>
      </w:r>
      <w:r w:rsidR="0028567C" w:rsidRPr="00F92F6B">
        <w:t xml:space="preserve">L2 </w:t>
      </w:r>
      <w:r w:rsidRPr="00F92F6B">
        <w:rPr>
          <w:rFonts w:eastAsiaTheme="minorEastAsia"/>
        </w:rPr>
        <w:t xml:space="preserve">U2N Remote UE(s) </w:t>
      </w:r>
      <w:r w:rsidR="00894F75" w:rsidRPr="00F92F6B">
        <w:rPr>
          <w:rFonts w:hint="eastAsia"/>
          <w:lang w:eastAsia="ko-KR"/>
        </w:rPr>
        <w:t>or child UE(s)</w:t>
      </w:r>
      <w:r w:rsidR="00894F75" w:rsidRPr="00F92F6B">
        <w:rPr>
          <w:lang w:eastAsia="ko-KR"/>
        </w:rPr>
        <w:t xml:space="preserve"> </w:t>
      </w:r>
      <w:r w:rsidRPr="00F92F6B">
        <w:rPr>
          <w:rFonts w:eastAsiaTheme="minorEastAsia"/>
        </w:rPr>
        <w:t>is in RRC_IDLE or RRC_INACTIVE, there are two options for paging delivery:</w:t>
      </w:r>
    </w:p>
    <w:p w14:paraId="5A9296CA" w14:textId="72318380" w:rsidR="009B7933" w:rsidRPr="00F92F6B" w:rsidRDefault="009B7933" w:rsidP="009B7933">
      <w:pPr>
        <w:pStyle w:val="B1"/>
      </w:pPr>
      <w:r w:rsidRPr="00F92F6B">
        <w:t>-</w:t>
      </w:r>
      <w:r w:rsidRPr="00F92F6B">
        <w:tab/>
        <w:t xml:space="preserve">The </w:t>
      </w:r>
      <w:r w:rsidR="0028567C" w:rsidRPr="00F92F6B">
        <w:t xml:space="preserve">L2 </w:t>
      </w:r>
      <w:r w:rsidRPr="00F92F6B">
        <w:t>U2N Relay UE monitors POs of its connected</w:t>
      </w:r>
      <w:r w:rsidR="0028567C" w:rsidRPr="00F92F6B">
        <w:t xml:space="preserve"> L2</w:t>
      </w:r>
      <w:r w:rsidRPr="00F92F6B">
        <w:t xml:space="preserve"> U2N Remote UE(s) </w:t>
      </w:r>
      <w:r w:rsidR="00894F75" w:rsidRPr="00F92F6B">
        <w:rPr>
          <w:rFonts w:hint="eastAsia"/>
          <w:lang w:eastAsia="ko-KR"/>
        </w:rPr>
        <w:t xml:space="preserve">or of all the downstream UE(s) </w:t>
      </w:r>
      <w:r w:rsidRPr="00F92F6B">
        <w:t xml:space="preserve">if the active DL BWP of </w:t>
      </w:r>
      <w:r w:rsidR="005C11B8" w:rsidRPr="00F92F6B">
        <w:t xml:space="preserve">the </w:t>
      </w:r>
      <w:r w:rsidR="0028567C" w:rsidRPr="00F92F6B">
        <w:t xml:space="preserve">L2 </w:t>
      </w:r>
      <w:r w:rsidRPr="00F92F6B">
        <w:t xml:space="preserve">U2N Relay UE is configured with </w:t>
      </w:r>
      <w:r w:rsidR="00666947" w:rsidRPr="00F92F6B">
        <w:rPr>
          <w:rFonts w:eastAsia="SimSun"/>
        </w:rPr>
        <w:t xml:space="preserve">common </w:t>
      </w:r>
      <w:r w:rsidR="00666947" w:rsidRPr="00F92F6B">
        <w:rPr>
          <w:lang w:eastAsia="ko-KR"/>
        </w:rPr>
        <w:t>search space including</w:t>
      </w:r>
      <w:r w:rsidRPr="00F92F6B">
        <w:t xml:space="preserve"> paging search space</w:t>
      </w:r>
      <w:r w:rsidR="00761471" w:rsidRPr="00F92F6B">
        <w:t>;</w:t>
      </w:r>
    </w:p>
    <w:p w14:paraId="44AFB6C6" w14:textId="4E48E543" w:rsidR="009B7933" w:rsidRPr="00F92F6B" w:rsidRDefault="009B7933" w:rsidP="009B7933">
      <w:pPr>
        <w:pStyle w:val="B1"/>
      </w:pPr>
      <w:r w:rsidRPr="00F92F6B">
        <w:t>-</w:t>
      </w:r>
      <w:r w:rsidRPr="00F92F6B">
        <w:tab/>
        <w:t xml:space="preserve">The delivery of the </w:t>
      </w:r>
      <w:r w:rsidR="0028567C" w:rsidRPr="00F92F6B">
        <w:t xml:space="preserve">L2 </w:t>
      </w:r>
      <w:r w:rsidRPr="00F92F6B">
        <w:t>U2N Remote UE</w:t>
      </w:r>
      <w:r w:rsidR="00240746" w:rsidRPr="00F92F6B">
        <w:t>'</w:t>
      </w:r>
      <w:r w:rsidRPr="00F92F6B">
        <w:t xml:space="preserve">s paging </w:t>
      </w:r>
      <w:r w:rsidR="00894F75" w:rsidRPr="00F92F6B">
        <w:rPr>
          <w:rFonts w:hint="eastAsia"/>
          <w:lang w:eastAsia="ko-KR"/>
        </w:rPr>
        <w:t>or of all the downstream UE(s)</w:t>
      </w:r>
      <w:r w:rsidR="00894F75" w:rsidRPr="00F92F6B">
        <w:rPr>
          <w:lang w:eastAsia="ko-KR"/>
        </w:rPr>
        <w:t>’</w:t>
      </w:r>
      <w:r w:rsidR="00894F75" w:rsidRPr="00F92F6B">
        <w:rPr>
          <w:rFonts w:hint="eastAsia"/>
          <w:lang w:eastAsia="ko-KR"/>
        </w:rPr>
        <w:t xml:space="preserve">paging </w:t>
      </w:r>
      <w:r w:rsidRPr="00F92F6B">
        <w:t xml:space="preserve">can be performed through </w:t>
      </w:r>
      <w:r w:rsidR="005C11B8" w:rsidRPr="00F92F6B">
        <w:t xml:space="preserve">a </w:t>
      </w:r>
      <w:r w:rsidRPr="00F92F6B">
        <w:t xml:space="preserve">dedicated RRC message from the </w:t>
      </w:r>
      <w:proofErr w:type="spellStart"/>
      <w:r w:rsidRPr="00F92F6B">
        <w:t>gNB</w:t>
      </w:r>
      <w:proofErr w:type="spellEnd"/>
      <w:r w:rsidRPr="00F92F6B">
        <w:t xml:space="preserve"> to the </w:t>
      </w:r>
      <w:r w:rsidR="0028567C" w:rsidRPr="00F92F6B">
        <w:t xml:space="preserve">L2 </w:t>
      </w:r>
      <w:r w:rsidRPr="00F92F6B">
        <w:t xml:space="preserve">U2N Relay UE. The dedicated RRC message for delivering </w:t>
      </w:r>
      <w:r w:rsidR="0028567C" w:rsidRPr="00F92F6B">
        <w:t xml:space="preserve">L2 U2N </w:t>
      </w:r>
      <w:r w:rsidRPr="00F92F6B">
        <w:t xml:space="preserve">Remote UE paging to the RRC_CONNECTED </w:t>
      </w:r>
      <w:r w:rsidR="0028567C" w:rsidRPr="00F92F6B">
        <w:t xml:space="preserve">L2 U2N </w:t>
      </w:r>
      <w:r w:rsidRPr="00F92F6B">
        <w:t>Relay UE may contain one or more Remote UE IDs (5G-S-TMSI or I-RNTI).</w:t>
      </w:r>
    </w:p>
    <w:p w14:paraId="24039948" w14:textId="0A2BBB4D" w:rsidR="009B7933" w:rsidRPr="00F92F6B" w:rsidRDefault="009B7933" w:rsidP="009B7933">
      <w:pPr>
        <w:rPr>
          <w:lang w:eastAsia="ko-KR"/>
        </w:rPr>
      </w:pPr>
      <w:r w:rsidRPr="00F92F6B">
        <w:rPr>
          <w:rFonts w:eastAsiaTheme="minorEastAsia"/>
        </w:rPr>
        <w:t xml:space="preserve">It is up to network implementation to decide which of the above two options to use. </w:t>
      </w:r>
      <w:r w:rsidRPr="00F92F6B">
        <w:t xml:space="preserve">The </w:t>
      </w:r>
      <w:r w:rsidR="0028567C" w:rsidRPr="00F92F6B">
        <w:t xml:space="preserve">L2 </w:t>
      </w:r>
      <w:r w:rsidRPr="00F92F6B">
        <w:t xml:space="preserve">U2N Relay UE </w:t>
      </w:r>
      <w:r w:rsidRPr="00F92F6B">
        <w:rPr>
          <w:rFonts w:eastAsiaTheme="minorEastAsia"/>
        </w:rPr>
        <w:t>in RRC</w:t>
      </w:r>
      <w:r w:rsidR="0028567C" w:rsidRPr="00F92F6B">
        <w:rPr>
          <w:rFonts w:eastAsiaTheme="minorEastAsia"/>
        </w:rPr>
        <w:t>_</w:t>
      </w:r>
      <w:r w:rsidRPr="00F92F6B">
        <w:rPr>
          <w:rFonts w:eastAsiaTheme="minorEastAsia"/>
        </w:rPr>
        <w:t xml:space="preserve">CONNECTED, </w:t>
      </w:r>
      <w:r w:rsidRPr="00F92F6B">
        <w:t xml:space="preserve">if configured with paging search space, can determine whether to monitor POs for a </w:t>
      </w:r>
      <w:r w:rsidR="0028567C" w:rsidRPr="00F92F6B">
        <w:t xml:space="preserve">L2 </w:t>
      </w:r>
      <w:r w:rsidRPr="00F92F6B">
        <w:t xml:space="preserve">U2N Remote UE based on </w:t>
      </w:r>
      <w:r w:rsidR="0028567C" w:rsidRPr="00F92F6B">
        <w:t xml:space="preserve">the indication within the </w:t>
      </w:r>
      <w:r w:rsidRPr="00F92F6B">
        <w:t xml:space="preserve">PC5-RRC signalling received from the </w:t>
      </w:r>
      <w:r w:rsidR="0028567C" w:rsidRPr="00F92F6B">
        <w:t xml:space="preserve">L2 </w:t>
      </w:r>
      <w:r w:rsidRPr="00F92F6B">
        <w:t>U2N Remote UE.</w:t>
      </w:r>
    </w:p>
    <w:p w14:paraId="391C2058" w14:textId="5C6781EF" w:rsidR="009B7933" w:rsidRPr="00F92F6B" w:rsidRDefault="009B7933" w:rsidP="009B7933">
      <w:pPr>
        <w:rPr>
          <w:lang w:eastAsia="ko-KR"/>
        </w:rPr>
      </w:pPr>
      <w:r w:rsidRPr="00F92F6B">
        <w:rPr>
          <w:rFonts w:eastAsiaTheme="minorEastAsia"/>
        </w:rPr>
        <w:t xml:space="preserve">The </w:t>
      </w:r>
      <w:r w:rsidR="0028567C" w:rsidRPr="00F92F6B">
        <w:t xml:space="preserve">L2 </w:t>
      </w:r>
      <w:r w:rsidRPr="00F92F6B">
        <w:rPr>
          <w:rFonts w:eastAsiaTheme="minorEastAsia"/>
        </w:rPr>
        <w:t>U2N Remote UE in RRC_IDLE provides 5G-S-TMSI and UE specific DRX cycle (</w:t>
      </w:r>
      <w:r w:rsidR="00666947" w:rsidRPr="00F92F6B">
        <w:rPr>
          <w:rFonts w:eastAsiaTheme="minorEastAsia"/>
        </w:rPr>
        <w:t xml:space="preserve">if </w:t>
      </w:r>
      <w:r w:rsidRPr="00F92F6B">
        <w:rPr>
          <w:rFonts w:eastAsiaTheme="minorEastAsia"/>
        </w:rPr>
        <w:t xml:space="preserve">configured by upper layer) to the </w:t>
      </w:r>
      <w:r w:rsidR="0028567C" w:rsidRPr="00F92F6B">
        <w:t xml:space="preserve">L2 </w:t>
      </w:r>
      <w:r w:rsidRPr="00F92F6B">
        <w:rPr>
          <w:rFonts w:eastAsiaTheme="minorEastAsia"/>
        </w:rPr>
        <w:t xml:space="preserve">U2N Relay UE </w:t>
      </w:r>
      <w:r w:rsidR="005C11B8" w:rsidRPr="00F92F6B">
        <w:t>for requesting</w:t>
      </w:r>
      <w:r w:rsidRPr="00F92F6B">
        <w:rPr>
          <w:rFonts w:eastAsiaTheme="minorEastAsia"/>
        </w:rPr>
        <w:t xml:space="preserve"> to perform PO monitoring. The </w:t>
      </w:r>
      <w:r w:rsidR="0028567C" w:rsidRPr="00F92F6B">
        <w:t xml:space="preserve">L2 </w:t>
      </w:r>
      <w:r w:rsidRPr="00F92F6B">
        <w:rPr>
          <w:rFonts w:eastAsiaTheme="minorEastAsia"/>
        </w:rPr>
        <w:t xml:space="preserve">U2N Remote UE in RRC_INACTIVE provides </w:t>
      </w:r>
      <w:r w:rsidR="0028567C" w:rsidRPr="00F92F6B">
        <w:t xml:space="preserve">the </w:t>
      </w:r>
      <w:r w:rsidRPr="00F92F6B">
        <w:rPr>
          <w:rFonts w:eastAsiaTheme="minorEastAsia"/>
        </w:rPr>
        <w:t>minimum value of two UE specific DRX cycles (</w:t>
      </w:r>
      <w:r w:rsidR="00666947" w:rsidRPr="00F92F6B">
        <w:rPr>
          <w:rFonts w:eastAsiaTheme="minorEastAsia"/>
        </w:rPr>
        <w:t xml:space="preserve">if </w:t>
      </w:r>
      <w:r w:rsidRPr="00F92F6B">
        <w:rPr>
          <w:rFonts w:eastAsiaTheme="minorEastAsia"/>
        </w:rPr>
        <w:t xml:space="preserve">configured </w:t>
      </w:r>
      <w:r w:rsidR="0028567C" w:rsidRPr="00F92F6B">
        <w:t xml:space="preserve">respectively </w:t>
      </w:r>
      <w:r w:rsidRPr="00F92F6B">
        <w:rPr>
          <w:rFonts w:eastAsiaTheme="minorEastAsia"/>
        </w:rPr>
        <w:t xml:space="preserve">by upper layer and </w:t>
      </w:r>
      <w:r w:rsidR="005C11B8" w:rsidRPr="00F92F6B">
        <w:t>NG-</w:t>
      </w:r>
      <w:r w:rsidRPr="00F92F6B">
        <w:rPr>
          <w:rFonts w:eastAsiaTheme="minorEastAsia"/>
        </w:rPr>
        <w:t xml:space="preserve">RAN), 5G-S-TMSI and I-RNTI to the </w:t>
      </w:r>
      <w:r w:rsidR="0028567C" w:rsidRPr="00F92F6B">
        <w:t xml:space="preserve">L2 </w:t>
      </w:r>
      <w:r w:rsidRPr="00F92F6B">
        <w:rPr>
          <w:rFonts w:eastAsiaTheme="minorEastAsia"/>
        </w:rPr>
        <w:t xml:space="preserve">U2N Relay UE for PO monitoring. </w:t>
      </w:r>
      <w:r w:rsidR="00894F75" w:rsidRPr="00F92F6B">
        <w:rPr>
          <w:rFonts w:hint="eastAsia"/>
          <w:lang w:eastAsia="ko-KR"/>
        </w:rPr>
        <w:t xml:space="preserve">The L2 U2N </w:t>
      </w:r>
      <w:r w:rsidR="00894F75" w:rsidRPr="00F92F6B">
        <w:rPr>
          <w:lang w:eastAsia="ko-KR"/>
        </w:rPr>
        <w:t>intermediate</w:t>
      </w:r>
      <w:r w:rsidR="00894F75" w:rsidRPr="00F92F6B">
        <w:rPr>
          <w:rFonts w:hint="eastAsia"/>
          <w:lang w:eastAsia="ko-KR"/>
        </w:rPr>
        <w:t xml:space="preserve"> Relay UE in RRC_IDLE or RRC_INACTIVE can provide the received information for paging monitoring from the child UE(s) to the parent UE. </w:t>
      </w:r>
      <w:r w:rsidRPr="00F92F6B">
        <w:rPr>
          <w:rFonts w:eastAsiaTheme="minorEastAsia"/>
        </w:rPr>
        <w:t xml:space="preserve">The L2 U2N </w:t>
      </w:r>
      <w:r w:rsidRPr="00F92F6B">
        <w:t xml:space="preserve">Relay UE </w:t>
      </w:r>
      <w:r w:rsidR="0028567C" w:rsidRPr="00F92F6B">
        <w:t xml:space="preserve">in RRC_CONNECTED </w:t>
      </w:r>
      <w:r w:rsidRPr="00F92F6B">
        <w:t xml:space="preserve">can notify </w:t>
      </w:r>
      <w:r w:rsidR="005C11B8" w:rsidRPr="00F92F6B">
        <w:t xml:space="preserve">the </w:t>
      </w:r>
      <w:r w:rsidR="0028567C" w:rsidRPr="00F92F6B">
        <w:t xml:space="preserve">L2 U2N </w:t>
      </w:r>
      <w:r w:rsidRPr="00F92F6B">
        <w:t xml:space="preserve">Remote UE </w:t>
      </w:r>
      <w:r w:rsidR="00894F75" w:rsidRPr="00F92F6B">
        <w:rPr>
          <w:rFonts w:hint="eastAsia"/>
          <w:lang w:eastAsia="ko-KR"/>
        </w:rPr>
        <w:t xml:space="preserve">or all the downstream UE </w:t>
      </w:r>
      <w:r w:rsidRPr="00F92F6B">
        <w:t xml:space="preserve">information (i.e. 5G-S-TMSI/I-RNTI) to the </w:t>
      </w:r>
      <w:proofErr w:type="spellStart"/>
      <w:r w:rsidRPr="00F92F6B">
        <w:t>gNB</w:t>
      </w:r>
      <w:proofErr w:type="spellEnd"/>
      <w:r w:rsidRPr="00F92F6B">
        <w:t xml:space="preserve"> via </w:t>
      </w:r>
      <w:r w:rsidR="005C11B8" w:rsidRPr="00F92F6B">
        <w:t xml:space="preserve">the </w:t>
      </w:r>
      <w:proofErr w:type="spellStart"/>
      <w:r w:rsidRPr="00F92F6B">
        <w:rPr>
          <w:i/>
          <w:iCs/>
        </w:rPr>
        <w:t>SidelinkUEInformationNR</w:t>
      </w:r>
      <w:proofErr w:type="spellEnd"/>
      <w:r w:rsidRPr="00F92F6B">
        <w:t xml:space="preserve"> message for paging delivery purpose. </w:t>
      </w:r>
      <w:r w:rsidRPr="00F92F6B">
        <w:rPr>
          <w:rFonts w:eastAsiaTheme="minorEastAsia"/>
        </w:rPr>
        <w:t xml:space="preserve">The </w:t>
      </w:r>
      <w:r w:rsidR="0028567C" w:rsidRPr="00F92F6B">
        <w:t xml:space="preserve">L2 </w:t>
      </w:r>
      <w:r w:rsidRPr="00F92F6B">
        <w:rPr>
          <w:rFonts w:eastAsiaTheme="minorEastAsia"/>
        </w:rPr>
        <w:t>U2N Relay UE receives paging messages to check the 5G-S-</w:t>
      </w:r>
      <w:r w:rsidR="002A0175" w:rsidRPr="00F92F6B">
        <w:rPr>
          <w:rFonts w:eastAsiaTheme="minorEastAsia"/>
        </w:rPr>
        <w:t>TMSI</w:t>
      </w:r>
      <w:r w:rsidRPr="00F92F6B">
        <w:rPr>
          <w:rFonts w:eastAsiaTheme="minorEastAsia"/>
        </w:rPr>
        <w:t xml:space="preserve">/I-RNTI and sends relevant paging record to the </w:t>
      </w:r>
      <w:r w:rsidR="0028567C" w:rsidRPr="00F92F6B">
        <w:t xml:space="preserve">L2 U2N </w:t>
      </w:r>
      <w:r w:rsidRPr="00F92F6B">
        <w:rPr>
          <w:rFonts w:eastAsiaTheme="minorEastAsia"/>
        </w:rPr>
        <w:t xml:space="preserve">Remote UE </w:t>
      </w:r>
      <w:r w:rsidR="00894F75" w:rsidRPr="00F92F6B">
        <w:rPr>
          <w:rFonts w:hint="eastAsia"/>
          <w:lang w:eastAsia="ko-KR"/>
        </w:rPr>
        <w:t xml:space="preserve">or child UE </w:t>
      </w:r>
      <w:r w:rsidRPr="00F92F6B">
        <w:rPr>
          <w:rFonts w:eastAsiaTheme="minorEastAsia"/>
        </w:rPr>
        <w:t>accordingly.</w:t>
      </w:r>
    </w:p>
    <w:p w14:paraId="0711AADC" w14:textId="525C9C41" w:rsidR="009B7933" w:rsidRPr="00F92F6B" w:rsidRDefault="009B7933" w:rsidP="009B7933">
      <w:pPr>
        <w:rPr>
          <w:rFonts w:eastAsiaTheme="minorEastAsia"/>
        </w:rPr>
      </w:pPr>
      <w:r w:rsidRPr="00F92F6B">
        <w:rPr>
          <w:rFonts w:eastAsiaTheme="minorEastAsia"/>
        </w:rPr>
        <w:t xml:space="preserve">The </w:t>
      </w:r>
      <w:r w:rsidR="0028567C" w:rsidRPr="00F92F6B">
        <w:t xml:space="preserve">L2 </w:t>
      </w:r>
      <w:r w:rsidRPr="00F92F6B">
        <w:rPr>
          <w:rFonts w:eastAsiaTheme="minorEastAsia"/>
        </w:rPr>
        <w:t>U2N Relay UE use</w:t>
      </w:r>
      <w:r w:rsidR="005C11B8" w:rsidRPr="00F92F6B">
        <w:rPr>
          <w:rFonts w:eastAsiaTheme="minorEastAsia"/>
        </w:rPr>
        <w:t>s</w:t>
      </w:r>
      <w:r w:rsidRPr="00F92F6B">
        <w:rPr>
          <w:rFonts w:eastAsiaTheme="minorEastAsia"/>
        </w:rPr>
        <w:t xml:space="preserve"> unicast signalling to send paging to the </w:t>
      </w:r>
      <w:r w:rsidR="0028567C" w:rsidRPr="00F92F6B">
        <w:t xml:space="preserve">L2 </w:t>
      </w:r>
      <w:r w:rsidRPr="00F92F6B">
        <w:rPr>
          <w:rFonts w:eastAsiaTheme="minorEastAsia"/>
        </w:rPr>
        <w:t>U2N Remote UE via PC5.</w:t>
      </w:r>
    </w:p>
    <w:p w14:paraId="4BD47A0F" w14:textId="5ABFE4BC" w:rsidR="009B7933" w:rsidRPr="00F92F6B" w:rsidRDefault="00761471" w:rsidP="009B7933">
      <w:pPr>
        <w:pStyle w:val="Heading4"/>
        <w:rPr>
          <w:rFonts w:eastAsiaTheme="minorEastAsia"/>
        </w:rPr>
      </w:pPr>
      <w:bookmarkStart w:id="2162" w:name="_Toc219281108"/>
      <w:r w:rsidRPr="00F92F6B">
        <w:rPr>
          <w:rFonts w:eastAsiaTheme="minorEastAsia"/>
        </w:rPr>
        <w:t>16.12</w:t>
      </w:r>
      <w:r w:rsidR="009B7933" w:rsidRPr="00F92F6B">
        <w:rPr>
          <w:rFonts w:eastAsiaTheme="minorEastAsia"/>
        </w:rPr>
        <w:t>.5.7</w:t>
      </w:r>
      <w:r w:rsidR="009B7933" w:rsidRPr="00F92F6B">
        <w:rPr>
          <w:rFonts w:eastAsiaTheme="minorEastAsia"/>
        </w:rPr>
        <w:tab/>
        <w:t>Access Control</w:t>
      </w:r>
      <w:bookmarkEnd w:id="2162"/>
    </w:p>
    <w:p w14:paraId="315B7DDF" w14:textId="16C021B6" w:rsidR="009B7933" w:rsidRPr="00F92F6B" w:rsidRDefault="009B7933" w:rsidP="009B7933">
      <w:pPr>
        <w:rPr>
          <w:rFonts w:eastAsiaTheme="minorEastAsia"/>
        </w:rPr>
      </w:pPr>
      <w:r w:rsidRPr="00F92F6B">
        <w:rPr>
          <w:rFonts w:eastAsiaTheme="minorEastAsia"/>
        </w:rPr>
        <w:t xml:space="preserve">The </w:t>
      </w:r>
      <w:r w:rsidR="0028567C" w:rsidRPr="00F92F6B">
        <w:t xml:space="preserve">L2 </w:t>
      </w:r>
      <w:r w:rsidRPr="00F92F6B">
        <w:t>U2N</w:t>
      </w:r>
      <w:r w:rsidRPr="00F92F6B">
        <w:rPr>
          <w:rFonts w:eastAsiaTheme="minorEastAsia"/>
        </w:rPr>
        <w:t xml:space="preserve"> Remote UE performs unified access control as defined in TS 38.331</w:t>
      </w:r>
      <w:r w:rsidR="0028567C" w:rsidRPr="00F92F6B">
        <w:rPr>
          <w:rFonts w:eastAsiaTheme="minorEastAsia"/>
        </w:rPr>
        <w:t xml:space="preserve"> </w:t>
      </w:r>
      <w:r w:rsidR="0028567C" w:rsidRPr="00F92F6B">
        <w:t>[12]</w:t>
      </w:r>
      <w:r w:rsidRPr="00F92F6B">
        <w:rPr>
          <w:rFonts w:eastAsiaTheme="minorEastAsia"/>
        </w:rPr>
        <w:t xml:space="preserve">. The </w:t>
      </w:r>
      <w:r w:rsidR="0028567C" w:rsidRPr="00F92F6B">
        <w:t xml:space="preserve">L2 </w:t>
      </w:r>
      <w:r w:rsidRPr="00F92F6B">
        <w:rPr>
          <w:rFonts w:eastAsiaTheme="minorEastAsia"/>
        </w:rPr>
        <w:t>U2N R</w:t>
      </w:r>
      <w:r w:rsidRPr="00F92F6B">
        <w:rPr>
          <w:rFonts w:eastAsia="DengXian"/>
        </w:rPr>
        <w:t xml:space="preserve">elay UE does not perform UAC for </w:t>
      </w:r>
      <w:r w:rsidR="0028567C" w:rsidRPr="00F92F6B">
        <w:t xml:space="preserve">L2 </w:t>
      </w:r>
      <w:r w:rsidRPr="00F92F6B">
        <w:rPr>
          <w:rFonts w:eastAsia="DengXian"/>
        </w:rPr>
        <w:t>U2N Remote UE</w:t>
      </w:r>
      <w:r w:rsidR="00240746" w:rsidRPr="00F92F6B">
        <w:rPr>
          <w:rFonts w:eastAsia="DengXian"/>
        </w:rPr>
        <w:t>'</w:t>
      </w:r>
      <w:r w:rsidRPr="00F92F6B">
        <w:rPr>
          <w:rFonts w:eastAsia="DengXian"/>
        </w:rPr>
        <w:t>s data.</w:t>
      </w:r>
    </w:p>
    <w:p w14:paraId="1DF8A77C" w14:textId="0C577C64" w:rsidR="009B7933" w:rsidRPr="00F92F6B" w:rsidRDefault="00761471" w:rsidP="009B7933">
      <w:pPr>
        <w:pStyle w:val="Heading4"/>
        <w:rPr>
          <w:rFonts w:eastAsiaTheme="minorEastAsia"/>
        </w:rPr>
      </w:pPr>
      <w:bookmarkStart w:id="2163" w:name="_Toc219281109"/>
      <w:r w:rsidRPr="00F92F6B">
        <w:rPr>
          <w:rFonts w:eastAsiaTheme="minorEastAsia"/>
        </w:rPr>
        <w:t>16.12</w:t>
      </w:r>
      <w:r w:rsidR="009B7933" w:rsidRPr="00F92F6B">
        <w:rPr>
          <w:rFonts w:eastAsiaTheme="minorEastAsia"/>
        </w:rPr>
        <w:t>.5.8</w:t>
      </w:r>
      <w:r w:rsidR="009B7933" w:rsidRPr="00F92F6B">
        <w:rPr>
          <w:rFonts w:eastAsiaTheme="minorEastAsia"/>
        </w:rPr>
        <w:tab/>
        <w:t>Mobility Registration Update and RAN Area Update</w:t>
      </w:r>
      <w:bookmarkEnd w:id="2163"/>
    </w:p>
    <w:p w14:paraId="673E00DC" w14:textId="030BC493" w:rsidR="009B7933" w:rsidRPr="00F92F6B" w:rsidRDefault="009B7933" w:rsidP="009B7933">
      <w:pPr>
        <w:rPr>
          <w:rFonts w:eastAsiaTheme="minorEastAsia"/>
        </w:rPr>
      </w:pPr>
      <w:r w:rsidRPr="00F92F6B">
        <w:t xml:space="preserve">The L2 U2N Remote UE performs </w:t>
      </w:r>
      <w:r w:rsidRPr="00F92F6B">
        <w:rPr>
          <w:rFonts w:eastAsiaTheme="minorEastAsia"/>
        </w:rPr>
        <w:t>Mobility Registration Update</w:t>
      </w:r>
      <w:r w:rsidRPr="00F92F6B">
        <w:t>/RNAU based on the L2 U2N Relay UE</w:t>
      </w:r>
      <w:r w:rsidR="00240746" w:rsidRPr="00F92F6B">
        <w:t>'</w:t>
      </w:r>
      <w:r w:rsidRPr="00F92F6B">
        <w:t xml:space="preserve">s serving cell when </w:t>
      </w:r>
      <w:r w:rsidRPr="00F92F6B">
        <w:rPr>
          <w:rFonts w:eastAsia="SimSun"/>
        </w:rPr>
        <w:t xml:space="preserve">it is </w:t>
      </w:r>
      <w:r w:rsidRPr="00F92F6B">
        <w:t xml:space="preserve">connected </w:t>
      </w:r>
      <w:r w:rsidRPr="00F92F6B">
        <w:rPr>
          <w:rFonts w:eastAsia="SimSun"/>
        </w:rPr>
        <w:t>with</w:t>
      </w:r>
      <w:r w:rsidRPr="00F92F6B">
        <w:t xml:space="preserve"> the L2 U2N Relay UE. A L2 U2N Remote UE in RRC_IDLE or RRC_INACTIVE initiates </w:t>
      </w:r>
      <w:r w:rsidRPr="00F92F6B">
        <w:rPr>
          <w:rFonts w:eastAsiaTheme="minorEastAsia"/>
        </w:rPr>
        <w:t>Mobility Registration Update</w:t>
      </w:r>
      <w:r w:rsidRPr="00F92F6B">
        <w:t xml:space="preserve">/RNAU procedure if the serving cell changes (due to cell change by the </w:t>
      </w:r>
      <w:r w:rsidR="0028567C" w:rsidRPr="00F92F6B">
        <w:t xml:space="preserve">L2 </w:t>
      </w:r>
      <w:r w:rsidRPr="00F92F6B">
        <w:t xml:space="preserve">U2N Relay UE) and the new serving cell is outside of the </w:t>
      </w:r>
      <w:r w:rsidR="0028567C" w:rsidRPr="00F92F6B">
        <w:t xml:space="preserve">L2 </w:t>
      </w:r>
      <w:r w:rsidRPr="00F92F6B">
        <w:t>U2N Remote UE</w:t>
      </w:r>
      <w:r w:rsidR="00240746" w:rsidRPr="00F92F6B">
        <w:t>'</w:t>
      </w:r>
      <w:r w:rsidRPr="00F92F6B">
        <w:t>s configured RNA/TA.</w:t>
      </w:r>
    </w:p>
    <w:p w14:paraId="50B3D655" w14:textId="52A83B1D" w:rsidR="009B7933" w:rsidRPr="00F92F6B" w:rsidRDefault="00761471" w:rsidP="0022566B">
      <w:pPr>
        <w:pStyle w:val="Heading3"/>
        <w:rPr>
          <w:rFonts w:eastAsia="SimSun"/>
        </w:rPr>
      </w:pPr>
      <w:bookmarkStart w:id="2164" w:name="_Toc219281110"/>
      <w:r w:rsidRPr="00F92F6B">
        <w:t>16.12</w:t>
      </w:r>
      <w:r w:rsidR="009B7933" w:rsidRPr="00F92F6B">
        <w:t>.6</w:t>
      </w:r>
      <w:r w:rsidR="009B7933" w:rsidRPr="00F92F6B">
        <w:tab/>
      </w:r>
      <w:r w:rsidR="009B7933" w:rsidRPr="00F92F6B">
        <w:rPr>
          <w:rFonts w:eastAsia="SimSun"/>
        </w:rPr>
        <w:t>Service Continuity for L2 U2N relay</w:t>
      </w:r>
      <w:bookmarkEnd w:id="2164"/>
    </w:p>
    <w:p w14:paraId="02CDAFBD" w14:textId="77777777" w:rsidR="0028567C" w:rsidRPr="00F92F6B" w:rsidRDefault="0028567C" w:rsidP="0028567C">
      <w:pPr>
        <w:pStyle w:val="Heading4"/>
      </w:pPr>
      <w:bookmarkStart w:id="2165" w:name="_Toc219281111"/>
      <w:r w:rsidRPr="00F92F6B">
        <w:t>16.12.6.0</w:t>
      </w:r>
      <w:r w:rsidRPr="00F92F6B">
        <w:tab/>
        <w:t>General</w:t>
      </w:r>
      <w:bookmarkEnd w:id="2165"/>
    </w:p>
    <w:p w14:paraId="61C57A8B" w14:textId="6E899FF3" w:rsidR="00894F75" w:rsidRPr="00F92F6B" w:rsidRDefault="0028567C" w:rsidP="00894F75">
      <w:pPr>
        <w:rPr>
          <w:lang w:eastAsia="ko-KR"/>
        </w:rPr>
      </w:pPr>
      <w:r w:rsidRPr="00F92F6B">
        <w:t xml:space="preserve">The service continuity procedure is applicable for the mobility cases of path switch from indirect to direct path and from direct to indirect path when the L2 U2N Remote UE and L2 U2N Relay UE belong to the same </w:t>
      </w:r>
      <w:proofErr w:type="spellStart"/>
      <w:r w:rsidRPr="00F92F6B">
        <w:t>gNB</w:t>
      </w:r>
      <w:proofErr w:type="spellEnd"/>
      <w:r w:rsidR="008A2F32" w:rsidRPr="00F92F6B">
        <w:t xml:space="preserve"> or different </w:t>
      </w:r>
      <w:proofErr w:type="spellStart"/>
      <w:r w:rsidR="008A2F32" w:rsidRPr="00F92F6B">
        <w:t>gNB</w:t>
      </w:r>
      <w:proofErr w:type="spellEnd"/>
      <w:r w:rsidR="008A2F32" w:rsidRPr="00F92F6B">
        <w:t xml:space="preserve">. This procedure is also applicable for the mobility cases of path switch from indirect to indirect path when the two L2 U2N Relay UEs belong to the same </w:t>
      </w:r>
      <w:proofErr w:type="spellStart"/>
      <w:r w:rsidR="008A2F32" w:rsidRPr="00F92F6B">
        <w:t>gNB</w:t>
      </w:r>
      <w:proofErr w:type="spellEnd"/>
      <w:r w:rsidR="008A2F32" w:rsidRPr="00F92F6B">
        <w:t xml:space="preserve"> or different </w:t>
      </w:r>
      <w:proofErr w:type="spellStart"/>
      <w:r w:rsidR="008A2F32" w:rsidRPr="00F92F6B">
        <w:t>gNBs</w:t>
      </w:r>
      <w:proofErr w:type="spellEnd"/>
      <w:r w:rsidR="008A2F32" w:rsidRPr="00F92F6B">
        <w:t>. For inter-</w:t>
      </w:r>
      <w:proofErr w:type="spellStart"/>
      <w:r w:rsidR="008A2F32" w:rsidRPr="00F92F6B">
        <w:t>gNB</w:t>
      </w:r>
      <w:proofErr w:type="spellEnd"/>
      <w:r w:rsidR="008A2F32" w:rsidRPr="00F92F6B">
        <w:t xml:space="preserve"> path switching, the source </w:t>
      </w:r>
      <w:proofErr w:type="spellStart"/>
      <w:r w:rsidR="008A2F32" w:rsidRPr="00F92F6B">
        <w:t>gNB</w:t>
      </w:r>
      <w:proofErr w:type="spellEnd"/>
      <w:r w:rsidR="008A2F32" w:rsidRPr="00F92F6B">
        <w:t xml:space="preserve"> decides to trigger path switching and the path switch type</w:t>
      </w:r>
      <w:r w:rsidRPr="00F92F6B">
        <w:t>.</w:t>
      </w:r>
    </w:p>
    <w:p w14:paraId="27DB8774" w14:textId="1327EA71" w:rsidR="0028567C" w:rsidRPr="00F92F6B" w:rsidRDefault="00894F75" w:rsidP="00894F75">
      <w:r w:rsidRPr="00F92F6B">
        <w:rPr>
          <w:lang w:eastAsia="ko-KR"/>
        </w:rPr>
        <w:t>If the target path is multi-hop, it is assumed that all L2 U2N Relay UEs along the target path are in the RRC_CONNECTED. However, if the target path is a single-hop, the target U2N Relay UE can be in any RRC state.</w:t>
      </w:r>
    </w:p>
    <w:p w14:paraId="1E324FA0" w14:textId="6F419A4F" w:rsidR="009B7933" w:rsidRPr="00F92F6B" w:rsidRDefault="00761471" w:rsidP="009B7933">
      <w:pPr>
        <w:pStyle w:val="Heading4"/>
        <w:rPr>
          <w:rFonts w:eastAsiaTheme="minorEastAsia"/>
        </w:rPr>
      </w:pPr>
      <w:bookmarkStart w:id="2166" w:name="_Toc219281112"/>
      <w:r w:rsidRPr="00F92F6B">
        <w:t>16.12</w:t>
      </w:r>
      <w:r w:rsidR="009B7933" w:rsidRPr="00F92F6B">
        <w:t>.6.1</w:t>
      </w:r>
      <w:r w:rsidRPr="00F92F6B">
        <w:rPr>
          <w:rFonts w:eastAsiaTheme="minorEastAsia"/>
        </w:rPr>
        <w:tab/>
      </w:r>
      <w:r w:rsidR="009B7933" w:rsidRPr="00F92F6B">
        <w:rPr>
          <w:rFonts w:eastAsiaTheme="minorEastAsia"/>
        </w:rPr>
        <w:t xml:space="preserve">Switching from </w:t>
      </w:r>
      <w:r w:rsidR="00D4557D" w:rsidRPr="00F92F6B">
        <w:rPr>
          <w:rFonts w:hint="eastAsia"/>
          <w:lang w:eastAsia="ko-KR"/>
        </w:rPr>
        <w:t xml:space="preserve">single/multi-hop </w:t>
      </w:r>
      <w:r w:rsidR="009B7933" w:rsidRPr="00F92F6B">
        <w:rPr>
          <w:rFonts w:eastAsiaTheme="minorEastAsia"/>
        </w:rPr>
        <w:t>indirect to direct path</w:t>
      </w:r>
      <w:bookmarkEnd w:id="2166"/>
    </w:p>
    <w:p w14:paraId="0B257150" w14:textId="16F83A5A" w:rsidR="009B7933" w:rsidRPr="00F92F6B" w:rsidRDefault="009B7933" w:rsidP="009B7933">
      <w:r w:rsidRPr="00F92F6B">
        <w:t xml:space="preserve">For service continuity of L2 U2N Relay, the following procedure is used, in case of </w:t>
      </w:r>
      <w:r w:rsidR="0028567C" w:rsidRPr="00F92F6B">
        <w:t xml:space="preserve">L2 </w:t>
      </w:r>
      <w:r w:rsidRPr="00F92F6B">
        <w:t xml:space="preserve">U2N Remote UE switching </w:t>
      </w:r>
      <w:r w:rsidR="008A2F32" w:rsidRPr="00F92F6B">
        <w:t xml:space="preserve">from indirect </w:t>
      </w:r>
      <w:r w:rsidRPr="00F92F6B">
        <w:t>to direct path</w:t>
      </w:r>
      <w:r w:rsidR="008A2F32" w:rsidRPr="00F92F6B">
        <w:t xml:space="preserve"> under the same </w:t>
      </w:r>
      <w:proofErr w:type="spellStart"/>
      <w:r w:rsidR="008A2F32" w:rsidRPr="00F92F6B">
        <w:t>gNB</w:t>
      </w:r>
      <w:proofErr w:type="spellEnd"/>
      <w:r w:rsidR="00D4557D" w:rsidRPr="00F92F6B">
        <w:rPr>
          <w:rFonts w:hint="eastAsia"/>
          <w:lang w:eastAsia="ko-KR"/>
        </w:rPr>
        <w:t>. The Figure 16.12.6.1-1a describes a single-hop indirect path to direct path switching and Figure 16.12.6.1-1b describes a multi-hop indirect path to direct path switching</w:t>
      </w:r>
      <w:r w:rsidRPr="00F92F6B">
        <w:t>:</w:t>
      </w:r>
    </w:p>
    <w:p w14:paraId="3678C8C7" w14:textId="77777777" w:rsidR="009B7933" w:rsidRPr="00F92F6B" w:rsidRDefault="009B7933" w:rsidP="0022566B">
      <w:pPr>
        <w:pStyle w:val="TH"/>
        <w:rPr>
          <w:rFonts w:cs="Arial"/>
        </w:rPr>
      </w:pPr>
      <w:r w:rsidRPr="00F92F6B">
        <w:rPr>
          <w:noProof/>
        </w:rPr>
        <w:object w:dxaOrig="5956" w:dyaOrig="5246" w14:anchorId="4D9B2E75">
          <v:shape id="_x0000_i1121" type="#_x0000_t75" style="width:298.4pt;height:262.55pt" o:ole="">
            <v:imagedata r:id="rId206" o:title=""/>
          </v:shape>
          <o:OLEObject Type="Embed" ProgID="Visio.Drawing.15" ShapeID="_x0000_i1121" DrawAspect="Content" ObjectID="_1829898711" r:id="rId207"/>
        </w:object>
      </w:r>
    </w:p>
    <w:p w14:paraId="52BB5568" w14:textId="20E71AD5" w:rsidR="009B7933" w:rsidRPr="00F92F6B" w:rsidRDefault="009B7933" w:rsidP="0022566B">
      <w:pPr>
        <w:pStyle w:val="TF"/>
      </w:pPr>
      <w:r w:rsidRPr="00F92F6B">
        <w:t xml:space="preserve">Figure </w:t>
      </w:r>
      <w:r w:rsidR="00761471" w:rsidRPr="00F92F6B">
        <w:t>16.12</w:t>
      </w:r>
      <w:r w:rsidRPr="00F92F6B">
        <w:t>.6.1-1</w:t>
      </w:r>
      <w:r w:rsidR="00D4557D" w:rsidRPr="00F92F6B">
        <w:t>a</w:t>
      </w:r>
      <w:r w:rsidRPr="00F92F6B">
        <w:t xml:space="preserve">: Procedure for </w:t>
      </w:r>
      <w:r w:rsidR="0028567C" w:rsidRPr="00F92F6B">
        <w:t xml:space="preserve">L2 </w:t>
      </w:r>
      <w:r w:rsidRPr="00F92F6B">
        <w:t xml:space="preserve">U2N Remote UE </w:t>
      </w:r>
      <w:r w:rsidR="008A2F32" w:rsidRPr="00F92F6B">
        <w:t>intra-</w:t>
      </w:r>
      <w:proofErr w:type="spellStart"/>
      <w:r w:rsidR="008A2F32" w:rsidRPr="00F92F6B">
        <w:t>gNB</w:t>
      </w:r>
      <w:proofErr w:type="spellEnd"/>
      <w:r w:rsidR="008A2F32" w:rsidRPr="00F92F6B">
        <w:t xml:space="preserve"> switching from </w:t>
      </w:r>
      <w:r w:rsidR="00D4557D" w:rsidRPr="00F92F6B">
        <w:rPr>
          <w:rFonts w:hint="eastAsia"/>
          <w:lang w:eastAsia="ko-KR"/>
        </w:rPr>
        <w:t xml:space="preserve">single-hop </w:t>
      </w:r>
      <w:r w:rsidR="008A2F32" w:rsidRPr="00F92F6B">
        <w:rPr>
          <w:lang w:eastAsia="ko-KR"/>
        </w:rPr>
        <w:t xml:space="preserve">indirect </w:t>
      </w:r>
      <w:r w:rsidRPr="00F92F6B">
        <w:t xml:space="preserve">to direct </w:t>
      </w:r>
      <w:r w:rsidR="008A2F32" w:rsidRPr="00F92F6B">
        <w:t>path</w:t>
      </w:r>
    </w:p>
    <w:p w14:paraId="5AC71EF1" w14:textId="647B9EA1" w:rsidR="00D4557D" w:rsidRPr="00F92F6B" w:rsidRDefault="00D4557D" w:rsidP="00DA6E71">
      <w:pPr>
        <w:pStyle w:val="TH"/>
      </w:pPr>
      <w:r w:rsidRPr="00F92F6B">
        <w:object w:dxaOrig="14398" w:dyaOrig="9002" w14:anchorId="3F4F68FE">
          <v:shape id="_x0000_i1122" type="#_x0000_t75" style="width:481.6pt;height:300.65pt" o:ole="">
            <v:imagedata r:id="rId208" o:title=""/>
          </v:shape>
          <o:OLEObject Type="Embed" ProgID="Visio.Drawing.11" ShapeID="_x0000_i1122" DrawAspect="Content" ObjectID="_1829898712" r:id="rId209"/>
        </w:object>
      </w:r>
    </w:p>
    <w:p w14:paraId="36220193" w14:textId="644D517B" w:rsidR="00D4557D" w:rsidRPr="00F92F6B" w:rsidRDefault="00D4557D" w:rsidP="0022566B">
      <w:pPr>
        <w:pStyle w:val="TF"/>
        <w:rPr>
          <w:lang w:eastAsia="ko-KR"/>
        </w:rPr>
      </w:pPr>
      <w:r w:rsidRPr="00F92F6B">
        <w:t>Figure 16.12.6.1-1</w:t>
      </w:r>
      <w:r w:rsidRPr="00F92F6B">
        <w:rPr>
          <w:rFonts w:hint="eastAsia"/>
          <w:lang w:eastAsia="ko-KR"/>
        </w:rPr>
        <w:t>b</w:t>
      </w:r>
      <w:r w:rsidRPr="00F92F6B">
        <w:t>: Procedure for L2 U2N Remote UE intra-</w:t>
      </w:r>
      <w:proofErr w:type="spellStart"/>
      <w:r w:rsidRPr="00F92F6B">
        <w:t>gNB</w:t>
      </w:r>
      <w:proofErr w:type="spellEnd"/>
      <w:r w:rsidRPr="00F92F6B">
        <w:t xml:space="preserve"> switching from </w:t>
      </w:r>
      <w:r w:rsidRPr="00F92F6B">
        <w:rPr>
          <w:rFonts w:hint="eastAsia"/>
          <w:lang w:eastAsia="ko-KR"/>
        </w:rPr>
        <w:t xml:space="preserve">multi-hop </w:t>
      </w:r>
      <w:r w:rsidRPr="00F92F6B">
        <w:rPr>
          <w:lang w:eastAsia="ko-KR"/>
        </w:rPr>
        <w:t xml:space="preserve">indirect </w:t>
      </w:r>
      <w:r w:rsidRPr="00F92F6B">
        <w:t>to direct path</w:t>
      </w:r>
    </w:p>
    <w:p w14:paraId="77C84BD2" w14:textId="2344DB49" w:rsidR="009B7933" w:rsidRPr="00F92F6B" w:rsidRDefault="009B7933" w:rsidP="00B851D8">
      <w:pPr>
        <w:pStyle w:val="B1"/>
        <w:rPr>
          <w:rFonts w:eastAsia="SimSun"/>
        </w:rPr>
      </w:pPr>
      <w:r w:rsidRPr="00F92F6B">
        <w:rPr>
          <w:rFonts w:eastAsia="SimSun"/>
        </w:rPr>
        <w:t>1.</w:t>
      </w:r>
      <w:r w:rsidRPr="00F92F6B">
        <w:rPr>
          <w:rFonts w:eastAsia="SimSun"/>
        </w:rPr>
        <w:tab/>
        <w:t xml:space="preserve">The </w:t>
      </w:r>
      <w:proofErr w:type="spellStart"/>
      <w:r w:rsidRPr="00F92F6B">
        <w:rPr>
          <w:rFonts w:eastAsia="SimSun"/>
        </w:rPr>
        <w:t>Uu</w:t>
      </w:r>
      <w:proofErr w:type="spellEnd"/>
      <w:r w:rsidRPr="00F92F6B">
        <w:rPr>
          <w:rFonts w:eastAsia="SimSun"/>
        </w:rPr>
        <w:t xml:space="preserve"> measurement configuration and measurement report signalling procedures are performed to evaluate both relay link measurement and </w:t>
      </w:r>
      <w:proofErr w:type="spellStart"/>
      <w:r w:rsidRPr="00F92F6B">
        <w:rPr>
          <w:rFonts w:eastAsia="SimSun"/>
        </w:rPr>
        <w:t>Uu</w:t>
      </w:r>
      <w:proofErr w:type="spellEnd"/>
      <w:r w:rsidRPr="00F92F6B">
        <w:rPr>
          <w:rFonts w:eastAsia="SimSun"/>
        </w:rPr>
        <w:t xml:space="preserve"> link measurement. The measurement results from</w:t>
      </w:r>
      <w:r w:rsidR="0028567C" w:rsidRPr="00F92F6B">
        <w:t xml:space="preserve"> L2</w:t>
      </w:r>
      <w:r w:rsidRPr="00F92F6B">
        <w:rPr>
          <w:rFonts w:eastAsia="SimSun"/>
        </w:rPr>
        <w:t xml:space="preserve"> U2N Remote UE are reported when configured </w:t>
      </w:r>
      <w:r w:rsidRPr="00F92F6B">
        <w:t>measurement</w:t>
      </w:r>
      <w:r w:rsidRPr="00F92F6B">
        <w:rPr>
          <w:rFonts w:eastAsia="SimSun"/>
        </w:rPr>
        <w:t xml:space="preserve"> reporting criteria are met. The </w:t>
      </w:r>
      <w:proofErr w:type="spellStart"/>
      <w:r w:rsidRPr="00F92F6B">
        <w:t>sidelink</w:t>
      </w:r>
      <w:proofErr w:type="spellEnd"/>
      <w:r w:rsidRPr="00F92F6B">
        <w:rPr>
          <w:rFonts w:eastAsia="SimSun"/>
        </w:rPr>
        <w:t xml:space="preserve"> relay measurement report shall include at least </w:t>
      </w:r>
      <w:r w:rsidR="0028567C" w:rsidRPr="00F92F6B">
        <w:t xml:space="preserve">L2 </w:t>
      </w:r>
      <w:r w:rsidRPr="00F92F6B">
        <w:rPr>
          <w:rFonts w:eastAsia="SimSun"/>
        </w:rPr>
        <w:t>U2N Relay UE</w:t>
      </w:r>
      <w:r w:rsidR="00240746" w:rsidRPr="00F92F6B">
        <w:rPr>
          <w:rFonts w:eastAsia="SimSun"/>
        </w:rPr>
        <w:t>'</w:t>
      </w:r>
      <w:r w:rsidRPr="00F92F6B">
        <w:rPr>
          <w:rFonts w:eastAsia="SimSun"/>
        </w:rPr>
        <w:t>s source L2 ID, serving cell ID (i.e., NCGI</w:t>
      </w:r>
      <w:r w:rsidR="0028567C" w:rsidRPr="00F92F6B">
        <w:rPr>
          <w:rFonts w:eastAsia="SimSun"/>
        </w:rPr>
        <w:t>/NCI</w:t>
      </w:r>
      <w:r w:rsidRPr="00F92F6B">
        <w:rPr>
          <w:rFonts w:eastAsia="SimSun"/>
        </w:rPr>
        <w:t xml:space="preserve">), and </w:t>
      </w:r>
      <w:proofErr w:type="spellStart"/>
      <w:r w:rsidRPr="00F92F6B">
        <w:t>sidelink</w:t>
      </w:r>
      <w:proofErr w:type="spellEnd"/>
      <w:r w:rsidRPr="00F92F6B">
        <w:t xml:space="preserve"> </w:t>
      </w:r>
      <w:r w:rsidRPr="00F92F6B">
        <w:rPr>
          <w:rFonts w:eastAsia="SimSun"/>
        </w:rPr>
        <w:t xml:space="preserve">measurement quantity </w:t>
      </w:r>
      <w:r w:rsidR="0028567C" w:rsidRPr="00F92F6B">
        <w:rPr>
          <w:rFonts w:eastAsia="SimSun"/>
        </w:rPr>
        <w:t>result</w:t>
      </w:r>
      <w:r w:rsidRPr="00F92F6B">
        <w:rPr>
          <w:rFonts w:eastAsia="SimSun"/>
        </w:rPr>
        <w:t xml:space="preserve">. The </w:t>
      </w:r>
      <w:proofErr w:type="spellStart"/>
      <w:r w:rsidRPr="00F92F6B">
        <w:rPr>
          <w:rFonts w:eastAsia="SimSun"/>
        </w:rPr>
        <w:t>s</w:t>
      </w:r>
      <w:r w:rsidRPr="00F92F6B">
        <w:t>idelink</w:t>
      </w:r>
      <w:proofErr w:type="spellEnd"/>
      <w:r w:rsidRPr="00F92F6B">
        <w:rPr>
          <w:rFonts w:eastAsia="SimSun"/>
        </w:rPr>
        <w:t xml:space="preserve"> measurement quantity can be SL-RSRP of the serving </w:t>
      </w:r>
      <w:r w:rsidR="0028567C" w:rsidRPr="00F92F6B">
        <w:t xml:space="preserve">L2 </w:t>
      </w:r>
      <w:r w:rsidRPr="00F92F6B">
        <w:rPr>
          <w:rFonts w:eastAsia="SimSun"/>
        </w:rPr>
        <w:t>U2N Relay UE, and if SL-RSRP is not available, SD-RSRP is used.</w:t>
      </w:r>
    </w:p>
    <w:p w14:paraId="5A11BDB6" w14:textId="5F9DC564" w:rsidR="009B7933" w:rsidRPr="00F92F6B" w:rsidRDefault="009B7933" w:rsidP="00B851D8">
      <w:pPr>
        <w:pStyle w:val="B1"/>
        <w:rPr>
          <w:rFonts w:eastAsia="SimSun"/>
        </w:rPr>
      </w:pPr>
      <w:r w:rsidRPr="00F92F6B">
        <w:rPr>
          <w:rFonts w:eastAsia="SimSun"/>
        </w:rPr>
        <w:t>2.</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decides to switch the </w:t>
      </w:r>
      <w:r w:rsidR="0028567C" w:rsidRPr="00F92F6B">
        <w:t xml:space="preserve">L2 </w:t>
      </w:r>
      <w:r w:rsidRPr="00F92F6B">
        <w:rPr>
          <w:rFonts w:eastAsia="SimSun"/>
        </w:rPr>
        <w:t xml:space="preserve">U2N Remote UE onto direct </w:t>
      </w:r>
      <w:proofErr w:type="spellStart"/>
      <w:r w:rsidRPr="00F92F6B">
        <w:rPr>
          <w:rFonts w:eastAsia="SimSun"/>
        </w:rPr>
        <w:t>Uu</w:t>
      </w:r>
      <w:proofErr w:type="spellEnd"/>
      <w:r w:rsidRPr="00F92F6B">
        <w:rPr>
          <w:rFonts w:eastAsia="SimSun"/>
        </w:rPr>
        <w:t xml:space="preserve"> path.</w:t>
      </w:r>
    </w:p>
    <w:p w14:paraId="75A7C3DC" w14:textId="677AB4DC" w:rsidR="009B7933" w:rsidRPr="00F92F6B" w:rsidRDefault="009B7933" w:rsidP="00B851D8">
      <w:pPr>
        <w:pStyle w:val="B1"/>
        <w:rPr>
          <w:rFonts w:eastAsia="SimSun"/>
        </w:rPr>
      </w:pPr>
      <w:r w:rsidRPr="00F92F6B">
        <w:rPr>
          <w:rFonts w:eastAsia="SimSun"/>
        </w:rPr>
        <w:t>3.</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sends </w:t>
      </w:r>
      <w:r w:rsidR="005C11B8" w:rsidRPr="00F92F6B">
        <w:rPr>
          <w:rFonts w:eastAsia="SimSun"/>
        </w:rPr>
        <w:t>the</w:t>
      </w:r>
      <w:r w:rsidR="005C11B8" w:rsidRPr="00F92F6B">
        <w:rPr>
          <w:rFonts w:eastAsia="SimSun"/>
          <w:i/>
          <w:iCs/>
        </w:rPr>
        <w:t xml:space="preserve"> </w:t>
      </w:r>
      <w:proofErr w:type="spellStart"/>
      <w:r w:rsidRPr="00F92F6B">
        <w:rPr>
          <w:rFonts w:eastAsia="SimSun"/>
          <w:i/>
          <w:iCs/>
        </w:rPr>
        <w:t>RRCReconfiguration</w:t>
      </w:r>
      <w:proofErr w:type="spellEnd"/>
      <w:r w:rsidRPr="00F92F6B">
        <w:rPr>
          <w:rFonts w:eastAsia="SimSun"/>
        </w:rPr>
        <w:t xml:space="preserve"> message to the </w:t>
      </w:r>
      <w:r w:rsidR="0028567C" w:rsidRPr="00F92F6B">
        <w:t xml:space="preserve">L2 </w:t>
      </w:r>
      <w:r w:rsidRPr="00F92F6B">
        <w:rPr>
          <w:rFonts w:eastAsia="SimSun"/>
        </w:rPr>
        <w:t xml:space="preserve">U2N Remote UE. The </w:t>
      </w:r>
      <w:r w:rsidR="0028567C" w:rsidRPr="00F92F6B">
        <w:t xml:space="preserve">L2 </w:t>
      </w:r>
      <w:r w:rsidRPr="00F92F6B">
        <w:rPr>
          <w:rFonts w:eastAsia="SimSun"/>
        </w:rPr>
        <w:t xml:space="preserve">U2N Remote UE stops </w:t>
      </w:r>
      <w:r w:rsidR="002A0175" w:rsidRPr="00F92F6B">
        <w:rPr>
          <w:rFonts w:eastAsia="SimSun"/>
        </w:rPr>
        <w:t>User Plane</w:t>
      </w:r>
      <w:r w:rsidRPr="00F92F6B">
        <w:rPr>
          <w:rFonts w:eastAsia="SimSun"/>
        </w:rPr>
        <w:t xml:space="preserve"> and </w:t>
      </w:r>
      <w:r w:rsidR="002A0175" w:rsidRPr="00F92F6B">
        <w:rPr>
          <w:rFonts w:eastAsia="SimSun"/>
        </w:rPr>
        <w:t>Control Plane</w:t>
      </w:r>
      <w:r w:rsidRPr="00F92F6B">
        <w:rPr>
          <w:rFonts w:eastAsia="SimSun"/>
        </w:rPr>
        <w:t xml:space="preserve"> transmission via </w:t>
      </w:r>
      <w:r w:rsidR="005C11B8" w:rsidRPr="00F92F6B">
        <w:rPr>
          <w:rFonts w:eastAsia="SimSun"/>
        </w:rPr>
        <w:t>the</w:t>
      </w:r>
      <w:r w:rsidR="005C11B8" w:rsidRPr="00F92F6B">
        <w:t xml:space="preserve"> </w:t>
      </w:r>
      <w:r w:rsidR="0028567C" w:rsidRPr="00F92F6B">
        <w:t xml:space="preserve">L2 </w:t>
      </w:r>
      <w:r w:rsidRPr="00F92F6B">
        <w:rPr>
          <w:rFonts w:eastAsia="SimSun"/>
        </w:rPr>
        <w:t>U2N Relay UE</w:t>
      </w:r>
      <w:r w:rsidR="00D4557D" w:rsidRPr="00F92F6B">
        <w:rPr>
          <w:rFonts w:hint="eastAsia"/>
          <w:lang w:eastAsia="ko-KR"/>
        </w:rPr>
        <w:t>(s)</w:t>
      </w:r>
      <w:r w:rsidRPr="00F92F6B">
        <w:rPr>
          <w:rFonts w:eastAsia="SimSun"/>
        </w:rPr>
        <w:t xml:space="preserve"> after reception of </w:t>
      </w:r>
      <w:r w:rsidR="005C11B8" w:rsidRPr="00F92F6B">
        <w:rPr>
          <w:rFonts w:eastAsia="SimSun"/>
        </w:rPr>
        <w:t>the</w:t>
      </w:r>
      <w:r w:rsidR="005C11B8" w:rsidRPr="00F92F6B">
        <w:rPr>
          <w:rFonts w:eastAsia="SimSun"/>
          <w:i/>
          <w:iCs/>
        </w:rPr>
        <w:t xml:space="preserve"> </w:t>
      </w:r>
      <w:proofErr w:type="spellStart"/>
      <w:r w:rsidRPr="00F92F6B">
        <w:rPr>
          <w:rFonts w:eastAsia="SimSun"/>
          <w:i/>
          <w:iCs/>
        </w:rPr>
        <w:t>RRCReconfiguration</w:t>
      </w:r>
      <w:proofErr w:type="spellEnd"/>
      <w:r w:rsidRPr="00F92F6B">
        <w:rPr>
          <w:rFonts w:eastAsia="SimSun"/>
        </w:rPr>
        <w:t xml:space="preserve"> message </w:t>
      </w:r>
      <w:r w:rsidR="0028567C" w:rsidRPr="00F92F6B">
        <w:rPr>
          <w:rFonts w:eastAsia="SimSun"/>
        </w:rPr>
        <w:t>with the path switch configuration</w:t>
      </w:r>
      <w:r w:rsidRPr="00F92F6B">
        <w:rPr>
          <w:rFonts w:eastAsia="SimSun"/>
        </w:rPr>
        <w:t>.</w:t>
      </w:r>
    </w:p>
    <w:p w14:paraId="4011B978" w14:textId="702E38B0" w:rsidR="009B7933" w:rsidRPr="00F92F6B" w:rsidRDefault="009B7933" w:rsidP="00B851D8">
      <w:pPr>
        <w:pStyle w:val="B1"/>
        <w:rPr>
          <w:rFonts w:eastAsia="SimSun"/>
        </w:rPr>
      </w:pPr>
      <w:r w:rsidRPr="00F92F6B">
        <w:rPr>
          <w:rFonts w:eastAsia="SimSun"/>
        </w:rPr>
        <w:t>4.</w:t>
      </w:r>
      <w:r w:rsidRPr="00F92F6B">
        <w:rPr>
          <w:rFonts w:eastAsia="SimSun"/>
        </w:rPr>
        <w:tab/>
        <w:t xml:space="preserve">The </w:t>
      </w:r>
      <w:r w:rsidR="0028567C" w:rsidRPr="00F92F6B">
        <w:t xml:space="preserve">L2 </w:t>
      </w:r>
      <w:r w:rsidRPr="00F92F6B">
        <w:rPr>
          <w:rFonts w:eastAsia="SimSun"/>
        </w:rPr>
        <w:t xml:space="preserve">U2N Remote UE synchronizes with the </w:t>
      </w:r>
      <w:proofErr w:type="spellStart"/>
      <w:r w:rsidRPr="00F92F6B">
        <w:rPr>
          <w:rFonts w:eastAsia="SimSun"/>
        </w:rPr>
        <w:t>gNB</w:t>
      </w:r>
      <w:proofErr w:type="spellEnd"/>
      <w:r w:rsidRPr="00F92F6B">
        <w:rPr>
          <w:rFonts w:eastAsia="SimSun"/>
        </w:rPr>
        <w:t xml:space="preserve"> and performs Random Access.</w:t>
      </w:r>
    </w:p>
    <w:p w14:paraId="030515D3" w14:textId="661A17D6" w:rsidR="009B7933" w:rsidRPr="00F92F6B" w:rsidRDefault="009B7933" w:rsidP="00B851D8">
      <w:pPr>
        <w:pStyle w:val="B1"/>
        <w:rPr>
          <w:rFonts w:eastAsia="MS Mincho"/>
        </w:rPr>
      </w:pPr>
      <w:r w:rsidRPr="00F92F6B">
        <w:rPr>
          <w:rFonts w:eastAsia="SimSun"/>
        </w:rPr>
        <w:t>5.</w:t>
      </w:r>
      <w:r w:rsidRPr="00F92F6B">
        <w:rPr>
          <w:rFonts w:eastAsia="SimSun"/>
        </w:rPr>
        <w:tab/>
        <w:t xml:space="preserve">The UE (i.e., </w:t>
      </w:r>
      <w:r w:rsidR="0028567C" w:rsidRPr="00F92F6B">
        <w:t xml:space="preserve">L2 </w:t>
      </w:r>
      <w:r w:rsidRPr="00F92F6B">
        <w:rPr>
          <w:rFonts w:eastAsia="SimSun"/>
        </w:rPr>
        <w:t xml:space="preserve">U2N Remote UE in previous steps) sends the </w:t>
      </w:r>
      <w:proofErr w:type="spellStart"/>
      <w:r w:rsidRPr="00F92F6B">
        <w:rPr>
          <w:rFonts w:eastAsia="SimSun"/>
          <w:i/>
          <w:iCs/>
        </w:rPr>
        <w:t>RRCReconfigurationComplete</w:t>
      </w:r>
      <w:proofErr w:type="spellEnd"/>
      <w:r w:rsidRPr="00F92F6B">
        <w:rPr>
          <w:rFonts w:eastAsia="SimSun"/>
        </w:rPr>
        <w:t xml:space="preserve"> </w:t>
      </w:r>
      <w:r w:rsidR="0028567C" w:rsidRPr="00F92F6B">
        <w:rPr>
          <w:rFonts w:eastAsia="SimSun"/>
        </w:rPr>
        <w:t xml:space="preserve">message </w:t>
      </w:r>
      <w:r w:rsidRPr="00F92F6B">
        <w:rPr>
          <w:rFonts w:eastAsia="SimSun"/>
        </w:rPr>
        <w:t xml:space="preserve">to the </w:t>
      </w:r>
      <w:proofErr w:type="spellStart"/>
      <w:r w:rsidRPr="00F92F6B">
        <w:rPr>
          <w:rFonts w:eastAsia="SimSun"/>
        </w:rPr>
        <w:t>gNB</w:t>
      </w:r>
      <w:proofErr w:type="spellEnd"/>
      <w:r w:rsidRPr="00F92F6B">
        <w:rPr>
          <w:rFonts w:eastAsia="SimSun"/>
        </w:rPr>
        <w:t xml:space="preserve"> via </w:t>
      </w:r>
      <w:r w:rsidR="005C11B8" w:rsidRPr="00F92F6B">
        <w:rPr>
          <w:rFonts w:eastAsia="SimSun"/>
        </w:rPr>
        <w:t xml:space="preserve">the </w:t>
      </w:r>
      <w:r w:rsidRPr="00F92F6B">
        <w:rPr>
          <w:rFonts w:eastAsia="SimSun"/>
        </w:rPr>
        <w:t xml:space="preserve">direct path, using the configuration provided in the </w:t>
      </w:r>
      <w:proofErr w:type="spellStart"/>
      <w:r w:rsidRPr="00F92F6B">
        <w:rPr>
          <w:rFonts w:eastAsia="SimSun"/>
          <w:i/>
          <w:iCs/>
        </w:rPr>
        <w:t>RRCReconfiguration</w:t>
      </w:r>
      <w:proofErr w:type="spellEnd"/>
      <w:r w:rsidRPr="00F92F6B">
        <w:rPr>
          <w:rFonts w:eastAsia="SimSun"/>
        </w:rPr>
        <w:t xml:space="preserve"> message. From this step, the UE (i.e., </w:t>
      </w:r>
      <w:r w:rsidR="0028567C" w:rsidRPr="00F92F6B">
        <w:t xml:space="preserve">L2 </w:t>
      </w:r>
      <w:r w:rsidRPr="00F92F6B">
        <w:rPr>
          <w:rFonts w:eastAsia="SimSun"/>
        </w:rPr>
        <w:t xml:space="preserve">U2N Remote UE in previous steps) uses the RRC connection via the direct path to the </w:t>
      </w:r>
      <w:proofErr w:type="spellStart"/>
      <w:r w:rsidRPr="00F92F6B">
        <w:rPr>
          <w:rFonts w:eastAsia="SimSun"/>
        </w:rPr>
        <w:t>gNB</w:t>
      </w:r>
      <w:proofErr w:type="spellEnd"/>
      <w:r w:rsidRPr="00F92F6B">
        <w:rPr>
          <w:rFonts w:eastAsia="SimSun"/>
        </w:rPr>
        <w:t>.</w:t>
      </w:r>
    </w:p>
    <w:p w14:paraId="75230256" w14:textId="4193A02B" w:rsidR="009B7933" w:rsidRPr="00F92F6B" w:rsidRDefault="009B7933" w:rsidP="00B851D8">
      <w:pPr>
        <w:pStyle w:val="B1"/>
      </w:pPr>
      <w:r w:rsidRPr="00F92F6B">
        <w:rPr>
          <w:rFonts w:eastAsia="SimSun"/>
        </w:rPr>
        <w:t>6.</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sends </w:t>
      </w:r>
      <w:r w:rsidR="005C11B8" w:rsidRPr="00F92F6B">
        <w:rPr>
          <w:rFonts w:eastAsia="SimSun"/>
        </w:rPr>
        <w:t>the</w:t>
      </w:r>
      <w:r w:rsidR="005C11B8" w:rsidRPr="00F92F6B">
        <w:rPr>
          <w:rFonts w:eastAsia="SimSun"/>
          <w:i/>
          <w:iCs/>
        </w:rPr>
        <w:t xml:space="preserve"> </w:t>
      </w:r>
      <w:proofErr w:type="spellStart"/>
      <w:r w:rsidRPr="00F92F6B">
        <w:rPr>
          <w:rFonts w:eastAsia="SimSun"/>
          <w:i/>
          <w:iCs/>
        </w:rPr>
        <w:t>RRCReconfiguration</w:t>
      </w:r>
      <w:proofErr w:type="spellEnd"/>
      <w:r w:rsidRPr="00F92F6B">
        <w:rPr>
          <w:rFonts w:eastAsia="SimSun"/>
        </w:rPr>
        <w:t xml:space="preserve"> message to the </w:t>
      </w:r>
      <w:r w:rsidR="0028567C" w:rsidRPr="00F92F6B">
        <w:t xml:space="preserve">L2 </w:t>
      </w:r>
      <w:r w:rsidRPr="00F92F6B">
        <w:rPr>
          <w:rFonts w:eastAsia="SimSun"/>
        </w:rPr>
        <w:t>U2N Relay UE</w:t>
      </w:r>
      <w:r w:rsidR="00D4557D" w:rsidRPr="00F92F6B">
        <w:rPr>
          <w:rFonts w:hint="eastAsia"/>
          <w:lang w:eastAsia="ko-KR"/>
        </w:rPr>
        <w:t>(s) on the source path</w:t>
      </w:r>
      <w:r w:rsidRPr="00F92F6B">
        <w:rPr>
          <w:rFonts w:eastAsia="SimSun"/>
        </w:rPr>
        <w:t xml:space="preserve"> to reconfigure the connection between the </w:t>
      </w:r>
      <w:r w:rsidR="0028567C" w:rsidRPr="00F92F6B">
        <w:t xml:space="preserve">L2 </w:t>
      </w:r>
      <w:r w:rsidRPr="00F92F6B">
        <w:rPr>
          <w:rFonts w:eastAsia="SimSun"/>
        </w:rPr>
        <w:t xml:space="preserve">U2N Relay UE and the </w:t>
      </w:r>
      <w:proofErr w:type="spellStart"/>
      <w:r w:rsidRPr="00F92F6B">
        <w:rPr>
          <w:rFonts w:eastAsia="SimSun"/>
        </w:rPr>
        <w:t>gNB</w:t>
      </w:r>
      <w:proofErr w:type="spellEnd"/>
      <w:r w:rsidRPr="00F92F6B">
        <w:rPr>
          <w:rFonts w:eastAsia="SimSun"/>
        </w:rPr>
        <w:t xml:space="preserve">. The </w:t>
      </w:r>
      <w:proofErr w:type="spellStart"/>
      <w:r w:rsidRPr="00F92F6B">
        <w:rPr>
          <w:rFonts w:eastAsia="SimSun"/>
          <w:i/>
          <w:iCs/>
        </w:rPr>
        <w:t>RRCReconfiguration</w:t>
      </w:r>
      <w:proofErr w:type="spellEnd"/>
      <w:r w:rsidRPr="00F92F6B">
        <w:rPr>
          <w:rFonts w:eastAsia="SimSun"/>
        </w:rPr>
        <w:t xml:space="preserve"> message to the </w:t>
      </w:r>
      <w:r w:rsidR="0028567C" w:rsidRPr="00F92F6B">
        <w:t xml:space="preserve">L2 </w:t>
      </w:r>
      <w:r w:rsidRPr="00F92F6B">
        <w:rPr>
          <w:rFonts w:eastAsia="SimSun"/>
        </w:rPr>
        <w:t>U2N Relay UE</w:t>
      </w:r>
      <w:r w:rsidR="00D4557D" w:rsidRPr="00F92F6B">
        <w:rPr>
          <w:rFonts w:hint="eastAsia"/>
          <w:lang w:eastAsia="ko-KR"/>
        </w:rPr>
        <w:t>(s) on the source path</w:t>
      </w:r>
      <w:r w:rsidRPr="00F92F6B">
        <w:rPr>
          <w:rFonts w:eastAsia="SimSun"/>
        </w:rPr>
        <w:t xml:space="preserve"> can be sent any time after step 3 based on </w:t>
      </w:r>
      <w:proofErr w:type="spellStart"/>
      <w:r w:rsidRPr="00F92F6B">
        <w:rPr>
          <w:rFonts w:eastAsia="SimSun"/>
        </w:rPr>
        <w:t>gNB</w:t>
      </w:r>
      <w:proofErr w:type="spellEnd"/>
      <w:r w:rsidRPr="00F92F6B">
        <w:rPr>
          <w:rFonts w:eastAsia="SimSun"/>
        </w:rPr>
        <w:t xml:space="preserve"> implementation (e.g., to release </w:t>
      </w:r>
      <w:proofErr w:type="spellStart"/>
      <w:r w:rsidRPr="00F92F6B">
        <w:rPr>
          <w:rFonts w:eastAsia="SimSun"/>
        </w:rPr>
        <w:t>Uu</w:t>
      </w:r>
      <w:proofErr w:type="spellEnd"/>
      <w:r w:rsidRPr="00F92F6B">
        <w:rPr>
          <w:rFonts w:eastAsia="SimSun"/>
        </w:rPr>
        <w:t xml:space="preserve"> </w:t>
      </w:r>
      <w:r w:rsidR="002A0175" w:rsidRPr="00F92F6B">
        <w:rPr>
          <w:rFonts w:eastAsia="SimSun"/>
        </w:rPr>
        <w:t xml:space="preserve">Relay RLC Channel </w:t>
      </w:r>
      <w:r w:rsidRPr="00F92F6B">
        <w:rPr>
          <w:rFonts w:eastAsia="SimSun"/>
        </w:rPr>
        <w:t xml:space="preserve">and PC5 </w:t>
      </w:r>
      <w:r w:rsidRPr="00F92F6B">
        <w:t>Relay</w:t>
      </w:r>
      <w:r w:rsidRPr="00F92F6B">
        <w:rPr>
          <w:rFonts w:eastAsia="SimSun"/>
        </w:rPr>
        <w:t xml:space="preserve"> RLC channel configuration for relaying, and bearer mapping configuration </w:t>
      </w:r>
      <w:r w:rsidR="00BA76A3" w:rsidRPr="00F92F6B">
        <w:rPr>
          <w:rFonts w:eastAsia="SimSun"/>
        </w:rPr>
        <w:t>related to the L2 U2N Remote UE</w:t>
      </w:r>
      <w:r w:rsidRPr="00F92F6B">
        <w:rPr>
          <w:rFonts w:eastAsia="SimSun"/>
        </w:rPr>
        <w:t>).</w:t>
      </w:r>
    </w:p>
    <w:p w14:paraId="5B1D9068" w14:textId="05CB0485" w:rsidR="009B7933" w:rsidRPr="00F92F6B" w:rsidRDefault="009B7933" w:rsidP="00B851D8">
      <w:pPr>
        <w:pStyle w:val="B1"/>
        <w:rPr>
          <w:rFonts w:eastAsia="SimSun"/>
        </w:rPr>
      </w:pPr>
      <w:r w:rsidRPr="00F92F6B">
        <w:rPr>
          <w:rFonts w:eastAsia="SimSun"/>
        </w:rPr>
        <w:t>7.</w:t>
      </w:r>
      <w:r w:rsidRPr="00F92F6B">
        <w:rPr>
          <w:rFonts w:eastAsia="SimSun"/>
        </w:rPr>
        <w:tab/>
        <w:t xml:space="preserve">Either </w:t>
      </w:r>
      <w:r w:rsidR="00BA76A3" w:rsidRPr="00F92F6B">
        <w:t xml:space="preserve">L2 </w:t>
      </w:r>
      <w:r w:rsidRPr="00F92F6B">
        <w:rPr>
          <w:rFonts w:eastAsia="SimSun"/>
        </w:rPr>
        <w:t xml:space="preserve">U2N Relay UE or </w:t>
      </w:r>
      <w:r w:rsidR="00BA76A3" w:rsidRPr="00F92F6B">
        <w:t xml:space="preserve">L2 </w:t>
      </w:r>
      <w:r w:rsidRPr="00F92F6B">
        <w:rPr>
          <w:rFonts w:eastAsia="SimSun"/>
        </w:rPr>
        <w:t>U2N Remote UE</w:t>
      </w:r>
      <w:r w:rsidR="00240746" w:rsidRPr="00F92F6B">
        <w:t>'</w:t>
      </w:r>
      <w:r w:rsidR="00BA76A3" w:rsidRPr="00F92F6B">
        <w:t>s AS layer</w:t>
      </w:r>
      <w:r w:rsidR="00BA76A3" w:rsidRPr="00F92F6B">
        <w:rPr>
          <w:rFonts w:eastAsia="SimSun"/>
        </w:rPr>
        <w:t xml:space="preserve"> </w:t>
      </w:r>
      <w:r w:rsidR="00BA76A3" w:rsidRPr="00F92F6B">
        <w:t>indicate</w:t>
      </w:r>
      <w:r w:rsidR="00BA76A3" w:rsidRPr="00F92F6B">
        <w:rPr>
          <w:rFonts w:eastAsia="SimSun"/>
        </w:rPr>
        <w:t>s</w:t>
      </w:r>
      <w:r w:rsidR="00BA76A3" w:rsidRPr="00F92F6B">
        <w:t xml:space="preserve"> upper layer</w:t>
      </w:r>
      <w:r w:rsidR="005C11B8" w:rsidRPr="00F92F6B">
        <w:t>s</w:t>
      </w:r>
      <w:r w:rsidR="00BA76A3" w:rsidRPr="00F92F6B">
        <w:t xml:space="preserve"> to release PC5 unicast link after receiving </w:t>
      </w:r>
      <w:r w:rsidR="005C11B8" w:rsidRPr="00F92F6B">
        <w:rPr>
          <w:rFonts w:eastAsia="SimSun"/>
        </w:rPr>
        <w:t>the</w:t>
      </w:r>
      <w:r w:rsidR="005C11B8" w:rsidRPr="00F92F6B">
        <w:rPr>
          <w:rFonts w:eastAsia="SimSun"/>
          <w:i/>
          <w:iCs/>
        </w:rPr>
        <w:t xml:space="preserve"> </w:t>
      </w:r>
      <w:proofErr w:type="spellStart"/>
      <w:r w:rsidR="00BA76A3" w:rsidRPr="00F92F6B">
        <w:rPr>
          <w:rFonts w:eastAsia="SimSun"/>
          <w:i/>
          <w:iCs/>
        </w:rPr>
        <w:t>RRCReconfiguration</w:t>
      </w:r>
      <w:proofErr w:type="spellEnd"/>
      <w:r w:rsidR="00BA76A3" w:rsidRPr="00F92F6B">
        <w:rPr>
          <w:rFonts w:eastAsia="SimSun"/>
        </w:rPr>
        <w:t xml:space="preserve"> message</w:t>
      </w:r>
      <w:r w:rsidR="00BA76A3" w:rsidRPr="00F92F6B">
        <w:t xml:space="preserve"> from the </w:t>
      </w:r>
      <w:proofErr w:type="spellStart"/>
      <w:r w:rsidR="00BA76A3" w:rsidRPr="00F92F6B">
        <w:t>gNB</w:t>
      </w:r>
      <w:proofErr w:type="spellEnd"/>
      <w:r w:rsidRPr="00F92F6B">
        <w:rPr>
          <w:rFonts w:eastAsia="SimSun"/>
        </w:rPr>
        <w:t>. The timing to execute link release is up to UE implementation.</w:t>
      </w:r>
    </w:p>
    <w:p w14:paraId="1839DD98" w14:textId="62190E79" w:rsidR="009B7933" w:rsidRPr="00F92F6B" w:rsidRDefault="009B7933" w:rsidP="00B851D8">
      <w:pPr>
        <w:pStyle w:val="B1"/>
        <w:rPr>
          <w:rFonts w:eastAsia="SimSun"/>
        </w:rPr>
      </w:pPr>
      <w:r w:rsidRPr="00F92F6B">
        <w:rPr>
          <w:rFonts w:eastAsia="SimSun"/>
        </w:rPr>
        <w:t>8.</w:t>
      </w:r>
      <w:r w:rsidRPr="00F92F6B">
        <w:rPr>
          <w:rFonts w:eastAsia="SimSun"/>
        </w:rPr>
        <w:tab/>
        <w:t xml:space="preserve">The data path is switched from indirect path to direct path between the UE (i.e., previous </w:t>
      </w:r>
      <w:r w:rsidR="00BA76A3" w:rsidRPr="00F92F6B">
        <w:t xml:space="preserve">L2 </w:t>
      </w:r>
      <w:r w:rsidRPr="00F92F6B">
        <w:rPr>
          <w:rFonts w:eastAsia="SimSun"/>
        </w:rPr>
        <w:t xml:space="preserve">U2N Remote UE) and the </w:t>
      </w:r>
      <w:proofErr w:type="spellStart"/>
      <w:r w:rsidRPr="00F92F6B">
        <w:rPr>
          <w:rFonts w:eastAsia="SimSun"/>
        </w:rPr>
        <w:t>gNB</w:t>
      </w:r>
      <w:proofErr w:type="spellEnd"/>
      <w:r w:rsidRPr="00F92F6B">
        <w:rPr>
          <w:rFonts w:eastAsia="SimSun"/>
        </w:rPr>
        <w:t xml:space="preserve">. </w:t>
      </w:r>
      <w:r w:rsidR="00BA76A3" w:rsidRPr="00F92F6B">
        <w:t xml:space="preserve">The PDCP re-establishment or </w:t>
      </w:r>
      <w:r w:rsidR="00BA76A3" w:rsidRPr="00F92F6B">
        <w:rPr>
          <w:rFonts w:eastAsia="SimSun"/>
        </w:rPr>
        <w:t xml:space="preserve">PDCP </w:t>
      </w:r>
      <w:r w:rsidR="00BA76A3" w:rsidRPr="00F92F6B">
        <w:t xml:space="preserve">data recovery in </w:t>
      </w:r>
      <w:r w:rsidR="005C11B8" w:rsidRPr="00F92F6B">
        <w:t>u</w:t>
      </w:r>
      <w:r w:rsidR="00BA76A3" w:rsidRPr="00F92F6B">
        <w:t xml:space="preserve">plink is performed by </w:t>
      </w:r>
      <w:r w:rsidR="00BA76A3" w:rsidRPr="00F92F6B">
        <w:rPr>
          <w:rFonts w:eastAsia="SimSun"/>
        </w:rPr>
        <w:t xml:space="preserve">the UE (i.e., previous </w:t>
      </w:r>
      <w:r w:rsidR="00BA76A3" w:rsidRPr="00F92F6B">
        <w:t xml:space="preserve">L2 </w:t>
      </w:r>
      <w:r w:rsidR="00BA76A3" w:rsidRPr="00F92F6B">
        <w:rPr>
          <w:rFonts w:eastAsia="SimSun"/>
        </w:rPr>
        <w:t xml:space="preserve">U2N Remote UE) </w:t>
      </w:r>
      <w:r w:rsidR="00BA76A3" w:rsidRPr="00F92F6B">
        <w:t xml:space="preserve">for lossless delivery during path switch if </w:t>
      </w:r>
      <w:proofErr w:type="spellStart"/>
      <w:r w:rsidR="00BA76A3" w:rsidRPr="00F92F6B">
        <w:t>gNB</w:t>
      </w:r>
      <w:proofErr w:type="spellEnd"/>
      <w:r w:rsidR="00BA76A3" w:rsidRPr="00F92F6B">
        <w:t xml:space="preserve"> configures it.</w:t>
      </w:r>
    </w:p>
    <w:p w14:paraId="7EF6D4B3" w14:textId="22C4CA0B" w:rsidR="009B7933" w:rsidRPr="00F92F6B" w:rsidRDefault="009B7933" w:rsidP="009B7933">
      <w:pPr>
        <w:pStyle w:val="NO"/>
        <w:rPr>
          <w:rFonts w:eastAsiaTheme="minorEastAsia"/>
        </w:rPr>
      </w:pPr>
      <w:r w:rsidRPr="00F92F6B">
        <w:rPr>
          <w:rFonts w:eastAsiaTheme="minorEastAsia"/>
        </w:rPr>
        <w:t>NOTE</w:t>
      </w:r>
      <w:r w:rsidR="008A2F32" w:rsidRPr="00F92F6B">
        <w:rPr>
          <w:rFonts w:eastAsiaTheme="minorEastAsia"/>
        </w:rPr>
        <w:t xml:space="preserve"> 1</w:t>
      </w:r>
      <w:r w:rsidRPr="00F92F6B">
        <w:rPr>
          <w:rFonts w:eastAsiaTheme="minorEastAsia"/>
        </w:rPr>
        <w:t>:</w:t>
      </w:r>
      <w:r w:rsidRPr="00F92F6B">
        <w:rPr>
          <w:rFonts w:eastAsiaTheme="minorEastAsia"/>
        </w:rPr>
        <w:tab/>
        <w:t>Step 8 can be executed any time after step 4. Step 8 is independent of step 6 and step 7.</w:t>
      </w:r>
    </w:p>
    <w:p w14:paraId="5314AC4F" w14:textId="66ECE7F1" w:rsidR="008A2F32" w:rsidRPr="00F92F6B" w:rsidRDefault="008A2F32" w:rsidP="008A2F32">
      <w:r w:rsidRPr="00F92F6B">
        <w:t xml:space="preserve">For service continuity of L2 U2N Relay, the following procedure is used, in case of L2 U2N Remote UE switching from indirect to direct path under another </w:t>
      </w:r>
      <w:proofErr w:type="spellStart"/>
      <w:r w:rsidRPr="00F92F6B">
        <w:t>gNB</w:t>
      </w:r>
      <w:proofErr w:type="spellEnd"/>
      <w:r w:rsidRPr="00F92F6B">
        <w:t>:</w:t>
      </w:r>
    </w:p>
    <w:p w14:paraId="668BC2C2" w14:textId="0C986D2E" w:rsidR="008A2F32" w:rsidRPr="00F92F6B" w:rsidRDefault="009D2E52" w:rsidP="00E96F07">
      <w:pPr>
        <w:pStyle w:val="TH"/>
      </w:pPr>
      <w:r w:rsidRPr="00F92F6B">
        <w:object w:dxaOrig="10629" w:dyaOrig="9590" w14:anchorId="267797DF">
          <v:shape id="_x0000_i1123" type="#_x0000_t75" style="width:353.4pt;height:319.35pt" o:ole="">
            <v:imagedata r:id="rId210" o:title=""/>
          </v:shape>
          <o:OLEObject Type="Embed" ProgID="Visio.Drawing.11" ShapeID="_x0000_i1123" DrawAspect="Content" ObjectID="_1829898713" r:id="rId211"/>
        </w:object>
      </w:r>
    </w:p>
    <w:p w14:paraId="2FAEDDD7" w14:textId="77777777" w:rsidR="008A2F32" w:rsidRPr="00F92F6B" w:rsidRDefault="008A2F32" w:rsidP="008A2F32">
      <w:pPr>
        <w:pStyle w:val="TF"/>
        <w:rPr>
          <w:rFonts w:eastAsia="SimSun"/>
          <w:b w:val="0"/>
          <w:bCs/>
        </w:rPr>
      </w:pPr>
      <w:r w:rsidRPr="00F92F6B">
        <w:rPr>
          <w:bCs/>
        </w:rPr>
        <w:t>Figure 16.12.6.1-</w:t>
      </w:r>
      <w:r w:rsidRPr="00F92F6B">
        <w:rPr>
          <w:rFonts w:eastAsia="SimSun"/>
          <w:bCs/>
        </w:rPr>
        <w:t>2</w:t>
      </w:r>
      <w:r w:rsidRPr="00F92F6B">
        <w:rPr>
          <w:bCs/>
        </w:rPr>
        <w:t>: Procedure for</w:t>
      </w:r>
      <w:r w:rsidRPr="00F92F6B">
        <w:rPr>
          <w:rFonts w:eastAsia="SimSun"/>
          <w:bCs/>
        </w:rPr>
        <w:t xml:space="preserve"> L2 U2N Remote UE</w:t>
      </w:r>
      <w:r w:rsidRPr="00F92F6B">
        <w:rPr>
          <w:bCs/>
        </w:rPr>
        <w:t xml:space="preserve"> </w:t>
      </w:r>
      <w:r w:rsidRPr="00F92F6B">
        <w:rPr>
          <w:rFonts w:eastAsia="SimSun"/>
          <w:bCs/>
        </w:rPr>
        <w:t>inter-</w:t>
      </w:r>
      <w:proofErr w:type="spellStart"/>
      <w:r w:rsidRPr="00F92F6B">
        <w:rPr>
          <w:rFonts w:eastAsia="SimSun"/>
          <w:bCs/>
        </w:rPr>
        <w:t>gNB</w:t>
      </w:r>
      <w:proofErr w:type="spellEnd"/>
      <w:r w:rsidRPr="00F92F6B">
        <w:rPr>
          <w:rFonts w:eastAsia="SimSun"/>
          <w:bCs/>
        </w:rPr>
        <w:t xml:space="preserve"> switching from indirect</w:t>
      </w:r>
      <w:r w:rsidRPr="00F92F6B">
        <w:rPr>
          <w:bCs/>
        </w:rPr>
        <w:t xml:space="preserve"> to direct path</w:t>
      </w:r>
    </w:p>
    <w:p w14:paraId="62815E17" w14:textId="77777777" w:rsidR="008A2F32" w:rsidRPr="00F92F6B" w:rsidRDefault="008A2F32" w:rsidP="00296CF8">
      <w:pPr>
        <w:pStyle w:val="B1"/>
      </w:pPr>
      <w:r w:rsidRPr="00F92F6B">
        <w:t>1.</w:t>
      </w:r>
      <w:r w:rsidRPr="00F92F6B">
        <w:tab/>
        <w:t xml:space="preserve">The </w:t>
      </w:r>
      <w:proofErr w:type="spellStart"/>
      <w:r w:rsidRPr="00F92F6B">
        <w:t>Uu</w:t>
      </w:r>
      <w:proofErr w:type="spellEnd"/>
      <w:r w:rsidRPr="00F92F6B">
        <w:t xml:space="preserve"> measurement configuration is configured by the source </w:t>
      </w:r>
      <w:proofErr w:type="spellStart"/>
      <w:r w:rsidRPr="00F92F6B">
        <w:t>gNB</w:t>
      </w:r>
      <w:proofErr w:type="spellEnd"/>
      <w:r w:rsidRPr="00F92F6B">
        <w:t xml:space="preserve">, and measurement report signalling procedures are performed by the L2 U2N Remote UE to evaluate both relay link measurement and </w:t>
      </w:r>
      <w:proofErr w:type="spellStart"/>
      <w:r w:rsidRPr="00F92F6B">
        <w:t>Uu</w:t>
      </w:r>
      <w:proofErr w:type="spellEnd"/>
      <w:r w:rsidRPr="00F92F6B">
        <w:t xml:space="preserve"> link measurement. The measurement results from L2 U2N Remote UE are reported when configured measurement reporting criteria are met. The </w:t>
      </w:r>
      <w:proofErr w:type="spellStart"/>
      <w:r w:rsidRPr="00F92F6B">
        <w:t>sidelink</w:t>
      </w:r>
      <w:proofErr w:type="spellEnd"/>
      <w:r w:rsidRPr="00F92F6B">
        <w:t xml:space="preserve"> relay measurement report shall include at least L2 U2N Relay UE's source L2 ID, serving cell ID (i.e., NCGI/NCI), and </w:t>
      </w:r>
      <w:proofErr w:type="spellStart"/>
      <w:r w:rsidRPr="00F92F6B">
        <w:t>sidelink</w:t>
      </w:r>
      <w:proofErr w:type="spellEnd"/>
      <w:r w:rsidRPr="00F92F6B">
        <w:t xml:space="preserve"> measurement quantity result. The </w:t>
      </w:r>
      <w:proofErr w:type="spellStart"/>
      <w:r w:rsidRPr="00F92F6B">
        <w:t>sidelink</w:t>
      </w:r>
      <w:proofErr w:type="spellEnd"/>
      <w:r w:rsidRPr="00F92F6B">
        <w:t xml:space="preserve"> measurement quantity can be SL-RSRP of the serving L2 U2N Relay UE, and if SL-RSRP is not available, SD-RSRP is used.</w:t>
      </w:r>
    </w:p>
    <w:p w14:paraId="18038228" w14:textId="77777777" w:rsidR="008A2F32" w:rsidRPr="00F92F6B" w:rsidRDefault="008A2F32" w:rsidP="00296CF8">
      <w:pPr>
        <w:pStyle w:val="B1"/>
      </w:pPr>
      <w:r w:rsidRPr="00F92F6B">
        <w:t>2.</w:t>
      </w:r>
      <w:r w:rsidRPr="00F92F6B">
        <w:tab/>
        <w:t xml:space="preserve">The source </w:t>
      </w:r>
      <w:proofErr w:type="spellStart"/>
      <w:r w:rsidRPr="00F92F6B">
        <w:t>gNB</w:t>
      </w:r>
      <w:proofErr w:type="spellEnd"/>
      <w:r w:rsidRPr="00F92F6B">
        <w:t xml:space="preserve"> decides to </w:t>
      </w:r>
      <w:r w:rsidRPr="00F92F6B">
        <w:rPr>
          <w:rFonts w:eastAsia="SimSun"/>
        </w:rPr>
        <w:t>trigger path switch for</w:t>
      </w:r>
      <w:r w:rsidRPr="00F92F6B">
        <w:t xml:space="preserve"> the L2 U2N</w:t>
      </w:r>
      <w:r w:rsidRPr="00F92F6B">
        <w:rPr>
          <w:rFonts w:eastAsia="SimSun"/>
        </w:rPr>
        <w:t xml:space="preserve"> R</w:t>
      </w:r>
      <w:r w:rsidRPr="00F92F6B">
        <w:t>emote UE, onto direct path.</w:t>
      </w:r>
    </w:p>
    <w:p w14:paraId="59A4FE4A" w14:textId="77777777" w:rsidR="008A2F32" w:rsidRPr="00F92F6B" w:rsidRDefault="008A2F32" w:rsidP="00296CF8">
      <w:pPr>
        <w:pStyle w:val="B1"/>
      </w:pPr>
      <w:r w:rsidRPr="00F92F6B">
        <w:t>3.</w:t>
      </w:r>
      <w:r w:rsidRPr="00F92F6B">
        <w:tab/>
        <w:t xml:space="preserve">The source </w:t>
      </w:r>
      <w:proofErr w:type="spellStart"/>
      <w:r w:rsidRPr="00F92F6B">
        <w:t>gNB</w:t>
      </w:r>
      <w:proofErr w:type="spellEnd"/>
      <w:r w:rsidRPr="00F92F6B">
        <w:t xml:space="preserve"> sends </w:t>
      </w:r>
      <w:r w:rsidRPr="00F92F6B">
        <w:rPr>
          <w:rFonts w:eastAsia="SimSun"/>
        </w:rPr>
        <w:t xml:space="preserve">the </w:t>
      </w:r>
      <w:r w:rsidRPr="00F92F6B">
        <w:t>H</w:t>
      </w:r>
      <w:r w:rsidRPr="00F92F6B">
        <w:rPr>
          <w:rFonts w:eastAsia="SimSun"/>
        </w:rPr>
        <w:t>ANDOVER</w:t>
      </w:r>
      <w:r w:rsidRPr="00F92F6B">
        <w:t xml:space="preserve"> R</w:t>
      </w:r>
      <w:r w:rsidRPr="00F92F6B">
        <w:rPr>
          <w:rFonts w:eastAsia="SimSun"/>
        </w:rPr>
        <w:t>EQUEST</w:t>
      </w:r>
      <w:r w:rsidRPr="00F92F6B">
        <w:t xml:space="preserve"> message to the target </w:t>
      </w:r>
      <w:proofErr w:type="spellStart"/>
      <w:r w:rsidRPr="00F92F6B">
        <w:t>gNB</w:t>
      </w:r>
      <w:proofErr w:type="spellEnd"/>
      <w:r w:rsidRPr="00F92F6B">
        <w:t xml:space="preserve"> with necessary information to prepare the handover at the target side.</w:t>
      </w:r>
    </w:p>
    <w:p w14:paraId="29BC3AD8" w14:textId="4392AEB9" w:rsidR="008A2F32" w:rsidRPr="00F92F6B" w:rsidRDefault="008A2F32" w:rsidP="008A2F32">
      <w:pPr>
        <w:pStyle w:val="NO"/>
      </w:pPr>
      <w:r w:rsidRPr="00F92F6B">
        <w:t>NOTE 2:</w:t>
      </w:r>
      <w:r w:rsidRPr="00F92F6B">
        <w:tab/>
        <w:t xml:space="preserve">In order to support the DL lossless </w:t>
      </w:r>
      <w:r w:rsidR="00A63B8B" w:rsidRPr="00F92F6B">
        <w:t xml:space="preserve">path switch </w:t>
      </w:r>
      <w:r w:rsidRPr="00F92F6B">
        <w:t xml:space="preserve">for the L2 U2N Remote UE, the source </w:t>
      </w:r>
      <w:proofErr w:type="spellStart"/>
      <w:r w:rsidRPr="00F92F6B">
        <w:t>gNB</w:t>
      </w:r>
      <w:proofErr w:type="spellEnd"/>
      <w:r w:rsidRPr="00F92F6B">
        <w:t xml:space="preserve"> may not discard the DL data even though the delivery of the data has been acknowledged by the L2 U2N Relay UE based on the </w:t>
      </w:r>
      <w:proofErr w:type="spellStart"/>
      <w:r w:rsidRPr="00F92F6B">
        <w:t>gNB</w:t>
      </w:r>
      <w:proofErr w:type="spellEnd"/>
      <w:r w:rsidRPr="00F92F6B">
        <w:t xml:space="preserve"> implementation. Then, the source </w:t>
      </w:r>
      <w:proofErr w:type="spellStart"/>
      <w:r w:rsidRPr="00F92F6B">
        <w:t>gNB</w:t>
      </w:r>
      <w:proofErr w:type="spellEnd"/>
      <w:r w:rsidRPr="00F92F6B">
        <w:t xml:space="preserve"> forwards the buffered DL data to the target </w:t>
      </w:r>
      <w:proofErr w:type="spellStart"/>
      <w:r w:rsidRPr="00F92F6B">
        <w:t>gNB</w:t>
      </w:r>
      <w:proofErr w:type="spellEnd"/>
      <w:r w:rsidRPr="00F92F6B">
        <w:t xml:space="preserve"> during the data forwarding procedure.</w:t>
      </w:r>
    </w:p>
    <w:p w14:paraId="352A41C4" w14:textId="77777777" w:rsidR="008A2F32" w:rsidRPr="00F92F6B" w:rsidRDefault="008A2F32" w:rsidP="00296CF8">
      <w:pPr>
        <w:pStyle w:val="B1"/>
      </w:pPr>
      <w:r w:rsidRPr="00F92F6B">
        <w:t>4.</w:t>
      </w:r>
      <w:r w:rsidRPr="00F92F6B">
        <w:tab/>
        <w:t xml:space="preserve">Admission Control may be performed by the target </w:t>
      </w:r>
      <w:proofErr w:type="spellStart"/>
      <w:r w:rsidRPr="00F92F6B">
        <w:t>gNB</w:t>
      </w:r>
      <w:proofErr w:type="spellEnd"/>
      <w:r w:rsidRPr="00F92F6B">
        <w:t>.</w:t>
      </w:r>
    </w:p>
    <w:p w14:paraId="3129D91E" w14:textId="6D45D448" w:rsidR="008A2F32" w:rsidRPr="00F92F6B" w:rsidRDefault="008A2F32" w:rsidP="00296CF8">
      <w:pPr>
        <w:pStyle w:val="B1"/>
        <w:rPr>
          <w:rFonts w:eastAsia="SimSun"/>
        </w:rPr>
      </w:pPr>
      <w:r w:rsidRPr="00F92F6B">
        <w:t>5.</w:t>
      </w:r>
      <w:r w:rsidRPr="00F92F6B">
        <w:tab/>
        <w:t xml:space="preserve">The target </w:t>
      </w:r>
      <w:proofErr w:type="spellStart"/>
      <w:r w:rsidRPr="00F92F6B">
        <w:t>gNB</w:t>
      </w:r>
      <w:proofErr w:type="spellEnd"/>
      <w:r w:rsidRPr="00F92F6B">
        <w:t xml:space="preserve"> sends the HANDOVER REQUEST ACKNOWLEDGE </w:t>
      </w:r>
      <w:r w:rsidRPr="00F92F6B">
        <w:rPr>
          <w:rFonts w:eastAsia="SimSun"/>
        </w:rPr>
        <w:t xml:space="preserve">message </w:t>
      </w:r>
      <w:r w:rsidRPr="00F92F6B">
        <w:t xml:space="preserve">to the source </w:t>
      </w:r>
      <w:proofErr w:type="spellStart"/>
      <w:r w:rsidRPr="00F92F6B">
        <w:t>gNB</w:t>
      </w:r>
      <w:proofErr w:type="spellEnd"/>
      <w:r w:rsidRPr="00F92F6B">
        <w:rPr>
          <w:rFonts w:eastAsia="SimSun"/>
        </w:rPr>
        <w:t>, which contains RRC configuration for the L2 U2N Remote UE</w:t>
      </w:r>
      <w:r w:rsidR="00A63B8B" w:rsidRPr="00F92F6B">
        <w:rPr>
          <w:rFonts w:eastAsia="SimSun"/>
        </w:rPr>
        <w:t xml:space="preserve"> at the target side</w:t>
      </w:r>
      <w:r w:rsidRPr="00F92F6B">
        <w:rPr>
          <w:rFonts w:eastAsia="SimSun"/>
        </w:rPr>
        <w:t>.</w:t>
      </w:r>
    </w:p>
    <w:p w14:paraId="2D7B105E" w14:textId="77777777" w:rsidR="008A2F32" w:rsidRPr="00F92F6B" w:rsidRDefault="008A2F32" w:rsidP="00296CF8">
      <w:pPr>
        <w:pStyle w:val="B1"/>
        <w:rPr>
          <w:rFonts w:eastAsia="SimSun"/>
        </w:rPr>
      </w:pPr>
      <w:r w:rsidRPr="00F92F6B">
        <w:t>6.</w:t>
      </w:r>
      <w:r w:rsidRPr="00F92F6B">
        <w:tab/>
        <w:t xml:space="preserve">The source </w:t>
      </w:r>
      <w:proofErr w:type="spellStart"/>
      <w:r w:rsidRPr="00F92F6B">
        <w:t>gNB</w:t>
      </w:r>
      <w:proofErr w:type="spellEnd"/>
      <w:r w:rsidRPr="00F92F6B">
        <w:t xml:space="preserve"> triggers the </w:t>
      </w:r>
      <w:r w:rsidRPr="00F92F6B">
        <w:rPr>
          <w:rFonts w:eastAsia="SimSun"/>
        </w:rPr>
        <w:t>path switch</w:t>
      </w:r>
      <w:r w:rsidRPr="00F92F6B">
        <w:t xml:space="preserve"> by sending an </w:t>
      </w:r>
      <w:proofErr w:type="spellStart"/>
      <w:r w:rsidRPr="00F92F6B">
        <w:rPr>
          <w:i/>
        </w:rPr>
        <w:t>RRCReconfiguration</w:t>
      </w:r>
      <w:proofErr w:type="spellEnd"/>
      <w:r w:rsidRPr="00F92F6B">
        <w:t xml:space="preserve"> message to the L2 U2N</w:t>
      </w:r>
      <w:r w:rsidRPr="00F92F6B">
        <w:rPr>
          <w:rFonts w:eastAsia="SimSun"/>
        </w:rPr>
        <w:t xml:space="preserve"> R</w:t>
      </w:r>
      <w:r w:rsidRPr="00F92F6B">
        <w:t xml:space="preserve">emote UE, containing </w:t>
      </w:r>
      <w:r w:rsidRPr="00F92F6B">
        <w:rPr>
          <w:rFonts w:eastAsia="SimSun"/>
        </w:rPr>
        <w:t xml:space="preserve">at least cell ID and </w:t>
      </w:r>
      <w:r w:rsidRPr="00F92F6B">
        <w:t xml:space="preserve">the information required to access the target cell. </w:t>
      </w:r>
      <w:r w:rsidRPr="00F92F6B">
        <w:rPr>
          <w:rFonts w:eastAsia="SimSun"/>
        </w:rPr>
        <w:t xml:space="preserve">The L2 U2N Remote UE stops User Plane and Control Plane transmission via the L2 U2N Relay UE after reception of the </w:t>
      </w:r>
      <w:proofErr w:type="spellStart"/>
      <w:r w:rsidRPr="00F92F6B">
        <w:rPr>
          <w:rFonts w:eastAsia="SimSun"/>
          <w:i/>
          <w:iCs/>
        </w:rPr>
        <w:t>RRCReconfiguration</w:t>
      </w:r>
      <w:proofErr w:type="spellEnd"/>
      <w:r w:rsidRPr="00F92F6B">
        <w:rPr>
          <w:rFonts w:eastAsia="SimSun"/>
        </w:rPr>
        <w:t xml:space="preserve"> message.</w:t>
      </w:r>
    </w:p>
    <w:p w14:paraId="652FB007" w14:textId="77777777" w:rsidR="008A2F32" w:rsidRPr="00F92F6B" w:rsidRDefault="008A2F32" w:rsidP="00296CF8">
      <w:pPr>
        <w:pStyle w:val="B1"/>
        <w:rPr>
          <w:rFonts w:eastAsia="SimSun"/>
        </w:rPr>
      </w:pPr>
      <w:r w:rsidRPr="00F92F6B">
        <w:t>7.</w:t>
      </w:r>
      <w:r w:rsidRPr="00F92F6B">
        <w:tab/>
        <w:t xml:space="preserve">The source </w:t>
      </w:r>
      <w:proofErr w:type="spellStart"/>
      <w:r w:rsidRPr="00F92F6B">
        <w:t>gNB</w:t>
      </w:r>
      <w:proofErr w:type="spellEnd"/>
      <w:r w:rsidRPr="00F92F6B">
        <w:t xml:space="preserve"> sends the SN STATUS TRANSFER message to the target </w:t>
      </w:r>
      <w:proofErr w:type="spellStart"/>
      <w:r w:rsidRPr="00F92F6B">
        <w:t>gNB</w:t>
      </w:r>
      <w:proofErr w:type="spellEnd"/>
      <w:r w:rsidRPr="00F92F6B">
        <w:t xml:space="preserve"> to convey the uplink PDCP SN receiver status and the downlink PDCP SN transmitter status of the L2 U2N Remote UE's DRBs for which PDCP status preservation applies (i.e. for RLC AM).</w:t>
      </w:r>
    </w:p>
    <w:p w14:paraId="7180DA20" w14:textId="2754F0ED" w:rsidR="008A2F32" w:rsidRPr="00F92F6B" w:rsidRDefault="008A2F32" w:rsidP="00296CF8">
      <w:pPr>
        <w:pStyle w:val="B1"/>
        <w:rPr>
          <w:rFonts w:eastAsia="SimSun"/>
        </w:rPr>
      </w:pPr>
      <w:r w:rsidRPr="00F92F6B">
        <w:t>8.</w:t>
      </w:r>
      <w:r w:rsidRPr="00F92F6B">
        <w:tab/>
      </w:r>
      <w:r w:rsidRPr="00F92F6B">
        <w:rPr>
          <w:rFonts w:eastAsia="SimSun"/>
        </w:rPr>
        <w:t xml:space="preserve">The </w:t>
      </w:r>
      <w:r w:rsidRPr="00F92F6B">
        <w:t xml:space="preserve">L2 </w:t>
      </w:r>
      <w:r w:rsidRPr="00F92F6B">
        <w:rPr>
          <w:rFonts w:eastAsia="SimSun"/>
        </w:rPr>
        <w:t xml:space="preserve">U2N Remote UE synchronizes with the target </w:t>
      </w:r>
      <w:proofErr w:type="spellStart"/>
      <w:r w:rsidRPr="00F92F6B">
        <w:rPr>
          <w:rFonts w:eastAsia="SimSun"/>
        </w:rPr>
        <w:t>gNB</w:t>
      </w:r>
      <w:proofErr w:type="spellEnd"/>
      <w:r w:rsidRPr="00F92F6B">
        <w:rPr>
          <w:rFonts w:eastAsia="SimSun"/>
        </w:rPr>
        <w:t xml:space="preserve"> and performs Random Access.</w:t>
      </w:r>
    </w:p>
    <w:p w14:paraId="773CF8CE" w14:textId="77777777" w:rsidR="008A2F32" w:rsidRPr="00F92F6B" w:rsidRDefault="008A2F32" w:rsidP="00296CF8">
      <w:pPr>
        <w:pStyle w:val="B1"/>
        <w:rPr>
          <w:rFonts w:eastAsia="SimSun"/>
        </w:rPr>
      </w:pPr>
      <w:r w:rsidRPr="00F92F6B">
        <w:t>9.</w:t>
      </w:r>
      <w:r w:rsidRPr="00F92F6B">
        <w:tab/>
        <w:t>The L2 U2N</w:t>
      </w:r>
      <w:r w:rsidRPr="00F92F6B">
        <w:rPr>
          <w:rFonts w:eastAsia="SimSun"/>
        </w:rPr>
        <w:t xml:space="preserve"> Remote </w:t>
      </w:r>
      <w:r w:rsidRPr="00F92F6B">
        <w:t>UE send</w:t>
      </w:r>
      <w:r w:rsidRPr="00F92F6B">
        <w:rPr>
          <w:rFonts w:eastAsia="SimSun"/>
        </w:rPr>
        <w:t>s</w:t>
      </w:r>
      <w:r w:rsidRPr="00F92F6B">
        <w:t xml:space="preserve"> </w:t>
      </w:r>
      <w:proofErr w:type="spellStart"/>
      <w:r w:rsidRPr="00F92F6B">
        <w:rPr>
          <w:i/>
        </w:rPr>
        <w:t>RRCReconfigurationComplete</w:t>
      </w:r>
      <w:proofErr w:type="spellEnd"/>
      <w:r w:rsidRPr="00F92F6B">
        <w:t xml:space="preserve"> message to target </w:t>
      </w:r>
      <w:proofErr w:type="spellStart"/>
      <w:r w:rsidRPr="00F92F6B">
        <w:t>gNB</w:t>
      </w:r>
      <w:proofErr w:type="spellEnd"/>
      <w:r w:rsidRPr="00F92F6B">
        <w:rPr>
          <w:rFonts w:eastAsia="SimSun"/>
        </w:rPr>
        <w:t xml:space="preserve"> via the direct path</w:t>
      </w:r>
      <w:r w:rsidRPr="00F92F6B">
        <w:t>.</w:t>
      </w:r>
    </w:p>
    <w:p w14:paraId="7921E859" w14:textId="77777777" w:rsidR="008A2F32" w:rsidRPr="00F92F6B" w:rsidRDefault="008A2F32" w:rsidP="00296CF8">
      <w:pPr>
        <w:pStyle w:val="B1"/>
      </w:pPr>
      <w:r w:rsidRPr="00F92F6B">
        <w:rPr>
          <w:rFonts w:eastAsia="SimSun"/>
        </w:rPr>
        <w:t>10</w:t>
      </w:r>
      <w:r w:rsidRPr="00F92F6B">
        <w:t>.</w:t>
      </w:r>
      <w:r w:rsidRPr="00F92F6B">
        <w:tab/>
      </w:r>
      <w:r w:rsidRPr="00F92F6B">
        <w:rPr>
          <w:rFonts w:eastAsia="SimSun"/>
        </w:rPr>
        <w:t>The t</w:t>
      </w:r>
      <w:r w:rsidRPr="00F92F6B">
        <w:t xml:space="preserve">arget </w:t>
      </w:r>
      <w:proofErr w:type="spellStart"/>
      <w:r w:rsidRPr="00F92F6B">
        <w:t>gNB</w:t>
      </w:r>
      <w:proofErr w:type="spellEnd"/>
      <w:r w:rsidRPr="00F92F6B">
        <w:t xml:space="preserve"> sends the UE CONTEXT RELEASE message to inform the source </w:t>
      </w:r>
      <w:proofErr w:type="spellStart"/>
      <w:r w:rsidRPr="00F92F6B">
        <w:t>gNB</w:t>
      </w:r>
      <w:proofErr w:type="spellEnd"/>
      <w:r w:rsidRPr="00F92F6B">
        <w:t xml:space="preserve"> about the success of the </w:t>
      </w:r>
      <w:r w:rsidRPr="00F92F6B">
        <w:rPr>
          <w:rFonts w:eastAsia="SimSun"/>
        </w:rPr>
        <w:t>path switch</w:t>
      </w:r>
      <w:r w:rsidRPr="00F92F6B">
        <w:t>.</w:t>
      </w:r>
    </w:p>
    <w:p w14:paraId="24DBA5BB" w14:textId="77777777" w:rsidR="008A2F32" w:rsidRPr="00F92F6B" w:rsidRDefault="008A2F32" w:rsidP="00296CF8">
      <w:pPr>
        <w:pStyle w:val="B1"/>
        <w:rPr>
          <w:rFonts w:eastAsia="SimSun"/>
        </w:rPr>
      </w:pPr>
      <w:r w:rsidRPr="00F92F6B">
        <w:rPr>
          <w:rFonts w:eastAsia="SimSun"/>
        </w:rPr>
        <w:t>11.</w:t>
      </w:r>
      <w:r w:rsidRPr="00F92F6B">
        <w:rPr>
          <w:rFonts w:eastAsia="SimSun"/>
        </w:rPr>
        <w:tab/>
        <w:t xml:space="preserve">The source </w:t>
      </w:r>
      <w:proofErr w:type="spellStart"/>
      <w:r w:rsidRPr="00F92F6B">
        <w:rPr>
          <w:rFonts w:eastAsia="SimSun"/>
        </w:rPr>
        <w:t>gNB</w:t>
      </w:r>
      <w:proofErr w:type="spellEnd"/>
      <w:r w:rsidRPr="00F92F6B">
        <w:rPr>
          <w:rFonts w:eastAsia="SimSun"/>
        </w:rPr>
        <w:t xml:space="preserve"> sends </w:t>
      </w:r>
      <w:proofErr w:type="spellStart"/>
      <w:r w:rsidRPr="00F92F6B">
        <w:rPr>
          <w:rFonts w:eastAsia="SimSun"/>
          <w:i/>
          <w:iCs/>
        </w:rPr>
        <w:t>RRCReconfiguration</w:t>
      </w:r>
      <w:proofErr w:type="spellEnd"/>
      <w:r w:rsidRPr="00F92F6B">
        <w:rPr>
          <w:rFonts w:eastAsia="SimSun"/>
        </w:rPr>
        <w:t xml:space="preserve"> message to the L2 U2N Relay UE to reconfigure the connection between the L2 U2N Relay UE and the source </w:t>
      </w:r>
      <w:proofErr w:type="spellStart"/>
      <w:r w:rsidRPr="00F92F6B">
        <w:rPr>
          <w:rFonts w:eastAsia="SimSun"/>
        </w:rPr>
        <w:t>gNB</w:t>
      </w:r>
      <w:proofErr w:type="spellEnd"/>
      <w:r w:rsidRPr="00F92F6B">
        <w:rPr>
          <w:rFonts w:eastAsia="SimSun"/>
        </w:rPr>
        <w:t xml:space="preserve">. The </w:t>
      </w:r>
      <w:proofErr w:type="spellStart"/>
      <w:r w:rsidRPr="00F92F6B">
        <w:rPr>
          <w:rFonts w:eastAsia="SimSun"/>
          <w:i/>
          <w:iCs/>
        </w:rPr>
        <w:t>RRCReconfiguration</w:t>
      </w:r>
      <w:proofErr w:type="spellEnd"/>
      <w:r w:rsidRPr="00F92F6B">
        <w:rPr>
          <w:rFonts w:eastAsia="SimSun"/>
        </w:rPr>
        <w:t xml:space="preserve"> message to the </w:t>
      </w:r>
      <w:r w:rsidRPr="00F92F6B">
        <w:t xml:space="preserve">L2 </w:t>
      </w:r>
      <w:r w:rsidRPr="00F92F6B">
        <w:rPr>
          <w:rFonts w:eastAsia="SimSun"/>
        </w:rPr>
        <w:t xml:space="preserve">U2N Relay UE can be sent any time after step 6 based on source </w:t>
      </w:r>
      <w:proofErr w:type="spellStart"/>
      <w:r w:rsidRPr="00F92F6B">
        <w:rPr>
          <w:rFonts w:eastAsia="SimSun"/>
        </w:rPr>
        <w:t>gNB</w:t>
      </w:r>
      <w:proofErr w:type="spellEnd"/>
      <w:r w:rsidRPr="00F92F6B">
        <w:rPr>
          <w:rFonts w:eastAsia="SimSun"/>
        </w:rPr>
        <w:t xml:space="preserve"> implementation (e.g., to release </w:t>
      </w:r>
      <w:proofErr w:type="spellStart"/>
      <w:r w:rsidRPr="00F92F6B">
        <w:rPr>
          <w:rFonts w:eastAsia="SimSun"/>
        </w:rPr>
        <w:t>Uu</w:t>
      </w:r>
      <w:proofErr w:type="spellEnd"/>
      <w:r w:rsidRPr="00F92F6B">
        <w:rPr>
          <w:rFonts w:eastAsia="SimSun"/>
        </w:rPr>
        <w:t xml:space="preserve"> </w:t>
      </w:r>
      <w:r w:rsidRPr="00F92F6B">
        <w:t xml:space="preserve">Relay RLC channel </w:t>
      </w:r>
      <w:r w:rsidRPr="00F92F6B">
        <w:rPr>
          <w:rFonts w:eastAsia="SimSun"/>
        </w:rPr>
        <w:t xml:space="preserve">and PC5 </w:t>
      </w:r>
      <w:r w:rsidRPr="00F92F6B">
        <w:t>Relay</w:t>
      </w:r>
      <w:r w:rsidRPr="00F92F6B">
        <w:rPr>
          <w:rFonts w:eastAsia="SimSun"/>
        </w:rPr>
        <w:t xml:space="preserve"> RLC channel configuration for relaying, and bearer mapping configuration related to the L2 U2N Remote UE).</w:t>
      </w:r>
    </w:p>
    <w:p w14:paraId="168E18A9" w14:textId="3D1AB589" w:rsidR="008A2F32" w:rsidRPr="00F92F6B" w:rsidRDefault="008A2F32" w:rsidP="00296CF8">
      <w:pPr>
        <w:pStyle w:val="B1"/>
        <w:rPr>
          <w:rFonts w:eastAsia="SimSun"/>
        </w:rPr>
      </w:pPr>
      <w:r w:rsidRPr="00F92F6B">
        <w:rPr>
          <w:rFonts w:eastAsia="SimSun"/>
        </w:rPr>
        <w:t>12.</w:t>
      </w:r>
      <w:r w:rsidRPr="00F92F6B">
        <w:rPr>
          <w:rFonts w:eastAsia="SimSun"/>
        </w:rPr>
        <w:tab/>
        <w:t>Either L2 U2N Relay UE or L2 U2N Remote UE</w:t>
      </w:r>
      <w:r w:rsidR="00E96F07" w:rsidRPr="00F92F6B">
        <w:rPr>
          <w:rFonts w:eastAsia="SimSun"/>
        </w:rPr>
        <w:t>'</w:t>
      </w:r>
      <w:r w:rsidRPr="00F92F6B">
        <w:rPr>
          <w:rFonts w:eastAsia="SimSun"/>
        </w:rPr>
        <w:t xml:space="preserve">s AS layer indicates upper layer to release PC5 unicast link after receiving the </w:t>
      </w:r>
      <w:proofErr w:type="spellStart"/>
      <w:r w:rsidRPr="00F92F6B">
        <w:rPr>
          <w:rFonts w:eastAsia="SimSun"/>
          <w:i/>
          <w:iCs/>
        </w:rPr>
        <w:t>RRCReconfiguration</w:t>
      </w:r>
      <w:proofErr w:type="spellEnd"/>
      <w:r w:rsidRPr="00F92F6B">
        <w:rPr>
          <w:rFonts w:eastAsia="SimSun"/>
        </w:rPr>
        <w:t xml:space="preserve"> message from the source </w:t>
      </w:r>
      <w:proofErr w:type="spellStart"/>
      <w:r w:rsidRPr="00F92F6B">
        <w:rPr>
          <w:rFonts w:eastAsia="SimSun"/>
        </w:rPr>
        <w:t>gNB</w:t>
      </w:r>
      <w:proofErr w:type="spellEnd"/>
      <w:r w:rsidRPr="00F92F6B">
        <w:rPr>
          <w:rFonts w:eastAsia="SimSun"/>
        </w:rPr>
        <w:t>. The timing to execute link release is up to UE implementation.</w:t>
      </w:r>
    </w:p>
    <w:p w14:paraId="5E4AD7FA" w14:textId="6E3AE0DD" w:rsidR="009B7933" w:rsidRPr="00F92F6B" w:rsidRDefault="00761471" w:rsidP="00761471">
      <w:pPr>
        <w:pStyle w:val="Heading4"/>
      </w:pPr>
      <w:bookmarkStart w:id="2167" w:name="_Toc219281113"/>
      <w:r w:rsidRPr="00F92F6B">
        <w:t>16.12</w:t>
      </w:r>
      <w:r w:rsidR="009B7933" w:rsidRPr="00F92F6B">
        <w:t>.6.2</w:t>
      </w:r>
      <w:r w:rsidRPr="00F92F6B">
        <w:tab/>
      </w:r>
      <w:r w:rsidR="009B7933" w:rsidRPr="00F92F6B">
        <w:t>Switching from direct to indirect path</w:t>
      </w:r>
      <w:bookmarkEnd w:id="2167"/>
    </w:p>
    <w:p w14:paraId="784C82E2" w14:textId="632C0EE7" w:rsidR="009B7933" w:rsidRPr="00F92F6B" w:rsidRDefault="009B7933" w:rsidP="009B7933">
      <w:r w:rsidRPr="00F92F6B">
        <w:t xml:space="preserve">The </w:t>
      </w:r>
      <w:proofErr w:type="spellStart"/>
      <w:r w:rsidRPr="00F92F6B">
        <w:t>gNB</w:t>
      </w:r>
      <w:proofErr w:type="spellEnd"/>
      <w:r w:rsidRPr="00F92F6B">
        <w:t xml:space="preserve"> can select a </w:t>
      </w:r>
      <w:r w:rsidR="00BA76A3" w:rsidRPr="00F92F6B">
        <w:t xml:space="preserve">L2 </w:t>
      </w:r>
      <w:r w:rsidRPr="00F92F6B">
        <w:t xml:space="preserve">U2N Relay UE in any RRC state i.e., RRC_IDLE, RRC_INACTIVE, or RRC_CONNECTED, as a target </w:t>
      </w:r>
      <w:r w:rsidR="00BA76A3" w:rsidRPr="00F92F6B">
        <w:t xml:space="preserve">L2 </w:t>
      </w:r>
      <w:r w:rsidRPr="00F92F6B">
        <w:t xml:space="preserve">U2N Relay UE for </w:t>
      </w:r>
      <w:r w:rsidR="00D4557D" w:rsidRPr="00F92F6B">
        <w:rPr>
          <w:rFonts w:hint="eastAsia"/>
          <w:lang w:eastAsia="ko-KR"/>
        </w:rPr>
        <w:t xml:space="preserve">switching from a </w:t>
      </w:r>
      <w:r w:rsidRPr="00F92F6B">
        <w:t xml:space="preserve">direct </w:t>
      </w:r>
      <w:r w:rsidR="00D4557D" w:rsidRPr="00F92F6B">
        <w:rPr>
          <w:rFonts w:hint="eastAsia"/>
          <w:lang w:eastAsia="ko-KR"/>
        </w:rPr>
        <w:t xml:space="preserve">path </w:t>
      </w:r>
      <w:r w:rsidRPr="00F92F6B">
        <w:t>to</w:t>
      </w:r>
      <w:r w:rsidR="00D4557D" w:rsidRPr="00F92F6B">
        <w:rPr>
          <w:rFonts w:hint="eastAsia"/>
          <w:lang w:eastAsia="ko-KR"/>
        </w:rPr>
        <w:t xml:space="preserve"> an</w:t>
      </w:r>
      <w:r w:rsidRPr="00F92F6B">
        <w:t xml:space="preserve"> indirect path </w:t>
      </w:r>
      <w:r w:rsidR="00D4557D" w:rsidRPr="00F92F6B">
        <w:rPr>
          <w:rFonts w:hint="eastAsia"/>
          <w:lang w:eastAsia="ko-KR"/>
        </w:rPr>
        <w:t>if the target path is a single-hop</w:t>
      </w:r>
      <w:r w:rsidRPr="00F92F6B">
        <w:t>.</w:t>
      </w:r>
      <w:r w:rsidR="00D4557D" w:rsidRPr="00F92F6B">
        <w:rPr>
          <w:rFonts w:hint="eastAsia"/>
          <w:lang w:eastAsia="ko-KR"/>
        </w:rPr>
        <w:t xml:space="preserve"> If the target path is a multi-hop, the </w:t>
      </w:r>
      <w:proofErr w:type="spellStart"/>
      <w:r w:rsidR="00D4557D" w:rsidRPr="00F92F6B">
        <w:rPr>
          <w:rFonts w:hint="eastAsia"/>
          <w:lang w:eastAsia="ko-KR"/>
        </w:rPr>
        <w:t>gNB</w:t>
      </w:r>
      <w:proofErr w:type="spellEnd"/>
      <w:r w:rsidR="00D4557D" w:rsidRPr="00F92F6B">
        <w:rPr>
          <w:rFonts w:hint="eastAsia"/>
          <w:lang w:eastAsia="ko-KR"/>
        </w:rPr>
        <w:t xml:space="preserve"> selects L2 U2N Relay UE in RRC_CONNECTED as a target first L2 U2N Relay UE.</w:t>
      </w:r>
    </w:p>
    <w:p w14:paraId="2A461BFA" w14:textId="5B652472" w:rsidR="009B7933" w:rsidRPr="00F92F6B" w:rsidRDefault="009B7933" w:rsidP="009B7933">
      <w:r w:rsidRPr="00F92F6B">
        <w:t>For service continuity of L2 U2N Remote UE, the following procedure is used, in case of the L2 U2N Remote UE switching</w:t>
      </w:r>
      <w:r w:rsidR="008A2F32" w:rsidRPr="00F92F6B">
        <w:rPr>
          <w:lang w:eastAsia="ko-KR"/>
        </w:rPr>
        <w:t xml:space="preserve"> from direct</w:t>
      </w:r>
      <w:r w:rsidRPr="00F92F6B">
        <w:t xml:space="preserve"> to indirect path </w:t>
      </w:r>
      <w:r w:rsidR="008A2F32" w:rsidRPr="00F92F6B">
        <w:t xml:space="preserve">under the same </w:t>
      </w:r>
      <w:proofErr w:type="spellStart"/>
      <w:r w:rsidR="008A2F32" w:rsidRPr="00F92F6B">
        <w:t>gNB</w:t>
      </w:r>
      <w:proofErr w:type="spellEnd"/>
      <w:r w:rsidR="008A2F32" w:rsidRPr="00F92F6B">
        <w:t xml:space="preserve"> </w:t>
      </w:r>
      <w:r w:rsidRPr="00F92F6B">
        <w:t xml:space="preserve">via a </w:t>
      </w:r>
      <w:r w:rsidR="00BA76A3" w:rsidRPr="00F92F6B">
        <w:t xml:space="preserve">L2 </w:t>
      </w:r>
      <w:r w:rsidRPr="00F92F6B">
        <w:t>U2N Relay UE in RRC_CONNECTED:</w:t>
      </w:r>
    </w:p>
    <w:p w14:paraId="5EAC13AB" w14:textId="77777777" w:rsidR="009B7933" w:rsidRPr="00F92F6B" w:rsidRDefault="009B7933" w:rsidP="0022566B">
      <w:pPr>
        <w:pStyle w:val="TH"/>
        <w:rPr>
          <w:rFonts w:cs="Arial"/>
        </w:rPr>
      </w:pPr>
      <w:r w:rsidRPr="00F92F6B">
        <w:rPr>
          <w:noProof/>
        </w:rPr>
        <w:object w:dxaOrig="5956" w:dyaOrig="4937" w14:anchorId="55521485">
          <v:shape id="_x0000_i1124" type="#_x0000_t75" style="width:298.4pt;height:247.6pt" o:ole="">
            <v:imagedata r:id="rId212" o:title=""/>
          </v:shape>
          <o:OLEObject Type="Embed" ProgID="Visio.Drawing.15" ShapeID="_x0000_i1124" DrawAspect="Content" ObjectID="_1829898714" r:id="rId213"/>
        </w:object>
      </w:r>
    </w:p>
    <w:p w14:paraId="0A7B7CC3" w14:textId="36482271" w:rsidR="009B7933" w:rsidRPr="00F92F6B" w:rsidRDefault="009B7933" w:rsidP="0022566B">
      <w:pPr>
        <w:pStyle w:val="TF"/>
      </w:pPr>
      <w:r w:rsidRPr="00F92F6B">
        <w:t xml:space="preserve">Figure </w:t>
      </w:r>
      <w:r w:rsidR="00761471" w:rsidRPr="00F92F6B">
        <w:t>16.12</w:t>
      </w:r>
      <w:r w:rsidRPr="00F92F6B">
        <w:t>.6.2-1</w:t>
      </w:r>
      <w:r w:rsidR="00D4557D" w:rsidRPr="00F92F6B">
        <w:t>a</w:t>
      </w:r>
      <w:r w:rsidRPr="00F92F6B">
        <w:t xml:space="preserve">: Procedure for </w:t>
      </w:r>
      <w:r w:rsidR="00BA76A3" w:rsidRPr="00F92F6B">
        <w:t xml:space="preserve">L2 </w:t>
      </w:r>
      <w:r w:rsidRPr="00F92F6B">
        <w:t xml:space="preserve">U2N Remote UE </w:t>
      </w:r>
      <w:r w:rsidR="008A2F32" w:rsidRPr="00F92F6B">
        <w:t>intra-</w:t>
      </w:r>
      <w:proofErr w:type="spellStart"/>
      <w:r w:rsidR="008A2F32" w:rsidRPr="00F92F6B">
        <w:t>gNB</w:t>
      </w:r>
      <w:proofErr w:type="spellEnd"/>
      <w:r w:rsidR="008A2F32" w:rsidRPr="00F92F6B">
        <w:t xml:space="preserve"> </w:t>
      </w:r>
      <w:r w:rsidRPr="00F92F6B">
        <w:t xml:space="preserve">switching </w:t>
      </w:r>
      <w:r w:rsidR="00C82D39" w:rsidRPr="00F92F6B">
        <w:t xml:space="preserve">from direct </w:t>
      </w:r>
      <w:r w:rsidRPr="00F92F6B">
        <w:t xml:space="preserve">to </w:t>
      </w:r>
      <w:r w:rsidR="00D4557D" w:rsidRPr="00F92F6B">
        <w:rPr>
          <w:rFonts w:hint="eastAsia"/>
          <w:lang w:eastAsia="ko-KR"/>
        </w:rPr>
        <w:t xml:space="preserve">single-hop </w:t>
      </w:r>
      <w:r w:rsidRPr="00F92F6B">
        <w:t>indirect path</w:t>
      </w:r>
      <w:r w:rsidR="005C11B8" w:rsidRPr="00F92F6B">
        <w:t xml:space="preserve"> via a L2 U2N Relay UE in RRC_CONNECTED</w:t>
      </w:r>
    </w:p>
    <w:p w14:paraId="461012C6" w14:textId="59A356A6" w:rsidR="00D4557D" w:rsidRPr="00F92F6B" w:rsidRDefault="00D4557D" w:rsidP="00DA6E71">
      <w:pPr>
        <w:pStyle w:val="TH"/>
      </w:pPr>
      <w:r w:rsidRPr="00F92F6B">
        <w:object w:dxaOrig="14388" w:dyaOrig="7874" w14:anchorId="7591136E">
          <v:shape id="_x0000_i1125" type="#_x0000_t75" style="width:481.3pt;height:264.15pt" o:ole="">
            <v:imagedata r:id="rId214" o:title=""/>
          </v:shape>
          <o:OLEObject Type="Embed" ProgID="Visio.Drawing.11" ShapeID="_x0000_i1125" DrawAspect="Content" ObjectID="_1829898715" r:id="rId215"/>
        </w:object>
      </w:r>
    </w:p>
    <w:p w14:paraId="65C57936" w14:textId="484EA9C6" w:rsidR="00D4557D" w:rsidRPr="00F92F6B" w:rsidRDefault="00D4557D" w:rsidP="0022566B">
      <w:pPr>
        <w:pStyle w:val="TF"/>
        <w:rPr>
          <w:lang w:eastAsia="ko-KR"/>
        </w:rPr>
      </w:pPr>
      <w:r w:rsidRPr="00F92F6B">
        <w:t>Figure 16.12.6.2-</w:t>
      </w:r>
      <w:r w:rsidRPr="00F92F6B">
        <w:rPr>
          <w:rFonts w:hint="eastAsia"/>
          <w:lang w:eastAsia="ko-KR"/>
        </w:rPr>
        <w:t>1b</w:t>
      </w:r>
      <w:r w:rsidRPr="00F92F6B">
        <w:t>: Procedure for L2 U2N Remote UE intra-</w:t>
      </w:r>
      <w:proofErr w:type="spellStart"/>
      <w:r w:rsidRPr="00F92F6B">
        <w:t>gNB</w:t>
      </w:r>
      <w:proofErr w:type="spellEnd"/>
      <w:r w:rsidRPr="00F92F6B">
        <w:t xml:space="preserve"> switching from direct to </w:t>
      </w:r>
      <w:r w:rsidRPr="00F92F6B">
        <w:rPr>
          <w:rFonts w:hint="eastAsia"/>
          <w:lang w:eastAsia="ko-KR"/>
        </w:rPr>
        <w:t xml:space="preserve">multi-hop </w:t>
      </w:r>
      <w:r w:rsidRPr="00F92F6B">
        <w:t>indirect path via a L2 U2N Relay UE in RRC_CONNECTED</w:t>
      </w:r>
    </w:p>
    <w:p w14:paraId="3E6DFF0F" w14:textId="69899C4B" w:rsidR="009B7933" w:rsidRPr="00F92F6B" w:rsidRDefault="009B7933" w:rsidP="009B7933">
      <w:pPr>
        <w:pStyle w:val="B1"/>
        <w:rPr>
          <w:rFonts w:eastAsia="SimSun"/>
        </w:rPr>
      </w:pPr>
      <w:r w:rsidRPr="00F92F6B">
        <w:rPr>
          <w:rFonts w:eastAsia="SimSun"/>
        </w:rPr>
        <w:t>1.</w:t>
      </w:r>
      <w:r w:rsidRPr="00F92F6B">
        <w:rPr>
          <w:rFonts w:eastAsia="SimSun"/>
        </w:rPr>
        <w:tab/>
        <w:t xml:space="preserve">The </w:t>
      </w:r>
      <w:r w:rsidR="00BA76A3" w:rsidRPr="00F92F6B">
        <w:t xml:space="preserve">L2 </w:t>
      </w:r>
      <w:r w:rsidRPr="00F92F6B">
        <w:rPr>
          <w:rFonts w:eastAsia="SimSun"/>
        </w:rPr>
        <w:t xml:space="preserve">U2N Remote UE reports one or multiple candidate </w:t>
      </w:r>
      <w:r w:rsidR="00BA76A3" w:rsidRPr="00F92F6B">
        <w:t xml:space="preserve">L2 </w:t>
      </w:r>
      <w:r w:rsidRPr="00F92F6B">
        <w:rPr>
          <w:rFonts w:eastAsia="SimSun"/>
        </w:rPr>
        <w:t xml:space="preserve">U2N Relay UE(s) and </w:t>
      </w:r>
      <w:proofErr w:type="spellStart"/>
      <w:r w:rsidRPr="00F92F6B">
        <w:rPr>
          <w:rFonts w:eastAsia="SimSun"/>
        </w:rPr>
        <w:t>Uu</w:t>
      </w:r>
      <w:proofErr w:type="spellEnd"/>
      <w:r w:rsidRPr="00F92F6B">
        <w:rPr>
          <w:rFonts w:eastAsia="SimSun"/>
        </w:rPr>
        <w:t xml:space="preserve"> measurements, after it measures/discovers the candidate </w:t>
      </w:r>
      <w:r w:rsidR="00BA76A3" w:rsidRPr="00F92F6B">
        <w:t xml:space="preserve">L2 </w:t>
      </w:r>
      <w:r w:rsidRPr="00F92F6B">
        <w:rPr>
          <w:rFonts w:eastAsia="SimSun"/>
        </w:rPr>
        <w:t>U2N Relay UE(s)</w:t>
      </w:r>
      <w:r w:rsidR="0067659A" w:rsidRPr="00F92F6B">
        <w:rPr>
          <w:rFonts w:eastAsia="SimSun"/>
        </w:rPr>
        <w:t>:</w:t>
      </w:r>
    </w:p>
    <w:p w14:paraId="1CDEC176" w14:textId="764D1F21" w:rsidR="009B7933" w:rsidRPr="00F92F6B" w:rsidRDefault="009B7933" w:rsidP="0022566B">
      <w:pPr>
        <w:pStyle w:val="B2"/>
      </w:pPr>
      <w:r w:rsidRPr="00F92F6B">
        <w:t>-</w:t>
      </w:r>
      <w:r w:rsidR="00761471" w:rsidRPr="00F92F6B">
        <w:tab/>
      </w:r>
      <w:r w:rsidRPr="00F92F6B">
        <w:t>The</w:t>
      </w:r>
      <w:r w:rsidR="00BA76A3" w:rsidRPr="00F92F6B">
        <w:t xml:space="preserve"> L2 </w:t>
      </w:r>
      <w:r w:rsidR="00BA76A3" w:rsidRPr="00F92F6B">
        <w:rPr>
          <w:rFonts w:eastAsia="SimSun"/>
        </w:rPr>
        <w:t>U2N Remote</w:t>
      </w:r>
      <w:r w:rsidRPr="00F92F6B">
        <w:t xml:space="preserve"> UE filter</w:t>
      </w:r>
      <w:r w:rsidR="00BA76A3" w:rsidRPr="00F92F6B">
        <w:t>s</w:t>
      </w:r>
      <w:r w:rsidRPr="00F92F6B">
        <w:t xml:space="preserve"> the appropriate </w:t>
      </w:r>
      <w:r w:rsidR="00BA76A3" w:rsidRPr="00F92F6B">
        <w:t xml:space="preserve">L2 </w:t>
      </w:r>
      <w:r w:rsidRPr="00F92F6B">
        <w:t xml:space="preserve">U2N Relay UE(s) according to </w:t>
      </w:r>
      <w:r w:rsidR="005C11B8" w:rsidRPr="00F92F6B">
        <w:t>r</w:t>
      </w:r>
      <w:r w:rsidRPr="00F92F6B">
        <w:t xml:space="preserve">elay selection criteria before reporting. The </w:t>
      </w:r>
      <w:r w:rsidR="00BA76A3" w:rsidRPr="00F92F6B">
        <w:t xml:space="preserve">L2 </w:t>
      </w:r>
      <w:r w:rsidR="00BA76A3" w:rsidRPr="00F92F6B">
        <w:rPr>
          <w:rFonts w:eastAsia="SimSun"/>
        </w:rPr>
        <w:t>U2N Remote</w:t>
      </w:r>
      <w:r w:rsidR="00BA76A3" w:rsidRPr="00F92F6B">
        <w:t xml:space="preserve"> </w:t>
      </w:r>
      <w:r w:rsidRPr="00F92F6B">
        <w:t xml:space="preserve">UE shall report only the </w:t>
      </w:r>
      <w:r w:rsidR="00BA76A3" w:rsidRPr="00F92F6B">
        <w:t xml:space="preserve">L2 </w:t>
      </w:r>
      <w:r w:rsidRPr="00F92F6B">
        <w:t>U2N Relay UE candidate(s) that fulfil the higher layer criteria</w:t>
      </w:r>
      <w:r w:rsidR="00761471" w:rsidRPr="00F92F6B">
        <w:t>;</w:t>
      </w:r>
    </w:p>
    <w:p w14:paraId="28B08BA2" w14:textId="2AEDCFA2" w:rsidR="009B7933" w:rsidRPr="00F92F6B" w:rsidRDefault="009B7933" w:rsidP="0022566B">
      <w:pPr>
        <w:pStyle w:val="B2"/>
      </w:pPr>
      <w:r w:rsidRPr="00F92F6B">
        <w:t>-</w:t>
      </w:r>
      <w:r w:rsidR="00761471" w:rsidRPr="00F92F6B">
        <w:tab/>
      </w:r>
      <w:r w:rsidRPr="00F92F6B">
        <w:t>The reporting include</w:t>
      </w:r>
      <w:r w:rsidR="00BA76A3" w:rsidRPr="00F92F6B">
        <w:t>s</w:t>
      </w:r>
      <w:r w:rsidRPr="00F92F6B">
        <w:t xml:space="preserve"> at least </w:t>
      </w:r>
      <w:r w:rsidR="005C11B8" w:rsidRPr="00F92F6B">
        <w:t xml:space="preserve">a </w:t>
      </w:r>
      <w:r w:rsidR="00BA76A3" w:rsidRPr="00F92F6B">
        <w:t xml:space="preserve">L2 </w:t>
      </w:r>
      <w:r w:rsidRPr="00F92F6B">
        <w:t xml:space="preserve">U2N Relay UE ID, </w:t>
      </w:r>
      <w:r w:rsidR="005C11B8" w:rsidRPr="00F92F6B">
        <w:t xml:space="preserve">a </w:t>
      </w:r>
      <w:r w:rsidR="00BA76A3" w:rsidRPr="00F92F6B">
        <w:t xml:space="preserve">L2 </w:t>
      </w:r>
      <w:r w:rsidRPr="00F92F6B">
        <w:t>U2N Relay UE</w:t>
      </w:r>
      <w:r w:rsidR="00240746" w:rsidRPr="00F92F6B">
        <w:t>'</w:t>
      </w:r>
      <w:r w:rsidRPr="00F92F6B">
        <w:t xml:space="preserve">s serving cell ID, and </w:t>
      </w:r>
      <w:r w:rsidR="005C11B8" w:rsidRPr="00F92F6B">
        <w:t xml:space="preserve">a </w:t>
      </w:r>
      <w:proofErr w:type="spellStart"/>
      <w:r w:rsidRPr="00F92F6B">
        <w:t>sidelink</w:t>
      </w:r>
      <w:proofErr w:type="spellEnd"/>
      <w:r w:rsidRPr="00F92F6B">
        <w:t xml:space="preserve"> measurement quantity information. </w:t>
      </w:r>
      <w:r w:rsidR="005C11B8" w:rsidRPr="00F92F6B">
        <w:t xml:space="preserve">SD-RSRP is used as </w:t>
      </w:r>
      <w:proofErr w:type="spellStart"/>
      <w:r w:rsidRPr="00F92F6B">
        <w:t>sidelink</w:t>
      </w:r>
      <w:proofErr w:type="spellEnd"/>
      <w:r w:rsidRPr="00F92F6B">
        <w:t xml:space="preserve"> measurement quantity.</w:t>
      </w:r>
    </w:p>
    <w:p w14:paraId="17E98F6F" w14:textId="7AFA3174" w:rsidR="009B7933" w:rsidRPr="00F92F6B" w:rsidRDefault="009B7933" w:rsidP="009B7933">
      <w:pPr>
        <w:pStyle w:val="B1"/>
        <w:rPr>
          <w:rFonts w:eastAsia="SimSun"/>
        </w:rPr>
      </w:pPr>
      <w:r w:rsidRPr="00F92F6B">
        <w:rPr>
          <w:rFonts w:eastAsia="SimSun"/>
        </w:rPr>
        <w:t>2.</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decides to switch the </w:t>
      </w:r>
      <w:r w:rsidR="00BA76A3" w:rsidRPr="00F92F6B">
        <w:t xml:space="preserve">L2 </w:t>
      </w:r>
      <w:r w:rsidRPr="00F92F6B">
        <w:rPr>
          <w:rFonts w:eastAsia="SimSun"/>
        </w:rPr>
        <w:t xml:space="preserve">U2N Remote UE to a target </w:t>
      </w:r>
      <w:r w:rsidR="00BA76A3" w:rsidRPr="00F92F6B">
        <w:t xml:space="preserve">L2 </w:t>
      </w:r>
      <w:r w:rsidRPr="00F92F6B">
        <w:rPr>
          <w:rFonts w:eastAsia="SimSun"/>
        </w:rPr>
        <w:t xml:space="preserve">U2N Relay UE. Then the </w:t>
      </w:r>
      <w:proofErr w:type="spellStart"/>
      <w:r w:rsidRPr="00F92F6B">
        <w:rPr>
          <w:rFonts w:eastAsia="SimSun"/>
        </w:rPr>
        <w:t>gNB</w:t>
      </w:r>
      <w:proofErr w:type="spellEnd"/>
      <w:r w:rsidRPr="00F92F6B">
        <w:rPr>
          <w:rFonts w:eastAsia="SimSun"/>
        </w:rPr>
        <w:t xml:space="preserve"> sends an </w:t>
      </w:r>
      <w:proofErr w:type="spellStart"/>
      <w:r w:rsidRPr="00F92F6B">
        <w:rPr>
          <w:rFonts w:eastAsia="SimSun"/>
          <w:i/>
          <w:iCs/>
        </w:rPr>
        <w:t>RRCReconfiguration</w:t>
      </w:r>
      <w:proofErr w:type="spellEnd"/>
      <w:r w:rsidRPr="00F92F6B">
        <w:rPr>
          <w:rFonts w:eastAsia="SimSun"/>
        </w:rPr>
        <w:t xml:space="preserve"> message to the target </w:t>
      </w:r>
      <w:r w:rsidR="00BA76A3" w:rsidRPr="00F92F6B">
        <w:t xml:space="preserve">L2 </w:t>
      </w:r>
      <w:r w:rsidRPr="00F92F6B">
        <w:rPr>
          <w:rFonts w:eastAsia="SimSun"/>
        </w:rPr>
        <w:t>U2N Relay UE, which include</w:t>
      </w:r>
      <w:r w:rsidR="00BA76A3" w:rsidRPr="00F92F6B">
        <w:rPr>
          <w:rFonts w:eastAsia="SimSun"/>
        </w:rPr>
        <w:t>s</w:t>
      </w:r>
      <w:r w:rsidRPr="00F92F6B">
        <w:rPr>
          <w:rFonts w:eastAsia="SimSun"/>
        </w:rPr>
        <w:t xml:space="preserve"> at least </w:t>
      </w:r>
      <w:r w:rsidR="005C11B8" w:rsidRPr="00F92F6B">
        <w:rPr>
          <w:rFonts w:eastAsia="SimSun"/>
        </w:rPr>
        <w:t xml:space="preserve">the </w:t>
      </w:r>
      <w:r w:rsidR="00BA76A3" w:rsidRPr="00F92F6B">
        <w:t xml:space="preserve">L2 </w:t>
      </w:r>
      <w:r w:rsidR="00BA76A3" w:rsidRPr="00F92F6B">
        <w:rPr>
          <w:rFonts w:eastAsia="SimSun"/>
        </w:rPr>
        <w:t xml:space="preserve">U2N </w:t>
      </w:r>
      <w:r w:rsidRPr="00F92F6B">
        <w:rPr>
          <w:rFonts w:eastAsia="SimSun"/>
        </w:rPr>
        <w:t>Remote UE</w:t>
      </w:r>
      <w:r w:rsidR="00240746" w:rsidRPr="00F92F6B">
        <w:rPr>
          <w:rFonts w:eastAsia="SimSun"/>
        </w:rPr>
        <w:t>'</w:t>
      </w:r>
      <w:r w:rsidRPr="00F92F6B">
        <w:rPr>
          <w:rFonts w:eastAsia="SimSun"/>
        </w:rPr>
        <w:t xml:space="preserve">s local ID and L2 ID, </w:t>
      </w:r>
      <w:proofErr w:type="spellStart"/>
      <w:r w:rsidRPr="00F92F6B">
        <w:rPr>
          <w:rFonts w:eastAsia="SimSun"/>
        </w:rPr>
        <w:t>Uu</w:t>
      </w:r>
      <w:proofErr w:type="spellEnd"/>
      <w:r w:rsidRPr="00F92F6B">
        <w:rPr>
          <w:rFonts w:eastAsia="SimSun"/>
        </w:rPr>
        <w:t xml:space="preserve"> </w:t>
      </w:r>
      <w:r w:rsidR="002A0175" w:rsidRPr="00F92F6B">
        <w:rPr>
          <w:rFonts w:eastAsia="SimSun"/>
        </w:rPr>
        <w:t xml:space="preserve">Relay RLC channel </w:t>
      </w:r>
      <w:r w:rsidRPr="00F92F6B">
        <w:rPr>
          <w:rFonts w:eastAsia="SimSun"/>
        </w:rPr>
        <w:t xml:space="preserve">and PC5 </w:t>
      </w:r>
      <w:r w:rsidRPr="00F92F6B">
        <w:t>Relay</w:t>
      </w:r>
      <w:r w:rsidRPr="00F92F6B">
        <w:rPr>
          <w:rFonts w:eastAsia="SimSun"/>
        </w:rPr>
        <w:t xml:space="preserve"> RLC channel configuration for relaying, and bearer mapping configuration.</w:t>
      </w:r>
    </w:p>
    <w:p w14:paraId="76305709" w14:textId="39FACAC3" w:rsidR="009B7933" w:rsidRPr="00F92F6B" w:rsidRDefault="009B7933" w:rsidP="009B7933">
      <w:pPr>
        <w:pStyle w:val="B1"/>
        <w:rPr>
          <w:rFonts w:eastAsia="SimSun"/>
        </w:rPr>
      </w:pPr>
      <w:r w:rsidRPr="00F92F6B">
        <w:rPr>
          <w:rFonts w:eastAsia="SimSun"/>
        </w:rPr>
        <w:t>3.</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sends the </w:t>
      </w:r>
      <w:proofErr w:type="spellStart"/>
      <w:r w:rsidRPr="00F92F6B">
        <w:rPr>
          <w:rFonts w:eastAsia="SimSun"/>
          <w:i/>
          <w:iCs/>
        </w:rPr>
        <w:t>RRCReconfiguration</w:t>
      </w:r>
      <w:proofErr w:type="spellEnd"/>
      <w:r w:rsidRPr="00F92F6B">
        <w:rPr>
          <w:rFonts w:eastAsia="SimSun"/>
        </w:rPr>
        <w:t xml:space="preserve"> message to the </w:t>
      </w:r>
      <w:r w:rsidR="00BA76A3" w:rsidRPr="00F92F6B">
        <w:t xml:space="preserve">L2 </w:t>
      </w:r>
      <w:r w:rsidRPr="00F92F6B">
        <w:rPr>
          <w:rFonts w:eastAsia="SimSun"/>
        </w:rPr>
        <w:t xml:space="preserve">U2N Remote UE. The </w:t>
      </w:r>
      <w:proofErr w:type="spellStart"/>
      <w:r w:rsidRPr="00F92F6B">
        <w:rPr>
          <w:rFonts w:eastAsia="SimSun"/>
          <w:i/>
          <w:iCs/>
        </w:rPr>
        <w:t>RRCReconfiguration</w:t>
      </w:r>
      <w:proofErr w:type="spellEnd"/>
      <w:r w:rsidRPr="00F92F6B">
        <w:rPr>
          <w:rFonts w:eastAsia="SimSun"/>
        </w:rPr>
        <w:t xml:space="preserve"> message include</w:t>
      </w:r>
      <w:r w:rsidR="00BA76A3" w:rsidRPr="00F92F6B">
        <w:rPr>
          <w:rFonts w:eastAsia="SimSun"/>
        </w:rPr>
        <w:t>s</w:t>
      </w:r>
      <w:r w:rsidRPr="00F92F6B">
        <w:rPr>
          <w:rFonts w:eastAsia="SimSun"/>
        </w:rPr>
        <w:t xml:space="preserve"> at least </w:t>
      </w:r>
      <w:r w:rsidR="005C11B8" w:rsidRPr="00F92F6B">
        <w:rPr>
          <w:rFonts w:eastAsia="SimSun"/>
        </w:rPr>
        <w:t xml:space="preserve">the </w:t>
      </w:r>
      <w:r w:rsidR="00BA76A3" w:rsidRPr="00F92F6B">
        <w:t xml:space="preserve">L2 </w:t>
      </w:r>
      <w:r w:rsidRPr="00F92F6B">
        <w:rPr>
          <w:rFonts w:eastAsia="SimSun"/>
        </w:rPr>
        <w:t xml:space="preserve">U2N Relay UE ID, </w:t>
      </w:r>
      <w:r w:rsidR="00BA76A3" w:rsidRPr="00F92F6B">
        <w:t>Remote UE</w:t>
      </w:r>
      <w:r w:rsidR="00240746" w:rsidRPr="00F92F6B">
        <w:t>'</w:t>
      </w:r>
      <w:r w:rsidR="00BA76A3" w:rsidRPr="00F92F6B">
        <w:t xml:space="preserve">s local ID, </w:t>
      </w:r>
      <w:r w:rsidRPr="00F92F6B">
        <w:rPr>
          <w:rFonts w:eastAsia="SimSun"/>
        </w:rPr>
        <w:t xml:space="preserve">PC5 </w:t>
      </w:r>
      <w:r w:rsidRPr="00F92F6B">
        <w:t>Relay</w:t>
      </w:r>
      <w:r w:rsidRPr="00F92F6B">
        <w:rPr>
          <w:rFonts w:eastAsia="SimSun"/>
        </w:rPr>
        <w:t xml:space="preserve"> RLC channel configuration for relay traffic and the associated end-to-end </w:t>
      </w:r>
      <w:proofErr w:type="spellStart"/>
      <w:r w:rsidR="002A0175" w:rsidRPr="00F92F6B">
        <w:rPr>
          <w:rFonts w:eastAsia="SimSun"/>
        </w:rPr>
        <w:t>Uu</w:t>
      </w:r>
      <w:proofErr w:type="spellEnd"/>
      <w:r w:rsidR="002A0175" w:rsidRPr="00F92F6B">
        <w:rPr>
          <w:rFonts w:eastAsia="SimSun"/>
        </w:rPr>
        <w:t xml:space="preserve"> </w:t>
      </w:r>
      <w:r w:rsidRPr="00F92F6B">
        <w:rPr>
          <w:rFonts w:eastAsia="SimSun"/>
        </w:rPr>
        <w:t xml:space="preserve">radio bearer(s). The </w:t>
      </w:r>
      <w:r w:rsidR="00BA76A3" w:rsidRPr="00F92F6B">
        <w:t xml:space="preserve">L2 </w:t>
      </w:r>
      <w:r w:rsidRPr="00F92F6B">
        <w:rPr>
          <w:rFonts w:eastAsia="SimSun"/>
        </w:rPr>
        <w:t xml:space="preserve">U2N Remote UE stops </w:t>
      </w:r>
      <w:r w:rsidR="002A0175" w:rsidRPr="00F92F6B">
        <w:rPr>
          <w:rFonts w:eastAsia="SimSun"/>
        </w:rPr>
        <w:t>User Plane</w:t>
      </w:r>
      <w:r w:rsidRPr="00F92F6B">
        <w:rPr>
          <w:rFonts w:eastAsia="SimSun"/>
        </w:rPr>
        <w:t xml:space="preserve"> and </w:t>
      </w:r>
      <w:r w:rsidR="002A0175" w:rsidRPr="00F92F6B">
        <w:rPr>
          <w:rFonts w:eastAsia="SimSun"/>
        </w:rPr>
        <w:t>Control Plane</w:t>
      </w:r>
      <w:r w:rsidRPr="00F92F6B">
        <w:rPr>
          <w:rFonts w:eastAsia="SimSun"/>
        </w:rPr>
        <w:t xml:space="preserve"> transmission over </w:t>
      </w:r>
      <w:r w:rsidR="005C11B8" w:rsidRPr="00F92F6B">
        <w:rPr>
          <w:rFonts w:eastAsia="SimSun"/>
        </w:rPr>
        <w:t>the direct path</w:t>
      </w:r>
      <w:r w:rsidRPr="00F92F6B">
        <w:rPr>
          <w:rFonts w:eastAsia="SimSun"/>
        </w:rPr>
        <w:t xml:space="preserve"> after reception of </w:t>
      </w:r>
      <w:r w:rsidR="005C11B8" w:rsidRPr="00F92F6B">
        <w:rPr>
          <w:rFonts w:eastAsia="SimSun"/>
        </w:rPr>
        <w:t xml:space="preserve">the </w:t>
      </w:r>
      <w:proofErr w:type="spellStart"/>
      <w:r w:rsidRPr="00F92F6B">
        <w:rPr>
          <w:rFonts w:eastAsia="SimSun"/>
          <w:i/>
          <w:iCs/>
        </w:rPr>
        <w:t>RRCReconfiguration</w:t>
      </w:r>
      <w:proofErr w:type="spellEnd"/>
      <w:r w:rsidRPr="00F92F6B">
        <w:rPr>
          <w:rFonts w:eastAsia="SimSun"/>
        </w:rPr>
        <w:t xml:space="preserve"> message from the </w:t>
      </w:r>
      <w:proofErr w:type="spellStart"/>
      <w:r w:rsidRPr="00F92F6B">
        <w:rPr>
          <w:rFonts w:eastAsia="SimSun"/>
        </w:rPr>
        <w:t>gNB</w:t>
      </w:r>
      <w:proofErr w:type="spellEnd"/>
      <w:r w:rsidRPr="00F92F6B">
        <w:rPr>
          <w:rFonts w:eastAsia="SimSun"/>
        </w:rPr>
        <w:t>.</w:t>
      </w:r>
    </w:p>
    <w:p w14:paraId="3787D993" w14:textId="108F3646" w:rsidR="009B7933" w:rsidRPr="00F92F6B" w:rsidRDefault="009B7933" w:rsidP="009B7933">
      <w:pPr>
        <w:pStyle w:val="B1"/>
        <w:rPr>
          <w:rFonts w:eastAsia="SimSun"/>
        </w:rPr>
      </w:pPr>
      <w:r w:rsidRPr="00F92F6B">
        <w:rPr>
          <w:rFonts w:eastAsia="SimSun"/>
        </w:rPr>
        <w:t>4.</w:t>
      </w:r>
      <w:r w:rsidRPr="00F92F6B">
        <w:rPr>
          <w:rFonts w:eastAsia="SimSun"/>
        </w:rPr>
        <w:tab/>
        <w:t xml:space="preserve">The </w:t>
      </w:r>
      <w:r w:rsidR="00BA76A3" w:rsidRPr="00F92F6B">
        <w:t xml:space="preserve">L2 </w:t>
      </w:r>
      <w:r w:rsidRPr="00F92F6B">
        <w:rPr>
          <w:rFonts w:eastAsia="SimSun"/>
        </w:rPr>
        <w:t>U2N Remote UE establishes PC5</w:t>
      </w:r>
      <w:r w:rsidR="00C82D39" w:rsidRPr="00F92F6B">
        <w:rPr>
          <w:rFonts w:eastAsia="SimSun"/>
        </w:rPr>
        <w:t>-</w:t>
      </w:r>
      <w:r w:rsidR="00BA76A3" w:rsidRPr="00F92F6B">
        <w:rPr>
          <w:rFonts w:eastAsia="SimSun"/>
        </w:rPr>
        <w:t xml:space="preserve">RRC </w:t>
      </w:r>
      <w:r w:rsidRPr="00F92F6B">
        <w:rPr>
          <w:rFonts w:eastAsia="SimSun"/>
        </w:rPr>
        <w:t xml:space="preserve">connection with target </w:t>
      </w:r>
      <w:r w:rsidR="00BA76A3" w:rsidRPr="00F92F6B">
        <w:t xml:space="preserve">L2 </w:t>
      </w:r>
      <w:r w:rsidRPr="00F92F6B">
        <w:rPr>
          <w:rFonts w:eastAsia="SimSun"/>
        </w:rPr>
        <w:t>U2N Relay UE</w:t>
      </w:r>
      <w:r w:rsidR="00BA76A3" w:rsidRPr="00F92F6B">
        <w:rPr>
          <w:rFonts w:eastAsia="SimSun"/>
        </w:rPr>
        <w:t>.</w:t>
      </w:r>
    </w:p>
    <w:p w14:paraId="71B2A60E" w14:textId="2AA2E5D0" w:rsidR="009B7933" w:rsidRPr="00F92F6B" w:rsidRDefault="009B7933" w:rsidP="009B7933">
      <w:pPr>
        <w:pStyle w:val="B1"/>
        <w:rPr>
          <w:rFonts w:eastAsia="SimSun"/>
        </w:rPr>
      </w:pPr>
      <w:r w:rsidRPr="00F92F6B">
        <w:rPr>
          <w:rFonts w:eastAsia="SimSun"/>
        </w:rPr>
        <w:t>5.</w:t>
      </w:r>
      <w:r w:rsidRPr="00F92F6B">
        <w:rPr>
          <w:rFonts w:eastAsia="SimSun"/>
        </w:rPr>
        <w:tab/>
        <w:t xml:space="preserve">The </w:t>
      </w:r>
      <w:r w:rsidR="00BA76A3" w:rsidRPr="00F92F6B">
        <w:t xml:space="preserve">L2 </w:t>
      </w:r>
      <w:r w:rsidRPr="00F92F6B">
        <w:rPr>
          <w:rFonts w:eastAsia="SimSun"/>
        </w:rPr>
        <w:t xml:space="preserve">U2N Remote UE completes the path switch procedure by sending the </w:t>
      </w:r>
      <w:proofErr w:type="spellStart"/>
      <w:r w:rsidRPr="00F92F6B">
        <w:rPr>
          <w:rFonts w:eastAsia="SimSun"/>
          <w:i/>
          <w:iCs/>
        </w:rPr>
        <w:t>RRCReconfigurationComplete</w:t>
      </w:r>
      <w:proofErr w:type="spellEnd"/>
      <w:r w:rsidRPr="00F92F6B">
        <w:rPr>
          <w:rFonts w:eastAsia="SimSun"/>
        </w:rPr>
        <w:t xml:space="preserve"> message to the </w:t>
      </w:r>
      <w:proofErr w:type="spellStart"/>
      <w:r w:rsidRPr="00F92F6B">
        <w:rPr>
          <w:rFonts w:eastAsia="SimSun"/>
        </w:rPr>
        <w:t>gNB</w:t>
      </w:r>
      <w:proofErr w:type="spellEnd"/>
      <w:r w:rsidRPr="00F92F6B">
        <w:rPr>
          <w:rFonts w:eastAsia="SimSun"/>
        </w:rPr>
        <w:t xml:space="preserve"> via the </w:t>
      </w:r>
      <w:r w:rsidR="00BA76A3" w:rsidRPr="00F92F6B">
        <w:t xml:space="preserve">L2 U2N </w:t>
      </w:r>
      <w:r w:rsidRPr="00F92F6B">
        <w:rPr>
          <w:rFonts w:eastAsia="SimSun"/>
        </w:rPr>
        <w:t>Relay UE.</w:t>
      </w:r>
    </w:p>
    <w:p w14:paraId="6D995621" w14:textId="583D12AA" w:rsidR="009B7933" w:rsidRPr="00F92F6B" w:rsidRDefault="009B7933" w:rsidP="009B7933">
      <w:pPr>
        <w:pStyle w:val="B1"/>
        <w:rPr>
          <w:rFonts w:eastAsia="SimSun"/>
        </w:rPr>
      </w:pPr>
      <w:r w:rsidRPr="00F92F6B">
        <w:rPr>
          <w:rFonts w:eastAsia="SimSun"/>
        </w:rPr>
        <w:t>6.</w:t>
      </w:r>
      <w:r w:rsidRPr="00F92F6B">
        <w:rPr>
          <w:rFonts w:eastAsia="SimSun"/>
        </w:rPr>
        <w:tab/>
        <w:t xml:space="preserve">The data path is switched from direct path to indirect path between the </w:t>
      </w:r>
      <w:r w:rsidR="00BA76A3" w:rsidRPr="00F92F6B">
        <w:t xml:space="preserve">L2 </w:t>
      </w:r>
      <w:r w:rsidRPr="00F92F6B">
        <w:rPr>
          <w:rFonts w:eastAsia="SimSun"/>
        </w:rPr>
        <w:t xml:space="preserve">U2N Remote UE and the </w:t>
      </w:r>
      <w:proofErr w:type="spellStart"/>
      <w:r w:rsidRPr="00F92F6B">
        <w:rPr>
          <w:rFonts w:eastAsia="SimSun"/>
        </w:rPr>
        <w:t>gNB</w:t>
      </w:r>
      <w:proofErr w:type="spellEnd"/>
      <w:r w:rsidRPr="00F92F6B">
        <w:rPr>
          <w:rFonts w:eastAsia="SimSun"/>
        </w:rPr>
        <w:t>.</w:t>
      </w:r>
    </w:p>
    <w:p w14:paraId="7B60426F" w14:textId="77777777" w:rsidR="00C82D39" w:rsidRPr="00F92F6B" w:rsidRDefault="00C82D39" w:rsidP="00C82D39">
      <w:r w:rsidRPr="00F92F6B">
        <w:t xml:space="preserve">For service continuity of L2 U2N Remote UE, the following procedure is used, in case of the L2 U2N Remote UE switching from direct to indirect path via a L2 U2N Relay UE in RRC_CONNECTED under another </w:t>
      </w:r>
      <w:proofErr w:type="spellStart"/>
      <w:r w:rsidRPr="00F92F6B">
        <w:t>gNB</w:t>
      </w:r>
      <w:proofErr w:type="spellEnd"/>
      <w:r w:rsidRPr="00F92F6B">
        <w:t>:</w:t>
      </w:r>
    </w:p>
    <w:p w14:paraId="30ABC684" w14:textId="77777777" w:rsidR="00C82D39" w:rsidRPr="00F92F6B" w:rsidRDefault="00C82D39" w:rsidP="00C82D39">
      <w:pPr>
        <w:pStyle w:val="TH"/>
      </w:pPr>
      <w:r w:rsidRPr="00F92F6B">
        <w:object w:dxaOrig="10786" w:dyaOrig="9166" w14:anchorId="5F4E98E0">
          <v:shape id="_x0000_i1126" type="#_x0000_t75" style="width:389.35pt;height:336.85pt" o:ole="">
            <v:imagedata r:id="rId216" o:title=""/>
          </v:shape>
          <o:OLEObject Type="Embed" ProgID="Visio.Drawing.11" ShapeID="_x0000_i1126" DrawAspect="Content" ObjectID="_1829898716" r:id="rId217"/>
        </w:object>
      </w:r>
    </w:p>
    <w:p w14:paraId="48EB76C4" w14:textId="77777777" w:rsidR="00C82D39" w:rsidRPr="00F92F6B" w:rsidRDefault="00C82D39" w:rsidP="00C82D39">
      <w:pPr>
        <w:pStyle w:val="TF"/>
      </w:pPr>
      <w:r w:rsidRPr="00F92F6B">
        <w:t>Figure 16.12.6.2-</w:t>
      </w:r>
      <w:r w:rsidRPr="00F92F6B">
        <w:rPr>
          <w:rFonts w:eastAsia="SimSun"/>
        </w:rPr>
        <w:t>2</w:t>
      </w:r>
      <w:r w:rsidRPr="00F92F6B">
        <w:t xml:space="preserve">: Procedure for </w:t>
      </w:r>
      <w:r w:rsidRPr="00F92F6B">
        <w:rPr>
          <w:rFonts w:eastAsia="SimSun"/>
        </w:rPr>
        <w:t>L2 U2N Remote UE inter-</w:t>
      </w:r>
      <w:proofErr w:type="spellStart"/>
      <w:r w:rsidRPr="00F92F6B">
        <w:rPr>
          <w:rFonts w:eastAsia="SimSun"/>
        </w:rPr>
        <w:t>gNB</w:t>
      </w:r>
      <w:proofErr w:type="spellEnd"/>
      <w:r w:rsidRPr="00F92F6B">
        <w:t xml:space="preserve"> switching from </w:t>
      </w:r>
      <w:r w:rsidRPr="00F92F6B">
        <w:rPr>
          <w:rFonts w:eastAsia="SimSun"/>
        </w:rPr>
        <w:t>direct</w:t>
      </w:r>
      <w:r w:rsidRPr="00F92F6B">
        <w:t xml:space="preserve"> to indirect path via a L2 U2N Relay UE in RRC_CONNECTED</w:t>
      </w:r>
    </w:p>
    <w:p w14:paraId="0C381B9E" w14:textId="046E00EA" w:rsidR="00C82D39" w:rsidRPr="00F92F6B" w:rsidRDefault="00C82D39" w:rsidP="00C82D39">
      <w:pPr>
        <w:pStyle w:val="B1"/>
        <w:rPr>
          <w:rFonts w:eastAsia="SimSun"/>
        </w:rPr>
      </w:pPr>
      <w:r w:rsidRPr="00F92F6B">
        <w:t>1.</w:t>
      </w:r>
      <w:r w:rsidRPr="00F92F6B">
        <w:tab/>
        <w:t xml:space="preserve">The L2 U2N Remote UE reports one or multiple candidate L2 U2N Relay UE(s) and </w:t>
      </w:r>
      <w:proofErr w:type="spellStart"/>
      <w:r w:rsidRPr="00F92F6B">
        <w:t>Uu</w:t>
      </w:r>
      <w:proofErr w:type="spellEnd"/>
      <w:r w:rsidRPr="00F92F6B">
        <w:t xml:space="preserve"> measurements to the source </w:t>
      </w:r>
      <w:proofErr w:type="spellStart"/>
      <w:r w:rsidRPr="00F92F6B">
        <w:t>gNB</w:t>
      </w:r>
      <w:proofErr w:type="spellEnd"/>
      <w:r w:rsidRPr="00F92F6B">
        <w:t>, after it measures/discovers the candidate L2 U2N Relay UE(s):</w:t>
      </w:r>
    </w:p>
    <w:p w14:paraId="5F882AC7" w14:textId="4CA22D8F" w:rsidR="00C82D39" w:rsidRPr="00F92F6B" w:rsidRDefault="00C82D39" w:rsidP="00C82D39">
      <w:pPr>
        <w:pStyle w:val="B2"/>
      </w:pPr>
      <w:r w:rsidRPr="00F92F6B">
        <w:t>-</w:t>
      </w:r>
      <w:r w:rsidRPr="00F92F6B">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F92F6B" w:rsidRDefault="00C82D39" w:rsidP="00C82D39">
      <w:pPr>
        <w:pStyle w:val="B2"/>
      </w:pPr>
      <w:r w:rsidRPr="00F92F6B">
        <w:t>-</w:t>
      </w:r>
      <w:r w:rsidRPr="00F92F6B">
        <w:tab/>
        <w:t xml:space="preserve">The reporting includes at least a L2 U2N Relay UE ID, a L2 U2N Relay UE's serving cell ID, and a </w:t>
      </w:r>
      <w:proofErr w:type="spellStart"/>
      <w:r w:rsidRPr="00F92F6B">
        <w:t>sidelink</w:t>
      </w:r>
      <w:proofErr w:type="spellEnd"/>
      <w:r w:rsidRPr="00F92F6B">
        <w:t xml:space="preserve"> measurement quantity information. SD-RSRP is used as </w:t>
      </w:r>
      <w:proofErr w:type="spellStart"/>
      <w:r w:rsidRPr="00F92F6B">
        <w:t>sidelink</w:t>
      </w:r>
      <w:proofErr w:type="spellEnd"/>
      <w:r w:rsidRPr="00F92F6B">
        <w:t xml:space="preserve"> measurement quantity.</w:t>
      </w:r>
    </w:p>
    <w:p w14:paraId="3086632F" w14:textId="77777777" w:rsidR="00C82D39" w:rsidRPr="00F92F6B" w:rsidRDefault="00C82D39" w:rsidP="00C82D39">
      <w:pPr>
        <w:pStyle w:val="B1"/>
      </w:pPr>
      <w:r w:rsidRPr="00F92F6B">
        <w:t>2.</w:t>
      </w:r>
      <w:r w:rsidRPr="00F92F6B">
        <w:tab/>
        <w:t xml:space="preserve">The source </w:t>
      </w:r>
      <w:proofErr w:type="spellStart"/>
      <w:r w:rsidRPr="00F92F6B">
        <w:t>gNB</w:t>
      </w:r>
      <w:proofErr w:type="spellEnd"/>
      <w:r w:rsidRPr="00F92F6B">
        <w:t xml:space="preserve"> decides to </w:t>
      </w:r>
      <w:r w:rsidRPr="00F92F6B">
        <w:rPr>
          <w:rFonts w:eastAsia="SimSun"/>
        </w:rPr>
        <w:t>trigger path switch</w:t>
      </w:r>
      <w:r w:rsidRPr="00F92F6B">
        <w:t xml:space="preserve"> </w:t>
      </w:r>
      <w:r w:rsidRPr="00F92F6B">
        <w:rPr>
          <w:rFonts w:eastAsia="SimSun"/>
        </w:rPr>
        <w:t xml:space="preserve">for </w:t>
      </w:r>
      <w:r w:rsidRPr="00F92F6B">
        <w:t>the L2 U2N Remote UE</w:t>
      </w:r>
      <w:r w:rsidRPr="00F92F6B">
        <w:rPr>
          <w:rFonts w:eastAsia="SimSun"/>
        </w:rPr>
        <w:t xml:space="preserve"> </w:t>
      </w:r>
      <w:r w:rsidRPr="00F92F6B">
        <w:t xml:space="preserve">onto indirect path of the target </w:t>
      </w:r>
      <w:proofErr w:type="spellStart"/>
      <w:r w:rsidRPr="00F92F6B">
        <w:t>gNB</w:t>
      </w:r>
      <w:proofErr w:type="spellEnd"/>
      <w:r w:rsidRPr="00F92F6B">
        <w:t xml:space="preserve">, based on </w:t>
      </w:r>
      <w:proofErr w:type="spellStart"/>
      <w:r w:rsidRPr="00F92F6B">
        <w:rPr>
          <w:rFonts w:eastAsia="MS Mincho"/>
          <w:i/>
        </w:rPr>
        <w:t>MeasurementReport</w:t>
      </w:r>
      <w:proofErr w:type="spellEnd"/>
      <w:r w:rsidRPr="00F92F6B">
        <w:t xml:space="preserve"> and RRM information.</w:t>
      </w:r>
    </w:p>
    <w:p w14:paraId="2E97DD30" w14:textId="36F92D0A" w:rsidR="00C82D39" w:rsidRPr="00F92F6B" w:rsidRDefault="00C82D39" w:rsidP="00C82D39">
      <w:pPr>
        <w:pStyle w:val="B1"/>
      </w:pPr>
      <w:r w:rsidRPr="00F92F6B">
        <w:t>3.</w:t>
      </w:r>
      <w:r w:rsidRPr="00F92F6B">
        <w:tab/>
        <w:t xml:space="preserve">The source </w:t>
      </w:r>
      <w:proofErr w:type="spellStart"/>
      <w:r w:rsidRPr="00F92F6B">
        <w:t>gNB</w:t>
      </w:r>
      <w:proofErr w:type="spellEnd"/>
      <w:r w:rsidRPr="00F92F6B">
        <w:t xml:space="preserve"> sends a H</w:t>
      </w:r>
      <w:r w:rsidRPr="00F92F6B">
        <w:rPr>
          <w:rFonts w:eastAsia="SimSun"/>
        </w:rPr>
        <w:t>ANDOVER REQUEST</w:t>
      </w:r>
      <w:r w:rsidRPr="00F92F6B">
        <w:t xml:space="preserve"> message to the target </w:t>
      </w:r>
      <w:proofErr w:type="spellStart"/>
      <w:r w:rsidRPr="00F92F6B">
        <w:t>gNB</w:t>
      </w:r>
      <w:proofErr w:type="spellEnd"/>
      <w:r w:rsidRPr="00F92F6B">
        <w:t xml:space="preserve"> to prepare the </w:t>
      </w:r>
      <w:r w:rsidRPr="00F92F6B">
        <w:rPr>
          <w:rFonts w:eastAsia="SimSun"/>
        </w:rPr>
        <w:t>path switch</w:t>
      </w:r>
      <w:r w:rsidRPr="00F92F6B">
        <w:t xml:space="preserve"> at the target side. The H</w:t>
      </w:r>
      <w:r w:rsidRPr="00F92F6B">
        <w:rPr>
          <w:rFonts w:eastAsia="SimSun"/>
        </w:rPr>
        <w:t>ANDOVER REQUEST message</w:t>
      </w:r>
      <w:r w:rsidRPr="00F92F6B">
        <w:t xml:space="preserve"> includes Remote UE L2 ID and a list of candidate target </w:t>
      </w:r>
      <w:r w:rsidR="001A36DC" w:rsidRPr="00F92F6B">
        <w:t>R</w:t>
      </w:r>
      <w:r w:rsidRPr="00F92F6B">
        <w:t>elay UE IDs belonging to one cell</w:t>
      </w:r>
      <w:r w:rsidR="001A36DC" w:rsidRPr="00F92F6B">
        <w:t xml:space="preserve"> of the target </w:t>
      </w:r>
      <w:proofErr w:type="spellStart"/>
      <w:r w:rsidR="001A36DC" w:rsidRPr="00F92F6B">
        <w:t>gNB</w:t>
      </w:r>
      <w:proofErr w:type="spellEnd"/>
      <w:r w:rsidRPr="00F92F6B">
        <w:t>.</w:t>
      </w:r>
    </w:p>
    <w:p w14:paraId="130D4F7C" w14:textId="77777777" w:rsidR="00C82D39" w:rsidRPr="00F92F6B" w:rsidRDefault="00C82D39" w:rsidP="00C82D39">
      <w:pPr>
        <w:pStyle w:val="B1"/>
      </w:pPr>
      <w:r w:rsidRPr="00F92F6B">
        <w:t>4.</w:t>
      </w:r>
      <w:r w:rsidRPr="00F92F6B">
        <w:tab/>
        <w:t xml:space="preserve">Admission Control may be performed by the target </w:t>
      </w:r>
      <w:proofErr w:type="spellStart"/>
      <w:r w:rsidRPr="00F92F6B">
        <w:t>gNB</w:t>
      </w:r>
      <w:proofErr w:type="spellEnd"/>
      <w:r w:rsidRPr="00F92F6B">
        <w:t>.</w:t>
      </w:r>
    </w:p>
    <w:p w14:paraId="00AF01BF" w14:textId="62E69D01" w:rsidR="00C82D39" w:rsidRPr="00F92F6B" w:rsidRDefault="00C82D39" w:rsidP="00C82D39">
      <w:pPr>
        <w:pStyle w:val="B1"/>
      </w:pPr>
      <w:r w:rsidRPr="00F92F6B">
        <w:t>5.</w:t>
      </w:r>
      <w:r w:rsidRPr="00F92F6B">
        <w:tab/>
        <w:t xml:space="preserve">The target </w:t>
      </w:r>
      <w:proofErr w:type="spellStart"/>
      <w:r w:rsidRPr="00F92F6B">
        <w:t>gNB</w:t>
      </w:r>
      <w:proofErr w:type="spellEnd"/>
      <w:r w:rsidRPr="00F92F6B">
        <w:t xml:space="preserve"> selects one target Relay UE from the list </w:t>
      </w:r>
      <w:r w:rsidRPr="00F92F6B">
        <w:rPr>
          <w:rFonts w:eastAsia="SimSun"/>
        </w:rPr>
        <w:t xml:space="preserve">of candidate Relay UEs </w:t>
      </w:r>
      <w:r w:rsidRPr="00F92F6B">
        <w:t xml:space="preserve">provided by the source </w:t>
      </w:r>
      <w:proofErr w:type="spellStart"/>
      <w:r w:rsidRPr="00F92F6B">
        <w:t>gNB</w:t>
      </w:r>
      <w:proofErr w:type="spellEnd"/>
      <w:r w:rsidRPr="00F92F6B">
        <w:rPr>
          <w:rFonts w:eastAsia="SimSun"/>
        </w:rPr>
        <w:t xml:space="preserve">, and </w:t>
      </w:r>
      <w:r w:rsidRPr="00F92F6B">
        <w:t>sends the</w:t>
      </w:r>
      <w:r w:rsidRPr="00F92F6B">
        <w:rPr>
          <w:i/>
          <w:iCs/>
        </w:rPr>
        <w:t xml:space="preserve"> </w:t>
      </w:r>
      <w:proofErr w:type="spellStart"/>
      <w:r w:rsidRPr="00F92F6B">
        <w:rPr>
          <w:i/>
          <w:iCs/>
        </w:rPr>
        <w:t>RRCReconfiguration</w:t>
      </w:r>
      <w:proofErr w:type="spellEnd"/>
      <w:r w:rsidRPr="00F92F6B">
        <w:t xml:space="preserve"> message to L2 U2N</w:t>
      </w:r>
      <w:r w:rsidRPr="00F92F6B">
        <w:rPr>
          <w:rFonts w:eastAsia="SimSun"/>
        </w:rPr>
        <w:t xml:space="preserve"> R</w:t>
      </w:r>
      <w:r w:rsidRPr="00F92F6B">
        <w:t xml:space="preserve">elay UE for relaying configuration, which </w:t>
      </w:r>
      <w:r w:rsidRPr="00F92F6B">
        <w:rPr>
          <w:rFonts w:eastAsia="SimSun"/>
        </w:rPr>
        <w:t xml:space="preserve">includes at least the </w:t>
      </w:r>
      <w:r w:rsidRPr="00F92F6B">
        <w:t xml:space="preserve">L2 </w:t>
      </w:r>
      <w:r w:rsidRPr="00F92F6B">
        <w:rPr>
          <w:rFonts w:eastAsia="SimSun"/>
        </w:rPr>
        <w:t>U2N Remote UE</w:t>
      </w:r>
      <w:r w:rsidR="00E96F07" w:rsidRPr="00F92F6B">
        <w:rPr>
          <w:rFonts w:eastAsia="SimSun"/>
        </w:rPr>
        <w:t>'</w:t>
      </w:r>
      <w:r w:rsidRPr="00F92F6B">
        <w:rPr>
          <w:rFonts w:eastAsia="SimSun"/>
        </w:rPr>
        <w:t xml:space="preserve">s local ID and L2 ID, </w:t>
      </w:r>
      <w:proofErr w:type="spellStart"/>
      <w:r w:rsidRPr="00F92F6B">
        <w:rPr>
          <w:rFonts w:eastAsia="SimSun"/>
        </w:rPr>
        <w:t>Uu</w:t>
      </w:r>
      <w:proofErr w:type="spellEnd"/>
      <w:r w:rsidRPr="00F92F6B">
        <w:rPr>
          <w:rFonts w:eastAsia="SimSun"/>
        </w:rPr>
        <w:t xml:space="preserve"> </w:t>
      </w:r>
      <w:r w:rsidRPr="00F92F6B">
        <w:t>Relay</w:t>
      </w:r>
      <w:r w:rsidRPr="00F92F6B">
        <w:rPr>
          <w:rFonts w:eastAsia="SimSun"/>
        </w:rPr>
        <w:t xml:space="preserve"> RLC channel and PC5 </w:t>
      </w:r>
      <w:r w:rsidRPr="00F92F6B">
        <w:t>Relay</w:t>
      </w:r>
      <w:r w:rsidRPr="00F92F6B">
        <w:rPr>
          <w:rFonts w:eastAsia="SimSun"/>
        </w:rPr>
        <w:t xml:space="preserve"> RLC channel configuration for relaying, and bearer mapping configuration.</w:t>
      </w:r>
      <w:r w:rsidR="0054010F" w:rsidRPr="00F92F6B">
        <w:t xml:space="preserve"> If the target </w:t>
      </w:r>
      <w:proofErr w:type="spellStart"/>
      <w:r w:rsidR="0054010F" w:rsidRPr="00F92F6B">
        <w:t>gNB</w:t>
      </w:r>
      <w:proofErr w:type="spellEnd"/>
      <w:r w:rsidR="0054010F" w:rsidRPr="00F92F6B">
        <w:t xml:space="preserve"> fails to select a target Relay UE from the list of candidate Relay UEs, the target </w:t>
      </w:r>
      <w:proofErr w:type="spellStart"/>
      <w:r w:rsidR="0054010F" w:rsidRPr="00F92F6B">
        <w:t>gNB</w:t>
      </w:r>
      <w:proofErr w:type="spellEnd"/>
      <w:r w:rsidR="0054010F" w:rsidRPr="00F92F6B">
        <w:t xml:space="preserve"> rejects the handover request from the source </w:t>
      </w:r>
      <w:proofErr w:type="spellStart"/>
      <w:r w:rsidR="0054010F" w:rsidRPr="00F92F6B">
        <w:t>gNB</w:t>
      </w:r>
      <w:proofErr w:type="spellEnd"/>
      <w:r w:rsidR="0054010F" w:rsidRPr="00F92F6B">
        <w:t>.</w:t>
      </w:r>
    </w:p>
    <w:p w14:paraId="54E2AA9E" w14:textId="10419DDF" w:rsidR="00C82D39" w:rsidRPr="00F92F6B" w:rsidRDefault="00C82D39" w:rsidP="00C82D39">
      <w:pPr>
        <w:pStyle w:val="B1"/>
      </w:pPr>
      <w:r w:rsidRPr="00F92F6B">
        <w:rPr>
          <w:rFonts w:eastAsia="SimSun"/>
        </w:rPr>
        <w:t>6</w:t>
      </w:r>
      <w:r w:rsidRPr="00F92F6B">
        <w:t>.</w:t>
      </w:r>
      <w:r w:rsidRPr="00F92F6B">
        <w:tab/>
        <w:t xml:space="preserve">The target </w:t>
      </w:r>
      <w:proofErr w:type="spellStart"/>
      <w:r w:rsidRPr="00F92F6B">
        <w:t>gNB</w:t>
      </w:r>
      <w:proofErr w:type="spellEnd"/>
      <w:r w:rsidRPr="00F92F6B">
        <w:t xml:space="preserve"> sends the HANDOVER REQUEST ACKNOWLEDGE</w:t>
      </w:r>
      <w:r w:rsidRPr="00F92F6B">
        <w:rPr>
          <w:rFonts w:eastAsia="SimSun"/>
        </w:rPr>
        <w:t xml:space="preserve"> message</w:t>
      </w:r>
      <w:r w:rsidRPr="00F92F6B">
        <w:t xml:space="preserve"> to the source </w:t>
      </w:r>
      <w:proofErr w:type="spellStart"/>
      <w:r w:rsidRPr="00F92F6B">
        <w:t>gNB</w:t>
      </w:r>
      <w:proofErr w:type="spellEnd"/>
      <w:r w:rsidRPr="00F92F6B">
        <w:rPr>
          <w:rFonts w:eastAsia="SimSun"/>
        </w:rPr>
        <w:t>, which contains RRC configuration for L2 U2N Remote UE</w:t>
      </w:r>
      <w:r w:rsidR="001A36DC" w:rsidRPr="00F92F6B">
        <w:rPr>
          <w:rFonts w:eastAsia="SimSun"/>
        </w:rPr>
        <w:t xml:space="preserve"> at the target side</w:t>
      </w:r>
      <w:r w:rsidRPr="00F92F6B">
        <w:t>.</w:t>
      </w:r>
    </w:p>
    <w:p w14:paraId="16B84C04" w14:textId="42DEFCD2" w:rsidR="00C82D39" w:rsidRPr="00F92F6B" w:rsidRDefault="00C82D39" w:rsidP="00C82D39">
      <w:pPr>
        <w:pStyle w:val="B1"/>
      </w:pPr>
      <w:r w:rsidRPr="00F92F6B">
        <w:rPr>
          <w:rFonts w:eastAsia="SimSun"/>
        </w:rPr>
        <w:t>7</w:t>
      </w:r>
      <w:r w:rsidRPr="00F92F6B">
        <w:t>.</w:t>
      </w:r>
      <w:r w:rsidRPr="00F92F6B">
        <w:tab/>
        <w:t xml:space="preserve">The source </w:t>
      </w:r>
      <w:proofErr w:type="spellStart"/>
      <w:r w:rsidRPr="00F92F6B">
        <w:t>gNB</w:t>
      </w:r>
      <w:proofErr w:type="spellEnd"/>
      <w:r w:rsidRPr="00F92F6B">
        <w:rPr>
          <w:rFonts w:eastAsia="SimSun"/>
        </w:rPr>
        <w:t xml:space="preserve"> </w:t>
      </w:r>
      <w:r w:rsidRPr="00F92F6B">
        <w:t>send</w:t>
      </w:r>
      <w:r w:rsidRPr="00F92F6B">
        <w:rPr>
          <w:rFonts w:eastAsia="SimSun"/>
        </w:rPr>
        <w:t>s</w:t>
      </w:r>
      <w:r w:rsidRPr="00F92F6B">
        <w:t xml:space="preserve"> </w:t>
      </w:r>
      <w:r w:rsidRPr="00F92F6B">
        <w:rPr>
          <w:rFonts w:eastAsia="SimSun"/>
        </w:rPr>
        <w:t xml:space="preserve">the </w:t>
      </w:r>
      <w:proofErr w:type="spellStart"/>
      <w:r w:rsidRPr="00F92F6B">
        <w:rPr>
          <w:i/>
        </w:rPr>
        <w:t>RRCReconfiguration</w:t>
      </w:r>
      <w:proofErr w:type="spellEnd"/>
      <w:r w:rsidRPr="00F92F6B">
        <w:t xml:space="preserve"> message to the L2 U2N</w:t>
      </w:r>
      <w:r w:rsidRPr="00F92F6B">
        <w:rPr>
          <w:rFonts w:eastAsia="SimSun"/>
        </w:rPr>
        <w:t xml:space="preserve"> </w:t>
      </w:r>
      <w:r w:rsidRPr="00F92F6B">
        <w:t>Remote UE</w:t>
      </w:r>
      <w:r w:rsidRPr="00F92F6B">
        <w:rPr>
          <w:rFonts w:eastAsia="SimSun"/>
        </w:rPr>
        <w:t xml:space="preserve">, which includes at least the </w:t>
      </w:r>
      <w:r w:rsidRPr="00F92F6B">
        <w:t xml:space="preserve">L2 </w:t>
      </w:r>
      <w:r w:rsidRPr="00F92F6B">
        <w:rPr>
          <w:rFonts w:eastAsia="SimSun"/>
        </w:rPr>
        <w:t xml:space="preserve">U2N Relay UE ID, </w:t>
      </w:r>
      <w:r w:rsidRPr="00F92F6B">
        <w:t>Remote UE</w:t>
      </w:r>
      <w:r w:rsidR="00E96F07" w:rsidRPr="00F92F6B">
        <w:t>'</w:t>
      </w:r>
      <w:r w:rsidRPr="00F92F6B">
        <w:t xml:space="preserve">s local ID, </w:t>
      </w:r>
      <w:r w:rsidRPr="00F92F6B">
        <w:rPr>
          <w:rFonts w:eastAsia="SimSun"/>
        </w:rPr>
        <w:t xml:space="preserve">PC5 </w:t>
      </w:r>
      <w:r w:rsidRPr="00F92F6B">
        <w:t>Relay</w:t>
      </w:r>
      <w:r w:rsidRPr="00F92F6B">
        <w:rPr>
          <w:rFonts w:eastAsia="SimSun"/>
        </w:rPr>
        <w:t xml:space="preserve"> RLC channel configuration for relay traffic and the associated </w:t>
      </w:r>
      <w:proofErr w:type="spellStart"/>
      <w:r w:rsidRPr="00F92F6B">
        <w:rPr>
          <w:rFonts w:eastAsia="SimSun"/>
        </w:rPr>
        <w:t>Uu</w:t>
      </w:r>
      <w:proofErr w:type="spellEnd"/>
      <w:r w:rsidRPr="00F92F6B">
        <w:rPr>
          <w:rFonts w:eastAsia="SimSun"/>
        </w:rPr>
        <w:t xml:space="preserve"> end-to-end radio bearer(s). The </w:t>
      </w:r>
      <w:r w:rsidRPr="00F92F6B">
        <w:t xml:space="preserve">L2 </w:t>
      </w:r>
      <w:r w:rsidRPr="00F92F6B">
        <w:rPr>
          <w:rFonts w:eastAsia="SimSun"/>
        </w:rPr>
        <w:t xml:space="preserve">U2N Remote UE stops User Plane and Control Plane transmission over the direct path after reception of the </w:t>
      </w:r>
      <w:proofErr w:type="spellStart"/>
      <w:r w:rsidRPr="00F92F6B">
        <w:rPr>
          <w:rFonts w:eastAsia="SimSun"/>
          <w:i/>
          <w:iCs/>
        </w:rPr>
        <w:t>RRCReconfiguration</w:t>
      </w:r>
      <w:proofErr w:type="spellEnd"/>
      <w:r w:rsidRPr="00F92F6B">
        <w:rPr>
          <w:rFonts w:eastAsia="SimSun"/>
        </w:rPr>
        <w:t xml:space="preserve"> message from the source </w:t>
      </w:r>
      <w:proofErr w:type="spellStart"/>
      <w:r w:rsidRPr="00F92F6B">
        <w:rPr>
          <w:rFonts w:eastAsia="SimSun"/>
        </w:rPr>
        <w:t>gNB</w:t>
      </w:r>
      <w:proofErr w:type="spellEnd"/>
      <w:r w:rsidRPr="00F92F6B">
        <w:t>.</w:t>
      </w:r>
    </w:p>
    <w:p w14:paraId="3748E183" w14:textId="5F9B4AF1" w:rsidR="00C82D39" w:rsidRPr="00F92F6B" w:rsidRDefault="00C82D39" w:rsidP="00E96F07">
      <w:pPr>
        <w:pStyle w:val="B1"/>
      </w:pPr>
      <w:r w:rsidRPr="00F92F6B">
        <w:t>8.</w:t>
      </w:r>
      <w:r w:rsidRPr="00F92F6B">
        <w:tab/>
        <w:t xml:space="preserve">The source </w:t>
      </w:r>
      <w:proofErr w:type="spellStart"/>
      <w:r w:rsidRPr="00F92F6B">
        <w:t>gNB</w:t>
      </w:r>
      <w:proofErr w:type="spellEnd"/>
      <w:r w:rsidRPr="00F92F6B">
        <w:t xml:space="preserve"> sends the SN STATUS TRANSFER message to the target </w:t>
      </w:r>
      <w:proofErr w:type="spellStart"/>
      <w:r w:rsidRPr="00F92F6B">
        <w:t>gNB</w:t>
      </w:r>
      <w:proofErr w:type="spellEnd"/>
      <w:r w:rsidRPr="00F92F6B">
        <w:t xml:space="preserve"> to convey the uplink PDCP SN receiver status and the downlink PDCP SN transmitter status of the L2 U2N Remote UE</w:t>
      </w:r>
      <w:r w:rsidR="00E96F07" w:rsidRPr="00F92F6B">
        <w:t>'</w:t>
      </w:r>
      <w:r w:rsidRPr="00F92F6B">
        <w:t>s DRBs for which PDCP status preservation applies (i.e. for RLC AM).</w:t>
      </w:r>
    </w:p>
    <w:p w14:paraId="020030F1" w14:textId="77777777" w:rsidR="00C82D39" w:rsidRPr="00F92F6B" w:rsidRDefault="00C82D39" w:rsidP="00E96F07">
      <w:pPr>
        <w:pStyle w:val="B1"/>
      </w:pPr>
      <w:r w:rsidRPr="00F92F6B">
        <w:rPr>
          <w:rFonts w:eastAsia="SimSun"/>
        </w:rPr>
        <w:t>9.</w:t>
      </w:r>
      <w:r w:rsidRPr="00F92F6B">
        <w:rPr>
          <w:rFonts w:eastAsia="SimSun"/>
        </w:rPr>
        <w:tab/>
        <w:t xml:space="preserve">The L2 U2N </w:t>
      </w:r>
      <w:r w:rsidRPr="00F92F6B">
        <w:t>Remote UE establishes PC5 connection with L2 U2N</w:t>
      </w:r>
      <w:r w:rsidRPr="00F92F6B">
        <w:rPr>
          <w:rFonts w:eastAsia="SimSun"/>
        </w:rPr>
        <w:t xml:space="preserve"> </w:t>
      </w:r>
      <w:r w:rsidRPr="00F92F6B">
        <w:t>Relay UE.</w:t>
      </w:r>
    </w:p>
    <w:p w14:paraId="5C623290" w14:textId="77777777" w:rsidR="00C82D39" w:rsidRPr="00F92F6B" w:rsidRDefault="00C82D39" w:rsidP="00E96F07">
      <w:pPr>
        <w:pStyle w:val="B1"/>
      </w:pPr>
      <w:r w:rsidRPr="00F92F6B">
        <w:t>10.</w:t>
      </w:r>
      <w:r w:rsidRPr="00F92F6B">
        <w:tab/>
        <w:t xml:space="preserve">The L2 U2N Remote UE sends the </w:t>
      </w:r>
      <w:proofErr w:type="spellStart"/>
      <w:r w:rsidRPr="00F92F6B">
        <w:rPr>
          <w:i/>
        </w:rPr>
        <w:t>RRCReconfigurationComplete</w:t>
      </w:r>
      <w:proofErr w:type="spellEnd"/>
      <w:r w:rsidRPr="00F92F6B">
        <w:t xml:space="preserve"> message to target </w:t>
      </w:r>
      <w:proofErr w:type="spellStart"/>
      <w:r w:rsidRPr="00F92F6B">
        <w:t>gNB</w:t>
      </w:r>
      <w:proofErr w:type="spellEnd"/>
      <w:r w:rsidRPr="00F92F6B">
        <w:t xml:space="preserve"> via the L2 U2N Relay UE.</w:t>
      </w:r>
    </w:p>
    <w:p w14:paraId="3E3AB42D" w14:textId="77777777" w:rsidR="00C82D39" w:rsidRPr="00F92F6B" w:rsidRDefault="00C82D39" w:rsidP="00E96F07">
      <w:pPr>
        <w:pStyle w:val="B1"/>
      </w:pPr>
      <w:r w:rsidRPr="00F92F6B">
        <w:t>11.</w:t>
      </w:r>
      <w:r w:rsidRPr="00F92F6B">
        <w:tab/>
        <w:t xml:space="preserve">The data path is switched from direct path to indirect path between the L2 U2N Remote UE and the target </w:t>
      </w:r>
      <w:proofErr w:type="spellStart"/>
      <w:r w:rsidRPr="00F92F6B">
        <w:t>gNB</w:t>
      </w:r>
      <w:proofErr w:type="spellEnd"/>
      <w:r w:rsidRPr="00F92F6B">
        <w:t xml:space="preserve"> via the target L2 U2N Relay UE.</w:t>
      </w:r>
    </w:p>
    <w:p w14:paraId="34903B17" w14:textId="77777777" w:rsidR="001A36DC" w:rsidRPr="00F92F6B" w:rsidRDefault="00C82D39" w:rsidP="001A36DC">
      <w:pPr>
        <w:pStyle w:val="B1"/>
      </w:pPr>
      <w:r w:rsidRPr="00F92F6B">
        <w:t>12.</w:t>
      </w:r>
      <w:r w:rsidRPr="00F92F6B">
        <w:tab/>
        <w:t xml:space="preserve">The target </w:t>
      </w:r>
      <w:proofErr w:type="spellStart"/>
      <w:r w:rsidRPr="00F92F6B">
        <w:t>gNB</w:t>
      </w:r>
      <w:proofErr w:type="spellEnd"/>
      <w:r w:rsidRPr="00F92F6B">
        <w:t xml:space="preserve"> sends the UE CONTEXT RELEASE message to inform the source </w:t>
      </w:r>
      <w:proofErr w:type="spellStart"/>
      <w:r w:rsidRPr="00F92F6B">
        <w:t>gNB</w:t>
      </w:r>
      <w:proofErr w:type="spellEnd"/>
      <w:r w:rsidRPr="00F92F6B">
        <w:t xml:space="preserve"> about the success of the path switch.</w:t>
      </w:r>
    </w:p>
    <w:p w14:paraId="6D1F0879" w14:textId="5AE7623B" w:rsidR="00C82D39" w:rsidRPr="00F92F6B" w:rsidRDefault="001A36DC" w:rsidP="00C57EBD">
      <w:r w:rsidRPr="00F92F6B">
        <w:t xml:space="preserve">In case the selected L2 U2N Relay UE for direct to </w:t>
      </w:r>
      <w:r w:rsidR="00D4557D" w:rsidRPr="00F92F6B">
        <w:rPr>
          <w:rFonts w:hint="eastAsia"/>
          <w:lang w:eastAsia="ko-KR"/>
        </w:rPr>
        <w:t xml:space="preserve">single-hop </w:t>
      </w:r>
      <w:r w:rsidRPr="00F92F6B">
        <w:t xml:space="preserve">indirect path switch is in RRC_IDLE or RRC_INACTIVE, after receiving the path switch command, the L2 U2N Remote UE establishes a PC5 link with the L2 U2N Relay UE and sends the </w:t>
      </w:r>
      <w:proofErr w:type="spellStart"/>
      <w:r w:rsidRPr="00F92F6B">
        <w:rPr>
          <w:i/>
          <w:iCs/>
        </w:rPr>
        <w:t>RRCReconfigurationComplete</w:t>
      </w:r>
      <w:proofErr w:type="spellEnd"/>
      <w:r w:rsidRPr="00F92F6B">
        <w:t xml:space="preserve"> message via the L2 U2N Relay UE, which triggers the L2 U2N Relay UE to enter RRC_CONNECTED state. The procedure for L2 U2N Remote UE switching to</w:t>
      </w:r>
      <w:r w:rsidR="00D4557D" w:rsidRPr="00F92F6B">
        <w:rPr>
          <w:rFonts w:hint="eastAsia"/>
          <w:lang w:eastAsia="ko-KR"/>
        </w:rPr>
        <w:t xml:space="preserve"> single-hop</w:t>
      </w:r>
      <w:r w:rsidRPr="00F92F6B">
        <w:t xml:space="preserve"> indirect path in Figure 16.12.6.2-1</w:t>
      </w:r>
      <w:r w:rsidR="00D4557D" w:rsidRPr="00F92F6B">
        <w:t>a</w:t>
      </w:r>
      <w:r w:rsidRPr="00F92F6B">
        <w:t xml:space="preserve"> can be also applied for the case that the selected L2 U2N Relay UE for direct to </w:t>
      </w:r>
      <w:r w:rsidR="00D4557D" w:rsidRPr="00F92F6B">
        <w:rPr>
          <w:rFonts w:hint="eastAsia"/>
          <w:lang w:eastAsia="ko-KR"/>
        </w:rPr>
        <w:t xml:space="preserve">single-hop </w:t>
      </w:r>
      <w:r w:rsidRPr="00F92F6B">
        <w:t xml:space="preserve">indirect path switch is in RRC_IDLE or RRC_INACTIVE with the exception that the </w:t>
      </w:r>
      <w:proofErr w:type="spellStart"/>
      <w:r w:rsidRPr="00F92F6B">
        <w:rPr>
          <w:i/>
          <w:iCs/>
        </w:rPr>
        <w:t>RRCReconfiguration</w:t>
      </w:r>
      <w:proofErr w:type="spellEnd"/>
      <w:r w:rsidRPr="00F92F6B">
        <w:t xml:space="preserve"> message is sent from the </w:t>
      </w:r>
      <w:proofErr w:type="spellStart"/>
      <w:r w:rsidRPr="00F92F6B">
        <w:t>gNB</w:t>
      </w:r>
      <w:proofErr w:type="spellEnd"/>
      <w:r w:rsidRPr="00F92F6B">
        <w:t xml:space="preserve"> to the L2 U2N Relay UE after the L2 U2N Relay UE enters RRC_CONNECTED state, which happens during step 5 in Figure 16.12.6.2-1</w:t>
      </w:r>
      <w:r w:rsidR="00D4557D" w:rsidRPr="00F92F6B">
        <w:t>a</w:t>
      </w:r>
      <w:r w:rsidRPr="00F92F6B">
        <w:t>, and during step 10 in Figure 16.12.6.2-2.</w:t>
      </w:r>
    </w:p>
    <w:p w14:paraId="5A94F9E6" w14:textId="77113CB3" w:rsidR="00C82D39" w:rsidRPr="00F92F6B" w:rsidRDefault="00FD3C32" w:rsidP="00C82D39">
      <w:pPr>
        <w:pStyle w:val="Heading4"/>
      </w:pPr>
      <w:bookmarkStart w:id="2168" w:name="_Toc219281114"/>
      <w:r w:rsidRPr="00F92F6B">
        <w:t>16.12.6.3</w:t>
      </w:r>
      <w:r w:rsidR="00C82D39" w:rsidRPr="00F92F6B">
        <w:tab/>
        <w:t xml:space="preserve">Switching from </w:t>
      </w:r>
      <w:r w:rsidR="00D4557D" w:rsidRPr="00F92F6B">
        <w:rPr>
          <w:rFonts w:hint="eastAsia"/>
          <w:lang w:eastAsia="ko-KR"/>
        </w:rPr>
        <w:t>multi/single-hop</w:t>
      </w:r>
      <w:r w:rsidR="00D4557D" w:rsidRPr="00F92F6B">
        <w:t xml:space="preserve"> </w:t>
      </w:r>
      <w:r w:rsidR="00C82D39" w:rsidRPr="00F92F6B">
        <w:t xml:space="preserve">indirect to </w:t>
      </w:r>
      <w:r w:rsidR="00D4557D" w:rsidRPr="00F92F6B">
        <w:rPr>
          <w:rFonts w:hint="eastAsia"/>
          <w:lang w:eastAsia="ko-KR"/>
        </w:rPr>
        <w:t>multi/single-hop</w:t>
      </w:r>
      <w:r w:rsidR="00D4557D" w:rsidRPr="00F92F6B">
        <w:t xml:space="preserve"> </w:t>
      </w:r>
      <w:r w:rsidR="00C82D39" w:rsidRPr="00F92F6B">
        <w:t>indirect path</w:t>
      </w:r>
      <w:bookmarkEnd w:id="2168"/>
    </w:p>
    <w:p w14:paraId="2043D4C8" w14:textId="2C449DA5" w:rsidR="00C82D39" w:rsidRPr="00F92F6B" w:rsidRDefault="00C82D39" w:rsidP="00C82D39">
      <w:r w:rsidRPr="00F92F6B">
        <w:t xml:space="preserve">The </w:t>
      </w:r>
      <w:proofErr w:type="spellStart"/>
      <w:r w:rsidRPr="00F92F6B">
        <w:t>gNB</w:t>
      </w:r>
      <w:proofErr w:type="spellEnd"/>
      <w:r w:rsidRPr="00F92F6B">
        <w:t xml:space="preserve"> can select an L2 U2N Relay UE in any RRC state i.e., RRC_IDLE, RRC_INACTIVE, or RRC_CONNECTED, as a target L2 U2N Relay UE for </w:t>
      </w:r>
      <w:r w:rsidR="00D4557D" w:rsidRPr="00F92F6B">
        <w:rPr>
          <w:rFonts w:hint="eastAsia"/>
          <w:lang w:eastAsia="ko-KR"/>
        </w:rPr>
        <w:t xml:space="preserve">switching from multi/single-hop </w:t>
      </w:r>
      <w:r w:rsidRPr="00F92F6B">
        <w:t xml:space="preserve">indirect </w:t>
      </w:r>
      <w:r w:rsidR="00D4557D" w:rsidRPr="00F92F6B">
        <w:rPr>
          <w:rFonts w:hint="eastAsia"/>
          <w:lang w:eastAsia="ko-KR"/>
        </w:rPr>
        <w:t>path</w:t>
      </w:r>
      <w:r w:rsidR="00D4557D" w:rsidRPr="00F92F6B">
        <w:t xml:space="preserve"> </w:t>
      </w:r>
      <w:r w:rsidRPr="00F92F6B">
        <w:t xml:space="preserve">to </w:t>
      </w:r>
      <w:r w:rsidR="00D4557D" w:rsidRPr="00F92F6B">
        <w:rPr>
          <w:rFonts w:hint="eastAsia"/>
          <w:lang w:eastAsia="ko-KR"/>
        </w:rPr>
        <w:t xml:space="preserve">single-hop </w:t>
      </w:r>
      <w:r w:rsidRPr="00F92F6B">
        <w:t>indirect path.</w:t>
      </w:r>
    </w:p>
    <w:p w14:paraId="67AE4E2E" w14:textId="5F6081BB" w:rsidR="00C82D39" w:rsidRPr="00F92F6B" w:rsidRDefault="00C82D39" w:rsidP="00C82D39">
      <w:r w:rsidRPr="00F92F6B">
        <w:t xml:space="preserve">For service continuity of L2 U2N Remote UE, the following </w:t>
      </w:r>
      <w:r w:rsidR="00D4557D" w:rsidRPr="00F92F6B">
        <w:rPr>
          <w:rFonts w:hint="eastAsia"/>
          <w:lang w:eastAsia="ko-KR"/>
        </w:rPr>
        <w:t>Figure 16.12.6.3-1a describes the</w:t>
      </w:r>
      <w:r w:rsidRPr="00F92F6B">
        <w:t xml:space="preserve"> case of the L2 U2N Remote UE switching from </w:t>
      </w:r>
      <w:r w:rsidR="00D4557D" w:rsidRPr="00F92F6B">
        <w:rPr>
          <w:rFonts w:hint="eastAsia"/>
          <w:lang w:eastAsia="ko-KR"/>
        </w:rPr>
        <w:t xml:space="preserve">single-hop </w:t>
      </w:r>
      <w:r w:rsidRPr="00F92F6B">
        <w:t xml:space="preserve">indirect path via L2 U2N Relay UE to </w:t>
      </w:r>
      <w:r w:rsidR="00D4557D" w:rsidRPr="00F92F6B">
        <w:rPr>
          <w:rFonts w:hint="eastAsia"/>
          <w:lang w:eastAsia="ko-KR"/>
        </w:rPr>
        <w:t xml:space="preserve">single-hop </w:t>
      </w:r>
      <w:r w:rsidRPr="00F92F6B">
        <w:t>indirect path via a target L2 U2N Relay UE in RRC_CONNECTED</w:t>
      </w:r>
      <w:r w:rsidR="001A36DC" w:rsidRPr="00F92F6B">
        <w:t xml:space="preserve"> under the same </w:t>
      </w:r>
      <w:proofErr w:type="spellStart"/>
      <w:r w:rsidR="001A36DC" w:rsidRPr="00F92F6B">
        <w:t>gNB</w:t>
      </w:r>
      <w:proofErr w:type="spellEnd"/>
      <w:r w:rsidR="00D4557D" w:rsidRPr="00F92F6B">
        <w:t>.</w:t>
      </w:r>
      <w:r w:rsidR="00D4557D" w:rsidRPr="00F92F6B">
        <w:rPr>
          <w:rFonts w:hint="eastAsia"/>
          <w:lang w:eastAsia="ko-KR"/>
        </w:rPr>
        <w:t xml:space="preserve"> The Figure 16.12.6.3-1b describes the case of the </w:t>
      </w:r>
      <w:r w:rsidR="00D4557D" w:rsidRPr="00F92F6B">
        <w:t xml:space="preserve">L2 U2N Remote UE switching from </w:t>
      </w:r>
      <w:r w:rsidR="00D4557D" w:rsidRPr="00F92F6B">
        <w:rPr>
          <w:rFonts w:hint="eastAsia"/>
          <w:lang w:eastAsia="ko-KR"/>
        </w:rPr>
        <w:t xml:space="preserve">multi-hop </w:t>
      </w:r>
      <w:r w:rsidR="00D4557D" w:rsidRPr="00F92F6B">
        <w:t xml:space="preserve">indirect path via </w:t>
      </w:r>
      <w:r w:rsidR="00D4557D" w:rsidRPr="00F92F6B">
        <w:rPr>
          <w:rFonts w:hint="eastAsia"/>
          <w:lang w:eastAsia="ko-KR"/>
        </w:rPr>
        <w:t xml:space="preserve">the source first </w:t>
      </w:r>
      <w:r w:rsidR="00D4557D" w:rsidRPr="00F92F6B">
        <w:t>L2</w:t>
      </w:r>
      <w:r w:rsidR="00D4557D" w:rsidRPr="00F92F6B">
        <w:rPr>
          <w:rFonts w:hint="eastAsia"/>
          <w:lang w:eastAsia="ko-KR"/>
        </w:rPr>
        <w:t xml:space="preserve"> </w:t>
      </w:r>
      <w:r w:rsidR="00D4557D" w:rsidRPr="00F92F6B">
        <w:t>U2N Relay UE</w:t>
      </w:r>
      <w:r w:rsidR="00D4557D" w:rsidRPr="00F92F6B">
        <w:rPr>
          <w:rFonts w:hint="eastAsia"/>
          <w:lang w:eastAsia="ko-KR"/>
        </w:rPr>
        <w:t>s</w:t>
      </w:r>
      <w:r w:rsidR="00D4557D" w:rsidRPr="00F92F6B">
        <w:t xml:space="preserve"> to </w:t>
      </w:r>
      <w:r w:rsidR="00D4557D" w:rsidRPr="00F92F6B">
        <w:rPr>
          <w:rFonts w:hint="eastAsia"/>
          <w:lang w:eastAsia="ko-KR"/>
        </w:rPr>
        <w:t xml:space="preserve">single-hop </w:t>
      </w:r>
      <w:r w:rsidR="00D4557D" w:rsidRPr="00F92F6B">
        <w:t xml:space="preserve">indirect path via a target L2 U2N Relay UE in RRC_CONNECTED under the same </w:t>
      </w:r>
      <w:proofErr w:type="spellStart"/>
      <w:r w:rsidR="00D4557D" w:rsidRPr="00F92F6B">
        <w:t>gNB</w:t>
      </w:r>
      <w:proofErr w:type="spellEnd"/>
      <w:r w:rsidR="00D4557D" w:rsidRPr="00F92F6B">
        <w:rPr>
          <w:rFonts w:hint="eastAsia"/>
          <w:lang w:eastAsia="ko-KR"/>
        </w:rPr>
        <w:t xml:space="preserve">. The Figure 16.12.6.3-1c describes the case of the </w:t>
      </w:r>
      <w:r w:rsidR="00D4557D" w:rsidRPr="00F92F6B">
        <w:t xml:space="preserve">L2 U2N Remote UE switching from </w:t>
      </w:r>
      <w:r w:rsidR="00D4557D" w:rsidRPr="00F92F6B">
        <w:rPr>
          <w:rFonts w:hint="eastAsia"/>
          <w:lang w:eastAsia="ko-KR"/>
        </w:rPr>
        <w:t xml:space="preserve">single-hop </w:t>
      </w:r>
      <w:r w:rsidR="00D4557D" w:rsidRPr="00F92F6B">
        <w:t xml:space="preserve">indirect path via </w:t>
      </w:r>
      <w:r w:rsidR="00D4557D" w:rsidRPr="00F92F6B">
        <w:rPr>
          <w:rFonts w:hint="eastAsia"/>
          <w:lang w:eastAsia="ko-KR"/>
        </w:rPr>
        <w:t xml:space="preserve">source </w:t>
      </w:r>
      <w:r w:rsidR="00D4557D" w:rsidRPr="00F92F6B">
        <w:t>L2</w:t>
      </w:r>
      <w:r w:rsidR="00D4557D" w:rsidRPr="00F92F6B">
        <w:rPr>
          <w:rFonts w:hint="eastAsia"/>
          <w:lang w:eastAsia="ko-KR"/>
        </w:rPr>
        <w:t xml:space="preserve"> </w:t>
      </w:r>
      <w:r w:rsidR="00D4557D" w:rsidRPr="00F92F6B">
        <w:t xml:space="preserve">U2N Relay UE to </w:t>
      </w:r>
      <w:r w:rsidR="00D4557D" w:rsidRPr="00F92F6B">
        <w:rPr>
          <w:rFonts w:hint="eastAsia"/>
          <w:lang w:eastAsia="ko-KR"/>
        </w:rPr>
        <w:t xml:space="preserve">multi-hop </w:t>
      </w:r>
      <w:r w:rsidR="00D4557D" w:rsidRPr="00F92F6B">
        <w:t xml:space="preserve">indirect path via </w:t>
      </w:r>
      <w:r w:rsidR="00D4557D" w:rsidRPr="00F92F6B">
        <w:rPr>
          <w:rFonts w:hint="eastAsia"/>
          <w:lang w:eastAsia="ko-KR"/>
        </w:rPr>
        <w:t xml:space="preserve">target first </w:t>
      </w:r>
      <w:r w:rsidR="00D4557D" w:rsidRPr="00F92F6B">
        <w:t xml:space="preserve">L2 U2N Relay UE in RRC_CONNECTED under the same </w:t>
      </w:r>
      <w:proofErr w:type="spellStart"/>
      <w:r w:rsidR="00D4557D" w:rsidRPr="00F92F6B">
        <w:t>gNB</w:t>
      </w:r>
      <w:proofErr w:type="spellEnd"/>
      <w:r w:rsidRPr="00F92F6B">
        <w:t>:</w:t>
      </w:r>
    </w:p>
    <w:p w14:paraId="24FA2A82" w14:textId="493F8E5E" w:rsidR="00C82D39" w:rsidRPr="00F92F6B" w:rsidRDefault="0049784E" w:rsidP="00C82D39">
      <w:pPr>
        <w:pStyle w:val="TH"/>
      </w:pPr>
      <w:r w:rsidRPr="00F92F6B">
        <w:object w:dxaOrig="10685" w:dyaOrig="9589" w14:anchorId="6B1F331A">
          <v:shape id="_x0000_i1127" type="#_x0000_t75" style="width:359pt;height:322.65pt" o:ole="">
            <v:imagedata r:id="rId218" o:title=""/>
          </v:shape>
          <o:OLEObject Type="Embed" ProgID="Visio.Drawing.11" ShapeID="_x0000_i1127" DrawAspect="Content" ObjectID="_1829898717" r:id="rId219"/>
        </w:object>
      </w:r>
    </w:p>
    <w:p w14:paraId="2C3D7101" w14:textId="4A0DEF6F" w:rsidR="00C82D39" w:rsidRPr="00F92F6B" w:rsidRDefault="00C82D39" w:rsidP="00C82D39">
      <w:pPr>
        <w:pStyle w:val="TF"/>
      </w:pPr>
      <w:r w:rsidRPr="00F92F6B">
        <w:t xml:space="preserve">Figure </w:t>
      </w:r>
      <w:r w:rsidR="00FD3C32" w:rsidRPr="00F92F6B">
        <w:t>16.12.6.3</w:t>
      </w:r>
      <w:r w:rsidRPr="00F92F6B">
        <w:t>-1</w:t>
      </w:r>
      <w:r w:rsidR="00D4557D" w:rsidRPr="00F92F6B">
        <w:t>a</w:t>
      </w:r>
      <w:r w:rsidRPr="00F92F6B">
        <w:t>: Procedure for L2 U2N Remote UE intra-</w:t>
      </w:r>
      <w:proofErr w:type="spellStart"/>
      <w:r w:rsidRPr="00F92F6B">
        <w:t>gNB</w:t>
      </w:r>
      <w:proofErr w:type="spellEnd"/>
      <w:r w:rsidRPr="00F92F6B">
        <w:t xml:space="preserve"> switching from </w:t>
      </w:r>
      <w:r w:rsidR="00D4557D" w:rsidRPr="00F92F6B">
        <w:rPr>
          <w:rFonts w:hint="eastAsia"/>
          <w:lang w:eastAsia="ko-KR"/>
        </w:rPr>
        <w:t xml:space="preserve">single-hop </w:t>
      </w:r>
      <w:r w:rsidRPr="00F92F6B">
        <w:t xml:space="preserve">indirect to </w:t>
      </w:r>
      <w:r w:rsidR="00D4557D" w:rsidRPr="00F92F6B">
        <w:rPr>
          <w:rFonts w:hint="eastAsia"/>
          <w:lang w:eastAsia="ko-KR"/>
        </w:rPr>
        <w:t xml:space="preserve">single-hop </w:t>
      </w:r>
      <w:r w:rsidRPr="00F92F6B">
        <w:t>indirect path via a target L2 U2N Relay UE in RRC_CONNECTED</w:t>
      </w:r>
    </w:p>
    <w:p w14:paraId="183B1342" w14:textId="19E695AF" w:rsidR="00D4557D" w:rsidRPr="00F92F6B" w:rsidRDefault="00D4557D" w:rsidP="00DA6E71">
      <w:pPr>
        <w:pStyle w:val="TH"/>
      </w:pPr>
      <w:r w:rsidRPr="00F92F6B">
        <w:object w:dxaOrig="13067" w:dyaOrig="9532" w14:anchorId="14FBC5F9">
          <v:shape id="_x0000_i1128" type="#_x0000_t75" style="width:393.3pt;height:286.45pt" o:ole="">
            <v:imagedata r:id="rId220" o:title=""/>
          </v:shape>
          <o:OLEObject Type="Embed" ProgID="Visio.Drawing.11" ShapeID="_x0000_i1128" DrawAspect="Content" ObjectID="_1829898718" r:id="rId221"/>
        </w:object>
      </w:r>
    </w:p>
    <w:p w14:paraId="2DBB0C15" w14:textId="259A1079" w:rsidR="00D4557D" w:rsidRPr="00F92F6B" w:rsidRDefault="00D4557D" w:rsidP="00C82D39">
      <w:pPr>
        <w:pStyle w:val="TF"/>
      </w:pPr>
      <w:r w:rsidRPr="00F92F6B">
        <w:t>Figure 16.12.6.3-1</w:t>
      </w:r>
      <w:r w:rsidRPr="00F92F6B">
        <w:rPr>
          <w:rFonts w:hint="eastAsia"/>
          <w:lang w:eastAsia="ko-KR"/>
        </w:rPr>
        <w:t>b</w:t>
      </w:r>
      <w:r w:rsidRPr="00F92F6B">
        <w:t>: Procedure for L2 U2N Remote UE intra-</w:t>
      </w:r>
      <w:proofErr w:type="spellStart"/>
      <w:r w:rsidRPr="00F92F6B">
        <w:t>gNB</w:t>
      </w:r>
      <w:proofErr w:type="spellEnd"/>
      <w:r w:rsidRPr="00F92F6B">
        <w:t xml:space="preserve"> switching from </w:t>
      </w:r>
      <w:r w:rsidRPr="00F92F6B">
        <w:rPr>
          <w:rFonts w:hint="eastAsia"/>
          <w:lang w:eastAsia="ko-KR"/>
        </w:rPr>
        <w:t xml:space="preserve">multi-hop </w:t>
      </w:r>
      <w:r w:rsidRPr="00F92F6B">
        <w:t xml:space="preserve">indirect to </w:t>
      </w:r>
      <w:r w:rsidRPr="00F92F6B">
        <w:rPr>
          <w:rFonts w:hint="eastAsia"/>
          <w:lang w:eastAsia="ko-KR"/>
        </w:rPr>
        <w:t xml:space="preserve">single-hop </w:t>
      </w:r>
      <w:r w:rsidRPr="00F92F6B">
        <w:t>indirect path via a target L2 U2N Relay UE in RRC_CONNECTED</w:t>
      </w:r>
    </w:p>
    <w:p w14:paraId="29E1A2BB" w14:textId="3FF8CDE0" w:rsidR="00D4557D" w:rsidRPr="00F92F6B" w:rsidRDefault="00D4557D" w:rsidP="00DA6E71">
      <w:pPr>
        <w:pStyle w:val="TH"/>
      </w:pPr>
      <w:r w:rsidRPr="00F92F6B">
        <w:object w:dxaOrig="13067" w:dyaOrig="10338" w14:anchorId="27CB5E99">
          <v:shape id="_x0000_i1129" type="#_x0000_t75" style="width:373.7pt;height:295.65pt" o:ole="">
            <v:imagedata r:id="rId222" o:title=""/>
          </v:shape>
          <o:OLEObject Type="Embed" ProgID="Visio.Drawing.11" ShapeID="_x0000_i1129" DrawAspect="Content" ObjectID="_1829898719" r:id="rId223"/>
        </w:object>
      </w:r>
    </w:p>
    <w:p w14:paraId="36216133" w14:textId="0DF899B9" w:rsidR="00D4557D" w:rsidRPr="00F92F6B" w:rsidRDefault="00D4557D" w:rsidP="00C82D39">
      <w:pPr>
        <w:pStyle w:val="TF"/>
        <w:rPr>
          <w:lang w:eastAsia="ko-KR"/>
        </w:rPr>
      </w:pPr>
      <w:r w:rsidRPr="00F92F6B">
        <w:t>Figure 16.12.6.3-1</w:t>
      </w:r>
      <w:r w:rsidRPr="00F92F6B">
        <w:rPr>
          <w:rFonts w:hint="eastAsia"/>
          <w:lang w:eastAsia="ko-KR"/>
        </w:rPr>
        <w:t>c</w:t>
      </w:r>
      <w:r w:rsidRPr="00F92F6B">
        <w:t>: Procedure for L2 U2N Remote UE intra-</w:t>
      </w:r>
      <w:proofErr w:type="spellStart"/>
      <w:r w:rsidRPr="00F92F6B">
        <w:t>gNB</w:t>
      </w:r>
      <w:proofErr w:type="spellEnd"/>
      <w:r w:rsidRPr="00F92F6B">
        <w:t xml:space="preserve"> switching from </w:t>
      </w:r>
      <w:r w:rsidRPr="00F92F6B">
        <w:rPr>
          <w:rFonts w:hint="eastAsia"/>
          <w:lang w:eastAsia="ko-KR"/>
        </w:rPr>
        <w:t xml:space="preserve">single-hop </w:t>
      </w:r>
      <w:r w:rsidRPr="00F92F6B">
        <w:t xml:space="preserve">indirect to </w:t>
      </w:r>
      <w:r w:rsidRPr="00F92F6B">
        <w:rPr>
          <w:rFonts w:hint="eastAsia"/>
          <w:lang w:eastAsia="ko-KR"/>
        </w:rPr>
        <w:t xml:space="preserve">multi-hop </w:t>
      </w:r>
      <w:r w:rsidRPr="00F92F6B">
        <w:t>indirect path via a target L2 U2N Relay UE in RRC_CONNECTED</w:t>
      </w:r>
    </w:p>
    <w:p w14:paraId="06499135" w14:textId="145DC505" w:rsidR="001A36DC" w:rsidRPr="00F92F6B" w:rsidRDefault="001A36DC" w:rsidP="00C57EBD">
      <w:pPr>
        <w:pStyle w:val="B1"/>
      </w:pPr>
      <w:r w:rsidRPr="00F92F6B">
        <w:t>1.</w:t>
      </w:r>
      <w:r w:rsidRPr="00F92F6B">
        <w:tab/>
        <w:t>T</w:t>
      </w:r>
      <w:r w:rsidRPr="00F92F6B">
        <w:rPr>
          <w:rFonts w:eastAsia="SimSun"/>
        </w:rPr>
        <w:t>he</w:t>
      </w:r>
      <w:r w:rsidRPr="00F92F6B">
        <w:t xml:space="preserve"> L2 U2N Remote UE reports one or multiple candidate L2 U2N Relay UE(s) and </w:t>
      </w:r>
      <w:proofErr w:type="spellStart"/>
      <w:r w:rsidRPr="00F92F6B">
        <w:t>sidelink</w:t>
      </w:r>
      <w:proofErr w:type="spellEnd"/>
      <w:r w:rsidRPr="00F92F6B">
        <w:t xml:space="preserve"> measurement between the L2 U2N Remote UE and the </w:t>
      </w:r>
      <w:r w:rsidR="00D4557D" w:rsidRPr="00F92F6B">
        <w:rPr>
          <w:rFonts w:hint="eastAsia"/>
          <w:lang w:eastAsia="ko-KR"/>
        </w:rPr>
        <w:t>parent</w:t>
      </w:r>
      <w:r w:rsidRPr="00F92F6B">
        <w:t xml:space="preserve"> UE to the source </w:t>
      </w:r>
      <w:proofErr w:type="spellStart"/>
      <w:r w:rsidRPr="00F92F6B">
        <w:t>gNB</w:t>
      </w:r>
      <w:proofErr w:type="spellEnd"/>
      <w:r w:rsidRPr="00F92F6B">
        <w:t>, after it measures/discovers the candidate L2 U2N Relay UE(s):</w:t>
      </w:r>
    </w:p>
    <w:p w14:paraId="5D311A7E" w14:textId="0DF91A81" w:rsidR="001A36DC" w:rsidRPr="00F92F6B" w:rsidRDefault="001A36DC" w:rsidP="001A36DC">
      <w:pPr>
        <w:pStyle w:val="B2"/>
        <w:rPr>
          <w:rFonts w:eastAsia="Batang"/>
        </w:rPr>
      </w:pPr>
      <w:r w:rsidRPr="00F92F6B">
        <w:rPr>
          <w:rFonts w:eastAsia="SimSun"/>
        </w:rPr>
        <w:t>-</w:t>
      </w:r>
      <w:r w:rsidRPr="00F92F6B">
        <w:rPr>
          <w:rFonts w:eastAsia="SimSun"/>
        </w:rPr>
        <w:tab/>
        <w:t xml:space="preserve">The </w:t>
      </w:r>
      <w:r w:rsidRPr="00F92F6B">
        <w:t>L2 U2N Remote UE filters the appropriate L2 U2N Relay UE(s) according to relay selection criteria before reporting. The L2 U2N Remote UE shall report only the L2 U2N Relay UE candidate(s) that fulfil the higher layer criteria</w:t>
      </w:r>
      <w:r w:rsidRPr="00F92F6B">
        <w:rPr>
          <w:rFonts w:eastAsia="Batang"/>
        </w:rPr>
        <w:t>;</w:t>
      </w:r>
    </w:p>
    <w:p w14:paraId="4C24FA8B" w14:textId="29D042F2" w:rsidR="00C82D39" w:rsidRPr="00F92F6B" w:rsidRDefault="001A36DC" w:rsidP="00C57EBD">
      <w:pPr>
        <w:pStyle w:val="B2"/>
        <w:rPr>
          <w:rFonts w:eastAsia="SimSun"/>
        </w:rPr>
      </w:pPr>
      <w:r w:rsidRPr="00F92F6B">
        <w:rPr>
          <w:rFonts w:eastAsia="SimSun"/>
        </w:rPr>
        <w:t>-</w:t>
      </w:r>
      <w:r w:rsidRPr="00F92F6B">
        <w:rPr>
          <w:rFonts w:eastAsia="SimSun"/>
        </w:rPr>
        <w:tab/>
        <w:t xml:space="preserve">The reporting includes at least a L2 U2N Relay UE ID, a L2 U2N Relay UE's serving cell ID, and a </w:t>
      </w:r>
      <w:proofErr w:type="spellStart"/>
      <w:r w:rsidRPr="00F92F6B">
        <w:rPr>
          <w:rFonts w:eastAsia="SimSun"/>
        </w:rPr>
        <w:t>sidelink</w:t>
      </w:r>
      <w:proofErr w:type="spellEnd"/>
      <w:r w:rsidRPr="00F92F6B">
        <w:rPr>
          <w:rFonts w:eastAsia="SimSun"/>
        </w:rPr>
        <w:t xml:space="preserve"> measurement quantity information. SD-RSRP is used as </w:t>
      </w:r>
      <w:proofErr w:type="spellStart"/>
      <w:r w:rsidRPr="00F92F6B">
        <w:rPr>
          <w:rFonts w:eastAsia="SimSun"/>
        </w:rPr>
        <w:t>sidelink</w:t>
      </w:r>
      <w:proofErr w:type="spellEnd"/>
      <w:r w:rsidRPr="00F92F6B">
        <w:rPr>
          <w:rFonts w:eastAsia="SimSun"/>
        </w:rPr>
        <w:t xml:space="preserve"> measurement quantity.</w:t>
      </w:r>
    </w:p>
    <w:p w14:paraId="6A6FBF31" w14:textId="77777777" w:rsidR="009D2E52" w:rsidRPr="00F92F6B" w:rsidRDefault="009D2E52" w:rsidP="009D2E52">
      <w:pPr>
        <w:pStyle w:val="B1"/>
      </w:pPr>
      <w:r w:rsidRPr="00F92F6B">
        <w:t>2.</w:t>
      </w:r>
      <w:r w:rsidRPr="00F92F6B">
        <w:tab/>
        <w:t xml:space="preserve">The </w:t>
      </w:r>
      <w:proofErr w:type="spellStart"/>
      <w:r w:rsidRPr="00F92F6B">
        <w:t>gNB</w:t>
      </w:r>
      <w:proofErr w:type="spellEnd"/>
      <w:r w:rsidRPr="00F92F6B">
        <w:t xml:space="preserve"> decides to switch the L2 U2N Remote UE to a target L2 U2N Relay UE under the same </w:t>
      </w:r>
      <w:proofErr w:type="spellStart"/>
      <w:r w:rsidRPr="00F92F6B">
        <w:t>gNB</w:t>
      </w:r>
      <w:proofErr w:type="spellEnd"/>
      <w:r w:rsidRPr="00F92F6B">
        <w:t>.</w:t>
      </w:r>
    </w:p>
    <w:p w14:paraId="5C06AAD1" w14:textId="77777777" w:rsidR="009D2E52" w:rsidRPr="00F92F6B" w:rsidRDefault="009D2E52" w:rsidP="009D2E52">
      <w:pPr>
        <w:pStyle w:val="B1"/>
      </w:pPr>
      <w:r w:rsidRPr="00F92F6B">
        <w:t>3.</w:t>
      </w:r>
      <w:r w:rsidRPr="00F92F6B">
        <w:tab/>
        <w:t xml:space="preserve">The </w:t>
      </w:r>
      <w:proofErr w:type="spellStart"/>
      <w:r w:rsidRPr="00F92F6B">
        <w:t>gNB</w:t>
      </w:r>
      <w:proofErr w:type="spellEnd"/>
      <w:r w:rsidRPr="00F92F6B">
        <w:t xml:space="preserve"> sends an </w:t>
      </w:r>
      <w:proofErr w:type="spellStart"/>
      <w:r w:rsidRPr="00F92F6B">
        <w:rPr>
          <w:i/>
          <w:iCs/>
        </w:rPr>
        <w:t>RRCReconfiguration</w:t>
      </w:r>
      <w:proofErr w:type="spellEnd"/>
      <w:r w:rsidRPr="00F92F6B">
        <w:t xml:space="preserve"> message to the target L2 U2N Relay UE, which includes at least the L2 U2N Remote UE's local ID and L2 ID, </w:t>
      </w:r>
      <w:proofErr w:type="spellStart"/>
      <w:r w:rsidRPr="00F92F6B">
        <w:t>Uu</w:t>
      </w:r>
      <w:proofErr w:type="spellEnd"/>
      <w:r w:rsidRPr="00F92F6B">
        <w:t xml:space="preserve"> and PC5 Relay RLC channel configuration for relaying, and bearer mapping configuration.</w:t>
      </w:r>
    </w:p>
    <w:p w14:paraId="06D402F9" w14:textId="6A9F13D4" w:rsidR="009D2E52" w:rsidRPr="00F92F6B" w:rsidRDefault="009D2E52" w:rsidP="009D2E52">
      <w:pPr>
        <w:pStyle w:val="B1"/>
      </w:pPr>
      <w:r w:rsidRPr="00F92F6B">
        <w:t>4.</w:t>
      </w:r>
      <w:r w:rsidRPr="00F92F6B">
        <w:tab/>
        <w:t xml:space="preserve">The </w:t>
      </w:r>
      <w:proofErr w:type="spellStart"/>
      <w:r w:rsidRPr="00F92F6B">
        <w:t>gNB</w:t>
      </w:r>
      <w:proofErr w:type="spellEnd"/>
      <w:r w:rsidRPr="00F92F6B">
        <w:t xml:space="preserve"> sends the </w:t>
      </w:r>
      <w:proofErr w:type="spellStart"/>
      <w:r w:rsidRPr="00F92F6B">
        <w:rPr>
          <w:i/>
          <w:iCs/>
        </w:rPr>
        <w:t>RRCReconfiguration</w:t>
      </w:r>
      <w:proofErr w:type="spellEnd"/>
      <w:r w:rsidRPr="00F92F6B">
        <w:t xml:space="preserve"> message to the L2 U2N Remote UE. The </w:t>
      </w:r>
      <w:proofErr w:type="spellStart"/>
      <w:r w:rsidRPr="00F92F6B">
        <w:rPr>
          <w:i/>
          <w:iCs/>
        </w:rPr>
        <w:t>RRCReconfiguration</w:t>
      </w:r>
      <w:proofErr w:type="spellEnd"/>
      <w:r w:rsidRPr="00F92F6B">
        <w:t xml:space="preserve"> message includes at least the target L2 U2N Relay UE ID, Remote UE's local ID, PC5 Relay RLC channel configuration for relay traffic, and the associated end-to-end radio bearer(s). The L2 U2N Remote UE stops </w:t>
      </w:r>
      <w:r w:rsidRPr="00F92F6B">
        <w:rPr>
          <w:rFonts w:eastAsia="SimSun"/>
        </w:rPr>
        <w:t>User Plane</w:t>
      </w:r>
      <w:r w:rsidRPr="00F92F6B">
        <w:t xml:space="preserve"> and </w:t>
      </w:r>
      <w:r w:rsidRPr="00F92F6B">
        <w:rPr>
          <w:rFonts w:eastAsia="SimSun"/>
        </w:rPr>
        <w:t>Control Plane</w:t>
      </w:r>
      <w:r w:rsidRPr="00F92F6B">
        <w:t xml:space="preserve"> transmission over the indirect path via the source L2 U2N Relay UE</w:t>
      </w:r>
      <w:r w:rsidR="00D4557D" w:rsidRPr="00F92F6B">
        <w:rPr>
          <w:rFonts w:hint="eastAsia"/>
          <w:lang w:eastAsia="ko-KR"/>
        </w:rPr>
        <w:t>(s)</w:t>
      </w:r>
      <w:r w:rsidRPr="00F92F6B">
        <w:t xml:space="preserve"> after the reception of the </w:t>
      </w:r>
      <w:proofErr w:type="spellStart"/>
      <w:r w:rsidRPr="00F92F6B">
        <w:rPr>
          <w:i/>
          <w:iCs/>
        </w:rPr>
        <w:t>RRCReconfiguration</w:t>
      </w:r>
      <w:proofErr w:type="spellEnd"/>
      <w:r w:rsidRPr="00F92F6B">
        <w:t xml:space="preserve"> message from the </w:t>
      </w:r>
      <w:proofErr w:type="spellStart"/>
      <w:r w:rsidRPr="00F92F6B">
        <w:t>gNB</w:t>
      </w:r>
      <w:proofErr w:type="spellEnd"/>
      <w:r w:rsidRPr="00F92F6B">
        <w:t>.</w:t>
      </w:r>
    </w:p>
    <w:p w14:paraId="0E82C547" w14:textId="77777777" w:rsidR="009D2E52" w:rsidRPr="00F92F6B" w:rsidRDefault="009D2E52" w:rsidP="009D2E52">
      <w:pPr>
        <w:pStyle w:val="B1"/>
      </w:pPr>
      <w:r w:rsidRPr="00F92F6B">
        <w:t>5.</w:t>
      </w:r>
      <w:r w:rsidRPr="00F92F6B">
        <w:tab/>
        <w:t>The L2 U2N Remote UE establishes PC5-RRC connection with the target L2 U2N Relay UE.</w:t>
      </w:r>
    </w:p>
    <w:p w14:paraId="49D6FED2" w14:textId="77777777" w:rsidR="009D2E52" w:rsidRPr="00F92F6B" w:rsidRDefault="009D2E52" w:rsidP="009D2E52">
      <w:pPr>
        <w:pStyle w:val="B1"/>
      </w:pPr>
      <w:r w:rsidRPr="00F92F6B">
        <w:t>6.</w:t>
      </w:r>
      <w:r w:rsidRPr="00F92F6B">
        <w:tab/>
        <w:t xml:space="preserve">The L2 U2N Remote UE sends </w:t>
      </w:r>
      <w:proofErr w:type="spellStart"/>
      <w:r w:rsidRPr="00F92F6B">
        <w:rPr>
          <w:i/>
          <w:iCs/>
        </w:rPr>
        <w:t>RRCReconfigurationComplete</w:t>
      </w:r>
      <w:proofErr w:type="spellEnd"/>
      <w:r w:rsidRPr="00F92F6B">
        <w:t xml:space="preserve"> message to the </w:t>
      </w:r>
      <w:proofErr w:type="spellStart"/>
      <w:r w:rsidRPr="00F92F6B">
        <w:t>gNB</w:t>
      </w:r>
      <w:proofErr w:type="spellEnd"/>
      <w:r w:rsidRPr="00F92F6B">
        <w:t xml:space="preserve"> via the target L2 U2N Relay UE.</w:t>
      </w:r>
    </w:p>
    <w:p w14:paraId="57FAA9CF" w14:textId="78EFBB66" w:rsidR="009D2E52" w:rsidRPr="00F92F6B" w:rsidRDefault="009D2E52" w:rsidP="009D2E52">
      <w:pPr>
        <w:pStyle w:val="B1"/>
      </w:pPr>
      <w:r w:rsidRPr="00F92F6B">
        <w:t>7.</w:t>
      </w:r>
      <w:r w:rsidRPr="00F92F6B">
        <w:tab/>
        <w:t xml:space="preserve">The </w:t>
      </w:r>
      <w:proofErr w:type="spellStart"/>
      <w:r w:rsidRPr="00F92F6B">
        <w:t>gNB</w:t>
      </w:r>
      <w:proofErr w:type="spellEnd"/>
      <w:r w:rsidRPr="00F92F6B">
        <w:t xml:space="preserve"> sends the </w:t>
      </w:r>
      <w:proofErr w:type="spellStart"/>
      <w:r w:rsidRPr="00F92F6B">
        <w:rPr>
          <w:i/>
          <w:iCs/>
        </w:rPr>
        <w:t>RRCReconfiguration</w:t>
      </w:r>
      <w:proofErr w:type="spellEnd"/>
      <w:r w:rsidRPr="00F92F6B">
        <w:t xml:space="preserve"> message to the source L2 U2N Relay UE</w:t>
      </w:r>
      <w:r w:rsidR="00D4557D" w:rsidRPr="00F92F6B">
        <w:rPr>
          <w:rFonts w:hint="eastAsia"/>
          <w:lang w:eastAsia="ko-KR"/>
        </w:rPr>
        <w:t>(s) on the source path</w:t>
      </w:r>
      <w:r w:rsidRPr="00F92F6B">
        <w:t xml:space="preserve"> to reconfigure the connection between the source L2 U2N Relay UE and the </w:t>
      </w:r>
      <w:proofErr w:type="spellStart"/>
      <w:r w:rsidRPr="00F92F6B">
        <w:t>gNB</w:t>
      </w:r>
      <w:proofErr w:type="spellEnd"/>
      <w:r w:rsidRPr="00F92F6B">
        <w:t xml:space="preserve">. The </w:t>
      </w:r>
      <w:proofErr w:type="spellStart"/>
      <w:r w:rsidRPr="00F92F6B">
        <w:rPr>
          <w:i/>
          <w:iCs/>
        </w:rPr>
        <w:t>RRCReconfiguration</w:t>
      </w:r>
      <w:proofErr w:type="spellEnd"/>
      <w:r w:rsidRPr="00F92F6B">
        <w:t xml:space="preserve"> message to the source L2 U2N Relay UE</w:t>
      </w:r>
      <w:r w:rsidR="00D4557D" w:rsidRPr="00F92F6B">
        <w:rPr>
          <w:rFonts w:hint="eastAsia"/>
          <w:lang w:eastAsia="ko-KR"/>
        </w:rPr>
        <w:t>(s) on the source path</w:t>
      </w:r>
      <w:r w:rsidRPr="00F92F6B">
        <w:t xml:space="preserve"> can be sent any time after step 4 based on </w:t>
      </w:r>
      <w:proofErr w:type="spellStart"/>
      <w:r w:rsidRPr="00F92F6B">
        <w:t>gNB</w:t>
      </w:r>
      <w:proofErr w:type="spellEnd"/>
      <w:r w:rsidRPr="00F92F6B">
        <w:t xml:space="preserve"> implementation (e.g., to release </w:t>
      </w:r>
      <w:proofErr w:type="spellStart"/>
      <w:r w:rsidRPr="00F92F6B">
        <w:t>Uu</w:t>
      </w:r>
      <w:proofErr w:type="spellEnd"/>
      <w:r w:rsidRPr="00F92F6B">
        <w:t xml:space="preserve"> and PC5 Relay RLC channel configuration for relaying, and bearer mapping configuration related to the L2 U2N Remote UE).</w:t>
      </w:r>
    </w:p>
    <w:p w14:paraId="46515D24" w14:textId="77777777" w:rsidR="009D2E52" w:rsidRPr="00F92F6B" w:rsidRDefault="009D2E52" w:rsidP="009D2E52">
      <w:pPr>
        <w:pStyle w:val="B1"/>
      </w:pPr>
      <w:r w:rsidRPr="00F92F6B">
        <w:t>8.</w:t>
      </w:r>
      <w:r w:rsidRPr="00F92F6B">
        <w:tab/>
        <w:t xml:space="preserve">Either source L2 U2N Relay UE's AS layer or L2 U2N Remote UE's AS layer indicates upper layers to release PC5 unicast link after receiving the </w:t>
      </w:r>
      <w:proofErr w:type="spellStart"/>
      <w:r w:rsidRPr="00F92F6B">
        <w:rPr>
          <w:i/>
          <w:iCs/>
        </w:rPr>
        <w:t>RRCReconfiguration</w:t>
      </w:r>
      <w:proofErr w:type="spellEnd"/>
      <w:r w:rsidRPr="00F92F6B">
        <w:t xml:space="preserve"> message from the </w:t>
      </w:r>
      <w:proofErr w:type="spellStart"/>
      <w:r w:rsidRPr="00F92F6B">
        <w:t>gNB</w:t>
      </w:r>
      <w:proofErr w:type="spellEnd"/>
      <w:r w:rsidRPr="00F92F6B">
        <w:t>. The timing to execute link release is up to UE implementation after step 4 or step7.</w:t>
      </w:r>
    </w:p>
    <w:p w14:paraId="6948E2D9" w14:textId="6F69AE03" w:rsidR="00363986" w:rsidRPr="00F92F6B" w:rsidRDefault="009D2E52" w:rsidP="009D2E52">
      <w:pPr>
        <w:pStyle w:val="B1"/>
      </w:pPr>
      <w:r w:rsidRPr="00F92F6B">
        <w:t>9.</w:t>
      </w:r>
      <w:r w:rsidRPr="00F92F6B">
        <w:tab/>
        <w:t>The data path is switched from the source L2 U2N Relay UE</w:t>
      </w:r>
      <w:r w:rsidR="00D4557D" w:rsidRPr="00F92F6B">
        <w:rPr>
          <w:rFonts w:hint="eastAsia"/>
          <w:lang w:eastAsia="ko-KR"/>
        </w:rPr>
        <w:t>(s)</w:t>
      </w:r>
      <w:r w:rsidRPr="00F92F6B">
        <w:t xml:space="preserve"> to the target L2 U2N Relay UE between the L2 U2N Remote UE and the </w:t>
      </w:r>
      <w:proofErr w:type="spellStart"/>
      <w:r w:rsidRPr="00F92F6B">
        <w:t>gNB</w:t>
      </w:r>
      <w:proofErr w:type="spellEnd"/>
      <w:r w:rsidRPr="00F92F6B">
        <w:t>. This step can be any time after step 6.</w:t>
      </w:r>
    </w:p>
    <w:p w14:paraId="25523E61" w14:textId="59F363CF" w:rsidR="00C82D39" w:rsidRPr="00F92F6B" w:rsidRDefault="00C82D39" w:rsidP="000C68CE">
      <w:pPr>
        <w:rPr>
          <w:rFonts w:eastAsia="MS Mincho"/>
        </w:rPr>
      </w:pPr>
      <w:r w:rsidRPr="00F92F6B">
        <w:t xml:space="preserve">For service continuity of L2 U2N Remote UE between </w:t>
      </w:r>
      <w:proofErr w:type="spellStart"/>
      <w:r w:rsidRPr="00F92F6B">
        <w:t>gNBs</w:t>
      </w:r>
      <w:proofErr w:type="spellEnd"/>
      <w:r w:rsidRPr="00F92F6B">
        <w:t xml:space="preserve">, the following procedure is used, in case of the L2 U2N Remote UE, which is connected to indirect path, switching to another indirect path via a target L2 U2N Relay UE in RRC_CONNECTED under another </w:t>
      </w:r>
      <w:proofErr w:type="spellStart"/>
      <w:r w:rsidRPr="00F92F6B">
        <w:t>gNB</w:t>
      </w:r>
      <w:proofErr w:type="spellEnd"/>
      <w:r w:rsidRPr="00F92F6B">
        <w:t>:</w:t>
      </w:r>
    </w:p>
    <w:p w14:paraId="5F2FD3A5" w14:textId="68620C28" w:rsidR="00C82D39" w:rsidRPr="00F92F6B" w:rsidRDefault="00C82D39" w:rsidP="00C82D39">
      <w:pPr>
        <w:pStyle w:val="TH"/>
      </w:pPr>
      <w:r w:rsidRPr="00F92F6B">
        <w:object w:dxaOrig="8671" w:dyaOrig="6749" w14:anchorId="678B5C55">
          <v:shape id="_x0000_i1130" type="#_x0000_t75" style="width:433.55pt;height:337.45pt" o:ole="">
            <v:imagedata r:id="rId224" o:title=""/>
          </v:shape>
          <o:OLEObject Type="Embed" ProgID="Word.Document.12" ShapeID="_x0000_i1130" DrawAspect="Content" ObjectID="_1829898720" r:id="rId225">
            <o:FieldCodes>\s</o:FieldCodes>
          </o:OLEObject>
        </w:object>
      </w:r>
    </w:p>
    <w:p w14:paraId="48D75AED" w14:textId="7E528723" w:rsidR="00C82D39" w:rsidRPr="00F92F6B" w:rsidRDefault="00C82D39" w:rsidP="00C82D39">
      <w:pPr>
        <w:pStyle w:val="TF"/>
      </w:pPr>
      <w:r w:rsidRPr="00F92F6B">
        <w:t xml:space="preserve">Figure </w:t>
      </w:r>
      <w:r w:rsidR="00FD3C32" w:rsidRPr="00F92F6B">
        <w:t>16.12.6.3</w:t>
      </w:r>
      <w:r w:rsidRPr="00F92F6B">
        <w:t>-</w:t>
      </w:r>
      <w:r w:rsidRPr="00F92F6B">
        <w:rPr>
          <w:rFonts w:eastAsia="SimSun"/>
        </w:rPr>
        <w:t>2</w:t>
      </w:r>
      <w:r w:rsidRPr="00F92F6B">
        <w:t>: Procedure for</w:t>
      </w:r>
      <w:r w:rsidRPr="00F92F6B">
        <w:rPr>
          <w:rFonts w:eastAsia="SimSun"/>
        </w:rPr>
        <w:t xml:space="preserve"> L2 U2N Remote UE</w:t>
      </w:r>
      <w:r w:rsidRPr="00F92F6B">
        <w:t xml:space="preserve"> </w:t>
      </w:r>
      <w:r w:rsidRPr="00F92F6B">
        <w:rPr>
          <w:rFonts w:eastAsia="SimSun"/>
        </w:rPr>
        <w:t>inter-</w:t>
      </w:r>
      <w:proofErr w:type="spellStart"/>
      <w:r w:rsidRPr="00F92F6B">
        <w:rPr>
          <w:rFonts w:eastAsia="SimSun"/>
        </w:rPr>
        <w:t>gNB</w:t>
      </w:r>
      <w:proofErr w:type="spellEnd"/>
      <w:r w:rsidRPr="00F92F6B">
        <w:t xml:space="preserve"> switching from </w:t>
      </w:r>
      <w:r w:rsidRPr="00F92F6B">
        <w:rPr>
          <w:rFonts w:eastAsia="SimSun"/>
        </w:rPr>
        <w:t xml:space="preserve">indirect </w:t>
      </w:r>
      <w:r w:rsidRPr="00F92F6B">
        <w:t>to indirect path</w:t>
      </w:r>
      <w:r w:rsidRPr="00F92F6B">
        <w:rPr>
          <w:rFonts w:eastAsia="SimSun"/>
        </w:rPr>
        <w:t xml:space="preserve"> </w:t>
      </w:r>
      <w:r w:rsidRPr="00F92F6B">
        <w:t>via a target L2 U2N Relay UE in RRC_CONNECTED</w:t>
      </w:r>
    </w:p>
    <w:p w14:paraId="08C804DA" w14:textId="768A51F4" w:rsidR="00C82D39" w:rsidRPr="00F92F6B" w:rsidRDefault="00C82D39" w:rsidP="00E96F07">
      <w:pPr>
        <w:pStyle w:val="B1"/>
      </w:pPr>
      <w:r w:rsidRPr="00F92F6B">
        <w:t>1.</w:t>
      </w:r>
      <w:r w:rsidRPr="00F92F6B">
        <w:tab/>
        <w:t xml:space="preserve">The L2 U2N Remote UE reports one or multiple candidate L2 U2N Relay UE(s) and </w:t>
      </w:r>
      <w:proofErr w:type="spellStart"/>
      <w:r w:rsidR="001A36DC" w:rsidRPr="00F92F6B">
        <w:t>sidelink</w:t>
      </w:r>
      <w:proofErr w:type="spellEnd"/>
      <w:r w:rsidR="001A36DC" w:rsidRPr="00F92F6B">
        <w:t xml:space="preserve"> </w:t>
      </w:r>
      <w:r w:rsidRPr="00F92F6B">
        <w:t xml:space="preserve">measurement </w:t>
      </w:r>
      <w:r w:rsidR="001A36DC" w:rsidRPr="00F92F6B">
        <w:t xml:space="preserve">between the L2 U2N Remote UE and the source L2 U2N Relay UE </w:t>
      </w:r>
      <w:r w:rsidRPr="00F92F6B">
        <w:t xml:space="preserve">to the source </w:t>
      </w:r>
      <w:proofErr w:type="spellStart"/>
      <w:r w:rsidRPr="00F92F6B">
        <w:t>gNB</w:t>
      </w:r>
      <w:proofErr w:type="spellEnd"/>
      <w:r w:rsidRPr="00F92F6B">
        <w:t>, after it measures/discovers the candidate L2 U2N Relay UE(s):</w:t>
      </w:r>
    </w:p>
    <w:p w14:paraId="7C6ECEFF" w14:textId="5BD296F5" w:rsidR="00C82D39" w:rsidRPr="00F92F6B" w:rsidRDefault="00C82D39" w:rsidP="00C82D39">
      <w:pPr>
        <w:pStyle w:val="B2"/>
        <w:rPr>
          <w:rFonts w:eastAsia="Batang"/>
        </w:rPr>
      </w:pPr>
      <w:r w:rsidRPr="00F92F6B">
        <w:t>-</w:t>
      </w:r>
      <w:r w:rsidRPr="00F92F6B">
        <w:tab/>
        <w:t>The L2 U2N Remote UE filters the appropriate L2 U2N Relay UE(s) according to relay selection criteria before reporting. The L2 U2N Remote UE shall report only the L2 U2N Relay UE candidate(s) that fulfil the higher layer criteria</w:t>
      </w:r>
      <w:r w:rsidRPr="00F92F6B">
        <w:rPr>
          <w:rFonts w:eastAsia="Batang"/>
        </w:rPr>
        <w:t>;</w:t>
      </w:r>
    </w:p>
    <w:p w14:paraId="4208087E" w14:textId="77777777" w:rsidR="00C82D39" w:rsidRPr="00F92F6B" w:rsidRDefault="00C82D39" w:rsidP="00C82D39">
      <w:pPr>
        <w:pStyle w:val="B2"/>
        <w:rPr>
          <w:rFonts w:eastAsia="Batang"/>
        </w:rPr>
      </w:pPr>
      <w:r w:rsidRPr="00F92F6B">
        <w:t>-</w:t>
      </w:r>
      <w:r w:rsidRPr="00F92F6B">
        <w:tab/>
        <w:t xml:space="preserve">The reporting includes at least a L2 U2N Relay UE ID, a L2 U2N Relay UE's serving cell ID, and a </w:t>
      </w:r>
      <w:proofErr w:type="spellStart"/>
      <w:r w:rsidRPr="00F92F6B">
        <w:t>sidelink</w:t>
      </w:r>
      <w:proofErr w:type="spellEnd"/>
      <w:r w:rsidRPr="00F92F6B">
        <w:t xml:space="preserve"> measurement quantity</w:t>
      </w:r>
      <w:r w:rsidRPr="00F92F6B">
        <w:rPr>
          <w:rFonts w:eastAsia="Batang"/>
        </w:rPr>
        <w:t xml:space="preserve"> information. SD-RSRP is used as </w:t>
      </w:r>
      <w:proofErr w:type="spellStart"/>
      <w:r w:rsidRPr="00F92F6B">
        <w:rPr>
          <w:rFonts w:eastAsia="Batang"/>
        </w:rPr>
        <w:t>sidelink</w:t>
      </w:r>
      <w:proofErr w:type="spellEnd"/>
      <w:r w:rsidRPr="00F92F6B">
        <w:rPr>
          <w:rFonts w:eastAsia="Batang"/>
        </w:rPr>
        <w:t xml:space="preserve"> measurement quantity.</w:t>
      </w:r>
    </w:p>
    <w:p w14:paraId="493AAD5A" w14:textId="77777777" w:rsidR="00C82D39" w:rsidRPr="00F92F6B" w:rsidRDefault="00C82D39" w:rsidP="00E96F07">
      <w:pPr>
        <w:pStyle w:val="B1"/>
      </w:pPr>
      <w:r w:rsidRPr="00F92F6B">
        <w:t>2.</w:t>
      </w:r>
      <w:r w:rsidRPr="00F92F6B">
        <w:tab/>
        <w:t xml:space="preserve">The source </w:t>
      </w:r>
      <w:proofErr w:type="spellStart"/>
      <w:r w:rsidRPr="00F92F6B">
        <w:t>gNB</w:t>
      </w:r>
      <w:proofErr w:type="spellEnd"/>
      <w:r w:rsidRPr="00F92F6B">
        <w:t xml:space="preserve"> decides to </w:t>
      </w:r>
      <w:r w:rsidRPr="00F92F6B">
        <w:rPr>
          <w:rFonts w:eastAsia="SimSun"/>
        </w:rPr>
        <w:t>trigger</w:t>
      </w:r>
      <w:r w:rsidRPr="00F92F6B">
        <w:t xml:space="preserve"> the</w:t>
      </w:r>
      <w:r w:rsidRPr="00F92F6B">
        <w:rPr>
          <w:rFonts w:eastAsia="SimSun"/>
        </w:rPr>
        <w:t xml:space="preserve"> </w:t>
      </w:r>
      <w:r w:rsidRPr="00F92F6B">
        <w:t>L2 U2N</w:t>
      </w:r>
      <w:r w:rsidRPr="00F92F6B">
        <w:rPr>
          <w:rFonts w:eastAsia="SimSun"/>
        </w:rPr>
        <w:t xml:space="preserve"> Remote </w:t>
      </w:r>
      <w:r w:rsidRPr="00F92F6B">
        <w:t xml:space="preserve">UE to switch to an indirect path of another </w:t>
      </w:r>
      <w:proofErr w:type="spellStart"/>
      <w:r w:rsidRPr="00F92F6B">
        <w:t>gNB</w:t>
      </w:r>
      <w:proofErr w:type="spellEnd"/>
      <w:r w:rsidRPr="00F92F6B">
        <w:t>.</w:t>
      </w:r>
    </w:p>
    <w:p w14:paraId="6B193EE4" w14:textId="337704F6" w:rsidR="00C82D39" w:rsidRPr="00F92F6B" w:rsidRDefault="00C82D39" w:rsidP="00E96F07">
      <w:pPr>
        <w:pStyle w:val="B1"/>
      </w:pPr>
      <w:r w:rsidRPr="00F92F6B">
        <w:t>3.</w:t>
      </w:r>
      <w:r w:rsidRPr="00F92F6B">
        <w:tab/>
        <w:t xml:space="preserve">The source </w:t>
      </w:r>
      <w:proofErr w:type="spellStart"/>
      <w:r w:rsidRPr="00F92F6B">
        <w:t>gNB</w:t>
      </w:r>
      <w:proofErr w:type="spellEnd"/>
      <w:r w:rsidRPr="00F92F6B">
        <w:t xml:space="preserve"> sends a H</w:t>
      </w:r>
      <w:r w:rsidRPr="00F92F6B">
        <w:rPr>
          <w:rFonts w:eastAsia="SimSun"/>
        </w:rPr>
        <w:t>ANDOVER REQUEST</w:t>
      </w:r>
      <w:r w:rsidRPr="00F92F6B">
        <w:t xml:space="preserve"> message to the target </w:t>
      </w:r>
      <w:proofErr w:type="spellStart"/>
      <w:r w:rsidRPr="00F92F6B">
        <w:t>gNB</w:t>
      </w:r>
      <w:proofErr w:type="spellEnd"/>
      <w:r w:rsidRPr="00F92F6B">
        <w:t xml:space="preserve"> to prepare the </w:t>
      </w:r>
      <w:r w:rsidRPr="00F92F6B">
        <w:rPr>
          <w:rFonts w:eastAsia="SimSun"/>
        </w:rPr>
        <w:t xml:space="preserve">path switch </w:t>
      </w:r>
      <w:r w:rsidRPr="00F92F6B">
        <w:t>at the target side. The H</w:t>
      </w:r>
      <w:r w:rsidRPr="00F92F6B">
        <w:rPr>
          <w:rFonts w:eastAsia="SimSun"/>
        </w:rPr>
        <w:t>ANDOVER REQUEST</w:t>
      </w:r>
      <w:r w:rsidRPr="00F92F6B">
        <w:t xml:space="preserve"> message includes Remote UE L2 ID and a list of candidate target </w:t>
      </w:r>
      <w:r w:rsidR="001A36DC" w:rsidRPr="00F92F6B">
        <w:t>R</w:t>
      </w:r>
      <w:r w:rsidRPr="00F92F6B">
        <w:t>elay UE IDs belonging to one cell</w:t>
      </w:r>
      <w:r w:rsidR="001A36DC" w:rsidRPr="00F92F6B">
        <w:t xml:space="preserve"> of the target </w:t>
      </w:r>
      <w:proofErr w:type="spellStart"/>
      <w:r w:rsidR="001A36DC" w:rsidRPr="00F92F6B">
        <w:t>gNB</w:t>
      </w:r>
      <w:proofErr w:type="spellEnd"/>
      <w:r w:rsidRPr="00F92F6B">
        <w:t>.</w:t>
      </w:r>
    </w:p>
    <w:p w14:paraId="428EB1EE" w14:textId="78062D00" w:rsidR="00C82D39" w:rsidRPr="00F92F6B" w:rsidRDefault="00C82D39" w:rsidP="00C82D39">
      <w:pPr>
        <w:pStyle w:val="NO"/>
      </w:pPr>
      <w:r w:rsidRPr="00F92F6B">
        <w:t>NOTE:</w:t>
      </w:r>
      <w:r w:rsidRPr="00F92F6B">
        <w:tab/>
        <w:t xml:space="preserve">In order to support the DL lossless </w:t>
      </w:r>
      <w:r w:rsidR="001A36DC" w:rsidRPr="00F92F6B">
        <w:t xml:space="preserve">path switching </w:t>
      </w:r>
      <w:r w:rsidRPr="00F92F6B">
        <w:t xml:space="preserve">for the L2 U2N Remote UE, the source </w:t>
      </w:r>
      <w:proofErr w:type="spellStart"/>
      <w:r w:rsidRPr="00F92F6B">
        <w:t>gNB</w:t>
      </w:r>
      <w:proofErr w:type="spellEnd"/>
      <w:r w:rsidRPr="00F92F6B">
        <w:t xml:space="preserve"> may not discard the DL data even though the delivery of the data has been acknowledged by the source L2 U2N Relay UE based on the </w:t>
      </w:r>
      <w:proofErr w:type="spellStart"/>
      <w:r w:rsidRPr="00F92F6B">
        <w:t>gNB</w:t>
      </w:r>
      <w:proofErr w:type="spellEnd"/>
      <w:r w:rsidRPr="00F92F6B">
        <w:t xml:space="preserve"> implementation. Then, the source </w:t>
      </w:r>
      <w:proofErr w:type="spellStart"/>
      <w:r w:rsidRPr="00F92F6B">
        <w:t>gNB</w:t>
      </w:r>
      <w:proofErr w:type="spellEnd"/>
      <w:r w:rsidRPr="00F92F6B">
        <w:t xml:space="preserve"> forwards the buffered DL data to the target </w:t>
      </w:r>
      <w:proofErr w:type="spellStart"/>
      <w:r w:rsidRPr="00F92F6B">
        <w:t>gNB</w:t>
      </w:r>
      <w:proofErr w:type="spellEnd"/>
      <w:r w:rsidRPr="00F92F6B">
        <w:t xml:space="preserve"> during the data forwarding procedure.</w:t>
      </w:r>
    </w:p>
    <w:p w14:paraId="774CD019" w14:textId="77777777" w:rsidR="00C82D39" w:rsidRPr="00F92F6B" w:rsidRDefault="00C82D39" w:rsidP="00E96F07">
      <w:pPr>
        <w:pStyle w:val="B1"/>
      </w:pPr>
      <w:r w:rsidRPr="00F92F6B">
        <w:t>4.</w:t>
      </w:r>
      <w:r w:rsidRPr="00F92F6B">
        <w:tab/>
        <w:t xml:space="preserve">Admission Control may be performed by the target </w:t>
      </w:r>
      <w:proofErr w:type="spellStart"/>
      <w:r w:rsidRPr="00F92F6B">
        <w:t>gNB</w:t>
      </w:r>
      <w:proofErr w:type="spellEnd"/>
      <w:r w:rsidRPr="00F92F6B">
        <w:t>.</w:t>
      </w:r>
    </w:p>
    <w:p w14:paraId="58D84AB6" w14:textId="244FB5E3" w:rsidR="00C82D39" w:rsidRPr="00F92F6B" w:rsidRDefault="00C82D39" w:rsidP="00E96F07">
      <w:pPr>
        <w:pStyle w:val="B1"/>
      </w:pPr>
      <w:r w:rsidRPr="00F92F6B">
        <w:t>5.</w:t>
      </w:r>
      <w:r w:rsidRPr="00F92F6B">
        <w:tab/>
        <w:t xml:space="preserve">The target </w:t>
      </w:r>
      <w:proofErr w:type="spellStart"/>
      <w:r w:rsidRPr="00F92F6B">
        <w:t>gNB</w:t>
      </w:r>
      <w:proofErr w:type="spellEnd"/>
      <w:r w:rsidRPr="00F92F6B">
        <w:t xml:space="preserve"> selects one target Relay UE from the list </w:t>
      </w:r>
      <w:r w:rsidRPr="00F92F6B">
        <w:rPr>
          <w:rFonts w:eastAsia="SimSun"/>
        </w:rPr>
        <w:t xml:space="preserve">of candidate Relay UEs </w:t>
      </w:r>
      <w:r w:rsidRPr="00F92F6B">
        <w:t xml:space="preserve">provided by the source </w:t>
      </w:r>
      <w:proofErr w:type="spellStart"/>
      <w:r w:rsidRPr="00F92F6B">
        <w:t>gNB</w:t>
      </w:r>
      <w:proofErr w:type="spellEnd"/>
      <w:r w:rsidRPr="00F92F6B">
        <w:rPr>
          <w:rFonts w:eastAsia="SimSun"/>
        </w:rPr>
        <w:t xml:space="preserve">, </w:t>
      </w:r>
      <w:r w:rsidRPr="00F92F6B">
        <w:t>sends the</w:t>
      </w:r>
      <w:r w:rsidRPr="00F92F6B">
        <w:rPr>
          <w:i/>
          <w:iCs/>
        </w:rPr>
        <w:t xml:space="preserve"> </w:t>
      </w:r>
      <w:proofErr w:type="spellStart"/>
      <w:r w:rsidRPr="00F92F6B">
        <w:rPr>
          <w:i/>
          <w:iCs/>
        </w:rPr>
        <w:t>RRCReconfiguration</w:t>
      </w:r>
      <w:proofErr w:type="spellEnd"/>
      <w:r w:rsidRPr="00F92F6B">
        <w:t xml:space="preserve"> message to the L2 U2N</w:t>
      </w:r>
      <w:r w:rsidRPr="00F92F6B">
        <w:rPr>
          <w:rFonts w:eastAsia="SimSun"/>
        </w:rPr>
        <w:t xml:space="preserve"> R</w:t>
      </w:r>
      <w:r w:rsidRPr="00F92F6B">
        <w:t xml:space="preserve">elay UE for relaying configuration, which includes at least the L2 U2N Remote UE's local ID and L2 ID, </w:t>
      </w:r>
      <w:proofErr w:type="spellStart"/>
      <w:r w:rsidRPr="00F92F6B">
        <w:t>Uu</w:t>
      </w:r>
      <w:proofErr w:type="spellEnd"/>
      <w:r w:rsidRPr="00F92F6B">
        <w:t xml:space="preserve"> Relay RLC channel and PC5 Relay RLC channel configuration for relaying, and bearer mapping configuration.</w:t>
      </w:r>
      <w:r w:rsidR="0054010F" w:rsidRPr="00F92F6B">
        <w:t xml:space="preserve"> If the target </w:t>
      </w:r>
      <w:proofErr w:type="spellStart"/>
      <w:r w:rsidR="0054010F" w:rsidRPr="00F92F6B">
        <w:t>gNB</w:t>
      </w:r>
      <w:proofErr w:type="spellEnd"/>
      <w:r w:rsidR="0054010F" w:rsidRPr="00F92F6B">
        <w:t xml:space="preserve"> fails to select one target Relay UE from the list of candidate Relay UEs, the target </w:t>
      </w:r>
      <w:proofErr w:type="spellStart"/>
      <w:r w:rsidR="0054010F" w:rsidRPr="00F92F6B">
        <w:t>gNB</w:t>
      </w:r>
      <w:proofErr w:type="spellEnd"/>
      <w:r w:rsidR="0054010F" w:rsidRPr="00F92F6B">
        <w:t xml:space="preserve"> rejects the handover request from the source </w:t>
      </w:r>
      <w:proofErr w:type="spellStart"/>
      <w:r w:rsidR="0054010F" w:rsidRPr="00F92F6B">
        <w:t>gNB</w:t>
      </w:r>
      <w:proofErr w:type="spellEnd"/>
      <w:r w:rsidR="0054010F" w:rsidRPr="00F92F6B">
        <w:t>.</w:t>
      </w:r>
    </w:p>
    <w:p w14:paraId="7CB71D3A" w14:textId="1FF95ED3" w:rsidR="00C82D39" w:rsidRPr="00F92F6B" w:rsidRDefault="00C82D39" w:rsidP="00E96F07">
      <w:pPr>
        <w:pStyle w:val="B1"/>
      </w:pPr>
      <w:r w:rsidRPr="00F92F6B">
        <w:rPr>
          <w:rFonts w:eastAsia="SimSun"/>
        </w:rPr>
        <w:t>6</w:t>
      </w:r>
      <w:r w:rsidRPr="00F92F6B">
        <w:t>.</w:t>
      </w:r>
      <w:r w:rsidRPr="00F92F6B">
        <w:tab/>
        <w:t xml:space="preserve">The target </w:t>
      </w:r>
      <w:proofErr w:type="spellStart"/>
      <w:r w:rsidRPr="00F92F6B">
        <w:t>gNB</w:t>
      </w:r>
      <w:proofErr w:type="spellEnd"/>
      <w:r w:rsidRPr="00F92F6B">
        <w:t xml:space="preserve"> sends the HANDOVER REQUEST ACKNOWLEDGE message to the source </w:t>
      </w:r>
      <w:proofErr w:type="spellStart"/>
      <w:r w:rsidRPr="00F92F6B">
        <w:t>gNB</w:t>
      </w:r>
      <w:proofErr w:type="spellEnd"/>
      <w:r w:rsidRPr="00F92F6B">
        <w:rPr>
          <w:rFonts w:eastAsia="SimSun"/>
        </w:rPr>
        <w:t>, which contains RRC configuration for L2 U2N Remote UE</w:t>
      </w:r>
      <w:r w:rsidR="001A36DC" w:rsidRPr="00F92F6B">
        <w:rPr>
          <w:rFonts w:eastAsia="SimSun"/>
        </w:rPr>
        <w:t xml:space="preserve"> at the target side</w:t>
      </w:r>
      <w:r w:rsidRPr="00F92F6B">
        <w:t>.</w:t>
      </w:r>
    </w:p>
    <w:p w14:paraId="17E9369B" w14:textId="26F49269" w:rsidR="00C82D39" w:rsidRPr="00F92F6B" w:rsidRDefault="00C82D39" w:rsidP="00E96F07">
      <w:pPr>
        <w:pStyle w:val="B1"/>
      </w:pPr>
      <w:r w:rsidRPr="00F92F6B">
        <w:rPr>
          <w:rFonts w:eastAsia="SimSun"/>
        </w:rPr>
        <w:t>7.</w:t>
      </w:r>
      <w:r w:rsidRPr="00F92F6B">
        <w:rPr>
          <w:rFonts w:eastAsia="SimSun"/>
        </w:rPr>
        <w:tab/>
      </w:r>
      <w:r w:rsidRPr="00F92F6B">
        <w:t xml:space="preserve">The source </w:t>
      </w:r>
      <w:proofErr w:type="spellStart"/>
      <w:r w:rsidRPr="00F92F6B">
        <w:t>gNB</w:t>
      </w:r>
      <w:proofErr w:type="spellEnd"/>
      <w:r w:rsidRPr="00F92F6B">
        <w:rPr>
          <w:rFonts w:eastAsia="SimSun"/>
        </w:rPr>
        <w:t xml:space="preserve"> sends</w:t>
      </w:r>
      <w:r w:rsidRPr="00F92F6B">
        <w:t xml:space="preserve"> </w:t>
      </w:r>
      <w:r w:rsidRPr="00F92F6B">
        <w:rPr>
          <w:rFonts w:eastAsia="SimSun"/>
        </w:rPr>
        <w:t xml:space="preserve">the </w:t>
      </w:r>
      <w:proofErr w:type="spellStart"/>
      <w:r w:rsidRPr="00F92F6B">
        <w:rPr>
          <w:i/>
        </w:rPr>
        <w:t>RRCReconfiguration</w:t>
      </w:r>
      <w:proofErr w:type="spellEnd"/>
      <w:r w:rsidRPr="00F92F6B">
        <w:t xml:space="preserve"> message to the L2 U2N</w:t>
      </w:r>
      <w:r w:rsidRPr="00F92F6B">
        <w:rPr>
          <w:rFonts w:eastAsia="SimSun"/>
        </w:rPr>
        <w:t xml:space="preserve"> Remote</w:t>
      </w:r>
      <w:r w:rsidRPr="00F92F6B">
        <w:t xml:space="preserve"> UE</w:t>
      </w:r>
      <w:r w:rsidRPr="00F92F6B">
        <w:rPr>
          <w:rFonts w:eastAsia="SimSun"/>
        </w:rPr>
        <w:t>, which</w:t>
      </w:r>
      <w:r w:rsidRPr="00F92F6B">
        <w:t xml:space="preserve"> includes at least the target L2 U2N Relay UE ID, Remote UE's local ID, PC5 Relay RLC channel configuration for relay traffic and the associated end-to-end </w:t>
      </w:r>
      <w:proofErr w:type="spellStart"/>
      <w:r w:rsidRPr="00F92F6B">
        <w:t>Uu</w:t>
      </w:r>
      <w:proofErr w:type="spellEnd"/>
      <w:r w:rsidRPr="00F92F6B">
        <w:t xml:space="preserve"> radio bearer(s). The L2 U2N Remote UE stops User Plane and Control plane transmission over the (source) indirect path after reception of the </w:t>
      </w:r>
      <w:proofErr w:type="spellStart"/>
      <w:r w:rsidRPr="00F92F6B">
        <w:rPr>
          <w:i/>
          <w:iCs/>
        </w:rPr>
        <w:t>RRCReconfiguration</w:t>
      </w:r>
      <w:proofErr w:type="spellEnd"/>
      <w:r w:rsidRPr="00F92F6B">
        <w:t xml:space="preserve"> message from the source </w:t>
      </w:r>
      <w:proofErr w:type="spellStart"/>
      <w:r w:rsidRPr="00F92F6B">
        <w:t>gNB</w:t>
      </w:r>
      <w:proofErr w:type="spellEnd"/>
      <w:r w:rsidRPr="00F92F6B">
        <w:t>.</w:t>
      </w:r>
    </w:p>
    <w:p w14:paraId="68E08796" w14:textId="664A71CD" w:rsidR="00C82D39" w:rsidRPr="00F92F6B" w:rsidRDefault="00C82D39" w:rsidP="00E96F07">
      <w:pPr>
        <w:pStyle w:val="B1"/>
      </w:pPr>
      <w:r w:rsidRPr="00F92F6B">
        <w:t>8.</w:t>
      </w:r>
      <w:r w:rsidRPr="00F92F6B">
        <w:tab/>
        <w:t xml:space="preserve">The source </w:t>
      </w:r>
      <w:proofErr w:type="spellStart"/>
      <w:r w:rsidRPr="00F92F6B">
        <w:t>gNB</w:t>
      </w:r>
      <w:proofErr w:type="spellEnd"/>
      <w:r w:rsidRPr="00F92F6B">
        <w:t xml:space="preserve"> sends the SN STATUS TRANSFER message to the target </w:t>
      </w:r>
      <w:proofErr w:type="spellStart"/>
      <w:r w:rsidRPr="00F92F6B">
        <w:t>gNB</w:t>
      </w:r>
      <w:proofErr w:type="spellEnd"/>
      <w:r w:rsidRPr="00F92F6B">
        <w:t xml:space="preserve"> to convey the uplink PDCP SN receiver status and the downlink PDCP SN transmitter status of the L2 U2N Remote UE's DRBs for which PDCP status preservation applies (i.e. for RLC AM).</w:t>
      </w:r>
    </w:p>
    <w:p w14:paraId="08BE76F0" w14:textId="50354EDD" w:rsidR="00C82D39" w:rsidRPr="00F92F6B" w:rsidRDefault="00C82D39" w:rsidP="00E96F07">
      <w:pPr>
        <w:pStyle w:val="B1"/>
      </w:pPr>
      <w:r w:rsidRPr="00F92F6B">
        <w:t>9.</w:t>
      </w:r>
      <w:r w:rsidRPr="00F92F6B">
        <w:tab/>
        <w:t>The L2 U2N</w:t>
      </w:r>
      <w:r w:rsidRPr="00F92F6B">
        <w:rPr>
          <w:rFonts w:eastAsia="SimSun"/>
        </w:rPr>
        <w:t xml:space="preserve"> R</w:t>
      </w:r>
      <w:r w:rsidRPr="00F92F6B">
        <w:t>emote UE establishes PC5 connection to the target L2 U2N</w:t>
      </w:r>
      <w:r w:rsidRPr="00F92F6B">
        <w:rPr>
          <w:rFonts w:eastAsia="SimSun"/>
        </w:rPr>
        <w:t xml:space="preserve"> R</w:t>
      </w:r>
      <w:r w:rsidRPr="00F92F6B">
        <w:t>elay UE.</w:t>
      </w:r>
    </w:p>
    <w:p w14:paraId="0DE588D1" w14:textId="77777777" w:rsidR="00C82D39" w:rsidRPr="00F92F6B" w:rsidRDefault="00C82D39" w:rsidP="00E96F07">
      <w:pPr>
        <w:pStyle w:val="B1"/>
      </w:pPr>
      <w:r w:rsidRPr="00F92F6B">
        <w:rPr>
          <w:rFonts w:eastAsia="SimSun"/>
        </w:rPr>
        <w:t>10.</w:t>
      </w:r>
      <w:r w:rsidRPr="00F92F6B">
        <w:rPr>
          <w:rFonts w:eastAsia="SimSun"/>
        </w:rPr>
        <w:tab/>
        <w:t>The</w:t>
      </w:r>
      <w:r w:rsidRPr="00F92F6B">
        <w:t xml:space="preserve"> L2 U2N</w:t>
      </w:r>
      <w:r w:rsidRPr="00F92F6B">
        <w:rPr>
          <w:rFonts w:eastAsia="SimSun"/>
        </w:rPr>
        <w:t xml:space="preserve"> Remote UE sends the </w:t>
      </w:r>
      <w:proofErr w:type="spellStart"/>
      <w:r w:rsidRPr="00F92F6B">
        <w:rPr>
          <w:rFonts w:eastAsia="SimSun"/>
          <w:i/>
          <w:iCs/>
        </w:rPr>
        <w:t>RRCReconfigurationComplete</w:t>
      </w:r>
      <w:proofErr w:type="spellEnd"/>
      <w:r w:rsidRPr="00F92F6B">
        <w:rPr>
          <w:rFonts w:eastAsia="SimSun"/>
        </w:rPr>
        <w:t xml:space="preserve"> message to the target </w:t>
      </w:r>
      <w:proofErr w:type="spellStart"/>
      <w:r w:rsidRPr="00F92F6B">
        <w:rPr>
          <w:rFonts w:eastAsia="SimSun"/>
        </w:rPr>
        <w:t>gNB</w:t>
      </w:r>
      <w:proofErr w:type="spellEnd"/>
      <w:r w:rsidRPr="00F92F6B">
        <w:rPr>
          <w:rFonts w:eastAsia="SimSun"/>
        </w:rPr>
        <w:t xml:space="preserve"> via the target L2 U2N Relay UE.</w:t>
      </w:r>
    </w:p>
    <w:p w14:paraId="39BE732C" w14:textId="77777777" w:rsidR="00C82D39" w:rsidRPr="00F92F6B" w:rsidRDefault="00C82D39" w:rsidP="00E96F07">
      <w:pPr>
        <w:pStyle w:val="B1"/>
      </w:pPr>
      <w:r w:rsidRPr="00F92F6B">
        <w:t>11.</w:t>
      </w:r>
      <w:r w:rsidRPr="00F92F6B">
        <w:tab/>
        <w:t xml:space="preserve">The data path is switched from indirect path to indirect path between the L2 U2N Remote UE and the target </w:t>
      </w:r>
      <w:proofErr w:type="spellStart"/>
      <w:r w:rsidRPr="00F92F6B">
        <w:t>gNB</w:t>
      </w:r>
      <w:proofErr w:type="spellEnd"/>
      <w:r w:rsidRPr="00F92F6B">
        <w:t xml:space="preserve"> via the target L2 U2N Relay UE.</w:t>
      </w:r>
    </w:p>
    <w:p w14:paraId="5A553021" w14:textId="77777777" w:rsidR="00C82D39" w:rsidRPr="00F92F6B" w:rsidRDefault="00C82D39" w:rsidP="00E96F07">
      <w:pPr>
        <w:pStyle w:val="B1"/>
      </w:pPr>
      <w:r w:rsidRPr="00F92F6B">
        <w:t>12.</w:t>
      </w:r>
      <w:r w:rsidRPr="00F92F6B">
        <w:tab/>
        <w:t xml:space="preserve">The target </w:t>
      </w:r>
      <w:proofErr w:type="spellStart"/>
      <w:r w:rsidRPr="00F92F6B">
        <w:t>gNB</w:t>
      </w:r>
      <w:proofErr w:type="spellEnd"/>
      <w:r w:rsidRPr="00F92F6B">
        <w:t xml:space="preserve"> sends the UE CONTEXT RELEASE message to inform the source </w:t>
      </w:r>
      <w:proofErr w:type="spellStart"/>
      <w:r w:rsidRPr="00F92F6B">
        <w:t>gNB</w:t>
      </w:r>
      <w:proofErr w:type="spellEnd"/>
      <w:r w:rsidRPr="00F92F6B">
        <w:t xml:space="preserve"> about the success of the path switch.</w:t>
      </w:r>
    </w:p>
    <w:p w14:paraId="11245754" w14:textId="77777777" w:rsidR="00C82D39" w:rsidRPr="00F92F6B" w:rsidRDefault="00C82D39" w:rsidP="00E96F07">
      <w:pPr>
        <w:pStyle w:val="B1"/>
      </w:pPr>
      <w:r w:rsidRPr="00F92F6B">
        <w:rPr>
          <w:rFonts w:eastAsia="SimSun"/>
        </w:rPr>
        <w:t>13.</w:t>
      </w:r>
      <w:r w:rsidRPr="00F92F6B">
        <w:rPr>
          <w:rFonts w:eastAsia="SimSun"/>
        </w:rPr>
        <w:tab/>
        <w:t xml:space="preserve">The source </w:t>
      </w:r>
      <w:proofErr w:type="spellStart"/>
      <w:r w:rsidRPr="00F92F6B">
        <w:rPr>
          <w:rFonts w:eastAsia="SimSun"/>
        </w:rPr>
        <w:t>gNB</w:t>
      </w:r>
      <w:proofErr w:type="spellEnd"/>
      <w:r w:rsidRPr="00F92F6B">
        <w:rPr>
          <w:rFonts w:eastAsia="SimSun"/>
        </w:rPr>
        <w:t xml:space="preserve"> sends the </w:t>
      </w:r>
      <w:proofErr w:type="spellStart"/>
      <w:r w:rsidRPr="00F92F6B">
        <w:rPr>
          <w:rFonts w:eastAsia="SimSun"/>
          <w:i/>
          <w:iCs/>
        </w:rPr>
        <w:t>RRCReconfiguration</w:t>
      </w:r>
      <w:proofErr w:type="spellEnd"/>
      <w:r w:rsidRPr="00F92F6B">
        <w:rPr>
          <w:rFonts w:eastAsia="SimSun"/>
        </w:rPr>
        <w:t xml:space="preserve"> message to the source </w:t>
      </w:r>
      <w:r w:rsidRPr="00F92F6B">
        <w:t>L2 U2N</w:t>
      </w:r>
      <w:r w:rsidRPr="00F92F6B">
        <w:rPr>
          <w:rFonts w:eastAsia="SimSun"/>
        </w:rPr>
        <w:t xml:space="preserve"> Relay UE to reconfigure the connection between the source </w:t>
      </w:r>
      <w:r w:rsidRPr="00F92F6B">
        <w:t>L2 U2N</w:t>
      </w:r>
      <w:r w:rsidRPr="00F92F6B">
        <w:rPr>
          <w:rFonts w:eastAsia="SimSun"/>
        </w:rPr>
        <w:t xml:space="preserve"> Relay UE and the source </w:t>
      </w:r>
      <w:proofErr w:type="spellStart"/>
      <w:r w:rsidRPr="00F92F6B">
        <w:rPr>
          <w:rFonts w:eastAsia="SimSun"/>
        </w:rPr>
        <w:t>gNB</w:t>
      </w:r>
      <w:proofErr w:type="spellEnd"/>
      <w:r w:rsidRPr="00F92F6B">
        <w:rPr>
          <w:rFonts w:eastAsia="SimSun"/>
        </w:rPr>
        <w:t xml:space="preserve">. </w:t>
      </w:r>
      <w:r w:rsidRPr="00F92F6B">
        <w:t xml:space="preserve">The </w:t>
      </w:r>
      <w:proofErr w:type="spellStart"/>
      <w:r w:rsidRPr="00F92F6B">
        <w:rPr>
          <w:i/>
          <w:iCs/>
        </w:rPr>
        <w:t>RRCReconfiguration</w:t>
      </w:r>
      <w:proofErr w:type="spellEnd"/>
      <w:r w:rsidRPr="00F92F6B">
        <w:t xml:space="preserve"> message to the source L2 U2N Relay UE can be sent any time after step 7 based on source </w:t>
      </w:r>
      <w:proofErr w:type="spellStart"/>
      <w:r w:rsidRPr="00F92F6B">
        <w:t>gNB</w:t>
      </w:r>
      <w:proofErr w:type="spellEnd"/>
      <w:r w:rsidRPr="00F92F6B">
        <w:t xml:space="preserve"> implementation (e.g., to release </w:t>
      </w:r>
      <w:proofErr w:type="spellStart"/>
      <w:r w:rsidRPr="00F92F6B">
        <w:t>Uu</w:t>
      </w:r>
      <w:proofErr w:type="spellEnd"/>
      <w:r w:rsidRPr="00F92F6B">
        <w:t xml:space="preserve"> Relay RLC channel and PC5 Relay RLC channel configuration for relaying, and bearer mapping configuration related to the L2 U2N Remote UE).</w:t>
      </w:r>
    </w:p>
    <w:p w14:paraId="4150B65E" w14:textId="77777777" w:rsidR="001A36DC" w:rsidRPr="00F92F6B" w:rsidRDefault="00C82D39" w:rsidP="001A36DC">
      <w:pPr>
        <w:pStyle w:val="B1"/>
      </w:pPr>
      <w:r w:rsidRPr="00F92F6B">
        <w:rPr>
          <w:rFonts w:eastAsia="SimSun"/>
        </w:rPr>
        <w:t>14.</w:t>
      </w:r>
      <w:r w:rsidRPr="00F92F6B">
        <w:rPr>
          <w:rFonts w:eastAsia="SimSun"/>
        </w:rPr>
        <w:tab/>
      </w:r>
      <w:r w:rsidRPr="00F92F6B">
        <w:t>Either L2 U2N Relay UE or L2 U2N Remote UE</w:t>
      </w:r>
      <w:r w:rsidR="00E96F07" w:rsidRPr="00F92F6B">
        <w:t>'</w:t>
      </w:r>
      <w:r w:rsidRPr="00F92F6B">
        <w:t xml:space="preserve">s AS layer indicates upper layer to release PC5 unicast link after receiving the </w:t>
      </w:r>
      <w:proofErr w:type="spellStart"/>
      <w:r w:rsidRPr="00F92F6B">
        <w:rPr>
          <w:i/>
          <w:iCs/>
        </w:rPr>
        <w:t>RRCReconfiguration</w:t>
      </w:r>
      <w:proofErr w:type="spellEnd"/>
      <w:r w:rsidRPr="00F92F6B">
        <w:t xml:space="preserve"> message from the source </w:t>
      </w:r>
      <w:proofErr w:type="spellStart"/>
      <w:r w:rsidRPr="00F92F6B">
        <w:t>gNB</w:t>
      </w:r>
      <w:proofErr w:type="spellEnd"/>
      <w:r w:rsidRPr="00F92F6B">
        <w:t>. The timing to execute link release is up to UE implementation.</w:t>
      </w:r>
    </w:p>
    <w:p w14:paraId="40AFA21B" w14:textId="5C20DE0C" w:rsidR="00C82D39" w:rsidRPr="00F92F6B" w:rsidRDefault="001A36DC" w:rsidP="00C57EBD">
      <w:r w:rsidRPr="00F92F6B">
        <w:t>In case the selected L2 U2N Relay UE for</w:t>
      </w:r>
      <w:r w:rsidR="00D4557D" w:rsidRPr="00F92F6B">
        <w:rPr>
          <w:rFonts w:hint="eastAsia"/>
          <w:lang w:eastAsia="ko-KR"/>
        </w:rPr>
        <w:t xml:space="preserve"> multi/single-hop</w:t>
      </w:r>
      <w:r w:rsidRPr="00F92F6B">
        <w:t xml:space="preserve"> indirect to </w:t>
      </w:r>
      <w:r w:rsidR="00D4557D" w:rsidRPr="00F92F6B">
        <w:rPr>
          <w:rFonts w:hint="eastAsia"/>
          <w:lang w:eastAsia="ko-KR"/>
        </w:rPr>
        <w:t xml:space="preserve">single-hop </w:t>
      </w:r>
      <w:r w:rsidRPr="00F92F6B">
        <w:t xml:space="preserve">indirect path switch is in RRC_IDLE or RRC_INACTIVE, after receiving the path switch command, the L2 U2N Remote UE establishes a PC5 link with the L2 U2N Relay UE and sends the </w:t>
      </w:r>
      <w:proofErr w:type="spellStart"/>
      <w:r w:rsidRPr="00F92F6B">
        <w:rPr>
          <w:i/>
          <w:iCs/>
        </w:rPr>
        <w:t>RRCReconfigurationComplete</w:t>
      </w:r>
      <w:proofErr w:type="spellEnd"/>
      <w:r w:rsidRPr="00F92F6B">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proofErr w:type="spellStart"/>
      <w:r w:rsidRPr="00F92F6B">
        <w:rPr>
          <w:i/>
          <w:iCs/>
        </w:rPr>
        <w:t>RRCReconfiguration</w:t>
      </w:r>
      <w:proofErr w:type="spellEnd"/>
      <w:r w:rsidRPr="00F92F6B">
        <w:t xml:space="preserve"> message is sent from the </w:t>
      </w:r>
      <w:proofErr w:type="spellStart"/>
      <w:r w:rsidRPr="00F92F6B">
        <w:t>gNB</w:t>
      </w:r>
      <w:proofErr w:type="spellEnd"/>
      <w:r w:rsidRPr="00F92F6B">
        <w:t xml:space="preserve"> to the L2 U2N Relay UE after the L2 U2N Relay UE enters RRC_CONNECTED state, which happens during step 6 in Figure 16.12.6.3-1</w:t>
      </w:r>
      <w:r w:rsidR="00D4557D" w:rsidRPr="00F92F6B">
        <w:t>a</w:t>
      </w:r>
      <w:r w:rsidRPr="00F92F6B">
        <w:t>, and during step 10 in Figure 16.12.6.3-2.</w:t>
      </w:r>
    </w:p>
    <w:p w14:paraId="61F14C25" w14:textId="33757CAD" w:rsidR="00A06653" w:rsidRPr="00F92F6B" w:rsidRDefault="00FD3C32" w:rsidP="00A06653">
      <w:pPr>
        <w:pStyle w:val="Heading3"/>
        <w:rPr>
          <w:rFonts w:eastAsia="SimSun"/>
        </w:rPr>
      </w:pPr>
      <w:bookmarkStart w:id="2169" w:name="_Toc219281115"/>
      <w:r w:rsidRPr="00F92F6B">
        <w:rPr>
          <w:rFonts w:eastAsia="SimSun"/>
        </w:rPr>
        <w:t>16.12.7</w:t>
      </w:r>
      <w:r w:rsidR="00A06653" w:rsidRPr="00F92F6B">
        <w:rPr>
          <w:rFonts w:eastAsia="SimSun"/>
        </w:rPr>
        <w:tab/>
        <w:t>Control plane procedures for L2 U2U Relay</w:t>
      </w:r>
      <w:bookmarkEnd w:id="2169"/>
    </w:p>
    <w:p w14:paraId="01032001" w14:textId="77777777" w:rsidR="00A06653" w:rsidRPr="00F92F6B" w:rsidRDefault="00A06653" w:rsidP="00A06653">
      <w:pPr>
        <w:rPr>
          <w:lang w:eastAsia="ko-KR"/>
        </w:rPr>
      </w:pPr>
      <w:r w:rsidRPr="00F92F6B">
        <w:rPr>
          <w:lang w:eastAsia="ko-KR"/>
        </w:rPr>
        <w:t>The L2 U2U Remote UE needs to establish end-to-end SL-SRB/DRBs with the peer L2 U2U Remote UE before user plane data transmission.</w:t>
      </w:r>
    </w:p>
    <w:p w14:paraId="52A04D94" w14:textId="67170D76" w:rsidR="00A06653" w:rsidRPr="00F92F6B" w:rsidRDefault="00A06653" w:rsidP="00A06653">
      <w:pPr>
        <w:rPr>
          <w:lang w:eastAsia="ko-KR"/>
        </w:rPr>
      </w:pPr>
      <w:r w:rsidRPr="00F92F6B">
        <w:rPr>
          <w:lang w:eastAsia="ko-KR"/>
        </w:rPr>
        <w:t xml:space="preserve">The following high level connection establishment procedure in Figure </w:t>
      </w:r>
      <w:r w:rsidR="00FD3C32" w:rsidRPr="00F92F6B">
        <w:rPr>
          <w:lang w:eastAsia="ko-KR"/>
        </w:rPr>
        <w:t>16.12.7</w:t>
      </w:r>
      <w:r w:rsidRPr="00F92F6B">
        <w:rPr>
          <w:lang w:eastAsia="ko-KR"/>
        </w:rPr>
        <w:t>-1 applies to a L2 U2U Relay UE</w:t>
      </w:r>
      <w:r w:rsidR="001A36DC" w:rsidRPr="00F92F6B">
        <w:rPr>
          <w:lang w:eastAsia="ko-KR"/>
        </w:rPr>
        <w:t>,</w:t>
      </w:r>
      <w:r w:rsidRPr="00F92F6B">
        <w:rPr>
          <w:lang w:eastAsia="ko-KR"/>
        </w:rPr>
        <w:t xml:space="preserve"> L2 U2U Remote UE</w:t>
      </w:r>
      <w:r w:rsidR="001A36DC" w:rsidRPr="00F92F6B">
        <w:rPr>
          <w:lang w:eastAsia="ko-KR"/>
        </w:rPr>
        <w:t xml:space="preserve"> and the peer U2U Remote UE</w:t>
      </w:r>
      <w:r w:rsidR="000E29B1" w:rsidRPr="00F92F6B">
        <w:rPr>
          <w:lang w:eastAsia="ko-KR"/>
        </w:rPr>
        <w:t>, where steps 5 to 9 are also performed by the peer U2U Remote UE</w:t>
      </w:r>
      <w:r w:rsidRPr="00F92F6B">
        <w:rPr>
          <w:lang w:eastAsia="ko-KR"/>
        </w:rPr>
        <w:t>:</w:t>
      </w:r>
    </w:p>
    <w:p w14:paraId="6ACD00C1" w14:textId="1FE9897C" w:rsidR="00A06653" w:rsidRPr="00F92F6B" w:rsidRDefault="00B851D8" w:rsidP="00A06653">
      <w:pPr>
        <w:pStyle w:val="TH"/>
      </w:pPr>
      <w:r w:rsidRPr="00F92F6B">
        <w:object w:dxaOrig="5403" w:dyaOrig="7304" w14:anchorId="760C57F2">
          <v:shape id="_x0000_i1131" type="#_x0000_t75" style="width:269.9pt;height:364.45pt" o:ole="">
            <v:imagedata r:id="rId226" o:title=""/>
          </v:shape>
          <o:OLEObject Type="Embed" ProgID="Visio.Drawing.11" ShapeID="_x0000_i1131" DrawAspect="Content" ObjectID="_1829898721" r:id="rId227"/>
        </w:object>
      </w:r>
    </w:p>
    <w:p w14:paraId="55A2CBB9" w14:textId="0AE27BCB" w:rsidR="00A06653" w:rsidRPr="00F92F6B" w:rsidRDefault="00A06653" w:rsidP="00A06653">
      <w:pPr>
        <w:pStyle w:val="TF"/>
      </w:pPr>
      <w:r w:rsidRPr="00F92F6B">
        <w:t xml:space="preserve">Figure </w:t>
      </w:r>
      <w:r w:rsidR="00FD3C32" w:rsidRPr="00F92F6B">
        <w:t>16.12.7</w:t>
      </w:r>
      <w:r w:rsidRPr="00F92F6B">
        <w:t>-1: Procedure for L2 U2U Remote UE connection establishment</w:t>
      </w:r>
    </w:p>
    <w:p w14:paraId="616E495A" w14:textId="77777777" w:rsidR="00A06653" w:rsidRPr="00F92F6B" w:rsidRDefault="00A06653" w:rsidP="00296CF8">
      <w:pPr>
        <w:pStyle w:val="B1"/>
        <w:rPr>
          <w:rFonts w:eastAsia="SimSun"/>
        </w:rPr>
      </w:pPr>
      <w:r w:rsidRPr="00F92F6B">
        <w:t>1.</w:t>
      </w:r>
      <w:r w:rsidRPr="00F92F6B">
        <w:tab/>
      </w:r>
      <w:r w:rsidRPr="00F92F6B">
        <w:rPr>
          <w:rFonts w:eastAsia="SimSun"/>
        </w:rPr>
        <w:t>The L2 U2U Remote UE, L2 U2U Relay UE, and peer L2 U2U Remote UE perform discovery procedure or integrated discovery procedure.</w:t>
      </w:r>
    </w:p>
    <w:p w14:paraId="5F00F708" w14:textId="77777777" w:rsidR="00A06653" w:rsidRPr="00F92F6B" w:rsidRDefault="00A06653" w:rsidP="00296CF8">
      <w:pPr>
        <w:pStyle w:val="B1"/>
        <w:rPr>
          <w:rFonts w:eastAsia="SimSun"/>
        </w:rPr>
      </w:pPr>
      <w:r w:rsidRPr="00F92F6B">
        <w:rPr>
          <w:rFonts w:eastAsia="SimSun"/>
        </w:rPr>
        <w:t>2a.</w:t>
      </w:r>
      <w:r w:rsidRPr="00F92F6B">
        <w:rPr>
          <w:rFonts w:eastAsia="SimSun"/>
        </w:rPr>
        <w:tab/>
        <w:t>The L2 U2U Remote UE establishes/modifies a PC5-RRC connection with the selected L2 U2U Relay UE (</w:t>
      </w:r>
      <w:r w:rsidRPr="00F92F6B">
        <w:t xml:space="preserve">i.e., as specified </w:t>
      </w:r>
      <w:r w:rsidRPr="00F92F6B">
        <w:rPr>
          <w:rFonts w:eastAsia="SimSun"/>
        </w:rPr>
        <w:t xml:space="preserve">in </w:t>
      </w:r>
      <w:r w:rsidRPr="00F92F6B">
        <w:t>TS 23.304 [48])</w:t>
      </w:r>
      <w:r w:rsidRPr="00F92F6B">
        <w:rPr>
          <w:rFonts w:eastAsia="SimSun"/>
        </w:rPr>
        <w:t>.</w:t>
      </w:r>
    </w:p>
    <w:p w14:paraId="4311D8FB" w14:textId="28A1F69A" w:rsidR="00A06653" w:rsidRPr="00F92F6B" w:rsidRDefault="00A06653" w:rsidP="00296CF8">
      <w:pPr>
        <w:pStyle w:val="B1"/>
        <w:rPr>
          <w:rFonts w:eastAsia="SimSun"/>
        </w:rPr>
      </w:pPr>
      <w:r w:rsidRPr="00F92F6B">
        <w:rPr>
          <w:rFonts w:eastAsia="SimSun"/>
        </w:rPr>
        <w:t>2b.</w:t>
      </w:r>
      <w:r w:rsidRPr="00F92F6B">
        <w:rPr>
          <w:rFonts w:eastAsia="SimSun"/>
        </w:rPr>
        <w:tab/>
        <w:t>The L2 U2U Relay UE establishes/modifies a PC5-RRC connection with the peer L2 U2U Remote UE (i.e., as specified in TS</w:t>
      </w:r>
      <w:r w:rsidRPr="00F92F6B">
        <w:t xml:space="preserve"> 23.304 [48])</w:t>
      </w:r>
      <w:r w:rsidRPr="00F92F6B">
        <w:rPr>
          <w:rFonts w:eastAsia="SimSun"/>
        </w:rPr>
        <w:t>.</w:t>
      </w:r>
    </w:p>
    <w:p w14:paraId="073D9896" w14:textId="77777777" w:rsidR="008D5413" w:rsidRPr="00F92F6B" w:rsidRDefault="00A06653" w:rsidP="008D5413">
      <w:pPr>
        <w:pStyle w:val="B1"/>
        <w:rPr>
          <w:rFonts w:eastAsia="SimSun"/>
        </w:rPr>
      </w:pPr>
      <w:r w:rsidRPr="00F92F6B">
        <w:t>3.</w:t>
      </w:r>
      <w:r w:rsidRPr="00F92F6B">
        <w:tab/>
      </w:r>
      <w:r w:rsidRPr="00F92F6B">
        <w:rPr>
          <w:rFonts w:eastAsia="SimSun"/>
        </w:rPr>
        <w:t xml:space="preserve">The L2 U2U Relay UE allocates two local IDs and </w:t>
      </w:r>
      <w:r w:rsidR="001A36DC" w:rsidRPr="00F92F6B">
        <w:rPr>
          <w:rFonts w:eastAsia="SimSun"/>
        </w:rPr>
        <w:t xml:space="preserve">the two local IDs are </w:t>
      </w:r>
      <w:r w:rsidRPr="00F92F6B">
        <w:rPr>
          <w:rFonts w:eastAsia="SimSun"/>
        </w:rPr>
        <w:t xml:space="preserve">delivered via </w:t>
      </w:r>
      <w:proofErr w:type="spellStart"/>
      <w:r w:rsidRPr="00F92F6B">
        <w:rPr>
          <w:rFonts w:eastAsia="SimSun"/>
          <w:i/>
        </w:rPr>
        <w:t>RRCReconfigurationSidelink</w:t>
      </w:r>
      <w:proofErr w:type="spellEnd"/>
      <w:r w:rsidRPr="00F92F6B">
        <w:rPr>
          <w:rFonts w:eastAsia="SimSun"/>
        </w:rPr>
        <w:t xml:space="preserve"> message to each of the L2 U2U Remote UEs: one local ID to identify the L2 U2U Remote UE, the other local ID to identify the peer L2 U2U Remote UE. When the local ID</w:t>
      </w:r>
      <w:r w:rsidR="00F7116C" w:rsidRPr="00F92F6B">
        <w:rPr>
          <w:rFonts w:eastAsia="SimSun"/>
        </w:rPr>
        <w:t>s are</w:t>
      </w:r>
      <w:r w:rsidRPr="00F92F6B">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F92F6B" w:rsidRDefault="008D5413" w:rsidP="00AB1EEE">
      <w:pPr>
        <w:pStyle w:val="NO"/>
        <w:rPr>
          <w:rFonts w:eastAsia="SimSun"/>
        </w:rPr>
      </w:pPr>
      <w:r w:rsidRPr="00F92F6B">
        <w:t xml:space="preserve">NOTE </w:t>
      </w:r>
      <w:r w:rsidR="00325CF4" w:rsidRPr="00F92F6B">
        <w:t>1</w:t>
      </w:r>
      <w:r w:rsidRPr="00F92F6B">
        <w:t>:</w:t>
      </w:r>
      <w:r w:rsidRPr="00F92F6B">
        <w:tab/>
        <w:t>It is up to L2</w:t>
      </w:r>
      <w:r w:rsidRPr="00F92F6B">
        <w:rPr>
          <w:rFonts w:ascii="BatangChe" w:eastAsia="BatangChe" w:hAnsi="BatangChe" w:cs="BatangChe"/>
          <w:lang w:eastAsia="ko-KR"/>
        </w:rPr>
        <w:t xml:space="preserve"> </w:t>
      </w:r>
      <w:r w:rsidRPr="00F92F6B">
        <w:t>U2U Relay UE implementation on how to allocate the local ID(s) to support SRAP operation as specified in TS 38.351 [65].</w:t>
      </w:r>
    </w:p>
    <w:p w14:paraId="750687B0" w14:textId="77777777" w:rsidR="00A06653" w:rsidRPr="00F92F6B" w:rsidRDefault="00A06653" w:rsidP="00296CF8">
      <w:pPr>
        <w:pStyle w:val="B1"/>
        <w:rPr>
          <w:rFonts w:eastAsia="SimSun"/>
        </w:rPr>
      </w:pPr>
      <w:r w:rsidRPr="00F92F6B">
        <w:t>4.</w:t>
      </w:r>
      <w:r w:rsidRPr="00F92F6B">
        <w:tab/>
      </w:r>
      <w:r w:rsidRPr="00F92F6B">
        <w:rPr>
          <w:rFonts w:eastAsia="SimSun"/>
        </w:rPr>
        <w:t xml:space="preserve">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w:t>
      </w:r>
      <w:proofErr w:type="spellStart"/>
      <w:r w:rsidRPr="00F92F6B">
        <w:rPr>
          <w:rFonts w:eastAsia="SimSun"/>
        </w:rPr>
        <w:t>sidelink</w:t>
      </w:r>
      <w:proofErr w:type="spellEnd"/>
      <w:r w:rsidRPr="00F92F6B">
        <w:rPr>
          <w:rFonts w:eastAsia="SimSun"/>
        </w:rPr>
        <w:t xml:space="preserve"> UE capability is exchanged between the L2 U2U Remote UEs via PC5-RRC (e.g., SL-SRB3) message.</w:t>
      </w:r>
    </w:p>
    <w:p w14:paraId="6D02C34E" w14:textId="5D4C0C2C" w:rsidR="00B851D8" w:rsidRPr="00F92F6B" w:rsidRDefault="00B851D8" w:rsidP="00296CF8">
      <w:pPr>
        <w:pStyle w:val="B1"/>
        <w:rPr>
          <w:rFonts w:eastAsia="SimSun"/>
        </w:rPr>
      </w:pPr>
      <w:r w:rsidRPr="00F92F6B">
        <w:rPr>
          <w:lang w:eastAsia="ko-KR"/>
        </w:rPr>
        <w:t>5.</w:t>
      </w:r>
      <w:r w:rsidRPr="00F92F6B">
        <w:rPr>
          <w:lang w:eastAsia="ko-KR"/>
        </w:rPr>
        <w:tab/>
      </w:r>
      <w:r w:rsidRPr="00F92F6B">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proofErr w:type="spellStart"/>
      <w:r w:rsidRPr="00F92F6B">
        <w:rPr>
          <w:rFonts w:eastAsia="SimSun"/>
          <w:i/>
        </w:rPr>
        <w:t>RRCReconfigurationSidelink</w:t>
      </w:r>
      <w:proofErr w:type="spellEnd"/>
      <w:r w:rsidRPr="00F92F6B">
        <w:rPr>
          <w:rFonts w:eastAsia="SimSun"/>
        </w:rPr>
        <w:t xml:space="preserve"> message. The end-to-end bearer IDs for SL-SRB and SL-DRB are used as input for the L2 U2U Relay ciphering and integrity protection at SL PDCP.</w:t>
      </w:r>
    </w:p>
    <w:p w14:paraId="169068F8" w14:textId="308DA70E" w:rsidR="00A06653" w:rsidRPr="00F92F6B" w:rsidRDefault="00B851D8" w:rsidP="00296CF8">
      <w:pPr>
        <w:pStyle w:val="B1"/>
        <w:rPr>
          <w:rFonts w:eastAsia="SimSun"/>
        </w:rPr>
      </w:pPr>
      <w:r w:rsidRPr="00F92F6B">
        <w:t>6</w:t>
      </w:r>
      <w:r w:rsidR="00A06653" w:rsidRPr="00F92F6B">
        <w:t>.</w:t>
      </w:r>
      <w:r w:rsidR="00A06653" w:rsidRPr="00F92F6B">
        <w:tab/>
      </w:r>
      <w:r w:rsidR="00A06653" w:rsidRPr="00F92F6B">
        <w:rPr>
          <w:rFonts w:eastAsia="SimSun"/>
        </w:rPr>
        <w:t xml:space="preserve">The L2 U2U Remote UE sends to the L2 U2U Relay UE the QoS profiles for the end-to-end QoS flows </w:t>
      </w:r>
      <w:r w:rsidRPr="00F92F6B">
        <w:rPr>
          <w:rFonts w:eastAsia="SimSun"/>
        </w:rPr>
        <w:t xml:space="preserve">and the mapping of the end-to-end QoS flows to SLRB </w:t>
      </w:r>
      <w:r w:rsidR="00A06653" w:rsidRPr="00F92F6B">
        <w:rPr>
          <w:rFonts w:eastAsia="SimSun"/>
        </w:rPr>
        <w:t>via PC5-RRC</w:t>
      </w:r>
      <w:r w:rsidR="00F7116C" w:rsidRPr="00F92F6B">
        <w:rPr>
          <w:rFonts w:eastAsia="SimSun"/>
        </w:rPr>
        <w:t xml:space="preserve"> message</w:t>
      </w:r>
      <w:r w:rsidR="00A06653" w:rsidRPr="00F92F6B">
        <w:rPr>
          <w:rFonts w:eastAsia="SimSun"/>
        </w:rPr>
        <w:t>.</w:t>
      </w:r>
    </w:p>
    <w:p w14:paraId="3D17B9A7" w14:textId="454E8B91" w:rsidR="00A06653" w:rsidRPr="00F92F6B" w:rsidRDefault="00B851D8" w:rsidP="00296CF8">
      <w:pPr>
        <w:pStyle w:val="B1"/>
        <w:rPr>
          <w:rFonts w:eastAsia="SimSun"/>
        </w:rPr>
      </w:pPr>
      <w:r w:rsidRPr="00F92F6B">
        <w:t>7</w:t>
      </w:r>
      <w:r w:rsidR="00A06653" w:rsidRPr="00F92F6B">
        <w:t>.</w:t>
      </w:r>
      <w:r w:rsidR="00A06653" w:rsidRPr="00F92F6B">
        <w:tab/>
      </w:r>
      <w:r w:rsidR="00A06653" w:rsidRPr="00F92F6B">
        <w:rPr>
          <w:rFonts w:eastAsia="SimSun"/>
        </w:rPr>
        <w:t>The L2 U2U Relay UE performs QoS split only for PDB</w:t>
      </w:r>
      <w:r w:rsidRPr="00F92F6B">
        <w:rPr>
          <w:rFonts w:eastAsia="SimSun"/>
        </w:rPr>
        <w:t>, per each end-to-end QoS flow</w:t>
      </w:r>
      <w:r w:rsidR="00A06653" w:rsidRPr="00F92F6B">
        <w:rPr>
          <w:rFonts w:eastAsia="SimSun"/>
        </w:rPr>
        <w:t>.</w:t>
      </w:r>
    </w:p>
    <w:p w14:paraId="523A010D" w14:textId="0E290F13" w:rsidR="00A06653" w:rsidRPr="00F92F6B" w:rsidRDefault="00A06653" w:rsidP="00A06653">
      <w:pPr>
        <w:pStyle w:val="NO"/>
      </w:pPr>
      <w:r w:rsidRPr="00F92F6B">
        <w:t>NOTE</w:t>
      </w:r>
      <w:r w:rsidR="00325CF4" w:rsidRPr="00F92F6B">
        <w:t xml:space="preserve"> 2</w:t>
      </w:r>
      <w:r w:rsidRPr="00F92F6B">
        <w:t>:</w:t>
      </w:r>
      <w:r w:rsidRPr="00F92F6B">
        <w:tab/>
        <w:t>It is up to L2</w:t>
      </w:r>
      <w:r w:rsidRPr="00F92F6B">
        <w:rPr>
          <w:rFonts w:ascii="BatangChe" w:eastAsia="BatangChe" w:hAnsi="BatangChe" w:cs="BatangChe"/>
          <w:lang w:eastAsia="ko-KR"/>
        </w:rPr>
        <w:t xml:space="preserve"> </w:t>
      </w:r>
      <w:r w:rsidRPr="00F92F6B">
        <w:t>U2U Relay UE implementation on how to split PDB.</w:t>
      </w:r>
    </w:p>
    <w:p w14:paraId="62B088EC" w14:textId="714D1E74" w:rsidR="00F7116C" w:rsidRPr="00F92F6B" w:rsidRDefault="00B851D8" w:rsidP="00296CF8">
      <w:pPr>
        <w:pStyle w:val="B1"/>
        <w:rPr>
          <w:rFonts w:eastAsia="SimSun"/>
        </w:rPr>
      </w:pPr>
      <w:r w:rsidRPr="00F92F6B">
        <w:t>8</w:t>
      </w:r>
      <w:r w:rsidR="00A06653" w:rsidRPr="00F92F6B">
        <w:t>.</w:t>
      </w:r>
      <w:r w:rsidR="00A06653" w:rsidRPr="00F92F6B">
        <w:tab/>
        <w:t>The L2 U2U Relay UE sends the split QoS value (i.e., PDB) via PC5-RRC message to the L2 U2U</w:t>
      </w:r>
      <w:r w:rsidR="00A06653" w:rsidRPr="00F92F6B">
        <w:rPr>
          <w:rFonts w:eastAsia="SimSun"/>
        </w:rPr>
        <w:t xml:space="preserve"> Remote UE.</w:t>
      </w:r>
    </w:p>
    <w:p w14:paraId="1FE1AFC9" w14:textId="16F835DA" w:rsidR="00A06653" w:rsidRPr="00F92F6B" w:rsidRDefault="00A06653" w:rsidP="00296CF8">
      <w:pPr>
        <w:pStyle w:val="B1"/>
      </w:pPr>
      <w:r w:rsidRPr="00F92F6B">
        <w:rPr>
          <w:rFonts w:eastAsia="SimSun"/>
        </w:rPr>
        <w:t>9a.</w:t>
      </w:r>
      <w:r w:rsidRPr="00F92F6B">
        <w:rPr>
          <w:rFonts w:eastAsia="SimSun"/>
        </w:rPr>
        <w:tab/>
        <w:t>The L2 U2U Remote UE</w:t>
      </w:r>
      <w:r w:rsidRPr="00F92F6B">
        <w:t xml:space="preserve"> </w:t>
      </w:r>
      <w:r w:rsidR="00B851D8" w:rsidRPr="00F92F6B">
        <w:t>obtains</w:t>
      </w:r>
      <w:r w:rsidRPr="00F92F6B">
        <w:t xml:space="preserve"> first hop configuration (e.g. PC5 Relay RLC Channel configuration) </w:t>
      </w:r>
      <w:r w:rsidR="000213B0" w:rsidRPr="00F92F6B">
        <w:t xml:space="preserve">for </w:t>
      </w:r>
      <w:r w:rsidR="00B851D8" w:rsidRPr="00F92F6B">
        <w:t xml:space="preserve">each end-to-end </w:t>
      </w:r>
      <w:r w:rsidRPr="00F92F6B">
        <w:t>for SL-DRB</w:t>
      </w:r>
      <w:r w:rsidR="00B851D8" w:rsidRPr="00F92F6B">
        <w:t xml:space="preserve"> via dedicated RRC signalling or based on merged first hop QoS in RB-level via SIB/pre-configuration.</w:t>
      </w:r>
      <w:r w:rsidRPr="00F92F6B">
        <w:t xml:space="preserve"> </w:t>
      </w:r>
      <w:r w:rsidR="00F7116C" w:rsidRPr="00F92F6B">
        <w:t xml:space="preserve">The L2 U2U Remote UE </w:t>
      </w:r>
      <w:r w:rsidRPr="00F92F6B">
        <w:t xml:space="preserve">provides the L2 U2U Relay UE </w:t>
      </w:r>
      <w:r w:rsidR="00B84697" w:rsidRPr="00F92F6B">
        <w:t>with</w:t>
      </w:r>
      <w:r w:rsidRPr="00F92F6B">
        <w:t xml:space="preserve"> the configuration related to receiving on the first hop (i.e., Rx by the relay UE), using per-hop </w:t>
      </w:r>
      <w:proofErr w:type="spellStart"/>
      <w:r w:rsidRPr="00F92F6B">
        <w:rPr>
          <w:i/>
          <w:lang w:eastAsia="ko-KR"/>
        </w:rPr>
        <w:t>RRCReconfigurationSidelink</w:t>
      </w:r>
      <w:proofErr w:type="spellEnd"/>
      <w:r w:rsidRPr="00F92F6B">
        <w:rPr>
          <w:lang w:eastAsia="ko-KR"/>
        </w:rPr>
        <w:t xml:space="preserve"> message</w:t>
      </w:r>
      <w:r w:rsidRPr="00F92F6B">
        <w:t>.</w:t>
      </w:r>
    </w:p>
    <w:p w14:paraId="30218019" w14:textId="09421F0A" w:rsidR="00A06653" w:rsidRPr="00F92F6B" w:rsidRDefault="00A06653" w:rsidP="00296CF8">
      <w:pPr>
        <w:pStyle w:val="B1"/>
      </w:pPr>
      <w:r w:rsidRPr="00F92F6B">
        <w:rPr>
          <w:rFonts w:eastAsia="SimSun"/>
        </w:rPr>
        <w:t>9b.</w:t>
      </w:r>
      <w:r w:rsidRPr="00F92F6B">
        <w:rPr>
          <w:rFonts w:eastAsia="SimSun"/>
        </w:rPr>
        <w:tab/>
      </w:r>
      <w:r w:rsidRPr="00F92F6B">
        <w:t xml:space="preserve">The L2 U2U Relay UE </w:t>
      </w:r>
      <w:r w:rsidR="00B851D8" w:rsidRPr="00F92F6B">
        <w:t>obtains</w:t>
      </w:r>
      <w:r w:rsidRPr="00F92F6B">
        <w:t xml:space="preserve"> second hop configuration (e.g. PC5 Relay RLC Channel configuration) for each </w:t>
      </w:r>
      <w:r w:rsidR="00B851D8" w:rsidRPr="00F92F6B">
        <w:t xml:space="preserve">end-to-end </w:t>
      </w:r>
      <w:r w:rsidRPr="00F92F6B">
        <w:t>SL-DRB</w:t>
      </w:r>
      <w:r w:rsidR="00B851D8" w:rsidRPr="00F92F6B">
        <w:t xml:space="preserve"> via dedicated RRC signalling or based on merged second hop QoS in RB-level via SIB/pre-configuration</w:t>
      </w:r>
      <w:r w:rsidR="00B84697" w:rsidRPr="00F92F6B">
        <w:t>.</w:t>
      </w:r>
      <w:r w:rsidRPr="00F92F6B">
        <w:t xml:space="preserve"> </w:t>
      </w:r>
      <w:r w:rsidR="00B84697" w:rsidRPr="00F92F6B">
        <w:t xml:space="preserve">The Relay UE </w:t>
      </w:r>
      <w:r w:rsidRPr="00F92F6B">
        <w:t xml:space="preserve">provides the peer L2 U2U Remote UE </w:t>
      </w:r>
      <w:r w:rsidR="00B84697" w:rsidRPr="00F92F6B">
        <w:t xml:space="preserve">with </w:t>
      </w:r>
      <w:r w:rsidRPr="00F92F6B">
        <w:t xml:space="preserve">the configuration related to receiving on the second hop (i.e., RX by the peer remote UE), using per-hop </w:t>
      </w:r>
      <w:proofErr w:type="spellStart"/>
      <w:r w:rsidRPr="00F92F6B">
        <w:rPr>
          <w:i/>
        </w:rPr>
        <w:t>RRCReconfigurationSidelink</w:t>
      </w:r>
      <w:proofErr w:type="spellEnd"/>
      <w:r w:rsidRPr="00F92F6B">
        <w:t xml:space="preserve"> message.</w:t>
      </w:r>
    </w:p>
    <w:p w14:paraId="4F92FEB6" w14:textId="319A4CFA" w:rsidR="00A06653" w:rsidRPr="00F92F6B" w:rsidRDefault="00A06653" w:rsidP="00296CF8">
      <w:pPr>
        <w:pStyle w:val="B1"/>
        <w:rPr>
          <w:lang w:eastAsia="ko-KR"/>
        </w:rPr>
      </w:pPr>
      <w:r w:rsidRPr="00F92F6B">
        <w:t>10.</w:t>
      </w:r>
      <w:r w:rsidRPr="00F92F6B">
        <w:tab/>
      </w:r>
      <w:r w:rsidRPr="00F92F6B">
        <w:rPr>
          <w:rFonts w:eastAsia="SimSun"/>
        </w:rPr>
        <w:t>The L2 U2U Remote UE and the peer L2 U2U Remote UE transmit or receive data via L2 U2U Relay UE.</w:t>
      </w:r>
    </w:p>
    <w:p w14:paraId="1F3E4F71" w14:textId="7581E6CB" w:rsidR="005C04EF" w:rsidRPr="00F92F6B" w:rsidRDefault="005C04EF" w:rsidP="005C04EF">
      <w:pPr>
        <w:pStyle w:val="Heading2"/>
        <w:rPr>
          <w:rFonts w:eastAsia="Malgun Gothic"/>
        </w:rPr>
      </w:pPr>
      <w:bookmarkStart w:id="2170" w:name="_Toc219281116"/>
      <w:r w:rsidRPr="00F92F6B">
        <w:rPr>
          <w:rFonts w:eastAsia="Malgun Gothic"/>
        </w:rPr>
        <w:t>16.13</w:t>
      </w:r>
      <w:r w:rsidRPr="00F92F6B">
        <w:rPr>
          <w:rFonts w:eastAsia="Malgun Gothic"/>
        </w:rPr>
        <w:tab/>
        <w:t>Support of Reduced Capability (</w:t>
      </w:r>
      <w:proofErr w:type="spellStart"/>
      <w:r w:rsidRPr="00F92F6B">
        <w:rPr>
          <w:rFonts w:eastAsia="Malgun Gothic"/>
        </w:rPr>
        <w:t>RedCap</w:t>
      </w:r>
      <w:proofErr w:type="spellEnd"/>
      <w:r w:rsidRPr="00F92F6B">
        <w:rPr>
          <w:rFonts w:eastAsia="Malgun Gothic"/>
        </w:rPr>
        <w:t xml:space="preserve">) </w:t>
      </w:r>
      <w:r w:rsidR="00FB1807" w:rsidRPr="00F92F6B">
        <w:rPr>
          <w:rFonts w:eastAsia="Malgun Gothic"/>
        </w:rPr>
        <w:t>and enhanced Reduced Capability (</w:t>
      </w:r>
      <w:proofErr w:type="spellStart"/>
      <w:r w:rsidR="00FB1807" w:rsidRPr="00F92F6B">
        <w:rPr>
          <w:rFonts w:eastAsia="Malgun Gothic"/>
        </w:rPr>
        <w:t>eRedCap</w:t>
      </w:r>
      <w:proofErr w:type="spellEnd"/>
      <w:r w:rsidR="00FB1807" w:rsidRPr="00F92F6B">
        <w:rPr>
          <w:rFonts w:eastAsia="Malgun Gothic"/>
        </w:rPr>
        <w:t xml:space="preserve">) </w:t>
      </w:r>
      <w:r w:rsidRPr="00F92F6B">
        <w:rPr>
          <w:rFonts w:eastAsia="Malgun Gothic"/>
        </w:rPr>
        <w:t>NR devices</w:t>
      </w:r>
      <w:bookmarkEnd w:id="2170"/>
    </w:p>
    <w:p w14:paraId="347A6783" w14:textId="747A59CB" w:rsidR="005C04EF" w:rsidRPr="00F92F6B" w:rsidRDefault="005C04EF" w:rsidP="005C04EF">
      <w:pPr>
        <w:pStyle w:val="Heading3"/>
      </w:pPr>
      <w:bookmarkStart w:id="2171" w:name="_Toc219281117"/>
      <w:r w:rsidRPr="00F92F6B">
        <w:t>16.13.1</w:t>
      </w:r>
      <w:r w:rsidRPr="00F92F6B">
        <w:tab/>
        <w:t>Introduction</w:t>
      </w:r>
      <w:bookmarkEnd w:id="2171"/>
    </w:p>
    <w:p w14:paraId="56E1CEAD" w14:textId="54B3D4D4" w:rsidR="005C04EF" w:rsidRPr="00F92F6B" w:rsidRDefault="005C04EF" w:rsidP="005C04EF">
      <w:pPr>
        <w:rPr>
          <w:rFonts w:eastAsia="Malgun Gothic"/>
        </w:rPr>
      </w:pPr>
      <w:r w:rsidRPr="00F92F6B">
        <w:t xml:space="preserve">A </w:t>
      </w:r>
      <w:proofErr w:type="spellStart"/>
      <w:r w:rsidRPr="00F92F6B">
        <w:t>RedCap</w:t>
      </w:r>
      <w:proofErr w:type="spellEnd"/>
      <w:r w:rsidRPr="00F92F6B">
        <w:t xml:space="preserve"> UE has reduced capabilities with the intention to have lower complexity with respect to non-</w:t>
      </w:r>
      <w:proofErr w:type="spellStart"/>
      <w:r w:rsidRPr="00F92F6B">
        <w:t>RedCap</w:t>
      </w:r>
      <w:proofErr w:type="spellEnd"/>
      <w:r w:rsidRPr="00F92F6B">
        <w:t xml:space="preserve"> UEs. It is mandatory for a </w:t>
      </w:r>
      <w:proofErr w:type="spellStart"/>
      <w:r w:rsidRPr="00F92F6B">
        <w:t>RedCap</w:t>
      </w:r>
      <w:proofErr w:type="spellEnd"/>
      <w:r w:rsidRPr="00F92F6B">
        <w:t xml:space="preserve"> UE to support 20 MHz maximum UE channel bandwidth in FR1 and 100 MHz in FR2.</w:t>
      </w:r>
      <w:r w:rsidR="00FB1807" w:rsidRPr="00F92F6B">
        <w:t xml:space="preserve"> An </w:t>
      </w:r>
      <w:proofErr w:type="spellStart"/>
      <w:r w:rsidR="00FB1807" w:rsidRPr="00F92F6B">
        <w:t>eRedCap</w:t>
      </w:r>
      <w:proofErr w:type="spellEnd"/>
      <w:r w:rsidR="00FB1807" w:rsidRPr="00F92F6B">
        <w:t xml:space="preserve"> UE has further reduced capabilities with the intention to have lower complexity with respect to </w:t>
      </w:r>
      <w:proofErr w:type="spellStart"/>
      <w:r w:rsidR="00FB1807" w:rsidRPr="00F92F6B">
        <w:t>RedCap</w:t>
      </w:r>
      <w:proofErr w:type="spellEnd"/>
      <w:r w:rsidR="00FB1807" w:rsidRPr="00F92F6B">
        <w:t xml:space="preserve"> UEs. It is mandatory for an </w:t>
      </w:r>
      <w:proofErr w:type="spellStart"/>
      <w:r w:rsidR="00FB1807" w:rsidRPr="00F92F6B">
        <w:t>eRedCap</w:t>
      </w:r>
      <w:proofErr w:type="spellEnd"/>
      <w:r w:rsidR="00FB1807" w:rsidRPr="00F92F6B">
        <w:t xml:space="preserve"> UE to support reduced DL/UL peak data rate of 10 Mbps, with or without reduced baseband bandwidth of 5 MHz for unicast PDSCH/PUSCH in FR1.</w:t>
      </w:r>
    </w:p>
    <w:p w14:paraId="2FC2A4A1" w14:textId="788F162B" w:rsidR="005C04EF" w:rsidRPr="00F92F6B" w:rsidRDefault="005C04EF" w:rsidP="005C04EF">
      <w:pPr>
        <w:pStyle w:val="Heading3"/>
      </w:pPr>
      <w:bookmarkStart w:id="2172" w:name="_Toc219281118"/>
      <w:r w:rsidRPr="00F92F6B">
        <w:t>16.13.2</w:t>
      </w:r>
      <w:r w:rsidRPr="00F92F6B">
        <w:tab/>
        <w:t>Capabilities</w:t>
      </w:r>
      <w:bookmarkEnd w:id="2172"/>
    </w:p>
    <w:p w14:paraId="59328FE6" w14:textId="54C483F5" w:rsidR="005C04EF" w:rsidRPr="00F92F6B" w:rsidRDefault="005C04EF" w:rsidP="005C04EF">
      <w:r w:rsidRPr="00F92F6B">
        <w:t xml:space="preserve">CA, MR-DC, DAPS, </w:t>
      </w:r>
      <w:r w:rsidR="004E4A06" w:rsidRPr="00F92F6B">
        <w:t>NCR</w:t>
      </w:r>
      <w:r w:rsidRPr="00F92F6B">
        <w:t xml:space="preserve"> and IAB related capabilities are not supported by </w:t>
      </w:r>
      <w:r w:rsidR="00FB1807" w:rsidRPr="00F92F6B">
        <w:t>(e)</w:t>
      </w:r>
      <w:proofErr w:type="spellStart"/>
      <w:r w:rsidRPr="00F92F6B">
        <w:t>RedCap</w:t>
      </w:r>
      <w:proofErr w:type="spellEnd"/>
      <w:r w:rsidRPr="00F92F6B">
        <w:t xml:space="preserve"> UEs, as defined together with other limitations in TS 38.306 [11]. It is up to the network to prevent </w:t>
      </w:r>
      <w:r w:rsidR="00FB1807" w:rsidRPr="00F92F6B">
        <w:t>(e)</w:t>
      </w:r>
      <w:proofErr w:type="spellStart"/>
      <w:r w:rsidRPr="00F92F6B">
        <w:t>RedCap</w:t>
      </w:r>
      <w:proofErr w:type="spellEnd"/>
      <w:r w:rsidRPr="00F92F6B">
        <w:t xml:space="preserve"> UEs from using radio capabilities not intended for </w:t>
      </w:r>
      <w:r w:rsidR="00FB1807" w:rsidRPr="00F92F6B">
        <w:t>(e)</w:t>
      </w:r>
      <w:proofErr w:type="spellStart"/>
      <w:r w:rsidRPr="00F92F6B">
        <w:t>RedCap</w:t>
      </w:r>
      <w:proofErr w:type="spellEnd"/>
      <w:r w:rsidRPr="00F92F6B">
        <w:t xml:space="preserve"> UEs.</w:t>
      </w:r>
    </w:p>
    <w:p w14:paraId="03C75B7A" w14:textId="01C87453" w:rsidR="005C04EF" w:rsidRPr="00F92F6B" w:rsidRDefault="005C04EF" w:rsidP="005C04EF">
      <w:pPr>
        <w:pStyle w:val="Heading3"/>
      </w:pPr>
      <w:bookmarkStart w:id="2173" w:name="_Toc219281119"/>
      <w:r w:rsidRPr="00F92F6B">
        <w:t>16.13.3</w:t>
      </w:r>
      <w:r w:rsidRPr="00F92F6B">
        <w:tab/>
        <w:t>Identification, access and camping restrictions</w:t>
      </w:r>
      <w:bookmarkEnd w:id="2173"/>
    </w:p>
    <w:p w14:paraId="120D0089" w14:textId="41F249BE" w:rsidR="005C04EF" w:rsidRPr="00F92F6B" w:rsidRDefault="005C04EF" w:rsidP="005C04EF">
      <w:r w:rsidRPr="00F92F6B">
        <w:t xml:space="preserve">A </w:t>
      </w:r>
      <w:proofErr w:type="spellStart"/>
      <w:r w:rsidRPr="00F92F6B">
        <w:t>RedCap</w:t>
      </w:r>
      <w:proofErr w:type="spellEnd"/>
      <w:r w:rsidRPr="00F92F6B">
        <w:t xml:space="preserve"> UE can be identified by the network during Random Access procedure via MSG3/MSGA from a </w:t>
      </w:r>
      <w:proofErr w:type="spellStart"/>
      <w:r w:rsidRPr="00F92F6B">
        <w:t>RedCap</w:t>
      </w:r>
      <w:proofErr w:type="spellEnd"/>
      <w:r w:rsidRPr="00F92F6B">
        <w:t xml:space="preserve"> specific LCID(s) and optionally via MSG1/MSGA (PRACH occasion or PRACH preamble). </w:t>
      </w:r>
      <w:r w:rsidR="00FB1807" w:rsidRPr="00F92F6B">
        <w:t xml:space="preserve">An </w:t>
      </w:r>
      <w:proofErr w:type="spellStart"/>
      <w:r w:rsidR="00FB1807" w:rsidRPr="00F92F6B">
        <w:t>eRedCap</w:t>
      </w:r>
      <w:proofErr w:type="spellEnd"/>
      <w:r w:rsidR="00FB1807" w:rsidRPr="00F92F6B">
        <w:t xml:space="preserve"> UE can be identified by the network during Random Access procedure via MSG3/MSGA from an </w:t>
      </w:r>
      <w:proofErr w:type="spellStart"/>
      <w:r w:rsidR="00FB1807" w:rsidRPr="00F92F6B">
        <w:t>eRedCap</w:t>
      </w:r>
      <w:proofErr w:type="spellEnd"/>
      <w:r w:rsidR="00FB1807" w:rsidRPr="00F92F6B">
        <w:t xml:space="preserve"> specific LCID(s) and optionally via MSG1. </w:t>
      </w:r>
      <w:r w:rsidRPr="00F92F6B">
        <w:t xml:space="preserve">For </w:t>
      </w:r>
      <w:proofErr w:type="spellStart"/>
      <w:r w:rsidRPr="00F92F6B">
        <w:t>RedCap</w:t>
      </w:r>
      <w:proofErr w:type="spellEnd"/>
      <w:r w:rsidRPr="00F92F6B">
        <w:t xml:space="preserve"> UE identification via MSG1/MSGA, </w:t>
      </w:r>
      <w:proofErr w:type="spellStart"/>
      <w:r w:rsidRPr="00F92F6B">
        <w:t>RedCap</w:t>
      </w:r>
      <w:proofErr w:type="spellEnd"/>
      <w:r w:rsidRPr="00F92F6B">
        <w:t xml:space="preserve"> specific Random Access configuration may be configured by the network. </w:t>
      </w:r>
      <w:r w:rsidR="00FB1807" w:rsidRPr="00F92F6B">
        <w:t xml:space="preserve">For </w:t>
      </w:r>
      <w:proofErr w:type="spellStart"/>
      <w:r w:rsidR="00FB1807" w:rsidRPr="00F92F6B">
        <w:t>eRedCap</w:t>
      </w:r>
      <w:proofErr w:type="spellEnd"/>
      <w:r w:rsidR="00FB1807" w:rsidRPr="00F92F6B">
        <w:t xml:space="preserve"> UE identification via MSG1, </w:t>
      </w:r>
      <w:proofErr w:type="spellStart"/>
      <w:r w:rsidR="00FB1807" w:rsidRPr="00F92F6B">
        <w:t>eRedCap</w:t>
      </w:r>
      <w:proofErr w:type="spellEnd"/>
      <w:r w:rsidR="00FB1807" w:rsidRPr="00F92F6B">
        <w:t xml:space="preserve"> specific Random Access configuration may be configured by the network. </w:t>
      </w:r>
      <w:r w:rsidRPr="00F92F6B">
        <w:t>For MSG3/MSGA, a</w:t>
      </w:r>
      <w:r w:rsidR="00FB1807" w:rsidRPr="00F92F6B">
        <w:t>n</w:t>
      </w:r>
      <w:r w:rsidRPr="00F92F6B">
        <w:t xml:space="preserve"> </w:t>
      </w:r>
      <w:r w:rsidR="00FB1807" w:rsidRPr="00F92F6B">
        <w:t>(e)</w:t>
      </w:r>
      <w:proofErr w:type="spellStart"/>
      <w:r w:rsidRPr="00F92F6B">
        <w:t>RedCap</w:t>
      </w:r>
      <w:proofErr w:type="spellEnd"/>
      <w:r w:rsidRPr="00F92F6B">
        <w:t xml:space="preserve"> UE is identified by the dedicated LCID(s) indicated for CCCH identification (CCCH or CCCH1) regardless </w:t>
      </w:r>
      <w:r w:rsidR="00CF2DC8" w:rsidRPr="00F92F6B">
        <w:t>whether</w:t>
      </w:r>
      <w:r w:rsidRPr="00F92F6B">
        <w:t xml:space="preserve"> </w:t>
      </w:r>
      <w:r w:rsidR="00FB1807" w:rsidRPr="00F92F6B">
        <w:t>(e)</w:t>
      </w:r>
      <w:proofErr w:type="spellStart"/>
      <w:r w:rsidRPr="00F92F6B">
        <w:t>RedCap</w:t>
      </w:r>
      <w:proofErr w:type="spellEnd"/>
      <w:r w:rsidRPr="00F92F6B">
        <w:t xml:space="preserve"> specific Random Access configuration is configured by the network.</w:t>
      </w:r>
    </w:p>
    <w:p w14:paraId="17DA3780" w14:textId="4F1A0E5A" w:rsidR="005C04EF" w:rsidRPr="00F92F6B" w:rsidRDefault="00FB1807" w:rsidP="005C04EF">
      <w:r w:rsidRPr="00F92F6B">
        <w:t>(e)</w:t>
      </w:r>
      <w:proofErr w:type="spellStart"/>
      <w:r w:rsidR="005C04EF" w:rsidRPr="00F92F6B">
        <w:t>RedCap</w:t>
      </w:r>
      <w:proofErr w:type="spellEnd"/>
      <w:r w:rsidR="005C04EF" w:rsidRPr="00F92F6B">
        <w:t xml:space="preserve"> UEs with 1 Rx branch and 2 Rx branches can be allowed separately via system information. In addition, </w:t>
      </w:r>
      <w:r w:rsidRPr="00F92F6B">
        <w:t>(e)</w:t>
      </w:r>
      <w:proofErr w:type="spellStart"/>
      <w:r w:rsidR="005C04EF" w:rsidRPr="00F92F6B">
        <w:t>RedCap</w:t>
      </w:r>
      <w:proofErr w:type="spellEnd"/>
      <w:r w:rsidR="005C04EF" w:rsidRPr="00F92F6B">
        <w:t xml:space="preserve"> UEs </w:t>
      </w:r>
      <w:r w:rsidR="00594FCB" w:rsidRPr="00F92F6B">
        <w:t xml:space="preserve">in Half-Duplex FDD mode </w:t>
      </w:r>
      <w:r w:rsidR="005C04EF" w:rsidRPr="00F92F6B">
        <w:t xml:space="preserve">can be allowed via system information. A </w:t>
      </w:r>
      <w:proofErr w:type="spellStart"/>
      <w:r w:rsidR="005C04EF" w:rsidRPr="00F92F6B">
        <w:t>RedCap</w:t>
      </w:r>
      <w:proofErr w:type="spellEnd"/>
      <w:r w:rsidR="005C04EF" w:rsidRPr="00F92F6B">
        <w:t xml:space="preserve"> specific IFRI can be provided in SIB1, when absent, </w:t>
      </w:r>
      <w:proofErr w:type="spellStart"/>
      <w:r w:rsidR="005C04EF" w:rsidRPr="00F92F6B">
        <w:t>RedCap</w:t>
      </w:r>
      <w:proofErr w:type="spellEnd"/>
      <w:r w:rsidR="005C04EF" w:rsidRPr="00F92F6B">
        <w:t xml:space="preserve"> UEs access is not allowed. </w:t>
      </w:r>
      <w:r w:rsidRPr="00F92F6B">
        <w:t xml:space="preserve">An </w:t>
      </w:r>
      <w:proofErr w:type="spellStart"/>
      <w:r w:rsidRPr="00F92F6B">
        <w:t>eRedCap</w:t>
      </w:r>
      <w:proofErr w:type="spellEnd"/>
      <w:r w:rsidRPr="00F92F6B">
        <w:t xml:space="preserve"> specific IFRI can be provided in SIB1, when absent, </w:t>
      </w:r>
      <w:proofErr w:type="spellStart"/>
      <w:r w:rsidRPr="00F92F6B">
        <w:t>eRedCap</w:t>
      </w:r>
      <w:proofErr w:type="spellEnd"/>
      <w:r w:rsidRPr="00F92F6B">
        <w:t xml:space="preserve"> UEs access is not allowed. </w:t>
      </w:r>
      <w:r w:rsidR="005C04EF" w:rsidRPr="00F92F6B">
        <w:t xml:space="preserve">Information on which frequencies </w:t>
      </w:r>
      <w:r w:rsidR="00BE7FCB" w:rsidRPr="00F92F6B">
        <w:t>(e)</w:t>
      </w:r>
      <w:proofErr w:type="spellStart"/>
      <w:r w:rsidR="005C04EF" w:rsidRPr="00F92F6B">
        <w:t>RedCap</w:t>
      </w:r>
      <w:proofErr w:type="spellEnd"/>
      <w:r w:rsidR="005C04EF" w:rsidRPr="00F92F6B">
        <w:t xml:space="preserve"> UE access is allowed can be provided in system information.</w:t>
      </w:r>
    </w:p>
    <w:p w14:paraId="5E1B1D05" w14:textId="75BC1101" w:rsidR="004B60AC" w:rsidRPr="00F92F6B" w:rsidRDefault="004B60AC" w:rsidP="004B60AC">
      <w:r w:rsidRPr="00F92F6B">
        <w:t>A</w:t>
      </w:r>
      <w:r w:rsidR="00BE7FCB" w:rsidRPr="00F92F6B">
        <w:t>n</w:t>
      </w:r>
      <w:r w:rsidRPr="00F92F6B">
        <w:t xml:space="preserve"> </w:t>
      </w:r>
      <w:r w:rsidR="00FB1807" w:rsidRPr="00F92F6B">
        <w:t>(e)</w:t>
      </w:r>
      <w:proofErr w:type="spellStart"/>
      <w:r w:rsidRPr="00F92F6B">
        <w:t>RedCap</w:t>
      </w:r>
      <w:proofErr w:type="spellEnd"/>
      <w:r w:rsidRPr="00F92F6B">
        <w:t xml:space="preserve"> UE with 1 Rx branch applies the associated offset for broadcasted cell specific RSRP thresholds for random access, SDT, cell edge condition and cell (re)selection criterion as specified in TS 38.133 [13].</w:t>
      </w:r>
    </w:p>
    <w:p w14:paraId="76D27652" w14:textId="436A94CC" w:rsidR="00594FCB" w:rsidRPr="00F92F6B" w:rsidRDefault="00594FCB" w:rsidP="00D01F48">
      <w:pPr>
        <w:pStyle w:val="NO"/>
      </w:pPr>
      <w:r w:rsidRPr="00F92F6B">
        <w:t>NOTE:</w:t>
      </w:r>
      <w:r w:rsidRPr="00F92F6B">
        <w:tab/>
        <w:t>It is up to the E-UTRA network, if possible, to avoid handover attempts of a</w:t>
      </w:r>
      <w:r w:rsidR="00BE7FCB" w:rsidRPr="00F92F6B">
        <w:t>n</w:t>
      </w:r>
      <w:r w:rsidRPr="00F92F6B">
        <w:t xml:space="preserve"> </w:t>
      </w:r>
      <w:r w:rsidR="00BE7FCB" w:rsidRPr="00F92F6B">
        <w:t>(e)</w:t>
      </w:r>
      <w:proofErr w:type="spellStart"/>
      <w:r w:rsidRPr="00F92F6B">
        <w:t>RedCap</w:t>
      </w:r>
      <w:proofErr w:type="spellEnd"/>
      <w:r w:rsidRPr="00F92F6B">
        <w:t xml:space="preserve"> UE to a target NR cell not supporting </w:t>
      </w:r>
      <w:r w:rsidR="00BE7FCB" w:rsidRPr="00F92F6B">
        <w:t>(e)</w:t>
      </w:r>
      <w:proofErr w:type="spellStart"/>
      <w:r w:rsidRPr="00F92F6B">
        <w:t>RedCap</w:t>
      </w:r>
      <w:proofErr w:type="spellEnd"/>
      <w:r w:rsidR="001F76BB" w:rsidRPr="00F92F6B">
        <w:t xml:space="preserve"> as specified in TS 36.300 [2]</w:t>
      </w:r>
      <w:r w:rsidRPr="00F92F6B">
        <w:t xml:space="preserve">. It is up to the </w:t>
      </w:r>
      <w:r w:rsidR="00BE7FCB" w:rsidRPr="00F92F6B">
        <w:t>(e)</w:t>
      </w:r>
      <w:proofErr w:type="spellStart"/>
      <w:r w:rsidRPr="00F92F6B">
        <w:t>RedCap</w:t>
      </w:r>
      <w:proofErr w:type="spellEnd"/>
      <w:r w:rsidRPr="00F92F6B">
        <w:t xml:space="preserve"> UE implementation, if possible, to recover from handover attempts to a target NR cell not supporting </w:t>
      </w:r>
      <w:r w:rsidR="00BE7FCB" w:rsidRPr="00F92F6B">
        <w:t>(e)</w:t>
      </w:r>
      <w:proofErr w:type="spellStart"/>
      <w:r w:rsidRPr="00F92F6B">
        <w:t>RedCap</w:t>
      </w:r>
      <w:proofErr w:type="spellEnd"/>
      <w:r w:rsidRPr="00F92F6B">
        <w:t>.</w:t>
      </w:r>
    </w:p>
    <w:p w14:paraId="298FF807" w14:textId="272DE673" w:rsidR="005C04EF" w:rsidRPr="00F92F6B" w:rsidRDefault="005C04EF" w:rsidP="005C04EF">
      <w:pPr>
        <w:pStyle w:val="Heading3"/>
      </w:pPr>
      <w:bookmarkStart w:id="2174" w:name="_Toc219281120"/>
      <w:r w:rsidRPr="00F92F6B">
        <w:t>16.13.4</w:t>
      </w:r>
      <w:r w:rsidRPr="00F92F6B">
        <w:tab/>
        <w:t>RRM measurement relaxations</w:t>
      </w:r>
      <w:bookmarkEnd w:id="2174"/>
    </w:p>
    <w:p w14:paraId="132AE5CF" w14:textId="03266C71" w:rsidR="005C04EF" w:rsidRPr="00F92F6B" w:rsidRDefault="005C04EF" w:rsidP="005C04EF">
      <w:r w:rsidRPr="00F92F6B">
        <w:t>RRM measurement relaxation is enabled and disabled by the network. In RRC_IDLE and RRC_INACTIVE a</w:t>
      </w:r>
      <w:r w:rsidR="00BE7FCB" w:rsidRPr="00F92F6B">
        <w:t>n</w:t>
      </w:r>
      <w:r w:rsidRPr="00F92F6B">
        <w:t xml:space="preserve"> </w:t>
      </w:r>
      <w:r w:rsidR="00BE7FCB" w:rsidRPr="00F92F6B">
        <w:t>(e)</w:t>
      </w:r>
      <w:proofErr w:type="spellStart"/>
      <w:r w:rsidRPr="00F92F6B">
        <w:t>RedCap</w:t>
      </w:r>
      <w:proofErr w:type="spellEnd"/>
      <w:r w:rsidRPr="00F92F6B">
        <w:t xml:space="preserve"> UE is allowed to relax neighbour cell RRM measurements when the stationary criterion is met or when both stationary criterion and not-at-cell-edge criterion are met. Network may configure stationary criterion for a</w:t>
      </w:r>
      <w:r w:rsidR="00BE7FCB" w:rsidRPr="00F92F6B">
        <w:t>n</w:t>
      </w:r>
      <w:r w:rsidRPr="00F92F6B">
        <w:t xml:space="preserve"> </w:t>
      </w:r>
      <w:r w:rsidR="00BE7FCB" w:rsidRPr="00F92F6B">
        <w:t>(e)</w:t>
      </w:r>
      <w:proofErr w:type="spellStart"/>
      <w:r w:rsidR="00CF2DC8" w:rsidRPr="00F92F6B">
        <w:t>RedCap</w:t>
      </w:r>
      <w:proofErr w:type="spellEnd"/>
      <w:r w:rsidR="00CF2DC8" w:rsidRPr="00F92F6B">
        <w:t xml:space="preserve"> </w:t>
      </w:r>
      <w:r w:rsidRPr="00F92F6B">
        <w:t>UE in RRC_CONNECTED and the UE report</w:t>
      </w:r>
      <w:r w:rsidR="00AD7551" w:rsidRPr="00F92F6B">
        <w:t>s</w:t>
      </w:r>
      <w:r w:rsidRPr="00F92F6B">
        <w:t xml:space="preserve"> its RRM measurement relaxation </w:t>
      </w:r>
      <w:r w:rsidR="00AD7551" w:rsidRPr="00F92F6B">
        <w:t xml:space="preserve">fulfilment </w:t>
      </w:r>
      <w:r w:rsidRPr="00F92F6B">
        <w:t>status using UE Assistance Information when the stationarity criterion is met or no longer met.</w:t>
      </w:r>
    </w:p>
    <w:p w14:paraId="0B4AF5AF" w14:textId="0F94D884" w:rsidR="005C04EF" w:rsidRPr="00F92F6B" w:rsidRDefault="005C04EF" w:rsidP="005C04EF">
      <w:pPr>
        <w:pStyle w:val="Heading3"/>
      </w:pPr>
      <w:bookmarkStart w:id="2175" w:name="_Toc219281121"/>
      <w:r w:rsidRPr="00F92F6B">
        <w:t>16.13.5</w:t>
      </w:r>
      <w:r w:rsidRPr="00F92F6B">
        <w:tab/>
        <w:t>BWP operation</w:t>
      </w:r>
      <w:bookmarkEnd w:id="2175"/>
    </w:p>
    <w:p w14:paraId="55C00115" w14:textId="3E989EB6" w:rsidR="005C04EF" w:rsidRPr="00F92F6B" w:rsidRDefault="005C04EF" w:rsidP="005C04EF">
      <w:r w:rsidRPr="00F92F6B">
        <w:t>A</w:t>
      </w:r>
      <w:r w:rsidR="00BE7FCB" w:rsidRPr="00F92F6B">
        <w:t>n</w:t>
      </w:r>
      <w:r w:rsidRPr="00F92F6B">
        <w:t xml:space="preserve"> </w:t>
      </w:r>
      <w:r w:rsidR="00BE7FCB" w:rsidRPr="00F92F6B">
        <w:t>(e)</w:t>
      </w:r>
      <w:proofErr w:type="spellStart"/>
      <w:r w:rsidRPr="00F92F6B">
        <w:t>RedCap</w:t>
      </w:r>
      <w:proofErr w:type="spellEnd"/>
      <w:r w:rsidRPr="00F92F6B">
        <w:t xml:space="preserve"> UE </w:t>
      </w:r>
      <w:r w:rsidR="004B60AC" w:rsidRPr="00F92F6B">
        <w:t xml:space="preserve">in RRC_IDLE or RRC_INACTIVE </w:t>
      </w:r>
      <w:r w:rsidRPr="00F92F6B">
        <w:t xml:space="preserve">monitors paging only in an initial BWP (default or </w:t>
      </w:r>
      <w:proofErr w:type="spellStart"/>
      <w:r w:rsidRPr="00F92F6B">
        <w:t>RedCap</w:t>
      </w:r>
      <w:proofErr w:type="spellEnd"/>
      <w:r w:rsidRPr="00F92F6B">
        <w:t xml:space="preserve"> specific) associated with CD-SSB and performs cell (re-)selection and </w:t>
      </w:r>
      <w:r w:rsidR="00594FCB" w:rsidRPr="00F92F6B">
        <w:t xml:space="preserve">related </w:t>
      </w:r>
      <w:r w:rsidRPr="00F92F6B">
        <w:t xml:space="preserve">measurements on the CD-SSB. If a </w:t>
      </w:r>
      <w:proofErr w:type="spellStart"/>
      <w:r w:rsidRPr="00F92F6B">
        <w:t>RedCap</w:t>
      </w:r>
      <w:proofErr w:type="spellEnd"/>
      <w:r w:rsidRPr="00F92F6B">
        <w:t>-specific initial UL BWP is configured</w:t>
      </w:r>
      <w:r w:rsidR="00594FCB" w:rsidRPr="00F92F6B">
        <w:t xml:space="preserve"> and NUL is selected</w:t>
      </w:r>
      <w:r w:rsidRPr="00F92F6B">
        <w:t xml:space="preserve">, </w:t>
      </w:r>
      <w:r w:rsidR="00BE7FCB" w:rsidRPr="00F92F6B">
        <w:t>(e)</w:t>
      </w:r>
      <w:proofErr w:type="spellStart"/>
      <w:r w:rsidRPr="00F92F6B">
        <w:t>RedCap</w:t>
      </w:r>
      <w:proofErr w:type="spellEnd"/>
      <w:r w:rsidRPr="00F92F6B">
        <w:t xml:space="preserve"> UEs shall use only the </w:t>
      </w:r>
      <w:proofErr w:type="spellStart"/>
      <w:r w:rsidRPr="00F92F6B">
        <w:t>RedCap</w:t>
      </w:r>
      <w:proofErr w:type="spellEnd"/>
      <w:r w:rsidRPr="00F92F6B">
        <w:t>-specific initial UL BWP to perform RACH</w:t>
      </w:r>
      <w:r w:rsidR="00481A80" w:rsidRPr="00F92F6B">
        <w:t xml:space="preserve"> procedure in RRC_IDLE and RRC_INACTIVE or to perform CG-SDT procedure (as described in clause 18.0) in RRC_INACTIVE</w:t>
      </w:r>
      <w:r w:rsidRPr="00F92F6B">
        <w:t>.</w:t>
      </w:r>
    </w:p>
    <w:p w14:paraId="786ABE75" w14:textId="7268F88C" w:rsidR="00481A80" w:rsidRPr="00F92F6B" w:rsidRDefault="005C04EF" w:rsidP="00481A80">
      <w:r w:rsidRPr="00F92F6B">
        <w:t>A</w:t>
      </w:r>
      <w:r w:rsidR="00BE7FCB" w:rsidRPr="00F92F6B">
        <w:t>n</w:t>
      </w:r>
      <w:r w:rsidRPr="00F92F6B">
        <w:t xml:space="preserve"> </w:t>
      </w:r>
      <w:r w:rsidR="00BE7FCB" w:rsidRPr="00F92F6B">
        <w:t>(e)</w:t>
      </w:r>
      <w:proofErr w:type="spellStart"/>
      <w:r w:rsidRPr="00F92F6B">
        <w:t>RedCap</w:t>
      </w:r>
      <w:proofErr w:type="spellEnd"/>
      <w:r w:rsidRPr="00F92F6B">
        <w:t xml:space="preserve"> UE may be configured with multiple NCD-SSBs provided that each BWP is configured with at most one SSB. </w:t>
      </w:r>
      <w:r w:rsidR="00CF2DC8" w:rsidRPr="00F92F6B">
        <w:t>NCD-SSB may be configured for a</w:t>
      </w:r>
      <w:r w:rsidR="00BE7FCB" w:rsidRPr="00F92F6B">
        <w:t>n</w:t>
      </w:r>
      <w:r w:rsidR="00CF2DC8" w:rsidRPr="00F92F6B">
        <w:t xml:space="preserve"> </w:t>
      </w:r>
      <w:r w:rsidR="00BE7FCB" w:rsidRPr="00F92F6B">
        <w:t>(e)</w:t>
      </w:r>
      <w:proofErr w:type="spellStart"/>
      <w:r w:rsidR="00CF2DC8" w:rsidRPr="00F92F6B">
        <w:t>RedCap</w:t>
      </w:r>
      <w:proofErr w:type="spellEnd"/>
      <w:r w:rsidR="00CF2DC8" w:rsidRPr="00F92F6B">
        <w:t xml:space="preserve"> UE in RRC_CONNECTED</w:t>
      </w:r>
      <w:r w:rsidRPr="00F92F6B">
        <w:t xml:space="preserve"> to perform RLM, BFD, and </w:t>
      </w:r>
      <w:r w:rsidR="00CF2DC8" w:rsidRPr="00F92F6B">
        <w:t>RRM</w:t>
      </w:r>
      <w:r w:rsidRPr="00F92F6B">
        <w:t xml:space="preserve"> measurements </w:t>
      </w:r>
      <w:r w:rsidR="004B60AC" w:rsidRPr="00F92F6B">
        <w:t xml:space="preserve">and RA resource selection </w:t>
      </w:r>
      <w:r w:rsidRPr="00F92F6B">
        <w:t>when the active BWP does not contain CD-SSB.</w:t>
      </w:r>
    </w:p>
    <w:p w14:paraId="2C5859C0" w14:textId="5FDB0BCC" w:rsidR="005C04EF" w:rsidRPr="00F92F6B" w:rsidRDefault="00481A80" w:rsidP="00481A80">
      <w:r w:rsidRPr="00F92F6B">
        <w:t>A</w:t>
      </w:r>
      <w:r w:rsidR="00BE7FCB" w:rsidRPr="00F92F6B">
        <w:t>n</w:t>
      </w:r>
      <w:r w:rsidRPr="00F92F6B">
        <w:t xml:space="preserve"> </w:t>
      </w:r>
      <w:r w:rsidR="00BE7FCB" w:rsidRPr="00F92F6B">
        <w:t>(e)</w:t>
      </w:r>
      <w:proofErr w:type="spellStart"/>
      <w:r w:rsidRPr="00F92F6B">
        <w:t>RedCap</w:t>
      </w:r>
      <w:proofErr w:type="spellEnd"/>
      <w:r w:rsidRPr="00F92F6B">
        <w:t xml:space="preserve"> UE may be configured with NCD-SSB for a </w:t>
      </w:r>
      <w:proofErr w:type="spellStart"/>
      <w:r w:rsidRPr="00F92F6B">
        <w:t>RedCap</w:t>
      </w:r>
      <w:proofErr w:type="spellEnd"/>
      <w:r w:rsidRPr="00F92F6B">
        <w:t xml:space="preserve">-specific initial DL BWP to perform SDT procedure in RRC_INACTIVE (as described in clause 18.0) in case the </w:t>
      </w:r>
      <w:proofErr w:type="spellStart"/>
      <w:r w:rsidRPr="00F92F6B">
        <w:t>RedCap</w:t>
      </w:r>
      <w:proofErr w:type="spellEnd"/>
      <w:r w:rsidRPr="00F92F6B">
        <w:t>-specific initial DL BWP does not contain CD-SSB.</w:t>
      </w:r>
    </w:p>
    <w:p w14:paraId="752C2E19" w14:textId="51D509A2" w:rsidR="00174110" w:rsidRPr="00F92F6B" w:rsidRDefault="00EE3772" w:rsidP="00174110">
      <w:pPr>
        <w:pStyle w:val="Heading2"/>
      </w:pPr>
      <w:bookmarkStart w:id="2176" w:name="_Toc219281122"/>
      <w:r w:rsidRPr="00F92F6B">
        <w:t>16.14</w:t>
      </w:r>
      <w:r w:rsidR="00174110" w:rsidRPr="00F92F6B">
        <w:tab/>
        <w:t>Non-Terrestrial Networks</w:t>
      </w:r>
      <w:bookmarkEnd w:id="2176"/>
    </w:p>
    <w:p w14:paraId="3AF172E3" w14:textId="0B4F3467" w:rsidR="00174110" w:rsidRPr="00F92F6B" w:rsidRDefault="00EE3772" w:rsidP="00EE3772">
      <w:pPr>
        <w:pStyle w:val="Heading3"/>
      </w:pPr>
      <w:bookmarkStart w:id="2177" w:name="_Toc219281123"/>
      <w:r w:rsidRPr="00F92F6B">
        <w:t>16.14.1</w:t>
      </w:r>
      <w:r w:rsidRPr="00F92F6B">
        <w:tab/>
      </w:r>
      <w:r w:rsidR="00174110" w:rsidRPr="00F92F6B">
        <w:t>Overview</w:t>
      </w:r>
      <w:bookmarkEnd w:id="2177"/>
    </w:p>
    <w:p w14:paraId="5BD14767" w14:textId="417911D9" w:rsidR="00174110" w:rsidRPr="00F92F6B" w:rsidRDefault="00174110" w:rsidP="00174110">
      <w:r w:rsidRPr="00F92F6B">
        <w:t>Figure</w:t>
      </w:r>
      <w:r w:rsidR="00974F65" w:rsidRPr="00F92F6B">
        <w:t>s</w:t>
      </w:r>
      <w:r w:rsidRPr="00F92F6B">
        <w:t xml:space="preserve"> </w:t>
      </w:r>
      <w:r w:rsidR="00EE3772" w:rsidRPr="00F92F6B">
        <w:t>16.14</w:t>
      </w:r>
      <w:r w:rsidR="00832431" w:rsidRPr="00F92F6B">
        <w:t>.1</w:t>
      </w:r>
      <w:r w:rsidRPr="00F92F6B">
        <w:t xml:space="preserve">-1 </w:t>
      </w:r>
      <w:r w:rsidR="00974F65" w:rsidRPr="00F92F6B">
        <w:t xml:space="preserve">and 16.14.1-2 </w:t>
      </w:r>
      <w:r w:rsidRPr="00F92F6B">
        <w:t>below illustrate example</w:t>
      </w:r>
      <w:r w:rsidR="00974F65" w:rsidRPr="00F92F6B">
        <w:t>s</w:t>
      </w:r>
      <w:r w:rsidRPr="00F92F6B">
        <w:t xml:space="preserve"> of a Non-Terrestrial Network (NTN) providing non-terrestrial NR access to the UE by means of an NTN payload and an NTN Gateway, depicting a service link between the NTN payload an</w:t>
      </w:r>
      <w:r w:rsidR="0022566B" w:rsidRPr="00F92F6B">
        <w:t>d</w:t>
      </w:r>
      <w:r w:rsidRPr="00F92F6B">
        <w:t xml:space="preserve"> a UE, and a feeder link between the NTN Gateway and the NTN payload.</w:t>
      </w:r>
      <w:r w:rsidR="00974F65" w:rsidRPr="00F92F6B">
        <w:t xml:space="preserve"> In Figure 16.14.1-1, the payload is transparent; in Figure 16.14.1-</w:t>
      </w:r>
      <w:r w:rsidR="00493596" w:rsidRPr="00F92F6B">
        <w:t>2</w:t>
      </w:r>
      <w:r w:rsidR="00974F65" w:rsidRPr="00F92F6B">
        <w:t xml:space="preserve"> the payload is regenerative and hosts a </w:t>
      </w:r>
      <w:proofErr w:type="spellStart"/>
      <w:r w:rsidR="00974F65" w:rsidRPr="00F92F6B">
        <w:t>gNB</w:t>
      </w:r>
      <w:proofErr w:type="spellEnd"/>
      <w:r w:rsidR="00974F65" w:rsidRPr="00F92F6B">
        <w:t>.</w:t>
      </w:r>
    </w:p>
    <w:p w14:paraId="06AD2B90" w14:textId="77777777" w:rsidR="00174110" w:rsidRPr="00F92F6B" w:rsidRDefault="00174110" w:rsidP="00D62AC1">
      <w:pPr>
        <w:pStyle w:val="TH"/>
      </w:pPr>
      <w:r w:rsidRPr="00F92F6B">
        <w:object w:dxaOrig="3240" w:dyaOrig="6435" w14:anchorId="2739F301">
          <v:shape id="_x0000_i1132" type="#_x0000_t75" style="width:162pt;height:321.75pt" o:ole="">
            <v:imagedata r:id="rId228" o:title=""/>
          </v:shape>
          <o:OLEObject Type="Embed" ProgID="Visio.Drawing.15" ShapeID="_x0000_i1132" DrawAspect="Content" ObjectID="_1829898722" r:id="rId229"/>
        </w:object>
      </w:r>
    </w:p>
    <w:p w14:paraId="3C6CF16E" w14:textId="1E63275C" w:rsidR="00174110" w:rsidRPr="00F92F6B" w:rsidRDefault="00174110" w:rsidP="00D62AC1">
      <w:pPr>
        <w:pStyle w:val="TF"/>
      </w:pPr>
      <w:r w:rsidRPr="00F92F6B">
        <w:rPr>
          <w:rFonts w:eastAsia="SimSun"/>
        </w:rPr>
        <w:t xml:space="preserve">Figure </w:t>
      </w:r>
      <w:r w:rsidR="00EE3772" w:rsidRPr="00F92F6B">
        <w:rPr>
          <w:rFonts w:eastAsia="SimSun"/>
        </w:rPr>
        <w:t>16.14</w:t>
      </w:r>
      <w:r w:rsidR="00B753B0" w:rsidRPr="00F92F6B">
        <w:rPr>
          <w:rFonts w:eastAsia="SimSun"/>
        </w:rPr>
        <w:t>.1</w:t>
      </w:r>
      <w:r w:rsidRPr="00F92F6B">
        <w:rPr>
          <w:rFonts w:eastAsia="SimSun"/>
        </w:rPr>
        <w:t>-1: Overall illustration of an NTN</w:t>
      </w:r>
      <w:r w:rsidR="00974F65" w:rsidRPr="00F92F6B">
        <w:t xml:space="preserve"> with transparent payload</w:t>
      </w:r>
    </w:p>
    <w:p w14:paraId="6F00656E" w14:textId="77777777" w:rsidR="00974F65" w:rsidRPr="00F92F6B" w:rsidRDefault="00974F65" w:rsidP="00974F65">
      <w:pPr>
        <w:pStyle w:val="TH"/>
        <w:rPr>
          <w:noProof/>
        </w:rPr>
      </w:pPr>
      <w:r w:rsidRPr="00F92F6B">
        <w:rPr>
          <w:noProof/>
        </w:rPr>
        <w:object w:dxaOrig="7668" w:dyaOrig="6732" w14:anchorId="582D741E">
          <v:shape id="_x0000_i1133" type="#_x0000_t75" alt="" style="width:381.75pt;height:338.25pt" o:ole="">
            <v:imagedata r:id="rId230" o:title=""/>
          </v:shape>
          <o:OLEObject Type="Embed" ProgID="Visio.Drawing.15" ShapeID="_x0000_i1133" DrawAspect="Content" ObjectID="_1829898723" r:id="rId231"/>
        </w:object>
      </w:r>
    </w:p>
    <w:p w14:paraId="13063C54" w14:textId="5CAE80CE" w:rsidR="00974F65" w:rsidRPr="00F92F6B" w:rsidRDefault="00974F65" w:rsidP="00DA6E71">
      <w:pPr>
        <w:pStyle w:val="TF"/>
      </w:pPr>
      <w:r w:rsidRPr="00F92F6B">
        <w:t>Figure 16.14.1-</w:t>
      </w:r>
      <w:r w:rsidR="00493596" w:rsidRPr="00F92F6B">
        <w:t>2</w:t>
      </w:r>
      <w:r w:rsidRPr="00F92F6B">
        <w:t xml:space="preserve">: Overall illustration of an NTN with regenerative payload hosting a </w:t>
      </w:r>
      <w:proofErr w:type="spellStart"/>
      <w:r w:rsidRPr="00F92F6B">
        <w:t>gNB</w:t>
      </w:r>
      <w:proofErr w:type="spellEnd"/>
    </w:p>
    <w:p w14:paraId="3A76D2B1" w14:textId="2D9049E9" w:rsidR="00174110" w:rsidRPr="00F92F6B" w:rsidRDefault="00174110" w:rsidP="00974F65">
      <w:pPr>
        <w:pStyle w:val="NO"/>
      </w:pPr>
      <w:r w:rsidRPr="00F92F6B">
        <w:t>NOTE</w:t>
      </w:r>
      <w:r w:rsidR="00EE3772" w:rsidRPr="00F92F6B">
        <w:t xml:space="preserve"> 1</w:t>
      </w:r>
      <w:r w:rsidRPr="00F92F6B">
        <w:t>:</w:t>
      </w:r>
      <w:r w:rsidR="00EE3772" w:rsidRPr="00F92F6B">
        <w:tab/>
      </w:r>
      <w:r w:rsidRPr="00F92F6B">
        <w:t xml:space="preserve">Figure </w:t>
      </w:r>
      <w:r w:rsidR="00EE3772" w:rsidRPr="00F92F6B">
        <w:t>16.14</w:t>
      </w:r>
      <w:r w:rsidR="00736A71" w:rsidRPr="00F92F6B">
        <w:t>.1</w:t>
      </w:r>
      <w:r w:rsidRPr="00F92F6B">
        <w:t>-1</w:t>
      </w:r>
      <w:r w:rsidR="00974F65" w:rsidRPr="00F92F6B">
        <w:t xml:space="preserve"> and 16.14.1-2</w:t>
      </w:r>
      <w:r w:rsidRPr="00F92F6B">
        <w:t xml:space="preserve"> illustrate an NTN; RAN4 aspects are out of scope.</w:t>
      </w:r>
    </w:p>
    <w:p w14:paraId="7B7D9FF2" w14:textId="00269598" w:rsidR="00174110" w:rsidRPr="00F92F6B" w:rsidRDefault="00174110" w:rsidP="00174110">
      <w:r w:rsidRPr="00F92F6B">
        <w:t xml:space="preserve">The </w:t>
      </w:r>
      <w:r w:rsidR="00FA2718" w:rsidRPr="00F92F6B">
        <w:t xml:space="preserve">transparent </w:t>
      </w:r>
      <w:r w:rsidRPr="00F92F6B">
        <w:t xml:space="preserve">NTN payload transparently forwards the radio protocol received from the UE (via the service link) to the NTN Gateway (via the feeder link) and vice-versa. </w:t>
      </w:r>
      <w:r w:rsidR="00974F65" w:rsidRPr="00F92F6B">
        <w:t xml:space="preserve">The regenerative </w:t>
      </w:r>
      <w:r w:rsidR="00FA2718" w:rsidRPr="00F92F6B">
        <w:t xml:space="preserve">NTN </w:t>
      </w:r>
      <w:r w:rsidR="00974F65" w:rsidRPr="00F92F6B">
        <w:t xml:space="preserve">payload terminates the </w:t>
      </w:r>
      <w:proofErr w:type="spellStart"/>
      <w:r w:rsidR="00974F65" w:rsidRPr="00F92F6B">
        <w:t>Uu</w:t>
      </w:r>
      <w:proofErr w:type="spellEnd"/>
      <w:r w:rsidR="00974F65" w:rsidRPr="00F92F6B">
        <w:t xml:space="preserve"> (via the service link), NG and </w:t>
      </w:r>
      <w:proofErr w:type="spellStart"/>
      <w:r w:rsidR="00974F65" w:rsidRPr="00F92F6B">
        <w:t>Xn</w:t>
      </w:r>
      <w:proofErr w:type="spellEnd"/>
      <w:r w:rsidR="00974F65" w:rsidRPr="00F92F6B">
        <w:t xml:space="preserve"> interfaces. </w:t>
      </w:r>
      <w:r w:rsidRPr="00F92F6B">
        <w:t>The following connectivity is supported by the NTN payload:</w:t>
      </w:r>
    </w:p>
    <w:p w14:paraId="1D6E0A57" w14:textId="4F6FB6C9" w:rsidR="00174110" w:rsidRPr="00F92F6B" w:rsidRDefault="00174110" w:rsidP="00D62AC1">
      <w:pPr>
        <w:pStyle w:val="B1"/>
      </w:pPr>
      <w:r w:rsidRPr="00F92F6B">
        <w:t>-</w:t>
      </w:r>
      <w:r w:rsidRPr="00F92F6B">
        <w:tab/>
        <w:t>A</w:t>
      </w:r>
      <w:r w:rsidR="00CB27B0" w:rsidRPr="00F92F6B">
        <w:t>n</w:t>
      </w:r>
      <w:r w:rsidRPr="00F92F6B">
        <w:t xml:space="preserve"> </w:t>
      </w:r>
      <w:r w:rsidR="003D2FFF" w:rsidRPr="00F92F6B">
        <w:t>NTN gateway</w:t>
      </w:r>
      <w:r w:rsidRPr="00F92F6B">
        <w:t xml:space="preserve"> may serve multiple NTN payloads;</w:t>
      </w:r>
    </w:p>
    <w:p w14:paraId="218F7629" w14:textId="51EDBC8B" w:rsidR="00174110" w:rsidRPr="00F92F6B" w:rsidRDefault="00174110" w:rsidP="00D62AC1">
      <w:pPr>
        <w:pStyle w:val="B1"/>
      </w:pPr>
      <w:r w:rsidRPr="00F92F6B">
        <w:t>-</w:t>
      </w:r>
      <w:r w:rsidRPr="00F92F6B">
        <w:tab/>
        <w:t xml:space="preserve">An NTN payload may be served by multiple </w:t>
      </w:r>
      <w:r w:rsidR="003D2FFF" w:rsidRPr="00F92F6B">
        <w:t>NTN gateway</w:t>
      </w:r>
      <w:r w:rsidR="000D6DC4" w:rsidRPr="00F92F6B">
        <w:t>s</w:t>
      </w:r>
      <w:r w:rsidRPr="00F92F6B">
        <w:t>.</w:t>
      </w:r>
    </w:p>
    <w:p w14:paraId="1828E0F1" w14:textId="77777777" w:rsidR="00974F65" w:rsidRPr="00F92F6B" w:rsidRDefault="00174110" w:rsidP="00974F65">
      <w:pPr>
        <w:pStyle w:val="NO"/>
      </w:pPr>
      <w:r w:rsidRPr="00F92F6B">
        <w:t>NOTE</w:t>
      </w:r>
      <w:r w:rsidR="00EE3772" w:rsidRPr="00F92F6B">
        <w:t xml:space="preserve"> 2</w:t>
      </w:r>
      <w:r w:rsidRPr="00F92F6B">
        <w:t>:</w:t>
      </w:r>
      <w:r w:rsidRPr="00F92F6B">
        <w:tab/>
        <w:t xml:space="preserve">In this release, the </w:t>
      </w:r>
      <w:r w:rsidR="00974F65" w:rsidRPr="00F92F6B">
        <w:t xml:space="preserve">transparent </w:t>
      </w:r>
      <w:r w:rsidRPr="00F92F6B">
        <w:t>NTN-payload may change the carrier frequency, before re-transmitting it on the service link, and vice versa (respectively on the feeder link).</w:t>
      </w:r>
    </w:p>
    <w:p w14:paraId="17B4D279" w14:textId="734A36B8" w:rsidR="00174110" w:rsidRPr="00F92F6B" w:rsidRDefault="00974F65" w:rsidP="00DA6E71">
      <w:r w:rsidRPr="00F92F6B">
        <w:t>The following connectivity is supported by the NTN regenerative payload:</w:t>
      </w:r>
    </w:p>
    <w:p w14:paraId="536B050E" w14:textId="77777777" w:rsidR="00974F65" w:rsidRPr="00F92F6B" w:rsidRDefault="00974F65" w:rsidP="00974F65">
      <w:pPr>
        <w:pStyle w:val="B1"/>
      </w:pPr>
      <w:r w:rsidRPr="00F92F6B">
        <w:t>-</w:t>
      </w:r>
      <w:r w:rsidRPr="00F92F6B">
        <w:tab/>
        <w:t>A regenerative NTN payload may terminate one or more inter-satellite links toward other regenerative payloads.</w:t>
      </w:r>
    </w:p>
    <w:p w14:paraId="0EFB1BB1" w14:textId="00EDFEC2" w:rsidR="00174110" w:rsidRPr="00F92F6B" w:rsidRDefault="00174110" w:rsidP="00174110">
      <w:r w:rsidRPr="00F92F6B">
        <w:t>For NTN, the following applies in addition to Network Identities as described in clause 8.2:</w:t>
      </w:r>
    </w:p>
    <w:p w14:paraId="5261FD76" w14:textId="0549B7E1" w:rsidR="00174110" w:rsidRPr="00F92F6B" w:rsidRDefault="00174110" w:rsidP="00174110">
      <w:pPr>
        <w:pStyle w:val="B1"/>
      </w:pPr>
      <w:r w:rsidRPr="00F92F6B">
        <w:t>-</w:t>
      </w:r>
      <w:r w:rsidRPr="00F92F6B">
        <w:tab/>
        <w:t>A Tracking Area corresponds to a fixed geographical area. Any respective mapping is configured in the RAN;</w:t>
      </w:r>
    </w:p>
    <w:p w14:paraId="14457F7F" w14:textId="1C923A45" w:rsidR="00174110" w:rsidRPr="00F92F6B" w:rsidRDefault="00174110" w:rsidP="005B6959">
      <w:pPr>
        <w:pStyle w:val="B1"/>
      </w:pPr>
      <w:bookmarkStart w:id="2178" w:name="_MCCTEMPBM_CRPT83880055___2"/>
      <w:r w:rsidRPr="00F92F6B">
        <w:t>-</w:t>
      </w:r>
      <w:r w:rsidRPr="00F92F6B">
        <w:tab/>
        <w:t xml:space="preserve">A Mapped Cell ID as specified in clause </w:t>
      </w:r>
      <w:r w:rsidR="00EE3772" w:rsidRPr="00F92F6B">
        <w:t>16.14</w:t>
      </w:r>
      <w:r w:rsidRPr="00F92F6B">
        <w:t>.5.</w:t>
      </w:r>
    </w:p>
    <w:bookmarkEnd w:id="2178"/>
    <w:p w14:paraId="6A80C25C" w14:textId="42CF53E0" w:rsidR="00174110" w:rsidRPr="00F92F6B" w:rsidRDefault="00A27A74" w:rsidP="00174110">
      <w:r w:rsidRPr="00F92F6B">
        <w:t>NTN can be deployed to provide coverage with earth-moving cell, quasi-earth</w:t>
      </w:r>
      <w:r w:rsidRPr="00F92F6B">
        <w:rPr>
          <w:rFonts w:eastAsia="SimSun"/>
        </w:rPr>
        <w:t>-</w:t>
      </w:r>
      <w:r w:rsidRPr="00F92F6B">
        <w:t>fixed cell and earth</w:t>
      </w:r>
      <w:r w:rsidRPr="00F92F6B">
        <w:rPr>
          <w:rFonts w:eastAsia="SimSun"/>
        </w:rPr>
        <w:t>-</w:t>
      </w:r>
      <w:r w:rsidRPr="00F92F6B">
        <w:t>fixed cell which are supported respectively by the following t</w:t>
      </w:r>
      <w:r w:rsidR="00174110" w:rsidRPr="00F92F6B">
        <w:t>hree types of service link</w:t>
      </w:r>
      <w:r w:rsidR="00EE3772" w:rsidRPr="00F92F6B">
        <w:t>:</w:t>
      </w:r>
    </w:p>
    <w:p w14:paraId="6EC29A5B" w14:textId="60924F9F" w:rsidR="00EE3772" w:rsidRPr="00F92F6B" w:rsidRDefault="00EE3772" w:rsidP="00D62AC1">
      <w:pPr>
        <w:pStyle w:val="B1"/>
      </w:pPr>
      <w:r w:rsidRPr="00F92F6B">
        <w:t>-</w:t>
      </w:r>
      <w:r w:rsidRPr="00F92F6B">
        <w:tab/>
        <w:t>Earth-fixed: provisioned by beam(s) continuously covering the same geographical areas all the time (e.g., the case of GSO satellites);</w:t>
      </w:r>
    </w:p>
    <w:p w14:paraId="3AA8927D" w14:textId="1DEE5CCA" w:rsidR="00EE3772" w:rsidRPr="00F92F6B" w:rsidRDefault="00EE3772" w:rsidP="00D62AC1">
      <w:pPr>
        <w:pStyle w:val="B1"/>
      </w:pPr>
      <w:r w:rsidRPr="00F92F6B">
        <w:t>-</w:t>
      </w:r>
      <w:r w:rsidRPr="00F92F6B">
        <w:tab/>
        <w:t>Quasi-Earth-fixed: provisioned by beam(s) covering one geographic area for a limited period and a different geographic area during another period (e.g., the case of NGSO satellites generating steerable beams);</w:t>
      </w:r>
    </w:p>
    <w:p w14:paraId="3D4F199B" w14:textId="50EEF64C" w:rsidR="00EE3772" w:rsidRPr="00F92F6B" w:rsidRDefault="00EE3772" w:rsidP="00D62AC1">
      <w:pPr>
        <w:pStyle w:val="B1"/>
      </w:pPr>
      <w:r w:rsidRPr="00F92F6B">
        <w:t>-</w:t>
      </w:r>
      <w:r w:rsidRPr="00F92F6B">
        <w:tab/>
        <w:t>Earth-moving: provisioned by beam(s) whose coverage area slides over the Earth surface (e.g., the case of NGSO satellites generating fixed or non-steerable beams).</w:t>
      </w:r>
    </w:p>
    <w:p w14:paraId="3B5A2A0F" w14:textId="00942898" w:rsidR="00174110" w:rsidRPr="00F92F6B" w:rsidRDefault="00174110" w:rsidP="00174110">
      <w:pPr>
        <w:rPr>
          <w:rFonts w:eastAsia="SimSun"/>
        </w:rPr>
      </w:pPr>
      <w:r w:rsidRPr="00F92F6B">
        <w:t>With</w:t>
      </w:r>
      <w:r w:rsidRPr="00F92F6B">
        <w:rPr>
          <w:rFonts w:eastAsia="SimSun"/>
        </w:rPr>
        <w:t xml:space="preserve"> NGSO satellites, the </w:t>
      </w:r>
      <w:proofErr w:type="spellStart"/>
      <w:r w:rsidRPr="00F92F6B">
        <w:t>gNB</w:t>
      </w:r>
      <w:proofErr w:type="spellEnd"/>
      <w:r w:rsidRPr="00F92F6B">
        <w:t xml:space="preserve"> can provide either quasi-Earth-fixed </w:t>
      </w:r>
      <w:r w:rsidR="003D2FFF" w:rsidRPr="00F92F6B">
        <w:t>service link</w:t>
      </w:r>
      <w:r w:rsidRPr="00F92F6B">
        <w:t xml:space="preserve"> or Earth-moving </w:t>
      </w:r>
      <w:r w:rsidR="003D2FFF" w:rsidRPr="00F92F6B">
        <w:t>service link</w:t>
      </w:r>
      <w:r w:rsidRPr="00F92F6B">
        <w:t xml:space="preserve">, while </w:t>
      </w:r>
      <w:proofErr w:type="spellStart"/>
      <w:r w:rsidRPr="00F92F6B">
        <w:t>gNB</w:t>
      </w:r>
      <w:proofErr w:type="spellEnd"/>
      <w:r w:rsidRPr="00F92F6B">
        <w:t xml:space="preserve"> operating with GSO satellite can provide </w:t>
      </w:r>
      <w:r w:rsidRPr="00F92F6B">
        <w:rPr>
          <w:rFonts w:eastAsia="SimSun"/>
        </w:rPr>
        <w:t xml:space="preserve">Earth fixed </w:t>
      </w:r>
      <w:r w:rsidR="003D2FFF" w:rsidRPr="00F92F6B">
        <w:t>service link</w:t>
      </w:r>
      <w:r w:rsidR="008705E5" w:rsidRPr="00F92F6B">
        <w:t xml:space="preserve"> or quasi-Earth-fixed service link</w:t>
      </w:r>
      <w:r w:rsidRPr="00F92F6B">
        <w:rPr>
          <w:rFonts w:eastAsia="SimSun"/>
        </w:rPr>
        <w:t>.</w:t>
      </w:r>
    </w:p>
    <w:p w14:paraId="6DC291D6" w14:textId="77777777" w:rsidR="00B6294A" w:rsidRPr="00F92F6B" w:rsidRDefault="00174110" w:rsidP="00B6294A">
      <w:r w:rsidRPr="00F92F6B">
        <w:t>In this release, the UE supporting NTN is GNSS-capable.</w:t>
      </w:r>
    </w:p>
    <w:p w14:paraId="0D0C4989" w14:textId="5C61C22A" w:rsidR="00174110" w:rsidRPr="00F92F6B" w:rsidRDefault="00B6294A" w:rsidP="00B6294A">
      <w:r w:rsidRPr="00F92F6B">
        <w:t>In NTN, the distance refers to Euclidean distance.</w:t>
      </w:r>
    </w:p>
    <w:p w14:paraId="4D61DD0D" w14:textId="24E35726" w:rsidR="00F21C3C" w:rsidRPr="00F92F6B" w:rsidRDefault="00F21C3C" w:rsidP="00B6294A">
      <w:r w:rsidRPr="00F92F6B">
        <w:t>In this release, NTN is only applicable to FDD system.</w:t>
      </w:r>
    </w:p>
    <w:p w14:paraId="671493FD" w14:textId="5FF02C3A" w:rsidR="00174110" w:rsidRPr="00F92F6B" w:rsidRDefault="00EE3772" w:rsidP="005866A3">
      <w:pPr>
        <w:pStyle w:val="Heading3"/>
      </w:pPr>
      <w:bookmarkStart w:id="2179" w:name="_Toc219281124"/>
      <w:r w:rsidRPr="00F92F6B">
        <w:t>16.14</w:t>
      </w:r>
      <w:r w:rsidR="00174110" w:rsidRPr="00F92F6B">
        <w:t>.2</w:t>
      </w:r>
      <w:r w:rsidR="00EB2A7D" w:rsidRPr="00F92F6B">
        <w:tab/>
      </w:r>
      <w:r w:rsidR="005866A3" w:rsidRPr="00F92F6B">
        <w:t>Timing and Synchronization</w:t>
      </w:r>
      <w:bookmarkEnd w:id="2179"/>
    </w:p>
    <w:p w14:paraId="6E90E775" w14:textId="77777777" w:rsidR="005866A3" w:rsidRPr="00F92F6B" w:rsidRDefault="005866A3" w:rsidP="005866A3">
      <w:pPr>
        <w:pStyle w:val="Heading4"/>
      </w:pPr>
      <w:bookmarkStart w:id="2180" w:name="_Toc219281125"/>
      <w:r w:rsidRPr="00F92F6B">
        <w:t>16.14.2.1</w:t>
      </w:r>
      <w:r w:rsidRPr="00F92F6B">
        <w:tab/>
        <w:t>Scheduling and Timing</w:t>
      </w:r>
      <w:bookmarkEnd w:id="2180"/>
    </w:p>
    <w:p w14:paraId="17170645" w14:textId="77777777" w:rsidR="00082C11" w:rsidRPr="00F92F6B" w:rsidRDefault="00082C11" w:rsidP="00082C11">
      <w:r w:rsidRPr="00F92F6B">
        <w:t xml:space="preserve">DL and UL are frame aligned at the uplink time synchronization reference point (RP) with an offset given by </w:t>
      </w:r>
      <w:proofErr w:type="spellStart"/>
      <w:r w:rsidRPr="00F92F6B">
        <w:t>N</w:t>
      </w:r>
      <w:r w:rsidRPr="00F92F6B">
        <w:rPr>
          <w:vertAlign w:val="subscript"/>
        </w:rPr>
        <w:t>TA,offset</w:t>
      </w:r>
      <w:proofErr w:type="spellEnd"/>
      <w:r w:rsidRPr="00F92F6B">
        <w:rPr>
          <w:vertAlign w:val="subscript"/>
        </w:rPr>
        <w:t xml:space="preserve"> </w:t>
      </w:r>
      <w:r w:rsidRPr="00F92F6B">
        <w:t>(see clause 4.2 of TS 38.213 [38]).</w:t>
      </w:r>
    </w:p>
    <w:p w14:paraId="475A1AA9" w14:textId="26D1A10D" w:rsidR="008A5215" w:rsidRPr="00F92F6B" w:rsidRDefault="00174110" w:rsidP="00A572E4">
      <w:pPr>
        <w:rPr>
          <w:lang w:eastAsia="ar-SA"/>
        </w:rPr>
      </w:pPr>
      <w:bookmarkStart w:id="2181" w:name="_MCCTEMPBM_CRPT83880056___7"/>
      <w:r w:rsidRPr="00F92F6B">
        <w:t>To accommodate the propagation delay</w:t>
      </w:r>
      <w:r w:rsidR="008A5215" w:rsidRPr="00F92F6B">
        <w:t xml:space="preserve"> in NTNs</w:t>
      </w:r>
      <w:r w:rsidRPr="00F92F6B">
        <w:t xml:space="preserve">, several timing </w:t>
      </w:r>
      <w:r w:rsidR="008A5215" w:rsidRPr="00F92F6B">
        <w:t xml:space="preserve">relationships </w:t>
      </w:r>
      <w:r w:rsidRPr="00F92F6B">
        <w:t xml:space="preserve">are enhanced by </w:t>
      </w:r>
      <w:r w:rsidR="008A5215" w:rsidRPr="00F92F6B">
        <w:t>a Common Timing Advance (Common TA) and</w:t>
      </w:r>
      <w:r w:rsidRPr="00F92F6B">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F92F6B">
        <w:rPr>
          <w:vertAlign w:val="subscript"/>
        </w:rPr>
        <w:t xml:space="preserve"> </w:t>
      </w:r>
      <w:r w:rsidRPr="00F92F6B">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F92F6B">
        <w:t>:</w:t>
      </w:r>
    </w:p>
    <w:p w14:paraId="66BD9C9C" w14:textId="0BA8E923" w:rsidR="008A5215" w:rsidRPr="00F92F6B" w:rsidRDefault="008A5215" w:rsidP="00A572E4">
      <w:pPr>
        <w:pStyle w:val="B1"/>
      </w:pPr>
      <w:bookmarkStart w:id="2182" w:name="_MCCTEMPBM_CRPT83880057___7"/>
      <w:bookmarkEnd w:id="2181"/>
      <w:r w:rsidRPr="00F92F6B">
        <w:t>-</w:t>
      </w:r>
      <w:r w:rsidRPr="00F92F6B">
        <w:tab/>
      </w:r>
      <m:oMath>
        <m:r>
          <m:rPr>
            <m:sty m:val="p"/>
          </m:rPr>
          <w:rPr>
            <w:rFonts w:ascii="Cambria Math" w:hAnsi="Cambria Math"/>
          </w:rPr>
          <m:t>Common TA</m:t>
        </m:r>
      </m:oMath>
      <w:r w:rsidRPr="00F92F6B">
        <w:t xml:space="preserve"> is a configured </w:t>
      </w:r>
      <w:r w:rsidR="00082C11" w:rsidRPr="00F92F6B">
        <w:t xml:space="preserve">timing </w:t>
      </w:r>
      <w:r w:rsidRPr="00F92F6B">
        <w:t xml:space="preserve">offset that </w:t>
      </w:r>
      <w:r w:rsidR="00082C11" w:rsidRPr="00F92F6B">
        <w:t>is equal</w:t>
      </w:r>
      <w:r w:rsidRPr="00F92F6B">
        <w:t xml:space="preserve"> to the RTT between the RP and the NTN payload.</w:t>
      </w:r>
    </w:p>
    <w:p w14:paraId="132DF700" w14:textId="6A04A4E6" w:rsidR="008A5215" w:rsidRPr="00F92F6B" w:rsidRDefault="008A5215" w:rsidP="00A572E4">
      <w:pPr>
        <w:pStyle w:val="B1"/>
      </w:pPr>
      <w:r w:rsidRPr="00F92F6B">
        <w:t>-</w:t>
      </w:r>
      <w:r w:rsidRPr="00F92F6B">
        <w:tab/>
      </w:r>
      <m:oMath>
        <m:sSub>
          <m:sSubPr>
            <m:ctrlPr>
              <w:rPr>
                <w:rFonts w:ascii="Cambria Math" w:eastAsiaTheme="minorHAnsi" w:hAnsi="Cambria Math"/>
                <w:sz w:val="22"/>
                <w:szCs w:val="22"/>
              </w:rPr>
            </m:ctrlPr>
          </m:sSubPr>
          <m:e>
            <m:r>
              <w:rPr>
                <w:rFonts w:ascii="Cambria Math" w:hAnsi="Cambria Math"/>
              </w:rPr>
              <m:t>K</m:t>
            </m:r>
          </m:e>
          <m:sub>
            <m:r>
              <m:rPr>
                <m:sty m:val="p"/>
              </m:rPr>
              <w:rPr>
                <w:rFonts w:ascii="Cambria Math" w:hAnsi="Cambria Math"/>
              </w:rPr>
              <m:t>offset</m:t>
            </m:r>
          </m:sub>
        </m:sSub>
      </m:oMath>
      <w:r w:rsidRPr="00F92F6B">
        <w:t xml:space="preserve"> is a configured scheduling offset that </w:t>
      </w:r>
      <w:r w:rsidR="003D2FFF" w:rsidRPr="00F92F6B">
        <w:t>need</w:t>
      </w:r>
      <w:r w:rsidR="00082C11" w:rsidRPr="00F92F6B">
        <w:t>s</w:t>
      </w:r>
      <w:r w:rsidR="003D2FFF" w:rsidRPr="00F92F6B">
        <w:t xml:space="preserve"> to be larger or equal</w:t>
      </w:r>
      <w:r w:rsidRPr="00F92F6B">
        <w:t xml:space="preserve"> to the sum of the service link RTT and the </w:t>
      </w:r>
      <w:r w:rsidR="000D6DC4" w:rsidRPr="00F92F6B">
        <w:t>Common</w:t>
      </w:r>
      <w:r w:rsidRPr="00F92F6B">
        <w:t xml:space="preserve"> TA.</w:t>
      </w:r>
    </w:p>
    <w:p w14:paraId="656964CF" w14:textId="7DD1DB68" w:rsidR="008A5215" w:rsidRPr="00F92F6B" w:rsidRDefault="008A5215" w:rsidP="00A572E4">
      <w:pPr>
        <w:pStyle w:val="B1"/>
      </w:pPr>
      <w:r w:rsidRPr="00F92F6B">
        <w:t>-</w:t>
      </w:r>
      <w:r w:rsidRPr="00F92F6B">
        <w:tab/>
      </w:r>
      <w:proofErr w:type="spellStart"/>
      <w:r w:rsidR="00937454" w:rsidRPr="00F92F6B">
        <w:rPr>
          <w:i/>
          <w:iCs/>
        </w:rPr>
        <w:t>K</w:t>
      </w:r>
      <w:r w:rsidR="00937454" w:rsidRPr="00F92F6B">
        <w:rPr>
          <w:vertAlign w:val="subscript"/>
        </w:rPr>
        <w:t>mac</w:t>
      </w:r>
      <w:proofErr w:type="spellEnd"/>
      <m:oMath>
        <m:r>
          <w:rPr>
            <w:rFonts w:ascii="Cambria Math" w:hAnsi="Cambria Math"/>
          </w:rPr>
          <m:t xml:space="preserve"> </m:t>
        </m:r>
      </m:oMath>
      <w:r w:rsidRPr="00F92F6B">
        <w:t xml:space="preserve">is a configured offset </w:t>
      </w:r>
      <w:r w:rsidR="003B0900" w:rsidRPr="00F92F6B">
        <w:t xml:space="preserve">(see TS 38.331 [12]) </w:t>
      </w:r>
      <w:r w:rsidRPr="00F92F6B">
        <w:t xml:space="preserve">that </w:t>
      </w:r>
      <w:r w:rsidR="00082C11" w:rsidRPr="00F92F6B">
        <w:t>is approximately</w:t>
      </w:r>
      <w:r w:rsidR="003D2FFF" w:rsidRPr="00F92F6B">
        <w:t xml:space="preserve"> equal</w:t>
      </w:r>
      <w:r w:rsidRPr="00F92F6B">
        <w:t xml:space="preserve"> to the RTT between the RP and the </w:t>
      </w:r>
      <w:proofErr w:type="spellStart"/>
      <w:r w:rsidRPr="00F92F6B">
        <w:t>gNB</w:t>
      </w:r>
      <w:proofErr w:type="spellEnd"/>
      <w:r w:rsidRPr="00F92F6B">
        <w:t>.</w:t>
      </w:r>
    </w:p>
    <w:p w14:paraId="3F380BE5" w14:textId="77777777" w:rsidR="00082C11" w:rsidRPr="00F92F6B" w:rsidRDefault="00082C11" w:rsidP="00A572E4">
      <w:bookmarkStart w:id="2183" w:name="_MCCTEMPBM_CRPT83880058___7"/>
      <w:bookmarkEnd w:id="2182"/>
      <w:r w:rsidRPr="00F92F6B">
        <w:t xml:space="preserve">The scheduling offset </w:t>
      </w:r>
      <m:oMath>
        <m:sSub>
          <m:sSubPr>
            <m:ctrlPr>
              <w:rPr>
                <w:rFonts w:ascii="Cambria Math" w:eastAsiaTheme="minorHAnsi" w:hAnsi="Cambria Math"/>
                <w:sz w:val="22"/>
                <w:szCs w:val="22"/>
              </w:rPr>
            </m:ctrlPr>
          </m:sSubPr>
          <m:e>
            <m:r>
              <w:rPr>
                <w:rFonts w:ascii="Cambria Math" w:hAnsi="Cambria Math"/>
              </w:rPr>
              <m:t>K</m:t>
            </m:r>
          </m:e>
          <m:sub>
            <m:r>
              <m:rPr>
                <m:sty m:val="p"/>
              </m:rPr>
              <w:rPr>
                <w:rFonts w:ascii="Cambria Math" w:hAnsi="Cambria Math"/>
              </w:rPr>
              <m:t>offset</m:t>
            </m:r>
          </m:sub>
        </m:sSub>
      </m:oMath>
      <w:r w:rsidRPr="00F92F6B">
        <w:t xml:space="preserve"> is used to allow the UE sufficient processing time between a downlink reception and an uplink transmission, see TS 38.213 [38].</w:t>
      </w:r>
    </w:p>
    <w:p w14:paraId="03847BC1" w14:textId="4E0761D0" w:rsidR="00174110" w:rsidRPr="00F92F6B" w:rsidRDefault="000D6DC4" w:rsidP="00A572E4">
      <w:r w:rsidRPr="00F92F6B">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F92F6B">
        <w:t xml:space="preserve"> is </w:t>
      </w:r>
      <w:r w:rsidRPr="00F92F6B">
        <w:t>used to delay the application of a downlink configuration indicated by a</w:t>
      </w:r>
      <w:r w:rsidR="00174110" w:rsidRPr="00F92F6B">
        <w:t xml:space="preserve"> MAC CE </w:t>
      </w:r>
      <w:r w:rsidRPr="00F92F6B">
        <w:t xml:space="preserve">command on PDSCH, see TS 38.213 [38], and </w:t>
      </w:r>
      <w:r w:rsidR="00082C11" w:rsidRPr="00F92F6B">
        <w:t xml:space="preserve">in </w:t>
      </w:r>
      <w:r w:rsidRPr="00F92F6B">
        <w:t>estimation of UE-</w:t>
      </w:r>
      <w:proofErr w:type="spellStart"/>
      <w:r w:rsidRPr="00F92F6B">
        <w:t>gNB</w:t>
      </w:r>
      <w:proofErr w:type="spellEnd"/>
      <w:r w:rsidRPr="00F92F6B">
        <w:t xml:space="preserve"> RTT, see TS 38.321 [6]</w:t>
      </w:r>
      <w:r w:rsidR="00174110" w:rsidRPr="00F92F6B">
        <w:t xml:space="preserve">. It </w:t>
      </w:r>
      <w:r w:rsidRPr="00F92F6B">
        <w:t>may be</w:t>
      </w:r>
      <w:r w:rsidR="00174110" w:rsidRPr="00F92F6B">
        <w:t xml:space="preserve"> provided by the network </w:t>
      </w:r>
      <w:r w:rsidRPr="00F92F6B">
        <w:t>when</w:t>
      </w:r>
      <w:r w:rsidR="00174110" w:rsidRPr="00F92F6B">
        <w:t xml:space="preserve"> downlink and uplink frame timing are not aligned at </w:t>
      </w:r>
      <w:proofErr w:type="spellStart"/>
      <w:r w:rsidR="00174110" w:rsidRPr="00F92F6B">
        <w:t>gNB</w:t>
      </w:r>
      <w:proofErr w:type="spellEnd"/>
      <w:r w:rsidR="00174110" w:rsidRPr="00F92F6B">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F92F6B">
        <w:t xml:space="preserve"> is also used in the </w:t>
      </w:r>
      <w:r w:rsidRPr="00F92F6B">
        <w:t>random access procedure, to determine the start time of RAR window/</w:t>
      </w:r>
      <w:proofErr w:type="spellStart"/>
      <w:r w:rsidRPr="00F92F6B">
        <w:t>MsgB</w:t>
      </w:r>
      <w:proofErr w:type="spellEnd"/>
      <w:r w:rsidRPr="00F92F6B">
        <w:t xml:space="preserve"> window after a Msg1/</w:t>
      </w:r>
      <w:proofErr w:type="spellStart"/>
      <w:r w:rsidRPr="00F92F6B">
        <w:t>MsgA</w:t>
      </w:r>
      <w:proofErr w:type="spellEnd"/>
      <w:r w:rsidRPr="00F92F6B">
        <w:t xml:space="preserve"> transmission (see TS 38.213 [38]).</w:t>
      </w:r>
    </w:p>
    <w:p w14:paraId="2EDEC8F0" w14:textId="0C403538" w:rsidR="00082C11" w:rsidRPr="00F92F6B" w:rsidRDefault="00082C11" w:rsidP="00A572E4">
      <w:pPr>
        <w:rPr>
          <w:noProof/>
        </w:rPr>
      </w:pPr>
      <w:r w:rsidRPr="00F92F6B">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F92F6B">
        <w:rPr>
          <w:noProof/>
        </w:rPr>
        <w:t xml:space="preserve"> and T</w:t>
      </w:r>
      <w:r w:rsidRPr="00F92F6B">
        <w:rPr>
          <w:noProof/>
          <w:vertAlign w:val="subscript"/>
        </w:rPr>
        <w:t>TA</w:t>
      </w:r>
      <w:r w:rsidRPr="00F92F6B">
        <w:rPr>
          <w:noProof/>
        </w:rPr>
        <w:t xml:space="preserve"> (see clause 16.14.2.2) are illustrated in Figure 16.14.2.1-1.</w:t>
      </w:r>
    </w:p>
    <w:bookmarkEnd w:id="2183"/>
    <w:p w14:paraId="235A6391" w14:textId="164651DB" w:rsidR="00082C11" w:rsidRPr="00F92F6B" w:rsidRDefault="003B0900" w:rsidP="00D812F9">
      <w:pPr>
        <w:pStyle w:val="TH"/>
      </w:pPr>
      <w:r w:rsidRPr="00F92F6B">
        <w:rPr>
          <w:noProof/>
        </w:rPr>
        <w:object w:dxaOrig="9441" w:dyaOrig="6607" w14:anchorId="29151E3E">
          <v:shape id="_x0000_i1134" type="#_x0000_t75" alt="" style="width:472.5pt;height:330pt;mso-width-percent:0;mso-height-percent:0;mso-width-percent:0;mso-height-percent:0" o:ole="">
            <v:imagedata r:id="rId232" o:title=""/>
          </v:shape>
          <o:OLEObject Type="Embed" ProgID="Visio.Drawing.15" ShapeID="_x0000_i1134" DrawAspect="Content" ObjectID="_1829898724" r:id="rId233"/>
        </w:object>
      </w:r>
    </w:p>
    <w:p w14:paraId="181809EB" w14:textId="345492F0" w:rsidR="00082C11" w:rsidRPr="00F92F6B" w:rsidRDefault="00082C11" w:rsidP="00FA3136">
      <w:pPr>
        <w:pStyle w:val="TF"/>
      </w:pPr>
      <w:r w:rsidRPr="00F92F6B">
        <w:t xml:space="preserve">Figure 16.14.2.1-1: Illustration of timing relationship (for collocated </w:t>
      </w:r>
      <w:proofErr w:type="spellStart"/>
      <w:r w:rsidRPr="00F92F6B">
        <w:t>gNB</w:t>
      </w:r>
      <w:proofErr w:type="spellEnd"/>
      <w:r w:rsidRPr="00F92F6B">
        <w:t xml:space="preserve"> and NTN Gateway)</w:t>
      </w:r>
    </w:p>
    <w:p w14:paraId="02FCD942" w14:textId="77777777" w:rsidR="00082C11" w:rsidRPr="00F92F6B" w:rsidRDefault="00082C11" w:rsidP="00082C11">
      <w:r w:rsidRPr="00F92F6B">
        <w:rPr>
          <w:shd w:val="clear" w:color="auto" w:fill="FFFFFF"/>
        </w:rPr>
        <w:t>The network may configure the HARQ operation as follows:</w:t>
      </w:r>
    </w:p>
    <w:p w14:paraId="3927724C" w14:textId="46204BF9" w:rsidR="00082C11" w:rsidRPr="00F92F6B" w:rsidRDefault="00082C11" w:rsidP="00082C11">
      <w:pPr>
        <w:pStyle w:val="B1"/>
      </w:pPr>
      <w:r w:rsidRPr="00F92F6B">
        <w:t>-</w:t>
      </w:r>
      <w:r w:rsidRPr="00F92F6B">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F92F6B" w:rsidRDefault="00082C11" w:rsidP="00082C11">
      <w:pPr>
        <w:pStyle w:val="B1"/>
      </w:pPr>
      <w:r w:rsidRPr="00F92F6B">
        <w:t>-</w:t>
      </w:r>
      <w:r w:rsidRPr="00F92F6B">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F92F6B" w:rsidRDefault="00082C11" w:rsidP="00FA3136">
      <w:pPr>
        <w:pStyle w:val="NO"/>
        <w:rPr>
          <w:noProof/>
        </w:rPr>
      </w:pPr>
      <w:r w:rsidRPr="00F92F6B">
        <w:t>NOTE:</w:t>
      </w:r>
      <w:r w:rsidRPr="00F92F6B">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F92F6B" w:rsidRDefault="008A5215" w:rsidP="008A5215">
      <w:pPr>
        <w:pStyle w:val="Heading4"/>
      </w:pPr>
      <w:bookmarkStart w:id="2184" w:name="_Toc219281126"/>
      <w:r w:rsidRPr="00F92F6B">
        <w:t>16.14.2.2</w:t>
      </w:r>
      <w:r w:rsidRPr="00F92F6B">
        <w:tab/>
      </w:r>
      <w:r w:rsidR="000D6DC4" w:rsidRPr="00F92F6B">
        <w:t xml:space="preserve">Timing Advance and Frequency </w:t>
      </w:r>
      <w:r w:rsidRPr="00F92F6B">
        <w:t>Pre-compensation</w:t>
      </w:r>
      <w:bookmarkEnd w:id="2184"/>
    </w:p>
    <w:p w14:paraId="61AF2CF4" w14:textId="16256C3C" w:rsidR="00ED3959" w:rsidRPr="00F92F6B" w:rsidRDefault="008A5215" w:rsidP="00ED3959">
      <w:r w:rsidRPr="00F92F6B">
        <w:t xml:space="preserve">For the serving cell, the network broadcast </w:t>
      </w:r>
      <w:r w:rsidR="000D6DC4" w:rsidRPr="00F92F6B">
        <w:t xml:space="preserve">valid </w:t>
      </w:r>
      <w:r w:rsidRPr="00F92F6B">
        <w:t xml:space="preserve">ephemeris information and </w:t>
      </w:r>
      <w:r w:rsidR="000D6DC4" w:rsidRPr="00F92F6B">
        <w:t>C</w:t>
      </w:r>
      <w:r w:rsidRPr="00F92F6B">
        <w:t>ommon TA parameters. The UE sh</w:t>
      </w:r>
      <w:r w:rsidR="00ED3959" w:rsidRPr="00F92F6B">
        <w:t>all</w:t>
      </w:r>
      <w:r w:rsidRPr="00F92F6B">
        <w:t xml:space="preserve"> have valid GNSS position as well as ephemeris and </w:t>
      </w:r>
      <w:r w:rsidR="000D6DC4" w:rsidRPr="00F92F6B">
        <w:t>C</w:t>
      </w:r>
      <w:r w:rsidRPr="00F92F6B">
        <w:t>ommon TA before connecting to an NTN cell. To achieve synchronisation,</w:t>
      </w:r>
      <w:r w:rsidRPr="00F92F6B" w:rsidDel="00E50AA2">
        <w:t xml:space="preserve"> </w:t>
      </w:r>
      <w:r w:rsidRPr="00F92F6B">
        <w:t xml:space="preserve">before and during connection to an NTN cell, the UE </w:t>
      </w:r>
      <w:r w:rsidR="000D6DC4" w:rsidRPr="00F92F6B">
        <w:t xml:space="preserve">shall </w:t>
      </w:r>
      <w:r w:rsidR="00ED3959" w:rsidRPr="00F92F6B">
        <w:t xml:space="preserve">compute </w:t>
      </w:r>
      <w:r w:rsidR="00ED3959" w:rsidRPr="00F92F6B">
        <w:rPr>
          <w:rFonts w:eastAsia="DengXian"/>
        </w:rPr>
        <w:t xml:space="preserve">the </w:t>
      </w:r>
      <w:r w:rsidR="00422EC9" w:rsidRPr="00F92F6B">
        <w:t>RTT between UE and the RP</w:t>
      </w:r>
      <w:r w:rsidR="00ED3959" w:rsidRPr="00F92F6B">
        <w:rPr>
          <w:rFonts w:eastAsia="DengXian"/>
        </w:rPr>
        <w:t xml:space="preserve"> based on the GNSS position</w:t>
      </w:r>
      <w:r w:rsidR="000D6DC4" w:rsidRPr="00F92F6B">
        <w:rPr>
          <w:rFonts w:eastAsia="DengXian"/>
        </w:rPr>
        <w:t>,</w:t>
      </w:r>
      <w:r w:rsidR="00ED3959" w:rsidRPr="00F92F6B">
        <w:rPr>
          <w:rFonts w:eastAsia="DengXian"/>
        </w:rPr>
        <w:t xml:space="preserve"> the ephemeris</w:t>
      </w:r>
      <w:r w:rsidR="000D6DC4" w:rsidRPr="00F92F6B">
        <w:rPr>
          <w:rFonts w:eastAsia="DengXian"/>
        </w:rPr>
        <w:t>,</w:t>
      </w:r>
      <w:r w:rsidR="00ED3959" w:rsidRPr="00F92F6B">
        <w:rPr>
          <w:rFonts w:eastAsia="DengXian"/>
        </w:rPr>
        <w:t xml:space="preserve"> </w:t>
      </w:r>
      <w:r w:rsidR="000D6DC4" w:rsidRPr="00F92F6B">
        <w:rPr>
          <w:rFonts w:eastAsia="DengXian"/>
        </w:rPr>
        <w:t xml:space="preserve">and the Common TA parameters </w:t>
      </w:r>
      <w:r w:rsidR="000D6DC4" w:rsidRPr="00F92F6B">
        <w:t>(see clause 4.2 in TS 38.213 [38])</w:t>
      </w:r>
      <w:r w:rsidR="000D6DC4" w:rsidRPr="00F92F6B">
        <w:rPr>
          <w:rFonts w:eastAsia="DengXian"/>
        </w:rPr>
        <w:t xml:space="preserve">, </w:t>
      </w:r>
      <w:r w:rsidR="00ED3959" w:rsidRPr="00F92F6B">
        <w:rPr>
          <w:rFonts w:eastAsia="DengXian"/>
        </w:rPr>
        <w:t>and autonomously pre-compensate</w:t>
      </w:r>
      <w:r w:rsidR="00ED3959" w:rsidRPr="00F92F6B">
        <w:t xml:space="preserve"> the T</w:t>
      </w:r>
      <w:r w:rsidR="00ED3959" w:rsidRPr="00F92F6B">
        <w:rPr>
          <w:vertAlign w:val="subscript"/>
        </w:rPr>
        <w:t>TA</w:t>
      </w:r>
      <w:r w:rsidR="00ED3959" w:rsidRPr="00F92F6B">
        <w:t xml:space="preserve"> </w:t>
      </w:r>
      <w:r w:rsidR="000D6DC4" w:rsidRPr="00F92F6B">
        <w:t xml:space="preserve">for the RTT between </w:t>
      </w:r>
      <w:r w:rsidR="001D592A" w:rsidRPr="00F92F6B">
        <w:t xml:space="preserve">the </w:t>
      </w:r>
      <w:r w:rsidR="000D6DC4" w:rsidRPr="00F92F6B">
        <w:t xml:space="preserve">UE and the RP as illustrated in Figure 16.14.2.1-1 </w:t>
      </w:r>
      <w:r w:rsidR="00ED3959" w:rsidRPr="00F92F6B">
        <w:t>(see clause 4.3 of TS 38.211 [52]).</w:t>
      </w:r>
    </w:p>
    <w:p w14:paraId="5375EAD6" w14:textId="4D4C82E9" w:rsidR="00F44C3F" w:rsidRPr="00F92F6B" w:rsidRDefault="000D6DC4" w:rsidP="00F44C3F">
      <w:r w:rsidRPr="00F92F6B">
        <w:t>T</w:t>
      </w:r>
      <w:r w:rsidR="00F44C3F" w:rsidRPr="00F92F6B">
        <w:t xml:space="preserve">he UE </w:t>
      </w:r>
      <w:r w:rsidRPr="00F92F6B">
        <w:t xml:space="preserve">shall </w:t>
      </w:r>
      <w:r w:rsidR="00F44C3F" w:rsidRPr="00F92F6B">
        <w:t xml:space="preserve">compute the frequency Doppler shift </w:t>
      </w:r>
      <w:r w:rsidRPr="00F92F6B">
        <w:t xml:space="preserve">of the service link, and autonomously pre-compensate for it in the uplink transmissions, </w:t>
      </w:r>
      <w:r w:rsidR="00F44C3F" w:rsidRPr="00F92F6B">
        <w:t>by considering UE position and the ephemeris. If the UE does not have a valid GNSS position and/or valid ephemeris</w:t>
      </w:r>
      <w:r w:rsidRPr="00F92F6B">
        <w:t xml:space="preserve"> and Common TA</w:t>
      </w:r>
      <w:r w:rsidR="00F44C3F" w:rsidRPr="00F92F6B">
        <w:t xml:space="preserve">, it </w:t>
      </w:r>
      <w:r w:rsidRPr="00F92F6B">
        <w:t xml:space="preserve">shall </w:t>
      </w:r>
      <w:r w:rsidR="00F44C3F" w:rsidRPr="00F92F6B">
        <w:t xml:space="preserve">not </w:t>
      </w:r>
      <w:r w:rsidRPr="00F92F6B">
        <w:t>transmit</w:t>
      </w:r>
      <w:r w:rsidR="00F44C3F" w:rsidRPr="00F92F6B">
        <w:t xml:space="preserve"> until both are regained.</w:t>
      </w:r>
    </w:p>
    <w:p w14:paraId="7AAC92D1" w14:textId="0B471351" w:rsidR="008A5215" w:rsidRPr="00F92F6B" w:rsidRDefault="008A5215" w:rsidP="008A5215">
      <w:r w:rsidRPr="00F92F6B">
        <w:t xml:space="preserve">In connected mode, the UE </w:t>
      </w:r>
      <w:r w:rsidR="000D6DC4" w:rsidRPr="00F92F6B">
        <w:t xml:space="preserve">shall </w:t>
      </w:r>
      <w:r w:rsidRPr="00F92F6B">
        <w:t>be able to continuously update the Timing Advance and frequency pre-compensation.</w:t>
      </w:r>
    </w:p>
    <w:p w14:paraId="49895D40" w14:textId="40BCC8C4" w:rsidR="008A5215" w:rsidRPr="00F92F6B" w:rsidRDefault="008A5215" w:rsidP="008A5215">
      <w:r w:rsidRPr="00F92F6B">
        <w:t>The UE may be configured to report Timing Advance during Random Access procedures or in connected mode. In connected mode, event-triggered reporting of the Timing Advance is supported.</w:t>
      </w:r>
    </w:p>
    <w:p w14:paraId="279EFA7E" w14:textId="256EE5D7" w:rsidR="008A5215" w:rsidRPr="00F92F6B" w:rsidRDefault="008A5215" w:rsidP="003578EF">
      <w:pPr>
        <w:pStyle w:val="TH"/>
      </w:pPr>
    </w:p>
    <w:p w14:paraId="69A75687" w14:textId="044D45CC" w:rsidR="00174110" w:rsidRPr="00F92F6B" w:rsidRDefault="00B753B0" w:rsidP="00D62AC1">
      <w:pPr>
        <w:pStyle w:val="TF"/>
      </w:pPr>
      <w:r w:rsidRPr="00F92F6B">
        <w:t>Figure 16.14.2</w:t>
      </w:r>
      <w:r w:rsidR="008A5215" w:rsidRPr="00F92F6B">
        <w:t>.2-1</w:t>
      </w:r>
      <w:r w:rsidRPr="00F92F6B">
        <w:t>:</w:t>
      </w:r>
      <w:r w:rsidR="00174110" w:rsidRPr="00F92F6B">
        <w:t xml:space="preserve"> </w:t>
      </w:r>
      <w:r w:rsidR="000D6DC4" w:rsidRPr="00F92F6B">
        <w:t>Void</w:t>
      </w:r>
    </w:p>
    <w:p w14:paraId="1F658D79" w14:textId="237B4D4C" w:rsidR="00790610" w:rsidRPr="00F92F6B" w:rsidRDefault="00174110" w:rsidP="00B753B0">
      <w:r w:rsidRPr="00F92F6B">
        <w:t>While the pre-compensation of the instantaneous Doppler shift experienced on the service link is to be performed by the UE, the management of Doppler shift experienced over the feeder link a</w:t>
      </w:r>
      <w:r w:rsidR="008A5215" w:rsidRPr="00F92F6B">
        <w:t>nd</w:t>
      </w:r>
      <w:r w:rsidRPr="00F92F6B">
        <w:t xml:space="preserve"> transponder frequency error is left to the network implementation.</w:t>
      </w:r>
    </w:p>
    <w:p w14:paraId="380A5C41" w14:textId="2B3CA072" w:rsidR="00174110" w:rsidRPr="00F92F6B" w:rsidRDefault="00EE3772" w:rsidP="002907FC">
      <w:pPr>
        <w:pStyle w:val="Heading3"/>
      </w:pPr>
      <w:bookmarkStart w:id="2185" w:name="_Toc219281127"/>
      <w:r w:rsidRPr="00F92F6B">
        <w:t>16.14</w:t>
      </w:r>
      <w:r w:rsidR="00174110" w:rsidRPr="00F92F6B">
        <w:t>.3</w:t>
      </w:r>
      <w:r w:rsidR="00790610" w:rsidRPr="00F92F6B">
        <w:tab/>
      </w:r>
      <w:r w:rsidR="00174110" w:rsidRPr="00F92F6B">
        <w:t>Mobility and State transition</w:t>
      </w:r>
      <w:bookmarkEnd w:id="2185"/>
    </w:p>
    <w:p w14:paraId="0081FF7C" w14:textId="3C11624A" w:rsidR="00174110" w:rsidRPr="00F92F6B" w:rsidRDefault="00EE3772" w:rsidP="00D62AC1">
      <w:pPr>
        <w:pStyle w:val="Heading4"/>
      </w:pPr>
      <w:bookmarkStart w:id="2186" w:name="_Toc219281128"/>
      <w:r w:rsidRPr="00F92F6B">
        <w:t>16.14</w:t>
      </w:r>
      <w:r w:rsidR="00174110" w:rsidRPr="00F92F6B">
        <w:t>.3.1</w:t>
      </w:r>
      <w:r w:rsidR="00790610" w:rsidRPr="00F92F6B">
        <w:tab/>
      </w:r>
      <w:r w:rsidR="00174110" w:rsidRPr="00F92F6B">
        <w:t>Mobility in RRC_IDLE and RRC_INACTIVE</w:t>
      </w:r>
      <w:bookmarkEnd w:id="2186"/>
    </w:p>
    <w:p w14:paraId="1632F1AB" w14:textId="77777777" w:rsidR="00174110" w:rsidRPr="00F92F6B" w:rsidRDefault="00174110" w:rsidP="00174110">
      <w:r w:rsidRPr="00F92F6B">
        <w:t>The same principles as described in 9.2.1 apply to mobility in RRC_IDLE for NTN and the same principles as described in 9.2.2 apply to mobility in RRC_INACTIVE for NTN unless hereunder specified.</w:t>
      </w:r>
    </w:p>
    <w:p w14:paraId="2C3CF70B" w14:textId="77777777" w:rsidR="00FD5DFA" w:rsidRPr="00F92F6B" w:rsidRDefault="00174110" w:rsidP="00FD5DFA">
      <w:r w:rsidRPr="00F92F6B">
        <w:t>The network may broadcast multiple Tracking Area Codes (TAC</w:t>
      </w:r>
      <w:r w:rsidR="000D6DC4" w:rsidRPr="00F92F6B">
        <w:t>s</w:t>
      </w:r>
      <w:r w:rsidRPr="00F92F6B">
        <w:t>) per PLMN in a</w:t>
      </w:r>
      <w:r w:rsidR="000D6DC4" w:rsidRPr="00F92F6B">
        <w:t>n</w:t>
      </w:r>
      <w:r w:rsidRPr="00F92F6B">
        <w:t xml:space="preserve"> NR NTN cell. A TAC change in the System Information is under network control, i.e. it may not be exactly synchronised with real-time illumination of beams on ground.</w:t>
      </w:r>
    </w:p>
    <w:p w14:paraId="3B6DFAC0" w14:textId="37D79714" w:rsidR="00174110" w:rsidRPr="00F92F6B" w:rsidRDefault="00FD5DFA" w:rsidP="00FD5DFA">
      <w:r w:rsidRPr="00F92F6B">
        <w:t>For the NTN-TN mobility, the network may broadcast cell information on NR TN and EUTRA TN coverage areas in SIB</w:t>
      </w:r>
      <w:r w:rsidR="00434C5D" w:rsidRPr="00F92F6B">
        <w:t>25</w:t>
      </w:r>
      <w:r w:rsidRPr="00F92F6B">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F92F6B" w:rsidRDefault="00174110" w:rsidP="00174110">
      <w:r w:rsidRPr="00F92F6B">
        <w:t>The UE can determine the network type (</w:t>
      </w:r>
      <w:r w:rsidR="00F44C3F" w:rsidRPr="00F92F6B">
        <w:t>t</w:t>
      </w:r>
      <w:r w:rsidRPr="00F92F6B">
        <w:t xml:space="preserve">errestrial or non-terrestrial) implicitly by the existence of </w:t>
      </w:r>
      <w:proofErr w:type="spellStart"/>
      <w:r w:rsidR="008A5215" w:rsidRPr="00F92F6B">
        <w:rPr>
          <w:i/>
        </w:rPr>
        <w:t>cellBarredNTN</w:t>
      </w:r>
      <w:proofErr w:type="spellEnd"/>
      <w:r w:rsidRPr="00F92F6B">
        <w:t xml:space="preserve"> in SIB1.</w:t>
      </w:r>
    </w:p>
    <w:p w14:paraId="043F2433" w14:textId="77777777" w:rsidR="00DC7D3C" w:rsidRPr="00F92F6B" w:rsidRDefault="00174110" w:rsidP="00DC7D3C">
      <w:r w:rsidRPr="00F92F6B">
        <w:t xml:space="preserve">The NTN ephemeris is </w:t>
      </w:r>
      <w:r w:rsidR="00F44C3F" w:rsidRPr="00F92F6B">
        <w:t>provi</w:t>
      </w:r>
      <w:r w:rsidR="000D6DC4" w:rsidRPr="00F92F6B">
        <w:t>ded in SIB19</w:t>
      </w:r>
      <w:r w:rsidR="00F44C3F" w:rsidRPr="00F92F6B">
        <w:t xml:space="preserve">. </w:t>
      </w:r>
      <w:r w:rsidR="00FD5DFA" w:rsidRPr="00F92F6B">
        <w:t>In an NTN cell, i</w:t>
      </w:r>
      <w:r w:rsidR="00F44C3F" w:rsidRPr="00F92F6B">
        <w:t xml:space="preserve">t includes </w:t>
      </w:r>
      <w:r w:rsidRPr="00F92F6B">
        <w:t>serving cell</w:t>
      </w:r>
      <w:r w:rsidR="00240746" w:rsidRPr="00F92F6B">
        <w:t>'</w:t>
      </w:r>
      <w:r w:rsidRPr="00F92F6B">
        <w:t xml:space="preserve">s </w:t>
      </w:r>
      <w:r w:rsidR="000D6DC4" w:rsidRPr="00F92F6B">
        <w:t xml:space="preserve">NTN payload </w:t>
      </w:r>
      <w:r w:rsidRPr="00F92F6B">
        <w:t xml:space="preserve">ephemeris and </w:t>
      </w:r>
      <w:r w:rsidR="000D6DC4" w:rsidRPr="00F92F6B">
        <w:t xml:space="preserve">optionally </w:t>
      </w:r>
      <w:r w:rsidRPr="00F92F6B">
        <w:t>neighbouring cell</w:t>
      </w:r>
      <w:r w:rsidR="00240746" w:rsidRPr="00F92F6B">
        <w:t>'</w:t>
      </w:r>
      <w:r w:rsidRPr="00F92F6B">
        <w:t xml:space="preserve">s </w:t>
      </w:r>
      <w:r w:rsidR="000D6DC4" w:rsidRPr="00F92F6B">
        <w:t xml:space="preserve">NTN payload </w:t>
      </w:r>
      <w:r w:rsidRPr="00F92F6B">
        <w:t>ephemeris.</w:t>
      </w:r>
    </w:p>
    <w:p w14:paraId="0283C03E" w14:textId="7DD7FD26" w:rsidR="00174110" w:rsidRPr="00F92F6B" w:rsidRDefault="00DC7D3C" w:rsidP="00DC7D3C">
      <w:r w:rsidRPr="00F92F6B">
        <w:t>The UE may be provided with NTN payload assistance to assist in searching for NTN cells for the purpose of redirection from TN to NTN.</w:t>
      </w:r>
    </w:p>
    <w:p w14:paraId="0F02E8F4" w14:textId="4B1D15C2" w:rsidR="00E73B7A" w:rsidRPr="00F92F6B" w:rsidRDefault="00E73B7A" w:rsidP="00DC7D3C">
      <w:pPr>
        <w:rPr>
          <w:noProof/>
        </w:rPr>
      </w:pPr>
      <w:r w:rsidRPr="00F92F6B">
        <w:rPr>
          <w:noProof/>
        </w:rPr>
        <w:t>The network may provide assistance information (e.g., ephemeris information, carrier frequency), which a UE may use for cell selection from NR NTN to IoT NTN.</w:t>
      </w:r>
    </w:p>
    <w:p w14:paraId="1559D9D5" w14:textId="5635F4F8" w:rsidR="00174110" w:rsidRPr="00F92F6B" w:rsidRDefault="00EE3772" w:rsidP="00D62AC1">
      <w:pPr>
        <w:pStyle w:val="Heading4"/>
      </w:pPr>
      <w:bookmarkStart w:id="2187" w:name="_Toc219281129"/>
      <w:r w:rsidRPr="00F92F6B">
        <w:t>16.14</w:t>
      </w:r>
      <w:r w:rsidR="00174110" w:rsidRPr="00F92F6B">
        <w:t>.3.2</w:t>
      </w:r>
      <w:r w:rsidR="002907FC" w:rsidRPr="00F92F6B">
        <w:tab/>
      </w:r>
      <w:r w:rsidR="00174110" w:rsidRPr="00F92F6B">
        <w:t>Mobility in RRC_CONNECTED</w:t>
      </w:r>
      <w:bookmarkEnd w:id="2187"/>
    </w:p>
    <w:p w14:paraId="1B71B4E5" w14:textId="0FECDF5D" w:rsidR="00174110" w:rsidRPr="00F92F6B" w:rsidRDefault="00EE3772" w:rsidP="00D62AC1">
      <w:pPr>
        <w:pStyle w:val="Heading5"/>
      </w:pPr>
      <w:bookmarkStart w:id="2188" w:name="_Toc219281130"/>
      <w:r w:rsidRPr="00F92F6B">
        <w:t>16.14</w:t>
      </w:r>
      <w:r w:rsidR="00174110" w:rsidRPr="00F92F6B">
        <w:t>.3.2.1</w:t>
      </w:r>
      <w:r w:rsidR="002907FC" w:rsidRPr="00F92F6B">
        <w:tab/>
      </w:r>
      <w:r w:rsidR="00174110" w:rsidRPr="00F92F6B">
        <w:t>Handover</w:t>
      </w:r>
      <w:bookmarkEnd w:id="2188"/>
    </w:p>
    <w:p w14:paraId="743572C8" w14:textId="77777777" w:rsidR="00174110" w:rsidRPr="00F92F6B" w:rsidRDefault="00174110" w:rsidP="00174110">
      <w:r w:rsidRPr="00F92F6B">
        <w:t>The same principle as described in 9.2.3.2 applies unless hereunder specified:</w:t>
      </w:r>
    </w:p>
    <w:p w14:paraId="41814856" w14:textId="166A44E6" w:rsidR="00174110" w:rsidRPr="00F92F6B" w:rsidRDefault="00174110" w:rsidP="00174110">
      <w:r w:rsidRPr="00F92F6B">
        <w:t xml:space="preserve">During mobility between NTN and </w:t>
      </w:r>
      <w:r w:rsidR="009B51BB" w:rsidRPr="00F92F6B">
        <w:t>TN</w:t>
      </w:r>
      <w:r w:rsidRPr="00F92F6B">
        <w:t xml:space="preserve">, a UE is not required to connect to both NTN and </w:t>
      </w:r>
      <w:r w:rsidR="009B51BB" w:rsidRPr="00F92F6B">
        <w:t>TN</w:t>
      </w:r>
      <w:r w:rsidRPr="00F92F6B">
        <w:t xml:space="preserve"> at the same time.</w:t>
      </w:r>
    </w:p>
    <w:p w14:paraId="17C0D174" w14:textId="46D179D4" w:rsidR="00174110" w:rsidRPr="00F92F6B" w:rsidRDefault="00174110" w:rsidP="00174110">
      <w:pPr>
        <w:pStyle w:val="NO"/>
      </w:pPr>
      <w:r w:rsidRPr="00F92F6B">
        <w:t>NOTE:</w:t>
      </w:r>
      <w:r w:rsidR="002907FC" w:rsidRPr="00F92F6B">
        <w:tab/>
      </w:r>
      <w:r w:rsidRPr="00F92F6B">
        <w:t>NTN</w:t>
      </w:r>
      <w:r w:rsidR="009B51BB" w:rsidRPr="00F92F6B">
        <w:t xml:space="preserve"> TN</w:t>
      </w:r>
      <w:r w:rsidRPr="00F92F6B">
        <w:t xml:space="preserve"> handover refers to mobility in both directions, i.e. from NTN to </w:t>
      </w:r>
      <w:r w:rsidR="009B51BB" w:rsidRPr="00F92F6B">
        <w:t>TN</w:t>
      </w:r>
      <w:r w:rsidRPr="00F92F6B">
        <w:t xml:space="preserve"> (hand-in) and from </w:t>
      </w:r>
      <w:r w:rsidR="009B51BB" w:rsidRPr="00F92F6B">
        <w:t>TN</w:t>
      </w:r>
      <w:r w:rsidRPr="00F92F6B">
        <w:t xml:space="preserve"> to NTN (hand-out).</w:t>
      </w:r>
    </w:p>
    <w:p w14:paraId="6C1F07E2" w14:textId="77777777" w:rsidR="00174110" w:rsidRPr="00F92F6B" w:rsidRDefault="00174110" w:rsidP="00174110">
      <w:r w:rsidRPr="00F92F6B">
        <w:t>DAPS handover is not supported for NTN in this release of the specification.</w:t>
      </w:r>
    </w:p>
    <w:p w14:paraId="63F09FA6" w14:textId="7181B583" w:rsidR="00FD5DFA" w:rsidRPr="00F92F6B" w:rsidRDefault="00174110" w:rsidP="00FD5DFA">
      <w:r w:rsidRPr="00F92F6B">
        <w:t xml:space="preserve">UE may support mobility between </w:t>
      </w:r>
      <w:proofErr w:type="spellStart"/>
      <w:r w:rsidR="009B51BB" w:rsidRPr="00F92F6B">
        <w:t>gNBs</w:t>
      </w:r>
      <w:proofErr w:type="spellEnd"/>
      <w:r w:rsidR="009B51BB" w:rsidRPr="00F92F6B">
        <w:t xml:space="preserve"> operating with NTN payloads</w:t>
      </w:r>
      <w:r w:rsidR="00974F65" w:rsidRPr="00F92F6B">
        <w:t>, transparent and/or regenerative,</w:t>
      </w:r>
      <w:r w:rsidR="009B51BB" w:rsidRPr="00F92F6B">
        <w:t xml:space="preserve"> in</w:t>
      </w:r>
      <w:r w:rsidR="00F44C3F" w:rsidRPr="00F92F6B">
        <w:t xml:space="preserve"> </w:t>
      </w:r>
      <w:r w:rsidRPr="00F92F6B">
        <w:t>different orbit</w:t>
      </w:r>
      <w:r w:rsidR="009B51BB" w:rsidRPr="00F92F6B">
        <w:t>s</w:t>
      </w:r>
      <w:r w:rsidRPr="00F92F6B">
        <w:t xml:space="preserve"> (</w:t>
      </w:r>
      <w:r w:rsidR="009B51BB" w:rsidRPr="00F92F6B">
        <w:t xml:space="preserve">e.g., </w:t>
      </w:r>
      <w:r w:rsidRPr="00F92F6B">
        <w:t>GSO, NGSO at different altitude</w:t>
      </w:r>
      <w:r w:rsidR="009B51BB" w:rsidRPr="00F92F6B">
        <w:t>s</w:t>
      </w:r>
      <w:r w:rsidRPr="00F92F6B">
        <w:t>).</w:t>
      </w:r>
    </w:p>
    <w:p w14:paraId="7D7E5D29" w14:textId="1E90EA60" w:rsidR="00174110" w:rsidRPr="00F92F6B" w:rsidRDefault="00FD5DFA" w:rsidP="00174110">
      <w:r w:rsidRPr="00F92F6B">
        <w:t>RACH-less handover</w:t>
      </w:r>
      <w:r w:rsidR="00EF0508" w:rsidRPr="00F92F6B">
        <w:t xml:space="preserve"> as specified in </w:t>
      </w:r>
      <w:r w:rsidR="00C2763B" w:rsidRPr="00F92F6B">
        <w:t xml:space="preserve">9.2.3.6, in </w:t>
      </w:r>
      <w:r w:rsidR="00EF0508" w:rsidRPr="00F92F6B">
        <w:t>TS 38.321</w:t>
      </w:r>
      <w:r w:rsidRPr="00F92F6B">
        <w:t xml:space="preserve"> [6]</w:t>
      </w:r>
      <w:r w:rsidR="00E235C4" w:rsidRPr="00F92F6B">
        <w:t xml:space="preserve"> and </w:t>
      </w:r>
      <w:r w:rsidR="0064612A" w:rsidRPr="00F92F6B">
        <w:t xml:space="preserve">in </w:t>
      </w:r>
      <w:r w:rsidR="00E235C4" w:rsidRPr="00F92F6B">
        <w:t>TS 38.331 [12]</w:t>
      </w:r>
      <w:r w:rsidRPr="00F92F6B">
        <w:t xml:space="preserve"> is supported in NTNs.</w:t>
      </w:r>
    </w:p>
    <w:p w14:paraId="0079AEC7" w14:textId="1BDE88AD" w:rsidR="00174110" w:rsidRPr="00F92F6B" w:rsidRDefault="00EE3772" w:rsidP="00D62AC1">
      <w:pPr>
        <w:pStyle w:val="Heading5"/>
      </w:pPr>
      <w:bookmarkStart w:id="2189" w:name="_Toc219281131"/>
      <w:r w:rsidRPr="00F92F6B">
        <w:t>16.14</w:t>
      </w:r>
      <w:r w:rsidR="00174110" w:rsidRPr="00F92F6B">
        <w:t>.3.2.2</w:t>
      </w:r>
      <w:r w:rsidR="002907FC" w:rsidRPr="00F92F6B">
        <w:tab/>
      </w:r>
      <w:r w:rsidR="00174110" w:rsidRPr="00F92F6B">
        <w:t>Conditional Handover</w:t>
      </w:r>
      <w:bookmarkEnd w:id="2189"/>
    </w:p>
    <w:p w14:paraId="5732C31C" w14:textId="563A28B0" w:rsidR="00174110" w:rsidRPr="00F92F6B" w:rsidRDefault="00174110" w:rsidP="00174110">
      <w:r w:rsidRPr="00F92F6B">
        <w:t>The same principle as described in 9.2.3.4 applies to NTN</w:t>
      </w:r>
      <w:r w:rsidR="00F44C3F" w:rsidRPr="00F92F6B">
        <w:t xml:space="preserve"> unless hereunder specified</w:t>
      </w:r>
      <w:r w:rsidRPr="00F92F6B">
        <w:t>.</w:t>
      </w:r>
    </w:p>
    <w:p w14:paraId="712A4E88" w14:textId="6688EA3B" w:rsidR="00174110" w:rsidRPr="00F92F6B" w:rsidRDefault="00174110" w:rsidP="00174110">
      <w:r w:rsidRPr="00F92F6B">
        <w:t>NTN supports the following additional trigger conditions upon which UE may execute CHO to a candidate cell, as defined in TS 38.331 [12]:</w:t>
      </w:r>
    </w:p>
    <w:p w14:paraId="7F1398F6" w14:textId="5AB39C84" w:rsidR="00174110" w:rsidRPr="00F92F6B" w:rsidRDefault="00174110" w:rsidP="00D62AC1">
      <w:pPr>
        <w:pStyle w:val="B1"/>
      </w:pPr>
      <w:r w:rsidRPr="00F92F6B">
        <w:t>-</w:t>
      </w:r>
      <w:r w:rsidRPr="00F92F6B">
        <w:tab/>
      </w:r>
      <w:r w:rsidR="00F44C3F" w:rsidRPr="00F92F6B">
        <w:rPr>
          <w:rFonts w:eastAsia="DengXian"/>
        </w:rPr>
        <w:t xml:space="preserve">The RRM measurement-based </w:t>
      </w:r>
      <w:r w:rsidRPr="00F92F6B">
        <w:t>event A4</w:t>
      </w:r>
      <w:r w:rsidR="002907FC" w:rsidRPr="00F92F6B">
        <w:t>;</w:t>
      </w:r>
    </w:p>
    <w:p w14:paraId="2DE00264" w14:textId="502FE923" w:rsidR="00174110" w:rsidRPr="00F92F6B" w:rsidRDefault="00174110" w:rsidP="00D62AC1">
      <w:pPr>
        <w:pStyle w:val="B1"/>
      </w:pPr>
      <w:r w:rsidRPr="00F92F6B">
        <w:t>-</w:t>
      </w:r>
      <w:r w:rsidRPr="00F92F6B">
        <w:tab/>
        <w:t>A time-based trigger condition</w:t>
      </w:r>
      <w:r w:rsidR="002907FC" w:rsidRPr="00F92F6B">
        <w:t>;</w:t>
      </w:r>
    </w:p>
    <w:p w14:paraId="05C874E6" w14:textId="77777777" w:rsidR="00174110" w:rsidRPr="00F92F6B" w:rsidRDefault="00174110" w:rsidP="00D62AC1">
      <w:pPr>
        <w:pStyle w:val="B1"/>
      </w:pPr>
      <w:r w:rsidRPr="00F92F6B">
        <w:t>-</w:t>
      </w:r>
      <w:r w:rsidRPr="00F92F6B">
        <w:tab/>
        <w:t>A location-based trigger condition.</w:t>
      </w:r>
    </w:p>
    <w:p w14:paraId="5B7DBE7B" w14:textId="1A610380" w:rsidR="00FD5DFA" w:rsidRPr="00F92F6B" w:rsidRDefault="00FD5DFA" w:rsidP="00FD5DFA">
      <w:r w:rsidRPr="00F92F6B">
        <w:t xml:space="preserve">Time-based or location-based trigger conditions may be configured independently from the </w:t>
      </w:r>
      <w:r w:rsidR="00F43007" w:rsidRPr="00F92F6B">
        <w:t xml:space="preserve">RRM </w:t>
      </w:r>
      <w:r w:rsidRPr="00F92F6B">
        <w:t>measurement</w:t>
      </w:r>
      <w:r w:rsidR="00F43007" w:rsidRPr="00F92F6B">
        <w:t>-based trigger</w:t>
      </w:r>
      <w:r w:rsidRPr="00F92F6B">
        <w:t xml:space="preserve"> condition</w:t>
      </w:r>
      <w:r w:rsidR="00F43007" w:rsidRPr="00F92F6B">
        <w:t>s</w:t>
      </w:r>
      <w:r w:rsidRPr="00F92F6B">
        <w:t xml:space="preserve"> for CHO in NTN in </w:t>
      </w:r>
      <w:r w:rsidR="00F43007" w:rsidRPr="00F92F6B">
        <w:t>some scenarios, e.g., when the service discontinuity gap time length is zero or negligible.</w:t>
      </w:r>
    </w:p>
    <w:p w14:paraId="43C34F36" w14:textId="5EBBA9CF" w:rsidR="009B51BB" w:rsidRPr="00F92F6B" w:rsidRDefault="009B51BB" w:rsidP="009B51BB">
      <w:r w:rsidRPr="00F92F6B">
        <w:t>It is up to UE implementation how the UE evaluates the time- or location-based trigger condition together with the RRM measurement-based event.</w:t>
      </w:r>
    </w:p>
    <w:p w14:paraId="6B3630DD" w14:textId="18B3C4B1" w:rsidR="00FD5DFA" w:rsidRPr="00F92F6B" w:rsidRDefault="00FD5DFA" w:rsidP="00FD5DFA">
      <w:r w:rsidRPr="00F92F6B">
        <w:t xml:space="preserve">When a time-based trigger condition is used, the source </w:t>
      </w:r>
      <w:proofErr w:type="spellStart"/>
      <w:r w:rsidRPr="00F92F6B">
        <w:t>gNB</w:t>
      </w:r>
      <w:proofErr w:type="spellEnd"/>
      <w:r w:rsidRPr="00F92F6B">
        <w:t xml:space="preserve"> may signal the corresponding parameters to a single target </w:t>
      </w:r>
      <w:proofErr w:type="spellStart"/>
      <w:r w:rsidRPr="00F92F6B">
        <w:t>gNB</w:t>
      </w:r>
      <w:proofErr w:type="spellEnd"/>
      <w:r w:rsidRPr="00F92F6B">
        <w:t xml:space="preserve"> via the Source NG-RAN Node to Target NG-RAN Node Transparent Container in an NG-C based handover, see TS 23.502 [22]</w:t>
      </w:r>
      <w:r w:rsidR="00A94F69" w:rsidRPr="00F92F6B">
        <w:t xml:space="preserve">, or </w:t>
      </w:r>
      <w:proofErr w:type="spellStart"/>
      <w:r w:rsidR="00A94F69" w:rsidRPr="00F92F6B">
        <w:t>Xn</w:t>
      </w:r>
      <w:proofErr w:type="spellEnd"/>
      <w:r w:rsidR="00A94F69" w:rsidRPr="00F92F6B">
        <w:t xml:space="preserve"> based handover</w:t>
      </w:r>
      <w:r w:rsidRPr="00F92F6B">
        <w:t xml:space="preserve">. The source </w:t>
      </w:r>
      <w:proofErr w:type="spellStart"/>
      <w:r w:rsidRPr="00F92F6B">
        <w:t>gNB</w:t>
      </w:r>
      <w:proofErr w:type="spellEnd"/>
      <w:r w:rsidRPr="00F92F6B">
        <w:t xml:space="preserve"> signals the corresponding CHO configuration to the UE in the RRC Reconfiguration message </w:t>
      </w:r>
      <w:r w:rsidR="004F6870" w:rsidRPr="00F92F6B">
        <w:t>for</w:t>
      </w:r>
      <w:r w:rsidRPr="00F92F6B">
        <w:t xml:space="preserve"> handover.</w:t>
      </w:r>
    </w:p>
    <w:p w14:paraId="18FD8666" w14:textId="77777777" w:rsidR="00FD5DFA" w:rsidRPr="00F92F6B" w:rsidRDefault="00FD5DFA" w:rsidP="00FD5DFA">
      <w:r w:rsidRPr="00F92F6B">
        <w:t>When time-based trigger condition is used, the source NG-RAN node should consider the time indicated to the UE to decide when to start the early data forwarding to the target NG-RAN node.</w:t>
      </w:r>
    </w:p>
    <w:p w14:paraId="61ACE9B2" w14:textId="7916F43A" w:rsidR="00FD5DFA" w:rsidRPr="00F92F6B" w:rsidRDefault="00FD5DFA" w:rsidP="00FD5DFA">
      <w:r w:rsidRPr="00F92F6B">
        <w:t>Time-based CHO can be performed via RACH-less.</w:t>
      </w:r>
    </w:p>
    <w:p w14:paraId="418E4009" w14:textId="2871FF8F" w:rsidR="00FD5DFA" w:rsidRPr="00F92F6B" w:rsidRDefault="00104C2C" w:rsidP="00FD5DFA">
      <w:pPr>
        <w:pStyle w:val="Heading5"/>
      </w:pPr>
      <w:bookmarkStart w:id="2190" w:name="_Toc219281132"/>
      <w:r w:rsidRPr="00F92F6B">
        <w:t>16.14.3.2.3</w:t>
      </w:r>
      <w:r w:rsidR="00FD5DFA" w:rsidRPr="00F92F6B">
        <w:tab/>
        <w:t>Satellite switch with re-sync</w:t>
      </w:r>
      <w:r w:rsidR="003B0900" w:rsidRPr="00F92F6B">
        <w:t>hronization</w:t>
      </w:r>
      <w:bookmarkEnd w:id="2190"/>
    </w:p>
    <w:p w14:paraId="093B621A" w14:textId="137038C7" w:rsidR="00FD5DFA" w:rsidRPr="00F92F6B" w:rsidRDefault="00974F65" w:rsidP="00FD5DFA">
      <w:r w:rsidRPr="00F92F6B">
        <w:t>For transparent payload, u</w:t>
      </w:r>
      <w:r w:rsidR="00FD5DFA" w:rsidRPr="00F92F6B">
        <w:t xml:space="preserve">pon both hard and soft satellite switch over in the quasi-Earth fixed scenario with the same SSB frequency and the same </w:t>
      </w:r>
      <w:proofErr w:type="spellStart"/>
      <w:r w:rsidR="00FD5DFA" w:rsidRPr="00F92F6B">
        <w:t>gNB</w:t>
      </w:r>
      <w:proofErr w:type="spellEnd"/>
      <w:r w:rsidR="00FD5DFA" w:rsidRPr="00F92F6B">
        <w:t>, the satellite switch with re-sync</w:t>
      </w:r>
      <w:r w:rsidR="003B0900" w:rsidRPr="00F92F6B">
        <w:t>hronization</w:t>
      </w:r>
      <w:r w:rsidR="00FD5DFA" w:rsidRPr="00F92F6B">
        <w:t xml:space="preserve"> procedure is supported. The satellite switch with re-sync avoids a L3 mobility for UEs in the cell by maintaining the same PCI on the geographical area covered by quasi-Earth fixed beam.</w:t>
      </w:r>
    </w:p>
    <w:p w14:paraId="7AEAF291" w14:textId="67F835D8" w:rsidR="00FD5DFA" w:rsidRPr="00F92F6B" w:rsidRDefault="00FD5DFA" w:rsidP="009B51BB">
      <w:r w:rsidRPr="00F92F6B">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438D87ED" w:rsidR="00AA376C" w:rsidRPr="00F92F6B" w:rsidRDefault="00E235C4" w:rsidP="00AA376C">
      <w:r w:rsidRPr="00F92F6B">
        <w:t xml:space="preserve">For hard satellite switch over, the UE can only start synchronizing with the target satellite after </w:t>
      </w:r>
      <w:r w:rsidR="004F6870" w:rsidRPr="00F92F6B">
        <w:t>the source satellite ends to serve the cell</w:t>
      </w:r>
      <w:r w:rsidRPr="00F92F6B">
        <w:t>.</w:t>
      </w:r>
    </w:p>
    <w:p w14:paraId="535886CC" w14:textId="7004AB92" w:rsidR="003B0900" w:rsidRPr="00F92F6B" w:rsidRDefault="00AA376C" w:rsidP="00AA376C">
      <w:r w:rsidRPr="00F92F6B">
        <w:t>When both CHO and Satellite switch with re-synchronization are configured, it is up to UE implementation which procedure to initiate, if both of them are triggered simultaneously.</w:t>
      </w:r>
    </w:p>
    <w:p w14:paraId="694763DC" w14:textId="063816F5" w:rsidR="00E235C4" w:rsidRPr="00F92F6B" w:rsidRDefault="003B0900" w:rsidP="003B0900">
      <w:r w:rsidRPr="00F92F6B">
        <w:t>For the re-synchronization to the target satellite, random access can be triggered by a PDCCH order via the target satellite.</w:t>
      </w:r>
    </w:p>
    <w:p w14:paraId="4AA89AB5" w14:textId="7716C011" w:rsidR="00174110" w:rsidRPr="00F92F6B" w:rsidRDefault="00EE3772" w:rsidP="00D62AC1">
      <w:pPr>
        <w:pStyle w:val="Heading4"/>
      </w:pPr>
      <w:bookmarkStart w:id="2191" w:name="_Toc219281133"/>
      <w:r w:rsidRPr="00F92F6B">
        <w:t>16.14</w:t>
      </w:r>
      <w:r w:rsidR="00174110" w:rsidRPr="00F92F6B">
        <w:t>.3.3</w:t>
      </w:r>
      <w:r w:rsidR="002907FC" w:rsidRPr="00F92F6B">
        <w:tab/>
      </w:r>
      <w:r w:rsidR="00174110" w:rsidRPr="00F92F6B">
        <w:t>Measurements</w:t>
      </w:r>
      <w:bookmarkEnd w:id="2191"/>
    </w:p>
    <w:p w14:paraId="4143F45C" w14:textId="77777777" w:rsidR="00174110" w:rsidRPr="00F92F6B" w:rsidRDefault="00174110" w:rsidP="00174110">
      <w:r w:rsidRPr="00F92F6B">
        <w:t>The same principle as described in 9.2.4 applies to measurements in NTN unless hereunder specified.</w:t>
      </w:r>
    </w:p>
    <w:p w14:paraId="670248C2" w14:textId="09CAF0C2" w:rsidR="00174110" w:rsidRPr="00F92F6B" w:rsidRDefault="00174110" w:rsidP="00174110">
      <w:r w:rsidRPr="00F92F6B">
        <w:t>The network can configure</w:t>
      </w:r>
      <w:r w:rsidR="002907FC" w:rsidRPr="00F92F6B">
        <w:t>:</w:t>
      </w:r>
    </w:p>
    <w:p w14:paraId="4C9E6B39" w14:textId="4B115BD2" w:rsidR="002907FC" w:rsidRPr="00F92F6B" w:rsidRDefault="002907FC" w:rsidP="00D62AC1">
      <w:pPr>
        <w:pStyle w:val="B1"/>
      </w:pPr>
      <w:r w:rsidRPr="00F92F6B">
        <w:t>-</w:t>
      </w:r>
      <w:r w:rsidRPr="00F92F6B">
        <w:tab/>
        <w:t>multiple SMTCs in parallel per carrier and for a given set of cells depending on UE capabilities;</w:t>
      </w:r>
    </w:p>
    <w:p w14:paraId="4563C83C" w14:textId="77777777" w:rsidR="009B51BB" w:rsidRPr="00F92F6B" w:rsidRDefault="002907FC" w:rsidP="009B51BB">
      <w:pPr>
        <w:pStyle w:val="B1"/>
      </w:pPr>
      <w:r w:rsidRPr="00F92F6B">
        <w:t>-</w:t>
      </w:r>
      <w:r w:rsidRPr="00F92F6B">
        <w:tab/>
        <w:t xml:space="preserve">measurement gaps </w:t>
      </w:r>
      <w:r w:rsidR="008A5215" w:rsidRPr="00F92F6B">
        <w:t>based on multiple</w:t>
      </w:r>
      <w:r w:rsidRPr="00F92F6B">
        <w:t xml:space="preserve"> SMTC</w:t>
      </w:r>
      <w:r w:rsidR="00F44C3F" w:rsidRPr="00F92F6B">
        <w:t>s</w:t>
      </w:r>
      <w:r w:rsidR="009B51BB" w:rsidRPr="00F92F6B">
        <w:t>;</w:t>
      </w:r>
    </w:p>
    <w:p w14:paraId="4983029D" w14:textId="6345A116" w:rsidR="002907FC" w:rsidRPr="00F92F6B" w:rsidRDefault="009B51BB" w:rsidP="00A572E4">
      <w:pPr>
        <w:pStyle w:val="B1"/>
      </w:pPr>
      <w:bookmarkStart w:id="2192" w:name="_MCCTEMPBM_CRPT83880059___7"/>
      <w:r w:rsidRPr="00F92F6B">
        <w:t>-</w:t>
      </w:r>
      <w:r w:rsidRPr="00F92F6B">
        <w:tab/>
        <w:t>assistance information (e.g., ephemeris, Common TA parameters</w:t>
      </w:r>
      <w:r w:rsidR="00082C11" w:rsidRPr="00F92F6B">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F92F6B">
        <w:t>) provided in SIB19 for UE to perform measurement on neighbour cells in RRC_IDLE/RRC_INACTIVE/RRC_CONNECTED</w:t>
      </w:r>
      <w:r w:rsidR="00FA2718" w:rsidRPr="00F92F6B">
        <w:t>;</w:t>
      </w:r>
    </w:p>
    <w:bookmarkEnd w:id="2192"/>
    <w:p w14:paraId="1ADC6233" w14:textId="77777777" w:rsidR="00FA2718" w:rsidRPr="00F92F6B" w:rsidRDefault="00FA2718" w:rsidP="00FA2718">
      <w:pPr>
        <w:pStyle w:val="B1"/>
      </w:pPr>
      <w:r w:rsidRPr="00F92F6B">
        <w:t>-</w:t>
      </w:r>
      <w:r w:rsidRPr="00F92F6B">
        <w:tab/>
        <w:t>two different SMTC periodicities for SMTCs per frequency layer for UE in RRC_IDLE/RRC_INACTIVE/RRC_CONNECTED;</w:t>
      </w:r>
    </w:p>
    <w:p w14:paraId="13AFF933" w14:textId="77777777" w:rsidR="00FA2718" w:rsidRPr="00F92F6B" w:rsidRDefault="00FA2718" w:rsidP="00FA2718">
      <w:pPr>
        <w:pStyle w:val="B1"/>
      </w:pPr>
      <w:r w:rsidRPr="00F92F6B">
        <w:t>-</w:t>
      </w:r>
      <w:r w:rsidRPr="00F92F6B">
        <w:tab/>
        <w:t>up to 7 SMTCs for UE in RRC_IDLE/RRC_INACTIVE for the (quasi-)Earth fixed cells, including the SMTC of the serving cell, where the UE may down-select SMTCs associated with the closest reference locations.</w:t>
      </w:r>
    </w:p>
    <w:p w14:paraId="4E9A660C" w14:textId="0116E565" w:rsidR="00686B39" w:rsidRPr="00F92F6B" w:rsidRDefault="00F44C3F" w:rsidP="00686B39">
      <w:r w:rsidRPr="00F92F6B">
        <w:t xml:space="preserve">NW-controlled adjustment of SMTCs can be based on UE assistance information reported in </w:t>
      </w:r>
      <w:r w:rsidR="009B51BB" w:rsidRPr="00F92F6B">
        <w:t>RRC_CONNECTED</w:t>
      </w:r>
      <w:r w:rsidRPr="00F92F6B">
        <w:t xml:space="preserve">. </w:t>
      </w:r>
      <w:r w:rsidR="00FA2718" w:rsidRPr="00F92F6B">
        <w:t>The UE may be configured to report the closest reference locations to assist configuration of SMTC and measurement gap.</w:t>
      </w:r>
      <w:r w:rsidR="00FA2718" w:rsidRPr="00F92F6B">
        <w:rPr>
          <w:rStyle w:val="CommentReference"/>
        </w:rPr>
        <w:t xml:space="preserve"> </w:t>
      </w:r>
      <w:r w:rsidR="009B51BB" w:rsidRPr="00F92F6B">
        <w:t>A</w:t>
      </w:r>
      <w:r w:rsidRPr="00F92F6B">
        <w:t xml:space="preserve"> UE </w:t>
      </w:r>
      <w:r w:rsidR="009B51BB" w:rsidRPr="00F92F6B">
        <w:t xml:space="preserve">in RRC_IDLE/RRC_INACTIVE </w:t>
      </w:r>
      <w:r w:rsidRPr="00F92F6B">
        <w:t xml:space="preserve">can adjust SMTCs based on its location and assistance information </w:t>
      </w:r>
      <w:r w:rsidR="009B51BB" w:rsidRPr="00F92F6B">
        <w:t>in SIB19</w:t>
      </w:r>
      <w:r w:rsidRPr="00F92F6B">
        <w:t>.</w:t>
      </w:r>
    </w:p>
    <w:p w14:paraId="1449B76C" w14:textId="7AFE4E32" w:rsidR="00686B39" w:rsidRPr="00F92F6B" w:rsidRDefault="00686B39" w:rsidP="00686B39">
      <w:r w:rsidRPr="00F92F6B">
        <w:t xml:space="preserve">UE </w:t>
      </w:r>
      <w:r w:rsidR="00F44C3F" w:rsidRPr="00F92F6B">
        <w:t xml:space="preserve">assistance information </w:t>
      </w:r>
      <w:r w:rsidR="009B51BB" w:rsidRPr="00F92F6B">
        <w:t>consists</w:t>
      </w:r>
      <w:r w:rsidR="00F44C3F" w:rsidRPr="00F92F6B">
        <w:t xml:space="preserve"> of </w:t>
      </w:r>
      <w:r w:rsidR="009B51BB" w:rsidRPr="00F92F6B">
        <w:t>the</w:t>
      </w:r>
      <w:r w:rsidRPr="00F92F6B">
        <w:t xml:space="preserve"> service link propagation delay difference</w:t>
      </w:r>
      <w:r w:rsidR="009B51BB" w:rsidRPr="00F92F6B">
        <w:t>(s)</w:t>
      </w:r>
      <w:r w:rsidRPr="00F92F6B">
        <w:t xml:space="preserve"> between servi</w:t>
      </w:r>
      <w:r w:rsidR="00F44C3F" w:rsidRPr="00F92F6B">
        <w:t>ng</w:t>
      </w:r>
      <w:r w:rsidRPr="00F92F6B">
        <w:t xml:space="preserve"> </w:t>
      </w:r>
      <w:r w:rsidR="009B51BB" w:rsidRPr="00F92F6B">
        <w:t xml:space="preserve">the </w:t>
      </w:r>
      <w:r w:rsidRPr="00F92F6B">
        <w:t>cell and neighbour cell</w:t>
      </w:r>
      <w:r w:rsidR="009B51BB" w:rsidRPr="00F92F6B">
        <w:t>(</w:t>
      </w:r>
      <w:r w:rsidRPr="00F92F6B">
        <w:t>s</w:t>
      </w:r>
      <w:r w:rsidR="009B51BB" w:rsidRPr="00F92F6B">
        <w:t>)</w:t>
      </w:r>
      <w:r w:rsidRPr="00F92F6B">
        <w:t>.</w:t>
      </w:r>
    </w:p>
    <w:p w14:paraId="1404736A" w14:textId="20D0BCF6" w:rsidR="009B51BB" w:rsidRPr="00F92F6B" w:rsidRDefault="009B51BB" w:rsidP="009B51BB">
      <w:r w:rsidRPr="00F92F6B">
        <w:t xml:space="preserve">For a UE in </w:t>
      </w:r>
      <w:r w:rsidR="003B0900" w:rsidRPr="00F92F6B">
        <w:t>i</w:t>
      </w:r>
      <w:r w:rsidRPr="00F92F6B">
        <w:t>dle/</w:t>
      </w:r>
      <w:r w:rsidR="003B0900" w:rsidRPr="00F92F6B">
        <w:t>i</w:t>
      </w:r>
      <w:r w:rsidRPr="00F92F6B">
        <w:t>nactive mode</w:t>
      </w:r>
      <w:r w:rsidR="00A27A74" w:rsidRPr="00F92F6B">
        <w:t>, it is</w:t>
      </w:r>
      <w:r w:rsidRPr="00F92F6B">
        <w:t xml:space="preserve"> up to UE implementation whether to perform NTN neighbour cell measurements on a cell indicated in </w:t>
      </w:r>
      <w:r w:rsidR="00082C11" w:rsidRPr="00F92F6B">
        <w:t>SIB3/</w:t>
      </w:r>
      <w:r w:rsidRPr="00F92F6B">
        <w:t>SIB4 but not included in SIB19.</w:t>
      </w:r>
    </w:p>
    <w:p w14:paraId="09CC57BE" w14:textId="16D0026B" w:rsidR="009B51BB" w:rsidRPr="00F92F6B" w:rsidRDefault="009B51BB" w:rsidP="009B51BB">
      <w:r w:rsidRPr="00F92F6B">
        <w:t xml:space="preserve">For a UE in </w:t>
      </w:r>
      <w:r w:rsidR="003B0900" w:rsidRPr="00F92F6B">
        <w:t>c</w:t>
      </w:r>
      <w:r w:rsidRPr="00F92F6B">
        <w:t xml:space="preserve">onnected mode, </w:t>
      </w:r>
      <w:r w:rsidR="00A27A74" w:rsidRPr="00F92F6B">
        <w:t>it is</w:t>
      </w:r>
      <w:r w:rsidRPr="00F92F6B">
        <w:t xml:space="preserve"> up to UE implementation whether to perform NTN neighbour cell measurements on a cell included in the measurement configuration</w:t>
      </w:r>
      <w:r w:rsidR="00F43007" w:rsidRPr="00F92F6B">
        <w:t>,</w:t>
      </w:r>
      <w:r w:rsidRPr="00F92F6B">
        <w:t xml:space="preserve"> but </w:t>
      </w:r>
      <w:r w:rsidR="00F43007" w:rsidRPr="00F92F6B">
        <w:t>without corresponding satellite information in measurement configuration or in SIB19.</w:t>
      </w:r>
    </w:p>
    <w:p w14:paraId="6B0E74A3" w14:textId="01F744B8" w:rsidR="00686B39" w:rsidRPr="00F92F6B" w:rsidRDefault="00686B39" w:rsidP="003578EF">
      <w:pPr>
        <w:rPr>
          <w:rFonts w:eastAsia="Malgun Gothic"/>
          <w:lang w:eastAsia="ko-KR"/>
        </w:rPr>
      </w:pPr>
      <w:r w:rsidRPr="00F92F6B">
        <w:rPr>
          <w:rFonts w:eastAsia="Malgun Gothic"/>
          <w:lang w:eastAsia="ko-KR"/>
        </w:rPr>
        <w:t>UE can perform time-based and location-based measurement</w:t>
      </w:r>
      <w:r w:rsidR="00F44C3F" w:rsidRPr="00F92F6B">
        <w:rPr>
          <w:rFonts w:eastAsia="Malgun Gothic"/>
          <w:lang w:eastAsia="ko-KR"/>
        </w:rPr>
        <w:t>s on neighbour cells</w:t>
      </w:r>
      <w:r w:rsidRPr="00F92F6B">
        <w:rPr>
          <w:rFonts w:eastAsia="Malgun Gothic"/>
          <w:lang w:eastAsia="ko-KR"/>
        </w:rPr>
        <w:t xml:space="preserve"> in RRC_IDLE/RRC_INACTIVE</w:t>
      </w:r>
      <w:r w:rsidR="0060158C" w:rsidRPr="00F92F6B">
        <w:rPr>
          <w:rFonts w:eastAsia="Malgun Gothic"/>
          <w:lang w:eastAsia="ko-KR"/>
        </w:rPr>
        <w:t>:</w:t>
      </w:r>
    </w:p>
    <w:p w14:paraId="249D7938" w14:textId="12D06455" w:rsidR="00686B39" w:rsidRPr="00F92F6B" w:rsidRDefault="00686B39" w:rsidP="003578EF">
      <w:pPr>
        <w:pStyle w:val="B1"/>
        <w:rPr>
          <w:rFonts w:eastAsia="Malgun Gothic"/>
          <w:lang w:eastAsia="ko-KR"/>
        </w:rPr>
      </w:pPr>
      <w:r w:rsidRPr="00F92F6B">
        <w:rPr>
          <w:rFonts w:eastAsia="Malgun Gothic"/>
          <w:lang w:eastAsia="ko-KR"/>
        </w:rPr>
        <w:t>-</w:t>
      </w:r>
      <w:r w:rsidRPr="00F92F6B">
        <w:rPr>
          <w:rFonts w:eastAsia="Malgun Gothic"/>
          <w:lang w:eastAsia="ko-KR"/>
        </w:rPr>
        <w:tab/>
        <w:t xml:space="preserve">The timing and location information associated to </w:t>
      </w:r>
      <w:r w:rsidR="009B51BB" w:rsidRPr="00F92F6B">
        <w:rPr>
          <w:rFonts w:eastAsia="Malgun Gothic"/>
          <w:lang w:eastAsia="ko-KR"/>
        </w:rPr>
        <w:t>the serving</w:t>
      </w:r>
      <w:r w:rsidRPr="00F92F6B">
        <w:rPr>
          <w:rFonts w:eastAsia="Malgun Gothic"/>
          <w:lang w:eastAsia="ko-KR"/>
        </w:rPr>
        <w:t xml:space="preserve"> cell </w:t>
      </w:r>
      <w:r w:rsidR="009B51BB" w:rsidRPr="00F92F6B">
        <w:rPr>
          <w:rFonts w:eastAsia="Malgun Gothic"/>
          <w:lang w:eastAsia="ko-KR"/>
        </w:rPr>
        <w:t xml:space="preserve">is </w:t>
      </w:r>
      <w:r w:rsidRPr="00F92F6B">
        <w:rPr>
          <w:rFonts w:eastAsia="Malgun Gothic"/>
          <w:lang w:eastAsia="ko-KR"/>
        </w:rPr>
        <w:t xml:space="preserve">provided </w:t>
      </w:r>
      <w:r w:rsidR="009B51BB" w:rsidRPr="00F92F6B">
        <w:rPr>
          <w:rFonts w:eastAsia="Malgun Gothic"/>
          <w:lang w:eastAsia="ko-KR"/>
        </w:rPr>
        <w:t>in SIB19</w:t>
      </w:r>
      <w:r w:rsidRPr="00F92F6B">
        <w:rPr>
          <w:rFonts w:eastAsia="Malgun Gothic"/>
          <w:lang w:eastAsia="ko-KR"/>
        </w:rPr>
        <w:t>;</w:t>
      </w:r>
    </w:p>
    <w:p w14:paraId="48401151" w14:textId="78EB8061" w:rsidR="00686B39" w:rsidRPr="00F92F6B" w:rsidRDefault="00686B39" w:rsidP="003578EF">
      <w:pPr>
        <w:pStyle w:val="B1"/>
        <w:rPr>
          <w:rFonts w:eastAsia="Malgun Gothic"/>
          <w:lang w:eastAsia="ko-KR"/>
        </w:rPr>
      </w:pPr>
      <w:r w:rsidRPr="00F92F6B">
        <w:rPr>
          <w:rFonts w:eastAsia="Malgun Gothic"/>
          <w:lang w:eastAsia="ko-KR"/>
        </w:rPr>
        <w:t>-</w:t>
      </w:r>
      <w:r w:rsidRPr="00F92F6B">
        <w:rPr>
          <w:rFonts w:eastAsia="Malgun Gothic"/>
          <w:lang w:eastAsia="ko-KR"/>
        </w:rPr>
        <w:tab/>
        <w:t xml:space="preserve">Timing information refers to the </w:t>
      </w:r>
      <w:r w:rsidR="009B51BB" w:rsidRPr="00F92F6B">
        <w:rPr>
          <w:rFonts w:eastAsia="Malgun Gothic"/>
          <w:lang w:eastAsia="ko-KR"/>
        </w:rPr>
        <w:t xml:space="preserve">UTC </w:t>
      </w:r>
      <w:r w:rsidRPr="00F92F6B">
        <w:rPr>
          <w:rFonts w:eastAsia="Malgun Gothic"/>
          <w:lang w:eastAsia="ko-KR"/>
        </w:rPr>
        <w:t>time when the serving cell stop</w:t>
      </w:r>
      <w:r w:rsidR="009B51BB" w:rsidRPr="00F92F6B">
        <w:rPr>
          <w:rFonts w:eastAsia="Malgun Gothic"/>
          <w:lang w:eastAsia="ko-KR"/>
        </w:rPr>
        <w:t>s</w:t>
      </w:r>
      <w:r w:rsidRPr="00F92F6B">
        <w:rPr>
          <w:rFonts w:eastAsia="Malgun Gothic"/>
          <w:lang w:eastAsia="ko-KR"/>
        </w:rPr>
        <w:t xml:space="preserve"> serving </w:t>
      </w:r>
      <w:r w:rsidR="009B51BB" w:rsidRPr="00F92F6B">
        <w:rPr>
          <w:rFonts w:eastAsia="Malgun Gothic"/>
          <w:lang w:eastAsia="ko-KR"/>
        </w:rPr>
        <w:t>the current</w:t>
      </w:r>
      <w:r w:rsidRPr="00F92F6B">
        <w:rPr>
          <w:rFonts w:eastAsia="Malgun Gothic"/>
          <w:lang w:eastAsia="ko-KR"/>
        </w:rPr>
        <w:t xml:space="preserve"> geographical area;</w:t>
      </w:r>
    </w:p>
    <w:p w14:paraId="5CE51E33" w14:textId="6CF9C1A6" w:rsidR="00686B39" w:rsidRPr="00F92F6B" w:rsidRDefault="00686B39" w:rsidP="003578EF">
      <w:pPr>
        <w:pStyle w:val="B1"/>
        <w:rPr>
          <w:rFonts w:eastAsia="Malgun Gothic"/>
          <w:lang w:eastAsia="ko-KR"/>
        </w:rPr>
      </w:pPr>
      <w:r w:rsidRPr="00F92F6B">
        <w:rPr>
          <w:rFonts w:eastAsia="Malgun Gothic"/>
          <w:lang w:eastAsia="ko-KR"/>
        </w:rPr>
        <w:t>-</w:t>
      </w:r>
      <w:r w:rsidRPr="00F92F6B">
        <w:rPr>
          <w:rFonts w:eastAsia="Malgun Gothic"/>
          <w:lang w:eastAsia="ko-KR"/>
        </w:rPr>
        <w:tab/>
        <w:t>Location information refers</w:t>
      </w:r>
      <w:r w:rsidR="00FD5DFA" w:rsidRPr="00F92F6B">
        <w:rPr>
          <w:rFonts w:eastAsia="Malgun Gothic"/>
          <w:lang w:eastAsia="ko-KR"/>
        </w:rPr>
        <w:t>:</w:t>
      </w:r>
    </w:p>
    <w:p w14:paraId="790F2B9D" w14:textId="56D372AB" w:rsidR="00FD5DFA" w:rsidRPr="00F92F6B" w:rsidRDefault="00FD5DFA" w:rsidP="00FD5DFA">
      <w:pPr>
        <w:pStyle w:val="B2"/>
      </w:pPr>
      <w:r w:rsidRPr="00F92F6B">
        <w:t>-</w:t>
      </w:r>
      <w:r w:rsidRPr="00F92F6B">
        <w:tab/>
        <w:t xml:space="preserve">In the </w:t>
      </w:r>
      <w:r w:rsidR="003A1551" w:rsidRPr="00F92F6B">
        <w:t>(</w:t>
      </w:r>
      <w:r w:rsidRPr="00F92F6B">
        <w:t>quasi-</w:t>
      </w:r>
      <w:r w:rsidR="003A1551" w:rsidRPr="00F92F6B">
        <w:t>)</w:t>
      </w:r>
      <w:r w:rsidRPr="00F92F6B">
        <w:t>Earth fixed cell scenario, to the reference location of the serving cell and a distance threshold to the reference location.</w:t>
      </w:r>
    </w:p>
    <w:p w14:paraId="56091A19" w14:textId="77777777" w:rsidR="00FD5DFA" w:rsidRPr="00F92F6B" w:rsidRDefault="00FD5DFA" w:rsidP="00FD5DFA">
      <w:pPr>
        <w:pStyle w:val="B2"/>
      </w:pPr>
      <w:r w:rsidRPr="00F92F6B">
        <w:t>-</w:t>
      </w:r>
      <w:r w:rsidRPr="00F92F6B">
        <w:tab/>
        <w:t>In the Earth moving cell scenario, to the reference location of the serving cell at the epoch time and a distance threshold to the reference location.</w:t>
      </w:r>
    </w:p>
    <w:p w14:paraId="363B18DC" w14:textId="677D639A" w:rsidR="00FD5DFA" w:rsidRPr="00F92F6B" w:rsidRDefault="00FD5DFA" w:rsidP="00E96F07">
      <w:pPr>
        <w:rPr>
          <w:rFonts w:eastAsia="Malgun Gothic"/>
          <w:lang w:eastAsia="ko-KR"/>
        </w:rPr>
      </w:pPr>
      <w:r w:rsidRPr="00F92F6B">
        <w:rPr>
          <w:rFonts w:eastAsia="Malgun Gothic"/>
          <w:lang w:eastAsia="ko-KR"/>
        </w:rPr>
        <w:t>The time-based measurement initiation may be applicable for the feeder link switchover case for cell re</w:t>
      </w:r>
      <w:r w:rsidR="00841F0E" w:rsidRPr="00F92F6B">
        <w:rPr>
          <w:rFonts w:eastAsia="Malgun Gothic"/>
          <w:lang w:eastAsia="ko-KR"/>
        </w:rPr>
        <w:t>-</w:t>
      </w:r>
      <w:r w:rsidRPr="00F92F6B">
        <w:rPr>
          <w:rFonts w:eastAsia="Malgun Gothic"/>
          <w:lang w:eastAsia="ko-KR"/>
        </w:rPr>
        <w:t>selection.</w:t>
      </w:r>
    </w:p>
    <w:p w14:paraId="7A4D44C6" w14:textId="7DA8F535" w:rsidR="00174110" w:rsidRPr="00F92F6B" w:rsidRDefault="00686B39">
      <w:pPr>
        <w:rPr>
          <w:rFonts w:eastAsia="Malgun Gothic"/>
          <w:lang w:eastAsia="ko-KR"/>
        </w:rPr>
      </w:pPr>
      <w:r w:rsidRPr="00F92F6B">
        <w:rPr>
          <w:rFonts w:eastAsia="Malgun Gothic"/>
          <w:lang w:eastAsia="ko-KR"/>
        </w:rPr>
        <w:t xml:space="preserve">Measurement rules for cell re-selection </w:t>
      </w:r>
      <w:r w:rsidR="009B51BB" w:rsidRPr="00F92F6B">
        <w:rPr>
          <w:rFonts w:eastAsia="Malgun Gothic"/>
          <w:lang w:eastAsia="ko-KR"/>
        </w:rPr>
        <w:t>based on</w:t>
      </w:r>
      <w:r w:rsidRPr="00F92F6B">
        <w:rPr>
          <w:rFonts w:eastAsia="Malgun Gothic"/>
          <w:lang w:eastAsia="ko-KR"/>
        </w:rPr>
        <w:t xml:space="preserve"> timing information and location information </w:t>
      </w:r>
      <w:r w:rsidR="00F44C3F" w:rsidRPr="00F92F6B">
        <w:rPr>
          <w:rFonts w:eastAsia="Malgun Gothic"/>
          <w:lang w:eastAsia="ko-KR"/>
        </w:rPr>
        <w:t>are</w:t>
      </w:r>
      <w:r w:rsidRPr="00F92F6B">
        <w:rPr>
          <w:rFonts w:eastAsia="Malgun Gothic"/>
          <w:lang w:eastAsia="ko-KR"/>
        </w:rPr>
        <w:t xml:space="preserve"> specified in </w:t>
      </w:r>
      <w:r w:rsidR="00B16575" w:rsidRPr="00F92F6B">
        <w:rPr>
          <w:rFonts w:eastAsia="Malgun Gothic"/>
          <w:lang w:eastAsia="ko-KR"/>
        </w:rPr>
        <w:t>clause</w:t>
      </w:r>
      <w:r w:rsidRPr="00F92F6B">
        <w:rPr>
          <w:rFonts w:eastAsia="Malgun Gothic"/>
          <w:lang w:eastAsia="ko-KR"/>
        </w:rPr>
        <w:t xml:space="preserve"> 5.2.4.2 in </w:t>
      </w:r>
      <w:r w:rsidR="00CB27B0" w:rsidRPr="00F92F6B">
        <w:rPr>
          <w:rFonts w:eastAsia="Malgun Gothic"/>
          <w:lang w:eastAsia="ko-KR"/>
        </w:rPr>
        <w:t xml:space="preserve">TS </w:t>
      </w:r>
      <w:r w:rsidRPr="00F92F6B">
        <w:rPr>
          <w:rFonts w:eastAsia="Malgun Gothic"/>
          <w:lang w:eastAsia="ko-KR"/>
        </w:rPr>
        <w:t>38.304</w:t>
      </w:r>
      <w:r w:rsidR="00F44C3F" w:rsidRPr="00F92F6B">
        <w:rPr>
          <w:rFonts w:eastAsia="Malgun Gothic"/>
          <w:lang w:eastAsia="ko-KR"/>
        </w:rPr>
        <w:t xml:space="preserve"> [10]</w:t>
      </w:r>
      <w:r w:rsidRPr="00F92F6B">
        <w:rPr>
          <w:rFonts w:eastAsia="Malgun Gothic"/>
          <w:lang w:eastAsia="ko-KR"/>
        </w:rPr>
        <w:t>.</w:t>
      </w:r>
    </w:p>
    <w:p w14:paraId="1C607108" w14:textId="7319ED33" w:rsidR="00174110" w:rsidRPr="00F92F6B" w:rsidRDefault="00EE3772">
      <w:pPr>
        <w:pStyle w:val="Heading3"/>
      </w:pPr>
      <w:bookmarkStart w:id="2193" w:name="_Toc219281134"/>
      <w:r w:rsidRPr="00F92F6B">
        <w:t>16.14</w:t>
      </w:r>
      <w:r w:rsidR="00174110" w:rsidRPr="00F92F6B">
        <w:t>.4</w:t>
      </w:r>
      <w:r w:rsidR="00174110" w:rsidRPr="00F92F6B">
        <w:tab/>
        <w:t>Switchover</w:t>
      </w:r>
      <w:bookmarkEnd w:id="2193"/>
    </w:p>
    <w:p w14:paraId="3ADCF51B" w14:textId="031753CD" w:rsidR="00174110" w:rsidRPr="00F92F6B" w:rsidRDefault="00EE3772">
      <w:pPr>
        <w:pStyle w:val="Heading4"/>
      </w:pPr>
      <w:bookmarkStart w:id="2194" w:name="_Toc219281135"/>
      <w:r w:rsidRPr="00F92F6B">
        <w:t>16.14</w:t>
      </w:r>
      <w:r w:rsidR="00174110" w:rsidRPr="00F92F6B">
        <w:t>.4.1</w:t>
      </w:r>
      <w:r w:rsidR="002907FC" w:rsidRPr="00F92F6B">
        <w:tab/>
      </w:r>
      <w:r w:rsidR="00174110" w:rsidRPr="00F92F6B">
        <w:t>Definitions</w:t>
      </w:r>
      <w:bookmarkEnd w:id="2194"/>
    </w:p>
    <w:p w14:paraId="49B3F0CD" w14:textId="533EE88F" w:rsidR="00174110" w:rsidRPr="00F92F6B" w:rsidRDefault="00174110" w:rsidP="00174110">
      <w:r w:rsidRPr="00F92F6B">
        <w:t>A feeder link switchover is the procedure where the feeder link</w:t>
      </w:r>
      <w:r w:rsidRPr="00F92F6B">
        <w:rPr>
          <w:rFonts w:eastAsia="SimSun"/>
        </w:rPr>
        <w:t xml:space="preserve"> </w:t>
      </w:r>
      <w:r w:rsidRPr="00F92F6B">
        <w:t>is changed from a source NTN Gateway to a target NTN Gateway for a</w:t>
      </w:r>
      <w:r w:rsidR="00974F65" w:rsidRPr="00F92F6B">
        <w:t>n</w:t>
      </w:r>
      <w:r w:rsidRPr="00F92F6B">
        <w:t xml:space="preserve"> NTN payload. The feeder link switchover is a Transport Network Layer procedure.</w:t>
      </w:r>
      <w:r w:rsidR="00F44C3F" w:rsidRPr="00F92F6B">
        <w:t xml:space="preserve"> Service link switch refers to a change of the serving </w:t>
      </w:r>
      <w:r w:rsidR="009B51BB" w:rsidRPr="00F92F6B">
        <w:t>NTN payload</w:t>
      </w:r>
      <w:r w:rsidR="00F44C3F" w:rsidRPr="00F92F6B">
        <w:t>.</w:t>
      </w:r>
    </w:p>
    <w:p w14:paraId="1729BE7E" w14:textId="680A0FBB" w:rsidR="00174110" w:rsidRPr="00F92F6B" w:rsidRDefault="00174110" w:rsidP="00174110">
      <w:r w:rsidRPr="00F92F6B">
        <w:t xml:space="preserve">Both hard and soft feeder link switchover are </w:t>
      </w:r>
      <w:r w:rsidR="00676734" w:rsidRPr="00F92F6B">
        <w:t>supported in</w:t>
      </w:r>
      <w:r w:rsidRPr="00F92F6B">
        <w:t xml:space="preserve"> NTN</w:t>
      </w:r>
      <w:r w:rsidR="00974F65" w:rsidRPr="00F92F6B">
        <w:t xml:space="preserve"> payloads</w:t>
      </w:r>
      <w:r w:rsidRPr="00F92F6B">
        <w:t>.</w:t>
      </w:r>
    </w:p>
    <w:p w14:paraId="6BBC1543" w14:textId="34AF5029" w:rsidR="00174110" w:rsidRPr="00F92F6B" w:rsidRDefault="00EE3772" w:rsidP="002907FC">
      <w:pPr>
        <w:pStyle w:val="Heading4"/>
      </w:pPr>
      <w:bookmarkStart w:id="2195" w:name="_Toc219281136"/>
      <w:r w:rsidRPr="00F92F6B">
        <w:t>16.14</w:t>
      </w:r>
      <w:r w:rsidR="00174110" w:rsidRPr="00F92F6B">
        <w:t>.4.2</w:t>
      </w:r>
      <w:r w:rsidR="002907FC" w:rsidRPr="00F92F6B">
        <w:tab/>
      </w:r>
      <w:r w:rsidR="00174110" w:rsidRPr="00F92F6B">
        <w:t>Assumptions</w:t>
      </w:r>
      <w:bookmarkEnd w:id="2195"/>
    </w:p>
    <w:p w14:paraId="29888CD3" w14:textId="77777777" w:rsidR="00174110" w:rsidRPr="00F92F6B" w:rsidRDefault="00174110" w:rsidP="00174110">
      <w:r w:rsidRPr="00F92F6B">
        <w:t xml:space="preserve">A feeder link switch </w:t>
      </w:r>
      <w:r w:rsidRPr="00F92F6B">
        <w:rPr>
          <w:rFonts w:eastAsia="SimSun"/>
        </w:rPr>
        <w:t xml:space="preserve">over </w:t>
      </w:r>
      <w:r w:rsidRPr="00F92F6B">
        <w:t xml:space="preserve">may result in transferring the established connection for the affected UEs between two </w:t>
      </w:r>
      <w:proofErr w:type="spellStart"/>
      <w:r w:rsidRPr="00F92F6B">
        <w:t>gNBs</w:t>
      </w:r>
      <w:proofErr w:type="spellEnd"/>
      <w:r w:rsidRPr="00F92F6B">
        <w:t>.</w:t>
      </w:r>
    </w:p>
    <w:p w14:paraId="768F3A43" w14:textId="3433219B" w:rsidR="00174110" w:rsidRPr="00F92F6B" w:rsidRDefault="00174110" w:rsidP="00174110">
      <w:r w:rsidRPr="00F92F6B">
        <w:t>For soft feeder link switch over, an NTN payload is able to connect to more than one NTN Gateway during a given period</w:t>
      </w:r>
      <w:r w:rsidR="009B51BB" w:rsidRPr="00F92F6B">
        <w:t>,</w:t>
      </w:r>
      <w:r w:rsidRPr="00F92F6B">
        <w:t xml:space="preserve"> i.e. a temporary overlap can be ensured during the transition between the feeder links.</w:t>
      </w:r>
    </w:p>
    <w:p w14:paraId="17F37413" w14:textId="77777777" w:rsidR="00974F65" w:rsidRPr="00F92F6B" w:rsidRDefault="00174110" w:rsidP="00974F65">
      <w:r w:rsidRPr="00F92F6B">
        <w:t>For hard feeder link switch over, an NTN payload connect</w:t>
      </w:r>
      <w:r w:rsidR="00676734" w:rsidRPr="00F92F6B">
        <w:t>s</w:t>
      </w:r>
      <w:r w:rsidRPr="00F92F6B">
        <w:t xml:space="preserve"> to </w:t>
      </w:r>
      <w:r w:rsidR="00676734" w:rsidRPr="00F92F6B">
        <w:t xml:space="preserve">only </w:t>
      </w:r>
      <w:r w:rsidRPr="00F92F6B">
        <w:t>one NTN Gateway at any given time</w:t>
      </w:r>
      <w:r w:rsidR="009B51BB" w:rsidRPr="00F92F6B">
        <w:t>,</w:t>
      </w:r>
      <w:r w:rsidRPr="00F92F6B">
        <w:t xml:space="preserve"> i.e. a radio link interruption may occur during the transition between the feeder links.</w:t>
      </w:r>
    </w:p>
    <w:p w14:paraId="6FBB24B5" w14:textId="71B8C62E" w:rsidR="00174110" w:rsidRPr="00F92F6B" w:rsidRDefault="00974F65" w:rsidP="00974F65">
      <w:r w:rsidRPr="00F92F6B">
        <w:t>In this version of the specification, for regenerative payload it is assumed that the UE’s serving AMF is not changed due to feeder link switch over.</w:t>
      </w:r>
    </w:p>
    <w:p w14:paraId="2A80AB2B" w14:textId="254B8053" w:rsidR="00174110" w:rsidRPr="00F92F6B" w:rsidRDefault="00EE3772" w:rsidP="002907FC">
      <w:pPr>
        <w:pStyle w:val="Heading4"/>
      </w:pPr>
      <w:bookmarkStart w:id="2196" w:name="_Toc219281137"/>
      <w:r w:rsidRPr="00F92F6B">
        <w:t>16.14</w:t>
      </w:r>
      <w:r w:rsidR="00174110" w:rsidRPr="00F92F6B">
        <w:t>.4.3</w:t>
      </w:r>
      <w:r w:rsidR="002907FC" w:rsidRPr="00F92F6B">
        <w:tab/>
      </w:r>
      <w:r w:rsidR="00174110" w:rsidRPr="00F92F6B">
        <w:t>Procedures</w:t>
      </w:r>
      <w:bookmarkEnd w:id="2196"/>
    </w:p>
    <w:p w14:paraId="3D33733F" w14:textId="73F595A5" w:rsidR="00974F65" w:rsidRPr="00F92F6B" w:rsidRDefault="00174110" w:rsidP="00974F65">
      <w:r w:rsidRPr="00F92F6B">
        <w:t xml:space="preserve">The NTN Control function (see Annex </w:t>
      </w:r>
      <w:r w:rsidR="00EE3772" w:rsidRPr="00F92F6B">
        <w:t>B.4</w:t>
      </w:r>
      <w:r w:rsidRPr="00F92F6B">
        <w:t>) determines the point in time when the feeder link switch over is performed. The transfer of the affected UE(s)</w:t>
      </w:r>
      <w:r w:rsidR="00240746" w:rsidRPr="00F92F6B">
        <w:t>'</w:t>
      </w:r>
      <w:r w:rsidRPr="00F92F6B">
        <w:t xml:space="preserve"> at feeder link switch over is performed by means of handover</w:t>
      </w:r>
      <w:r w:rsidR="00974F65" w:rsidRPr="00F92F6B">
        <w:t xml:space="preserve"> or TNL functionality</w:t>
      </w:r>
      <w:r w:rsidRPr="00F92F6B">
        <w:t xml:space="preserve">, and it depends on the </w:t>
      </w:r>
      <w:proofErr w:type="spellStart"/>
      <w:r w:rsidRPr="00F92F6B">
        <w:t>gNBs</w:t>
      </w:r>
      <w:proofErr w:type="spellEnd"/>
      <w:r w:rsidR="00240746" w:rsidRPr="00F92F6B">
        <w:t>'</w:t>
      </w:r>
      <w:r w:rsidRPr="00F92F6B">
        <w:t xml:space="preserve"> implementation and configuration information provided to the </w:t>
      </w:r>
      <w:proofErr w:type="spellStart"/>
      <w:r w:rsidRPr="00F92F6B">
        <w:t>gNBs</w:t>
      </w:r>
      <w:proofErr w:type="spellEnd"/>
      <w:r w:rsidRPr="00F92F6B">
        <w:t xml:space="preserve"> by the NTN Control function.</w:t>
      </w:r>
    </w:p>
    <w:p w14:paraId="2533685D" w14:textId="79D90DFA" w:rsidR="00174110" w:rsidRPr="00F92F6B" w:rsidRDefault="00974F65" w:rsidP="00DA6E71">
      <w:pPr>
        <w:pStyle w:val="NO"/>
      </w:pPr>
      <w:r w:rsidRPr="00F92F6B">
        <w:t>NOTE:</w:t>
      </w:r>
      <w:r w:rsidRPr="00F92F6B">
        <w:tab/>
        <w:t>In case of TNL address change due to feeder link switchover, existing procedures (e.g., Path Switch Request procedure, PDU Session Resource Modify Indication procedure) may be used.</w:t>
      </w:r>
    </w:p>
    <w:p w14:paraId="2D22AC96" w14:textId="0A1126A9" w:rsidR="00174110" w:rsidRPr="00F92F6B" w:rsidRDefault="00EE3772" w:rsidP="002907FC">
      <w:pPr>
        <w:pStyle w:val="Heading3"/>
      </w:pPr>
      <w:bookmarkStart w:id="2197" w:name="_Toc219281138"/>
      <w:r w:rsidRPr="00F92F6B">
        <w:t>16.14</w:t>
      </w:r>
      <w:r w:rsidR="00174110" w:rsidRPr="00F92F6B">
        <w:t>.5</w:t>
      </w:r>
      <w:r w:rsidR="002907FC" w:rsidRPr="00F92F6B">
        <w:tab/>
      </w:r>
      <w:r w:rsidR="00174110" w:rsidRPr="00F92F6B">
        <w:t>NG-RAN signalling</w:t>
      </w:r>
      <w:bookmarkEnd w:id="2197"/>
    </w:p>
    <w:p w14:paraId="2643BA3B" w14:textId="257484D2" w:rsidR="00174110" w:rsidRPr="00F92F6B" w:rsidRDefault="00174110" w:rsidP="00174110">
      <w:pPr>
        <w:rPr>
          <w:noProof/>
        </w:rPr>
      </w:pPr>
      <w:r w:rsidRPr="00F92F6B">
        <w:rPr>
          <w:noProof/>
        </w:rPr>
        <w:t xml:space="preserve">The Cell Identity, as defined in TS 38.413 [26] and TS 38.423 </w:t>
      </w:r>
      <w:r w:rsidR="00A42DBF" w:rsidRPr="00F92F6B">
        <w:rPr>
          <w:noProof/>
        </w:rPr>
        <w:t>[50]</w:t>
      </w:r>
      <w:r w:rsidRPr="00F92F6B">
        <w:rPr>
          <w:noProof/>
        </w:rPr>
        <w:t>, used in following cases corresponds to a Mapped Cell ID, irrespective of the orbit of the NTN payload</w:t>
      </w:r>
      <w:r w:rsidRPr="00F92F6B">
        <w:t xml:space="preserve"> </w:t>
      </w:r>
      <w:r w:rsidRPr="00F92F6B">
        <w:rPr>
          <w:noProof/>
        </w:rPr>
        <w:t>or the types of service links supported</w:t>
      </w:r>
      <w:r w:rsidR="0060158C" w:rsidRPr="00F92F6B">
        <w:rPr>
          <w:noProof/>
        </w:rPr>
        <w:t>:</w:t>
      </w:r>
    </w:p>
    <w:p w14:paraId="0F4C24B5" w14:textId="77777777" w:rsidR="00174110" w:rsidRPr="00F92F6B" w:rsidRDefault="00174110" w:rsidP="00174110">
      <w:pPr>
        <w:pStyle w:val="B1"/>
        <w:rPr>
          <w:noProof/>
        </w:rPr>
      </w:pPr>
      <w:r w:rsidRPr="00F92F6B">
        <w:rPr>
          <w:noProof/>
        </w:rPr>
        <w:t>-</w:t>
      </w:r>
      <w:r w:rsidRPr="00F92F6B">
        <w:rPr>
          <w:noProof/>
        </w:rPr>
        <w:tab/>
        <w:t>The Cell Identity indicated by the gNB to the Core Network as part of the User Location Information;</w:t>
      </w:r>
    </w:p>
    <w:p w14:paraId="7728DADD" w14:textId="77777777" w:rsidR="00174110" w:rsidRPr="00F92F6B" w:rsidRDefault="00174110" w:rsidP="00174110">
      <w:pPr>
        <w:pStyle w:val="B1"/>
        <w:rPr>
          <w:noProof/>
        </w:rPr>
      </w:pPr>
      <w:r w:rsidRPr="00F92F6B">
        <w:rPr>
          <w:noProof/>
        </w:rPr>
        <w:t>-</w:t>
      </w:r>
      <w:r w:rsidRPr="00F92F6B">
        <w:rPr>
          <w:noProof/>
        </w:rPr>
        <w:tab/>
        <w:t>The Cell Identity used for Paging Optimization in NG interface;</w:t>
      </w:r>
    </w:p>
    <w:p w14:paraId="75614971" w14:textId="77777777" w:rsidR="00174110" w:rsidRPr="00F92F6B" w:rsidRDefault="00174110" w:rsidP="00174110">
      <w:pPr>
        <w:pStyle w:val="B1"/>
        <w:rPr>
          <w:noProof/>
        </w:rPr>
      </w:pPr>
      <w:r w:rsidRPr="00F92F6B">
        <w:rPr>
          <w:noProof/>
        </w:rPr>
        <w:t>-</w:t>
      </w:r>
      <w:r w:rsidRPr="00F92F6B">
        <w:rPr>
          <w:noProof/>
        </w:rPr>
        <w:tab/>
        <w:t>The Cell Identity used for Area of Interest;</w:t>
      </w:r>
    </w:p>
    <w:p w14:paraId="10407CE6" w14:textId="2F7AC4AB" w:rsidR="00974F65" w:rsidRPr="00F92F6B" w:rsidRDefault="00174110" w:rsidP="00974F65">
      <w:pPr>
        <w:pStyle w:val="B1"/>
        <w:rPr>
          <w:noProof/>
        </w:rPr>
      </w:pPr>
      <w:r w:rsidRPr="00F92F6B">
        <w:rPr>
          <w:noProof/>
        </w:rPr>
        <w:t>-</w:t>
      </w:r>
      <w:r w:rsidRPr="00F92F6B">
        <w:rPr>
          <w:noProof/>
        </w:rPr>
        <w:tab/>
        <w:t>The Cell Identity used for PWS</w:t>
      </w:r>
      <w:r w:rsidR="00974F65" w:rsidRPr="00F92F6B">
        <w:rPr>
          <w:noProof/>
        </w:rPr>
        <w:t>;</w:t>
      </w:r>
    </w:p>
    <w:p w14:paraId="304B6951" w14:textId="1504438C" w:rsidR="00174110" w:rsidRPr="00F92F6B" w:rsidRDefault="00974F65" w:rsidP="00974F65">
      <w:pPr>
        <w:pStyle w:val="B1"/>
        <w:rPr>
          <w:noProof/>
        </w:rPr>
      </w:pPr>
      <w:r w:rsidRPr="00F92F6B">
        <w:rPr>
          <w:lang w:eastAsia="ja-JP"/>
        </w:rPr>
        <w:t>-</w:t>
      </w:r>
      <w:r w:rsidRPr="00F92F6B">
        <w:rPr>
          <w:lang w:eastAsia="ja-JP"/>
        </w:rPr>
        <w:tab/>
        <w:t>The Cell Identit</w:t>
      </w:r>
      <w:r w:rsidRPr="00F92F6B">
        <w:rPr>
          <w:rFonts w:eastAsiaTheme="minorEastAsia" w:hint="eastAsia"/>
        </w:rPr>
        <w:t>y</w:t>
      </w:r>
      <w:r w:rsidRPr="00F92F6B">
        <w:rPr>
          <w:lang w:eastAsia="ja-JP"/>
        </w:rPr>
        <w:t xml:space="preserve"> used </w:t>
      </w:r>
      <w:r w:rsidRPr="00F92F6B">
        <w:rPr>
          <w:rFonts w:eastAsiaTheme="minorEastAsia" w:hint="eastAsia"/>
        </w:rPr>
        <w:t>for MBS broadcast service</w:t>
      </w:r>
      <w:r w:rsidRPr="00F92F6B">
        <w:rPr>
          <w:lang w:eastAsia="ja-JP"/>
        </w:rPr>
        <w:t>.</w:t>
      </w:r>
    </w:p>
    <w:p w14:paraId="13404CBF" w14:textId="7682DBE1" w:rsidR="00174110" w:rsidRPr="00F92F6B" w:rsidRDefault="00174110" w:rsidP="00174110">
      <w:pPr>
        <w:rPr>
          <w:noProof/>
        </w:rPr>
      </w:pPr>
      <w:r w:rsidRPr="00F92F6B">
        <w:rPr>
          <w:noProof/>
        </w:rPr>
        <w:t>The Cell Identity included within the target identification of the handover messages allows identifying the correct target cell.</w:t>
      </w:r>
      <w:r w:rsidR="00FD5DFA" w:rsidRPr="00F92F6B">
        <w:t xml:space="preserve"> The cell identity used in the NG and </w:t>
      </w:r>
      <w:proofErr w:type="spellStart"/>
      <w:r w:rsidR="00FD5DFA" w:rsidRPr="00F92F6B">
        <w:t>Xn</w:t>
      </w:r>
      <w:proofErr w:type="spellEnd"/>
      <w:r w:rsidR="00FD5DFA" w:rsidRPr="00F92F6B">
        <w:t xml:space="preserve"> handover messages, </w:t>
      </w:r>
      <w:proofErr w:type="spellStart"/>
      <w:r w:rsidR="00FD5DFA" w:rsidRPr="00F92F6B">
        <w:t>Xn</w:t>
      </w:r>
      <w:proofErr w:type="spellEnd"/>
      <w:r w:rsidR="00FD5DFA" w:rsidRPr="00F92F6B">
        <w:t xml:space="preserve"> Setup and </w:t>
      </w:r>
      <w:proofErr w:type="spellStart"/>
      <w:r w:rsidR="00FD5DFA" w:rsidRPr="00F92F6B">
        <w:t>Xn</w:t>
      </w:r>
      <w:proofErr w:type="spellEnd"/>
      <w:r w:rsidR="00FD5DFA" w:rsidRPr="00F92F6B">
        <w:t xml:space="preserve"> NG-RAN Node Configuration Update procedures is expected to be </w:t>
      </w:r>
      <w:proofErr w:type="spellStart"/>
      <w:r w:rsidR="00FD5DFA" w:rsidRPr="00F92F6B">
        <w:t>Uu</w:t>
      </w:r>
      <w:proofErr w:type="spellEnd"/>
      <w:r w:rsidR="00FD5DFA" w:rsidRPr="00F92F6B">
        <w:t xml:space="preserve"> Cell ID.</w:t>
      </w:r>
    </w:p>
    <w:p w14:paraId="24CCF529" w14:textId="77777777" w:rsidR="00174110" w:rsidRPr="00F92F6B" w:rsidRDefault="00174110" w:rsidP="00174110">
      <w:pPr>
        <w:rPr>
          <w:noProof/>
        </w:rPr>
      </w:pPr>
      <w:r w:rsidRPr="00F92F6B">
        <w:rPr>
          <w:noProof/>
        </w:rPr>
        <w:t>The Cell Identities used in the RAN Paging Area during Xn RAN paging allow the identification of the correct target cells for RAN paging.</w:t>
      </w:r>
    </w:p>
    <w:p w14:paraId="79FBDEF2" w14:textId="746A5E25" w:rsidR="00174110" w:rsidRPr="00F92F6B" w:rsidRDefault="00174110" w:rsidP="00D62AC1">
      <w:pPr>
        <w:pStyle w:val="NO"/>
        <w:rPr>
          <w:noProof/>
        </w:rPr>
      </w:pPr>
      <w:r w:rsidRPr="00F92F6B">
        <w:rPr>
          <w:noProof/>
        </w:rPr>
        <w:t>NOTE 1:</w:t>
      </w:r>
      <w:r w:rsidRPr="00F92F6B">
        <w:rPr>
          <w:noProof/>
        </w:rPr>
        <w:tab/>
        <w:t>The Cell Identity used for RAN Paging is assumed to typically represent a Uu Cell ID.</w:t>
      </w:r>
    </w:p>
    <w:p w14:paraId="54DC315A" w14:textId="4958B328" w:rsidR="004D0964" w:rsidRPr="00F92F6B" w:rsidRDefault="004D0964" w:rsidP="004D0964">
      <w:pPr>
        <w:rPr>
          <w:noProof/>
        </w:rPr>
      </w:pPr>
      <w:r w:rsidRPr="00F92F6B">
        <w:rPr>
          <w:noProof/>
        </w:rPr>
        <w:t>The mapping between Mapped Cell IDs and geographical areas is configured in the RAN and Core Network.</w:t>
      </w:r>
    </w:p>
    <w:p w14:paraId="4EA4E71E" w14:textId="21E4D654" w:rsidR="00174110" w:rsidRPr="00F92F6B" w:rsidRDefault="00174110" w:rsidP="00174110">
      <w:pPr>
        <w:pStyle w:val="NO"/>
        <w:rPr>
          <w:noProof/>
        </w:rPr>
      </w:pPr>
      <w:r w:rsidRPr="00F92F6B">
        <w:rPr>
          <w:noProof/>
        </w:rPr>
        <w:t>NOTE 2:</w:t>
      </w:r>
      <w:r w:rsidRPr="00F92F6B">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F92F6B" w:rsidRDefault="00174110" w:rsidP="00174110">
      <w:pPr>
        <w:rPr>
          <w:noProof/>
        </w:rPr>
      </w:pPr>
      <w:r w:rsidRPr="00F92F6B">
        <w:rPr>
          <w:noProof/>
        </w:rPr>
        <w:t>The gNB is responsible for constructing the Mapped Cell ID based on the UE location info</w:t>
      </w:r>
      <w:proofErr w:type="spellStart"/>
      <w:r w:rsidR="009B51BB" w:rsidRPr="00F92F6B">
        <w:t>rmation</w:t>
      </w:r>
      <w:proofErr w:type="spellEnd"/>
      <w:r w:rsidRPr="00F92F6B">
        <w:rPr>
          <w:noProof/>
        </w:rPr>
        <w:t xml:space="preserve"> received from the UE, if available. The mapping may be pre-configured (e.g., up to operator</w:t>
      </w:r>
      <w:r w:rsidR="00240746" w:rsidRPr="00F92F6B">
        <w:rPr>
          <w:noProof/>
        </w:rPr>
        <w:t>'</w:t>
      </w:r>
      <w:r w:rsidRPr="00F92F6B">
        <w:rPr>
          <w:noProof/>
        </w:rPr>
        <w:t>s policy) or up to implementation.</w:t>
      </w:r>
    </w:p>
    <w:p w14:paraId="7F611FF6" w14:textId="1A08ED7E" w:rsidR="00174110" w:rsidRPr="00F92F6B" w:rsidRDefault="00174110" w:rsidP="00174110">
      <w:pPr>
        <w:pStyle w:val="NO"/>
        <w:rPr>
          <w:noProof/>
        </w:rPr>
      </w:pPr>
      <w:r w:rsidRPr="00F92F6B">
        <w:rPr>
          <w:noProof/>
        </w:rPr>
        <w:t>NOTE 3:</w:t>
      </w:r>
      <w:r w:rsidRPr="00F92F6B">
        <w:rPr>
          <w:noProof/>
        </w:rPr>
        <w:tab/>
        <w:t xml:space="preserve">As described in TS 23.501 [3], the User Location Information may enable the AMF to determine whether the UE is allowed to operate at its present location. </w:t>
      </w:r>
      <w:r w:rsidR="004D0964" w:rsidRPr="00F92F6B">
        <w:rPr>
          <w:noProof/>
        </w:rPr>
        <w:t>S</w:t>
      </w:r>
      <w:r w:rsidRPr="00F92F6B">
        <w:rPr>
          <w:noProof/>
        </w:rPr>
        <w:t xml:space="preserve">pecial </w:t>
      </w:r>
      <w:r w:rsidR="004D0964" w:rsidRPr="00F92F6B">
        <w:rPr>
          <w:noProof/>
        </w:rPr>
        <w:t>M</w:t>
      </w:r>
      <w:r w:rsidRPr="00F92F6B">
        <w:rPr>
          <w:noProof/>
        </w:rPr>
        <w:t xml:space="preserve">apped </w:t>
      </w:r>
      <w:r w:rsidR="00C17DC6" w:rsidRPr="00F92F6B">
        <w:rPr>
          <w:noProof/>
        </w:rPr>
        <w:t>C</w:t>
      </w:r>
      <w:r w:rsidRPr="00F92F6B">
        <w:rPr>
          <w:noProof/>
        </w:rPr>
        <w:t xml:space="preserve">ell </w:t>
      </w:r>
      <w:r w:rsidR="00C17DC6" w:rsidRPr="00F92F6B">
        <w:rPr>
          <w:noProof/>
        </w:rPr>
        <w:t xml:space="preserve">IDs or TACs </w:t>
      </w:r>
      <w:r w:rsidRPr="00F92F6B">
        <w:rPr>
          <w:noProof/>
        </w:rPr>
        <w:t>may be used to indicate areas outside the serving PLMN</w:t>
      </w:r>
      <w:r w:rsidR="00240746" w:rsidRPr="00F92F6B">
        <w:rPr>
          <w:noProof/>
        </w:rPr>
        <w:t>'</w:t>
      </w:r>
      <w:r w:rsidRPr="00F92F6B">
        <w:rPr>
          <w:noProof/>
        </w:rPr>
        <w:t>s country.</w:t>
      </w:r>
    </w:p>
    <w:p w14:paraId="4C142CA2" w14:textId="0CBD7723" w:rsidR="00174110" w:rsidRPr="00F92F6B" w:rsidRDefault="00174110" w:rsidP="00D62AC1">
      <w:pPr>
        <w:rPr>
          <w:noProof/>
        </w:rPr>
      </w:pPr>
      <w:r w:rsidRPr="00F92F6B">
        <w:rPr>
          <w:noProof/>
        </w:rPr>
        <w:t>The gNB reports the broadcasted TAC(s) of the selected PLMN to the AMF as part of ULI. In case the gNB knows the UE</w:t>
      </w:r>
      <w:r w:rsidR="00240746" w:rsidRPr="00F92F6B">
        <w:rPr>
          <w:noProof/>
        </w:rPr>
        <w:t>'</w:t>
      </w:r>
      <w:r w:rsidRPr="00F92F6B">
        <w:rPr>
          <w:noProof/>
        </w:rPr>
        <w:t>s location information, the gNB may determine the TAI the UE is currently located in and provide that TAI to the AMF as part of ULI.</w:t>
      </w:r>
    </w:p>
    <w:p w14:paraId="6E4FACB4" w14:textId="19CBA9F0" w:rsidR="00974F65" w:rsidRPr="00F92F6B" w:rsidRDefault="00974F65" w:rsidP="00D62AC1">
      <w:pPr>
        <w:rPr>
          <w:noProof/>
        </w:rPr>
      </w:pPr>
      <w:r w:rsidRPr="00F92F6B">
        <w:t xml:space="preserve">The AMF may provide the </w:t>
      </w:r>
      <w:proofErr w:type="spellStart"/>
      <w:r w:rsidRPr="00F92F6B">
        <w:t>gNB</w:t>
      </w:r>
      <w:proofErr w:type="spellEnd"/>
      <w:r w:rsidRPr="00F92F6B">
        <w:t xml:space="preserve"> with the service area information for MBS broadcast service. This information may be </w:t>
      </w:r>
      <w:proofErr w:type="spellStart"/>
      <w:r w:rsidRPr="00F92F6B">
        <w:t>signaled</w:t>
      </w:r>
      <w:proofErr w:type="spellEnd"/>
      <w:r w:rsidRPr="00F92F6B">
        <w:t xml:space="preserve"> as cell ID list, TAI list, and/or MBS intended service area list, as defined in TS 38.413 [26]. Based on this received information, the </w:t>
      </w:r>
      <w:proofErr w:type="spellStart"/>
      <w:r w:rsidRPr="00F92F6B">
        <w:t>gNB</w:t>
      </w:r>
      <w:proofErr w:type="spellEnd"/>
      <w:r w:rsidRPr="00F92F6B">
        <w:t xml:space="preserve"> provides the intended service area information to the UEs in the relevant cell(s) as defined in TS 38.331 [12].</w:t>
      </w:r>
    </w:p>
    <w:p w14:paraId="3D011DE4" w14:textId="3D939510" w:rsidR="00174110" w:rsidRPr="00F92F6B" w:rsidRDefault="00EE3772">
      <w:pPr>
        <w:pStyle w:val="Heading3"/>
      </w:pPr>
      <w:bookmarkStart w:id="2198" w:name="_Toc219281139"/>
      <w:r w:rsidRPr="00F92F6B">
        <w:t>16.14</w:t>
      </w:r>
      <w:r w:rsidR="00174110" w:rsidRPr="00F92F6B">
        <w:t>.6</w:t>
      </w:r>
      <w:r w:rsidR="00174110" w:rsidRPr="00F92F6B">
        <w:tab/>
        <w:t>AMF (Re-)Selection</w:t>
      </w:r>
      <w:bookmarkEnd w:id="2198"/>
    </w:p>
    <w:p w14:paraId="6EE481E7" w14:textId="77777777" w:rsidR="00174110" w:rsidRPr="00F92F6B" w:rsidRDefault="00174110" w:rsidP="00174110">
      <w:r w:rsidRPr="00F92F6B">
        <w:t xml:space="preserve">The </w:t>
      </w:r>
      <w:proofErr w:type="spellStart"/>
      <w:r w:rsidRPr="00F92F6B">
        <w:t>gNB</w:t>
      </w:r>
      <w:proofErr w:type="spellEnd"/>
      <w:r w:rsidRPr="00F92F6B">
        <w:t xml:space="preserve"> implements the NAS Node Selection Function specified in TS 38.410 [16].</w:t>
      </w:r>
    </w:p>
    <w:p w14:paraId="0C451661" w14:textId="1FA94574" w:rsidR="00174110" w:rsidRPr="00F92F6B" w:rsidRDefault="00174110" w:rsidP="00174110">
      <w:r w:rsidRPr="00F92F6B">
        <w:rPr>
          <w:rFonts w:eastAsia="Yu Mincho"/>
        </w:rPr>
        <w:t>For a</w:t>
      </w:r>
      <w:r w:rsidR="009B51BB" w:rsidRPr="00F92F6B">
        <w:rPr>
          <w:rFonts w:eastAsia="Yu Mincho"/>
        </w:rPr>
        <w:t>n</w:t>
      </w:r>
      <w:r w:rsidRPr="00F92F6B">
        <w:rPr>
          <w:rFonts w:eastAsia="Yu Mincho"/>
        </w:rPr>
        <w:t xml:space="preserve"> RRC_CONNECTED UE,</w:t>
      </w:r>
      <w:r w:rsidRPr="00F92F6B">
        <w:t xml:space="preserve"> when</w:t>
      </w:r>
      <w:r w:rsidRPr="00F92F6B" w:rsidDel="00045FD3">
        <w:rPr>
          <w:rFonts w:eastAsia="MS Mincho"/>
        </w:rPr>
        <w:t xml:space="preserve"> </w:t>
      </w:r>
      <w:r w:rsidRPr="00F92F6B">
        <w:t xml:space="preserve">the </w:t>
      </w:r>
      <w:proofErr w:type="spellStart"/>
      <w:r w:rsidRPr="00F92F6B">
        <w:t>gNB</w:t>
      </w:r>
      <w:proofErr w:type="spellEnd"/>
      <w:r w:rsidRPr="00F92F6B">
        <w:t xml:space="preserve"> is configured to ensure that the UE connects to an AMF that serves the country in which the UE is located</w:t>
      </w:r>
      <w:r w:rsidR="009B51BB" w:rsidRPr="00F92F6B">
        <w:t>,</w:t>
      </w:r>
      <w:r w:rsidR="006E3849" w:rsidRPr="00F92F6B">
        <w:t xml:space="preserve"> </w:t>
      </w:r>
      <w:r w:rsidR="009B51BB" w:rsidRPr="00F92F6B">
        <w:t>i</w:t>
      </w:r>
      <w:r w:rsidRPr="00F92F6B">
        <w:t xml:space="preserve">f the </w:t>
      </w:r>
      <w:proofErr w:type="spellStart"/>
      <w:r w:rsidRPr="00F92F6B">
        <w:t>gNB</w:t>
      </w:r>
      <w:proofErr w:type="spellEnd"/>
      <w:r w:rsidRPr="00F92F6B">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F92F6B" w:rsidRDefault="00FD5DFA" w:rsidP="00FD5DFA">
      <w:r w:rsidRPr="00F92F6B">
        <w:t>For the purpose of selecting an appropriate AMF, the 5GC may verify the UE location according to TS 23.501 [3] and TS 38.305 [42] after the UE has attached to the network.</w:t>
      </w:r>
    </w:p>
    <w:p w14:paraId="6E23742E" w14:textId="3EDD5731" w:rsidR="00FD5DFA" w:rsidRPr="00F92F6B" w:rsidRDefault="00FD5DFA" w:rsidP="00E96F07">
      <w:pPr>
        <w:pStyle w:val="NO"/>
      </w:pPr>
      <w:r w:rsidRPr="00F92F6B">
        <w:t>NOTE:</w:t>
      </w:r>
      <w:r w:rsidRPr="00F92F6B">
        <w:tab/>
        <w:t>UE location verification for AMF selection should not be necessary if NTN cell(s) do not extend across countries.</w:t>
      </w:r>
    </w:p>
    <w:p w14:paraId="0E6E1944" w14:textId="7C427CEE" w:rsidR="00174110" w:rsidRPr="00F92F6B" w:rsidRDefault="00EE3772" w:rsidP="005B6959">
      <w:pPr>
        <w:pStyle w:val="Heading3"/>
      </w:pPr>
      <w:bookmarkStart w:id="2199" w:name="_Toc219281140"/>
      <w:bookmarkStart w:id="2200" w:name="_MCCTEMPBM_CRPT83880060___2"/>
      <w:r w:rsidRPr="00F92F6B">
        <w:t>16.14</w:t>
      </w:r>
      <w:r w:rsidR="00174110" w:rsidRPr="00F92F6B">
        <w:t>.7</w:t>
      </w:r>
      <w:r w:rsidR="00174110" w:rsidRPr="00F92F6B">
        <w:tab/>
        <w:t>O&amp;M Requirements</w:t>
      </w:r>
      <w:bookmarkEnd w:id="2199"/>
    </w:p>
    <w:bookmarkEnd w:id="2200"/>
    <w:p w14:paraId="30CBF835" w14:textId="3BDA34DA" w:rsidR="00174110" w:rsidRPr="00F92F6B" w:rsidRDefault="00174110" w:rsidP="00174110">
      <w:r w:rsidRPr="00F92F6B">
        <w:t xml:space="preserve">The following NTN related parameters shall be provided by O&amp;M to the </w:t>
      </w:r>
      <w:proofErr w:type="spellStart"/>
      <w:r w:rsidRPr="00F92F6B">
        <w:t>gNB</w:t>
      </w:r>
      <w:proofErr w:type="spellEnd"/>
      <w:r w:rsidRPr="00F92F6B">
        <w:t xml:space="preserve"> providing </w:t>
      </w:r>
      <w:r w:rsidR="009B51BB" w:rsidRPr="00F92F6B">
        <w:t>NTN</w:t>
      </w:r>
      <w:r w:rsidRPr="00F92F6B">
        <w:t xml:space="preserve"> access:</w:t>
      </w:r>
    </w:p>
    <w:p w14:paraId="1BFDCD11" w14:textId="4380CBD9" w:rsidR="00174110" w:rsidRPr="00F92F6B" w:rsidRDefault="00174110" w:rsidP="00A42DBF">
      <w:pPr>
        <w:pStyle w:val="B1"/>
      </w:pPr>
      <w:r w:rsidRPr="00F92F6B">
        <w:t>-</w:t>
      </w:r>
      <w:r w:rsidRPr="00F92F6B">
        <w:tab/>
        <w:t xml:space="preserve">Ephemeris information describing the orbital trajectory information or coordinates for the NTN </w:t>
      </w:r>
      <w:r w:rsidR="009B51BB" w:rsidRPr="00F92F6B">
        <w:t>payload</w:t>
      </w:r>
      <w:r w:rsidR="00974F65" w:rsidRPr="00F92F6B">
        <w:t xml:space="preserve"> </w:t>
      </w:r>
      <w:r w:rsidR="00726D6F" w:rsidRPr="00F92F6B">
        <w:t xml:space="preserve">of </w:t>
      </w:r>
      <w:r w:rsidR="00974F65" w:rsidRPr="00F92F6B">
        <w:t xml:space="preserve">the serving </w:t>
      </w:r>
      <w:r w:rsidR="00726D6F" w:rsidRPr="00F92F6B">
        <w:t>cell</w:t>
      </w:r>
      <w:r w:rsidR="00974F65" w:rsidRPr="00F92F6B">
        <w:t xml:space="preserve">, and optionally for the NTN payload(s) </w:t>
      </w:r>
      <w:r w:rsidR="00726D6F" w:rsidRPr="00F92F6B">
        <w:rPr>
          <w:rFonts w:cs="Calibri"/>
          <w:lang w:eastAsia="en-US"/>
        </w:rPr>
        <w:t xml:space="preserve">of </w:t>
      </w:r>
      <w:r w:rsidR="00726D6F" w:rsidRPr="00F92F6B">
        <w:rPr>
          <w:rFonts w:cs="Calibri"/>
        </w:rPr>
        <w:t>neighbour cell(s)</w:t>
      </w:r>
      <w:r w:rsidRPr="00F92F6B">
        <w:t xml:space="preserve">. This information is provided on a regular basis or upon demand to the </w:t>
      </w:r>
      <w:proofErr w:type="spellStart"/>
      <w:r w:rsidRPr="00F92F6B">
        <w:t>gNB</w:t>
      </w:r>
      <w:proofErr w:type="spellEnd"/>
      <w:r w:rsidRPr="00F92F6B">
        <w:t>;</w:t>
      </w:r>
    </w:p>
    <w:p w14:paraId="72B0C769" w14:textId="381483D0" w:rsidR="00174110" w:rsidRPr="00F92F6B" w:rsidRDefault="00174110" w:rsidP="00A42DBF">
      <w:pPr>
        <w:pStyle w:val="B1"/>
      </w:pPr>
      <w:r w:rsidRPr="00F92F6B">
        <w:t>-</w:t>
      </w:r>
      <w:r w:rsidRPr="00F92F6B">
        <w:tab/>
        <w:t>Two different sets of ephemeris format shall be supported</w:t>
      </w:r>
      <w:r w:rsidR="00A42DBF" w:rsidRPr="00F92F6B">
        <w:t>:</w:t>
      </w:r>
    </w:p>
    <w:p w14:paraId="02DEF6DE" w14:textId="20C41C28" w:rsidR="00174110" w:rsidRPr="00F92F6B" w:rsidRDefault="00A42DBF" w:rsidP="00D62AC1">
      <w:pPr>
        <w:pStyle w:val="B2"/>
      </w:pPr>
      <w:r w:rsidRPr="00F92F6B">
        <w:t>-</w:t>
      </w:r>
      <w:r w:rsidR="00174110" w:rsidRPr="00F92F6B">
        <w:tab/>
        <w:t xml:space="preserve">Set 1: </w:t>
      </w:r>
      <w:r w:rsidR="00135FC1" w:rsidRPr="00F92F6B">
        <w:t>NTN payload</w:t>
      </w:r>
      <w:r w:rsidR="00174110" w:rsidRPr="00F92F6B">
        <w:t xml:space="preserve"> position and velocity state vectors:</w:t>
      </w:r>
    </w:p>
    <w:p w14:paraId="3EB14F88" w14:textId="00FD53B5" w:rsidR="00174110" w:rsidRPr="00F92F6B" w:rsidRDefault="00A42DBF" w:rsidP="00D62AC1">
      <w:pPr>
        <w:pStyle w:val="B3"/>
      </w:pPr>
      <w:r w:rsidRPr="00F92F6B">
        <w:t>-</w:t>
      </w:r>
      <w:r w:rsidR="00174110" w:rsidRPr="00F92F6B">
        <w:tab/>
        <w:t>Position;</w:t>
      </w:r>
    </w:p>
    <w:p w14:paraId="3344E6AE" w14:textId="6713CB00" w:rsidR="00174110" w:rsidRPr="00F92F6B" w:rsidRDefault="00A42DBF" w:rsidP="00D62AC1">
      <w:pPr>
        <w:pStyle w:val="B3"/>
      </w:pPr>
      <w:r w:rsidRPr="00F92F6B">
        <w:t>-</w:t>
      </w:r>
      <w:r w:rsidR="00174110" w:rsidRPr="00F92F6B">
        <w:tab/>
        <w:t>Velocity</w:t>
      </w:r>
      <w:r w:rsidRPr="00F92F6B">
        <w:t>.</w:t>
      </w:r>
    </w:p>
    <w:p w14:paraId="75527C9F" w14:textId="24792B1E" w:rsidR="00174110" w:rsidRPr="00F92F6B" w:rsidRDefault="00A42DBF" w:rsidP="00D62AC1">
      <w:pPr>
        <w:pStyle w:val="B2"/>
      </w:pPr>
      <w:r w:rsidRPr="00F92F6B">
        <w:t>-</w:t>
      </w:r>
      <w:r w:rsidR="00174110" w:rsidRPr="00F92F6B">
        <w:tab/>
        <w:t xml:space="preserve">Set 2: At least the following parameters in orbital parameter ephemeris format, as specified in NIMA TR 8350.2 </w:t>
      </w:r>
      <w:r w:rsidRPr="00F92F6B">
        <w:t>[51]</w:t>
      </w:r>
      <w:r w:rsidR="00174110" w:rsidRPr="00F92F6B">
        <w:t>:</w:t>
      </w:r>
    </w:p>
    <w:p w14:paraId="7883D0AD" w14:textId="7E00B880" w:rsidR="00174110" w:rsidRPr="00F92F6B" w:rsidRDefault="00A42DBF" w:rsidP="00D62AC1">
      <w:pPr>
        <w:pStyle w:val="B3"/>
      </w:pPr>
      <w:r w:rsidRPr="00F92F6B">
        <w:t>-</w:t>
      </w:r>
      <w:r w:rsidR="00174110" w:rsidRPr="00F92F6B">
        <w:tab/>
        <w:t>Semi-major axis;</w:t>
      </w:r>
    </w:p>
    <w:p w14:paraId="73E972DB" w14:textId="3819F51B" w:rsidR="00174110" w:rsidRPr="00F92F6B" w:rsidRDefault="00A42DBF" w:rsidP="00D62AC1">
      <w:pPr>
        <w:pStyle w:val="B3"/>
      </w:pPr>
      <w:r w:rsidRPr="00F92F6B">
        <w:t>-</w:t>
      </w:r>
      <w:r w:rsidR="00174110" w:rsidRPr="00F92F6B">
        <w:tab/>
        <w:t>Eccentricity;</w:t>
      </w:r>
    </w:p>
    <w:p w14:paraId="5DE83F0E" w14:textId="305F0394" w:rsidR="00174110" w:rsidRPr="00F92F6B" w:rsidRDefault="00A42DBF" w:rsidP="00D62AC1">
      <w:pPr>
        <w:pStyle w:val="B3"/>
      </w:pPr>
      <w:r w:rsidRPr="00F92F6B">
        <w:t>-</w:t>
      </w:r>
      <w:r w:rsidR="00174110" w:rsidRPr="00F92F6B">
        <w:tab/>
        <w:t>Argument of periapsis;</w:t>
      </w:r>
    </w:p>
    <w:p w14:paraId="31C7F3E6" w14:textId="7628FA39" w:rsidR="00174110" w:rsidRPr="00F92F6B" w:rsidRDefault="00A42DBF" w:rsidP="00D62AC1">
      <w:pPr>
        <w:pStyle w:val="B3"/>
      </w:pPr>
      <w:r w:rsidRPr="00F92F6B">
        <w:t>-</w:t>
      </w:r>
      <w:r w:rsidR="00174110" w:rsidRPr="00F92F6B">
        <w:tab/>
        <w:t>Longitude of ascending node;</w:t>
      </w:r>
    </w:p>
    <w:p w14:paraId="5EE4830A" w14:textId="5AA37353" w:rsidR="00174110" w:rsidRPr="00F92F6B" w:rsidRDefault="00A42DBF" w:rsidP="00D62AC1">
      <w:pPr>
        <w:pStyle w:val="B3"/>
      </w:pPr>
      <w:r w:rsidRPr="00F92F6B">
        <w:t>-</w:t>
      </w:r>
      <w:r w:rsidR="00174110" w:rsidRPr="00F92F6B">
        <w:tab/>
        <w:t>Inclination;</w:t>
      </w:r>
    </w:p>
    <w:p w14:paraId="7F83F138" w14:textId="21173FCD" w:rsidR="00174110" w:rsidRPr="00F92F6B" w:rsidRDefault="00A42DBF" w:rsidP="00D62AC1">
      <w:pPr>
        <w:pStyle w:val="B3"/>
      </w:pPr>
      <w:r w:rsidRPr="00F92F6B">
        <w:t>-</w:t>
      </w:r>
      <w:r w:rsidR="00174110" w:rsidRPr="00F92F6B">
        <w:tab/>
        <w:t>Mean anomaly at epoch time.</w:t>
      </w:r>
    </w:p>
    <w:p w14:paraId="03C9E257" w14:textId="77777777" w:rsidR="00174110" w:rsidRPr="00F92F6B" w:rsidRDefault="00174110">
      <w:pPr>
        <w:pStyle w:val="B1"/>
      </w:pPr>
      <w:r w:rsidRPr="00F92F6B">
        <w:t>-</w:t>
      </w:r>
      <w:r w:rsidRPr="00F92F6B">
        <w:tab/>
        <w:t>The explicit epoch time associated to ephemeris data;</w:t>
      </w:r>
    </w:p>
    <w:p w14:paraId="72FCD3C8" w14:textId="13F76581" w:rsidR="00174110" w:rsidRPr="00F92F6B" w:rsidRDefault="00174110">
      <w:pPr>
        <w:pStyle w:val="B1"/>
      </w:pPr>
      <w:r w:rsidRPr="00F92F6B">
        <w:t>-</w:t>
      </w:r>
      <w:r w:rsidRPr="00F92F6B">
        <w:tab/>
        <w:t>The location of the NTN</w:t>
      </w:r>
      <w:r w:rsidR="00135FC1" w:rsidRPr="00F92F6B">
        <w:t xml:space="preserve"> </w:t>
      </w:r>
      <w:r w:rsidRPr="00F92F6B">
        <w:t>Gateways;</w:t>
      </w:r>
    </w:p>
    <w:p w14:paraId="685597FD" w14:textId="676271C1" w:rsidR="00174110" w:rsidRPr="00F92F6B" w:rsidRDefault="00174110" w:rsidP="00174110">
      <w:pPr>
        <w:pStyle w:val="NO"/>
      </w:pPr>
      <w:r w:rsidRPr="00F92F6B">
        <w:t>NOTE 1:</w:t>
      </w:r>
      <w:r w:rsidRPr="00F92F6B">
        <w:tab/>
        <w:t xml:space="preserve">The ephemeris of the </w:t>
      </w:r>
      <w:r w:rsidR="00135FC1" w:rsidRPr="00F92F6B">
        <w:t>NTN payloads</w:t>
      </w:r>
      <w:r w:rsidRPr="00F92F6B">
        <w:t xml:space="preserve"> and the location of the NTN</w:t>
      </w:r>
      <w:r w:rsidR="00135FC1" w:rsidRPr="00F92F6B">
        <w:t xml:space="preserve"> </w:t>
      </w:r>
      <w:r w:rsidRPr="00F92F6B">
        <w:t>Gateways, are used at least for the Uplink timing and frequency synchronization. It may also be used for the random access and the mobility management purposes.</w:t>
      </w:r>
    </w:p>
    <w:p w14:paraId="36B4BA53" w14:textId="77777777" w:rsidR="00174110" w:rsidRPr="00F92F6B" w:rsidRDefault="00174110" w:rsidP="00174110">
      <w:pPr>
        <w:pStyle w:val="B1"/>
      </w:pPr>
      <w:r w:rsidRPr="00F92F6B">
        <w:t>-</w:t>
      </w:r>
      <w:r w:rsidRPr="00F92F6B">
        <w:tab/>
        <w:t xml:space="preserve">Additional information to enable </w:t>
      </w:r>
      <w:proofErr w:type="spellStart"/>
      <w:r w:rsidRPr="00F92F6B">
        <w:t>gNB</w:t>
      </w:r>
      <w:proofErr w:type="spellEnd"/>
      <w:r w:rsidRPr="00F92F6B">
        <w:t xml:space="preserve"> operation for feeder/service link switch overs.</w:t>
      </w:r>
    </w:p>
    <w:p w14:paraId="4E5CCDD4" w14:textId="40CC51CD" w:rsidR="00174110" w:rsidRPr="00F92F6B" w:rsidRDefault="00174110" w:rsidP="00174110">
      <w:pPr>
        <w:pStyle w:val="NO"/>
        <w:rPr>
          <w:noProof/>
        </w:rPr>
      </w:pPr>
      <w:r w:rsidRPr="00F92F6B">
        <w:rPr>
          <w:noProof/>
        </w:rPr>
        <w:t>NOTE 2:</w:t>
      </w:r>
      <w:r w:rsidRPr="00F92F6B">
        <w:rPr>
          <w:noProof/>
        </w:rPr>
        <w:tab/>
        <w:t>The NTN related parameters provided by O&amp;M to the gNB may depend on the type of supported service links</w:t>
      </w:r>
      <w:r w:rsidR="00135FC1" w:rsidRPr="00F92F6B">
        <w:rPr>
          <w:noProof/>
        </w:rPr>
        <w:t>, i.e.,</w:t>
      </w:r>
      <w:r w:rsidRPr="00F92F6B">
        <w:rPr>
          <w:noProof/>
        </w:rPr>
        <w:t xml:space="preserve"> </w:t>
      </w:r>
      <w:r w:rsidR="00135FC1" w:rsidRPr="00F92F6B">
        <w:rPr>
          <w:noProof/>
        </w:rPr>
        <w:t>E</w:t>
      </w:r>
      <w:r w:rsidRPr="00F92F6B">
        <w:rPr>
          <w:noProof/>
        </w:rPr>
        <w:t>arth</w:t>
      </w:r>
      <w:r w:rsidR="00135FC1" w:rsidRPr="00F92F6B">
        <w:rPr>
          <w:noProof/>
        </w:rPr>
        <w:t>-</w:t>
      </w:r>
      <w:r w:rsidRPr="00F92F6B">
        <w:rPr>
          <w:noProof/>
        </w:rPr>
        <w:t>fixed, quasi</w:t>
      </w:r>
      <w:r w:rsidR="00135FC1" w:rsidRPr="00F92F6B">
        <w:rPr>
          <w:noProof/>
        </w:rPr>
        <w:t>-E</w:t>
      </w:r>
      <w:r w:rsidRPr="00F92F6B">
        <w:rPr>
          <w:noProof/>
        </w:rPr>
        <w:t>arth</w:t>
      </w:r>
      <w:r w:rsidR="00135FC1" w:rsidRPr="00F92F6B">
        <w:rPr>
          <w:noProof/>
        </w:rPr>
        <w:t>-</w:t>
      </w:r>
      <w:r w:rsidRPr="00F92F6B">
        <w:rPr>
          <w:noProof/>
        </w:rPr>
        <w:t xml:space="preserve">fixed, </w:t>
      </w:r>
      <w:r w:rsidR="00135FC1" w:rsidRPr="00F92F6B">
        <w:rPr>
          <w:noProof/>
        </w:rPr>
        <w:t>or E</w:t>
      </w:r>
      <w:r w:rsidRPr="00F92F6B">
        <w:rPr>
          <w:noProof/>
        </w:rPr>
        <w:t>arth</w:t>
      </w:r>
      <w:r w:rsidR="00135FC1" w:rsidRPr="00F92F6B">
        <w:rPr>
          <w:noProof/>
        </w:rPr>
        <w:t>-</w:t>
      </w:r>
      <w:r w:rsidRPr="00F92F6B">
        <w:rPr>
          <w:noProof/>
        </w:rPr>
        <w:t>moving.</w:t>
      </w:r>
    </w:p>
    <w:p w14:paraId="19AD9FF9" w14:textId="7EF29C40" w:rsidR="00174110" w:rsidRPr="00F92F6B" w:rsidRDefault="00EE3772" w:rsidP="00A42DBF">
      <w:pPr>
        <w:pStyle w:val="Heading3"/>
      </w:pPr>
      <w:bookmarkStart w:id="2201" w:name="_Toc219281141"/>
      <w:r w:rsidRPr="00F92F6B">
        <w:t>16.14</w:t>
      </w:r>
      <w:r w:rsidR="00174110" w:rsidRPr="00F92F6B">
        <w:t>.8</w:t>
      </w:r>
      <w:r w:rsidR="00174110" w:rsidRPr="00F92F6B">
        <w:tab/>
      </w:r>
      <w:r w:rsidR="00676734" w:rsidRPr="00F92F6B">
        <w:t xml:space="preserve">Coarse </w:t>
      </w:r>
      <w:r w:rsidR="00174110" w:rsidRPr="00F92F6B">
        <w:t xml:space="preserve">UE location </w:t>
      </w:r>
      <w:r w:rsidR="00676734" w:rsidRPr="00F92F6B">
        <w:t>reporting</w:t>
      </w:r>
      <w:bookmarkEnd w:id="2201"/>
    </w:p>
    <w:p w14:paraId="4A4AA4BE" w14:textId="4DE57BE5" w:rsidR="00686B39" w:rsidRPr="00F92F6B" w:rsidRDefault="00686B39" w:rsidP="00686B39">
      <w:r w:rsidRPr="00F92F6B">
        <w:t xml:space="preserve">Upon network request, after AS security is established in connected mode, a UE </w:t>
      </w:r>
      <w:r w:rsidR="00676734" w:rsidRPr="00F92F6B">
        <w:t>should</w:t>
      </w:r>
      <w:r w:rsidRPr="00F92F6B">
        <w:t xml:space="preserve"> report its coarse UE location information (</w:t>
      </w:r>
      <w:r w:rsidR="00676734" w:rsidRPr="00F92F6B">
        <w:t>most significant bits of the</w:t>
      </w:r>
      <w:r w:rsidRPr="00F92F6B">
        <w:t xml:space="preserve"> GNSS coordinates</w:t>
      </w:r>
      <w:r w:rsidR="00676734" w:rsidRPr="00F92F6B">
        <w:t xml:space="preserve">, ensuring </w:t>
      </w:r>
      <w:r w:rsidR="00676734" w:rsidRPr="00F92F6B">
        <w:rPr>
          <w:rFonts w:eastAsia="DengXian"/>
        </w:rPr>
        <w:t>an</w:t>
      </w:r>
      <w:r w:rsidRPr="00F92F6B">
        <w:t xml:space="preserve"> accuracy </w:t>
      </w:r>
      <w:r w:rsidR="00676734" w:rsidRPr="00F92F6B">
        <w:rPr>
          <w:rFonts w:eastAsia="DengXian"/>
        </w:rPr>
        <w:t>in the order of</w:t>
      </w:r>
      <w:r w:rsidRPr="00F92F6B">
        <w:t xml:space="preserve"> 2</w:t>
      </w:r>
      <w:r w:rsidR="00676734" w:rsidRPr="00F92F6B">
        <w:t xml:space="preserve"> </w:t>
      </w:r>
      <w:r w:rsidRPr="00F92F6B">
        <w:t>km) to the NG-RAN</w:t>
      </w:r>
      <w:r w:rsidR="00676734" w:rsidRPr="00F92F6B">
        <w:t xml:space="preserve"> if available</w:t>
      </w:r>
      <w:r w:rsidRPr="00F92F6B">
        <w:t>.</w:t>
      </w:r>
    </w:p>
    <w:p w14:paraId="6C0EEFFD" w14:textId="31D7406E" w:rsidR="00FD5DFA" w:rsidRPr="00F92F6B" w:rsidRDefault="003F35F1" w:rsidP="00FD5DFA">
      <w:pPr>
        <w:pStyle w:val="Heading3"/>
        <w:rPr>
          <w:i/>
        </w:rPr>
      </w:pPr>
      <w:bookmarkStart w:id="2202" w:name="_Toc219281142"/>
      <w:r w:rsidRPr="00F92F6B">
        <w:t>16.14.9</w:t>
      </w:r>
      <w:r w:rsidR="00FD5DFA" w:rsidRPr="00F92F6B">
        <w:tab/>
        <w:t>Support for NR NTN coverage enhancements</w:t>
      </w:r>
      <w:bookmarkEnd w:id="2202"/>
    </w:p>
    <w:p w14:paraId="14199FE5" w14:textId="77777777" w:rsidR="00FD5DFA" w:rsidRPr="00F92F6B" w:rsidRDefault="00FD5DFA" w:rsidP="00E96F07">
      <w:pPr>
        <w:rPr>
          <w:i/>
        </w:rPr>
      </w:pPr>
      <w:r w:rsidRPr="00F92F6B">
        <w:t>To improve NR uplink coverage in NTN, the following enhancements are supported:</w:t>
      </w:r>
    </w:p>
    <w:p w14:paraId="3617C5B8" w14:textId="4486E588" w:rsidR="00FD5DFA" w:rsidRPr="00F92F6B" w:rsidRDefault="00FD5DFA" w:rsidP="00FD5DFA">
      <w:pPr>
        <w:pStyle w:val="B1"/>
      </w:pPr>
      <w:r w:rsidRPr="00F92F6B">
        <w:t>-</w:t>
      </w:r>
      <w:r w:rsidRPr="00F92F6B">
        <w:tab/>
        <w:t>PUCCH repetition for Msg4 HARQ-ACK configured in system information or dynamic</w:t>
      </w:r>
      <w:r w:rsidR="00CB549A" w:rsidRPr="00F92F6B">
        <w:t>ally</w:t>
      </w:r>
      <w:r w:rsidRPr="00F92F6B">
        <w:t xml:space="preserve"> in DCI for Msg4 when multiple repetition factors are configured in the system information</w:t>
      </w:r>
      <w:r w:rsidR="00224E50" w:rsidRPr="00F92F6B">
        <w:t>:</w:t>
      </w:r>
    </w:p>
    <w:p w14:paraId="49090028" w14:textId="06205F5D" w:rsidR="00FD5DFA" w:rsidRPr="00F92F6B" w:rsidRDefault="00FD5DFA" w:rsidP="00FD5DFA">
      <w:pPr>
        <w:pStyle w:val="B2"/>
      </w:pPr>
      <w:r w:rsidRPr="00F92F6B">
        <w:t>-</w:t>
      </w:r>
      <w:r w:rsidRPr="00F92F6B">
        <w:tab/>
        <w:t>UEs reports the capability of PUCCH repetition for Msg4 HARQ-ACK in Msg3 PUSCH</w:t>
      </w:r>
      <w:r w:rsidR="00224E50" w:rsidRPr="00F92F6B">
        <w:t>;</w:t>
      </w:r>
    </w:p>
    <w:p w14:paraId="7957CFFA" w14:textId="77777777" w:rsidR="00FD5DFA" w:rsidRPr="00F92F6B" w:rsidRDefault="00FD5DFA" w:rsidP="00FD5DFA">
      <w:pPr>
        <w:pStyle w:val="B2"/>
      </w:pPr>
      <w:r w:rsidRPr="00F92F6B">
        <w:t>-</w:t>
      </w:r>
      <w:r w:rsidRPr="00F92F6B">
        <w:tab/>
        <w:t>When Msg4 HARQ-ACK is repeated, PUCCH repetition is applied for all PUCCH transmission before dedicated PUCCH resource is provided.</w:t>
      </w:r>
    </w:p>
    <w:p w14:paraId="01C08345" w14:textId="48550582" w:rsidR="00FD5DFA" w:rsidRPr="00F92F6B" w:rsidRDefault="00FD5DFA" w:rsidP="00FD5DFA">
      <w:pPr>
        <w:pStyle w:val="B1"/>
      </w:pPr>
      <w:r w:rsidRPr="00F92F6B">
        <w:t>-</w:t>
      </w:r>
      <w:r w:rsidRPr="00F92F6B">
        <w:tab/>
        <w:t>Improved channel estimation by NTN-specific PUSCH DMRS bundling enhancement that enables DMRS bundling in presence of timing drift, where the UE maintain</w:t>
      </w:r>
      <w:r w:rsidR="00E235C4" w:rsidRPr="00F92F6B">
        <w:t>s</w:t>
      </w:r>
      <w:r w:rsidRPr="00F92F6B">
        <w:t xml:space="preserve"> phase continuity by considering effects of transmission delay variation between the UE and the uplink time synchronization reference point.</w:t>
      </w:r>
    </w:p>
    <w:p w14:paraId="62050174" w14:textId="77777777" w:rsidR="00974F65" w:rsidRPr="00F92F6B" w:rsidRDefault="00974F65" w:rsidP="00974F65">
      <w:r w:rsidRPr="00F92F6B">
        <w:t>To improve NR downlink coverage in NTN, the following enhancements are supported for NTN operating in FR1-NTN bands:</w:t>
      </w:r>
    </w:p>
    <w:p w14:paraId="789E3A50" w14:textId="13D792FD" w:rsidR="00852351" w:rsidRPr="00F92F6B" w:rsidRDefault="00852351" w:rsidP="00852351">
      <w:pPr>
        <w:pStyle w:val="B1"/>
      </w:pPr>
      <w:r w:rsidRPr="00F92F6B">
        <w:t>-</w:t>
      </w:r>
      <w:r w:rsidRPr="00F92F6B">
        <w:tab/>
        <w:t>Repetition of PDCCH in common search space</w:t>
      </w:r>
      <w:r w:rsidR="00510B95" w:rsidRPr="00F92F6B">
        <w:t>;</w:t>
      </w:r>
    </w:p>
    <w:p w14:paraId="460CD9DD" w14:textId="502EB698" w:rsidR="00852351" w:rsidRPr="00F92F6B" w:rsidRDefault="00852351" w:rsidP="00852351">
      <w:pPr>
        <w:pStyle w:val="B1"/>
      </w:pPr>
      <w:r w:rsidRPr="00F92F6B">
        <w:t>-</w:t>
      </w:r>
      <w:r w:rsidRPr="00F92F6B">
        <w:tab/>
        <w:t>Repetitions of PDSCH carrying Msg4</w:t>
      </w:r>
      <w:r w:rsidR="00510B95" w:rsidRPr="00F92F6B">
        <w:t>;</w:t>
      </w:r>
    </w:p>
    <w:p w14:paraId="53534431" w14:textId="3EAB5534" w:rsidR="00852351" w:rsidRPr="00F92F6B" w:rsidRDefault="00852351" w:rsidP="00DA6E71">
      <w:pPr>
        <w:pStyle w:val="B1"/>
      </w:pPr>
      <w:r w:rsidRPr="00F92F6B">
        <w:t>-</w:t>
      </w:r>
      <w:r w:rsidRPr="00F92F6B">
        <w:tab/>
        <w:t xml:space="preserve">Repetitions of PDSCH carrying SIB1 within 20 </w:t>
      </w:r>
      <w:proofErr w:type="spellStart"/>
      <w:r w:rsidRPr="00F92F6B">
        <w:t>ms</w:t>
      </w:r>
      <w:proofErr w:type="spellEnd"/>
      <w:r w:rsidRPr="00F92F6B">
        <w:t>.</w:t>
      </w:r>
    </w:p>
    <w:p w14:paraId="5B3EC051" w14:textId="77777777" w:rsidR="00974F65" w:rsidRPr="00F92F6B" w:rsidRDefault="00974F65" w:rsidP="00974F65">
      <w:r w:rsidRPr="00F92F6B">
        <w:t xml:space="preserve">To extend the NR downlink coverage for NTN operating in, for FR1-NTN and FR2-NTN bands: extended periodicity of 160 </w:t>
      </w:r>
      <w:proofErr w:type="spellStart"/>
      <w:r w:rsidRPr="00F92F6B">
        <w:t>ms</w:t>
      </w:r>
      <w:proofErr w:type="spellEnd"/>
      <w:r w:rsidRPr="00F92F6B">
        <w:t xml:space="preserve"> (apart from the existing 20ms value) for the half frames with SS/PBCH blocks is assumed by UE during initial cell selection.</w:t>
      </w:r>
    </w:p>
    <w:p w14:paraId="37D156F5" w14:textId="292CB34B" w:rsidR="00FD5DFA" w:rsidRPr="00F92F6B" w:rsidRDefault="003F35F1" w:rsidP="00224E50">
      <w:pPr>
        <w:pStyle w:val="Heading3"/>
      </w:pPr>
      <w:bookmarkStart w:id="2203" w:name="_Toc219281143"/>
      <w:r w:rsidRPr="00F92F6B">
        <w:t>16.14.10</w:t>
      </w:r>
      <w:r w:rsidR="00FD5DFA" w:rsidRPr="00F92F6B">
        <w:tab/>
        <w:t>Verification of UE location</w:t>
      </w:r>
      <w:bookmarkEnd w:id="2203"/>
    </w:p>
    <w:p w14:paraId="7210A9E4" w14:textId="77777777" w:rsidR="00E235C4" w:rsidRPr="00F92F6B" w:rsidRDefault="00E235C4" w:rsidP="00FD5DFA">
      <w:r w:rsidRPr="00F92F6B">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F92F6B" w:rsidRDefault="00FD5DFA" w:rsidP="00FD5DFA">
      <w:r w:rsidRPr="00F92F6B">
        <w:t xml:space="preserve">For UE location verification based on multi-RTT with single satellite in NTN, at least the following UE and </w:t>
      </w:r>
      <w:proofErr w:type="spellStart"/>
      <w:r w:rsidRPr="00F92F6B">
        <w:t>gNB</w:t>
      </w:r>
      <w:proofErr w:type="spellEnd"/>
      <w:r w:rsidRPr="00F92F6B">
        <w:t xml:space="preserve"> measurements specified in </w:t>
      </w:r>
      <w:r w:rsidR="003F35F1" w:rsidRPr="00F92F6B">
        <w:t xml:space="preserve">TS 38.215 </w:t>
      </w:r>
      <w:r w:rsidRPr="00F92F6B">
        <w:t>[</w:t>
      </w:r>
      <w:r w:rsidR="003F35F1" w:rsidRPr="00F92F6B">
        <w:t>59</w:t>
      </w:r>
      <w:r w:rsidRPr="00F92F6B">
        <w:t xml:space="preserve">] are reported: </w:t>
      </w:r>
      <w:proofErr w:type="spellStart"/>
      <w:r w:rsidRPr="00F92F6B">
        <w:t>gNB</w:t>
      </w:r>
      <w:proofErr w:type="spellEnd"/>
      <w:r w:rsidRPr="00F92F6B">
        <w:t xml:space="preserve"> receive-transmit time difference at the uplink time synchronization reference point, UE receive-transmit time difference, UE receive-transmit time difference subframe offset and DL timing drift.</w:t>
      </w:r>
    </w:p>
    <w:p w14:paraId="21BF4B78" w14:textId="6852AF4A" w:rsidR="00FD5DFA" w:rsidRPr="00F92F6B" w:rsidRDefault="00FD5DFA" w:rsidP="00FD5DFA">
      <w:r w:rsidRPr="00F92F6B">
        <w:t>The assistance information provided to the CN may include ephemeris information including accurate satellite position and velocity at the time of multi-RTT measurement, and common TA parameters (</w:t>
      </w:r>
      <w:r w:rsidRPr="00F92F6B">
        <w:rPr>
          <w:i/>
          <w:iCs/>
        </w:rPr>
        <w:t>ta-Common</w:t>
      </w:r>
      <w:r w:rsidRPr="00F92F6B">
        <w:t xml:space="preserve">, </w:t>
      </w:r>
      <w:r w:rsidRPr="00F92F6B">
        <w:rPr>
          <w:i/>
          <w:iCs/>
        </w:rPr>
        <w:t>ta-</w:t>
      </w:r>
      <w:proofErr w:type="spellStart"/>
      <w:r w:rsidRPr="00F92F6B">
        <w:rPr>
          <w:i/>
          <w:iCs/>
        </w:rPr>
        <w:t>CommonDrift</w:t>
      </w:r>
      <w:proofErr w:type="spellEnd"/>
      <w:r w:rsidRPr="00F92F6B">
        <w:t xml:space="preserve">, </w:t>
      </w:r>
      <w:r w:rsidRPr="00F92F6B">
        <w:rPr>
          <w:i/>
          <w:iCs/>
        </w:rPr>
        <w:t>ta-</w:t>
      </w:r>
      <w:proofErr w:type="spellStart"/>
      <w:r w:rsidRPr="00F92F6B">
        <w:rPr>
          <w:i/>
          <w:iCs/>
        </w:rPr>
        <w:t>CommonDriftVariant</w:t>
      </w:r>
      <w:proofErr w:type="spellEnd"/>
      <w:r w:rsidRPr="00F92F6B">
        <w:t>), and Epoch time.</w:t>
      </w:r>
    </w:p>
    <w:p w14:paraId="1ADF26E0" w14:textId="45365927" w:rsidR="00D62DF4" w:rsidRPr="00F92F6B" w:rsidRDefault="00D62DF4" w:rsidP="00D62DF4">
      <w:pPr>
        <w:pStyle w:val="Heading3"/>
      </w:pPr>
      <w:bookmarkStart w:id="2204" w:name="_Toc219281144"/>
      <w:r w:rsidRPr="00F92F6B">
        <w:t>16.14.11</w:t>
      </w:r>
      <w:r w:rsidRPr="00F92F6B">
        <w:tab/>
        <w:t>Support for NR NTN capacity enhancements</w:t>
      </w:r>
      <w:bookmarkEnd w:id="2204"/>
    </w:p>
    <w:p w14:paraId="7DE3170B" w14:textId="77777777" w:rsidR="00D62DF4" w:rsidRPr="00F92F6B" w:rsidRDefault="00D62DF4" w:rsidP="00D62DF4">
      <w:r w:rsidRPr="00F92F6B">
        <w:t>To improve uplink capacity in NTN, the following enhancements are supported for PUSCH transmission:</w:t>
      </w:r>
    </w:p>
    <w:p w14:paraId="1836C9D9" w14:textId="2B1FD863" w:rsidR="00852351" w:rsidRPr="00F92F6B" w:rsidRDefault="00852351" w:rsidP="00852351">
      <w:pPr>
        <w:pStyle w:val="B1"/>
        <w:rPr>
          <w:rFonts w:eastAsiaTheme="minorHAnsi"/>
          <w:lang w:eastAsia="fr-FR"/>
        </w:rPr>
      </w:pPr>
      <w:r w:rsidRPr="00F92F6B">
        <w:rPr>
          <w:rFonts w:eastAsiaTheme="minorHAnsi"/>
          <w:lang w:eastAsia="fr-FR"/>
        </w:rPr>
        <w:t>-</w:t>
      </w:r>
      <w:r w:rsidRPr="00F92F6B">
        <w:rPr>
          <w:rFonts w:eastAsiaTheme="minorHAnsi"/>
          <w:lang w:eastAsia="fr-FR"/>
        </w:rPr>
        <w:tab/>
        <w:t>Inter-slot orthogonal cover code with length 2 to multiplex up to two UEs</w:t>
      </w:r>
      <w:r w:rsidR="00510B95" w:rsidRPr="00F92F6B">
        <w:rPr>
          <w:rFonts w:eastAsiaTheme="minorHAnsi"/>
          <w:lang w:eastAsia="fr-FR"/>
        </w:rPr>
        <w:t>;</w:t>
      </w:r>
    </w:p>
    <w:p w14:paraId="07EAEFDE" w14:textId="50E9C337" w:rsidR="00852351" w:rsidRPr="00F92F6B" w:rsidRDefault="00852351" w:rsidP="00DA6E71">
      <w:pPr>
        <w:pStyle w:val="B1"/>
        <w:rPr>
          <w:rFonts w:eastAsiaTheme="minorHAnsi"/>
          <w:lang w:eastAsia="fr-FR"/>
        </w:rPr>
      </w:pPr>
      <w:r w:rsidRPr="00F92F6B">
        <w:rPr>
          <w:rFonts w:eastAsiaTheme="minorHAnsi"/>
          <w:lang w:eastAsia="fr-FR"/>
        </w:rPr>
        <w:t>-</w:t>
      </w:r>
      <w:r w:rsidRPr="00F92F6B">
        <w:rPr>
          <w:rFonts w:eastAsiaTheme="minorHAnsi"/>
          <w:lang w:eastAsia="fr-FR"/>
        </w:rPr>
        <w:tab/>
        <w:t>Inter-slot orthogonal cover code with length 4 to multiplex up to four UEs.</w:t>
      </w:r>
    </w:p>
    <w:p w14:paraId="318FC3FE" w14:textId="07EE461E" w:rsidR="00D62DF4" w:rsidRPr="00F92F6B" w:rsidRDefault="00D62DF4" w:rsidP="00D62DF4">
      <w:pPr>
        <w:pStyle w:val="Heading3"/>
      </w:pPr>
      <w:bookmarkStart w:id="2205" w:name="_Toc219281145"/>
      <w:r w:rsidRPr="00F92F6B">
        <w:t>16.14.12</w:t>
      </w:r>
      <w:r w:rsidRPr="00F92F6B">
        <w:tab/>
        <w:t>Support of ISA for MBS Broadcast in NTN</w:t>
      </w:r>
      <w:bookmarkEnd w:id="2205"/>
    </w:p>
    <w:p w14:paraId="735EB6EB" w14:textId="76BF5582" w:rsidR="00D62DF4" w:rsidRPr="00F92F6B" w:rsidRDefault="00D62DF4" w:rsidP="00D62DF4">
      <w:r w:rsidRPr="00F92F6B">
        <w:t xml:space="preserve">An intended service area (ISA) is a geographical area that can be </w:t>
      </w:r>
      <w:proofErr w:type="spellStart"/>
      <w:r w:rsidRPr="00F92F6B">
        <w:t>signaled</w:t>
      </w:r>
      <w:proofErr w:type="spellEnd"/>
      <w:r w:rsidRPr="00F92F6B">
        <w:t xml:space="preserve"> for MBS broadcast services. The ISA(s) is broadcasted in </w:t>
      </w:r>
      <w:r w:rsidRPr="00F92F6B">
        <w:rPr>
          <w:i/>
        </w:rPr>
        <w:t>SIB27</w:t>
      </w:r>
      <w:r w:rsidRPr="00F92F6B">
        <w:t xml:space="preserve"> and associated to MBS broadcast service(s) by indicating the ISA identifier(s) in MCCH. It may be included in USD within target service area [46].</w:t>
      </w:r>
    </w:p>
    <w:p w14:paraId="139C58CC" w14:textId="3F19120F" w:rsidR="00D62DF4" w:rsidRPr="00F92F6B" w:rsidRDefault="00D62DF4" w:rsidP="00D62DF4">
      <w:r w:rsidRPr="00F92F6B">
        <w:t xml:space="preserve">The NTN-capable UE supporting the MBS broadcast may initiate the broadcast MRB establishment procedure </w:t>
      </w:r>
      <w:r w:rsidR="00FA2718" w:rsidRPr="00F92F6B">
        <w:t xml:space="preserve">and prioritize the frequency providing these MBS broadcast service(s) </w:t>
      </w:r>
      <w:r w:rsidRPr="00F92F6B">
        <w:t xml:space="preserve">when it is inside an ISA. The UE may initiate the broadcast MRB release procedure </w:t>
      </w:r>
      <w:r w:rsidR="00FA2718" w:rsidRPr="00F92F6B">
        <w:t xml:space="preserve">and no longer prioritize the frequency providing MBS broadcast service(s) </w:t>
      </w:r>
      <w:r w:rsidRPr="00F92F6B">
        <w:t>when the UE leaves an ISA</w:t>
      </w:r>
      <w:r w:rsidR="00FA2718" w:rsidRPr="00F92F6B">
        <w:t>, as specified in clause 5.9.3 of TS 38.331 [12] and clause 5.2.4.1 of TS 38.304 [10].</w:t>
      </w:r>
    </w:p>
    <w:p w14:paraId="700754A9" w14:textId="5E0432A8" w:rsidR="00D62DF4" w:rsidRPr="00F92F6B" w:rsidRDefault="00D62DF4" w:rsidP="00D62DF4">
      <w:pPr>
        <w:pStyle w:val="NO"/>
      </w:pPr>
      <w:r w:rsidRPr="00F92F6B">
        <w:t>NOTE:</w:t>
      </w:r>
      <w:r w:rsidRPr="00F92F6B">
        <w:tab/>
        <w:t>When using ISA(s) for MBS broadcast service reception or MBS service continuity, it is up to the UE implementation how to determine if it is in the ISA(s) of MBS broadcast service or not.</w:t>
      </w:r>
    </w:p>
    <w:p w14:paraId="70E6DDB8" w14:textId="5542C19E" w:rsidR="00D62DF4" w:rsidRPr="00F92F6B" w:rsidRDefault="00D62DF4" w:rsidP="00D62DF4">
      <w:pPr>
        <w:pStyle w:val="Heading3"/>
      </w:pPr>
      <w:bookmarkStart w:id="2206" w:name="_Toc219281146"/>
      <w:bookmarkStart w:id="2207" w:name="_Toc163030410"/>
      <w:r w:rsidRPr="00F92F6B">
        <w:t>16.14.13</w:t>
      </w:r>
      <w:r w:rsidRPr="00F92F6B">
        <w:tab/>
        <w:t>Support of Half-Duplex UE in NR NTN</w:t>
      </w:r>
      <w:bookmarkEnd w:id="2206"/>
    </w:p>
    <w:p w14:paraId="63D4E197" w14:textId="77777777" w:rsidR="00D62DF4" w:rsidRPr="00F92F6B" w:rsidRDefault="00D62DF4" w:rsidP="00DA6E71">
      <w:r w:rsidRPr="00F92F6B">
        <w:t>To support Reduced Capability (</w:t>
      </w:r>
      <w:proofErr w:type="spellStart"/>
      <w:r w:rsidRPr="00F92F6B">
        <w:t>RedCap</w:t>
      </w:r>
      <w:proofErr w:type="spellEnd"/>
      <w:r w:rsidRPr="00F92F6B">
        <w:t xml:space="preserve">) UEs and enhanced </w:t>
      </w:r>
      <w:proofErr w:type="spellStart"/>
      <w:r w:rsidRPr="00F92F6B">
        <w:t>RedCap</w:t>
      </w:r>
      <w:proofErr w:type="spellEnd"/>
      <w:r w:rsidRPr="00F92F6B">
        <w:t xml:space="preserve"> (</w:t>
      </w:r>
      <w:proofErr w:type="spellStart"/>
      <w:r w:rsidRPr="00F92F6B">
        <w:t>eRedCap</w:t>
      </w:r>
      <w:proofErr w:type="spellEnd"/>
      <w:r w:rsidRPr="00F92F6B">
        <w:t xml:space="preserve">) UEs in NR NTN operating in FR1-NTN bands, enhancements to address issues caused by Timing Advance (TA) mismatch for Half-Duplex UE in paired spectrum are specified. This mismatch occurs between the actual TA used by the UE and the assumed TA for the UE at the </w:t>
      </w:r>
      <w:proofErr w:type="spellStart"/>
      <w:r w:rsidRPr="00F92F6B">
        <w:t>gNB</w:t>
      </w:r>
      <w:proofErr w:type="spellEnd"/>
      <w:r w:rsidRPr="00F92F6B">
        <w:t>. The enhancements specifically target the issues in half-duplex collision cases at the UE side, including scenarios where semi-statically configured downlink reception collides with semi-statically configured uplink transmission, and where dynamically scheduled downlink reception collides with dynamically scheduled uplink transmission (see clause 17.2 of TS 38.213 [38]).</w:t>
      </w:r>
    </w:p>
    <w:p w14:paraId="27BBAA14" w14:textId="51372044" w:rsidR="00D62DF4" w:rsidRPr="00F92F6B" w:rsidRDefault="00D62DF4" w:rsidP="00A572E4">
      <w:pPr>
        <w:pStyle w:val="Heading3"/>
      </w:pPr>
      <w:bookmarkStart w:id="2208" w:name="_Toc219281147"/>
      <w:bookmarkStart w:id="2209" w:name="_MCCTEMPBM_CRPT83880061___7"/>
      <w:bookmarkEnd w:id="2207"/>
      <w:r w:rsidRPr="00F92F6B">
        <w:t>16.14.14</w:t>
      </w:r>
      <w:r w:rsidRPr="00F92F6B">
        <w:tab/>
        <w:t>NG Removal</w:t>
      </w:r>
      <w:bookmarkEnd w:id="2208"/>
    </w:p>
    <w:bookmarkEnd w:id="2209"/>
    <w:p w14:paraId="657880BA" w14:textId="77777777" w:rsidR="00D62DF4" w:rsidRPr="00F92F6B" w:rsidRDefault="00D62DF4" w:rsidP="00D62DF4">
      <w:pPr>
        <w:spacing w:before="120"/>
      </w:pPr>
      <w:r w:rsidRPr="00F92F6B">
        <w:t xml:space="preserve">For the case of regenerative payload, when disconnecting from an AMF is required due to e.g. the satellite movement in a LEO constellation, the </w:t>
      </w:r>
      <w:proofErr w:type="spellStart"/>
      <w:r w:rsidRPr="00F92F6B">
        <w:t>gNB</w:t>
      </w:r>
      <w:proofErr w:type="spellEnd"/>
      <w:r w:rsidRPr="00F92F6B">
        <w:t xml:space="preserve"> on board the satellite may request the removal of the NG interface by initiating the NG Removal procedure toward the AMF based on e.g. ephemeris information.</w:t>
      </w:r>
    </w:p>
    <w:p w14:paraId="06FCD739" w14:textId="3DDA466D" w:rsidR="00D62DF4" w:rsidRPr="00F92F6B" w:rsidRDefault="00D62DF4" w:rsidP="00DA6E71">
      <w:pPr>
        <w:pStyle w:val="NO"/>
      </w:pPr>
      <w:r w:rsidRPr="00F92F6B">
        <w:t>NOTE:</w:t>
      </w:r>
      <w:r w:rsidRPr="00F92F6B">
        <w:tab/>
        <w:t xml:space="preserve">After a successful NG removal, the </w:t>
      </w:r>
      <w:proofErr w:type="spellStart"/>
      <w:r w:rsidRPr="00F92F6B">
        <w:t>gNB</w:t>
      </w:r>
      <w:proofErr w:type="spellEnd"/>
      <w:r w:rsidRPr="00F92F6B">
        <w:t xml:space="preserve"> may initiate a new NG Setup procedure, if required, based on e.g. ephemeris information.</w:t>
      </w:r>
    </w:p>
    <w:p w14:paraId="05194C4D" w14:textId="46C41F00" w:rsidR="00CC1F0E" w:rsidRPr="00F92F6B" w:rsidRDefault="00CC1F0E" w:rsidP="00CC1F0E">
      <w:pPr>
        <w:pStyle w:val="Heading2"/>
      </w:pPr>
      <w:bookmarkStart w:id="2210" w:name="_Toc219281148"/>
      <w:r w:rsidRPr="00F92F6B">
        <w:t>16.15</w:t>
      </w:r>
      <w:r w:rsidRPr="00F92F6B">
        <w:tab/>
      </w:r>
      <w:proofErr w:type="spellStart"/>
      <w:r w:rsidRPr="00F92F6B">
        <w:t>eXtended</w:t>
      </w:r>
      <w:proofErr w:type="spellEnd"/>
      <w:r w:rsidRPr="00F92F6B">
        <w:t xml:space="preserve"> Reality Services</w:t>
      </w:r>
      <w:bookmarkEnd w:id="2210"/>
    </w:p>
    <w:p w14:paraId="3690EBA8" w14:textId="50CAAA66" w:rsidR="00CC1F0E" w:rsidRPr="00F92F6B" w:rsidRDefault="00CC1F0E" w:rsidP="00CC1F0E">
      <w:pPr>
        <w:pStyle w:val="Heading3"/>
      </w:pPr>
      <w:bookmarkStart w:id="2211" w:name="_Toc219281149"/>
      <w:r w:rsidRPr="00F92F6B">
        <w:t>16.15.1</w:t>
      </w:r>
      <w:r w:rsidRPr="00F92F6B">
        <w:tab/>
        <w:t>General</w:t>
      </w:r>
      <w:bookmarkEnd w:id="2211"/>
    </w:p>
    <w:p w14:paraId="70AD6305" w14:textId="042BA89C" w:rsidR="00CC1F0E" w:rsidRPr="00F92F6B" w:rsidRDefault="00CC1F0E" w:rsidP="00CC1F0E">
      <w:r w:rsidRPr="00F92F6B">
        <w:t xml:space="preserve">This clause describes the functionalities for the support of </w:t>
      </w:r>
      <w:proofErr w:type="spellStart"/>
      <w:r w:rsidRPr="00F92F6B">
        <w:t>eXtended</w:t>
      </w:r>
      <w:proofErr w:type="spellEnd"/>
      <w:r w:rsidRPr="00F92F6B">
        <w:t xml:space="preserve"> Reality (XR) services that require high data rate and low latency communications. An overview of XR services is available in TR 38.835 [57], while the service requirements are documented in TS 22.261 [19].</w:t>
      </w:r>
      <w:r w:rsidR="00EE0FB7" w:rsidRPr="00F92F6B">
        <w:t xml:space="preserve"> Please note however that some of those functionalities need not be limited to the provision of XR services.</w:t>
      </w:r>
    </w:p>
    <w:p w14:paraId="46BCB299" w14:textId="549B3068" w:rsidR="00CC1F0E" w:rsidRPr="00F92F6B" w:rsidRDefault="00CC1F0E" w:rsidP="00CC1F0E">
      <w:pPr>
        <w:pStyle w:val="Heading3"/>
      </w:pPr>
      <w:bookmarkStart w:id="2212" w:name="_Toc219281150"/>
      <w:r w:rsidRPr="00F92F6B">
        <w:t>16.15.2</w:t>
      </w:r>
      <w:r w:rsidRPr="00F92F6B">
        <w:tab/>
        <w:t>Awareness</w:t>
      </w:r>
      <w:bookmarkEnd w:id="2212"/>
    </w:p>
    <w:p w14:paraId="501C741E" w14:textId="77777777" w:rsidR="00CC1F0E" w:rsidRPr="00F92F6B" w:rsidRDefault="00CC1F0E" w:rsidP="00E96F07">
      <w:r w:rsidRPr="00F92F6B">
        <w:t>XR-Awareness relies on QoS flows, PDU Sets, Data Bursts and traffic assistance information (see TS 23.501 [3]).</w:t>
      </w:r>
    </w:p>
    <w:p w14:paraId="6E9F893F" w14:textId="329C1D2B" w:rsidR="00CC1F0E" w:rsidRPr="00F92F6B" w:rsidRDefault="00CC1F0E" w:rsidP="00E96F07">
      <w:r w:rsidRPr="00F92F6B">
        <w:t xml:space="preserve">The following </w:t>
      </w:r>
      <w:r w:rsidRPr="00F92F6B">
        <w:rPr>
          <w:b/>
          <w:bCs/>
        </w:rPr>
        <w:t>PDU Set QoS Parameters</w:t>
      </w:r>
      <w:r w:rsidRPr="00F92F6B">
        <w:t xml:space="preserve"> may be provided by the SMF to the </w:t>
      </w:r>
      <w:proofErr w:type="spellStart"/>
      <w:r w:rsidRPr="00F92F6B">
        <w:t>gNB</w:t>
      </w:r>
      <w:proofErr w:type="spellEnd"/>
      <w:r w:rsidRPr="00F92F6B">
        <w:t xml:space="preserve"> as part of the QoS profile of the QoS flow:</w:t>
      </w:r>
    </w:p>
    <w:p w14:paraId="79613ABB" w14:textId="2C589622" w:rsidR="00CC1F0E" w:rsidRPr="00F92F6B" w:rsidRDefault="00CC1F0E" w:rsidP="00CC1F0E">
      <w:pPr>
        <w:pStyle w:val="B1"/>
      </w:pPr>
      <w:r w:rsidRPr="00F92F6B">
        <w:t>-</w:t>
      </w:r>
      <w:r w:rsidRPr="00F92F6B">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F92F6B">
        <w:t>W</w:t>
      </w:r>
      <w:r w:rsidRPr="00F92F6B">
        <w:t>hen available, supersedes the PDB of the QoS flow.</w:t>
      </w:r>
    </w:p>
    <w:p w14:paraId="22171A16" w14:textId="1FE11EFB" w:rsidR="00CC1F0E" w:rsidRPr="00F92F6B" w:rsidRDefault="00CC1F0E" w:rsidP="00CC1F0E">
      <w:pPr>
        <w:pStyle w:val="B1"/>
      </w:pPr>
      <w:r w:rsidRPr="00F92F6B">
        <w:t>-</w:t>
      </w:r>
      <w:r w:rsidRPr="00F92F6B">
        <w:tab/>
        <w:t xml:space="preserve">PDU Set Error Rate (PSER): as defined in TS 23.501 [3], upper bound for a rate of non-congestion related PDU Set losses between RAN and the UE. </w:t>
      </w:r>
      <w:r w:rsidR="00002E4F" w:rsidRPr="00F92F6B">
        <w:t>W</w:t>
      </w:r>
      <w:r w:rsidRPr="00F92F6B">
        <w:t>hen available, it supersedes the PER of the QoS flow.</w:t>
      </w:r>
    </w:p>
    <w:p w14:paraId="6B508519" w14:textId="77777777" w:rsidR="00CC1F0E" w:rsidRPr="00F92F6B" w:rsidRDefault="00CC1F0E" w:rsidP="00E96F07">
      <w:pPr>
        <w:pStyle w:val="NO"/>
      </w:pPr>
      <w:r w:rsidRPr="00F92F6B">
        <w:t>NOTE 1:</w:t>
      </w:r>
      <w:r w:rsidRPr="00F92F6B">
        <w:rPr>
          <w:rFonts w:eastAsia="DengXian"/>
        </w:rPr>
        <w:tab/>
        <w:t>In this release, a PDU set is considered as successfully delivered only when all PDUs of a PDU Set are delivered successfully.</w:t>
      </w:r>
    </w:p>
    <w:p w14:paraId="0B0EF863" w14:textId="77777777" w:rsidR="00CC1F0E" w:rsidRPr="00F92F6B" w:rsidRDefault="00CC1F0E" w:rsidP="00CC1F0E">
      <w:pPr>
        <w:pStyle w:val="B1"/>
      </w:pPr>
      <w:r w:rsidRPr="00F92F6B">
        <w:t>-</w:t>
      </w:r>
      <w:r w:rsidRPr="00F92F6B">
        <w:tab/>
        <w:t>PDU Set Integrated Handling Information (PSIHI): indicates whether all PDUs of the PDU Set are needed for the usage of PDU Set by application layer, as defined in TS 23.501 [3].</w:t>
      </w:r>
    </w:p>
    <w:p w14:paraId="585B9B72" w14:textId="30CB55E3" w:rsidR="00CC1F0E" w:rsidRPr="00F92F6B" w:rsidRDefault="00CC1F0E" w:rsidP="00E96F07">
      <w:pPr>
        <w:pStyle w:val="NO"/>
      </w:pPr>
      <w:r w:rsidRPr="00F92F6B">
        <w:t>NOTE 2:</w:t>
      </w:r>
      <w:r w:rsidRPr="00F92F6B">
        <w:tab/>
      </w:r>
      <w:r w:rsidR="00002E4F" w:rsidRPr="00F92F6B">
        <w:t>For a given QoS flow, t</w:t>
      </w:r>
      <w:r w:rsidRPr="00F92F6B">
        <w:t xml:space="preserve">he PDU Set QoS parameters are common for all PDU Sets </w:t>
      </w:r>
      <w:r w:rsidR="00002E4F" w:rsidRPr="00F92F6B">
        <w:t>but can be different for UL and DL</w:t>
      </w:r>
      <w:r w:rsidRPr="00F92F6B">
        <w:t>.</w:t>
      </w:r>
      <w:r w:rsidR="00016083" w:rsidRPr="00F92F6B">
        <w:t xml:space="preserve"> PSDB and PSER, if provided, should be provided together.</w:t>
      </w:r>
    </w:p>
    <w:p w14:paraId="4AB9B4AE" w14:textId="77777777" w:rsidR="00EE0FB7" w:rsidRPr="00F92F6B" w:rsidRDefault="00EE0FB7" w:rsidP="00EE0FB7">
      <w:pPr>
        <w:rPr>
          <w:lang w:eastAsia="ko-KR"/>
        </w:rPr>
      </w:pPr>
      <w:r w:rsidRPr="00F92F6B">
        <w:rPr>
          <w:lang w:eastAsia="ko-KR"/>
        </w:rPr>
        <w:t>The PDU Set based handling can be enabled based on the PDU Set QoS Parameters, or based on the DL PDU Set Information Marking Support Indication received from SMF.</w:t>
      </w:r>
    </w:p>
    <w:p w14:paraId="4D674811" w14:textId="50A8CD8A" w:rsidR="00CC1F0E" w:rsidRPr="00F92F6B" w:rsidRDefault="00CC1F0E" w:rsidP="00CC1F0E">
      <w:pPr>
        <w:rPr>
          <w:lang w:eastAsia="ko-KR"/>
        </w:rPr>
      </w:pPr>
      <w:r w:rsidRPr="00F92F6B">
        <w:rPr>
          <w:lang w:eastAsia="ko-KR"/>
        </w:rPr>
        <w:t xml:space="preserve">During the </w:t>
      </w:r>
      <w:proofErr w:type="spellStart"/>
      <w:r w:rsidRPr="00F92F6B">
        <w:rPr>
          <w:lang w:eastAsia="ko-KR"/>
        </w:rPr>
        <w:t>Xn</w:t>
      </w:r>
      <w:proofErr w:type="spellEnd"/>
      <w:r w:rsidRPr="00F92F6B">
        <w:rPr>
          <w:lang w:eastAsia="ko-KR"/>
        </w:rPr>
        <w:t xml:space="preserve">-handover preparation procedure, the source </w:t>
      </w:r>
      <w:proofErr w:type="spellStart"/>
      <w:r w:rsidRPr="00F92F6B">
        <w:rPr>
          <w:lang w:eastAsia="ko-KR"/>
        </w:rPr>
        <w:t>gNB</w:t>
      </w:r>
      <w:proofErr w:type="spellEnd"/>
      <w:r w:rsidRPr="00F92F6B">
        <w:rPr>
          <w:lang w:eastAsia="ko-KR"/>
        </w:rPr>
        <w:t xml:space="preserve"> sends the stored PDU Set QoS Parameters as part of the QoS profile </w:t>
      </w:r>
      <w:r w:rsidR="002B5615" w:rsidRPr="00F92F6B">
        <w:rPr>
          <w:lang w:eastAsia="ko-KR"/>
        </w:rPr>
        <w:t xml:space="preserve">or the DL PDU Set Information Marking Support Indication </w:t>
      </w:r>
      <w:r w:rsidRPr="00F92F6B">
        <w:rPr>
          <w:lang w:eastAsia="ko-KR"/>
        </w:rPr>
        <w:t>to the target NG-RAN node.</w:t>
      </w:r>
      <w:r w:rsidR="00F638EA" w:rsidRPr="00F92F6B">
        <w:rPr>
          <w:lang w:eastAsia="ko-KR"/>
        </w:rPr>
        <w:t xml:space="preserve"> For NG handover, the AMF provides the PDU Set QoS parameters </w:t>
      </w:r>
      <w:r w:rsidR="002B5615" w:rsidRPr="00F92F6B">
        <w:rPr>
          <w:lang w:eastAsia="ko-KR"/>
        </w:rPr>
        <w:t xml:space="preserve">or the DL PDU Set Information Marking Support Indication </w:t>
      </w:r>
      <w:r w:rsidR="00F638EA" w:rsidRPr="00F92F6B">
        <w:rPr>
          <w:lang w:eastAsia="ko-KR"/>
        </w:rPr>
        <w:t xml:space="preserve">to the target </w:t>
      </w:r>
      <w:proofErr w:type="spellStart"/>
      <w:r w:rsidR="00F638EA" w:rsidRPr="00F92F6B">
        <w:rPr>
          <w:lang w:eastAsia="ko-KR"/>
        </w:rPr>
        <w:t>gNB</w:t>
      </w:r>
      <w:proofErr w:type="spellEnd"/>
      <w:r w:rsidR="00F638EA" w:rsidRPr="00F92F6B">
        <w:rPr>
          <w:lang w:eastAsia="ko-KR"/>
        </w:rPr>
        <w:t xml:space="preserve"> by means of the NGAP HANDOVER REQUEST message.</w:t>
      </w:r>
    </w:p>
    <w:p w14:paraId="0E44A459" w14:textId="7FBD0868" w:rsidR="00CC1F0E" w:rsidRPr="00F92F6B" w:rsidRDefault="00EE0FB7" w:rsidP="00CC1F0E">
      <w:pPr>
        <w:rPr>
          <w:rFonts w:eastAsia="DengXian"/>
        </w:rPr>
      </w:pPr>
      <w:r w:rsidRPr="00F92F6B">
        <w:rPr>
          <w:lang w:eastAsia="ko-KR"/>
        </w:rPr>
        <w:t>T</w:t>
      </w:r>
      <w:r w:rsidR="00CC1F0E" w:rsidRPr="00F92F6B">
        <w:rPr>
          <w:lang w:eastAsia="ko-KR"/>
        </w:rPr>
        <w:t xml:space="preserve">he UPF can identify PDUs that belong to PDU Sets, and may indicate to the </w:t>
      </w:r>
      <w:proofErr w:type="spellStart"/>
      <w:r w:rsidR="00CC1F0E" w:rsidRPr="00F92F6B">
        <w:rPr>
          <w:lang w:eastAsia="ko-KR"/>
        </w:rPr>
        <w:t>gNB</w:t>
      </w:r>
      <w:proofErr w:type="spellEnd"/>
      <w:r w:rsidR="00CC1F0E" w:rsidRPr="00F92F6B">
        <w:rPr>
          <w:lang w:eastAsia="ko-KR"/>
        </w:rPr>
        <w:t xml:space="preserve"> the following </w:t>
      </w:r>
      <w:r w:rsidR="00CC1F0E" w:rsidRPr="00F92F6B">
        <w:rPr>
          <w:b/>
          <w:bCs/>
          <w:lang w:eastAsia="ko-KR"/>
        </w:rPr>
        <w:t xml:space="preserve">PDU Set Information </w:t>
      </w:r>
      <w:r w:rsidR="00CC1F0E" w:rsidRPr="00F92F6B">
        <w:rPr>
          <w:lang w:eastAsia="ko-KR"/>
        </w:rPr>
        <w:t>in the GTP-U header:</w:t>
      </w:r>
    </w:p>
    <w:p w14:paraId="7A619A95" w14:textId="77777777" w:rsidR="00CC1F0E" w:rsidRPr="00F92F6B" w:rsidRDefault="00CC1F0E" w:rsidP="00CC1F0E">
      <w:pPr>
        <w:pStyle w:val="B1"/>
        <w:rPr>
          <w:rFonts w:eastAsia="DengXian"/>
        </w:rPr>
      </w:pPr>
      <w:r w:rsidRPr="00F92F6B">
        <w:rPr>
          <w:rFonts w:eastAsia="DengXian"/>
        </w:rPr>
        <w:t>-</w:t>
      </w:r>
      <w:r w:rsidRPr="00F92F6B">
        <w:rPr>
          <w:rFonts w:eastAsia="DengXian"/>
        </w:rPr>
        <w:tab/>
        <w:t>PDU Set Sequence Number;</w:t>
      </w:r>
    </w:p>
    <w:p w14:paraId="0D74456F" w14:textId="77777777" w:rsidR="00CC1F0E" w:rsidRPr="00F92F6B" w:rsidRDefault="00CC1F0E" w:rsidP="00CC1F0E">
      <w:pPr>
        <w:pStyle w:val="B1"/>
        <w:rPr>
          <w:rFonts w:eastAsia="DengXian"/>
        </w:rPr>
      </w:pPr>
      <w:r w:rsidRPr="00F92F6B">
        <w:rPr>
          <w:rFonts w:eastAsia="DengXian"/>
        </w:rPr>
        <w:t>-</w:t>
      </w:r>
      <w:r w:rsidRPr="00F92F6B">
        <w:rPr>
          <w:rFonts w:eastAsia="DengXian"/>
        </w:rPr>
        <w:tab/>
        <w:t>Indication of End PDU of the PDU Set;</w:t>
      </w:r>
    </w:p>
    <w:p w14:paraId="40987E2E" w14:textId="77777777" w:rsidR="00CC1F0E" w:rsidRPr="00F92F6B" w:rsidRDefault="00CC1F0E" w:rsidP="00CC1F0E">
      <w:pPr>
        <w:pStyle w:val="B1"/>
        <w:rPr>
          <w:rFonts w:eastAsia="DengXian"/>
        </w:rPr>
      </w:pPr>
      <w:r w:rsidRPr="00F92F6B">
        <w:rPr>
          <w:rFonts w:eastAsia="DengXian"/>
        </w:rPr>
        <w:t>-</w:t>
      </w:r>
      <w:r w:rsidRPr="00F92F6B">
        <w:rPr>
          <w:rFonts w:eastAsia="DengXian"/>
        </w:rPr>
        <w:tab/>
        <w:t>PDU Sequence Number within a PDU Set;</w:t>
      </w:r>
    </w:p>
    <w:p w14:paraId="352D6FCC" w14:textId="77777777" w:rsidR="00CC1F0E" w:rsidRPr="00F92F6B" w:rsidRDefault="00CC1F0E" w:rsidP="00CC1F0E">
      <w:pPr>
        <w:pStyle w:val="B1"/>
        <w:rPr>
          <w:rFonts w:eastAsia="DengXian"/>
        </w:rPr>
      </w:pPr>
      <w:r w:rsidRPr="00F92F6B">
        <w:rPr>
          <w:rFonts w:eastAsia="DengXian"/>
        </w:rPr>
        <w:t>-</w:t>
      </w:r>
      <w:r w:rsidRPr="00F92F6B">
        <w:rPr>
          <w:rFonts w:eastAsia="DengXian"/>
        </w:rPr>
        <w:tab/>
        <w:t>PDU Set Size in bytes;</w:t>
      </w:r>
    </w:p>
    <w:p w14:paraId="2B26AAB8" w14:textId="77777777" w:rsidR="00CC1F0E" w:rsidRPr="00F92F6B" w:rsidRDefault="00CC1F0E" w:rsidP="00CC1F0E">
      <w:pPr>
        <w:pStyle w:val="B1"/>
        <w:rPr>
          <w:rFonts w:eastAsia="DengXian"/>
        </w:rPr>
      </w:pPr>
      <w:r w:rsidRPr="00F92F6B">
        <w:rPr>
          <w:rFonts w:eastAsia="DengXian"/>
        </w:rPr>
        <w:t>-</w:t>
      </w:r>
      <w:r w:rsidRPr="00F92F6B">
        <w:rPr>
          <w:rFonts w:eastAsia="DengXian"/>
        </w:rPr>
        <w:tab/>
        <w:t>PDU Set Importance (PSI), which identifies the relative importance of a PDU Set compared to other PDU Sets within the same QoS Flow.</w:t>
      </w:r>
    </w:p>
    <w:p w14:paraId="722B96AF" w14:textId="49C60DD2" w:rsidR="00EE0FB7" w:rsidRPr="00F92F6B" w:rsidRDefault="00EE0FB7" w:rsidP="00EE0FB7">
      <w:pPr>
        <w:pStyle w:val="NO"/>
        <w:rPr>
          <w:rFonts w:eastAsia="DengXian"/>
        </w:rPr>
      </w:pPr>
      <w:r w:rsidRPr="00F92F6B">
        <w:rPr>
          <w:rFonts w:eastAsia="DengXian"/>
        </w:rPr>
        <w:t>NOTE 3:</w:t>
      </w:r>
      <w:r w:rsidRPr="00F92F6B">
        <w:rPr>
          <w:rFonts w:eastAsia="DengXian"/>
        </w:rPr>
        <w:tab/>
        <w:t>PDU Set Information can be provided without PDU Set QoS Parameters.</w:t>
      </w:r>
    </w:p>
    <w:p w14:paraId="057024DF" w14:textId="77777777" w:rsidR="00CC1F0E" w:rsidRPr="00F92F6B" w:rsidRDefault="00CC1F0E" w:rsidP="00CC1F0E">
      <w:r w:rsidRPr="00F92F6B">
        <w:t xml:space="preserve">5GC may provide XR traffic assistance information to </w:t>
      </w:r>
      <w:proofErr w:type="spellStart"/>
      <w:r w:rsidRPr="00F92F6B">
        <w:t>gNB</w:t>
      </w:r>
      <w:proofErr w:type="spellEnd"/>
      <w:r w:rsidRPr="00F92F6B">
        <w:t xml:space="preserve"> through NG AP TSC Assistance Information (TSCAI) as specified in clause 5.37.8 of TS 23.501[3] (for both GBR and non-GBR QoS flows):</w:t>
      </w:r>
    </w:p>
    <w:p w14:paraId="3A433230" w14:textId="77777777" w:rsidR="00CC1F0E" w:rsidRPr="00F92F6B" w:rsidRDefault="00CC1F0E" w:rsidP="00CC1F0E">
      <w:pPr>
        <w:pStyle w:val="B1"/>
      </w:pPr>
      <w:r w:rsidRPr="00F92F6B">
        <w:t>-</w:t>
      </w:r>
      <w:r w:rsidRPr="00F92F6B">
        <w:tab/>
        <w:t>UL and/or DL Periodicity;</w:t>
      </w:r>
    </w:p>
    <w:p w14:paraId="3EE9379A" w14:textId="77777777" w:rsidR="00CC1F0E" w:rsidRPr="00F92F6B" w:rsidRDefault="00CC1F0E" w:rsidP="00CC1F0E">
      <w:pPr>
        <w:pStyle w:val="B1"/>
      </w:pPr>
      <w:r w:rsidRPr="00F92F6B">
        <w:t>-</w:t>
      </w:r>
      <w:r w:rsidRPr="00F92F6B">
        <w:tab/>
        <w:t>N6 Jitter Information (i.e. between UPF and Data Network) associated with the DL Periodicity.</w:t>
      </w:r>
    </w:p>
    <w:p w14:paraId="1406D275" w14:textId="77777777" w:rsidR="00CC1F0E" w:rsidRPr="00F92F6B" w:rsidRDefault="00CC1F0E" w:rsidP="00CC1F0E">
      <w:r w:rsidRPr="00F92F6B">
        <w:t xml:space="preserve">This assistance information can be used by the </w:t>
      </w:r>
      <w:proofErr w:type="spellStart"/>
      <w:r w:rsidRPr="00F92F6B">
        <w:t>gNB</w:t>
      </w:r>
      <w:proofErr w:type="spellEnd"/>
      <w:r w:rsidRPr="00F92F6B">
        <w:t xml:space="preserve"> to configure DRX to enable better UE power saving.</w:t>
      </w:r>
    </w:p>
    <w:p w14:paraId="64C49F3B" w14:textId="77777777" w:rsidR="00CC1F0E" w:rsidRPr="00F92F6B" w:rsidRDefault="00CC1F0E" w:rsidP="00CC1F0E">
      <w:r w:rsidRPr="00F92F6B">
        <w:t>In addition, 5GC may provide the following information through NG-U as specified in clause 5.37.5.2 of TS 23.501[3]:</w:t>
      </w:r>
    </w:p>
    <w:p w14:paraId="661D7445" w14:textId="11F871B3" w:rsidR="00CC1F0E" w:rsidRPr="00F92F6B" w:rsidRDefault="00CC1F0E" w:rsidP="00CC1F0E">
      <w:pPr>
        <w:pStyle w:val="B1"/>
      </w:pPr>
      <w:r w:rsidRPr="00F92F6B">
        <w:t>-</w:t>
      </w:r>
      <w:r w:rsidRPr="00F92F6B">
        <w:tab/>
        <w:t xml:space="preserve">Indication of End of </w:t>
      </w:r>
      <w:r w:rsidRPr="00F92F6B">
        <w:rPr>
          <w:rFonts w:eastAsia="DengXian"/>
        </w:rPr>
        <w:t>Data</w:t>
      </w:r>
      <w:r w:rsidRPr="00F92F6B">
        <w:t xml:space="preserve"> Burst in the GTP-U header of the last PDU in downlink</w:t>
      </w:r>
      <w:r w:rsidR="00EE0FB7" w:rsidRPr="00F92F6B">
        <w:t>:</w:t>
      </w:r>
    </w:p>
    <w:p w14:paraId="752C12F1" w14:textId="032E9382" w:rsidR="005E1FE3" w:rsidRPr="00F92F6B" w:rsidRDefault="00EE0FB7" w:rsidP="00DA6E71">
      <w:pPr>
        <w:pStyle w:val="B2"/>
      </w:pPr>
      <w:r w:rsidRPr="00F92F6B">
        <w:t>-</w:t>
      </w:r>
      <w:r w:rsidRPr="00F92F6B">
        <w:tab/>
      </w:r>
      <w:r w:rsidR="005E1FE3" w:rsidRPr="00F92F6B">
        <w:t>t</w:t>
      </w:r>
      <w:r w:rsidR="00CC1F0E" w:rsidRPr="00F92F6B">
        <w:t xml:space="preserve">his information can be used by the </w:t>
      </w:r>
      <w:proofErr w:type="spellStart"/>
      <w:r w:rsidR="00CC1F0E" w:rsidRPr="00F92F6B">
        <w:t>gNB</w:t>
      </w:r>
      <w:proofErr w:type="spellEnd"/>
      <w:r w:rsidR="00CC1F0E" w:rsidRPr="00F92F6B">
        <w:t xml:space="preserve"> to push the UE back to sleep when possible.</w:t>
      </w:r>
    </w:p>
    <w:p w14:paraId="36DF8F8D" w14:textId="3FD69534" w:rsidR="005E1FE3" w:rsidRPr="00F92F6B" w:rsidRDefault="005E1FE3" w:rsidP="005E1FE3">
      <w:pPr>
        <w:pStyle w:val="B1"/>
      </w:pPr>
      <w:r w:rsidRPr="00F92F6B">
        <w:t>-</w:t>
      </w:r>
      <w:r w:rsidRPr="00F92F6B">
        <w:tab/>
        <w:t xml:space="preserve">Burst Size in the GTP-U header of the first PDUs of the data burst in downlink: this information can be used by the </w:t>
      </w:r>
      <w:proofErr w:type="spellStart"/>
      <w:r w:rsidRPr="00F92F6B">
        <w:t>gNB</w:t>
      </w:r>
      <w:proofErr w:type="spellEnd"/>
      <w:r w:rsidRPr="00F92F6B">
        <w:t xml:space="preserve"> to assist radio resource management.</w:t>
      </w:r>
    </w:p>
    <w:p w14:paraId="3992F28F" w14:textId="2626B7DF" w:rsidR="005E1FE3" w:rsidRPr="00F92F6B" w:rsidRDefault="005E1FE3" w:rsidP="005E1FE3">
      <w:pPr>
        <w:pStyle w:val="B1"/>
      </w:pPr>
      <w:r w:rsidRPr="00F92F6B">
        <w:t>-</w:t>
      </w:r>
      <w:r w:rsidRPr="00F92F6B">
        <w:tab/>
        <w:t xml:space="preserve">Time To Next Burst in the GTP-U header in downlink: this information represents the interval between the transmission of the last PDU in the current data burst and the first PDU of the next data burst, and can be used by the </w:t>
      </w:r>
      <w:proofErr w:type="spellStart"/>
      <w:r w:rsidRPr="00F92F6B">
        <w:t>gNB</w:t>
      </w:r>
      <w:proofErr w:type="spellEnd"/>
      <w:r w:rsidRPr="00F92F6B">
        <w:t xml:space="preserve"> to assist scheduling in downlink.</w:t>
      </w:r>
    </w:p>
    <w:p w14:paraId="557025B9" w14:textId="3668A088" w:rsidR="005E1FE3" w:rsidRPr="00F92F6B" w:rsidRDefault="005E1FE3" w:rsidP="005E1FE3">
      <w:r w:rsidRPr="00F92F6B">
        <w:t xml:space="preserve">During the data forwarding for handover, the source </w:t>
      </w:r>
      <w:proofErr w:type="spellStart"/>
      <w:r w:rsidRPr="00F92F6B">
        <w:t>gNB</w:t>
      </w:r>
      <w:proofErr w:type="spellEnd"/>
      <w:r w:rsidRPr="00F92F6B">
        <w:t xml:space="preserve"> provides the Indication of End of Data Burst, Burst Size, and Time to Next Burst received from the UPF to target </w:t>
      </w:r>
      <w:proofErr w:type="spellStart"/>
      <w:r w:rsidRPr="00F92F6B">
        <w:t>gNB</w:t>
      </w:r>
      <w:proofErr w:type="spellEnd"/>
      <w:r w:rsidRPr="00F92F6B">
        <w:t xml:space="preserve"> in case one or more PDUs of the data burst is forwarded to target </w:t>
      </w:r>
      <w:proofErr w:type="spellStart"/>
      <w:r w:rsidRPr="00F92F6B">
        <w:t>gNB</w:t>
      </w:r>
      <w:proofErr w:type="spellEnd"/>
      <w:r w:rsidRPr="00F92F6B">
        <w:t>.</w:t>
      </w:r>
    </w:p>
    <w:p w14:paraId="5D7C8F69" w14:textId="4A6418E0" w:rsidR="00E96F07" w:rsidRPr="00F92F6B" w:rsidRDefault="005E1FE3" w:rsidP="005E1FE3">
      <w:r w:rsidRPr="00F92F6B">
        <w:t>Finally, 5GC may provide the Multi-modal Service ID (MMSID) to NG-RAN</w:t>
      </w:r>
      <w:r w:rsidRPr="00F92F6B">
        <w:rPr>
          <w:rFonts w:hint="eastAsia"/>
        </w:rPr>
        <w:t xml:space="preserve">, </w:t>
      </w:r>
      <w:r w:rsidRPr="00F92F6B">
        <w:t xml:space="preserve">as part of the QoS parameters of the QoS flow, when establishing and/or updating the corresponding QoS Flows. It is up to the </w:t>
      </w:r>
      <w:proofErr w:type="spellStart"/>
      <w:r w:rsidRPr="00F92F6B">
        <w:t>gNB’s</w:t>
      </w:r>
      <w:proofErr w:type="spellEnd"/>
      <w:r w:rsidRPr="00F92F6B">
        <w:t xml:space="preserve"> implementation to use this information for multi-modality service.</w:t>
      </w:r>
    </w:p>
    <w:p w14:paraId="600685D5" w14:textId="0E969AD2" w:rsidR="00CC1F0E" w:rsidRPr="00F92F6B" w:rsidRDefault="00CC1F0E" w:rsidP="00CC1F0E">
      <w:r w:rsidRPr="00F92F6B">
        <w:t xml:space="preserve">In the uplink, the UE needs to be able to identify PDU Sets and Data Bursts dynamically, including PSI. How this is done is left up to UE implementation but when possible for a QoS flow, this is indicated to the </w:t>
      </w:r>
      <w:proofErr w:type="spellStart"/>
      <w:r w:rsidRPr="00F92F6B">
        <w:t>gNB</w:t>
      </w:r>
      <w:proofErr w:type="spellEnd"/>
      <w:r w:rsidRPr="00F92F6B">
        <w:t xml:space="preserve"> via UE Assistance Information.</w:t>
      </w:r>
    </w:p>
    <w:p w14:paraId="754930F7" w14:textId="1A7E5D1D" w:rsidR="00CC1F0E" w:rsidRPr="00F92F6B" w:rsidRDefault="00CC1F0E" w:rsidP="00CC1F0E">
      <w:pPr>
        <w:pStyle w:val="Heading3"/>
      </w:pPr>
      <w:bookmarkStart w:id="2213" w:name="_Toc219281151"/>
      <w:r w:rsidRPr="00F92F6B">
        <w:t>16.15.3</w:t>
      </w:r>
      <w:r w:rsidRPr="00F92F6B">
        <w:tab/>
        <w:t>Power Saving</w:t>
      </w:r>
      <w:bookmarkEnd w:id="2213"/>
    </w:p>
    <w:p w14:paraId="13E865D9" w14:textId="77777777" w:rsidR="00CC1F0E" w:rsidRPr="00F92F6B" w:rsidRDefault="00CC1F0E" w:rsidP="00CC1F0E">
      <w:r w:rsidRPr="00F92F6B">
        <w:t xml:space="preserve">Most XR video frame rates (15, 30, 45, 60, 72, 90 and 120 fps) correspond to periodicities that are not an integer (66.66, 33.33, 22.22, 16.66, 13.88, 11.11 and 8.33 </w:t>
      </w:r>
      <w:proofErr w:type="spellStart"/>
      <w:r w:rsidRPr="00F92F6B">
        <w:t>ms</w:t>
      </w:r>
      <w:proofErr w:type="spellEnd"/>
      <w:r w:rsidRPr="00F92F6B">
        <w:t xml:space="preserve"> respectively). The </w:t>
      </w:r>
      <w:proofErr w:type="spellStart"/>
      <w:r w:rsidRPr="00F92F6B">
        <w:t>gNB</w:t>
      </w:r>
      <w:proofErr w:type="spellEnd"/>
      <w:r w:rsidRPr="00F92F6B">
        <w:t xml:space="preserve"> may configure a DRX cycle expressed in rational numbers so that the DRX cycle matches those periodicities, e.g. for the traffic with a frame rate of 60 fps, the network may configure the UE with a DRX cycle of 50/3 </w:t>
      </w:r>
      <w:proofErr w:type="spellStart"/>
      <w:r w:rsidRPr="00F92F6B">
        <w:t>ms</w:t>
      </w:r>
      <w:proofErr w:type="spellEnd"/>
      <w:r w:rsidRPr="00F92F6B">
        <w:t>.</w:t>
      </w:r>
    </w:p>
    <w:p w14:paraId="559801E2" w14:textId="2263710A" w:rsidR="00CC1F0E" w:rsidRPr="00F92F6B" w:rsidRDefault="00CC1F0E" w:rsidP="00CC1F0E">
      <w:r w:rsidRPr="00F92F6B">
        <w:t xml:space="preserve">Configured grants may be configured without the need for the UE to </w:t>
      </w:r>
      <w:r w:rsidR="00002E4F" w:rsidRPr="00F92F6B">
        <w:t xml:space="preserve">wake up to </w:t>
      </w:r>
      <w:r w:rsidRPr="00F92F6B">
        <w:t xml:space="preserve">monitor possible </w:t>
      </w:r>
      <w:r w:rsidR="00002E4F" w:rsidRPr="00F92F6B">
        <w:t xml:space="preserve">grants for </w:t>
      </w:r>
      <w:r w:rsidRPr="00F92F6B">
        <w:t>UL retransmissions</w:t>
      </w:r>
      <w:r w:rsidR="00002E4F" w:rsidRPr="00F92F6B">
        <w:t xml:space="preserve"> of configured grants</w:t>
      </w:r>
      <w:r w:rsidRPr="00F92F6B">
        <w:t>, thus increasing the number of power saving opportunities for the UE.</w:t>
      </w:r>
    </w:p>
    <w:p w14:paraId="438D22F4" w14:textId="6D7FBB63" w:rsidR="00CC1F0E" w:rsidRPr="00F92F6B" w:rsidRDefault="00CC1F0E" w:rsidP="00CC1F0E">
      <w:pPr>
        <w:pStyle w:val="Heading3"/>
      </w:pPr>
      <w:bookmarkStart w:id="2214" w:name="_Toc219281152"/>
      <w:r w:rsidRPr="00F92F6B">
        <w:t>16.15.4</w:t>
      </w:r>
      <w:r w:rsidRPr="00F92F6B">
        <w:tab/>
        <w:t>Capacity</w:t>
      </w:r>
      <w:bookmarkEnd w:id="2214"/>
    </w:p>
    <w:p w14:paraId="1882BB0B" w14:textId="7F567799" w:rsidR="00CC1F0E" w:rsidRPr="00F92F6B" w:rsidRDefault="00CC1F0E" w:rsidP="00CC1F0E">
      <w:pPr>
        <w:pStyle w:val="Heading4"/>
      </w:pPr>
      <w:bookmarkStart w:id="2215" w:name="_Toc219281153"/>
      <w:r w:rsidRPr="00F92F6B">
        <w:t>16.15.4.1</w:t>
      </w:r>
      <w:r w:rsidRPr="00F92F6B">
        <w:tab/>
        <w:t>Physical Layer Enhancements</w:t>
      </w:r>
      <w:bookmarkEnd w:id="2215"/>
    </w:p>
    <w:p w14:paraId="6A4E44A6" w14:textId="77777777" w:rsidR="00CC1F0E" w:rsidRPr="00F92F6B" w:rsidRDefault="00CC1F0E" w:rsidP="00CC1F0E">
      <w:r w:rsidRPr="00F92F6B">
        <w:t>The following enhancements for configured grant-based PUSCH transmission are introduced:</w:t>
      </w:r>
    </w:p>
    <w:p w14:paraId="57AC8239" w14:textId="77777777" w:rsidR="00CC1F0E" w:rsidRPr="00F92F6B" w:rsidRDefault="00CC1F0E" w:rsidP="00CC1F0E">
      <w:pPr>
        <w:pStyle w:val="B1"/>
      </w:pPr>
      <w:r w:rsidRPr="00F92F6B">
        <w:t>-</w:t>
      </w:r>
      <w:r w:rsidRPr="00F92F6B">
        <w:tab/>
        <w:t>Support of multiple CG PUSCH transmission occasions within a single period of a CG configuration;</w:t>
      </w:r>
    </w:p>
    <w:p w14:paraId="100CB075" w14:textId="77777777" w:rsidR="00CC1F0E" w:rsidRPr="00F92F6B" w:rsidRDefault="00CC1F0E" w:rsidP="00CC1F0E">
      <w:pPr>
        <w:pStyle w:val="B1"/>
      </w:pPr>
      <w:r w:rsidRPr="00F92F6B">
        <w:t>-</w:t>
      </w:r>
      <w:r w:rsidRPr="00F92F6B">
        <w:tab/>
        <w:t>Indication of unused CG PUSCH occasion(s) of a CG configuration with Uplink Control Information multiplexed in CG PUSCH transmission of the CG configuration.</w:t>
      </w:r>
    </w:p>
    <w:p w14:paraId="51DA339F" w14:textId="3E671A9D" w:rsidR="00CC1F0E" w:rsidRPr="00F92F6B" w:rsidRDefault="00CC1F0E" w:rsidP="00CC1F0E">
      <w:pPr>
        <w:pStyle w:val="Heading4"/>
      </w:pPr>
      <w:bookmarkStart w:id="2216" w:name="_Toc219281154"/>
      <w:r w:rsidRPr="00F92F6B">
        <w:t>16.15.4.2</w:t>
      </w:r>
      <w:r w:rsidRPr="00F92F6B">
        <w:tab/>
        <w:t>Layer 2 Enhancements</w:t>
      </w:r>
      <w:bookmarkEnd w:id="2216"/>
    </w:p>
    <w:p w14:paraId="3AFB40AA" w14:textId="641A9F3B" w:rsidR="00CC1F0E" w:rsidRPr="00F92F6B" w:rsidRDefault="00CC1F0E" w:rsidP="00CC1F0E">
      <w:pPr>
        <w:pStyle w:val="Heading5"/>
      </w:pPr>
      <w:bookmarkStart w:id="2217" w:name="_Toc219281155"/>
      <w:r w:rsidRPr="00F92F6B">
        <w:t>16.15.4.2.1</w:t>
      </w:r>
      <w:r w:rsidRPr="00F92F6B">
        <w:tab/>
        <w:t>Assistance Information</w:t>
      </w:r>
      <w:bookmarkEnd w:id="2217"/>
    </w:p>
    <w:p w14:paraId="53EC94CB" w14:textId="77777777" w:rsidR="00CC1F0E" w:rsidRPr="00F92F6B" w:rsidRDefault="00CC1F0E" w:rsidP="00CC1F0E">
      <w:r w:rsidRPr="00F92F6B">
        <w:t>In order to enhance the scheduling of uplink resources for XR, the following improvements are introduced:</w:t>
      </w:r>
    </w:p>
    <w:p w14:paraId="36152430" w14:textId="3A3C566B" w:rsidR="00CC1F0E" w:rsidRPr="00F92F6B" w:rsidRDefault="00CC1F0E" w:rsidP="00CC1F0E">
      <w:pPr>
        <w:pStyle w:val="B1"/>
      </w:pPr>
      <w:r w:rsidRPr="00F92F6B">
        <w:t>-</w:t>
      </w:r>
      <w:r w:rsidRPr="00F92F6B">
        <w:tab/>
        <w:t xml:space="preserve">One additional buffer size table to reduce the quantisation errors in BSR </w:t>
      </w:r>
      <w:r w:rsidR="00584048" w:rsidRPr="00F92F6B">
        <w:rPr>
          <w:rFonts w:eastAsia="DengXian"/>
        </w:rPr>
        <w:t>and</w:t>
      </w:r>
      <w:r w:rsidR="00584048" w:rsidRPr="00F92F6B">
        <w:t xml:space="preserve"> </w:t>
      </w:r>
      <w:r w:rsidR="00584048" w:rsidRPr="00F92F6B">
        <w:rPr>
          <w:rFonts w:eastAsia="DengXian"/>
        </w:rPr>
        <w:t>DSR</w:t>
      </w:r>
      <w:r w:rsidR="00584048" w:rsidRPr="00F92F6B">
        <w:t xml:space="preserve"> </w:t>
      </w:r>
      <w:r w:rsidR="00584048" w:rsidRPr="00F92F6B">
        <w:rPr>
          <w:rFonts w:eastAsiaTheme="minorEastAsia"/>
        </w:rPr>
        <w:t>(</w:t>
      </w:r>
      <w:r w:rsidR="00584048" w:rsidRPr="00F92F6B">
        <w:rPr>
          <w:rFonts w:eastAsia="DengXian"/>
        </w:rPr>
        <w:t>defined</w:t>
      </w:r>
      <w:r w:rsidR="00584048" w:rsidRPr="00F92F6B">
        <w:rPr>
          <w:rFonts w:eastAsia="MS Mincho"/>
        </w:rPr>
        <w:t xml:space="preserve"> </w:t>
      </w:r>
      <w:r w:rsidR="00584048" w:rsidRPr="00F92F6B">
        <w:rPr>
          <w:rFonts w:eastAsia="DengXian"/>
        </w:rPr>
        <w:t>below</w:t>
      </w:r>
      <w:r w:rsidR="00584048" w:rsidRPr="00F92F6B">
        <w:rPr>
          <w:rFonts w:eastAsiaTheme="minorEastAsia"/>
        </w:rPr>
        <w:t xml:space="preserve">) </w:t>
      </w:r>
      <w:r w:rsidRPr="00F92F6B">
        <w:t>reporting (e.g. for high bit rates):</w:t>
      </w:r>
    </w:p>
    <w:p w14:paraId="641A0340" w14:textId="77777777" w:rsidR="00CC1F0E" w:rsidRPr="00F92F6B" w:rsidRDefault="00CC1F0E" w:rsidP="00CC1F0E">
      <w:pPr>
        <w:pStyle w:val="B2"/>
      </w:pPr>
      <w:r w:rsidRPr="00F92F6B">
        <w:t>-</w:t>
      </w:r>
      <w:r w:rsidRPr="00F92F6B">
        <w:tab/>
        <w:t xml:space="preserve">Whether, for an LCG, the new table can be used in addition to the regular one is configured by the </w:t>
      </w:r>
      <w:proofErr w:type="spellStart"/>
      <w:r w:rsidRPr="00F92F6B">
        <w:t>gNB</w:t>
      </w:r>
      <w:proofErr w:type="spellEnd"/>
      <w:r w:rsidRPr="00F92F6B">
        <w:t>;</w:t>
      </w:r>
    </w:p>
    <w:p w14:paraId="54FBA8D5" w14:textId="1288A874" w:rsidR="00CC1F0E" w:rsidRPr="00F92F6B" w:rsidRDefault="00CC1F0E" w:rsidP="00CC1F0E">
      <w:pPr>
        <w:pStyle w:val="B2"/>
      </w:pPr>
      <w:r w:rsidRPr="00F92F6B">
        <w:t>-</w:t>
      </w:r>
      <w:r w:rsidRPr="00F92F6B">
        <w:tab/>
        <w:t xml:space="preserve">When the new table is configured for an LCG, it is used whenever the amount of the buffered data of that LCG </w:t>
      </w:r>
      <w:r w:rsidR="00584048" w:rsidRPr="00F92F6B">
        <w:t xml:space="preserve">to be reported </w:t>
      </w:r>
      <w:r w:rsidRPr="00F92F6B">
        <w:t>is within the range of the new table, otherwise the regular table is used.</w:t>
      </w:r>
    </w:p>
    <w:p w14:paraId="5588D383" w14:textId="77777777" w:rsidR="00CC1F0E" w:rsidRPr="00F92F6B" w:rsidRDefault="00CC1F0E" w:rsidP="00CC1F0E">
      <w:pPr>
        <w:pStyle w:val="B1"/>
      </w:pPr>
      <w:r w:rsidRPr="00F92F6B">
        <w:t>-</w:t>
      </w:r>
      <w:r w:rsidRPr="00F92F6B">
        <w:tab/>
        <w:t>Delay Status Report (DSR) of buffered data via a dedicated MAC CE:</w:t>
      </w:r>
    </w:p>
    <w:p w14:paraId="7D272426" w14:textId="041B328C" w:rsidR="00CC1F0E" w:rsidRPr="00F92F6B" w:rsidRDefault="00CC1F0E" w:rsidP="00CC1F0E">
      <w:pPr>
        <w:pStyle w:val="B2"/>
      </w:pPr>
      <w:r w:rsidRPr="00F92F6B">
        <w:t>-</w:t>
      </w:r>
      <w:r w:rsidRPr="00F92F6B">
        <w:tab/>
        <w:t>Triggered for an LC</w:t>
      </w:r>
      <w:r w:rsidR="00F22F8C" w:rsidRPr="00F92F6B">
        <w:t>H</w:t>
      </w:r>
      <w:r w:rsidRPr="00F92F6B">
        <w:t xml:space="preserve"> when the remaining time before discard of any buffered PDCP SDU goes below a configured threshold (threshold configured per LCG by the </w:t>
      </w:r>
      <w:proofErr w:type="spellStart"/>
      <w:r w:rsidRPr="00F92F6B">
        <w:t>gNB</w:t>
      </w:r>
      <w:proofErr w:type="spellEnd"/>
      <w:r w:rsidRPr="00F92F6B">
        <w:t>);</w:t>
      </w:r>
    </w:p>
    <w:p w14:paraId="02C958C9" w14:textId="44EC3BDD" w:rsidR="00E96F07" w:rsidRPr="00F92F6B" w:rsidRDefault="00CC1F0E" w:rsidP="00CC1F0E">
      <w:pPr>
        <w:pStyle w:val="B2"/>
      </w:pPr>
      <w:r w:rsidRPr="00F92F6B">
        <w:t>-</w:t>
      </w:r>
      <w:r w:rsidRPr="00F92F6B">
        <w:tab/>
        <w:t>When triggered for an LC</w:t>
      </w:r>
      <w:r w:rsidR="00F22F8C" w:rsidRPr="00F92F6B">
        <w:t>H</w:t>
      </w:r>
      <w:r w:rsidRPr="00F92F6B">
        <w:t xml:space="preserve">, reports </w:t>
      </w:r>
      <w:r w:rsidR="005E1FE3" w:rsidRPr="00F92F6B">
        <w:t>for each threshold</w:t>
      </w:r>
      <w:r w:rsidRPr="00F92F6B">
        <w:t xml:space="preserve"> configured </w:t>
      </w:r>
      <w:r w:rsidR="005E1FE3" w:rsidRPr="00F92F6B">
        <w:t>, the buffer size and</w:t>
      </w:r>
      <w:r w:rsidRPr="00F92F6B">
        <w:t xml:space="preserve"> the shortest remaining time </w:t>
      </w:r>
      <w:r w:rsidR="005E1FE3" w:rsidRPr="00F92F6B">
        <w:t xml:space="preserve">before discard </w:t>
      </w:r>
      <w:r w:rsidRPr="00F92F6B">
        <w:t xml:space="preserve">of </w:t>
      </w:r>
      <w:r w:rsidR="005E1FE3" w:rsidRPr="00F92F6B">
        <w:t>buffered</w:t>
      </w:r>
      <w:r w:rsidRPr="00F92F6B">
        <w:t xml:space="preserve"> PDCP </w:t>
      </w:r>
      <w:r w:rsidR="005E1FE3" w:rsidRPr="00F92F6B">
        <w:t>SDUs associated to this threshold</w:t>
      </w:r>
      <w:r w:rsidRPr="00F92F6B">
        <w:t>.</w:t>
      </w:r>
    </w:p>
    <w:p w14:paraId="4AAA190E" w14:textId="691EE9BE" w:rsidR="007C61DD" w:rsidRPr="00F92F6B" w:rsidRDefault="00CC1F0E" w:rsidP="007C61DD">
      <w:pPr>
        <w:pStyle w:val="B1"/>
      </w:pPr>
      <w:r w:rsidRPr="00F92F6B">
        <w:t>-</w:t>
      </w:r>
      <w:r w:rsidRPr="00F92F6B">
        <w:tab/>
        <w:t>Reporting of uplink assistance information (jitter range, burst arrival time, UL data burst periodicity</w:t>
      </w:r>
      <w:r w:rsidR="00AF1E5A" w:rsidRPr="00F92F6B">
        <w:t>, possibility for the UE to identify PDU sets and/or PSI</w:t>
      </w:r>
      <w:r w:rsidRPr="00F92F6B">
        <w:t>) per QoS flow by the UE via UE Assistance Information.</w:t>
      </w:r>
      <w:r w:rsidR="007C61DD" w:rsidRPr="00F92F6B">
        <w:t xml:space="preserve"> In case target </w:t>
      </w:r>
      <w:proofErr w:type="spellStart"/>
      <w:r w:rsidR="007C61DD" w:rsidRPr="00F92F6B">
        <w:t>gNB</w:t>
      </w:r>
      <w:proofErr w:type="spellEnd"/>
      <w:r w:rsidR="007C61DD" w:rsidRPr="00F92F6B">
        <w:t xml:space="preserve"> receives the burst arrival time from source </w:t>
      </w:r>
      <w:proofErr w:type="spellStart"/>
      <w:r w:rsidR="007C61DD" w:rsidRPr="00F92F6B">
        <w:t>gNB</w:t>
      </w:r>
      <w:proofErr w:type="spellEnd"/>
      <w:r w:rsidR="007C61DD" w:rsidRPr="00F92F6B">
        <w:t xml:space="preserve"> during the handover preparation procedure, the target </w:t>
      </w:r>
      <w:proofErr w:type="spellStart"/>
      <w:r w:rsidR="007C61DD" w:rsidRPr="00F92F6B">
        <w:t>gNB</w:t>
      </w:r>
      <w:proofErr w:type="spellEnd"/>
      <w:r w:rsidR="007C61DD" w:rsidRPr="00F92F6B">
        <w:t xml:space="preserve"> may use it by considering the SFN offset of the source </w:t>
      </w:r>
      <w:proofErr w:type="spellStart"/>
      <w:r w:rsidR="007C61DD" w:rsidRPr="00F92F6B">
        <w:t>gNB</w:t>
      </w:r>
      <w:proofErr w:type="spellEnd"/>
      <w:r w:rsidR="007C61DD" w:rsidRPr="00F92F6B">
        <w:t>.</w:t>
      </w:r>
    </w:p>
    <w:p w14:paraId="2F5EEC49" w14:textId="779C77AC" w:rsidR="00CC1F0E" w:rsidRPr="00F92F6B" w:rsidRDefault="00CC1F0E" w:rsidP="00CC1F0E">
      <w:pPr>
        <w:pStyle w:val="Heading5"/>
      </w:pPr>
      <w:bookmarkStart w:id="2218" w:name="_Toc219281156"/>
      <w:r w:rsidRPr="00F92F6B">
        <w:t>16.15.4.2.2</w:t>
      </w:r>
      <w:r w:rsidRPr="00F92F6B">
        <w:tab/>
        <w:t>Discard</w:t>
      </w:r>
      <w:bookmarkEnd w:id="2218"/>
    </w:p>
    <w:p w14:paraId="679B6FE1" w14:textId="4C6B5872" w:rsidR="00CC1F0E" w:rsidRPr="00F92F6B" w:rsidRDefault="00CC1F0E" w:rsidP="00CC1F0E">
      <w:r w:rsidRPr="00F92F6B">
        <w:t xml:space="preserve">When the PSIHI </w:t>
      </w:r>
      <w:r w:rsidR="00002E4F" w:rsidRPr="00F92F6B">
        <w:t xml:space="preserve">indicates that all PDUs of the PDU Set are needed </w:t>
      </w:r>
      <w:r w:rsidRPr="00F92F6B">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F92F6B" w:rsidRDefault="00CC1F0E" w:rsidP="00CC1F0E">
      <w:pPr>
        <w:pStyle w:val="NO"/>
      </w:pPr>
      <w:r w:rsidRPr="00F92F6B">
        <w:t>NOTE 1:</w:t>
      </w:r>
      <w:r w:rsidRPr="00F92F6B">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F92F6B" w:rsidRDefault="00CC1F0E" w:rsidP="00CC1F0E">
      <w:r w:rsidRPr="00F92F6B">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F92F6B" w:rsidRDefault="00CC1F0E" w:rsidP="00CC1F0E">
      <w:r w:rsidRPr="00F92F6B">
        <w:t xml:space="preserve">The </w:t>
      </w:r>
      <w:proofErr w:type="spellStart"/>
      <w:r w:rsidRPr="00F92F6B">
        <w:t>gNB</w:t>
      </w:r>
      <w:proofErr w:type="spellEnd"/>
      <w:r w:rsidRPr="00F92F6B">
        <w:t xml:space="preserve"> may perform downlink PDU Set discarding based on implementation by taking at least PSDB, PSI, PSIHI parameters into account.</w:t>
      </w:r>
    </w:p>
    <w:p w14:paraId="1E5FA11C" w14:textId="2FD1CFB6" w:rsidR="00CC1F0E" w:rsidRPr="00F92F6B" w:rsidRDefault="00CC1F0E" w:rsidP="00CC1F0E">
      <w:r w:rsidRPr="00F92F6B">
        <w:t xml:space="preserve">In case of congestion, </w:t>
      </w:r>
      <w:r w:rsidR="000F4554" w:rsidRPr="00F92F6B">
        <w:t xml:space="preserve">for downlink, </w:t>
      </w:r>
      <w:r w:rsidRPr="00F92F6B">
        <w:t xml:space="preserve">the </w:t>
      </w:r>
      <w:proofErr w:type="spellStart"/>
      <w:r w:rsidRPr="00F92F6B">
        <w:t>gNB</w:t>
      </w:r>
      <w:proofErr w:type="spellEnd"/>
      <w:r w:rsidRPr="00F92F6B">
        <w:t xml:space="preserve"> may </w:t>
      </w:r>
      <w:r w:rsidR="000F4554" w:rsidRPr="00F92F6B">
        <w:t>perform PDCP SDU discarding based on PSI</w:t>
      </w:r>
      <w:r w:rsidRPr="00F92F6B">
        <w:t xml:space="preserve">. For uplink, dedicated downlink signalling is used to request the UE to apply a shorter discard timer to </w:t>
      </w:r>
      <w:r w:rsidR="00F96974" w:rsidRPr="00F92F6B">
        <w:t>PDCP SDUs belonging to</w:t>
      </w:r>
      <w:r w:rsidR="00F96974" w:rsidRPr="00F92F6B">
        <w:rPr>
          <w:i/>
          <w:iCs/>
        </w:rPr>
        <w:t xml:space="preserve"> </w:t>
      </w:r>
      <w:r w:rsidRPr="00F92F6B">
        <w:rPr>
          <w:i/>
          <w:iCs/>
        </w:rPr>
        <w:t>low importance</w:t>
      </w:r>
      <w:r w:rsidRPr="00F92F6B">
        <w:t xml:space="preserve"> </w:t>
      </w:r>
      <w:r w:rsidR="00002E4F" w:rsidRPr="00F92F6B">
        <w:t xml:space="preserve">PDU Sets </w:t>
      </w:r>
      <w:r w:rsidRPr="00F92F6B">
        <w:t>in PDCP.</w:t>
      </w:r>
    </w:p>
    <w:p w14:paraId="2936D220" w14:textId="77777777" w:rsidR="00F22F8C" w:rsidRPr="00F92F6B" w:rsidRDefault="00CC1F0E" w:rsidP="00F22F8C">
      <w:pPr>
        <w:pStyle w:val="NO"/>
      </w:pPr>
      <w:r w:rsidRPr="00F92F6B">
        <w:t>NOTE 2:</w:t>
      </w:r>
      <w:r w:rsidRPr="00F92F6B">
        <w:tab/>
        <w:t xml:space="preserve">How </w:t>
      </w:r>
      <w:r w:rsidR="00002E4F" w:rsidRPr="00F92F6B">
        <w:t>PDU Sets</w:t>
      </w:r>
      <w:r w:rsidRPr="00F92F6B">
        <w:t xml:space="preserve"> are identified as </w:t>
      </w:r>
      <w:r w:rsidRPr="00F92F6B">
        <w:rPr>
          <w:i/>
          <w:iCs/>
        </w:rPr>
        <w:t>low importance</w:t>
      </w:r>
      <w:r w:rsidRPr="00F92F6B">
        <w:t xml:space="preserve"> is left up to UE implementation. When a PSI is available, it can be used according to the guidelines specified in TS 26.522 [58].</w:t>
      </w:r>
    </w:p>
    <w:p w14:paraId="55B4803E" w14:textId="3727CBCD" w:rsidR="00CC1F0E" w:rsidRPr="00F92F6B" w:rsidRDefault="00F22F8C" w:rsidP="00296CF8">
      <w:r w:rsidRPr="00F92F6B">
        <w:t>The transmitting PDCP entity can inform the receiving one of gaps in the sequence of transmitted PDCP SN, resulting from PDCP SDU discard, via a PDCP control PDU.</w:t>
      </w:r>
    </w:p>
    <w:p w14:paraId="11EF0738" w14:textId="2FFDE612" w:rsidR="005E1FE3" w:rsidRPr="00F92F6B" w:rsidRDefault="005E1FE3" w:rsidP="005E1FE3">
      <w:pPr>
        <w:pStyle w:val="Heading5"/>
      </w:pPr>
      <w:bookmarkStart w:id="2219" w:name="_Toc219281157"/>
      <w:r w:rsidRPr="00F92F6B">
        <w:t>16.15.4.2.3</w:t>
      </w:r>
      <w:r w:rsidRPr="00F92F6B">
        <w:tab/>
        <w:t>Logical Channel Priority Adjustment</w:t>
      </w:r>
      <w:bookmarkEnd w:id="2219"/>
    </w:p>
    <w:p w14:paraId="19F4AEBC" w14:textId="77777777" w:rsidR="005E1FE3" w:rsidRPr="00F92F6B" w:rsidRDefault="005E1FE3" w:rsidP="005E1FE3">
      <w:r w:rsidRPr="00F92F6B">
        <w:t>An LCH may be configured to apply an additional priority when any of its buffered PDCP SDU(s) has a remaining time before discard falling below a configured threshold.</w:t>
      </w:r>
    </w:p>
    <w:p w14:paraId="5AE02F66" w14:textId="4D7956F0" w:rsidR="005E1FE3" w:rsidRPr="00F92F6B" w:rsidRDefault="005E1FE3" w:rsidP="005E1FE3">
      <w:pPr>
        <w:pStyle w:val="Heading5"/>
      </w:pPr>
      <w:bookmarkStart w:id="2220" w:name="_Toc219281158"/>
      <w:r w:rsidRPr="00F92F6B">
        <w:t>16.15.4.2.4</w:t>
      </w:r>
      <w:r w:rsidRPr="00F92F6B">
        <w:tab/>
        <w:t>RLC Retransmissions</w:t>
      </w:r>
      <w:bookmarkEnd w:id="2220"/>
    </w:p>
    <w:p w14:paraId="6587325F" w14:textId="77777777" w:rsidR="005E1FE3" w:rsidRPr="00F92F6B" w:rsidRDefault="005E1FE3" w:rsidP="005E1FE3">
      <w:r w:rsidRPr="00F92F6B">
        <w:t>For operation of RLC AM, the following improvements are introduced:</w:t>
      </w:r>
    </w:p>
    <w:p w14:paraId="0EA449F2" w14:textId="77777777" w:rsidR="005E1FE3" w:rsidRPr="00F92F6B" w:rsidRDefault="005E1FE3" w:rsidP="005E1FE3">
      <w:pPr>
        <w:pStyle w:val="B1"/>
      </w:pPr>
      <w:r w:rsidRPr="00F92F6B">
        <w:t>-</w:t>
      </w:r>
      <w:r w:rsidRPr="00F92F6B">
        <w:tab/>
        <w:t>To avoid unnecessary RLC retransmissions:</w:t>
      </w:r>
    </w:p>
    <w:p w14:paraId="4FB57DD0" w14:textId="3826614A" w:rsidR="005E1FE3" w:rsidRPr="00F92F6B" w:rsidRDefault="005E1FE3" w:rsidP="005E1FE3">
      <w:pPr>
        <w:pStyle w:val="B2"/>
      </w:pPr>
      <w:r w:rsidRPr="00F92F6B">
        <w:t>-</w:t>
      </w:r>
      <w:r w:rsidRPr="00F92F6B">
        <w:tab/>
        <w:t>On the transmitter side, when the RLC entity receives a discard indication for an SDU from PDCP, it stops any further transmission or retransmission of that SDU and its corresponding segment(s) if any;</w:t>
      </w:r>
    </w:p>
    <w:p w14:paraId="00A8778C" w14:textId="77777777" w:rsidR="005E1FE3" w:rsidRPr="00F92F6B" w:rsidRDefault="005E1FE3" w:rsidP="005E1FE3">
      <w:pPr>
        <w:pStyle w:val="B2"/>
      </w:pPr>
      <w:r w:rsidRPr="00F92F6B">
        <w:t>-</w:t>
      </w:r>
      <w:r w:rsidRPr="00F92F6B">
        <w:tab/>
        <w:t>On the receiver side, a complete PDU detected as missing can be discarded after a configured duration, and positively acknowledged through a status report.</w:t>
      </w:r>
    </w:p>
    <w:p w14:paraId="59FEE750" w14:textId="77777777" w:rsidR="005E1FE3" w:rsidRPr="00F92F6B" w:rsidRDefault="005E1FE3" w:rsidP="005E1FE3">
      <w:pPr>
        <w:pStyle w:val="B1"/>
      </w:pPr>
      <w:r w:rsidRPr="00F92F6B">
        <w:t>-</w:t>
      </w:r>
      <w:r w:rsidRPr="00F92F6B">
        <w:tab/>
        <w:t>To ensure timely RLC retransmissions, on the transmitter side, when the remaining time before discard of an RLC SDU:</w:t>
      </w:r>
    </w:p>
    <w:p w14:paraId="22FCBD69" w14:textId="77777777" w:rsidR="005E1FE3" w:rsidRPr="00F92F6B" w:rsidRDefault="005E1FE3" w:rsidP="005E1FE3">
      <w:pPr>
        <w:pStyle w:val="B2"/>
      </w:pPr>
      <w:r w:rsidRPr="00F92F6B">
        <w:t>-</w:t>
      </w:r>
      <w:r w:rsidRPr="00F92F6B">
        <w:tab/>
        <w:t>Falls below a configured retransmission threshold, a retransmission of this RLC SDU may be triggered; and/or</w:t>
      </w:r>
    </w:p>
    <w:p w14:paraId="54FB1FD0" w14:textId="77777777" w:rsidR="005E1FE3" w:rsidRPr="00F92F6B" w:rsidRDefault="005E1FE3" w:rsidP="005E1FE3">
      <w:pPr>
        <w:pStyle w:val="B2"/>
      </w:pPr>
      <w:r w:rsidRPr="00F92F6B">
        <w:t>-</w:t>
      </w:r>
      <w:r w:rsidRPr="00F92F6B">
        <w:tab/>
        <w:t>Falls below a configured polling threshold, polling is triggered.</w:t>
      </w:r>
    </w:p>
    <w:p w14:paraId="41005105" w14:textId="2496930F" w:rsidR="005E1FE3" w:rsidRPr="00F92F6B" w:rsidRDefault="005E1FE3" w:rsidP="005E1FE3">
      <w:pPr>
        <w:pStyle w:val="Heading5"/>
      </w:pPr>
      <w:bookmarkStart w:id="2221" w:name="_Toc219281159"/>
      <w:r w:rsidRPr="00F92F6B">
        <w:t>16.15.4.2.5</w:t>
      </w:r>
      <w:r w:rsidRPr="00F92F6B">
        <w:tab/>
        <w:t>Uplink Rate Control</w:t>
      </w:r>
      <w:bookmarkEnd w:id="2221"/>
    </w:p>
    <w:p w14:paraId="4430FA38" w14:textId="6A0247DF" w:rsidR="005E1FE3" w:rsidRPr="00F92F6B" w:rsidRDefault="005E1FE3" w:rsidP="005E1FE3">
      <w:r w:rsidRPr="00F92F6B">
        <w:t xml:space="preserve">To enable faster adaptation of the uplink source rate (e.g. to handle uplink congestion), an uplink physical-layer bit rate available to a QoS flow can be suggested by the </w:t>
      </w:r>
      <w:proofErr w:type="spellStart"/>
      <w:r w:rsidRPr="00F92F6B">
        <w:t>gNB</w:t>
      </w:r>
      <w:proofErr w:type="spellEnd"/>
      <w:r w:rsidRPr="00F92F6B">
        <w:t xml:space="preserve"> via a downlink MAC CE, and the UE can also request a desired one via an uplink MAC CE.</w:t>
      </w:r>
    </w:p>
    <w:p w14:paraId="25FC022C" w14:textId="77777777" w:rsidR="005E1FE3" w:rsidRPr="00F92F6B" w:rsidRDefault="005E1FE3" w:rsidP="005E1FE3">
      <w:pPr>
        <w:pStyle w:val="NO"/>
      </w:pPr>
      <w:r w:rsidRPr="00F92F6B">
        <w:t>NOTE:</w:t>
      </w:r>
      <w:r w:rsidRPr="00F92F6B">
        <w:tab/>
        <w:t>The bit rate is linked to the QoS flow regardless of how many cell groups are configured.</w:t>
      </w:r>
    </w:p>
    <w:p w14:paraId="6E108233" w14:textId="4FEC24EE" w:rsidR="005E1FE3" w:rsidRPr="00F92F6B" w:rsidRDefault="005E1FE3" w:rsidP="005E1FE3">
      <w:r w:rsidRPr="00F92F6B">
        <w:t xml:space="preserve">The 5GC may provide the </w:t>
      </w:r>
      <w:proofErr w:type="spellStart"/>
      <w:r w:rsidRPr="00F92F6B">
        <w:t>gNB</w:t>
      </w:r>
      <w:proofErr w:type="spellEnd"/>
      <w:r w:rsidRPr="00F92F6B">
        <w:t xml:space="preserve"> the information indicating that the QoS Flow allows rate adaptation in the uplink direction. During the </w:t>
      </w:r>
      <w:proofErr w:type="spellStart"/>
      <w:r w:rsidRPr="00F92F6B">
        <w:t>Xn</w:t>
      </w:r>
      <w:proofErr w:type="spellEnd"/>
      <w:r w:rsidRPr="00F92F6B">
        <w:t xml:space="preserve">-based handover preparation procedure, the source </w:t>
      </w:r>
      <w:proofErr w:type="spellStart"/>
      <w:r w:rsidRPr="00F92F6B">
        <w:t>gNB</w:t>
      </w:r>
      <w:proofErr w:type="spellEnd"/>
      <w:r w:rsidRPr="00F92F6B">
        <w:t xml:space="preserve"> will forward this information for the QoS flow to the target </w:t>
      </w:r>
      <w:proofErr w:type="spellStart"/>
      <w:r w:rsidRPr="00F92F6B">
        <w:t>gNB</w:t>
      </w:r>
      <w:proofErr w:type="spellEnd"/>
      <w:r w:rsidRPr="00F92F6B">
        <w:t xml:space="preserve">, which allows target </w:t>
      </w:r>
      <w:proofErr w:type="spellStart"/>
      <w:r w:rsidRPr="00F92F6B">
        <w:t>gNB</w:t>
      </w:r>
      <w:proofErr w:type="spellEnd"/>
      <w:r w:rsidRPr="00F92F6B">
        <w:t xml:space="preserve"> to perform uplink rate control.</w:t>
      </w:r>
    </w:p>
    <w:p w14:paraId="08A8B8E6" w14:textId="4963DF25" w:rsidR="00CC1F0E" w:rsidRPr="00F92F6B" w:rsidRDefault="00CC1F0E" w:rsidP="00CC1F0E">
      <w:pPr>
        <w:pStyle w:val="Heading3"/>
      </w:pPr>
      <w:bookmarkStart w:id="2222" w:name="_Toc219281160"/>
      <w:r w:rsidRPr="00F92F6B">
        <w:t>16.15.5</w:t>
      </w:r>
      <w:r w:rsidRPr="00F92F6B">
        <w:tab/>
        <w:t>Non-Homogeneous support of PDU set based handling in NG-RAN</w:t>
      </w:r>
      <w:bookmarkEnd w:id="2222"/>
    </w:p>
    <w:p w14:paraId="4BC9F205" w14:textId="52571372" w:rsidR="00CC1F0E" w:rsidRPr="00F92F6B" w:rsidRDefault="00CC1F0E" w:rsidP="00CC1F0E">
      <w:r w:rsidRPr="00F92F6B">
        <w:t xml:space="preserve">During a handover from a </w:t>
      </w:r>
      <w:proofErr w:type="spellStart"/>
      <w:r w:rsidRPr="00F92F6B">
        <w:t>gNB</w:t>
      </w:r>
      <w:proofErr w:type="spellEnd"/>
      <w:r w:rsidRPr="00F92F6B">
        <w:t xml:space="preserve"> supporting PDU Set based handling to another </w:t>
      </w:r>
      <w:proofErr w:type="spellStart"/>
      <w:r w:rsidRPr="00F92F6B">
        <w:t>gNB</w:t>
      </w:r>
      <w:proofErr w:type="spellEnd"/>
      <w:r w:rsidRPr="00F92F6B">
        <w:t xml:space="preserve">, the source </w:t>
      </w:r>
      <w:proofErr w:type="spellStart"/>
      <w:r w:rsidRPr="00F92F6B">
        <w:t>gNB</w:t>
      </w:r>
      <w:proofErr w:type="spellEnd"/>
      <w:r w:rsidRPr="00F92F6B">
        <w:t xml:space="preserve"> signals the PDU Set Information over </w:t>
      </w:r>
      <w:proofErr w:type="spellStart"/>
      <w:r w:rsidRPr="00F92F6B">
        <w:t>Xn</w:t>
      </w:r>
      <w:proofErr w:type="spellEnd"/>
      <w:r w:rsidRPr="00F92F6B">
        <w:t xml:space="preserve">-U if the target node has signalled the support of PDU Set based handling in the </w:t>
      </w:r>
      <w:proofErr w:type="spellStart"/>
      <w:r w:rsidRPr="00F92F6B">
        <w:t>Xn</w:t>
      </w:r>
      <w:proofErr w:type="spellEnd"/>
      <w:r w:rsidRPr="00F92F6B">
        <w:t xml:space="preserve"> Handover Request Acknowledge message.</w:t>
      </w:r>
    </w:p>
    <w:p w14:paraId="1D5698F0" w14:textId="6CE474B0" w:rsidR="00CC1F0E" w:rsidRPr="00F92F6B" w:rsidRDefault="00CC1F0E" w:rsidP="00CC1F0E">
      <w:r w:rsidRPr="00F92F6B">
        <w:t>During a handover</w:t>
      </w:r>
      <w:r w:rsidR="005B1AB2" w:rsidRPr="00F92F6B">
        <w:t>, transition from RRC_INACTIVE to RRC_CONNECTED or RRC re-establishment</w:t>
      </w:r>
      <w:r w:rsidRPr="00F92F6B">
        <w:t xml:space="preserve"> from a </w:t>
      </w:r>
      <w:proofErr w:type="spellStart"/>
      <w:r w:rsidRPr="00F92F6B">
        <w:t>gNB</w:t>
      </w:r>
      <w:proofErr w:type="spellEnd"/>
      <w:r w:rsidRPr="00F92F6B">
        <w:t xml:space="preserve"> not supporting PDU Set based handling to a </w:t>
      </w:r>
      <w:proofErr w:type="spellStart"/>
      <w:r w:rsidRPr="00F92F6B">
        <w:t>gNB</w:t>
      </w:r>
      <w:proofErr w:type="spellEnd"/>
      <w:r w:rsidRPr="00F92F6B">
        <w:t xml:space="preserve"> supporting PDU Set based handling, the target</w:t>
      </w:r>
      <w:r w:rsidR="005B1AB2" w:rsidRPr="00F92F6B">
        <w:t>/new serving</w:t>
      </w:r>
      <w:r w:rsidRPr="00F92F6B">
        <w:t xml:space="preserve"> </w:t>
      </w:r>
      <w:proofErr w:type="spellStart"/>
      <w:r w:rsidRPr="00F92F6B">
        <w:t>gNB</w:t>
      </w:r>
      <w:proofErr w:type="spellEnd"/>
      <w:r w:rsidRPr="00F92F6B">
        <w:t xml:space="preserve">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F92F6B">
        <w:t>/new serving</w:t>
      </w:r>
      <w:r w:rsidRPr="00F92F6B">
        <w:t xml:space="preserve"> </w:t>
      </w:r>
      <w:proofErr w:type="spellStart"/>
      <w:r w:rsidR="005B1AB2" w:rsidRPr="00F92F6B">
        <w:t>gNB</w:t>
      </w:r>
      <w:proofErr w:type="spellEnd"/>
      <w:r w:rsidRPr="00F92F6B">
        <w:t xml:space="preserve"> node, then the SMF will act as specified in TS 23.501[3].</w:t>
      </w:r>
    </w:p>
    <w:p w14:paraId="3701CCCF" w14:textId="7B0FEB58" w:rsidR="00CF0CA0" w:rsidRPr="00F92F6B" w:rsidRDefault="00CF0CA0" w:rsidP="00CC1F0E">
      <w:r w:rsidRPr="00F92F6B">
        <w:t>During a handover</w:t>
      </w:r>
      <w:r w:rsidR="005B1AB2" w:rsidRPr="00F92F6B">
        <w:t>, transition from RRC_INACTIVE to RRC_CONNECTED or RRC re-establishment</w:t>
      </w:r>
      <w:r w:rsidRPr="00F92F6B">
        <w:t xml:space="preserve"> from a </w:t>
      </w:r>
      <w:proofErr w:type="spellStart"/>
      <w:r w:rsidR="005B1AB2" w:rsidRPr="00F92F6B">
        <w:t>gNB</w:t>
      </w:r>
      <w:proofErr w:type="spellEnd"/>
      <w:r w:rsidRPr="00F92F6B">
        <w:t xml:space="preserve"> node not supporting PDU Set based handling to a </w:t>
      </w:r>
      <w:proofErr w:type="spellStart"/>
      <w:r w:rsidR="005B1AB2" w:rsidRPr="00F92F6B">
        <w:t>gNB</w:t>
      </w:r>
      <w:proofErr w:type="spellEnd"/>
      <w:r w:rsidRPr="00F92F6B">
        <w:t xml:space="preserve"> node supporting PDU Set based handling, the target</w:t>
      </w:r>
      <w:r w:rsidR="005B1AB2" w:rsidRPr="00F92F6B">
        <w:t>/new serving</w:t>
      </w:r>
      <w:r w:rsidRPr="00F92F6B">
        <w:t xml:space="preserve"> </w:t>
      </w:r>
      <w:proofErr w:type="spellStart"/>
      <w:r w:rsidR="005B1AB2" w:rsidRPr="00F92F6B">
        <w:t>gNB</w:t>
      </w:r>
      <w:proofErr w:type="spellEnd"/>
      <w:r w:rsidRPr="00F92F6B">
        <w:t xml:space="preserve"> node may receive unmarked PDU(s) (i.e. PDU(s) without PDU Set Information Container) forwarded from the source</w:t>
      </w:r>
      <w:r w:rsidR="005B1AB2" w:rsidRPr="00F92F6B">
        <w:t>/last serving</w:t>
      </w:r>
      <w:r w:rsidRPr="00F92F6B">
        <w:t xml:space="preserve"> </w:t>
      </w:r>
      <w:proofErr w:type="spellStart"/>
      <w:r w:rsidR="005B1AB2" w:rsidRPr="00F92F6B">
        <w:t>gNB</w:t>
      </w:r>
      <w:proofErr w:type="spellEnd"/>
      <w:r w:rsidR="005B1AB2" w:rsidRPr="00F92F6B">
        <w:t>,</w:t>
      </w:r>
      <w:r w:rsidRPr="00F92F6B">
        <w:t xml:space="preserve"> node and marked PDU(s) (i.e. PDU(s) with PDU Set Information Container) from UPF, how the target</w:t>
      </w:r>
      <w:r w:rsidR="005B1AB2" w:rsidRPr="00F92F6B">
        <w:t>/new serving</w:t>
      </w:r>
      <w:r w:rsidRPr="00F92F6B">
        <w:t xml:space="preserve"> </w:t>
      </w:r>
      <w:proofErr w:type="spellStart"/>
      <w:r w:rsidR="005B1AB2" w:rsidRPr="00F92F6B">
        <w:t>gNB</w:t>
      </w:r>
      <w:proofErr w:type="spellEnd"/>
      <w:r w:rsidRPr="00F92F6B">
        <w:t xml:space="preserve"> node handles the marked and unmarked PDUs for the same QoS flow is up to implementation.</w:t>
      </w:r>
    </w:p>
    <w:p w14:paraId="7147DC3B" w14:textId="333EF32E" w:rsidR="005E1FE3" w:rsidRPr="00F92F6B" w:rsidRDefault="005E1FE3" w:rsidP="005E1FE3">
      <w:pPr>
        <w:pStyle w:val="Heading3"/>
      </w:pPr>
      <w:bookmarkStart w:id="2223" w:name="_Toc219281161"/>
      <w:r w:rsidRPr="00F92F6B">
        <w:rPr>
          <w:noProof/>
        </w:rPr>
        <w:t>16.15.6</w:t>
      </w:r>
      <w:r w:rsidRPr="00F92F6B">
        <w:rPr>
          <w:noProof/>
        </w:rPr>
        <w:tab/>
        <w:t>Measurement Gaps</w:t>
      </w:r>
      <w:bookmarkEnd w:id="2223"/>
    </w:p>
    <w:p w14:paraId="6CD8BE3D" w14:textId="77777777" w:rsidR="005E1FE3" w:rsidRPr="00F92F6B" w:rsidRDefault="005E1FE3" w:rsidP="005E1FE3">
      <w:pPr>
        <w:rPr>
          <w:noProof/>
        </w:rPr>
      </w:pPr>
      <w:r w:rsidRPr="00F92F6B">
        <w:rPr>
          <w:noProof/>
        </w:rPr>
        <w:t>To enable the transmission and reception during some of the measurements gaps configured for RRM measurements, a measurement gap occasion may be cancelled via DCI.</w:t>
      </w:r>
    </w:p>
    <w:p w14:paraId="665F4E33" w14:textId="52071F46" w:rsidR="005E1FE3" w:rsidRPr="00F92F6B" w:rsidRDefault="005E1FE3" w:rsidP="005E1FE3">
      <w:r w:rsidRPr="00F92F6B">
        <w:rPr>
          <w:noProof/>
        </w:rPr>
        <w:t xml:space="preserve">In addition, the UE may provide, via UE Assistance information, a recommended </w:t>
      </w:r>
      <w:r w:rsidRPr="00F92F6B">
        <w:rPr>
          <w:bCs/>
          <w:iCs/>
          <w:noProof/>
        </w:rPr>
        <w:t xml:space="preserve">gap occasion cancellation ratio </w:t>
      </w:r>
      <w:r w:rsidRPr="00F92F6B">
        <w:rPr>
          <w:noProof/>
        </w:rPr>
        <w:t>per measurement gap configuration.</w:t>
      </w:r>
    </w:p>
    <w:p w14:paraId="1E35F0FA" w14:textId="387117A9" w:rsidR="00CC1F0E" w:rsidRPr="00F92F6B" w:rsidRDefault="00CC1F0E" w:rsidP="00CC1F0E">
      <w:pPr>
        <w:pStyle w:val="Heading2"/>
      </w:pPr>
      <w:bookmarkStart w:id="2224" w:name="_Toc219281162"/>
      <w:r w:rsidRPr="00F92F6B">
        <w:t>16.16</w:t>
      </w:r>
      <w:r w:rsidRPr="00F92F6B">
        <w:tab/>
        <w:t>ECN marking for L4S and congestion information exposure</w:t>
      </w:r>
      <w:bookmarkEnd w:id="2224"/>
    </w:p>
    <w:p w14:paraId="166A6CBB" w14:textId="77777777" w:rsidR="00CC1F0E" w:rsidRPr="00F92F6B" w:rsidRDefault="00CC1F0E" w:rsidP="00CC1F0E">
      <w:r w:rsidRPr="00F92F6B">
        <w:t xml:space="preserve">In order to support ECN marking for L4S at </w:t>
      </w:r>
      <w:proofErr w:type="spellStart"/>
      <w:r w:rsidRPr="00F92F6B">
        <w:t>gNB</w:t>
      </w:r>
      <w:proofErr w:type="spellEnd"/>
      <w:r w:rsidRPr="00F92F6B">
        <w:t xml:space="preserve"> as specified in TS 23.501[3], SMF provides ECN marking request per QoS flow level to the </w:t>
      </w:r>
      <w:proofErr w:type="spellStart"/>
      <w:r w:rsidRPr="00F92F6B">
        <w:t>gNB</w:t>
      </w:r>
      <w:proofErr w:type="spellEnd"/>
      <w:r w:rsidRPr="00F92F6B">
        <w:t xml:space="preserve"> as part of PDU Session Resource Management procedure. If the </w:t>
      </w:r>
      <w:proofErr w:type="spellStart"/>
      <w:r w:rsidRPr="00F92F6B">
        <w:t>gNB</w:t>
      </w:r>
      <w:proofErr w:type="spellEnd"/>
      <w:r w:rsidRPr="00F92F6B">
        <w:t xml:space="preserve"> supports ECN marking, it provides the status indication back to the SMF which is used by the SMF as specified in TS 23.501[3]. During </w:t>
      </w:r>
      <w:proofErr w:type="spellStart"/>
      <w:r w:rsidRPr="00F92F6B">
        <w:t>Xn</w:t>
      </w:r>
      <w:proofErr w:type="spellEnd"/>
      <w:r w:rsidRPr="00F92F6B">
        <w:t xml:space="preserve"> Handover Preparation procedure, source </w:t>
      </w:r>
      <w:proofErr w:type="spellStart"/>
      <w:r w:rsidRPr="00F92F6B">
        <w:t>gNB</w:t>
      </w:r>
      <w:proofErr w:type="spellEnd"/>
      <w:r w:rsidRPr="00F92F6B">
        <w:t xml:space="preserve"> provides the ECN marking request to target </w:t>
      </w:r>
      <w:proofErr w:type="spellStart"/>
      <w:r w:rsidRPr="00F92F6B">
        <w:t>gNB</w:t>
      </w:r>
      <w:proofErr w:type="spellEnd"/>
      <w:r w:rsidRPr="00F92F6B">
        <w:t>.</w:t>
      </w:r>
    </w:p>
    <w:p w14:paraId="609A08A1" w14:textId="1014BC64" w:rsidR="00CF0CA0" w:rsidRPr="00F92F6B" w:rsidRDefault="00CF0CA0" w:rsidP="00CF0CA0">
      <w:r w:rsidRPr="00F92F6B">
        <w:t xml:space="preserve">When ECN marking for L4S at </w:t>
      </w:r>
      <w:proofErr w:type="spellStart"/>
      <w:r w:rsidRPr="00F92F6B">
        <w:t>gNB</w:t>
      </w:r>
      <w:proofErr w:type="spellEnd"/>
      <w:r w:rsidRPr="00F92F6B">
        <w:t xml:space="preserve"> is enabled for downlink or uplink, the </w:t>
      </w:r>
      <w:proofErr w:type="spellStart"/>
      <w:r w:rsidRPr="00F92F6B">
        <w:t>gNB</w:t>
      </w:r>
      <w:proofErr w:type="spellEnd"/>
      <w:r w:rsidRPr="00F92F6B">
        <w:t xml:space="preserve"> should set the Congestion Experienced (CE) codepoint in downlink or uplink SDAP SDU(s) as per the recommendations in IETF RFC 9330</w:t>
      </w:r>
      <w:r w:rsidR="003821E7" w:rsidRPr="00F92F6B">
        <w:t xml:space="preserve"> </w:t>
      </w:r>
      <w:r w:rsidRPr="00F92F6B">
        <w:t>[61], IETF RFC 9331</w:t>
      </w:r>
      <w:r w:rsidR="003821E7" w:rsidRPr="00F92F6B">
        <w:t xml:space="preserve"> </w:t>
      </w:r>
      <w:r w:rsidRPr="00F92F6B">
        <w:t>[62] and IETF RFC 9332</w:t>
      </w:r>
      <w:r w:rsidR="003821E7" w:rsidRPr="00F92F6B">
        <w:t xml:space="preserve"> </w:t>
      </w:r>
      <w:r w:rsidRPr="00F92F6B">
        <w:t>[63].</w:t>
      </w:r>
    </w:p>
    <w:p w14:paraId="0BDA0778" w14:textId="77777777" w:rsidR="00CC1F0E" w:rsidRPr="00F92F6B" w:rsidRDefault="00CC1F0E" w:rsidP="00CC1F0E">
      <w:r w:rsidRPr="00F92F6B">
        <w:t xml:space="preserve">For ECN marking for L4S at UPF, SMF requests the </w:t>
      </w:r>
      <w:proofErr w:type="spellStart"/>
      <w:r w:rsidRPr="00F92F6B">
        <w:t>gNB</w:t>
      </w:r>
      <w:proofErr w:type="spellEnd"/>
      <w:r w:rsidRPr="00F92F6B">
        <w:t xml:space="preserve"> to report congestion information per QoS flow level as part of PDU Session Resource Management procedure. If the </w:t>
      </w:r>
      <w:proofErr w:type="spellStart"/>
      <w:r w:rsidRPr="00F92F6B">
        <w:t>gNB</w:t>
      </w:r>
      <w:proofErr w:type="spellEnd"/>
      <w:r w:rsidRPr="00F92F6B">
        <w:t xml:space="preserve"> supports ECN marking for L4S at UPF, it provides the status indication back to the SMF which is used by SMF as specified in TS 23.501[3]. During </w:t>
      </w:r>
      <w:proofErr w:type="spellStart"/>
      <w:r w:rsidRPr="00F92F6B">
        <w:t>Xn</w:t>
      </w:r>
      <w:proofErr w:type="spellEnd"/>
      <w:r w:rsidRPr="00F92F6B">
        <w:t xml:space="preserve"> Handover Preparation procedure, source </w:t>
      </w:r>
      <w:proofErr w:type="spellStart"/>
      <w:r w:rsidRPr="00F92F6B">
        <w:t>gNB</w:t>
      </w:r>
      <w:proofErr w:type="spellEnd"/>
      <w:r w:rsidRPr="00F92F6B">
        <w:t xml:space="preserve"> provides the ECN marking UPF request to target </w:t>
      </w:r>
      <w:proofErr w:type="spellStart"/>
      <w:r w:rsidRPr="00F92F6B">
        <w:t>gNB</w:t>
      </w:r>
      <w:proofErr w:type="spellEnd"/>
      <w:r w:rsidRPr="00F92F6B">
        <w:t>.</w:t>
      </w:r>
    </w:p>
    <w:p w14:paraId="4C330812" w14:textId="1B2A55A3" w:rsidR="00CC1F0E" w:rsidRPr="00F92F6B" w:rsidRDefault="00CC1F0E" w:rsidP="00686B39">
      <w:r w:rsidRPr="00F92F6B">
        <w:t xml:space="preserve">For congestion reporting from </w:t>
      </w:r>
      <w:proofErr w:type="spellStart"/>
      <w:r w:rsidRPr="00F92F6B">
        <w:t>gNB</w:t>
      </w:r>
      <w:proofErr w:type="spellEnd"/>
      <w:r w:rsidRPr="00F92F6B">
        <w:t xml:space="preserve"> to UPF, SMF requests the </w:t>
      </w:r>
      <w:proofErr w:type="spellStart"/>
      <w:r w:rsidRPr="00F92F6B">
        <w:t>gNB</w:t>
      </w:r>
      <w:proofErr w:type="spellEnd"/>
      <w:r w:rsidRPr="00F92F6B">
        <w:t xml:space="preserve"> to report congestion information per QoS flow level as part of PDU Session Resource Management procedure. If the NG-RAN supports congestion information reporting, it provides the status indication back to the SMF which is used by the SMF as specified in TS 23.501[3]. During </w:t>
      </w:r>
      <w:proofErr w:type="spellStart"/>
      <w:r w:rsidRPr="00F92F6B">
        <w:t>Xn</w:t>
      </w:r>
      <w:proofErr w:type="spellEnd"/>
      <w:r w:rsidRPr="00F92F6B">
        <w:t xml:space="preserve"> Handover Preparation procedure, source </w:t>
      </w:r>
      <w:proofErr w:type="spellStart"/>
      <w:r w:rsidRPr="00F92F6B">
        <w:t>gNB</w:t>
      </w:r>
      <w:proofErr w:type="spellEnd"/>
      <w:r w:rsidRPr="00F92F6B">
        <w:t xml:space="preserve"> provides the congestion information request to target </w:t>
      </w:r>
      <w:proofErr w:type="spellStart"/>
      <w:r w:rsidRPr="00F92F6B">
        <w:t>gNB</w:t>
      </w:r>
      <w:proofErr w:type="spellEnd"/>
      <w:r w:rsidRPr="00F92F6B">
        <w:t>.</w:t>
      </w:r>
    </w:p>
    <w:p w14:paraId="26815C98" w14:textId="0EA1C697" w:rsidR="00016FCD" w:rsidRPr="00F92F6B" w:rsidRDefault="00016FCD" w:rsidP="00E96F07">
      <w:pPr>
        <w:pStyle w:val="Heading2"/>
      </w:pPr>
      <w:bookmarkStart w:id="2225" w:name="_Toc219281163"/>
      <w:r w:rsidRPr="00F92F6B">
        <w:t>16.</w:t>
      </w:r>
      <w:r w:rsidR="00C85947" w:rsidRPr="00F92F6B">
        <w:t>17</w:t>
      </w:r>
      <w:r w:rsidRPr="00F92F6B">
        <w:tab/>
        <w:t>Support for TSN enabled Transport Network</w:t>
      </w:r>
      <w:bookmarkEnd w:id="2225"/>
    </w:p>
    <w:p w14:paraId="2E7F2208" w14:textId="05FFE784" w:rsidR="00016FCD" w:rsidRPr="00F92F6B" w:rsidRDefault="00016FCD">
      <w:pPr>
        <w:spacing w:line="259" w:lineRule="auto"/>
      </w:pPr>
      <w:r w:rsidRPr="00F92F6B">
        <w:t>The NG-RAN may support the TSN enabled Transport Network as specified in TS 23.501 [3].</w:t>
      </w:r>
    </w:p>
    <w:p w14:paraId="197AA3B2" w14:textId="350640DD" w:rsidR="001C5D10" w:rsidRPr="00F92F6B" w:rsidRDefault="001C5D10" w:rsidP="001C5D10">
      <w:pPr>
        <w:pStyle w:val="Heading2"/>
      </w:pPr>
      <w:bookmarkStart w:id="2226" w:name="_Toc37760850"/>
      <w:bookmarkStart w:id="2227" w:name="_Toc46499090"/>
      <w:bookmarkStart w:id="2228" w:name="_Toc29372886"/>
      <w:bookmarkStart w:id="2229" w:name="_Toc52491403"/>
      <w:bookmarkStart w:id="2230" w:name="_Toc131026734"/>
      <w:bookmarkStart w:id="2231" w:name="_Toc20403380"/>
      <w:bookmarkStart w:id="2232" w:name="_Toc219281164"/>
      <w:r w:rsidRPr="00F92F6B">
        <w:t>16.18</w:t>
      </w:r>
      <w:r w:rsidRPr="00F92F6B">
        <w:tab/>
        <w:t>Support for Aerial UE Communication</w:t>
      </w:r>
      <w:bookmarkEnd w:id="2226"/>
      <w:bookmarkEnd w:id="2227"/>
      <w:bookmarkEnd w:id="2228"/>
      <w:bookmarkEnd w:id="2229"/>
      <w:bookmarkEnd w:id="2230"/>
      <w:bookmarkEnd w:id="2231"/>
      <w:bookmarkEnd w:id="2232"/>
    </w:p>
    <w:p w14:paraId="10E698CB" w14:textId="7A31B359" w:rsidR="001C5D10" w:rsidRPr="00F92F6B" w:rsidRDefault="001C5D10" w:rsidP="001C5D10">
      <w:pPr>
        <w:pStyle w:val="Heading3"/>
      </w:pPr>
      <w:bookmarkStart w:id="2233" w:name="_Toc52491404"/>
      <w:bookmarkStart w:id="2234" w:name="_Toc29372887"/>
      <w:bookmarkStart w:id="2235" w:name="_Toc131026735"/>
      <w:bookmarkStart w:id="2236" w:name="_Toc20403381"/>
      <w:bookmarkStart w:id="2237" w:name="_Toc46499091"/>
      <w:bookmarkStart w:id="2238" w:name="_Toc37760851"/>
      <w:bookmarkStart w:id="2239" w:name="_Toc219281165"/>
      <w:r w:rsidRPr="00F92F6B">
        <w:t>16.18.1</w:t>
      </w:r>
      <w:r w:rsidRPr="00F92F6B">
        <w:tab/>
        <w:t>General</w:t>
      </w:r>
      <w:bookmarkEnd w:id="2233"/>
      <w:bookmarkEnd w:id="2234"/>
      <w:bookmarkEnd w:id="2235"/>
      <w:bookmarkEnd w:id="2236"/>
      <w:bookmarkEnd w:id="2237"/>
      <w:bookmarkEnd w:id="2238"/>
      <w:bookmarkEnd w:id="2239"/>
    </w:p>
    <w:p w14:paraId="79804EE7" w14:textId="77777777" w:rsidR="001C5D10" w:rsidRPr="00F92F6B" w:rsidRDefault="001C5D10" w:rsidP="001C5D10">
      <w:r w:rsidRPr="00F92F6B">
        <w:t>NR connectivity for UEs capable of Aerial communication is supported via the following functionalities:</w:t>
      </w:r>
    </w:p>
    <w:p w14:paraId="4A5FE5BC" w14:textId="35C16E18" w:rsidR="001C5D10" w:rsidRPr="00F92F6B" w:rsidRDefault="001C5D10" w:rsidP="001C5D10">
      <w:pPr>
        <w:pStyle w:val="B1"/>
      </w:pPr>
      <w:r w:rsidRPr="00F92F6B">
        <w:t>-</w:t>
      </w:r>
      <w:r w:rsidRPr="00F92F6B">
        <w:tab/>
      </w:r>
      <w:r w:rsidR="00852351" w:rsidRPr="00F92F6B">
        <w:t>S</w:t>
      </w:r>
      <w:r w:rsidRPr="00F92F6B">
        <w:t>ubscription-based Aerial UE identification and authorization, as specified in TS 23.502 [22], clause 5.2.3.3.1;</w:t>
      </w:r>
    </w:p>
    <w:p w14:paraId="5BFD33D6" w14:textId="58A95C45" w:rsidR="001C5D10" w:rsidRPr="00F92F6B" w:rsidRDefault="001C5D10" w:rsidP="001C5D10">
      <w:pPr>
        <w:pStyle w:val="B1"/>
      </w:pPr>
      <w:r w:rsidRPr="00F92F6B">
        <w:t>-</w:t>
      </w:r>
      <w:r w:rsidRPr="00F92F6B">
        <w:tab/>
      </w:r>
      <w:r w:rsidR="00852351" w:rsidRPr="00F92F6B">
        <w:t>A</w:t>
      </w:r>
      <w:r w:rsidR="00EB2DE8" w:rsidRPr="00F92F6B">
        <w:t xml:space="preserve">ltitude </w:t>
      </w:r>
      <w:r w:rsidRPr="00F92F6B">
        <w:t>reporting based on the measurement event(s) where the UE's altitude has crossed a network-configured reference altitude threshold;</w:t>
      </w:r>
    </w:p>
    <w:p w14:paraId="1BBA9114" w14:textId="74459CD4" w:rsidR="001C5D10" w:rsidRPr="00F92F6B" w:rsidRDefault="001C5D10" w:rsidP="001C5D10">
      <w:pPr>
        <w:pStyle w:val="B1"/>
      </w:pPr>
      <w:r w:rsidRPr="00F92F6B">
        <w:t>-</w:t>
      </w:r>
      <w:r w:rsidRPr="00F92F6B">
        <w:tab/>
      </w:r>
      <w:r w:rsidR="00852351" w:rsidRPr="00F92F6B">
        <w:t>A</w:t>
      </w:r>
      <w:r w:rsidR="00EB2DE8" w:rsidRPr="00F92F6B">
        <w:t>ltitude</w:t>
      </w:r>
      <w:r w:rsidRPr="00F92F6B">
        <w:t xml:space="preserve">-dependent configurations which apply only to specific </w:t>
      </w:r>
      <w:r w:rsidR="00EB2DE8" w:rsidRPr="00F92F6B">
        <w:t xml:space="preserve">altitude </w:t>
      </w:r>
      <w:r w:rsidRPr="00F92F6B">
        <w:t>regions;</w:t>
      </w:r>
    </w:p>
    <w:p w14:paraId="5F5C7B2A" w14:textId="2D9E6215" w:rsidR="001C5D10" w:rsidRPr="00F92F6B" w:rsidRDefault="001C5D10" w:rsidP="001C5D10">
      <w:pPr>
        <w:pStyle w:val="B1"/>
      </w:pPr>
      <w:r w:rsidRPr="00F92F6B">
        <w:t>-</w:t>
      </w:r>
      <w:r w:rsidRPr="00F92F6B">
        <w:tab/>
      </w:r>
      <w:r w:rsidR="00852351" w:rsidRPr="00F92F6B">
        <w:t>I</w:t>
      </w:r>
      <w:r w:rsidRPr="00F92F6B">
        <w:t>nterference detection based on a measurement reporting that is triggered when a configured number of cells (i.e. larger than one) fulfils the triggering criteria simultaneously;</w:t>
      </w:r>
    </w:p>
    <w:p w14:paraId="79EDDE5C" w14:textId="30259D37" w:rsidR="001C5D10" w:rsidRPr="00F92F6B" w:rsidRDefault="001C5D10" w:rsidP="001C5D10">
      <w:pPr>
        <w:pStyle w:val="B1"/>
      </w:pPr>
      <w:r w:rsidRPr="00F92F6B">
        <w:t>-</w:t>
      </w:r>
      <w:r w:rsidRPr="00F92F6B">
        <w:tab/>
      </w:r>
      <w:r w:rsidR="00852351" w:rsidRPr="00F92F6B">
        <w:t>S</w:t>
      </w:r>
      <w:r w:rsidRPr="00F92F6B">
        <w:t xml:space="preserve">ignalling of flight path information from UE to NG-RAN and from the source </w:t>
      </w:r>
      <w:proofErr w:type="spellStart"/>
      <w:r w:rsidRPr="00F92F6B">
        <w:t>gNB</w:t>
      </w:r>
      <w:proofErr w:type="spellEnd"/>
      <w:r w:rsidRPr="00F92F6B">
        <w:t xml:space="preserve"> to target </w:t>
      </w:r>
      <w:proofErr w:type="spellStart"/>
      <w:r w:rsidRPr="00F92F6B">
        <w:t>gNB</w:t>
      </w:r>
      <w:proofErr w:type="spellEnd"/>
      <w:r w:rsidRPr="00F92F6B">
        <w:t xml:space="preserve"> during handover;</w:t>
      </w:r>
    </w:p>
    <w:p w14:paraId="3578630A" w14:textId="2E0D1BCD" w:rsidR="001C5D10" w:rsidRPr="00F92F6B" w:rsidRDefault="001C5D10" w:rsidP="001C5D10">
      <w:pPr>
        <w:pStyle w:val="B1"/>
      </w:pPr>
      <w:r w:rsidRPr="00F92F6B">
        <w:t>-</w:t>
      </w:r>
      <w:r w:rsidRPr="00F92F6B">
        <w:tab/>
      </w:r>
      <w:r w:rsidR="00852351" w:rsidRPr="00F92F6B">
        <w:t>L</w:t>
      </w:r>
      <w:r w:rsidRPr="00F92F6B">
        <w:t>ocation information reporting, including UE's horizontal and vertical velocity;</w:t>
      </w:r>
    </w:p>
    <w:p w14:paraId="515859D0" w14:textId="47F052A0" w:rsidR="00825DB7" w:rsidRPr="00F92F6B" w:rsidRDefault="001C5D10" w:rsidP="00825DB7">
      <w:pPr>
        <w:pStyle w:val="B1"/>
        <w:rPr>
          <w:rFonts w:eastAsia="SimSun"/>
        </w:rPr>
      </w:pPr>
      <w:r w:rsidRPr="00F92F6B">
        <w:t>-</w:t>
      </w:r>
      <w:r w:rsidRPr="00F92F6B">
        <w:tab/>
      </w:r>
      <w:r w:rsidR="00852351" w:rsidRPr="00F92F6B">
        <w:t>T</w:t>
      </w:r>
      <w:r w:rsidR="00EB2DE8" w:rsidRPr="00F92F6B">
        <w:t xml:space="preserve">ransmitting </w:t>
      </w:r>
      <w:r w:rsidRPr="00F92F6B">
        <w:t>of BRID and DAA messages via PC5 interface</w:t>
      </w:r>
      <w:r w:rsidR="00825DB7" w:rsidRPr="00F92F6B">
        <w:t>;</w:t>
      </w:r>
    </w:p>
    <w:p w14:paraId="667C3499" w14:textId="699EA514" w:rsidR="001C5D10" w:rsidRPr="00F92F6B" w:rsidRDefault="00825DB7" w:rsidP="00825DB7">
      <w:pPr>
        <w:pStyle w:val="B1"/>
      </w:pPr>
      <w:r w:rsidRPr="00F92F6B">
        <w:t>-</w:t>
      </w:r>
      <w:r w:rsidRPr="00F92F6B">
        <w:tab/>
      </w:r>
      <w:r w:rsidR="00852351" w:rsidRPr="00F92F6B">
        <w:rPr>
          <w:rFonts w:eastAsia="SimSun"/>
        </w:rPr>
        <w:t>F</w:t>
      </w:r>
      <w:r w:rsidRPr="00F92F6B">
        <w:rPr>
          <w:rFonts w:eastAsia="SimSun"/>
        </w:rPr>
        <w:t xml:space="preserve">light </w:t>
      </w:r>
      <w:r w:rsidRPr="00F92F6B">
        <w:rPr>
          <w:rFonts w:eastAsia="SimSun" w:hint="eastAsia"/>
        </w:rPr>
        <w:t>i</w:t>
      </w:r>
      <w:r w:rsidRPr="00F92F6B">
        <w:rPr>
          <w:rFonts w:eastAsia="SimSun"/>
        </w:rPr>
        <w:t xml:space="preserve">nformation </w:t>
      </w:r>
      <w:r w:rsidRPr="00F92F6B">
        <w:rPr>
          <w:rFonts w:eastAsia="SimSun" w:hint="eastAsia"/>
        </w:rPr>
        <w:t>r</w:t>
      </w:r>
      <w:r w:rsidRPr="00F92F6B">
        <w:rPr>
          <w:rFonts w:eastAsia="SimSun"/>
        </w:rPr>
        <w:t>eporting</w:t>
      </w:r>
      <w:r w:rsidRPr="00F92F6B">
        <w:t xml:space="preserve"> for </w:t>
      </w:r>
      <w:r w:rsidRPr="00F92F6B">
        <w:rPr>
          <w:rFonts w:eastAsia="SimSun" w:hint="eastAsia"/>
        </w:rPr>
        <w:t>A</w:t>
      </w:r>
      <w:r w:rsidRPr="00F92F6B">
        <w:t xml:space="preserve">erial UE </w:t>
      </w:r>
      <w:r w:rsidRPr="00F92F6B">
        <w:rPr>
          <w:rFonts w:eastAsia="SimSun" w:hint="eastAsia"/>
        </w:rPr>
        <w:t>as specified in TS 23.256</w:t>
      </w:r>
      <w:r w:rsidR="00F4552B" w:rsidRPr="00F92F6B">
        <w:rPr>
          <w:rFonts w:eastAsia="SimSun"/>
        </w:rPr>
        <w:t xml:space="preserve"> </w:t>
      </w:r>
      <w:r w:rsidR="00F4552B" w:rsidRPr="00F92F6B">
        <w:t>[60]</w:t>
      </w:r>
      <w:r w:rsidR="00F4552B" w:rsidRPr="00F92F6B">
        <w:rPr>
          <w:rFonts w:eastAsia="SimSun" w:hint="eastAsia"/>
        </w:rPr>
        <w:t>, clause 5.16</w:t>
      </w:r>
      <w:r w:rsidR="00F4552B" w:rsidRPr="00F92F6B">
        <w:rPr>
          <w:rFonts w:eastAsia="SimSun"/>
        </w:rPr>
        <w:t>.</w:t>
      </w:r>
    </w:p>
    <w:p w14:paraId="45FAB3BD" w14:textId="1ECB13E7" w:rsidR="001C5D10" w:rsidRPr="00F92F6B" w:rsidRDefault="001C5D10" w:rsidP="001C5D10">
      <w:pPr>
        <w:pStyle w:val="Heading3"/>
      </w:pPr>
      <w:bookmarkStart w:id="2240" w:name="_Toc20403382"/>
      <w:bookmarkStart w:id="2241" w:name="_Toc37760852"/>
      <w:bookmarkStart w:id="2242" w:name="_Toc46499092"/>
      <w:bookmarkStart w:id="2243" w:name="_Toc131026736"/>
      <w:bookmarkStart w:id="2244" w:name="_Toc52491405"/>
      <w:bookmarkStart w:id="2245" w:name="_Toc29372888"/>
      <w:bookmarkStart w:id="2246" w:name="_Toc219281166"/>
      <w:r w:rsidRPr="00F92F6B">
        <w:t>16.18.2</w:t>
      </w:r>
      <w:r w:rsidRPr="00F92F6B">
        <w:tab/>
        <w:t>Subscription-based Identification of Aerial UE</w:t>
      </w:r>
      <w:bookmarkEnd w:id="2240"/>
      <w:bookmarkEnd w:id="2241"/>
      <w:bookmarkEnd w:id="2242"/>
      <w:bookmarkEnd w:id="2243"/>
      <w:bookmarkEnd w:id="2244"/>
      <w:bookmarkEnd w:id="2245"/>
      <w:bookmarkEnd w:id="2246"/>
    </w:p>
    <w:p w14:paraId="3DCE318D" w14:textId="77777777" w:rsidR="001C5D10" w:rsidRPr="00F92F6B" w:rsidRDefault="001C5D10" w:rsidP="001C5D10">
      <w:bookmarkStart w:id="2247" w:name="_Toc52491406"/>
      <w:bookmarkStart w:id="2248" w:name="_Toc29372889"/>
      <w:bookmarkStart w:id="2249" w:name="_Toc37760853"/>
      <w:bookmarkStart w:id="2250" w:name="_Toc46499093"/>
      <w:bookmarkStart w:id="2251" w:name="_Toc131026737"/>
      <w:bookmarkStart w:id="2252" w:name="_Toc20403383"/>
      <w:r w:rsidRPr="00F92F6B">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F92F6B" w:rsidRDefault="001C5D10" w:rsidP="001C5D10">
      <w:r w:rsidRPr="00F92F6B">
        <w:t>The Aerial UE</w:t>
      </w:r>
      <w:r w:rsidRPr="00F92F6B">
        <w:rPr>
          <w:rFonts w:eastAsia="Batang"/>
          <w:i/>
          <w:iCs/>
        </w:rPr>
        <w:t xml:space="preserve"> </w:t>
      </w:r>
      <w:r w:rsidRPr="00F92F6B">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F92F6B">
        <w:rPr>
          <w:rFonts w:eastAsiaTheme="minorEastAsia"/>
        </w:rPr>
        <w:t xml:space="preserve"> and NGAP Path Switch </w:t>
      </w:r>
      <w:r w:rsidR="00BA4AE6" w:rsidRPr="00F92F6B">
        <w:rPr>
          <w:rFonts w:eastAsiaTheme="minorEastAsia"/>
        </w:rPr>
        <w:t xml:space="preserve">Request </w:t>
      </w:r>
      <w:r w:rsidRPr="00F92F6B">
        <w:rPr>
          <w:rFonts w:eastAsiaTheme="minorEastAsia"/>
        </w:rPr>
        <w:t>procedure</w:t>
      </w:r>
      <w:r w:rsidRPr="00F92F6B">
        <w:t xml:space="preserve">. In addition, for </w:t>
      </w:r>
      <w:proofErr w:type="spellStart"/>
      <w:r w:rsidRPr="00F92F6B">
        <w:t>Xn</w:t>
      </w:r>
      <w:proofErr w:type="spellEnd"/>
      <w:r w:rsidRPr="00F92F6B">
        <w:t xml:space="preserve">-based handover, the source NG-RAN node can include the </w:t>
      </w:r>
      <w:r w:rsidRPr="00F92F6B">
        <w:rPr>
          <w:rFonts w:eastAsia="Batang"/>
        </w:rPr>
        <w:t>Aerial UE</w:t>
      </w:r>
      <w:r w:rsidRPr="00F92F6B">
        <w:rPr>
          <w:rFonts w:eastAsia="Batang"/>
          <w:i/>
          <w:iCs/>
        </w:rPr>
        <w:t xml:space="preserve"> </w:t>
      </w:r>
      <w:r w:rsidRPr="00F92F6B">
        <w:t xml:space="preserve">subscription information in the </w:t>
      </w:r>
      <w:proofErr w:type="spellStart"/>
      <w:r w:rsidRPr="00F92F6B">
        <w:t>XnAP</w:t>
      </w:r>
      <w:proofErr w:type="spellEnd"/>
      <w:r w:rsidRPr="00F92F6B">
        <w:t xml:space="preserve"> HANDOVER REQUEST message and RETRIEVE UE CONTEXT RESPONSE message to the target NG-RAN node.</w:t>
      </w:r>
    </w:p>
    <w:p w14:paraId="5219BB37" w14:textId="77777777" w:rsidR="001C5D10" w:rsidRPr="00F92F6B" w:rsidRDefault="001C5D10" w:rsidP="001C5D10">
      <w:r w:rsidRPr="00F92F6B">
        <w:t xml:space="preserve">For intra- and inter-AMF NG-based handover, the AMF provides the </w:t>
      </w:r>
      <w:r w:rsidRPr="00F92F6B">
        <w:rPr>
          <w:rFonts w:eastAsia="Batang"/>
        </w:rPr>
        <w:t>Aerial UE</w:t>
      </w:r>
      <w:r w:rsidRPr="00F92F6B">
        <w:rPr>
          <w:rFonts w:eastAsia="Batang"/>
          <w:i/>
          <w:iCs/>
        </w:rPr>
        <w:t xml:space="preserve"> </w:t>
      </w:r>
      <w:r w:rsidRPr="00F92F6B">
        <w:t>subscription information to the target NG-RAN node after the handover procedure.</w:t>
      </w:r>
    </w:p>
    <w:p w14:paraId="403017D4" w14:textId="25D8A004" w:rsidR="001C5D10" w:rsidRPr="00F92F6B" w:rsidRDefault="001C5D10" w:rsidP="00EB2DE8">
      <w:pPr>
        <w:pStyle w:val="Heading3"/>
      </w:pPr>
      <w:bookmarkStart w:id="2253" w:name="_Toc219281167"/>
      <w:r w:rsidRPr="00F92F6B">
        <w:t>16.18.3</w:t>
      </w:r>
      <w:r w:rsidRPr="00F92F6B">
        <w:tab/>
      </w:r>
      <w:r w:rsidR="00EB2DE8" w:rsidRPr="00F92F6B">
        <w:t>Altitude</w:t>
      </w:r>
      <w:r w:rsidRPr="00F92F6B">
        <w:t>-based Reporting for Aerial UE Communication</w:t>
      </w:r>
      <w:bookmarkEnd w:id="2247"/>
      <w:bookmarkEnd w:id="2248"/>
      <w:bookmarkEnd w:id="2249"/>
      <w:bookmarkEnd w:id="2250"/>
      <w:bookmarkEnd w:id="2251"/>
      <w:bookmarkEnd w:id="2252"/>
      <w:bookmarkEnd w:id="2253"/>
    </w:p>
    <w:p w14:paraId="100EFA9B" w14:textId="73C22F40" w:rsidR="001C5D10" w:rsidRPr="00F92F6B" w:rsidRDefault="001C5D10" w:rsidP="001C5D10">
      <w:r w:rsidRPr="00F92F6B">
        <w:t xml:space="preserve">An Aerial UE can be configured with </w:t>
      </w:r>
      <w:r w:rsidR="00EB2DE8" w:rsidRPr="00F92F6B">
        <w:t>altitude</w:t>
      </w:r>
      <w:r w:rsidRPr="00F92F6B">
        <w:t xml:space="preserve">-dependent, event-based measurement reporting (i.e., </w:t>
      </w:r>
      <w:r w:rsidRPr="00F92F6B">
        <w:rPr>
          <w:i/>
          <w:iCs/>
        </w:rPr>
        <w:t>eventH1</w:t>
      </w:r>
      <w:r w:rsidRPr="00F92F6B">
        <w:t xml:space="preserve"> and </w:t>
      </w:r>
      <w:r w:rsidRPr="00F92F6B">
        <w:rPr>
          <w:i/>
          <w:iCs/>
        </w:rPr>
        <w:t>eventH2</w:t>
      </w:r>
      <w:r w:rsidRPr="00F92F6B">
        <w:t xml:space="preserve"> as defined in TS 38.331 [12]). An Aerial UE sends a measurement report when its altitude becomes higher or lower than configured threshold. The UE includes its </w:t>
      </w:r>
      <w:r w:rsidR="00EB2DE8" w:rsidRPr="00F92F6B">
        <w:t xml:space="preserve">altitude </w:t>
      </w:r>
      <w:r w:rsidRPr="00F92F6B">
        <w:t>and location information in the measurement report if configured to do so by NG-RAN.</w:t>
      </w:r>
    </w:p>
    <w:p w14:paraId="29B0D6F0" w14:textId="1EF64186" w:rsidR="001C5D10" w:rsidRPr="00F92F6B" w:rsidRDefault="001C5D10" w:rsidP="001C5D10">
      <w:r w:rsidRPr="00F92F6B">
        <w:t>The Aerial UE can also be configured to trigger measurement reporting only when both a</w:t>
      </w:r>
      <w:r w:rsidR="00EB2DE8" w:rsidRPr="00F92F6B">
        <w:t>n</w:t>
      </w:r>
      <w:r w:rsidRPr="00F92F6B">
        <w:t xml:space="preserve"> </w:t>
      </w:r>
      <w:r w:rsidR="00EB2DE8" w:rsidRPr="00F92F6B">
        <w:t>altitude</w:t>
      </w:r>
      <w:r w:rsidRPr="00F92F6B">
        <w:t>-dependent condition and a</w:t>
      </w:r>
      <w:r w:rsidR="00EB2DE8" w:rsidRPr="00F92F6B">
        <w:t>n</w:t>
      </w:r>
      <w:r w:rsidRPr="00F92F6B">
        <w:t xml:space="preserve"> RSRP/RSRQ/SINR-based condition are met (i.e., </w:t>
      </w:r>
      <w:r w:rsidRPr="00F92F6B">
        <w:rPr>
          <w:i/>
          <w:iCs/>
        </w:rPr>
        <w:t>eventA3H1</w:t>
      </w:r>
      <w:r w:rsidRPr="00F92F6B">
        <w:t xml:space="preserve">, </w:t>
      </w:r>
      <w:r w:rsidRPr="00F92F6B">
        <w:rPr>
          <w:i/>
          <w:iCs/>
        </w:rPr>
        <w:t>eventA3H2</w:t>
      </w:r>
      <w:r w:rsidRPr="00F92F6B">
        <w:t xml:space="preserve">, </w:t>
      </w:r>
      <w:r w:rsidRPr="00F92F6B">
        <w:rPr>
          <w:i/>
          <w:iCs/>
        </w:rPr>
        <w:t>eventA4H1</w:t>
      </w:r>
      <w:r w:rsidRPr="00F92F6B">
        <w:t xml:space="preserve">, </w:t>
      </w:r>
      <w:r w:rsidRPr="00F92F6B">
        <w:rPr>
          <w:i/>
          <w:iCs/>
        </w:rPr>
        <w:t>eventA4H2</w:t>
      </w:r>
      <w:r w:rsidRPr="00F92F6B">
        <w:t xml:space="preserve">, </w:t>
      </w:r>
      <w:r w:rsidRPr="00F92F6B">
        <w:rPr>
          <w:i/>
          <w:iCs/>
        </w:rPr>
        <w:t>eventA5H1</w:t>
      </w:r>
      <w:r w:rsidRPr="00F92F6B">
        <w:t xml:space="preserve"> and </w:t>
      </w:r>
      <w:r w:rsidRPr="00F92F6B">
        <w:rPr>
          <w:i/>
          <w:iCs/>
        </w:rPr>
        <w:t>eventA5H2</w:t>
      </w:r>
      <w:r w:rsidRPr="00F92F6B">
        <w:t xml:space="preserve"> in TS 38.331 [12], commonly denoted as </w:t>
      </w:r>
      <w:proofErr w:type="spellStart"/>
      <w:r w:rsidRPr="00F92F6B">
        <w:rPr>
          <w:i/>
          <w:iCs/>
        </w:rPr>
        <w:t>eventAxHy</w:t>
      </w:r>
      <w:proofErr w:type="spellEnd"/>
      <w:r w:rsidRPr="00F92F6B">
        <w:t xml:space="preserve">). For the content of </w:t>
      </w:r>
      <w:proofErr w:type="spellStart"/>
      <w:r w:rsidRPr="00F92F6B">
        <w:rPr>
          <w:i/>
          <w:iCs/>
        </w:rPr>
        <w:t>eventAxHy</w:t>
      </w:r>
      <w:proofErr w:type="spellEnd"/>
      <w:r w:rsidRPr="00F92F6B">
        <w:t xml:space="preserve"> measurement report, the same rules as described above for </w:t>
      </w:r>
      <w:r w:rsidRPr="00F92F6B">
        <w:rPr>
          <w:i/>
          <w:iCs/>
        </w:rPr>
        <w:t>eventH1</w:t>
      </w:r>
      <w:r w:rsidRPr="00F92F6B">
        <w:t xml:space="preserve"> and </w:t>
      </w:r>
      <w:r w:rsidRPr="00F92F6B">
        <w:rPr>
          <w:i/>
          <w:iCs/>
        </w:rPr>
        <w:t>eventH2</w:t>
      </w:r>
      <w:r w:rsidRPr="00F92F6B">
        <w:t xml:space="preserve"> apply.</w:t>
      </w:r>
    </w:p>
    <w:p w14:paraId="00328BBC" w14:textId="683C72CA" w:rsidR="001C5D10" w:rsidRPr="00F92F6B" w:rsidRDefault="001C5D10" w:rsidP="001C5D10">
      <w:pPr>
        <w:pStyle w:val="Heading3"/>
      </w:pPr>
      <w:bookmarkStart w:id="2254" w:name="_Toc219281168"/>
      <w:bookmarkStart w:id="2255" w:name="_Toc20403384"/>
      <w:bookmarkStart w:id="2256" w:name="_Toc29372890"/>
      <w:bookmarkStart w:id="2257" w:name="_Toc37760854"/>
      <w:bookmarkStart w:id="2258" w:name="_Toc46499094"/>
      <w:bookmarkStart w:id="2259" w:name="_Toc52491407"/>
      <w:bookmarkStart w:id="2260" w:name="_Toc131026738"/>
      <w:r w:rsidRPr="00F92F6B">
        <w:t>16.18.4</w:t>
      </w:r>
      <w:r w:rsidRPr="00F92F6B">
        <w:tab/>
      </w:r>
      <w:r w:rsidR="00EB2DE8" w:rsidRPr="00F92F6B">
        <w:t>Altitude</w:t>
      </w:r>
      <w:r w:rsidRPr="00F92F6B">
        <w:t>-dependent Configurations for Aerial UE Communication</w:t>
      </w:r>
      <w:bookmarkEnd w:id="2254"/>
    </w:p>
    <w:p w14:paraId="2E2756E8" w14:textId="04875381" w:rsidR="001C5D10" w:rsidRPr="00F92F6B" w:rsidRDefault="001C5D10" w:rsidP="001C5D10">
      <w:r w:rsidRPr="00F92F6B">
        <w:t xml:space="preserve">An Aerial UE can be configured with multiple </w:t>
      </w:r>
      <w:r w:rsidR="00EB2DE8" w:rsidRPr="00F92F6B">
        <w:t>altitude</w:t>
      </w:r>
      <w:r w:rsidRPr="00F92F6B">
        <w:t xml:space="preserve">-dependent configurations, each of which is applied in its corresponding </w:t>
      </w:r>
      <w:r w:rsidR="00EB2DE8" w:rsidRPr="00F92F6B">
        <w:t xml:space="preserve">altitude </w:t>
      </w:r>
      <w:r w:rsidRPr="00F92F6B">
        <w:t xml:space="preserve">range. </w:t>
      </w:r>
      <w:r w:rsidR="00EB2DE8" w:rsidRPr="00F92F6B">
        <w:t>Altitude</w:t>
      </w:r>
      <w:r w:rsidRPr="00F92F6B">
        <w:t xml:space="preserve">-dependent configurations can be provided independently in measurement object (i.e. </w:t>
      </w:r>
      <w:r w:rsidRPr="00F92F6B">
        <w:rPr>
          <w:i/>
          <w:iCs/>
        </w:rPr>
        <w:t>SSB-</w:t>
      </w:r>
      <w:proofErr w:type="spellStart"/>
      <w:r w:rsidRPr="00F92F6B">
        <w:rPr>
          <w:i/>
          <w:iCs/>
        </w:rPr>
        <w:t>ToMeasureAltitudeBased</w:t>
      </w:r>
      <w:proofErr w:type="spellEnd"/>
      <w:r w:rsidRPr="00F92F6B">
        <w:t xml:space="preserve"> in TS 38.331 [12]) and an Aerial UE use</w:t>
      </w:r>
      <w:r w:rsidR="00EB2DE8" w:rsidRPr="00F92F6B">
        <w:t>s</w:t>
      </w:r>
      <w:r w:rsidRPr="00F92F6B">
        <w:t xml:space="preserve"> those when in RRC_CONNECTED.</w:t>
      </w:r>
      <w:r w:rsidR="00C54A93" w:rsidRPr="00F92F6B">
        <w:t xml:space="preserve"> Altitude-dependent measurement configurations can also be provided independently in SIB2 and/or SIB4 (i.e. </w:t>
      </w:r>
      <w:r w:rsidR="00C54A93" w:rsidRPr="00F92F6B">
        <w:rPr>
          <w:i/>
        </w:rPr>
        <w:t>SSB-</w:t>
      </w:r>
      <w:proofErr w:type="spellStart"/>
      <w:r w:rsidR="00C54A93" w:rsidRPr="00F92F6B">
        <w:rPr>
          <w:i/>
        </w:rPr>
        <w:t>ToMeasureAltitudeBased</w:t>
      </w:r>
      <w:proofErr w:type="spellEnd"/>
      <w:r w:rsidR="00C54A93" w:rsidRPr="00F92F6B">
        <w:t xml:space="preserve"> in TS 38.331 [12]) and an Aerial UE uses those when in RRC_IDLE or RRC_INACTIVE.</w:t>
      </w:r>
    </w:p>
    <w:p w14:paraId="363DD12F" w14:textId="0CE725E5" w:rsidR="001C5D10" w:rsidRPr="00F92F6B" w:rsidRDefault="001C5D10" w:rsidP="001C5D10">
      <w:pPr>
        <w:pStyle w:val="Heading3"/>
      </w:pPr>
      <w:bookmarkStart w:id="2261" w:name="_Toc219281169"/>
      <w:r w:rsidRPr="00F92F6B">
        <w:t>16.18.5</w:t>
      </w:r>
      <w:r w:rsidRPr="00F92F6B">
        <w:tab/>
        <w:t>Interference Detection and Mitigation for Aerial UE Communication</w:t>
      </w:r>
      <w:bookmarkEnd w:id="2255"/>
      <w:bookmarkEnd w:id="2256"/>
      <w:bookmarkEnd w:id="2257"/>
      <w:bookmarkEnd w:id="2258"/>
      <w:bookmarkEnd w:id="2259"/>
      <w:bookmarkEnd w:id="2260"/>
      <w:bookmarkEnd w:id="2261"/>
    </w:p>
    <w:p w14:paraId="7C8EC433" w14:textId="5FB6FD38" w:rsidR="001C5D10" w:rsidRPr="00F92F6B" w:rsidRDefault="001C5D10" w:rsidP="001C5D10">
      <w:r w:rsidRPr="00F92F6B">
        <w:t xml:space="preserve">For interference detection, an Aerial UE can be configured with RRM event A3, A4, A5 or </w:t>
      </w:r>
      <w:proofErr w:type="spellStart"/>
      <w:r w:rsidRPr="00F92F6B">
        <w:t>AxHy</w:t>
      </w:r>
      <w:proofErr w:type="spellEnd"/>
      <w:r w:rsidRPr="00F92F6B">
        <w:t xml:space="preserve"> that triggers measurement report when individual (per cell) RSRP</w:t>
      </w:r>
      <w:r w:rsidR="00EB2DE8" w:rsidRPr="00F92F6B">
        <w:t>/RSRQ/SINR</w:t>
      </w:r>
      <w:r w:rsidRPr="00F92F6B">
        <w:t xml:space="preserve"> values </w:t>
      </w:r>
      <w:r w:rsidR="00EB2DE8" w:rsidRPr="00F92F6B">
        <w:t>(for events A3, A4, A5) or RSRP/RSRQ/SINR and measured Aerial UE</w:t>
      </w:r>
      <w:r w:rsidR="000952C6" w:rsidRPr="00F92F6B">
        <w:t>'</w:t>
      </w:r>
      <w:r w:rsidR="00EB2DE8" w:rsidRPr="00F92F6B">
        <w:t xml:space="preserve">s altitude (for events </w:t>
      </w:r>
      <w:proofErr w:type="spellStart"/>
      <w:r w:rsidR="00EB2DE8" w:rsidRPr="00F92F6B">
        <w:t>AxHy</w:t>
      </w:r>
      <w:proofErr w:type="spellEnd"/>
      <w:r w:rsidR="00EB2DE8" w:rsidRPr="00F92F6B">
        <w:t xml:space="preserve">) </w:t>
      </w:r>
      <w:r w:rsidRPr="00F92F6B">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proofErr w:type="spellStart"/>
      <w:r w:rsidRPr="00F92F6B">
        <w:rPr>
          <w:i/>
          <w:iCs/>
        </w:rPr>
        <w:t>reportOnLeave</w:t>
      </w:r>
      <w:proofErr w:type="spellEnd"/>
      <w:r w:rsidRPr="00F92F6B">
        <w:t xml:space="preserve"> is configured (see TS 38.331 [12] for details).</w:t>
      </w:r>
    </w:p>
    <w:p w14:paraId="0C09C75A" w14:textId="4A5CE3D3" w:rsidR="001C5D10" w:rsidRPr="00F92F6B" w:rsidRDefault="001C5D10" w:rsidP="001C5D10">
      <w:pPr>
        <w:pStyle w:val="Heading3"/>
      </w:pPr>
      <w:bookmarkStart w:id="2262" w:name="_Toc29372891"/>
      <w:bookmarkStart w:id="2263" w:name="_Toc37760855"/>
      <w:bookmarkStart w:id="2264" w:name="_Toc131026739"/>
      <w:bookmarkStart w:id="2265" w:name="_Toc20403385"/>
      <w:bookmarkStart w:id="2266" w:name="_Toc52491408"/>
      <w:bookmarkStart w:id="2267" w:name="_Toc46499095"/>
      <w:bookmarkStart w:id="2268" w:name="_Toc219281170"/>
      <w:r w:rsidRPr="00F92F6B">
        <w:t>16.18.6</w:t>
      </w:r>
      <w:r w:rsidRPr="00F92F6B">
        <w:tab/>
        <w:t>Flight Path Information Reporting</w:t>
      </w:r>
      <w:bookmarkEnd w:id="2262"/>
      <w:bookmarkEnd w:id="2263"/>
      <w:bookmarkEnd w:id="2264"/>
      <w:bookmarkEnd w:id="2265"/>
      <w:bookmarkEnd w:id="2266"/>
      <w:bookmarkEnd w:id="2267"/>
      <w:r w:rsidRPr="00F92F6B">
        <w:t xml:space="preserve"> for Aerial UE Communication</w:t>
      </w:r>
      <w:bookmarkEnd w:id="2268"/>
    </w:p>
    <w:p w14:paraId="17443EB6" w14:textId="6D2DE943" w:rsidR="00EB2DE8" w:rsidRPr="00F92F6B" w:rsidRDefault="001C5D10" w:rsidP="001C5D10">
      <w:r w:rsidRPr="00F92F6B">
        <w:t xml:space="preserve">NG-RAN can request the Aerial UE to report flight path information </w:t>
      </w:r>
      <w:r w:rsidR="00EB2DE8" w:rsidRPr="00F92F6B">
        <w:t xml:space="preserve">based on the indication from the Aerial UE that flight path information is available or without such indication from the Aerial UE. Flight path information consists </w:t>
      </w:r>
      <w:r w:rsidRPr="00F92F6B">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F92F6B" w:rsidRDefault="001C5D10" w:rsidP="001C5D10">
      <w:r w:rsidRPr="00F92F6B">
        <w:t xml:space="preserve">The flight path information can be also provided by the source </w:t>
      </w:r>
      <w:proofErr w:type="spellStart"/>
      <w:r w:rsidRPr="00F92F6B">
        <w:t>gNB</w:t>
      </w:r>
      <w:proofErr w:type="spellEnd"/>
      <w:r w:rsidRPr="00F92F6B">
        <w:t xml:space="preserve"> to the target </w:t>
      </w:r>
      <w:proofErr w:type="spellStart"/>
      <w:r w:rsidRPr="00F92F6B">
        <w:t>gNB</w:t>
      </w:r>
      <w:proofErr w:type="spellEnd"/>
      <w:r w:rsidRPr="00F92F6B">
        <w:t xml:space="preserve"> during handover. If configured by the NG-RAN and if the associated distance- or time-based condition (see </w:t>
      </w:r>
      <w:proofErr w:type="spellStart"/>
      <w:r w:rsidRPr="00F92F6B">
        <w:rPr>
          <w:i/>
          <w:iCs/>
        </w:rPr>
        <w:t>flightPathUpdateDistanceThr</w:t>
      </w:r>
      <w:proofErr w:type="spellEnd"/>
      <w:r w:rsidRPr="00F92F6B">
        <w:t xml:space="preserve"> and </w:t>
      </w:r>
      <w:proofErr w:type="spellStart"/>
      <w:r w:rsidRPr="00F92F6B">
        <w:rPr>
          <w:i/>
          <w:iCs/>
        </w:rPr>
        <w:t>flightPathUpdateTimeThr</w:t>
      </w:r>
      <w:proofErr w:type="spellEnd"/>
      <w:r w:rsidRPr="00F92F6B">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F92F6B" w:rsidRDefault="001C5D10" w:rsidP="001C5D10">
      <w:pPr>
        <w:pStyle w:val="Heading3"/>
      </w:pPr>
      <w:bookmarkStart w:id="2269" w:name="_Toc29372892"/>
      <w:bookmarkStart w:id="2270" w:name="_Toc37760856"/>
      <w:bookmarkStart w:id="2271" w:name="_Toc20403386"/>
      <w:bookmarkStart w:id="2272" w:name="_Toc46499096"/>
      <w:bookmarkStart w:id="2273" w:name="_Toc131026740"/>
      <w:bookmarkStart w:id="2274" w:name="_Toc52491409"/>
      <w:bookmarkStart w:id="2275" w:name="_Toc219281171"/>
      <w:r w:rsidRPr="00F92F6B">
        <w:t>16.18.7</w:t>
      </w:r>
      <w:r w:rsidRPr="00F92F6B">
        <w:tab/>
        <w:t>Location Reporting for Aerial UE Communication</w:t>
      </w:r>
      <w:bookmarkEnd w:id="2269"/>
      <w:bookmarkEnd w:id="2270"/>
      <w:bookmarkEnd w:id="2271"/>
      <w:bookmarkEnd w:id="2272"/>
      <w:bookmarkEnd w:id="2273"/>
      <w:bookmarkEnd w:id="2274"/>
      <w:bookmarkEnd w:id="2275"/>
    </w:p>
    <w:p w14:paraId="1AEF4A41" w14:textId="155A9C10" w:rsidR="001C5D10" w:rsidRPr="00F92F6B" w:rsidRDefault="001C5D10" w:rsidP="001C5D10">
      <w:r w:rsidRPr="00F92F6B">
        <w:t xml:space="preserve">Location information for Aerial UE communication can include horizontal and vertical speed if configured. Location information can be included in RRM report and in </w:t>
      </w:r>
      <w:r w:rsidR="00EB2DE8" w:rsidRPr="00F92F6B">
        <w:t>altitude</w:t>
      </w:r>
      <w:r w:rsidRPr="00F92F6B">
        <w:t>-based reporting (as described in 16.18.3).</w:t>
      </w:r>
    </w:p>
    <w:p w14:paraId="69005EC7" w14:textId="3EFB4EFE" w:rsidR="001C5D10" w:rsidRPr="00F92F6B" w:rsidRDefault="001C5D10" w:rsidP="001C5D10">
      <w:pPr>
        <w:pStyle w:val="Heading3"/>
      </w:pPr>
      <w:bookmarkStart w:id="2276" w:name="_Toc219281172"/>
      <w:r w:rsidRPr="00F92F6B">
        <w:t>16.18.8</w:t>
      </w:r>
      <w:r w:rsidRPr="00F92F6B">
        <w:tab/>
        <w:t>BRID and DAA Support via A2X Communication</w:t>
      </w:r>
      <w:bookmarkEnd w:id="2276"/>
    </w:p>
    <w:p w14:paraId="4C1EDC73" w14:textId="2CC4922B" w:rsidR="00EB2DE8" w:rsidRPr="00F92F6B" w:rsidRDefault="001C5D10" w:rsidP="001C5D10">
      <w:r w:rsidRPr="00F92F6B">
        <w:t>The Aerial UE supports A2X communication</w:t>
      </w:r>
      <w:r w:rsidR="00EB2DE8" w:rsidRPr="00F92F6B">
        <w:t>, as defined in 3.2.</w:t>
      </w:r>
      <w:r w:rsidRPr="00F92F6B">
        <w:t xml:space="preserve"> </w:t>
      </w:r>
      <w:r w:rsidR="00EB2DE8" w:rsidRPr="00F92F6B">
        <w:t xml:space="preserve">BRID relies on broadcasting while </w:t>
      </w:r>
      <w:r w:rsidRPr="00F92F6B">
        <w:t xml:space="preserve">DAA can be provided </w:t>
      </w:r>
      <w:r w:rsidR="00EB2DE8" w:rsidRPr="00F92F6B">
        <w:t xml:space="preserve">either </w:t>
      </w:r>
      <w:r w:rsidRPr="00F92F6B">
        <w:t xml:space="preserve">via unicast </w:t>
      </w:r>
      <w:r w:rsidR="00EB2DE8" w:rsidRPr="00F92F6B">
        <w:t xml:space="preserve">or broadcast </w:t>
      </w:r>
      <w:r w:rsidRPr="00F92F6B">
        <w:t xml:space="preserve">transmissions in NR </w:t>
      </w:r>
      <w:proofErr w:type="spellStart"/>
      <w:r w:rsidRPr="00F92F6B">
        <w:t>sidelink</w:t>
      </w:r>
      <w:proofErr w:type="spellEnd"/>
      <w:r w:rsidRPr="00F92F6B">
        <w:t xml:space="preserve">. BRID and DAA message transmission is supported in both in-coverage and out-of-coverage scenarios and relies on UE autonomous resource selection for NR </w:t>
      </w:r>
      <w:proofErr w:type="spellStart"/>
      <w:r w:rsidRPr="00F92F6B">
        <w:t>sidelink</w:t>
      </w:r>
      <w:proofErr w:type="spellEnd"/>
      <w:r w:rsidRPr="00F92F6B">
        <w:t xml:space="preserve"> communication.</w:t>
      </w:r>
    </w:p>
    <w:p w14:paraId="5B224B56" w14:textId="6A55DC95" w:rsidR="001C5D10" w:rsidRPr="00F92F6B" w:rsidRDefault="001C5D10" w:rsidP="001C5D10">
      <w:r w:rsidRPr="00F92F6B">
        <w:t xml:space="preserve">BRID and DAA follow the QoS framework defined for NR </w:t>
      </w:r>
      <w:proofErr w:type="spellStart"/>
      <w:r w:rsidRPr="00F92F6B">
        <w:t>sidelink</w:t>
      </w:r>
      <w:proofErr w:type="spellEnd"/>
      <w:r w:rsidRPr="00F92F6B">
        <w:t xml:space="preserve"> and dedicated A2X PQI values are </w:t>
      </w:r>
      <w:r w:rsidR="00D371A6" w:rsidRPr="00F92F6B">
        <w:t xml:space="preserve">specified </w:t>
      </w:r>
      <w:r w:rsidRPr="00F92F6B">
        <w:t>in table 6.2.4.1-1 of TS 23.256 [</w:t>
      </w:r>
      <w:r w:rsidR="00CB549A" w:rsidRPr="00F92F6B">
        <w:t>60</w:t>
      </w:r>
      <w:r w:rsidRPr="00F92F6B">
        <w:t>]. The NG-RAN can configure separate SL Tx resource pool</w:t>
      </w:r>
      <w:r w:rsidR="00D371A6" w:rsidRPr="00F92F6B">
        <w:t>(s)</w:t>
      </w:r>
      <w:r w:rsidRPr="00F92F6B">
        <w:t xml:space="preserve"> for BRID and</w:t>
      </w:r>
      <w:r w:rsidR="00D371A6" w:rsidRPr="00F92F6B">
        <w:t>/or</w:t>
      </w:r>
      <w:r w:rsidRPr="00F92F6B">
        <w:t xml:space="preserve"> DAA</w:t>
      </w:r>
      <w:r w:rsidR="00D371A6" w:rsidRPr="00F92F6B">
        <w:t>.</w:t>
      </w:r>
      <w:r w:rsidR="00EB2DE8" w:rsidRPr="00F92F6B">
        <w:t xml:space="preserve"> </w:t>
      </w:r>
      <w:r w:rsidR="00D371A6" w:rsidRPr="00F92F6B">
        <w:t>T</w:t>
      </w:r>
      <w:r w:rsidR="00EB2DE8" w:rsidRPr="00F92F6B">
        <w:t>he procedure for</w:t>
      </w:r>
      <w:r w:rsidRPr="00F92F6B">
        <w:t xml:space="preserve"> SL Tx pool selection for A2X is described in TS 38.321 [6], clause 5.22.</w:t>
      </w:r>
    </w:p>
    <w:p w14:paraId="30585105" w14:textId="0571D3A6" w:rsidR="00C54A93" w:rsidRPr="00F92F6B" w:rsidRDefault="00C54A93" w:rsidP="00C54A93">
      <w:pPr>
        <w:pStyle w:val="Heading3"/>
      </w:pPr>
      <w:bookmarkStart w:id="2277" w:name="_Toc219281173"/>
      <w:r w:rsidRPr="00F92F6B">
        <w:rPr>
          <w:rFonts w:hint="eastAsia"/>
        </w:rPr>
        <w:t>16.18.</w:t>
      </w:r>
      <w:r w:rsidRPr="00F92F6B">
        <w:t>9</w:t>
      </w:r>
      <w:r w:rsidRPr="00F92F6B">
        <w:tab/>
        <w:t xml:space="preserve">Altitude-based </w:t>
      </w:r>
      <w:r w:rsidRPr="00F92F6B">
        <w:rPr>
          <w:rFonts w:hint="eastAsia"/>
        </w:rPr>
        <w:t>CHO</w:t>
      </w:r>
      <w:r w:rsidRPr="00F92F6B">
        <w:t xml:space="preserve"> for Aerial UE Communication</w:t>
      </w:r>
      <w:bookmarkEnd w:id="2277"/>
    </w:p>
    <w:p w14:paraId="4728F1E6" w14:textId="145916A0" w:rsidR="00C54A93" w:rsidRPr="00F92F6B" w:rsidRDefault="00C54A93" w:rsidP="00C54A93">
      <w:r w:rsidRPr="00F92F6B">
        <w:rPr>
          <w:rFonts w:hint="eastAsia"/>
        </w:rPr>
        <w:t>An</w:t>
      </w:r>
      <w:r w:rsidRPr="00F92F6B">
        <w:t xml:space="preserve"> Aerial UE can be configured to trigger </w:t>
      </w:r>
      <w:r w:rsidRPr="00F92F6B">
        <w:rPr>
          <w:rFonts w:hint="eastAsia"/>
        </w:rPr>
        <w:t>CHO execution</w:t>
      </w:r>
      <w:r w:rsidRPr="00F92F6B">
        <w:t xml:space="preserve"> only when both an altitude-dependent condition and an RSRP/RSRQ/SINR-based condition are met (i.e., </w:t>
      </w:r>
      <w:r w:rsidRPr="00F92F6B">
        <w:rPr>
          <w:rFonts w:hint="eastAsia"/>
          <w:i/>
        </w:rPr>
        <w:t>cond</w:t>
      </w:r>
      <w:r w:rsidRPr="00F92F6B">
        <w:rPr>
          <w:rFonts w:hint="eastAsia"/>
          <w:i/>
          <w:iCs/>
        </w:rPr>
        <w:t>E</w:t>
      </w:r>
      <w:r w:rsidRPr="00F92F6B">
        <w:rPr>
          <w:i/>
          <w:iCs/>
        </w:rPr>
        <w:t>ventA3H1</w:t>
      </w:r>
      <w:r w:rsidRPr="00F92F6B">
        <w:t xml:space="preserve">, </w:t>
      </w:r>
      <w:r w:rsidRPr="00F92F6B">
        <w:rPr>
          <w:rFonts w:hint="eastAsia"/>
          <w:i/>
          <w:iCs/>
        </w:rPr>
        <w:t>condE</w:t>
      </w:r>
      <w:r w:rsidRPr="00F92F6B">
        <w:rPr>
          <w:i/>
          <w:iCs/>
        </w:rPr>
        <w:t>ventA3H2</w:t>
      </w:r>
      <w:r w:rsidRPr="00F92F6B">
        <w:t xml:space="preserve">, </w:t>
      </w:r>
      <w:r w:rsidRPr="00F92F6B">
        <w:rPr>
          <w:rFonts w:hint="eastAsia"/>
          <w:i/>
          <w:iCs/>
        </w:rPr>
        <w:t>condE</w:t>
      </w:r>
      <w:r w:rsidRPr="00F92F6B">
        <w:rPr>
          <w:i/>
          <w:iCs/>
        </w:rPr>
        <w:t>ventA5H1</w:t>
      </w:r>
      <w:r w:rsidRPr="00F92F6B">
        <w:t xml:space="preserve"> and </w:t>
      </w:r>
      <w:r w:rsidRPr="00F92F6B">
        <w:rPr>
          <w:rFonts w:hint="eastAsia"/>
          <w:i/>
        </w:rPr>
        <w:t>cond</w:t>
      </w:r>
      <w:r w:rsidRPr="00F92F6B">
        <w:rPr>
          <w:rFonts w:hint="eastAsia"/>
          <w:i/>
          <w:iCs/>
        </w:rPr>
        <w:t>E</w:t>
      </w:r>
      <w:r w:rsidRPr="00F92F6B">
        <w:rPr>
          <w:i/>
          <w:iCs/>
        </w:rPr>
        <w:t>ventA5H2</w:t>
      </w:r>
      <w:r w:rsidRPr="00F92F6B">
        <w:t xml:space="preserve"> in TS 38.331 [12], commonly denoted as </w:t>
      </w:r>
      <w:proofErr w:type="spellStart"/>
      <w:r w:rsidRPr="00F92F6B">
        <w:rPr>
          <w:rFonts w:hint="eastAsia"/>
          <w:i/>
          <w:iCs/>
        </w:rPr>
        <w:t>condE</w:t>
      </w:r>
      <w:r w:rsidRPr="00F92F6B">
        <w:rPr>
          <w:i/>
          <w:iCs/>
        </w:rPr>
        <w:t>ventAxHy</w:t>
      </w:r>
      <w:proofErr w:type="spellEnd"/>
      <w:r w:rsidRPr="00F92F6B">
        <w:t>).</w:t>
      </w:r>
    </w:p>
    <w:p w14:paraId="08D4F088" w14:textId="7D27F10C" w:rsidR="00C54A93" w:rsidRPr="00F92F6B" w:rsidRDefault="00C54A93" w:rsidP="00C54A93">
      <w:pPr>
        <w:pStyle w:val="Heading3"/>
        <w:rPr>
          <w:rFonts w:eastAsiaTheme="minorEastAsia"/>
        </w:rPr>
      </w:pPr>
      <w:bookmarkStart w:id="2278" w:name="_Toc219281174"/>
      <w:r w:rsidRPr="00F92F6B">
        <w:rPr>
          <w:rFonts w:hint="eastAsia"/>
        </w:rPr>
        <w:t>16.18.</w:t>
      </w:r>
      <w:r w:rsidRPr="00F92F6B">
        <w:t>10</w:t>
      </w:r>
      <w:r w:rsidRPr="00F92F6B">
        <w:tab/>
      </w:r>
      <w:r w:rsidRPr="00F92F6B">
        <w:rPr>
          <w:rFonts w:hint="eastAsia"/>
        </w:rPr>
        <w:t xml:space="preserve">UAV </w:t>
      </w:r>
      <w:r w:rsidRPr="00F92F6B">
        <w:t>prioritize</w:t>
      </w:r>
      <w:r w:rsidRPr="00F92F6B">
        <w:rPr>
          <w:rFonts w:hint="eastAsia"/>
        </w:rPr>
        <w:t xml:space="preserve">d frequency </w:t>
      </w:r>
      <w:r w:rsidRPr="00F92F6B">
        <w:t>for Aerial UE cell reselection</w:t>
      </w:r>
      <w:bookmarkEnd w:id="2278"/>
    </w:p>
    <w:p w14:paraId="1D03A832" w14:textId="19287449" w:rsidR="00C54A93" w:rsidRPr="00F92F6B" w:rsidRDefault="00C54A93" w:rsidP="001C5D10">
      <w:pPr>
        <w:rPr>
          <w:rFonts w:eastAsiaTheme="minorEastAsia"/>
        </w:rPr>
      </w:pPr>
      <w:r w:rsidRPr="00F92F6B">
        <w:rPr>
          <w:rFonts w:eastAsiaTheme="minorEastAsia"/>
        </w:rPr>
        <w:t>UAV prioritized</w:t>
      </w:r>
      <w:r w:rsidRPr="00F92F6B" w:rsidDel="004D3499">
        <w:rPr>
          <w:rFonts w:eastAsiaTheme="minorEastAsia"/>
        </w:rPr>
        <w:t xml:space="preserve"> </w:t>
      </w:r>
      <w:r w:rsidRPr="00F92F6B">
        <w:rPr>
          <w:rFonts w:eastAsiaTheme="minorEastAsia"/>
        </w:rPr>
        <w:t>frequency can be indicated via SIB2 and/or SIB4, an Aerial UE may consider the cell reselection priority of the UAV</w:t>
      </w:r>
      <w:r w:rsidRPr="00F92F6B">
        <w:t xml:space="preserve"> </w:t>
      </w:r>
      <w:r w:rsidRPr="00F92F6B">
        <w:rPr>
          <w:rFonts w:eastAsiaTheme="minorEastAsia"/>
        </w:rPr>
        <w:t>prioritized frequency is higher than other frequencies. Optionally, an altitude range can be configured by network, and the Aerial UE may only consider the cell reselection priority of the UAV prioritized frequency is higher than other frequencies when it is within this altitude range.</w:t>
      </w:r>
    </w:p>
    <w:p w14:paraId="2F0D02B6" w14:textId="336F1B37" w:rsidR="00F4552B" w:rsidRPr="00F92F6B" w:rsidRDefault="00F4552B" w:rsidP="00F4552B">
      <w:pPr>
        <w:pStyle w:val="Heading3"/>
      </w:pPr>
      <w:bookmarkStart w:id="2279" w:name="_Toc219281175"/>
      <w:r w:rsidRPr="00F92F6B">
        <w:t>16.18.</w:t>
      </w:r>
      <w:r w:rsidRPr="00F92F6B">
        <w:rPr>
          <w:rFonts w:eastAsia="SimSun"/>
        </w:rPr>
        <w:t>11</w:t>
      </w:r>
      <w:r w:rsidRPr="00F92F6B">
        <w:tab/>
      </w:r>
      <w:r w:rsidRPr="00F92F6B">
        <w:rPr>
          <w:rFonts w:eastAsia="SimSun" w:hint="eastAsia"/>
        </w:rPr>
        <w:t>F</w:t>
      </w:r>
      <w:r w:rsidRPr="00F92F6B">
        <w:t xml:space="preserve">light </w:t>
      </w:r>
      <w:r w:rsidRPr="00F92F6B">
        <w:rPr>
          <w:rFonts w:eastAsia="SimSun" w:hint="eastAsia"/>
        </w:rPr>
        <w:t>In</w:t>
      </w:r>
      <w:r w:rsidRPr="00F92F6B">
        <w:t xml:space="preserve">formation </w:t>
      </w:r>
      <w:r w:rsidRPr="00F92F6B">
        <w:rPr>
          <w:rFonts w:eastAsia="SimSun" w:hint="eastAsia"/>
        </w:rPr>
        <w:t>R</w:t>
      </w:r>
      <w:r w:rsidRPr="00F92F6B">
        <w:t xml:space="preserve">eporting for </w:t>
      </w:r>
      <w:r w:rsidRPr="00F92F6B">
        <w:rPr>
          <w:rFonts w:eastAsia="SimSun" w:hint="eastAsia"/>
        </w:rPr>
        <w:t>A</w:t>
      </w:r>
      <w:r w:rsidRPr="00F92F6B">
        <w:t>erial UE</w:t>
      </w:r>
      <w:bookmarkEnd w:id="2279"/>
    </w:p>
    <w:p w14:paraId="212DC1D5" w14:textId="5990AD84" w:rsidR="00F4552B" w:rsidRPr="00F92F6B" w:rsidRDefault="00F4552B" w:rsidP="00F4552B">
      <w:r w:rsidRPr="00F92F6B">
        <w:t xml:space="preserve">Core </w:t>
      </w:r>
      <w:r w:rsidRPr="00F92F6B">
        <w:rPr>
          <w:rFonts w:eastAsia="SimSun" w:hint="eastAsia"/>
        </w:rPr>
        <w:t>n</w:t>
      </w:r>
      <w:r w:rsidRPr="00F92F6B">
        <w:t>etwork can instruct</w:t>
      </w:r>
      <w:r w:rsidRPr="00F92F6B" w:rsidDel="00081931">
        <w:t xml:space="preserve"> </w:t>
      </w:r>
      <w:r w:rsidRPr="00F92F6B">
        <w:rPr>
          <w:rFonts w:eastAsiaTheme="minorEastAsia" w:hint="eastAsia"/>
          <w:lang w:eastAsia="ko-KR"/>
        </w:rPr>
        <w:t xml:space="preserve">a </w:t>
      </w:r>
      <w:proofErr w:type="spellStart"/>
      <w:r w:rsidRPr="00F92F6B">
        <w:rPr>
          <w:rFonts w:eastAsiaTheme="minorEastAsia"/>
          <w:lang w:eastAsia="ko-KR"/>
        </w:rPr>
        <w:t>gNB</w:t>
      </w:r>
      <w:proofErr w:type="spellEnd"/>
      <w:r w:rsidRPr="00F92F6B">
        <w:t xml:space="preserve"> to perform </w:t>
      </w:r>
      <w:r w:rsidRPr="00F92F6B">
        <w:rPr>
          <w:rFonts w:eastAsia="SimSun" w:hint="eastAsia"/>
        </w:rPr>
        <w:t>f</w:t>
      </w:r>
      <w:r w:rsidRPr="00F92F6B">
        <w:t xml:space="preserve">light information reporting for </w:t>
      </w:r>
      <w:r w:rsidRPr="00F92F6B">
        <w:rPr>
          <w:rFonts w:eastAsiaTheme="minorEastAsia" w:hint="eastAsia"/>
          <w:lang w:eastAsia="ko-KR"/>
        </w:rPr>
        <w:t>an A</w:t>
      </w:r>
      <w:r w:rsidRPr="00F92F6B">
        <w:t xml:space="preserve">erial UE by providing altitude reporting thresholds and </w:t>
      </w:r>
      <w:r w:rsidRPr="00F92F6B">
        <w:rPr>
          <w:rFonts w:eastAsia="SimSun" w:hint="eastAsia"/>
        </w:rPr>
        <w:t>optionally</w:t>
      </w:r>
      <w:r w:rsidRPr="00F92F6B">
        <w:t xml:space="preserve"> reporting periodicity as specified in TS 23.256</w:t>
      </w:r>
      <w:r w:rsidR="00852351" w:rsidRPr="00F92F6B">
        <w:t xml:space="preserve"> </w:t>
      </w:r>
      <w:r w:rsidRPr="00F92F6B">
        <w:t>[60], clause 5.16.</w:t>
      </w:r>
    </w:p>
    <w:p w14:paraId="7371C751" w14:textId="77777777" w:rsidR="00F4552B" w:rsidRPr="00F92F6B" w:rsidRDefault="00F4552B" w:rsidP="00F4552B">
      <w:pPr>
        <w:rPr>
          <w:rFonts w:eastAsia="SimSun"/>
        </w:rPr>
      </w:pPr>
      <w:r w:rsidRPr="00F92F6B">
        <w:rPr>
          <w:rFonts w:eastAsiaTheme="minorEastAsia" w:hint="eastAsia"/>
          <w:lang w:eastAsia="ko-KR"/>
        </w:rPr>
        <w:t xml:space="preserve">The </w:t>
      </w:r>
      <w:proofErr w:type="spellStart"/>
      <w:r w:rsidRPr="00F92F6B">
        <w:rPr>
          <w:rFonts w:eastAsiaTheme="minorEastAsia"/>
          <w:lang w:eastAsia="ko-KR"/>
        </w:rPr>
        <w:t>gNB</w:t>
      </w:r>
      <w:proofErr w:type="spellEnd"/>
      <w:r w:rsidRPr="00F92F6B">
        <w:t xml:space="preserve"> should report the Aerial UE flight information and corresponding time stamp when the </w:t>
      </w:r>
      <w:proofErr w:type="spellStart"/>
      <w:r w:rsidRPr="00F92F6B">
        <w:rPr>
          <w:rFonts w:eastAsiaTheme="minorEastAsia"/>
          <w:lang w:eastAsia="ko-KR"/>
        </w:rPr>
        <w:t>gNB</w:t>
      </w:r>
      <w:proofErr w:type="spellEnd"/>
      <w:r w:rsidRPr="00F92F6B">
        <w:t xml:space="preserve"> receives such information from the Aerial UE.</w:t>
      </w:r>
    </w:p>
    <w:p w14:paraId="5ADCC660" w14:textId="5922C303" w:rsidR="00F4552B" w:rsidRPr="00F92F6B" w:rsidRDefault="00F4552B" w:rsidP="001C5D10">
      <w:pPr>
        <w:rPr>
          <w:rFonts w:eastAsia="SimSun"/>
        </w:rPr>
      </w:pPr>
      <w:r w:rsidRPr="00F92F6B">
        <w:t>Core Network can also instruct</w:t>
      </w:r>
      <w:r w:rsidRPr="00F92F6B" w:rsidDel="00081931">
        <w:t xml:space="preserve"> </w:t>
      </w:r>
      <w:r w:rsidRPr="00F92F6B">
        <w:rPr>
          <w:rFonts w:eastAsiaTheme="minorEastAsia" w:hint="eastAsia"/>
          <w:lang w:eastAsia="ko-KR"/>
        </w:rPr>
        <w:t xml:space="preserve">the </w:t>
      </w:r>
      <w:proofErr w:type="spellStart"/>
      <w:r w:rsidRPr="00F92F6B">
        <w:rPr>
          <w:rFonts w:eastAsiaTheme="minorEastAsia"/>
          <w:lang w:eastAsia="ko-KR"/>
        </w:rPr>
        <w:t>gNB</w:t>
      </w:r>
      <w:proofErr w:type="spellEnd"/>
      <w:r w:rsidRPr="00F92F6B">
        <w:t xml:space="preserve"> to stop perform</w:t>
      </w:r>
      <w:r w:rsidRPr="00F92F6B">
        <w:rPr>
          <w:rFonts w:eastAsiaTheme="minorEastAsia" w:hint="eastAsia"/>
          <w:lang w:eastAsia="ko-KR"/>
        </w:rPr>
        <w:t>ing</w:t>
      </w:r>
      <w:r w:rsidRPr="00F92F6B">
        <w:t xml:space="preserve"> the </w:t>
      </w:r>
      <w:r w:rsidRPr="00F92F6B">
        <w:rPr>
          <w:rFonts w:eastAsia="SimSun" w:hint="eastAsia"/>
        </w:rPr>
        <w:t>f</w:t>
      </w:r>
      <w:r w:rsidRPr="00F92F6B">
        <w:t xml:space="preserve">light information reporting for </w:t>
      </w:r>
      <w:r w:rsidRPr="00F92F6B">
        <w:rPr>
          <w:rFonts w:eastAsiaTheme="minorEastAsia" w:hint="eastAsia"/>
          <w:lang w:eastAsia="ko-KR"/>
        </w:rPr>
        <w:t>the A</w:t>
      </w:r>
      <w:r w:rsidRPr="00F92F6B">
        <w:t xml:space="preserve">erial UE. The </w:t>
      </w:r>
      <w:proofErr w:type="spellStart"/>
      <w:r w:rsidRPr="00F92F6B">
        <w:t>gNB</w:t>
      </w:r>
      <w:proofErr w:type="spellEnd"/>
      <w:r w:rsidRPr="00F92F6B">
        <w:t xml:space="preserve"> can also indicate to </w:t>
      </w:r>
      <w:r w:rsidRPr="00F92F6B">
        <w:rPr>
          <w:rFonts w:eastAsia="SimSun" w:hint="eastAsia"/>
        </w:rPr>
        <w:t>t</w:t>
      </w:r>
      <w:r w:rsidRPr="00F92F6B">
        <w:rPr>
          <w:rFonts w:eastAsiaTheme="minorEastAsia" w:hint="eastAsia"/>
          <w:lang w:eastAsia="ko-KR"/>
        </w:rPr>
        <w:t xml:space="preserve">he </w:t>
      </w:r>
      <w:r w:rsidRPr="00F92F6B">
        <w:t xml:space="preserve">Core </w:t>
      </w:r>
      <w:r w:rsidRPr="00F92F6B">
        <w:rPr>
          <w:rFonts w:eastAsia="SimSun" w:hint="eastAsia"/>
        </w:rPr>
        <w:t>n</w:t>
      </w:r>
      <w:r w:rsidRPr="00F92F6B">
        <w:t xml:space="preserve">etwork </w:t>
      </w:r>
      <w:r w:rsidRPr="00F92F6B">
        <w:rPr>
          <w:rFonts w:eastAsia="SimSun" w:hint="eastAsia"/>
        </w:rPr>
        <w:t>that an ongoing</w:t>
      </w:r>
      <w:r w:rsidRPr="00F92F6B">
        <w:t xml:space="preserve"> </w:t>
      </w:r>
      <w:r w:rsidRPr="00F92F6B">
        <w:rPr>
          <w:rFonts w:eastAsia="SimSun" w:hint="eastAsia"/>
        </w:rPr>
        <w:t>f</w:t>
      </w:r>
      <w:r w:rsidRPr="00F92F6B">
        <w:t xml:space="preserve">light information reporting is </w:t>
      </w:r>
      <w:r w:rsidRPr="00F92F6B">
        <w:rPr>
          <w:rFonts w:eastAsia="SimSun" w:hint="eastAsia"/>
        </w:rPr>
        <w:t>failed</w:t>
      </w:r>
      <w:r w:rsidRPr="00F92F6B">
        <w:t>.</w:t>
      </w:r>
    </w:p>
    <w:p w14:paraId="2C1555AE" w14:textId="6F7FC8F0" w:rsidR="00BB4EFC" w:rsidRPr="00F92F6B" w:rsidRDefault="00BB4EFC" w:rsidP="00BB4EFC">
      <w:pPr>
        <w:pStyle w:val="Heading2"/>
        <w:rPr>
          <w:rFonts w:eastAsia="SimSun"/>
        </w:rPr>
      </w:pPr>
      <w:bookmarkStart w:id="2280" w:name="_Toc219281176"/>
      <w:r w:rsidRPr="00F92F6B">
        <w:t>16.19</w:t>
      </w:r>
      <w:r w:rsidRPr="00F92F6B">
        <w:tab/>
      </w:r>
      <w:r w:rsidRPr="00F92F6B">
        <w:rPr>
          <w:rFonts w:eastAsia="SimSun"/>
        </w:rPr>
        <w:t>Support for Air to Ground Networks</w:t>
      </w:r>
      <w:bookmarkEnd w:id="2280"/>
    </w:p>
    <w:p w14:paraId="4984C475" w14:textId="7E3F67DD" w:rsidR="00BB4EFC" w:rsidRPr="00F92F6B" w:rsidRDefault="00BB4EFC" w:rsidP="00BB4EFC">
      <w:pPr>
        <w:pStyle w:val="Heading3"/>
      </w:pPr>
      <w:bookmarkStart w:id="2281" w:name="_Toc219281177"/>
      <w:r w:rsidRPr="00F92F6B">
        <w:t>16.19.1</w:t>
      </w:r>
      <w:r w:rsidRPr="00F92F6B">
        <w:tab/>
        <w:t>Overview</w:t>
      </w:r>
      <w:bookmarkEnd w:id="2281"/>
    </w:p>
    <w:p w14:paraId="0571AAF4" w14:textId="20D74B2D" w:rsidR="00BB4EFC" w:rsidRPr="00F92F6B" w:rsidRDefault="00BB4EFC" w:rsidP="00BB4EFC">
      <w:pPr>
        <w:rPr>
          <w:rFonts w:eastAsia="SimSun"/>
        </w:rPr>
      </w:pPr>
      <w:r w:rsidRPr="00F92F6B">
        <w:rPr>
          <w:rFonts w:eastAsia="SimSun"/>
        </w:rPr>
        <w:t xml:space="preserve">In Air-to-ground (ATG) network, an NG-RAN consisting of ground-based </w:t>
      </w:r>
      <w:proofErr w:type="spellStart"/>
      <w:r w:rsidRPr="00F92F6B">
        <w:rPr>
          <w:rFonts w:eastAsia="SimSun"/>
        </w:rPr>
        <w:t>gNBs</w:t>
      </w:r>
      <w:proofErr w:type="spellEnd"/>
      <w:r w:rsidRPr="00F92F6B">
        <w:rPr>
          <w:rFonts w:eastAsia="SimSun"/>
        </w:rPr>
        <w:t>, which provide cell towers that send signals up to an aircraft</w:t>
      </w:r>
      <w:r w:rsidR="00E96F07" w:rsidRPr="00F92F6B">
        <w:rPr>
          <w:rFonts w:eastAsia="SimSun"/>
        </w:rPr>
        <w:t>'</w:t>
      </w:r>
      <w:r w:rsidRPr="00F92F6B">
        <w:rPr>
          <w:rFonts w:eastAsia="SimSun"/>
        </w:rPr>
        <w:t>s antenna(s) of onboard ATG terminal, with typical vertical altitude of around 10,000m and take-off/landing altitudes down to 3000m.</w:t>
      </w:r>
    </w:p>
    <w:p w14:paraId="74B7FC13" w14:textId="78683A6B" w:rsidR="00BB4EFC" w:rsidRPr="00F92F6B" w:rsidRDefault="00BB4EFC" w:rsidP="00BB4EFC">
      <w:pPr>
        <w:rPr>
          <w:rFonts w:eastAsia="SimSun"/>
        </w:rPr>
      </w:pPr>
      <w:r w:rsidRPr="00F92F6B">
        <w:t xml:space="preserve">DC </w:t>
      </w:r>
      <w:r w:rsidR="00417B0E" w:rsidRPr="00F92F6B">
        <w:t xml:space="preserve">is </w:t>
      </w:r>
      <w:r w:rsidRPr="00F92F6B">
        <w:t>not supported for ATG in this release of the specification.</w:t>
      </w:r>
    </w:p>
    <w:p w14:paraId="514E4FE6" w14:textId="7423DC53" w:rsidR="00BB4EFC" w:rsidRPr="00F92F6B" w:rsidRDefault="00BB4EFC" w:rsidP="00BB4EFC">
      <w:pPr>
        <w:pStyle w:val="Heading3"/>
      </w:pPr>
      <w:bookmarkStart w:id="2282" w:name="_Toc219281178"/>
      <w:r w:rsidRPr="00F92F6B">
        <w:t>16.19.2</w:t>
      </w:r>
      <w:r w:rsidRPr="00F92F6B">
        <w:tab/>
        <w:t>Timing and Synchronization</w:t>
      </w:r>
      <w:bookmarkEnd w:id="2282"/>
    </w:p>
    <w:p w14:paraId="445C1314" w14:textId="202569C5" w:rsidR="00BB4EFC" w:rsidRPr="00F92F6B" w:rsidRDefault="00BB4EFC" w:rsidP="00BB4EFC">
      <w:pPr>
        <w:pStyle w:val="Heading4"/>
      </w:pPr>
      <w:bookmarkStart w:id="2283" w:name="_Toc219281179"/>
      <w:r w:rsidRPr="00F92F6B">
        <w:t>16.19.2.1</w:t>
      </w:r>
      <w:r w:rsidRPr="00F92F6B">
        <w:tab/>
        <w:t>Scheduling and Timing</w:t>
      </w:r>
      <w:bookmarkEnd w:id="2283"/>
    </w:p>
    <w:p w14:paraId="1B54CF05" w14:textId="77777777" w:rsidR="00BB4EFC" w:rsidRPr="00F92F6B" w:rsidRDefault="00BB4EFC" w:rsidP="00BB4EFC">
      <w:r w:rsidRPr="00F92F6B">
        <w:t xml:space="preserve">To accommodate the propagation delay in </w:t>
      </w:r>
      <w:r w:rsidRPr="00F92F6B">
        <w:rPr>
          <w:rFonts w:eastAsia="SimSun"/>
        </w:rPr>
        <w:t>ATG</w:t>
      </w:r>
      <w:r w:rsidRPr="00F92F6B">
        <w:t xml:space="preserve">, </w:t>
      </w:r>
      <w:r w:rsidRPr="00F92F6B">
        <w:rPr>
          <w:rFonts w:eastAsia="SimSun"/>
        </w:rPr>
        <w:t xml:space="preserve">the </w:t>
      </w:r>
      <w:r w:rsidRPr="00F92F6B">
        <w:t xml:space="preserve">timing relationship </w:t>
      </w:r>
      <w:r w:rsidRPr="00F92F6B">
        <w:rPr>
          <w:rFonts w:eastAsia="SimSun"/>
        </w:rPr>
        <w:t>is</w:t>
      </w:r>
      <w:r w:rsidRPr="00F92F6B">
        <w:t xml:space="preserve"> enhanced by </w:t>
      </w:r>
      <w:r w:rsidRPr="00F92F6B">
        <w:rPr>
          <w:rFonts w:eastAsia="SimSun"/>
        </w:rPr>
        <w:t>one</w:t>
      </w:r>
      <w:r w:rsidRPr="00F92F6B">
        <w:t xml:space="preserve"> </w:t>
      </w:r>
      <w:r w:rsidRPr="00F92F6B">
        <w:rPr>
          <w:rFonts w:eastAsia="SimSun"/>
        </w:rPr>
        <w:t xml:space="preserve">cell-specific </w:t>
      </w:r>
      <w:r w:rsidRPr="00F92F6B">
        <w:t xml:space="preserve">offset </w:t>
      </w:r>
      <w:r w:rsidR="00491285">
        <w:pict w14:anchorId="51B7E714">
          <v:shape id="图片 4" o:spid="_x0000_i1135"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34" o:title=""/>
            <o:lock v:ext="edit" aspectratio="f"/>
          </v:shape>
        </w:pict>
      </w:r>
      <w:r w:rsidRPr="00F92F6B">
        <w:t>:</w:t>
      </w:r>
    </w:p>
    <w:p w14:paraId="1F96A3BF" w14:textId="77777777" w:rsidR="00BB4EFC" w:rsidRPr="00F92F6B" w:rsidRDefault="00BB4EFC" w:rsidP="00BB4EFC">
      <w:pPr>
        <w:pStyle w:val="B1"/>
      </w:pPr>
      <w:r w:rsidRPr="00F92F6B">
        <w:t>-</w:t>
      </w:r>
      <w:r w:rsidRPr="00F92F6B">
        <w:tab/>
      </w:r>
      <w:r w:rsidR="00000000">
        <w:pict w14:anchorId="1728BCD7">
          <v:shape id="图片 5" o:spid="_x0000_i1136"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35" o:title=""/>
            <o:lock v:ext="edit" aspectratio="f"/>
          </v:shape>
        </w:pict>
      </w:r>
      <w:r w:rsidRPr="00F92F6B">
        <w:t xml:space="preserve"> is a configured scheduling offset that needs to be larger or equal to the </w:t>
      </w:r>
      <w:r w:rsidRPr="00F92F6B">
        <w:rPr>
          <w:rFonts w:eastAsia="SimSun"/>
        </w:rPr>
        <w:t>max</w:t>
      </w:r>
      <w:r w:rsidRPr="00F92F6B">
        <w:t xml:space="preserve"> RTT.</w:t>
      </w:r>
    </w:p>
    <w:p w14:paraId="7114A150" w14:textId="77777777" w:rsidR="00BB4EFC" w:rsidRPr="00F92F6B" w:rsidRDefault="00BB4EFC" w:rsidP="00BB4EFC">
      <w:r w:rsidRPr="00F92F6B">
        <w:t xml:space="preserve">The scheduling offset </w:t>
      </w:r>
      <w:r w:rsidR="00000000">
        <w:pict w14:anchorId="10E13E07">
          <v:shape id="图片 6" o:spid="_x0000_i1137"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36" o:title=""/>
            <o:lock v:ext="edit" aspectratio="f"/>
          </v:shape>
        </w:pict>
      </w:r>
      <w:r w:rsidRPr="00F92F6B">
        <w:t xml:space="preserve"> is used to allow the UE sufficient processing time between a downlink reception and an uplink transmission, see TS 38.213 [38].</w:t>
      </w:r>
    </w:p>
    <w:p w14:paraId="3F7D6C7A" w14:textId="440910C5" w:rsidR="00BB4EFC" w:rsidRPr="00F92F6B" w:rsidRDefault="00BB4EFC" w:rsidP="00BB4EFC">
      <w:pPr>
        <w:pStyle w:val="Heading4"/>
      </w:pPr>
      <w:bookmarkStart w:id="2284" w:name="_Toc219281180"/>
      <w:r w:rsidRPr="00F92F6B">
        <w:t>16.19.2.2</w:t>
      </w:r>
      <w:r w:rsidRPr="00F92F6B">
        <w:tab/>
        <w:t>Timing Advance</w:t>
      </w:r>
      <w:bookmarkEnd w:id="2284"/>
    </w:p>
    <w:p w14:paraId="49B76C3F" w14:textId="77777777" w:rsidR="00BB4EFC" w:rsidRPr="00F92F6B" w:rsidRDefault="00BB4EFC" w:rsidP="00BB4EFC">
      <w:r w:rsidRPr="00F92F6B">
        <w:t xml:space="preserve">For the serving cell, the network broadcasts coarse </w:t>
      </w:r>
      <w:proofErr w:type="spellStart"/>
      <w:r w:rsidRPr="00F92F6B">
        <w:t>gNB</w:t>
      </w:r>
      <w:proofErr w:type="spellEnd"/>
      <w:r w:rsidRPr="00F92F6B">
        <w:t xml:space="preserve"> location information. The UE shall have valid GNSS position as well as </w:t>
      </w:r>
      <w:proofErr w:type="spellStart"/>
      <w:r w:rsidRPr="00F92F6B">
        <w:t>gNB</w:t>
      </w:r>
      <w:proofErr w:type="spellEnd"/>
      <w:r w:rsidRPr="00F92F6B">
        <w:t xml:space="preserve"> location before connecting to an ATG cell. To achieve synchronisation, before and during connection to an ATG cell, the UE shall compute the RTT between UE and the </w:t>
      </w:r>
      <w:proofErr w:type="spellStart"/>
      <w:r w:rsidRPr="00F92F6B">
        <w:t>gNB</w:t>
      </w:r>
      <w:proofErr w:type="spellEnd"/>
      <w:r w:rsidRPr="00F92F6B">
        <w:t xml:space="preserve"> based on the GNSS position and the </w:t>
      </w:r>
      <w:proofErr w:type="spellStart"/>
      <w:r w:rsidRPr="00F92F6B">
        <w:t>gNB</w:t>
      </w:r>
      <w:proofErr w:type="spellEnd"/>
      <w:r w:rsidRPr="00F92F6B">
        <w:t xml:space="preserve"> location parameters, and autonomously pre-compensate the T</w:t>
      </w:r>
      <w:r w:rsidRPr="00F92F6B">
        <w:rPr>
          <w:vertAlign w:val="subscript"/>
        </w:rPr>
        <w:t>TA</w:t>
      </w:r>
      <w:r w:rsidRPr="00F92F6B">
        <w:t xml:space="preserve"> for the RTT between the UE and the </w:t>
      </w:r>
      <w:proofErr w:type="spellStart"/>
      <w:r w:rsidRPr="00F92F6B">
        <w:t>gNB</w:t>
      </w:r>
      <w:proofErr w:type="spellEnd"/>
      <w:r w:rsidRPr="00F92F6B">
        <w:t>.</w:t>
      </w:r>
    </w:p>
    <w:p w14:paraId="1CC08441" w14:textId="77777777" w:rsidR="00BB4EFC" w:rsidRPr="00F92F6B" w:rsidRDefault="00BB4EFC" w:rsidP="00BB4EFC">
      <w:pPr>
        <w:jc w:val="both"/>
      </w:pPr>
      <w:bookmarkStart w:id="2285" w:name="_MCCTEMPBM_CRPT83880062___4"/>
      <w:r w:rsidRPr="00F92F6B">
        <w:t>In connected mode, the UE shall be able to continuously update the Timing Advance.</w:t>
      </w:r>
    </w:p>
    <w:bookmarkEnd w:id="2285"/>
    <w:p w14:paraId="7C280085" w14:textId="5B77BC85" w:rsidR="00BB4EFC" w:rsidRPr="00F92F6B" w:rsidRDefault="00BB4EFC" w:rsidP="00BB4EFC">
      <w:r w:rsidRPr="00F92F6B">
        <w:t xml:space="preserve">The UE may be configured to report Timing Advance during Random Access procedures or in connected mode. </w:t>
      </w:r>
      <w:r w:rsidRPr="00F92F6B">
        <w:rPr>
          <w:rFonts w:eastAsia="Yu Mincho"/>
        </w:rPr>
        <w:t>For an RRC_CONNECTED UE</w:t>
      </w:r>
      <w:r w:rsidRPr="00F92F6B">
        <w:t>, event-triggered reporting of the Timing Advance is supported.</w:t>
      </w:r>
    </w:p>
    <w:p w14:paraId="25A8D68B" w14:textId="6F083372" w:rsidR="00BB4EFC" w:rsidRPr="00F92F6B" w:rsidRDefault="00BB4EFC" w:rsidP="005B6959">
      <w:pPr>
        <w:pStyle w:val="Heading3"/>
      </w:pPr>
      <w:bookmarkStart w:id="2286" w:name="_Toc219281181"/>
      <w:bookmarkStart w:id="2287" w:name="_MCCTEMPBM_CRPT83880063___2"/>
      <w:r w:rsidRPr="00F92F6B">
        <w:t>16.19.3</w:t>
      </w:r>
      <w:r w:rsidRPr="00F92F6B">
        <w:rPr>
          <w:rFonts w:eastAsia="SimSun"/>
        </w:rPr>
        <w:tab/>
      </w:r>
      <w:r w:rsidRPr="00F92F6B">
        <w:t>Mobility</w:t>
      </w:r>
      <w:bookmarkEnd w:id="2286"/>
    </w:p>
    <w:p w14:paraId="593B5F72" w14:textId="3102EF7A" w:rsidR="00BB4EFC" w:rsidRPr="00F92F6B" w:rsidRDefault="00BB4EFC" w:rsidP="00BB4EFC">
      <w:pPr>
        <w:pStyle w:val="Heading4"/>
      </w:pPr>
      <w:bookmarkStart w:id="2288" w:name="_Toc219281182"/>
      <w:bookmarkEnd w:id="2287"/>
      <w:r w:rsidRPr="00F92F6B">
        <w:t>16.19.3.1</w:t>
      </w:r>
      <w:r w:rsidRPr="00F92F6B">
        <w:tab/>
        <w:t>Mobility in RRC_IDLE and RRC_INACTIVE</w:t>
      </w:r>
      <w:bookmarkEnd w:id="2288"/>
    </w:p>
    <w:p w14:paraId="55C98728" w14:textId="66262B37" w:rsidR="00BB4EFC" w:rsidRPr="00F92F6B" w:rsidRDefault="00BB4EFC" w:rsidP="00BB4EFC">
      <w:r w:rsidRPr="00F92F6B">
        <w:t xml:space="preserve">The same principles as described in 9.2.1 apply to mobility in RRC_IDLE for </w:t>
      </w:r>
      <w:r w:rsidRPr="00F92F6B">
        <w:rPr>
          <w:rFonts w:eastAsia="SimSun"/>
        </w:rPr>
        <w:t>ATG</w:t>
      </w:r>
      <w:r w:rsidRPr="00F92F6B">
        <w:t xml:space="preserve"> and the same principles as described in 9.2.2 apply to mobility in RRC_INACTIVE for </w:t>
      </w:r>
      <w:r w:rsidRPr="00F92F6B">
        <w:rPr>
          <w:rFonts w:eastAsia="SimSun"/>
        </w:rPr>
        <w:t>ATG</w:t>
      </w:r>
      <w:r w:rsidRPr="00F92F6B">
        <w:t xml:space="preserve"> unless hereunder specified.</w:t>
      </w:r>
      <w:r w:rsidRPr="00F92F6B">
        <w:rPr>
          <w:rFonts w:eastAsia="SimSun"/>
        </w:rPr>
        <w:t xml:space="preserve"> T</w:t>
      </w:r>
      <w:r w:rsidRPr="00F92F6B">
        <w:t xml:space="preserve">he </w:t>
      </w:r>
      <w:proofErr w:type="spellStart"/>
      <w:r w:rsidRPr="00F92F6B">
        <w:t>gNB</w:t>
      </w:r>
      <w:proofErr w:type="spellEnd"/>
      <w:r w:rsidRPr="00F92F6B">
        <w:t xml:space="preserve"> reference location </w:t>
      </w:r>
      <w:r w:rsidRPr="00F92F6B">
        <w:rPr>
          <w:rFonts w:eastAsia="SimSun"/>
        </w:rPr>
        <w:t xml:space="preserve">of the </w:t>
      </w:r>
      <w:r w:rsidRPr="00F92F6B">
        <w:t>serving cell and neighbo</w:t>
      </w:r>
      <w:r w:rsidR="00224E50" w:rsidRPr="00F92F6B">
        <w:t>u</w:t>
      </w:r>
      <w:r w:rsidRPr="00F92F6B">
        <w:t>r cell</w:t>
      </w:r>
      <w:r w:rsidRPr="00F92F6B">
        <w:rPr>
          <w:rFonts w:eastAsia="SimSun"/>
        </w:rPr>
        <w:t>(s)</w:t>
      </w:r>
      <w:r w:rsidRPr="00F92F6B">
        <w:t xml:space="preserve"> provided in </w:t>
      </w:r>
      <w:r w:rsidRPr="00F92F6B">
        <w:rPr>
          <w:rFonts w:eastAsia="Yu Mincho"/>
          <w:i/>
          <w:iCs/>
        </w:rPr>
        <w:t>SIB</w:t>
      </w:r>
      <w:r w:rsidR="00773EB5" w:rsidRPr="00F92F6B">
        <w:rPr>
          <w:rFonts w:eastAsia="Yu Mincho"/>
          <w:i/>
          <w:iCs/>
        </w:rPr>
        <w:t>22</w:t>
      </w:r>
      <w:r w:rsidRPr="00F92F6B">
        <w:rPr>
          <w:rFonts w:eastAsia="Yu Mincho"/>
          <w:i/>
          <w:iCs/>
        </w:rPr>
        <w:t xml:space="preserve"> </w:t>
      </w:r>
      <w:r w:rsidRPr="00F92F6B">
        <w:rPr>
          <w:rFonts w:eastAsia="SimSun"/>
        </w:rPr>
        <w:t xml:space="preserve">can be </w:t>
      </w:r>
      <w:r w:rsidRPr="00F92F6B">
        <w:t xml:space="preserve">used for </w:t>
      </w:r>
      <w:r w:rsidRPr="00F92F6B">
        <w:rPr>
          <w:rFonts w:eastAsia="SimSun"/>
        </w:rPr>
        <w:t xml:space="preserve">the </w:t>
      </w:r>
      <w:r w:rsidRPr="00F92F6B">
        <w:t>UE to perform the idle/inactive measurement and mobility.</w:t>
      </w:r>
    </w:p>
    <w:p w14:paraId="2F52F534" w14:textId="77777777" w:rsidR="00BB4EFC" w:rsidRPr="00F92F6B" w:rsidRDefault="00BB4EFC" w:rsidP="00BB4EFC">
      <w:pPr>
        <w:rPr>
          <w:rFonts w:ascii="Arial" w:hAnsi="Arial" w:cs="Arial"/>
          <w:sz w:val="28"/>
          <w:szCs w:val="28"/>
        </w:rPr>
      </w:pPr>
      <w:r w:rsidRPr="00F92F6B">
        <w:t>The UE can determine</w:t>
      </w:r>
      <w:r w:rsidRPr="00F92F6B">
        <w:rPr>
          <w:rFonts w:eastAsia="SimSun"/>
        </w:rPr>
        <w:t xml:space="preserve"> whether a ne</w:t>
      </w:r>
      <w:r w:rsidRPr="00F92F6B">
        <w:t xml:space="preserve">twork </w:t>
      </w:r>
      <w:r w:rsidRPr="00F92F6B">
        <w:rPr>
          <w:rFonts w:eastAsia="SimSun"/>
        </w:rPr>
        <w:t xml:space="preserve">is for ATG connectivity </w:t>
      </w:r>
      <w:r w:rsidRPr="00F92F6B">
        <w:t xml:space="preserve">implicitly by the existence of </w:t>
      </w:r>
      <w:proofErr w:type="spellStart"/>
      <w:r w:rsidRPr="00F92F6B">
        <w:rPr>
          <w:i/>
        </w:rPr>
        <w:t>cellBarred</w:t>
      </w:r>
      <w:r w:rsidRPr="00F92F6B">
        <w:rPr>
          <w:rFonts w:eastAsia="SimSun"/>
          <w:i/>
        </w:rPr>
        <w:t>ATG</w:t>
      </w:r>
      <w:proofErr w:type="spellEnd"/>
      <w:r w:rsidRPr="00F92F6B">
        <w:t xml:space="preserve"> in SIB1.</w:t>
      </w:r>
    </w:p>
    <w:p w14:paraId="1C95A668" w14:textId="47A953AA" w:rsidR="00BB4EFC" w:rsidRPr="00F92F6B" w:rsidRDefault="00BB4EFC" w:rsidP="00BB4EFC">
      <w:pPr>
        <w:pStyle w:val="Heading4"/>
      </w:pPr>
      <w:bookmarkStart w:id="2289" w:name="_Toc219281183"/>
      <w:r w:rsidRPr="00F92F6B">
        <w:t>16.19.3.</w:t>
      </w:r>
      <w:r w:rsidR="00FD1902" w:rsidRPr="00F92F6B">
        <w:rPr>
          <w:rFonts w:eastAsia="SimSun"/>
        </w:rPr>
        <w:t>2</w:t>
      </w:r>
      <w:r w:rsidRPr="00F92F6B">
        <w:tab/>
        <w:t>Mobility in RRC_CONNECTED</w:t>
      </w:r>
      <w:bookmarkEnd w:id="2289"/>
    </w:p>
    <w:p w14:paraId="341DA771" w14:textId="23A7DDBA" w:rsidR="00BB4EFC" w:rsidRPr="00F92F6B" w:rsidRDefault="00BB4EFC" w:rsidP="00BB4EFC">
      <w:pPr>
        <w:pStyle w:val="Heading5"/>
      </w:pPr>
      <w:bookmarkStart w:id="2290" w:name="_Toc219281184"/>
      <w:r w:rsidRPr="00F92F6B">
        <w:t>16.19.3.2.1</w:t>
      </w:r>
      <w:r w:rsidRPr="00F92F6B">
        <w:tab/>
        <w:t>Handover</w:t>
      </w:r>
      <w:bookmarkEnd w:id="2290"/>
    </w:p>
    <w:p w14:paraId="70AD74B6" w14:textId="77777777" w:rsidR="00BB4EFC" w:rsidRPr="00F92F6B" w:rsidRDefault="00BB4EFC" w:rsidP="00BB4EFC">
      <w:r w:rsidRPr="00F92F6B">
        <w:t>The same principle as described in 9.2.3.</w:t>
      </w:r>
      <w:r w:rsidRPr="00F92F6B">
        <w:rPr>
          <w:rFonts w:eastAsia="SimSun"/>
        </w:rPr>
        <w:t>2</w:t>
      </w:r>
      <w:r w:rsidRPr="00F92F6B">
        <w:t xml:space="preserve"> applies to </w:t>
      </w:r>
      <w:r w:rsidRPr="00F92F6B">
        <w:rPr>
          <w:rFonts w:eastAsia="SimSun"/>
        </w:rPr>
        <w:t>ATG</w:t>
      </w:r>
      <w:r w:rsidRPr="00F92F6B">
        <w:t xml:space="preserve"> unless hereunder specified.</w:t>
      </w:r>
    </w:p>
    <w:p w14:paraId="49636214" w14:textId="5F61F5F3" w:rsidR="00BB4EFC" w:rsidRPr="00F92F6B" w:rsidRDefault="00BB4EFC" w:rsidP="00BB4EFC">
      <w:pPr>
        <w:pStyle w:val="Heading5"/>
      </w:pPr>
      <w:bookmarkStart w:id="2291" w:name="_Toc219281185"/>
      <w:r w:rsidRPr="00F92F6B">
        <w:t>16.19.3.2.2</w:t>
      </w:r>
      <w:r w:rsidRPr="00F92F6B">
        <w:tab/>
        <w:t>Conditional Handover</w:t>
      </w:r>
      <w:bookmarkEnd w:id="2291"/>
    </w:p>
    <w:p w14:paraId="04B66BC4" w14:textId="77777777" w:rsidR="00BB4EFC" w:rsidRPr="00F92F6B" w:rsidRDefault="00BB4EFC" w:rsidP="00BB4EFC">
      <w:r w:rsidRPr="00F92F6B">
        <w:t xml:space="preserve">The same principle as described in 9.2.3.4 applies to </w:t>
      </w:r>
      <w:r w:rsidRPr="00F92F6B">
        <w:rPr>
          <w:rFonts w:eastAsia="SimSun"/>
        </w:rPr>
        <w:t>ATG</w:t>
      </w:r>
      <w:r w:rsidRPr="00F92F6B">
        <w:t xml:space="preserve"> unless hereunder specified.</w:t>
      </w:r>
    </w:p>
    <w:p w14:paraId="6550F127" w14:textId="77777777" w:rsidR="00BB4EFC" w:rsidRPr="00F92F6B" w:rsidRDefault="00BB4EFC" w:rsidP="00BB4EFC">
      <w:r w:rsidRPr="00F92F6B">
        <w:t>ATG supports the following additional trigger conditions upon which UE may execute CHO to a candidate cell, as defined in TS 38.331 [12]:</w:t>
      </w:r>
    </w:p>
    <w:p w14:paraId="6D4052C9" w14:textId="77777777" w:rsidR="00BB4EFC" w:rsidRPr="00F92F6B" w:rsidRDefault="00BB4EFC" w:rsidP="00BB4EFC">
      <w:pPr>
        <w:pStyle w:val="B1"/>
      </w:pPr>
      <w:r w:rsidRPr="00F92F6B">
        <w:t>-</w:t>
      </w:r>
      <w:r w:rsidRPr="00F92F6B">
        <w:tab/>
      </w:r>
      <w:r w:rsidRPr="00F92F6B">
        <w:rPr>
          <w:rFonts w:eastAsia="DengXian"/>
        </w:rPr>
        <w:t xml:space="preserve">The RRM measurement-based </w:t>
      </w:r>
      <w:r w:rsidRPr="00F92F6B">
        <w:t>event A4;</w:t>
      </w:r>
    </w:p>
    <w:p w14:paraId="57B4DF41" w14:textId="77777777" w:rsidR="00BB4EFC" w:rsidRPr="00F92F6B" w:rsidRDefault="00BB4EFC" w:rsidP="00BB4EFC">
      <w:pPr>
        <w:pStyle w:val="B1"/>
      </w:pPr>
      <w:r w:rsidRPr="00F92F6B">
        <w:t>-</w:t>
      </w:r>
      <w:r w:rsidRPr="00F92F6B">
        <w:tab/>
        <w:t>A location-based trigger condition.</w:t>
      </w:r>
    </w:p>
    <w:p w14:paraId="0212F17C" w14:textId="74A86796" w:rsidR="00BB4EFC" w:rsidRPr="00F92F6B" w:rsidRDefault="00BB4EFC" w:rsidP="001C5D10">
      <w:r w:rsidRPr="00F92F6B">
        <w:t>A location-based trigger condition is always configured together with one of the measurement-based trigger conditions (CHO events A3/A4/A5) as defined in TS 38.331 [12].</w:t>
      </w:r>
    </w:p>
    <w:p w14:paraId="742AE715" w14:textId="301A3D33" w:rsidR="00417B0E" w:rsidRPr="00F92F6B" w:rsidRDefault="00417B0E" w:rsidP="00417B0E">
      <w:pPr>
        <w:pStyle w:val="Heading4"/>
      </w:pPr>
      <w:bookmarkStart w:id="2292" w:name="_Toc219281186"/>
      <w:r w:rsidRPr="00F92F6B">
        <w:t>16.19.3.3</w:t>
      </w:r>
      <w:r w:rsidRPr="00F92F6B">
        <w:tab/>
      </w:r>
      <w:r w:rsidRPr="00F92F6B">
        <w:rPr>
          <w:rFonts w:hint="eastAsia"/>
        </w:rPr>
        <w:t>Measurements</w:t>
      </w:r>
      <w:bookmarkEnd w:id="2292"/>
    </w:p>
    <w:p w14:paraId="5C7E3ABA" w14:textId="36DCA323" w:rsidR="00417B0E" w:rsidRPr="00F92F6B" w:rsidRDefault="00417B0E" w:rsidP="001C5D10">
      <w:pPr>
        <w:rPr>
          <w:rFonts w:eastAsia="SimSun"/>
        </w:rPr>
      </w:pPr>
      <w:r w:rsidRPr="00F92F6B">
        <w:rPr>
          <w:rFonts w:eastAsia="SimSun" w:hint="eastAsia"/>
        </w:rPr>
        <w:t xml:space="preserve">A UE in RRC_CONNECTED can skip the </w:t>
      </w:r>
      <w:r w:rsidRPr="00F92F6B">
        <w:rPr>
          <w:rFonts w:hint="eastAsia"/>
        </w:rPr>
        <w:t>neighbour Secondary Cell measurement based on network configuration.</w:t>
      </w:r>
    </w:p>
    <w:p w14:paraId="7769A2BE" w14:textId="03A7E0BF" w:rsidR="00650228" w:rsidRPr="00F92F6B" w:rsidRDefault="00650228" w:rsidP="00650228">
      <w:pPr>
        <w:pStyle w:val="Heading2"/>
      </w:pPr>
      <w:bookmarkStart w:id="2293" w:name="_Toc219281187"/>
      <w:r w:rsidRPr="00F92F6B">
        <w:t>16.20</w:t>
      </w:r>
      <w:r w:rsidRPr="00F92F6B">
        <w:tab/>
        <w:t>Support of AI/ML for NG-RAN</w:t>
      </w:r>
      <w:bookmarkEnd w:id="2293"/>
    </w:p>
    <w:p w14:paraId="2A954F55" w14:textId="15E9D710" w:rsidR="00650228" w:rsidRPr="00F92F6B" w:rsidRDefault="00650228" w:rsidP="00650228">
      <w:pPr>
        <w:pStyle w:val="Heading3"/>
      </w:pPr>
      <w:bookmarkStart w:id="2294" w:name="_Toc219281188"/>
      <w:r w:rsidRPr="00F92F6B">
        <w:t>16.20.1</w:t>
      </w:r>
      <w:r w:rsidRPr="00F92F6B">
        <w:tab/>
        <w:t>General</w:t>
      </w:r>
      <w:bookmarkEnd w:id="2294"/>
    </w:p>
    <w:p w14:paraId="3D11308B" w14:textId="5E3598F4" w:rsidR="00650228" w:rsidRPr="00F92F6B" w:rsidRDefault="00650228" w:rsidP="00650228">
      <w:r w:rsidRPr="00F92F6B">
        <w:t xml:space="preserve">Support of AI/ML for NG-RAN, as a RAN function, is used to facilitate </w:t>
      </w:r>
      <w:r w:rsidRPr="00F92F6B">
        <w:rPr>
          <w:bCs/>
        </w:rPr>
        <w:t>Artificial Intelligence (AI) and Machine Learning (ML) techniques in NG-RAN.</w:t>
      </w:r>
    </w:p>
    <w:p w14:paraId="578014F8" w14:textId="2089E899" w:rsidR="00650228" w:rsidRPr="00F92F6B" w:rsidRDefault="00650228" w:rsidP="00650228">
      <w:r w:rsidRPr="00F92F6B">
        <w:t>The objective of AI/ML for NG-RAN is to improve network performance and user experience, through analysing the data collected and autonomously processed by the NG-RAN, which can yield further insights, e.g., for Network Energy Saving, Load Balancing, Mobility Optimization</w:t>
      </w:r>
      <w:r w:rsidR="007F3DF2" w:rsidRPr="00F92F6B">
        <w:t>, Network Slicing, CCO</w:t>
      </w:r>
      <w:r w:rsidRPr="00F92F6B">
        <w:t>.</w:t>
      </w:r>
    </w:p>
    <w:p w14:paraId="67B14B14" w14:textId="7AFC335E" w:rsidR="00650228" w:rsidRPr="00F92F6B" w:rsidRDefault="00650228" w:rsidP="00650228">
      <w:pPr>
        <w:pStyle w:val="Heading3"/>
      </w:pPr>
      <w:bookmarkStart w:id="2295" w:name="_Toc219281189"/>
      <w:r w:rsidRPr="00F92F6B">
        <w:t>16.20.2</w:t>
      </w:r>
      <w:r w:rsidRPr="00F92F6B">
        <w:tab/>
        <w:t>Principles</w:t>
      </w:r>
      <w:bookmarkEnd w:id="2295"/>
    </w:p>
    <w:p w14:paraId="179A2811" w14:textId="4939BC54" w:rsidR="00650228" w:rsidRPr="00F92F6B" w:rsidRDefault="00650228" w:rsidP="00650228">
      <w:pPr>
        <w:jc w:val="both"/>
      </w:pPr>
      <w:bookmarkStart w:id="2296" w:name="_MCCTEMPBM_CRPT83880064___4"/>
      <w:r w:rsidRPr="00F92F6B">
        <w:t xml:space="preserve">Support of AI/ML </w:t>
      </w:r>
      <w:r w:rsidR="009A254B" w:rsidRPr="00F92F6B">
        <w:t xml:space="preserve">for </w:t>
      </w:r>
      <w:r w:rsidRPr="00F92F6B">
        <w:t>NG-RAN requires inputs from neighbour NG-RAN nodes (e.g.</w:t>
      </w:r>
      <w:r w:rsidR="009A254B" w:rsidRPr="00F92F6B">
        <w:t>,</w:t>
      </w:r>
      <w:r w:rsidRPr="00F92F6B">
        <w:t xml:space="preserve"> predicted information, feedback information, measurements) and/or UEs (e.g.</w:t>
      </w:r>
      <w:r w:rsidR="009A254B" w:rsidRPr="00F92F6B">
        <w:t>,</w:t>
      </w:r>
      <w:r w:rsidRPr="00F92F6B">
        <w:t xml:space="preserve"> measurement results).</w:t>
      </w:r>
    </w:p>
    <w:bookmarkEnd w:id="2296"/>
    <w:p w14:paraId="0FFFD9F0" w14:textId="384B84ED" w:rsidR="00650228" w:rsidRPr="00F92F6B" w:rsidRDefault="00650228" w:rsidP="00650228">
      <w:r w:rsidRPr="00F92F6B">
        <w:t xml:space="preserve">Signalling procedures used for the exchange of information to support AI/ML </w:t>
      </w:r>
      <w:r w:rsidR="009A254B" w:rsidRPr="00F92F6B">
        <w:t xml:space="preserve">for </w:t>
      </w:r>
      <w:r w:rsidRPr="00F92F6B">
        <w:t xml:space="preserve">NG-RAN, are use case and data type agnostic, which means that the intended usage </w:t>
      </w:r>
      <w:r w:rsidR="009A254B" w:rsidRPr="00F92F6B">
        <w:t xml:space="preserve">(e.g., input, output, feedback) </w:t>
      </w:r>
      <w:r w:rsidRPr="00F92F6B">
        <w:t>of the data exchanged via these procedures is not indicated.</w:t>
      </w:r>
    </w:p>
    <w:p w14:paraId="655883C8" w14:textId="00765C16" w:rsidR="00650228" w:rsidRPr="00F92F6B" w:rsidRDefault="00650228" w:rsidP="00650228">
      <w:r w:rsidRPr="00F92F6B">
        <w:t>AI/ML algorithms and models are out of 3GPP scope</w:t>
      </w:r>
      <w:r w:rsidR="00970C96" w:rsidRPr="00F92F6B">
        <w:t xml:space="preserve">. Model-specific performance information, e.g. model performance indicators specified in </w:t>
      </w:r>
      <w:r w:rsidR="00325CF4" w:rsidRPr="00F92F6B">
        <w:t>clause</w:t>
      </w:r>
      <w:r w:rsidR="00970C96" w:rsidRPr="00F92F6B">
        <w:t xml:space="preserve"> 6 of TS 28.105 [64], is not exchanged over NG-RAN interfaces in TS 38.401 [4]</w:t>
      </w:r>
      <w:r w:rsidRPr="00F92F6B">
        <w:t>.</w:t>
      </w:r>
    </w:p>
    <w:p w14:paraId="0FC48752" w14:textId="6C7695F4" w:rsidR="00650228" w:rsidRPr="00F92F6B" w:rsidRDefault="00650228" w:rsidP="00650228">
      <w:r w:rsidRPr="00F92F6B">
        <w:t xml:space="preserve">Support of AI/ML </w:t>
      </w:r>
      <w:r w:rsidR="009A254B" w:rsidRPr="00F92F6B">
        <w:t xml:space="preserve">for </w:t>
      </w:r>
      <w:r w:rsidRPr="00F92F6B">
        <w:t>NG-RAN does not apply to ng-</w:t>
      </w:r>
      <w:proofErr w:type="spellStart"/>
      <w:r w:rsidRPr="00F92F6B">
        <w:t>eNB</w:t>
      </w:r>
      <w:proofErr w:type="spellEnd"/>
      <w:r w:rsidRPr="00F92F6B">
        <w:t>.</w:t>
      </w:r>
    </w:p>
    <w:p w14:paraId="01880B57" w14:textId="3773DF99" w:rsidR="00650228" w:rsidRPr="00F92F6B" w:rsidRDefault="00650228" w:rsidP="00650228">
      <w:r w:rsidRPr="00F92F6B">
        <w:t xml:space="preserve">For the deployment of AI/ML </w:t>
      </w:r>
      <w:r w:rsidR="009A254B" w:rsidRPr="00F92F6B">
        <w:t xml:space="preserve">for </w:t>
      </w:r>
      <w:r w:rsidRPr="00F92F6B">
        <w:t>NG-RAN the following scenarios may be supported:</w:t>
      </w:r>
    </w:p>
    <w:p w14:paraId="5B27C512" w14:textId="45FB7B6C" w:rsidR="00650228" w:rsidRPr="00F92F6B" w:rsidRDefault="00650228" w:rsidP="00650228">
      <w:pPr>
        <w:pStyle w:val="B1"/>
      </w:pPr>
      <w:r w:rsidRPr="00F92F6B">
        <w:t>-</w:t>
      </w:r>
      <w:r w:rsidRPr="00F92F6B">
        <w:tab/>
        <w:t>AI/ML Model Training is located in the OAM and AI/ML Model Inference is located in the NG-RAN node</w:t>
      </w:r>
      <w:r w:rsidR="00224E50" w:rsidRPr="00F92F6B">
        <w:t>;</w:t>
      </w:r>
    </w:p>
    <w:p w14:paraId="1FC033C9" w14:textId="77777777" w:rsidR="00650228" w:rsidRPr="00F92F6B" w:rsidRDefault="00650228" w:rsidP="00650228">
      <w:pPr>
        <w:pStyle w:val="B1"/>
      </w:pPr>
      <w:r w:rsidRPr="00F92F6B">
        <w:t>-</w:t>
      </w:r>
      <w:r w:rsidRPr="00F92F6B">
        <w:tab/>
        <w:t>AI/ML Model Training and AI/ML Model Inference are both located in the NG-RAN node.</w:t>
      </w:r>
    </w:p>
    <w:p w14:paraId="69695523" w14:textId="43AE4ADE" w:rsidR="005E7B82" w:rsidRPr="00F92F6B" w:rsidRDefault="005E7B82" w:rsidP="005E7B82">
      <w:r w:rsidRPr="00F92F6B">
        <w:t xml:space="preserve">AI/ML Model Training follows the definition of the "ML model training" as specified in </w:t>
      </w:r>
      <w:r w:rsidR="007F1F73" w:rsidRPr="00F92F6B">
        <w:t>clause</w:t>
      </w:r>
      <w:r w:rsidRPr="00F92F6B">
        <w:t xml:space="preserve"> 3.1 of TS 28.105 [64].</w:t>
      </w:r>
      <w:r w:rsidR="002D55E8" w:rsidRPr="00F92F6B">
        <w:t xml:space="preserve"> An AI/ML Model needs to be trained, validated and tested before deployment for AI/ML Model Inference.</w:t>
      </w:r>
    </w:p>
    <w:p w14:paraId="08F40698" w14:textId="16DC920E" w:rsidR="005E7B82" w:rsidRPr="00F92F6B" w:rsidRDefault="005E7B82" w:rsidP="005E7B82">
      <w:r w:rsidRPr="00F92F6B">
        <w:t xml:space="preserve">AI/ML Model Inference follows the definition of the "AI/ML inference" as defined in </w:t>
      </w:r>
      <w:r w:rsidR="007F1F73" w:rsidRPr="00F92F6B">
        <w:t>clause</w:t>
      </w:r>
      <w:r w:rsidRPr="00F92F6B">
        <w:t xml:space="preserve"> 3.1 of TS 28.105 [64].</w:t>
      </w:r>
    </w:p>
    <w:p w14:paraId="20AB5A1E" w14:textId="7E63DD7C" w:rsidR="00A57786" w:rsidRPr="00F92F6B" w:rsidRDefault="00A57786" w:rsidP="00A57786">
      <w:pPr>
        <w:pStyle w:val="Heading3"/>
      </w:pPr>
      <w:bookmarkStart w:id="2297" w:name="_Toc219281190"/>
      <w:r w:rsidRPr="00F92F6B">
        <w:t>16.20.</w:t>
      </w:r>
      <w:r w:rsidRPr="00F92F6B">
        <w:rPr>
          <w:rFonts w:eastAsiaTheme="minorEastAsia"/>
        </w:rPr>
        <w:t>3</w:t>
      </w:r>
      <w:r w:rsidRPr="00F92F6B">
        <w:tab/>
        <w:t>Data Collection and Reporting</w:t>
      </w:r>
      <w:bookmarkEnd w:id="2297"/>
    </w:p>
    <w:p w14:paraId="68ACE379" w14:textId="77777777" w:rsidR="00A57786" w:rsidRPr="00F92F6B" w:rsidRDefault="00A57786" w:rsidP="00A57786">
      <w:pPr>
        <w:jc w:val="both"/>
      </w:pPr>
      <w:bookmarkStart w:id="2298" w:name="_MCCTEMPBM_CRPT83880065___4"/>
      <w:r w:rsidRPr="00F92F6B">
        <w:t>The following information can be configured to be reported by an NG-RAN node:</w:t>
      </w:r>
    </w:p>
    <w:bookmarkEnd w:id="2298"/>
    <w:p w14:paraId="4B9F8A19" w14:textId="088F1437" w:rsidR="00A57786" w:rsidRPr="00F92F6B" w:rsidRDefault="00A57786" w:rsidP="00A57786">
      <w:pPr>
        <w:pStyle w:val="B1"/>
      </w:pPr>
      <w:r w:rsidRPr="00F92F6B">
        <w:t>-</w:t>
      </w:r>
      <w:r w:rsidRPr="00F92F6B">
        <w:tab/>
        <w:t>Predicted resource status information</w:t>
      </w:r>
      <w:r w:rsidR="007F3DF2" w:rsidRPr="00F92F6B">
        <w:t>, including predicted radio resource status per slice</w:t>
      </w:r>
      <w:r w:rsidRPr="00F92F6B">
        <w:t>;</w:t>
      </w:r>
    </w:p>
    <w:p w14:paraId="4281C590" w14:textId="08E5FF5C" w:rsidR="00A57786" w:rsidRPr="00F92F6B" w:rsidRDefault="00A57786" w:rsidP="00A57786">
      <w:pPr>
        <w:pStyle w:val="B1"/>
      </w:pPr>
      <w:r w:rsidRPr="00F92F6B">
        <w:t>-</w:t>
      </w:r>
      <w:r w:rsidRPr="00F92F6B">
        <w:tab/>
        <w:t>UE performance feedback</w:t>
      </w:r>
      <w:r w:rsidR="007F3DF2" w:rsidRPr="00F92F6B">
        <w:t>, including per-slice UE performance</w:t>
      </w:r>
      <w:r w:rsidRPr="00F92F6B">
        <w:t>;</w:t>
      </w:r>
    </w:p>
    <w:p w14:paraId="0784EF0C" w14:textId="77777777" w:rsidR="00A57786" w:rsidRPr="00F92F6B" w:rsidRDefault="00A57786" w:rsidP="00A57786">
      <w:pPr>
        <w:pStyle w:val="B1"/>
      </w:pPr>
      <w:r w:rsidRPr="00F92F6B">
        <w:t>-</w:t>
      </w:r>
      <w:r w:rsidRPr="00F92F6B">
        <w:tab/>
        <w:t>Measured UE trajectory;</w:t>
      </w:r>
    </w:p>
    <w:p w14:paraId="0D9C1D8C" w14:textId="1A6CEFCB" w:rsidR="007F3DF2" w:rsidRPr="00F92F6B" w:rsidRDefault="00A57786" w:rsidP="007F3DF2">
      <w:pPr>
        <w:pStyle w:val="B1"/>
      </w:pPr>
      <w:r w:rsidRPr="00F92F6B">
        <w:t>-</w:t>
      </w:r>
      <w:r w:rsidRPr="00F92F6B">
        <w:tab/>
        <w:t>Energy Cost (EC)</w:t>
      </w:r>
      <w:r w:rsidR="007F3DF2" w:rsidRPr="00F92F6B">
        <w:t>;</w:t>
      </w:r>
    </w:p>
    <w:p w14:paraId="11D348A6" w14:textId="24D3876A" w:rsidR="00A57786" w:rsidRPr="00F92F6B" w:rsidRDefault="007F3DF2" w:rsidP="00A57786">
      <w:pPr>
        <w:pStyle w:val="B1"/>
      </w:pPr>
      <w:r w:rsidRPr="00F92F6B">
        <w:t>-</w:t>
      </w:r>
      <w:r w:rsidRPr="00F92F6B">
        <w:tab/>
        <w:t>Predicted slice available capacity</w:t>
      </w:r>
      <w:r w:rsidR="00A57786" w:rsidRPr="00F92F6B">
        <w:t>.</w:t>
      </w:r>
    </w:p>
    <w:p w14:paraId="7196BF00" w14:textId="2DD2042A" w:rsidR="00A57786" w:rsidRPr="00F92F6B" w:rsidRDefault="00A57786" w:rsidP="00A57786">
      <w:pPr>
        <w:jc w:val="both"/>
      </w:pPr>
      <w:bookmarkStart w:id="2299" w:name="_MCCTEMPBM_CRPT83880066___4"/>
      <w:r w:rsidRPr="00F92F6B">
        <w:t xml:space="preserve">The collection and reporting </w:t>
      </w:r>
      <w:r w:rsidR="007F3DF2" w:rsidRPr="00F92F6B">
        <w:t xml:space="preserve">of the above information </w:t>
      </w:r>
      <w:r w:rsidRPr="00F92F6B">
        <w:t>are configured through the Data Collection Reporting Initiation procedure, while the actual reporting is performed through the Data Collection Reporting procedure.</w:t>
      </w:r>
    </w:p>
    <w:p w14:paraId="3F2A53C4" w14:textId="77777777" w:rsidR="00A57786" w:rsidRPr="00F92F6B" w:rsidRDefault="00A57786" w:rsidP="00A57786">
      <w:pPr>
        <w:jc w:val="both"/>
      </w:pPr>
      <w:r w:rsidRPr="00F92F6B">
        <w:t>The collection of measured UE trajectory and UE performance feedback is triggered at successful Handover.</w:t>
      </w:r>
    </w:p>
    <w:bookmarkEnd w:id="2299"/>
    <w:p w14:paraId="59B08F2A" w14:textId="77777777" w:rsidR="007F3DF2" w:rsidRPr="00F92F6B" w:rsidRDefault="00A57786" w:rsidP="007F3DF2">
      <w:r w:rsidRPr="00F92F6B">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6571262E" w14:textId="77777777" w:rsidR="007F3DF2" w:rsidRPr="00F92F6B" w:rsidRDefault="007F3DF2" w:rsidP="007F3DF2">
      <w:r w:rsidRPr="00F92F6B">
        <w:t>An NG-RAN node may derive predicted CCO issues and the corresponding future coverage states for its affected cells and beams. The NG-RAN node may notify its neighbour NG-RAN nodes, via the NG-RAN Node Configuration Update procedure, about the future coverage state changes together with modification cause and time information. The NG-RAN node may also notify its neighbour NG-RAN nodes that previously notified coverage state changes together with the corresponding modification cause have been cancelled.</w:t>
      </w:r>
    </w:p>
    <w:p w14:paraId="420CB0AB" w14:textId="40D2B071" w:rsidR="00A57786" w:rsidRPr="00F92F6B" w:rsidRDefault="007F3DF2" w:rsidP="007F3DF2">
      <w:r w:rsidRPr="00F92F6B">
        <w:t xml:space="preserve">At any given point in time, for a list of predicted affected cells and beams, there is only one predicted CCO issue generated by a </w:t>
      </w:r>
      <w:proofErr w:type="spellStart"/>
      <w:r w:rsidRPr="00F92F6B">
        <w:t>gNB</w:t>
      </w:r>
      <w:proofErr w:type="spellEnd"/>
      <w:r w:rsidRPr="00F92F6B">
        <w:t>.</w:t>
      </w:r>
    </w:p>
    <w:p w14:paraId="7F6CCDF9" w14:textId="6A4B4BA5" w:rsidR="003F6415" w:rsidRPr="00F92F6B" w:rsidRDefault="003F6415" w:rsidP="00AB1EEE">
      <w:pPr>
        <w:pStyle w:val="Heading3"/>
      </w:pPr>
      <w:bookmarkStart w:id="2300" w:name="_Toc219281191"/>
      <w:r w:rsidRPr="00F92F6B">
        <w:t>16.20.4</w:t>
      </w:r>
      <w:r w:rsidRPr="00F92F6B">
        <w:tab/>
        <w:t>OAM Requirements</w:t>
      </w:r>
      <w:bookmarkEnd w:id="2300"/>
    </w:p>
    <w:p w14:paraId="0C26B85B" w14:textId="3C0EF2AF" w:rsidR="003F6415" w:rsidRPr="00F92F6B" w:rsidRDefault="003F6415" w:rsidP="003F6415">
      <w:r w:rsidRPr="00F92F6B">
        <w:t>OAM configures the following</w:t>
      </w:r>
      <w:r w:rsidR="007F3DF2" w:rsidRPr="00F92F6B">
        <w:t xml:space="preserve"> for EC reporting</w:t>
      </w:r>
      <w:r w:rsidRPr="00F92F6B">
        <w:t>:</w:t>
      </w:r>
    </w:p>
    <w:p w14:paraId="17E24796" w14:textId="57B7755B" w:rsidR="003F6415" w:rsidRPr="00F92F6B" w:rsidRDefault="003F6415" w:rsidP="00AB1EEE">
      <w:pPr>
        <w:pStyle w:val="B1"/>
      </w:pPr>
      <w:r w:rsidRPr="00F92F6B">
        <w:t>-</w:t>
      </w:r>
      <w:r w:rsidRPr="00F92F6B">
        <w:tab/>
      </w:r>
      <w:r w:rsidR="00325CF4" w:rsidRPr="00F92F6B">
        <w:t>T</w:t>
      </w:r>
      <w:r w:rsidRPr="00F92F6B">
        <w:t>he minimum and maximum energy consumption values corresponding to the minimum and maximum EC index values respectively, based on an implementation-specific mapping rule, which is unified within a defined area; and</w:t>
      </w:r>
    </w:p>
    <w:p w14:paraId="0D31DD4B" w14:textId="77777777" w:rsidR="007F3DF2" w:rsidRPr="00F92F6B" w:rsidRDefault="003F6415" w:rsidP="007F3DF2">
      <w:pPr>
        <w:pStyle w:val="B1"/>
      </w:pPr>
      <w:r w:rsidRPr="00F92F6B">
        <w:t>-</w:t>
      </w:r>
      <w:r w:rsidRPr="00F92F6B">
        <w:tab/>
      </w:r>
      <w:r w:rsidR="00325CF4" w:rsidRPr="00F92F6B">
        <w:t>T</w:t>
      </w:r>
      <w:r w:rsidRPr="00F92F6B">
        <w:t>he recommended time interval within which an NG-RAN node selects an implementation-specific time window for averaging of the measurements of the NG-RAN node</w:t>
      </w:r>
      <w:r w:rsidR="00AB1EEE" w:rsidRPr="00F92F6B">
        <w:t>'</w:t>
      </w:r>
      <w:r w:rsidRPr="00F92F6B">
        <w:t>s consumed energy.</w:t>
      </w:r>
    </w:p>
    <w:p w14:paraId="032E0868" w14:textId="36A9FD6F" w:rsidR="003F6415" w:rsidRPr="00F92F6B" w:rsidRDefault="007F3DF2" w:rsidP="00DA6E71">
      <w:r w:rsidRPr="00F92F6B">
        <w:t xml:space="preserve">OAM </w:t>
      </w:r>
      <w:r w:rsidR="00AE5BE4" w:rsidRPr="00F92F6B">
        <w:t xml:space="preserve">may </w:t>
      </w:r>
      <w:r w:rsidRPr="00F92F6B">
        <w:t xml:space="preserve">further configure </w:t>
      </w:r>
      <w:r w:rsidR="00AE5BE4" w:rsidRPr="00F92F6B">
        <w:t>Continuous M</w:t>
      </w:r>
      <w:r w:rsidRPr="00F92F6B">
        <w:t xml:space="preserve">anagement-based MDT </w:t>
      </w:r>
      <w:r w:rsidR="00AE5BE4" w:rsidRPr="00F92F6B">
        <w:t>as defined in TS 37.320 [71]</w:t>
      </w:r>
      <w:r w:rsidRPr="00F92F6B">
        <w:t xml:space="preserve"> towards the NG-RAN. OAM provides specific information to the NG-RAN for the NG-RAN to identify </w:t>
      </w:r>
      <w:r w:rsidR="00AE5BE4" w:rsidRPr="00F92F6B">
        <w:t>C</w:t>
      </w:r>
      <w:r w:rsidRPr="00F92F6B">
        <w:t xml:space="preserve">ontinuous </w:t>
      </w:r>
      <w:r w:rsidR="00AE5BE4" w:rsidRPr="00F92F6B">
        <w:t xml:space="preserve">Management-based </w:t>
      </w:r>
      <w:r w:rsidRPr="00F92F6B">
        <w:t>MDT</w:t>
      </w:r>
      <w:r w:rsidR="00AE5BE4" w:rsidRPr="00F92F6B">
        <w:t>, as specified in TS 37.320 [71]</w:t>
      </w:r>
      <w:r w:rsidRPr="00F92F6B">
        <w:t>.</w:t>
      </w:r>
    </w:p>
    <w:p w14:paraId="75455B17" w14:textId="75651612" w:rsidR="00C82D39" w:rsidRPr="00F92F6B" w:rsidRDefault="00C82D39" w:rsidP="00C82D39">
      <w:pPr>
        <w:pStyle w:val="Heading2"/>
      </w:pPr>
      <w:bookmarkStart w:id="2301" w:name="_Toc219281192"/>
      <w:r w:rsidRPr="00F92F6B">
        <w:t>16.21</w:t>
      </w:r>
      <w:r w:rsidRPr="00F92F6B">
        <w:tab/>
        <w:t>Multi-path Relay</w:t>
      </w:r>
      <w:bookmarkEnd w:id="2301"/>
    </w:p>
    <w:p w14:paraId="00C47157" w14:textId="41EA8DB0" w:rsidR="00C82D39" w:rsidRPr="00F92F6B" w:rsidRDefault="00C82D39" w:rsidP="00C82D39">
      <w:pPr>
        <w:pStyle w:val="Heading3"/>
      </w:pPr>
      <w:bookmarkStart w:id="2302" w:name="_Toc219281193"/>
      <w:r w:rsidRPr="00F92F6B">
        <w:t>16.21.1</w:t>
      </w:r>
      <w:r w:rsidRPr="00F92F6B">
        <w:tab/>
        <w:t>General</w:t>
      </w:r>
      <w:bookmarkEnd w:id="2302"/>
    </w:p>
    <w:p w14:paraId="0B3CC8BC" w14:textId="6ABD2F9E" w:rsidR="00C82D39" w:rsidRPr="00F92F6B" w:rsidRDefault="00C82D39" w:rsidP="00C82D39">
      <w:r w:rsidRPr="00F92F6B">
        <w:t xml:space="preserve">In multi-path relay scenario, a MP Remote UE is connected to a single </w:t>
      </w:r>
      <w:proofErr w:type="spellStart"/>
      <w:r w:rsidRPr="00F92F6B">
        <w:t>gNB</w:t>
      </w:r>
      <w:proofErr w:type="spellEnd"/>
      <w:r w:rsidRPr="00F92F6B">
        <w:t xml:space="preserve"> via one direct path and one indirect path while the MP Remote UE is in RRC_CONNECTED state. For the indirect path, both L2 and L3 MP Relay architectures are supported</w:t>
      </w:r>
      <w:r w:rsidR="00B851D8" w:rsidRPr="00F92F6B">
        <w:t xml:space="preserve"> for MP Relay using PC5 interface, and only L2 MP Relay architecture is supported for MP Relay using N3C interface</w:t>
      </w:r>
      <w:r w:rsidRPr="00F92F6B">
        <w:t xml:space="preserve">. The L3 MP Relay architecture is transparent to the serving NG-RAN of the MP Relay UE, except for controlling </w:t>
      </w:r>
      <w:proofErr w:type="spellStart"/>
      <w:r w:rsidRPr="00F92F6B">
        <w:t>sidelink</w:t>
      </w:r>
      <w:proofErr w:type="spellEnd"/>
      <w:r w:rsidRPr="00F92F6B">
        <w:t xml:space="preserve"> resources. In the case of MP Remote UE using SL indirect path, mode 1 resource allocation is supported only for intra-DU case, with the SR/BSR and grant sent on the direct path.</w:t>
      </w:r>
    </w:p>
    <w:p w14:paraId="35ED9BA1" w14:textId="3AD032F0" w:rsidR="00C82D39" w:rsidRPr="00F92F6B" w:rsidRDefault="00C82D39" w:rsidP="00C82D39">
      <w:r w:rsidRPr="00F92F6B">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F92F6B">
        <w:t xml:space="preserve">the </w:t>
      </w:r>
      <w:r w:rsidRPr="00F92F6B">
        <w:t xml:space="preserve">implementation </w:t>
      </w:r>
      <w:r w:rsidR="00B84697" w:rsidRPr="00F92F6B">
        <w:t xml:space="preserve">of the MP Remote UE and MP Relay UE </w:t>
      </w:r>
      <w:r w:rsidRPr="00F92F6B">
        <w:t>how to pre-configure or make it static.</w:t>
      </w:r>
      <w:r w:rsidR="00C310B2" w:rsidRPr="00F92F6B">
        <w:rPr>
          <w:rFonts w:hint="eastAsia"/>
        </w:rPr>
        <w:t xml:space="preserve"> More than one MP Relay UEs can be configured to </w:t>
      </w:r>
      <w:r w:rsidR="00C310B2" w:rsidRPr="00F92F6B">
        <w:t>MP Remote UE</w:t>
      </w:r>
      <w:r w:rsidR="00C310B2" w:rsidRPr="00F92F6B">
        <w:rPr>
          <w:rFonts w:hint="eastAsia"/>
        </w:rPr>
        <w:t xml:space="preserve"> via N3C interface.</w:t>
      </w:r>
    </w:p>
    <w:p w14:paraId="777851D4" w14:textId="3D6E80F8" w:rsidR="00C82D39" w:rsidRPr="00F92F6B" w:rsidRDefault="00C82D39" w:rsidP="00C82D39">
      <w:r w:rsidRPr="00F92F6B">
        <w:t xml:space="preserve">Multi-path relay supports MP Remote UE and MP Relay UE when they are in the </w:t>
      </w:r>
      <w:r w:rsidR="00B84697" w:rsidRPr="00F92F6B">
        <w:t xml:space="preserve">same </w:t>
      </w:r>
      <w:proofErr w:type="spellStart"/>
      <w:r w:rsidRPr="00F92F6B">
        <w:t>gNB</w:t>
      </w:r>
      <w:proofErr w:type="spellEnd"/>
      <w:r w:rsidRPr="00F92F6B">
        <w:t xml:space="preserve">, and </w:t>
      </w:r>
      <w:proofErr w:type="spellStart"/>
      <w:r w:rsidRPr="00F92F6B">
        <w:t>PCell</w:t>
      </w:r>
      <w:proofErr w:type="spellEnd"/>
      <w:r w:rsidRPr="00F92F6B">
        <w:t xml:space="preserve"> is always on the direct path.</w:t>
      </w:r>
    </w:p>
    <w:p w14:paraId="5DE82E8C" w14:textId="77777777" w:rsidR="00C82D39" w:rsidRPr="00F92F6B" w:rsidRDefault="00C82D39" w:rsidP="00C82D39">
      <w:r w:rsidRPr="00F92F6B">
        <w:t>Multi-path relay is supported in the following cell deployment scenarios:</w:t>
      </w:r>
    </w:p>
    <w:p w14:paraId="2F4E8681" w14:textId="5BBAAFD4" w:rsidR="00C82D39" w:rsidRPr="00F92F6B" w:rsidRDefault="00C82D39" w:rsidP="00C82D39">
      <w:pPr>
        <w:pStyle w:val="B1"/>
      </w:pPr>
      <w:r w:rsidRPr="00F92F6B">
        <w:t>-</w:t>
      </w:r>
      <w:r w:rsidRPr="00F92F6B">
        <w:tab/>
        <w:t>The MP Relay UE and MP Remote UE are served by the same cell</w:t>
      </w:r>
      <w:r w:rsidR="009455B7" w:rsidRPr="00F92F6B">
        <w:t>;</w:t>
      </w:r>
    </w:p>
    <w:p w14:paraId="728ACDF0" w14:textId="23F850CD" w:rsidR="00C82D39" w:rsidRPr="00F92F6B" w:rsidRDefault="00C82D39" w:rsidP="00C82D39">
      <w:pPr>
        <w:pStyle w:val="B1"/>
      </w:pPr>
      <w:r w:rsidRPr="00F92F6B">
        <w:t>-</w:t>
      </w:r>
      <w:r w:rsidRPr="00F92F6B">
        <w:tab/>
        <w:t xml:space="preserve">The MP Relay UE and MP Remote UE are served by different intra-frequency cells of the same </w:t>
      </w:r>
      <w:proofErr w:type="spellStart"/>
      <w:r w:rsidRPr="00F92F6B">
        <w:t>gNB</w:t>
      </w:r>
      <w:proofErr w:type="spellEnd"/>
      <w:r w:rsidR="009455B7" w:rsidRPr="00F92F6B">
        <w:t>;</w:t>
      </w:r>
    </w:p>
    <w:p w14:paraId="520B708A" w14:textId="77777777" w:rsidR="00C82D39" w:rsidRPr="00F92F6B" w:rsidRDefault="00C82D39" w:rsidP="00C82D39">
      <w:pPr>
        <w:pStyle w:val="B1"/>
      </w:pPr>
      <w:r w:rsidRPr="00F92F6B">
        <w:t>-</w:t>
      </w:r>
      <w:r w:rsidRPr="00F92F6B">
        <w:tab/>
        <w:t xml:space="preserve">The MP Relay UE and MP Remote UE are served by different inter-frequency cells of the same </w:t>
      </w:r>
      <w:proofErr w:type="spellStart"/>
      <w:r w:rsidRPr="00F92F6B">
        <w:t>gNB</w:t>
      </w:r>
      <w:proofErr w:type="spellEnd"/>
      <w:r w:rsidRPr="00F92F6B">
        <w:t>.</w:t>
      </w:r>
    </w:p>
    <w:p w14:paraId="1BE93DD2" w14:textId="77777777" w:rsidR="00C82D39" w:rsidRPr="00F92F6B" w:rsidRDefault="00C82D39" w:rsidP="00C82D39">
      <w:r w:rsidRPr="00F92F6B">
        <w:t xml:space="preserve">Multi-path relay is supported in the following </w:t>
      </w:r>
      <w:proofErr w:type="spellStart"/>
      <w:r w:rsidRPr="00F92F6B">
        <w:t>sidelink</w:t>
      </w:r>
      <w:proofErr w:type="spellEnd"/>
      <w:r w:rsidRPr="00F92F6B">
        <w:t xml:space="preserve"> scenarios:</w:t>
      </w:r>
    </w:p>
    <w:p w14:paraId="5DF5530A" w14:textId="08409AD3" w:rsidR="00C82D39" w:rsidRPr="00F92F6B" w:rsidRDefault="00C82D39" w:rsidP="00C82D39">
      <w:pPr>
        <w:pStyle w:val="B1"/>
      </w:pPr>
      <w:r w:rsidRPr="00F92F6B">
        <w:t>-</w:t>
      </w:r>
      <w:r w:rsidRPr="00F92F6B">
        <w:tab/>
      </w:r>
      <w:proofErr w:type="spellStart"/>
      <w:r w:rsidRPr="00F92F6B">
        <w:t>Sidelink</w:t>
      </w:r>
      <w:proofErr w:type="spellEnd"/>
      <w:r w:rsidRPr="00F92F6B">
        <w:t xml:space="preserve"> TX/RX and </w:t>
      </w:r>
      <w:proofErr w:type="spellStart"/>
      <w:r w:rsidRPr="00F92F6B">
        <w:t>Uu</w:t>
      </w:r>
      <w:proofErr w:type="spellEnd"/>
      <w:r w:rsidRPr="00F92F6B">
        <w:t xml:space="preserve"> link share the same carrier at the MP Remote UE</w:t>
      </w:r>
      <w:r w:rsidR="009455B7" w:rsidRPr="00F92F6B">
        <w:t>;</w:t>
      </w:r>
    </w:p>
    <w:p w14:paraId="277F97DA" w14:textId="318035AB" w:rsidR="00C82D39" w:rsidRPr="00F92F6B" w:rsidRDefault="00C82D39" w:rsidP="00C82D39">
      <w:pPr>
        <w:pStyle w:val="B1"/>
      </w:pPr>
      <w:r w:rsidRPr="00F92F6B">
        <w:t>-</w:t>
      </w:r>
      <w:r w:rsidRPr="00F92F6B">
        <w:tab/>
      </w:r>
      <w:proofErr w:type="spellStart"/>
      <w:r w:rsidRPr="00F92F6B">
        <w:t>Sidelink</w:t>
      </w:r>
      <w:proofErr w:type="spellEnd"/>
      <w:r w:rsidRPr="00F92F6B">
        <w:t xml:space="preserve"> TX/RX and </w:t>
      </w:r>
      <w:proofErr w:type="spellStart"/>
      <w:r w:rsidRPr="00F92F6B">
        <w:t>Uu</w:t>
      </w:r>
      <w:proofErr w:type="spellEnd"/>
      <w:r w:rsidRPr="00F92F6B">
        <w:t xml:space="preserve"> link use different carriers at the MP Remote UE</w:t>
      </w:r>
      <w:r w:rsidR="009455B7" w:rsidRPr="00F92F6B">
        <w:t>;</w:t>
      </w:r>
    </w:p>
    <w:p w14:paraId="64F14B47" w14:textId="1E97B09F" w:rsidR="00C82D39" w:rsidRPr="00F92F6B" w:rsidRDefault="00C82D39" w:rsidP="00C82D39">
      <w:pPr>
        <w:pStyle w:val="B1"/>
      </w:pPr>
      <w:r w:rsidRPr="00F92F6B">
        <w:t>-</w:t>
      </w:r>
      <w:r w:rsidRPr="00F92F6B">
        <w:tab/>
      </w:r>
      <w:proofErr w:type="spellStart"/>
      <w:r w:rsidRPr="00F92F6B">
        <w:t>Sidelink</w:t>
      </w:r>
      <w:proofErr w:type="spellEnd"/>
      <w:r w:rsidRPr="00F92F6B">
        <w:t xml:space="preserve"> TX/RX and </w:t>
      </w:r>
      <w:proofErr w:type="spellStart"/>
      <w:r w:rsidRPr="00F92F6B">
        <w:t>Uu</w:t>
      </w:r>
      <w:proofErr w:type="spellEnd"/>
      <w:r w:rsidRPr="00F92F6B">
        <w:t xml:space="preserve"> link share the same carrier at the MP Relay UE</w:t>
      </w:r>
      <w:r w:rsidR="009455B7" w:rsidRPr="00F92F6B">
        <w:t>;</w:t>
      </w:r>
    </w:p>
    <w:p w14:paraId="17E1CEC4" w14:textId="77777777" w:rsidR="00C82D39" w:rsidRPr="00F92F6B" w:rsidRDefault="00C82D39" w:rsidP="00C82D39">
      <w:pPr>
        <w:pStyle w:val="B1"/>
      </w:pPr>
      <w:r w:rsidRPr="00F92F6B">
        <w:t>-</w:t>
      </w:r>
      <w:r w:rsidRPr="00F92F6B">
        <w:tab/>
      </w:r>
      <w:proofErr w:type="spellStart"/>
      <w:r w:rsidRPr="00F92F6B">
        <w:t>Sidelink</w:t>
      </w:r>
      <w:proofErr w:type="spellEnd"/>
      <w:r w:rsidRPr="00F92F6B">
        <w:t xml:space="preserve"> TX/RX and </w:t>
      </w:r>
      <w:proofErr w:type="spellStart"/>
      <w:r w:rsidRPr="00F92F6B">
        <w:t>Uu</w:t>
      </w:r>
      <w:proofErr w:type="spellEnd"/>
      <w:r w:rsidRPr="00F92F6B">
        <w:t xml:space="preserve"> link use different carriers at the MP Relay UE.</w:t>
      </w:r>
    </w:p>
    <w:p w14:paraId="4CC6053A" w14:textId="46E1C810" w:rsidR="00C82D39" w:rsidRPr="00F92F6B" w:rsidRDefault="00C82D39" w:rsidP="00C82D39">
      <w:pPr>
        <w:pStyle w:val="Heading3"/>
      </w:pPr>
      <w:bookmarkStart w:id="2303" w:name="_Toc219281194"/>
      <w:r w:rsidRPr="00F92F6B">
        <w:t>16.21.2</w:t>
      </w:r>
      <w:r w:rsidRPr="00F92F6B">
        <w:tab/>
        <w:t>Protocol Architecture</w:t>
      </w:r>
      <w:bookmarkEnd w:id="2303"/>
    </w:p>
    <w:p w14:paraId="63C35B9C" w14:textId="77777777" w:rsidR="00C82D39" w:rsidRPr="00F92F6B" w:rsidRDefault="00C82D39" w:rsidP="00C82D39">
      <w:r w:rsidRPr="00F92F6B">
        <w:t xml:space="preserve">From L2 MP Remote UE perspective, three bearer types exist: direct bearer, indirect bearer, and split bearer. For direct bearer, only </w:t>
      </w:r>
      <w:proofErr w:type="spellStart"/>
      <w:r w:rsidRPr="00F92F6B">
        <w:t>Uu</w:t>
      </w:r>
      <w:proofErr w:type="spellEnd"/>
      <w:r w:rsidRPr="00F92F6B">
        <w:t xml:space="preserve"> radio resources are involved, and for indirect bearer, only PC5 or N3C radio resources are involved. For split bearer, both </w:t>
      </w:r>
      <w:proofErr w:type="spellStart"/>
      <w:r w:rsidRPr="00F92F6B">
        <w:t>Uu</w:t>
      </w:r>
      <w:proofErr w:type="spellEnd"/>
      <w:r w:rsidRPr="00F92F6B">
        <w:t xml:space="preserve"> and PC5/N3C radio resources are involved.</w:t>
      </w:r>
    </w:p>
    <w:p w14:paraId="589E4BD5" w14:textId="127341A7" w:rsidR="00C82D39" w:rsidRPr="00F92F6B" w:rsidRDefault="00C82D39" w:rsidP="00C82D39">
      <w:pPr>
        <w:pStyle w:val="Heading4"/>
      </w:pPr>
      <w:bookmarkStart w:id="2304" w:name="_Toc219281195"/>
      <w:r w:rsidRPr="00F92F6B">
        <w:t>16.21.2.1</w:t>
      </w:r>
      <w:r w:rsidRPr="00F92F6B">
        <w:tab/>
        <w:t>L2 MP Relay using SL indirect path</w:t>
      </w:r>
      <w:bookmarkEnd w:id="2304"/>
    </w:p>
    <w:p w14:paraId="4BD01441" w14:textId="6A62A75C" w:rsidR="00C82D39" w:rsidRPr="00F92F6B" w:rsidRDefault="00C82D39" w:rsidP="00C82D39">
      <w:r w:rsidRPr="00F92F6B">
        <w:t>For multi-path relay operation by using SL indirect path, the protocol stacks for the user plane and control plane of L2 MP Relay architecture are illustrated in Figure 16.21.2.1-1, 16.21.2.1-2.</w:t>
      </w:r>
    </w:p>
    <w:p w14:paraId="08A5CE58" w14:textId="53566C1B" w:rsidR="00C82D39" w:rsidRPr="00F92F6B" w:rsidRDefault="00C82D39" w:rsidP="00C82D39">
      <w:r w:rsidRPr="00F92F6B">
        <w:t xml:space="preserve">If PC5 interface is used between L2 MP Remote UE and L2 MP Relay UE, the SRAP sublayer is placed above the RLC sublayer for both CP and UP at both PC5 interface and </w:t>
      </w:r>
      <w:proofErr w:type="spellStart"/>
      <w:r w:rsidRPr="00F92F6B">
        <w:t>Uu</w:t>
      </w:r>
      <w:proofErr w:type="spellEnd"/>
      <w:r w:rsidRPr="00F92F6B">
        <w:t xml:space="preserve"> interface of the indirect path. For the direct path, the </w:t>
      </w:r>
      <w:proofErr w:type="spellStart"/>
      <w:r w:rsidRPr="00F92F6B">
        <w:t>Uu</w:t>
      </w:r>
      <w:proofErr w:type="spellEnd"/>
      <w:r w:rsidRPr="00F92F6B">
        <w:t xml:space="preserve"> SDAP, PDCP, RLC, MAC, PHY, and RRC are terminated at </w:t>
      </w:r>
      <w:proofErr w:type="spellStart"/>
      <w:r w:rsidRPr="00F92F6B">
        <w:t>gNB</w:t>
      </w:r>
      <w:proofErr w:type="spellEnd"/>
      <w:r w:rsidRPr="00F92F6B">
        <w:t xml:space="preserve"> and </w:t>
      </w:r>
      <w:r w:rsidR="00B84697" w:rsidRPr="00F92F6B">
        <w:t xml:space="preserve">L2 </w:t>
      </w:r>
      <w:r w:rsidRPr="00F92F6B">
        <w:t xml:space="preserve">MP Remote UE. But for the indirect path, only the </w:t>
      </w:r>
      <w:proofErr w:type="spellStart"/>
      <w:r w:rsidRPr="00F92F6B">
        <w:t>Uu</w:t>
      </w:r>
      <w:proofErr w:type="spellEnd"/>
      <w:r w:rsidRPr="00F92F6B">
        <w:t xml:space="preserve"> SDAP, PDCP and RRC are terminated at </w:t>
      </w:r>
      <w:proofErr w:type="spellStart"/>
      <w:r w:rsidRPr="00F92F6B">
        <w:t>gNB</w:t>
      </w:r>
      <w:proofErr w:type="spellEnd"/>
      <w:r w:rsidRPr="00F92F6B">
        <w:t xml:space="preserve"> and </w:t>
      </w:r>
      <w:r w:rsidR="00B84697" w:rsidRPr="00F92F6B">
        <w:t xml:space="preserve">L2 </w:t>
      </w:r>
      <w:r w:rsidRPr="00F92F6B">
        <w:t xml:space="preserve">MP Remote UE, while SRAP, RLC, MAC, and PHY are terminated in each hop (i.e., the link between L2 MP Remote UE and L2 MP Relay UE and the link between L2 MP Relay UE and the </w:t>
      </w:r>
      <w:proofErr w:type="spellStart"/>
      <w:r w:rsidRPr="00F92F6B">
        <w:t>gNB</w:t>
      </w:r>
      <w:proofErr w:type="spellEnd"/>
      <w:r w:rsidRPr="00F92F6B">
        <w:t xml:space="preserve">). </w:t>
      </w:r>
      <w:r w:rsidR="00B84697" w:rsidRPr="00F92F6B">
        <w:t>PDCP duplication is supported for the MP split bearer.</w:t>
      </w:r>
    </w:p>
    <w:p w14:paraId="5BE9B971" w14:textId="77777777" w:rsidR="00C82D39" w:rsidRPr="00F92F6B" w:rsidRDefault="00C82D39" w:rsidP="00C82D39">
      <w:pPr>
        <w:pStyle w:val="TH"/>
        <w:rPr>
          <w:rFonts w:ascii="Calibri" w:eastAsia="SimSun" w:hAnsi="Calibri"/>
          <w:kern w:val="2"/>
          <w:szCs w:val="22"/>
          <w:lang w:eastAsia="ko-KR"/>
        </w:rPr>
      </w:pPr>
      <w:r w:rsidRPr="00F92F6B">
        <w:object w:dxaOrig="9126" w:dyaOrig="4494" w14:anchorId="61C3FA83">
          <v:shape id="_x0000_i1138" type="#_x0000_t75" style="width:409.5pt;height:201.75pt" o:ole="">
            <v:imagedata r:id="rId237" o:title=""/>
          </v:shape>
          <o:OLEObject Type="Embed" ProgID="Visio.Drawing.11" ShapeID="_x0000_i1138" DrawAspect="Content" ObjectID="_1829898725" r:id="rId238"/>
        </w:object>
      </w:r>
    </w:p>
    <w:p w14:paraId="307C1C16" w14:textId="77A95F68" w:rsidR="00C82D39" w:rsidRPr="00F92F6B" w:rsidRDefault="00C82D39" w:rsidP="00C82D39">
      <w:pPr>
        <w:pStyle w:val="TF"/>
      </w:pPr>
      <w:r w:rsidRPr="00F92F6B">
        <w:t>Figure 16.21.2.1-1: User plane protocol stack for L2 Multi-path Relay using SL indirect path</w:t>
      </w:r>
    </w:p>
    <w:p w14:paraId="244E5162" w14:textId="77777777" w:rsidR="00C82D39" w:rsidRPr="00F92F6B" w:rsidRDefault="00C82D39" w:rsidP="00C82D39">
      <w:pPr>
        <w:keepNext/>
        <w:widowControl w:val="0"/>
        <w:wordWrap w:val="0"/>
        <w:spacing w:after="160" w:line="259" w:lineRule="auto"/>
        <w:jc w:val="center"/>
      </w:pPr>
      <w:bookmarkStart w:id="2305" w:name="_MCCTEMPBM_CRPT83880067___4"/>
    </w:p>
    <w:bookmarkEnd w:id="2305"/>
    <w:p w14:paraId="6B94EAD3" w14:textId="77777777" w:rsidR="00C82D39" w:rsidRPr="00F92F6B" w:rsidRDefault="00C82D39" w:rsidP="00C82D39">
      <w:pPr>
        <w:pStyle w:val="TH"/>
      </w:pPr>
      <w:r w:rsidRPr="00F92F6B">
        <w:object w:dxaOrig="9126" w:dyaOrig="4494" w14:anchorId="366E62B6">
          <v:shape id="_x0000_i1139" type="#_x0000_t75" style="width:409.5pt;height:201.75pt" o:ole="">
            <v:imagedata r:id="rId239" o:title=""/>
          </v:shape>
          <o:OLEObject Type="Embed" ProgID="Visio.Drawing.11" ShapeID="_x0000_i1139" DrawAspect="Content" ObjectID="_1829898726" r:id="rId240"/>
        </w:object>
      </w:r>
    </w:p>
    <w:p w14:paraId="4B0192C5" w14:textId="0EF6C0EC" w:rsidR="00C82D39" w:rsidRPr="00F92F6B" w:rsidRDefault="00C82D39" w:rsidP="00C82D39">
      <w:pPr>
        <w:pStyle w:val="TF"/>
      </w:pPr>
      <w:r w:rsidRPr="00F92F6B">
        <w:t>Figure 16.21.2.1-2: Control plane protocol stack for L2 Multi-path Relay using SL indirect path</w:t>
      </w:r>
    </w:p>
    <w:p w14:paraId="16685B9F" w14:textId="7A5CC3B9" w:rsidR="00C82D39" w:rsidRPr="00F92F6B" w:rsidRDefault="00C82D39" w:rsidP="00C82D39">
      <w:pPr>
        <w:pStyle w:val="Heading4"/>
      </w:pPr>
      <w:bookmarkStart w:id="2306" w:name="_Toc219281196"/>
      <w:r w:rsidRPr="00F92F6B">
        <w:t>16.21.2.2</w:t>
      </w:r>
      <w:r w:rsidRPr="00F92F6B">
        <w:tab/>
        <w:t>L2 MP Relay using N3C indirect path</w:t>
      </w:r>
      <w:bookmarkEnd w:id="2306"/>
    </w:p>
    <w:p w14:paraId="3C8FA440" w14:textId="51960CB0" w:rsidR="00C82D39" w:rsidRPr="00F92F6B" w:rsidRDefault="00C82D39" w:rsidP="00C82D39">
      <w:r w:rsidRPr="00F92F6B">
        <w:t xml:space="preserve">For the multi-path relay using N3C indirect path between the </w:t>
      </w:r>
      <w:r w:rsidR="00B84697" w:rsidRPr="00F92F6B">
        <w:t xml:space="preserve">L2 MP </w:t>
      </w:r>
      <w:r w:rsidRPr="00F92F6B">
        <w:t xml:space="preserve">Remote UE and </w:t>
      </w:r>
      <w:r w:rsidR="00B84697" w:rsidRPr="00F92F6B">
        <w:t xml:space="preserve">L2 MP </w:t>
      </w:r>
      <w:r w:rsidRPr="00F92F6B">
        <w:t>Relay UE</w:t>
      </w:r>
      <w:r w:rsidR="00C310B2" w:rsidRPr="00F92F6B">
        <w:rPr>
          <w:rFonts w:hint="eastAsia"/>
        </w:rPr>
        <w:t>(s)</w:t>
      </w:r>
      <w:r w:rsidRPr="00F92F6B">
        <w:t xml:space="preserve">, </w:t>
      </w:r>
      <w:r w:rsidR="00C310B2" w:rsidRPr="00F92F6B">
        <w:rPr>
          <w:rFonts w:hint="eastAsia"/>
        </w:rPr>
        <w:t xml:space="preserve">at least one MP Relay UE(s) can be configured with MP Remote UE via N3C interface. </w:t>
      </w:r>
      <w:r w:rsidR="00C310B2" w:rsidRPr="00F92F6B">
        <w:t>T</w:t>
      </w:r>
      <w:r w:rsidRPr="00F92F6B">
        <w:t>he protocol stacks for the user plane and control plane of L2 MP Relay architecture are illustrated in Figure 16.21.2.2-1 and Figure 16.21.2.2-2.</w:t>
      </w:r>
    </w:p>
    <w:p w14:paraId="6D9CFBA5" w14:textId="7BC0BEC0" w:rsidR="00C82D39" w:rsidRPr="00F92F6B" w:rsidRDefault="00C82D39" w:rsidP="00C82D39">
      <w:r w:rsidRPr="00F92F6B">
        <w:t xml:space="preserve">In the multi-path relay using N3C indirect path, the SRAP sublayer does not exist on the protocol stack. </w:t>
      </w:r>
      <w:r w:rsidR="00B84697" w:rsidRPr="00F92F6B">
        <w:t>For the direct path</w:t>
      </w:r>
      <w:r w:rsidR="00B851D8" w:rsidRPr="00F92F6B">
        <w:t>,</w:t>
      </w:r>
      <w:r w:rsidRPr="00F92F6B">
        <w:t xml:space="preserve"> the </w:t>
      </w:r>
      <w:proofErr w:type="spellStart"/>
      <w:r w:rsidRPr="00F92F6B">
        <w:t>Uu</w:t>
      </w:r>
      <w:proofErr w:type="spellEnd"/>
      <w:r w:rsidRPr="00F92F6B">
        <w:t xml:space="preserve"> SDAP, PDCP, </w:t>
      </w:r>
      <w:r w:rsidR="00B84697" w:rsidRPr="00F92F6B">
        <w:t xml:space="preserve">RLC, MAC, PHY </w:t>
      </w:r>
      <w:r w:rsidRPr="00F92F6B">
        <w:t xml:space="preserve">and RRC are terminated at </w:t>
      </w:r>
      <w:proofErr w:type="spellStart"/>
      <w:r w:rsidRPr="00F92F6B">
        <w:t>gNB</w:t>
      </w:r>
      <w:proofErr w:type="spellEnd"/>
      <w:r w:rsidRPr="00F92F6B">
        <w:t xml:space="preserve"> and L2 MP Remote UE. While RLC, MAC, and PHY </w:t>
      </w:r>
      <w:r w:rsidR="00B84697" w:rsidRPr="00F92F6B">
        <w:t xml:space="preserve">in </w:t>
      </w:r>
      <w:proofErr w:type="spellStart"/>
      <w:r w:rsidR="00B84697" w:rsidRPr="00F92F6B">
        <w:t>Uu</w:t>
      </w:r>
      <w:proofErr w:type="spellEnd"/>
      <w:r w:rsidR="00B84697" w:rsidRPr="00F92F6B">
        <w:t xml:space="preserve"> hop of indirect path </w:t>
      </w:r>
      <w:r w:rsidRPr="00F92F6B">
        <w:t xml:space="preserve">are terminated </w:t>
      </w:r>
      <w:r w:rsidR="00B84697" w:rsidRPr="00F92F6B">
        <w:t xml:space="preserve">at L2 MP Relay UE and </w:t>
      </w:r>
      <w:proofErr w:type="spellStart"/>
      <w:r w:rsidR="00B84697" w:rsidRPr="00F92F6B">
        <w:t>gNB</w:t>
      </w:r>
      <w:proofErr w:type="spellEnd"/>
      <w:r w:rsidRPr="00F92F6B">
        <w:t xml:space="preserve">. </w:t>
      </w:r>
      <w:r w:rsidR="00B84697" w:rsidRPr="00F92F6B">
        <w:t>Without the SRAP sublayer over N3C, an UL PDCP PDU in the L2 MP Remote UE is delivered to RLC entity in the L2 MP Relay UE via N3C link based on UE implementation.</w:t>
      </w:r>
      <w:r w:rsidRPr="00F92F6B">
        <w:t xml:space="preserve"> It is supported for more than one RB over the </w:t>
      </w:r>
      <w:proofErr w:type="spellStart"/>
      <w:r w:rsidRPr="00F92F6B">
        <w:t>Uu</w:t>
      </w:r>
      <w:proofErr w:type="spellEnd"/>
      <w:r w:rsidRPr="00F92F6B">
        <w:t xml:space="preserve"> link of the L2 MP Relay UE by configuring 1:1 bearer mapping between the Radio bearer in the L2 MP Remote UE and </w:t>
      </w:r>
      <w:proofErr w:type="spellStart"/>
      <w:r w:rsidRPr="00F92F6B">
        <w:t>Uu</w:t>
      </w:r>
      <w:proofErr w:type="spellEnd"/>
      <w:r w:rsidRPr="00F92F6B">
        <w:t xml:space="preserve"> Relay RLC channel in the L2 MP Relay UE. The </w:t>
      </w:r>
      <w:proofErr w:type="spellStart"/>
      <w:r w:rsidRPr="00F92F6B">
        <w:t>Uu</w:t>
      </w:r>
      <w:proofErr w:type="spellEnd"/>
      <w:r w:rsidRPr="00F92F6B">
        <w:t xml:space="preserve"> </w:t>
      </w:r>
      <w:r w:rsidR="00B84697" w:rsidRPr="00F92F6B">
        <w:t>logical</w:t>
      </w:r>
      <w:r w:rsidRPr="00F92F6B">
        <w:t xml:space="preserve"> channels for the PDU delivery of the L2 MP Relay UE</w:t>
      </w:r>
      <w:r w:rsidR="00E96F07" w:rsidRPr="00F92F6B">
        <w:t>'</w:t>
      </w:r>
      <w:r w:rsidRPr="00F92F6B">
        <w:t xml:space="preserve">s local traffic and relay traffic are configured differently. Bearer identification except LCID is not needed in L2 PDU over the </w:t>
      </w:r>
      <w:proofErr w:type="spellStart"/>
      <w:r w:rsidRPr="00F92F6B">
        <w:t>Uu</w:t>
      </w:r>
      <w:proofErr w:type="spellEnd"/>
      <w:r w:rsidRPr="00F92F6B">
        <w:t xml:space="preserve"> link. </w:t>
      </w:r>
      <w:r w:rsidR="00C310B2" w:rsidRPr="00F92F6B">
        <w:rPr>
          <w:rFonts w:hint="eastAsia"/>
        </w:rPr>
        <w:t>If split bearer is configured, it is up to MP Remote UE implementation to decide which MP Relay UE is used for transmission of a</w:t>
      </w:r>
      <w:r w:rsidR="00C310B2" w:rsidRPr="00F92F6B">
        <w:t xml:space="preserve"> UL PDCP PDU</w:t>
      </w:r>
      <w:r w:rsidR="00C310B2" w:rsidRPr="00F92F6B">
        <w:rPr>
          <w:rFonts w:hint="eastAsia"/>
        </w:rPr>
        <w:t xml:space="preserve">, when more than one MP Relay UEs are configured to </w:t>
      </w:r>
      <w:r w:rsidR="00C310B2" w:rsidRPr="00F92F6B">
        <w:t>MP Remote UE</w:t>
      </w:r>
      <w:r w:rsidR="00C310B2" w:rsidRPr="00F92F6B">
        <w:rPr>
          <w:rFonts w:hint="eastAsia"/>
        </w:rPr>
        <w:t xml:space="preserve"> in N3C interface.</w:t>
      </w:r>
      <w:r w:rsidR="00C310B2" w:rsidRPr="00F92F6B">
        <w:t xml:space="preserve"> </w:t>
      </w:r>
      <w:r w:rsidRPr="00F92F6B">
        <w:t>If the split bearer is configured and the PDCP duplication is activated, the duplicated PDCP PDUs are delivered via both direct path and indirect path</w:t>
      </w:r>
      <w:r w:rsidR="00C310B2" w:rsidRPr="00F92F6B">
        <w:rPr>
          <w:rFonts w:hint="eastAsia"/>
        </w:rPr>
        <w:t>, and it is up to MP Remote UE implementation to decide which MP Relay UE(s) is(are) used for transmission of a</w:t>
      </w:r>
      <w:r w:rsidR="00C310B2" w:rsidRPr="00F92F6B">
        <w:t xml:space="preserve"> UL PDCP PDU</w:t>
      </w:r>
      <w:r w:rsidR="00C310B2" w:rsidRPr="00F92F6B">
        <w:rPr>
          <w:rFonts w:hint="eastAsia"/>
        </w:rPr>
        <w:t xml:space="preserve"> when more than one MP Relay UEs are configured to </w:t>
      </w:r>
      <w:r w:rsidR="00C310B2" w:rsidRPr="00F92F6B">
        <w:t>MP Remote UE</w:t>
      </w:r>
      <w:r w:rsidR="00C310B2" w:rsidRPr="00F92F6B">
        <w:rPr>
          <w:rFonts w:hint="eastAsia"/>
        </w:rPr>
        <w:t xml:space="preserve"> in N3C interface</w:t>
      </w:r>
      <w:r w:rsidRPr="00F92F6B">
        <w:t>.</w:t>
      </w:r>
    </w:p>
    <w:p w14:paraId="3A6EE553" w14:textId="0471927C" w:rsidR="00C82D39" w:rsidRPr="00F92F6B" w:rsidRDefault="00C310B2" w:rsidP="00C82D39">
      <w:pPr>
        <w:pStyle w:val="TH"/>
      </w:pPr>
      <w:r w:rsidRPr="00F92F6B">
        <w:object w:dxaOrig="8421" w:dyaOrig="6045" w14:anchorId="7F8E1CE9">
          <v:shape id="Object 9" o:spid="_x0000_i1140" type="#_x0000_t75" style="width:486pt;height:348pt;mso-wrap-style:square;mso-position-horizontal-relative:page;mso-position-vertical-relative:page" o:ole="">
            <v:fill o:detectmouseclick="t"/>
            <v:imagedata r:id="rId241" o:title=""/>
          </v:shape>
          <o:OLEObject Type="Embed" ProgID="Visio.Drawing.11" ShapeID="Object 9" DrawAspect="Content" ObjectID="_1829898727" r:id="rId242"/>
        </w:object>
      </w:r>
    </w:p>
    <w:p w14:paraId="4B6068B5" w14:textId="5880FD6C" w:rsidR="00C82D39" w:rsidRPr="00F92F6B" w:rsidRDefault="00C82D39" w:rsidP="00C82D39">
      <w:pPr>
        <w:pStyle w:val="TF"/>
        <w:rPr>
          <w:rFonts w:eastAsia="MS Mincho"/>
          <w:bCs/>
        </w:rPr>
      </w:pPr>
      <w:r w:rsidRPr="00F92F6B">
        <w:t>Figure 16.21.2.2-1: User plane protocol stack for L2 Multi-path Relay</w:t>
      </w:r>
      <w:r w:rsidR="00C310B2" w:rsidRPr="00F92F6B">
        <w:rPr>
          <w:rFonts w:hint="eastAsia"/>
        </w:rPr>
        <w:t>(s)</w:t>
      </w:r>
      <w:r w:rsidRPr="00F92F6B">
        <w:t xml:space="preserve"> using N3C indirect path</w:t>
      </w:r>
    </w:p>
    <w:p w14:paraId="4C9DD380" w14:textId="140D4AA8" w:rsidR="00C82D39" w:rsidRPr="00F92F6B" w:rsidRDefault="00C310B2" w:rsidP="00C82D39">
      <w:pPr>
        <w:pStyle w:val="TH"/>
      </w:pPr>
      <w:r w:rsidRPr="00F92F6B">
        <w:object w:dxaOrig="8421" w:dyaOrig="6045" w14:anchorId="3FEB93B1">
          <v:shape id="_x0000_i1141" type="#_x0000_t75" style="width:486pt;height:348pt;mso-wrap-style:square;mso-position-horizontal-relative:page;mso-position-vertical-relative:page" o:ole="">
            <v:fill o:detectmouseclick="t"/>
            <v:imagedata r:id="rId243" o:title=""/>
          </v:shape>
          <o:OLEObject Type="Embed" ProgID="Visio.Drawing.11" ShapeID="_x0000_i1141" DrawAspect="Content" ObjectID="_1829898728" r:id="rId244"/>
        </w:object>
      </w:r>
    </w:p>
    <w:p w14:paraId="5DC7B6FB" w14:textId="7DAA5258" w:rsidR="00C82D39" w:rsidRPr="00F92F6B" w:rsidRDefault="00C82D39" w:rsidP="00C82D39">
      <w:pPr>
        <w:pStyle w:val="TF"/>
        <w:rPr>
          <w:bCs/>
        </w:rPr>
      </w:pPr>
      <w:r w:rsidRPr="00F92F6B">
        <w:t>Figure 16.21.2.2-2: Control plane protocol stack for L2 Multi-path Relay</w:t>
      </w:r>
      <w:r w:rsidR="00C310B2" w:rsidRPr="00F92F6B">
        <w:rPr>
          <w:rFonts w:hint="eastAsia"/>
        </w:rPr>
        <w:t>(s)</w:t>
      </w:r>
      <w:r w:rsidRPr="00F92F6B">
        <w:t xml:space="preserve"> using N3C indirect path</w:t>
      </w:r>
    </w:p>
    <w:p w14:paraId="51C3A116" w14:textId="7AD17B91" w:rsidR="00C82D39" w:rsidRPr="00F92F6B" w:rsidRDefault="00C82D39" w:rsidP="00C82D39">
      <w:pPr>
        <w:pStyle w:val="Heading3"/>
      </w:pPr>
      <w:bookmarkStart w:id="2307" w:name="_Toc219281197"/>
      <w:r w:rsidRPr="00F92F6B">
        <w:t>16.21.3</w:t>
      </w:r>
      <w:r w:rsidRPr="00F92F6B">
        <w:tab/>
        <w:t>Control plane procedure for multi-path relaying</w:t>
      </w:r>
      <w:bookmarkEnd w:id="2307"/>
    </w:p>
    <w:p w14:paraId="5907A407" w14:textId="720182C4" w:rsidR="00C82D39" w:rsidRPr="00F92F6B" w:rsidRDefault="00C82D39" w:rsidP="00C82D39">
      <w:pPr>
        <w:pStyle w:val="Heading4"/>
      </w:pPr>
      <w:bookmarkStart w:id="2308" w:name="_Toc219281198"/>
      <w:r w:rsidRPr="00F92F6B">
        <w:t>16.21.3.1</w:t>
      </w:r>
      <w:r w:rsidRPr="00F92F6B">
        <w:tab/>
        <w:t>Path Management</w:t>
      </w:r>
      <w:bookmarkEnd w:id="2308"/>
    </w:p>
    <w:p w14:paraId="152C94FC" w14:textId="2AC7051D" w:rsidR="00C82D39" w:rsidRPr="00F92F6B" w:rsidRDefault="00C82D39" w:rsidP="00C82D39">
      <w:pPr>
        <w:rPr>
          <w:lang w:eastAsia="ko-KR"/>
        </w:rPr>
      </w:pPr>
      <w:r w:rsidRPr="00F92F6B">
        <w:rPr>
          <w:lang w:eastAsia="ko-KR"/>
        </w:rPr>
        <w:t xml:space="preserve">The L2 MP Remote UE needs to establish both a direct path and an indirect path. The L2 MP Remote UE adds the indirect path using PC5 link on top of the direct path under the same </w:t>
      </w:r>
      <w:proofErr w:type="spellStart"/>
      <w:r w:rsidRPr="00F92F6B">
        <w:rPr>
          <w:lang w:eastAsia="ko-KR"/>
        </w:rPr>
        <w:t>gNB</w:t>
      </w:r>
      <w:proofErr w:type="spellEnd"/>
      <w:r w:rsidRPr="00F92F6B">
        <w:rPr>
          <w:lang w:eastAsia="ko-KR"/>
        </w:rPr>
        <w:t xml:space="preserve">. And also, the L2 MP Remote UE using PC5 link adds the direct path on top of the indirect path under the same </w:t>
      </w:r>
      <w:proofErr w:type="spellStart"/>
      <w:r w:rsidRPr="00F92F6B">
        <w:rPr>
          <w:lang w:eastAsia="ko-KR"/>
        </w:rPr>
        <w:t>gNB</w:t>
      </w:r>
      <w:proofErr w:type="spellEnd"/>
      <w:r w:rsidRPr="00F92F6B">
        <w:rPr>
          <w:lang w:eastAsia="ko-KR"/>
        </w:rPr>
        <w:t>.</w:t>
      </w:r>
    </w:p>
    <w:p w14:paraId="6A5C455C" w14:textId="301C065F" w:rsidR="00C82D39" w:rsidRPr="00F92F6B" w:rsidRDefault="00C82D39" w:rsidP="00C82D39">
      <w:pPr>
        <w:rPr>
          <w:lang w:eastAsia="ko-KR"/>
        </w:rPr>
      </w:pPr>
      <w:r w:rsidRPr="00F92F6B">
        <w:rPr>
          <w:lang w:eastAsia="ko-KR"/>
        </w:rPr>
        <w:t xml:space="preserve">Meanwhile, the L2 MP Remote UE adds the indirect path using N3C link on </w:t>
      </w:r>
      <w:r w:rsidR="00B84697" w:rsidRPr="00F92F6B">
        <w:rPr>
          <w:lang w:eastAsia="ko-KR"/>
        </w:rPr>
        <w:t xml:space="preserve">top of </w:t>
      </w:r>
      <w:r w:rsidRPr="00F92F6B">
        <w:rPr>
          <w:lang w:eastAsia="ko-KR"/>
        </w:rPr>
        <w:t xml:space="preserve">the only direct path under the same </w:t>
      </w:r>
      <w:proofErr w:type="spellStart"/>
      <w:r w:rsidRPr="00F92F6B">
        <w:rPr>
          <w:lang w:eastAsia="ko-KR"/>
        </w:rPr>
        <w:t>gNB</w:t>
      </w:r>
      <w:proofErr w:type="spellEnd"/>
      <w:r w:rsidRPr="00F92F6B">
        <w:rPr>
          <w:lang w:eastAsia="ko-KR"/>
        </w:rPr>
        <w:t xml:space="preserve">. But it is not allowed that the L2 MP Remote UE using N3C </w:t>
      </w:r>
      <w:r w:rsidR="00B84697" w:rsidRPr="00F92F6B">
        <w:rPr>
          <w:lang w:eastAsia="ko-KR"/>
        </w:rPr>
        <w:t xml:space="preserve">indirect path </w:t>
      </w:r>
      <w:r w:rsidRPr="00F92F6B">
        <w:rPr>
          <w:lang w:eastAsia="ko-KR"/>
        </w:rPr>
        <w:t xml:space="preserve">adds the direct path on </w:t>
      </w:r>
      <w:r w:rsidR="00B84697" w:rsidRPr="00F92F6B">
        <w:rPr>
          <w:lang w:eastAsia="ko-KR"/>
        </w:rPr>
        <w:t xml:space="preserve">top of </w:t>
      </w:r>
      <w:r w:rsidRPr="00F92F6B">
        <w:rPr>
          <w:lang w:eastAsia="ko-KR"/>
        </w:rPr>
        <w:t xml:space="preserve">the indirect path. The MP Relay UE using N3C indirect path is restricted to serve only one </w:t>
      </w:r>
      <w:r w:rsidR="00B84697" w:rsidRPr="00F92F6B">
        <w:rPr>
          <w:lang w:eastAsia="ko-KR"/>
        </w:rPr>
        <w:t xml:space="preserve">L2 </w:t>
      </w:r>
      <w:r w:rsidRPr="00F92F6B">
        <w:rPr>
          <w:lang w:eastAsia="ko-KR"/>
        </w:rPr>
        <w:t>MP Remote UE.</w:t>
      </w:r>
    </w:p>
    <w:p w14:paraId="70DDD500" w14:textId="3E2D4660" w:rsidR="00C82D39" w:rsidRPr="00F92F6B" w:rsidRDefault="00C82D39" w:rsidP="00C82D39">
      <w:pPr>
        <w:rPr>
          <w:lang w:eastAsia="ko-KR"/>
        </w:rPr>
      </w:pPr>
      <w:r w:rsidRPr="00F92F6B">
        <w:rPr>
          <w:lang w:eastAsia="ko-KR"/>
        </w:rPr>
        <w:t xml:space="preserve">For L2 MP Remote UE, </w:t>
      </w:r>
      <w:r w:rsidR="00B84697" w:rsidRPr="00F92F6B">
        <w:rPr>
          <w:lang w:eastAsia="ko-KR"/>
        </w:rPr>
        <w:t xml:space="preserve">the direct path and the indirect path should be in the same </w:t>
      </w:r>
      <w:proofErr w:type="spellStart"/>
      <w:r w:rsidR="00B84697" w:rsidRPr="00F92F6B">
        <w:rPr>
          <w:lang w:eastAsia="ko-KR"/>
        </w:rPr>
        <w:t>gNB</w:t>
      </w:r>
      <w:proofErr w:type="spellEnd"/>
      <w:r w:rsidRPr="00F92F6B">
        <w:rPr>
          <w:lang w:eastAsia="ko-KR"/>
        </w:rPr>
        <w:t>. The primary path of split SRB1 and SRB2 is always configured on direct path. In the L2 MP Remote UE, non-split SRB1/2 is allowed to be configured only on direct path.</w:t>
      </w:r>
    </w:p>
    <w:p w14:paraId="09416780" w14:textId="277A915F" w:rsidR="00C82D39" w:rsidRPr="00F92F6B" w:rsidRDefault="00C82D39" w:rsidP="00C82D39">
      <w:pPr>
        <w:rPr>
          <w:lang w:eastAsia="ko-KR"/>
        </w:rPr>
      </w:pPr>
      <w:r w:rsidRPr="00F92F6B">
        <w:rPr>
          <w:lang w:eastAsia="ko-KR"/>
        </w:rPr>
        <w:t xml:space="preserve">Figure 16.21.3.1-1 describes the procedures for the indirect path addition on </w:t>
      </w:r>
      <w:r w:rsidR="00B84697" w:rsidRPr="00F92F6B">
        <w:rPr>
          <w:lang w:eastAsia="ko-KR"/>
        </w:rPr>
        <w:t xml:space="preserve">top of </w:t>
      </w:r>
      <w:r w:rsidRPr="00F92F6B">
        <w:rPr>
          <w:lang w:eastAsia="ko-KR"/>
        </w:rPr>
        <w:t xml:space="preserve">the direct path for the L2 MP relaying. This procedure is applicable to the L2 MP Remote UE using SL indirect path or N3C indirect path </w:t>
      </w:r>
      <w:r w:rsidR="00B84697" w:rsidRPr="00F92F6B">
        <w:rPr>
          <w:lang w:eastAsia="ko-KR"/>
        </w:rPr>
        <w:t>(</w:t>
      </w:r>
      <w:r w:rsidRPr="00F92F6B">
        <w:rPr>
          <w:lang w:eastAsia="ko-KR"/>
        </w:rPr>
        <w:t>except step 5</w:t>
      </w:r>
      <w:r w:rsidR="00B84697" w:rsidRPr="00F92F6B">
        <w:rPr>
          <w:lang w:eastAsia="ko-KR"/>
        </w:rPr>
        <w:t>)</w:t>
      </w:r>
      <w:r w:rsidRPr="00F92F6B">
        <w:rPr>
          <w:lang w:eastAsia="ko-KR"/>
        </w:rPr>
        <w:t>.</w:t>
      </w:r>
    </w:p>
    <w:p w14:paraId="2D2C4EC7" w14:textId="02062B21" w:rsidR="00C82D39" w:rsidRPr="00F92F6B" w:rsidRDefault="0049784E" w:rsidP="00C82D39">
      <w:pPr>
        <w:pStyle w:val="TH"/>
      </w:pPr>
      <w:r w:rsidRPr="00F92F6B">
        <w:object w:dxaOrig="8389" w:dyaOrig="8739" w14:anchorId="139BDDA6">
          <v:shape id="_x0000_i1142" type="#_x0000_t75" style="width:273pt;height:284.25pt" o:ole="">
            <v:imagedata r:id="rId245" o:title=""/>
          </v:shape>
          <o:OLEObject Type="Embed" ProgID="Visio.Drawing.11" ShapeID="_x0000_i1142" DrawAspect="Content" ObjectID="_1829898729" r:id="rId246"/>
        </w:object>
      </w:r>
    </w:p>
    <w:p w14:paraId="17D6E164" w14:textId="7B1ABC0C" w:rsidR="00C82D39" w:rsidRPr="00F92F6B" w:rsidRDefault="00C82D39" w:rsidP="00C82D39">
      <w:pPr>
        <w:pStyle w:val="TF"/>
        <w:rPr>
          <w:lang w:eastAsia="ko-KR"/>
        </w:rPr>
      </w:pPr>
      <w:r w:rsidRPr="00F92F6B">
        <w:rPr>
          <w:lang w:eastAsia="ko-KR"/>
        </w:rPr>
        <w:t>Figure 16.21.3.1-1: Procedure for indirect path addition on top of direct path</w:t>
      </w:r>
    </w:p>
    <w:p w14:paraId="29917C8A" w14:textId="77777777" w:rsidR="00C82D39" w:rsidRPr="00F92F6B" w:rsidRDefault="00C82D39" w:rsidP="00296CF8">
      <w:pPr>
        <w:pStyle w:val="B1"/>
        <w:rPr>
          <w:lang w:eastAsia="ko-KR"/>
        </w:rPr>
      </w:pPr>
      <w:r w:rsidRPr="00F92F6B">
        <w:rPr>
          <w:lang w:eastAsia="ko-KR"/>
        </w:rPr>
        <w:t>0.</w:t>
      </w:r>
      <w:r w:rsidRPr="00F92F6B">
        <w:rPr>
          <w:lang w:eastAsia="ko-KR"/>
        </w:rPr>
        <w:tab/>
        <w:t xml:space="preserve">The L2 MP Remote UE performs data transmission and reception by using direct path on </w:t>
      </w:r>
      <w:proofErr w:type="spellStart"/>
      <w:r w:rsidRPr="00F92F6B">
        <w:rPr>
          <w:lang w:eastAsia="ko-KR"/>
        </w:rPr>
        <w:t>PCell</w:t>
      </w:r>
      <w:proofErr w:type="spellEnd"/>
      <w:r w:rsidRPr="00F92F6B">
        <w:rPr>
          <w:lang w:eastAsia="ko-KR"/>
        </w:rPr>
        <w:t>.</w:t>
      </w:r>
    </w:p>
    <w:p w14:paraId="4D639159" w14:textId="6989256C" w:rsidR="00C82D39" w:rsidRPr="00F92F6B" w:rsidRDefault="00C82D39" w:rsidP="00296CF8">
      <w:pPr>
        <w:pStyle w:val="B1"/>
        <w:rPr>
          <w:rFonts w:eastAsia="Calibri"/>
        </w:rPr>
      </w:pPr>
      <w:r w:rsidRPr="00F92F6B">
        <w:rPr>
          <w:rFonts w:eastAsia="Calibri"/>
        </w:rPr>
        <w:t>1.</w:t>
      </w:r>
      <w:r w:rsidRPr="00F92F6B">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F92F6B">
        <w:rPr>
          <w:rFonts w:eastAsia="Calibri"/>
        </w:rPr>
        <w:t xml:space="preserve"> based on the measurement configuration from the </w:t>
      </w:r>
      <w:proofErr w:type="spellStart"/>
      <w:r w:rsidR="0071395C" w:rsidRPr="00F92F6B">
        <w:rPr>
          <w:rFonts w:eastAsia="Calibri"/>
        </w:rPr>
        <w:t>gNB</w:t>
      </w:r>
      <w:proofErr w:type="spellEnd"/>
      <w:r w:rsidRPr="00F92F6B">
        <w:rPr>
          <w:rFonts w:eastAsia="Calibri"/>
        </w:rPr>
        <w:t>.</w:t>
      </w:r>
    </w:p>
    <w:p w14:paraId="7FCBEDA7" w14:textId="7379199E" w:rsidR="00C82D39" w:rsidRPr="00F92F6B" w:rsidRDefault="00C82D39" w:rsidP="00296CF8">
      <w:pPr>
        <w:pStyle w:val="B1"/>
        <w:rPr>
          <w:rFonts w:eastAsia="Calibri"/>
        </w:rPr>
      </w:pPr>
      <w:r w:rsidRPr="00F92F6B">
        <w:rPr>
          <w:rFonts w:eastAsia="Calibri"/>
        </w:rPr>
        <w:tab/>
        <w:t xml:space="preserve">Meanwhile, if the MP Remote UE will be connected with L2 </w:t>
      </w:r>
      <w:r w:rsidRPr="00F92F6B">
        <w:rPr>
          <w:lang w:eastAsia="ko-KR"/>
        </w:rPr>
        <w:t>MP</w:t>
      </w:r>
      <w:r w:rsidRPr="00F92F6B">
        <w:rPr>
          <w:rFonts w:eastAsia="Calibri"/>
        </w:rPr>
        <w:t xml:space="preserve"> Relay UE using N3C link, the MP Remote UE reports at least the list of the C-RNTI and the cell ID of the candidate MP Relay UEs</w:t>
      </w:r>
      <w:r w:rsidR="0071395C" w:rsidRPr="00F92F6B">
        <w:rPr>
          <w:rFonts w:eastAsia="Calibri"/>
        </w:rPr>
        <w:t xml:space="preserve"> </w:t>
      </w:r>
      <w:r w:rsidR="00B851D8" w:rsidRPr="00F92F6B">
        <w:rPr>
          <w:rFonts w:eastAsia="Yu Mincho"/>
        </w:rPr>
        <w:t xml:space="preserve">using </w:t>
      </w:r>
      <w:proofErr w:type="spellStart"/>
      <w:r w:rsidR="00B851D8" w:rsidRPr="00F92F6B">
        <w:rPr>
          <w:rFonts w:eastAsia="Yu Mincho"/>
          <w:i/>
          <w:iCs/>
        </w:rPr>
        <w:t>UEAssistanceInformation</w:t>
      </w:r>
      <w:proofErr w:type="spellEnd"/>
      <w:r w:rsidR="00B851D8" w:rsidRPr="00F92F6B">
        <w:rPr>
          <w:rFonts w:eastAsia="Yu Mincho"/>
        </w:rPr>
        <w:t xml:space="preserve"> message to the </w:t>
      </w:r>
      <w:proofErr w:type="spellStart"/>
      <w:r w:rsidR="00B851D8" w:rsidRPr="00F92F6B">
        <w:rPr>
          <w:rFonts w:eastAsia="Yu Mincho"/>
        </w:rPr>
        <w:t>gNB</w:t>
      </w:r>
      <w:proofErr w:type="spellEnd"/>
      <w:r w:rsidRPr="00F92F6B">
        <w:rPr>
          <w:rFonts w:eastAsia="Calibri"/>
        </w:rPr>
        <w:t>.</w:t>
      </w:r>
    </w:p>
    <w:p w14:paraId="4D691634" w14:textId="42BFDE4E" w:rsidR="00C82D39" w:rsidRPr="00F92F6B" w:rsidRDefault="00C82D39" w:rsidP="00C82D39">
      <w:pPr>
        <w:pStyle w:val="NO"/>
      </w:pPr>
      <w:r w:rsidRPr="00F92F6B">
        <w:rPr>
          <w:rFonts w:eastAsia="Calibri"/>
        </w:rPr>
        <w:t>NOTE 1</w:t>
      </w:r>
      <w:r w:rsidRPr="00F92F6B">
        <w:t>:</w:t>
      </w:r>
      <w:r w:rsidRPr="00F92F6B">
        <w:tab/>
      </w:r>
      <w:r w:rsidRPr="00F92F6B">
        <w:rPr>
          <w:rFonts w:eastAsia="Calibri"/>
        </w:rPr>
        <w:t>T</w:t>
      </w:r>
      <w:r w:rsidRPr="00F92F6B">
        <w:t>he C-RNTI and cell ID of MP Relay UE using N3C link can be reported only if the secure connection between MP Remote UE and MP Relay UE is established.</w:t>
      </w:r>
    </w:p>
    <w:p w14:paraId="5385B084" w14:textId="77777777" w:rsidR="00C82D39" w:rsidRPr="00F92F6B" w:rsidRDefault="00C82D39" w:rsidP="00296CF8">
      <w:pPr>
        <w:pStyle w:val="B1"/>
        <w:rPr>
          <w:rFonts w:eastAsia="Calibri"/>
        </w:rPr>
      </w:pPr>
      <w:r w:rsidRPr="00F92F6B">
        <w:rPr>
          <w:rFonts w:eastAsia="Calibri"/>
        </w:rPr>
        <w:t>2.</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decides to </w:t>
      </w:r>
      <w:r w:rsidRPr="00F92F6B">
        <w:t>add the indirect path for the L2 MP Remote</w:t>
      </w:r>
      <w:r w:rsidRPr="00F92F6B">
        <w:rPr>
          <w:rFonts w:eastAsia="Calibri"/>
        </w:rPr>
        <w:t xml:space="preserve"> UE. The cell serving the direct path and the cell serving the L2 MP Relay UE on the indirect path belong to the same </w:t>
      </w:r>
      <w:proofErr w:type="spellStart"/>
      <w:r w:rsidRPr="00F92F6B">
        <w:rPr>
          <w:rFonts w:eastAsia="Calibri"/>
        </w:rPr>
        <w:t>gNB</w:t>
      </w:r>
      <w:proofErr w:type="spellEnd"/>
      <w:r w:rsidRPr="00F92F6B">
        <w:rPr>
          <w:rFonts w:eastAsia="Calibri"/>
        </w:rPr>
        <w:t xml:space="preserve"> but can be same or different.</w:t>
      </w:r>
    </w:p>
    <w:p w14:paraId="4AD199CF" w14:textId="77777777" w:rsidR="00C82D39" w:rsidRPr="00F92F6B" w:rsidRDefault="00C82D39" w:rsidP="00296CF8">
      <w:pPr>
        <w:pStyle w:val="B1"/>
        <w:rPr>
          <w:rFonts w:eastAsia="Calibri"/>
        </w:rPr>
      </w:pPr>
      <w:r w:rsidRPr="00F92F6B">
        <w:rPr>
          <w:rFonts w:eastAsia="Calibri"/>
        </w:rPr>
        <w:t>3.</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an </w:t>
      </w:r>
      <w:proofErr w:type="spellStart"/>
      <w:r w:rsidRPr="00F92F6B">
        <w:rPr>
          <w:rFonts w:eastAsia="Calibri"/>
          <w:i/>
          <w:iCs/>
        </w:rPr>
        <w:t>RRCReconfiguration</w:t>
      </w:r>
      <w:proofErr w:type="spellEnd"/>
      <w:r w:rsidRPr="00F92F6B">
        <w:rPr>
          <w:rFonts w:eastAsia="Calibri"/>
        </w:rPr>
        <w:t xml:space="preserve"> message to the L2 MP Relay UE</w:t>
      </w:r>
      <w:r w:rsidRPr="00F92F6B">
        <w:t xml:space="preserve"> to configure the indirect path of the L2 MP Remote UE</w:t>
      </w:r>
      <w:r w:rsidRPr="00F92F6B">
        <w:rPr>
          <w:rFonts w:eastAsia="Calibri"/>
        </w:rPr>
        <w:t>, if the L2 MP Relay UE is in RRC_CONNECTED.</w:t>
      </w:r>
    </w:p>
    <w:p w14:paraId="66067C94" w14:textId="77777777" w:rsidR="00C82D39" w:rsidRPr="00F92F6B" w:rsidRDefault="00C82D39" w:rsidP="00296CF8">
      <w:pPr>
        <w:pStyle w:val="B1"/>
        <w:rPr>
          <w:rFonts w:eastAsia="Calibri"/>
        </w:rPr>
      </w:pPr>
      <w:r w:rsidRPr="00F92F6B">
        <w:rPr>
          <w:rFonts w:eastAsia="Calibri"/>
        </w:rPr>
        <w:t>4.</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the </w:t>
      </w:r>
      <w:proofErr w:type="spellStart"/>
      <w:r w:rsidRPr="00F92F6B">
        <w:rPr>
          <w:rFonts w:eastAsia="Calibri"/>
          <w:i/>
        </w:rPr>
        <w:t>RRCReconfiguration</w:t>
      </w:r>
      <w:proofErr w:type="spellEnd"/>
      <w:r w:rsidRPr="00F92F6B">
        <w:rPr>
          <w:rFonts w:eastAsia="Calibri"/>
        </w:rPr>
        <w:t xml:space="preserve"> message to the L2 MP Remote UE.</w:t>
      </w:r>
    </w:p>
    <w:p w14:paraId="21E62690" w14:textId="77777777" w:rsidR="00C82D39" w:rsidRPr="00F92F6B" w:rsidRDefault="00C82D39" w:rsidP="00296CF8">
      <w:pPr>
        <w:pStyle w:val="B1"/>
        <w:rPr>
          <w:rFonts w:eastAsia="Calibri"/>
        </w:rPr>
      </w:pPr>
      <w:r w:rsidRPr="00F92F6B">
        <w:rPr>
          <w:rFonts w:eastAsia="Calibri"/>
        </w:rPr>
        <w:t>5.</w:t>
      </w:r>
      <w:r w:rsidRPr="00F92F6B">
        <w:rPr>
          <w:rFonts w:eastAsia="Calibri"/>
        </w:rPr>
        <w:tab/>
        <w:t>The L2 MP Remote UE establishes a PC5 unicast link with the target L2 MP Relay UE.</w:t>
      </w:r>
    </w:p>
    <w:p w14:paraId="15623244" w14:textId="70B67543" w:rsidR="00C82D39" w:rsidRPr="00F92F6B" w:rsidRDefault="00C82D39" w:rsidP="00C82D39">
      <w:pPr>
        <w:pStyle w:val="NO"/>
        <w:rPr>
          <w:rFonts w:eastAsia="Calibri"/>
        </w:rPr>
      </w:pPr>
      <w:r w:rsidRPr="00F92F6B">
        <w:rPr>
          <w:rFonts w:eastAsia="Calibri"/>
        </w:rPr>
        <w:t>NOTE 2</w:t>
      </w:r>
      <w:r w:rsidRPr="00F92F6B">
        <w:t>:</w:t>
      </w:r>
      <w:r w:rsidRPr="00F92F6B">
        <w:tab/>
        <w:t>For the N3C indirect path addition, step 5 is omitted. It</w:t>
      </w:r>
      <w:r w:rsidR="00E96F07" w:rsidRPr="00F92F6B">
        <w:t xml:space="preserve"> i</w:t>
      </w:r>
      <w:r w:rsidRPr="00F92F6B">
        <w:t>s L2 MP Remote UE</w:t>
      </w:r>
      <w:r w:rsidR="00E96F07" w:rsidRPr="00F92F6B">
        <w:t>'</w:t>
      </w:r>
      <w:r w:rsidRPr="00F92F6B">
        <w:t>s implementation how to make N3C indirect path between L2 MP Remote UE and L2 MP Relay UE.</w:t>
      </w:r>
    </w:p>
    <w:p w14:paraId="732F06E8" w14:textId="77777777" w:rsidR="00C82D39" w:rsidRPr="00F92F6B" w:rsidRDefault="00C82D39" w:rsidP="00296CF8">
      <w:pPr>
        <w:pStyle w:val="B1"/>
        <w:rPr>
          <w:rFonts w:eastAsia="Calibri"/>
        </w:rPr>
      </w:pPr>
      <w:r w:rsidRPr="00F92F6B">
        <w:rPr>
          <w:rFonts w:eastAsia="Calibri"/>
        </w:rPr>
        <w:t>6a.</w:t>
      </w:r>
      <w:r w:rsidRPr="00F92F6B">
        <w:rPr>
          <w:rFonts w:eastAsia="Calibri"/>
        </w:rPr>
        <w:tab/>
      </w:r>
      <w:r w:rsidRPr="00F92F6B">
        <w:t xml:space="preserve">The L2 MP Remote UE sends </w:t>
      </w:r>
      <w:r w:rsidRPr="00F92F6B">
        <w:rPr>
          <w:rFonts w:eastAsia="Calibri"/>
        </w:rPr>
        <w:t xml:space="preserve">the </w:t>
      </w:r>
      <w:proofErr w:type="spellStart"/>
      <w:r w:rsidRPr="00F92F6B">
        <w:rPr>
          <w:rFonts w:eastAsia="Calibri"/>
          <w:i/>
          <w:iCs/>
        </w:rPr>
        <w:t>RRCReconfigurationComplete</w:t>
      </w:r>
      <w:proofErr w:type="spellEnd"/>
      <w:r w:rsidRPr="00F92F6B">
        <w:rPr>
          <w:rFonts w:eastAsia="Calibri"/>
        </w:rPr>
        <w:t xml:space="preserve"> message to the</w:t>
      </w:r>
      <w:r w:rsidRPr="00F92F6B">
        <w:t xml:space="preserve"> </w:t>
      </w:r>
      <w:proofErr w:type="spellStart"/>
      <w:r w:rsidRPr="00F92F6B">
        <w:rPr>
          <w:rFonts w:eastAsia="Calibri"/>
        </w:rPr>
        <w:t>gNB</w:t>
      </w:r>
      <w:proofErr w:type="spellEnd"/>
      <w:r w:rsidRPr="00F92F6B">
        <w:t xml:space="preserve"> at least via the direct path in order to complete </w:t>
      </w:r>
      <w:r w:rsidRPr="00F92F6B">
        <w:rPr>
          <w:rFonts w:eastAsia="Calibri"/>
        </w:rPr>
        <w:t>the in</w:t>
      </w:r>
      <w:r w:rsidRPr="00F92F6B">
        <w:t>direct path addition</w:t>
      </w:r>
      <w:r w:rsidRPr="00F92F6B">
        <w:rPr>
          <w:rFonts w:eastAsia="Calibri"/>
        </w:rPr>
        <w:t xml:space="preserve"> procedure.</w:t>
      </w:r>
    </w:p>
    <w:p w14:paraId="6E28F8ED" w14:textId="77777777" w:rsidR="00C82D39" w:rsidRPr="00F92F6B" w:rsidRDefault="00C82D39" w:rsidP="00296CF8">
      <w:pPr>
        <w:pStyle w:val="B1"/>
      </w:pPr>
      <w:r w:rsidRPr="00F92F6B">
        <w:rPr>
          <w:rFonts w:eastAsia="Calibri"/>
        </w:rPr>
        <w:t>6b.</w:t>
      </w:r>
      <w:r w:rsidRPr="00F92F6B">
        <w:rPr>
          <w:rFonts w:eastAsia="Calibri"/>
        </w:rPr>
        <w:tab/>
        <w:t xml:space="preserve">If a split SRB1 with duplication is configured, the </w:t>
      </w:r>
      <w:r w:rsidRPr="00F92F6B">
        <w:rPr>
          <w:lang w:eastAsia="ko-KR"/>
        </w:rPr>
        <w:t>L2 MP R</w:t>
      </w:r>
      <w:r w:rsidRPr="00F92F6B">
        <w:rPr>
          <w:rFonts w:eastAsia="Calibri"/>
        </w:rPr>
        <w:t xml:space="preserve">emote UE also sends the </w:t>
      </w:r>
      <w:proofErr w:type="spellStart"/>
      <w:r w:rsidRPr="00F92F6B">
        <w:rPr>
          <w:rFonts w:eastAsia="Calibri"/>
          <w:i/>
          <w:iCs/>
        </w:rPr>
        <w:t>RRCReconfigurationComplete</w:t>
      </w:r>
      <w:proofErr w:type="spellEnd"/>
      <w:r w:rsidRPr="00F92F6B">
        <w:rPr>
          <w:rFonts w:eastAsia="Calibri"/>
        </w:rPr>
        <w:t xml:space="preserve"> message to the </w:t>
      </w:r>
      <w:proofErr w:type="spellStart"/>
      <w:r w:rsidRPr="00F92F6B">
        <w:rPr>
          <w:rFonts w:eastAsia="Calibri"/>
        </w:rPr>
        <w:t>gNB</w:t>
      </w:r>
      <w:proofErr w:type="spellEnd"/>
      <w:r w:rsidRPr="00F92F6B">
        <w:rPr>
          <w:rFonts w:eastAsia="Calibri"/>
        </w:rPr>
        <w:t xml:space="preserve"> via the indirect path served by the L2 MP Relay UE</w:t>
      </w:r>
      <w:r w:rsidRPr="00F92F6B">
        <w:t>.</w:t>
      </w:r>
    </w:p>
    <w:p w14:paraId="34E285AC" w14:textId="6040319E" w:rsidR="00C82D39" w:rsidRPr="00F92F6B" w:rsidRDefault="00C82D39" w:rsidP="00C82D39">
      <w:pPr>
        <w:pStyle w:val="NO"/>
      </w:pPr>
      <w:r w:rsidRPr="00F92F6B">
        <w:rPr>
          <w:rFonts w:eastAsia="Calibri"/>
        </w:rPr>
        <w:t>NOTE 3</w:t>
      </w:r>
      <w:r w:rsidRPr="00F92F6B">
        <w:t>:</w:t>
      </w:r>
      <w:r w:rsidRPr="00F92F6B">
        <w:tab/>
        <w:t>Step 5 can be executed after step 6a. Step 5 is independent of step 6a.</w:t>
      </w:r>
    </w:p>
    <w:p w14:paraId="712EEEC6" w14:textId="77777777" w:rsidR="00C82D39" w:rsidRPr="00F92F6B" w:rsidRDefault="00C82D39" w:rsidP="00296CF8">
      <w:pPr>
        <w:pStyle w:val="B1"/>
        <w:rPr>
          <w:rFonts w:eastAsia="Calibri"/>
        </w:rPr>
      </w:pPr>
      <w:r w:rsidRPr="00F92F6B">
        <w:rPr>
          <w:rFonts w:eastAsia="Calibri"/>
        </w:rPr>
        <w:t>7.</w:t>
      </w:r>
      <w:r w:rsidRPr="00F92F6B">
        <w:rPr>
          <w:rFonts w:eastAsia="Calibri"/>
        </w:rPr>
        <w:tab/>
        <w:t xml:space="preserve">The L2 MP Remote UE performs data transmission and reception by using both the direct path on </w:t>
      </w:r>
      <w:proofErr w:type="spellStart"/>
      <w:r w:rsidRPr="00F92F6B">
        <w:rPr>
          <w:rFonts w:eastAsia="Calibri"/>
        </w:rPr>
        <w:t>PCell</w:t>
      </w:r>
      <w:proofErr w:type="spellEnd"/>
      <w:r w:rsidRPr="00F92F6B">
        <w:rPr>
          <w:rFonts w:eastAsia="Calibri"/>
        </w:rPr>
        <w:t xml:space="preserve"> and the indirect path served by a L2 MP Relay UE.</w:t>
      </w:r>
    </w:p>
    <w:p w14:paraId="308B1339" w14:textId="5EE632D3" w:rsidR="00C82D39" w:rsidRPr="00F92F6B" w:rsidRDefault="00C82D39" w:rsidP="00C82D39">
      <w:pPr>
        <w:rPr>
          <w:lang w:eastAsia="ko-KR"/>
        </w:rPr>
      </w:pPr>
      <w:r w:rsidRPr="00F92F6B">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F92F6B">
        <w:rPr>
          <w:rFonts w:eastAsia="Calibri"/>
        </w:rPr>
        <w:t>If the L2 MP Remote UE and L2 MP Relay UE are connected by using N3C link, it is L2 MP Remote/Relay UE</w:t>
      </w:r>
      <w:r w:rsidR="00E96F07" w:rsidRPr="00F92F6B">
        <w:rPr>
          <w:rFonts w:eastAsia="Calibri"/>
        </w:rPr>
        <w:t>'</w:t>
      </w:r>
      <w:r w:rsidRPr="00F92F6B">
        <w:rPr>
          <w:rFonts w:eastAsia="Calibri"/>
        </w:rPr>
        <w:t>s implementation on how to trigger the RRC_IDLE/RRC_INACTIVE L2 MP Relay UE to initiate RRC connection establishment</w:t>
      </w:r>
      <w:r w:rsidR="0071395C" w:rsidRPr="00F92F6B">
        <w:rPr>
          <w:rFonts w:eastAsia="Calibri"/>
        </w:rPr>
        <w:t>/resume</w:t>
      </w:r>
      <w:r w:rsidRPr="00F92F6B">
        <w:rPr>
          <w:rFonts w:eastAsia="Calibri"/>
        </w:rPr>
        <w:t xml:space="preserve"> procedure.</w:t>
      </w:r>
    </w:p>
    <w:p w14:paraId="626D3DC2" w14:textId="77777777" w:rsidR="00C82D39" w:rsidRPr="00F92F6B" w:rsidRDefault="00C82D39" w:rsidP="00C82D39">
      <w:pPr>
        <w:rPr>
          <w:lang w:eastAsia="ko-KR"/>
        </w:rPr>
      </w:pPr>
      <w:r w:rsidRPr="00F92F6B">
        <w:rPr>
          <w:lang w:eastAsia="ko-KR"/>
        </w:rPr>
        <w:t xml:space="preserve">If the split SRB1 with duplication is not configured at the L2 MP Remote UE, the L2 MP Remote UE using SL indirect path sends PC5-RRC message to the L2 MP Relay UE. Upon receiving the PC5-RRC message, the L2 MP Relay UE in RRC_IDLE or RRC_INACTIVE initiates a </w:t>
      </w:r>
      <w:proofErr w:type="spellStart"/>
      <w:r w:rsidRPr="00F92F6B">
        <w:rPr>
          <w:lang w:eastAsia="ko-KR"/>
        </w:rPr>
        <w:t>Uu</w:t>
      </w:r>
      <w:proofErr w:type="spellEnd"/>
      <w:r w:rsidRPr="00F92F6B">
        <w:rPr>
          <w:lang w:eastAsia="ko-KR"/>
        </w:rPr>
        <w:t xml:space="preserve"> RRC connection establishment or an RRC connection resume.</w:t>
      </w:r>
    </w:p>
    <w:p w14:paraId="13E72355" w14:textId="70B7DBA7" w:rsidR="00C82D39" w:rsidRPr="00F92F6B" w:rsidRDefault="00C82D39" w:rsidP="00C82D39">
      <w:pPr>
        <w:rPr>
          <w:lang w:eastAsia="ko-KR"/>
        </w:rPr>
      </w:pPr>
      <w:r w:rsidRPr="00F92F6B">
        <w:rPr>
          <w:lang w:eastAsia="ko-KR"/>
        </w:rPr>
        <w:t>If the split SRB1 with duplication is configured</w:t>
      </w:r>
      <w:r w:rsidR="0071395C" w:rsidRPr="00F92F6B">
        <w:rPr>
          <w:lang w:eastAsia="ko-KR"/>
        </w:rPr>
        <w:t>,</w:t>
      </w:r>
      <w:r w:rsidRPr="00F92F6B">
        <w:rPr>
          <w:lang w:eastAsia="ko-KR"/>
        </w:rPr>
        <w:t xml:space="preserve"> the L2 MP Remote UE </w:t>
      </w:r>
      <w:r w:rsidR="0071395C" w:rsidRPr="00F92F6B">
        <w:rPr>
          <w:lang w:eastAsia="ko-KR"/>
        </w:rPr>
        <w:t xml:space="preserve">sends the </w:t>
      </w:r>
      <w:proofErr w:type="spellStart"/>
      <w:r w:rsidR="0071395C" w:rsidRPr="00F92F6B">
        <w:rPr>
          <w:i/>
          <w:lang w:eastAsia="ko-KR"/>
        </w:rPr>
        <w:t>RRCReconfigurationComplete</w:t>
      </w:r>
      <w:proofErr w:type="spellEnd"/>
      <w:r w:rsidR="0071395C" w:rsidRPr="00F92F6B">
        <w:rPr>
          <w:lang w:eastAsia="ko-KR"/>
        </w:rPr>
        <w:t xml:space="preserve"> message via </w:t>
      </w:r>
      <w:r w:rsidRPr="00F92F6B">
        <w:rPr>
          <w:lang w:eastAsia="ko-KR"/>
        </w:rPr>
        <w:t>the L2 MP Relay UE</w:t>
      </w:r>
      <w:r w:rsidR="0071395C" w:rsidRPr="00F92F6B">
        <w:rPr>
          <w:lang w:eastAsia="ko-KR"/>
        </w:rPr>
        <w:t xml:space="preserve">. The </w:t>
      </w:r>
      <w:proofErr w:type="spellStart"/>
      <w:r w:rsidR="0071395C" w:rsidRPr="00F92F6B">
        <w:rPr>
          <w:i/>
          <w:lang w:eastAsia="ko-KR"/>
        </w:rPr>
        <w:t>RRCReconfigurationComplete</w:t>
      </w:r>
      <w:proofErr w:type="spellEnd"/>
      <w:r w:rsidR="0071395C" w:rsidRPr="00F92F6B">
        <w:rPr>
          <w:lang w:eastAsia="ko-KR"/>
        </w:rPr>
        <w:t xml:space="preserve"> message triggers that the L2 U2N Relay UE</w:t>
      </w:r>
      <w:r w:rsidRPr="00F92F6B">
        <w:rPr>
          <w:lang w:eastAsia="ko-KR"/>
        </w:rPr>
        <w:t xml:space="preserve"> in RRC_IDLE or RRC_INACTIVE </w:t>
      </w:r>
      <w:r w:rsidR="0071395C" w:rsidRPr="00F92F6B">
        <w:rPr>
          <w:lang w:eastAsia="ko-KR"/>
        </w:rPr>
        <w:t>initiates</w:t>
      </w:r>
      <w:r w:rsidRPr="00F92F6B">
        <w:rPr>
          <w:lang w:eastAsia="ko-KR"/>
        </w:rPr>
        <w:t xml:space="preserve"> a </w:t>
      </w:r>
      <w:proofErr w:type="spellStart"/>
      <w:r w:rsidRPr="00F92F6B">
        <w:rPr>
          <w:lang w:eastAsia="ko-KR"/>
        </w:rPr>
        <w:t>Uu</w:t>
      </w:r>
      <w:proofErr w:type="spellEnd"/>
      <w:r w:rsidRPr="00F92F6B">
        <w:rPr>
          <w:lang w:eastAsia="ko-KR"/>
        </w:rPr>
        <w:t xml:space="preserve"> RRC connection establishment or an RRC connection resume for sending the </w:t>
      </w:r>
      <w:proofErr w:type="spellStart"/>
      <w:r w:rsidRPr="00F92F6B">
        <w:rPr>
          <w:i/>
          <w:lang w:eastAsia="ko-KR"/>
        </w:rPr>
        <w:t>RRCReoncfigurationComplete</w:t>
      </w:r>
      <w:proofErr w:type="spellEnd"/>
      <w:r w:rsidRPr="00F92F6B">
        <w:rPr>
          <w:lang w:eastAsia="ko-KR"/>
        </w:rPr>
        <w:t xml:space="preserve"> message to the </w:t>
      </w:r>
      <w:proofErr w:type="spellStart"/>
      <w:r w:rsidRPr="00F92F6B">
        <w:rPr>
          <w:lang w:eastAsia="ko-KR"/>
        </w:rPr>
        <w:t>gNB</w:t>
      </w:r>
      <w:proofErr w:type="spellEnd"/>
      <w:r w:rsidRPr="00F92F6B">
        <w:rPr>
          <w:lang w:eastAsia="ko-KR"/>
        </w:rPr>
        <w:t>.</w:t>
      </w:r>
    </w:p>
    <w:p w14:paraId="25431DEA" w14:textId="587298B7" w:rsidR="00C82D39" w:rsidRPr="00F92F6B" w:rsidRDefault="00C82D39" w:rsidP="00C82D39">
      <w:pPr>
        <w:rPr>
          <w:lang w:eastAsia="ko-KR"/>
        </w:rPr>
      </w:pPr>
      <w:r w:rsidRPr="00F92F6B">
        <w:rPr>
          <w:lang w:eastAsia="ko-KR"/>
        </w:rPr>
        <w:t xml:space="preserve">Figure 16.21.3.1-2 describes the procedures for the indirect path change under </w:t>
      </w:r>
      <w:r w:rsidR="0071395C" w:rsidRPr="00F92F6B">
        <w:rPr>
          <w:lang w:eastAsia="ko-KR"/>
        </w:rPr>
        <w:t xml:space="preserve">a </w:t>
      </w:r>
      <w:r w:rsidRPr="00F92F6B">
        <w:rPr>
          <w:lang w:eastAsia="ko-KR"/>
        </w:rPr>
        <w:t xml:space="preserve">single direct path in the L2 MP Relay operation. This procedure is applicable to the L2 MP Remote UE using SL indirect path or N3C indirect path </w:t>
      </w:r>
      <w:r w:rsidR="0071395C" w:rsidRPr="00F92F6B">
        <w:rPr>
          <w:lang w:eastAsia="ko-KR"/>
        </w:rPr>
        <w:t>(</w:t>
      </w:r>
      <w:r w:rsidRPr="00F92F6B">
        <w:rPr>
          <w:lang w:eastAsia="ko-KR"/>
        </w:rPr>
        <w:t>except step 5</w:t>
      </w:r>
      <w:r w:rsidR="0071395C" w:rsidRPr="00F92F6B">
        <w:rPr>
          <w:lang w:eastAsia="ko-KR"/>
        </w:rPr>
        <w:t>)</w:t>
      </w:r>
      <w:r w:rsidRPr="00F92F6B">
        <w:rPr>
          <w:lang w:eastAsia="ko-KR"/>
        </w:rPr>
        <w:t>.</w:t>
      </w:r>
    </w:p>
    <w:p w14:paraId="1ADF7007" w14:textId="41B13BEC" w:rsidR="00C82D39" w:rsidRPr="00F92F6B" w:rsidRDefault="0049784E" w:rsidP="00C82D39">
      <w:pPr>
        <w:pStyle w:val="TH"/>
      </w:pPr>
      <w:r w:rsidRPr="00F92F6B">
        <w:object w:dxaOrig="11451" w:dyaOrig="10329" w14:anchorId="301CD6F9">
          <v:shape id="_x0000_i1143" type="#_x0000_t75" style="width:360.75pt;height:325.5pt" o:ole="">
            <v:imagedata r:id="rId247" o:title=""/>
          </v:shape>
          <o:OLEObject Type="Embed" ProgID="Visio.Drawing.11" ShapeID="_x0000_i1143" DrawAspect="Content" ObjectID="_1829898730" r:id="rId248"/>
        </w:object>
      </w:r>
    </w:p>
    <w:p w14:paraId="08D9841A" w14:textId="7BE7B28C" w:rsidR="00C82D39" w:rsidRPr="00F92F6B" w:rsidRDefault="00C82D39" w:rsidP="00C82D39">
      <w:pPr>
        <w:pStyle w:val="TF"/>
      </w:pPr>
      <w:r w:rsidRPr="00F92F6B">
        <w:t>Figure 16.21.3.1-2: Procedure for indirect path change</w:t>
      </w:r>
    </w:p>
    <w:p w14:paraId="1BAD9ED5" w14:textId="35A11378" w:rsidR="00C82D39" w:rsidRPr="00F92F6B" w:rsidRDefault="00C82D39" w:rsidP="00296CF8">
      <w:pPr>
        <w:pStyle w:val="B1"/>
        <w:rPr>
          <w:rFonts w:eastAsia="Calibri"/>
        </w:rPr>
      </w:pPr>
      <w:r w:rsidRPr="00F92F6B">
        <w:rPr>
          <w:rFonts w:eastAsia="Calibri"/>
        </w:rPr>
        <w:t>0.</w:t>
      </w:r>
      <w:r w:rsidRPr="00F92F6B">
        <w:rPr>
          <w:rFonts w:eastAsia="Calibri"/>
        </w:rPr>
        <w:tab/>
        <w:t xml:space="preserve">The L2 MP Remote UE performs data transmission and reception by using both the direct path on </w:t>
      </w:r>
      <w:proofErr w:type="spellStart"/>
      <w:r w:rsidRPr="00F92F6B">
        <w:rPr>
          <w:rFonts w:eastAsia="Calibri"/>
        </w:rPr>
        <w:t>PCell</w:t>
      </w:r>
      <w:proofErr w:type="spellEnd"/>
      <w:r w:rsidRPr="00F92F6B">
        <w:rPr>
          <w:rFonts w:eastAsia="Calibri"/>
        </w:rPr>
        <w:t xml:space="preserve"> and the indirect path served by a source L2 MP Relay UE.</w:t>
      </w:r>
    </w:p>
    <w:p w14:paraId="162858D9" w14:textId="27E41E37" w:rsidR="0071395C" w:rsidRPr="00F92F6B" w:rsidRDefault="00C82D39" w:rsidP="00296CF8">
      <w:pPr>
        <w:pStyle w:val="B1"/>
        <w:rPr>
          <w:rFonts w:eastAsia="Calibri"/>
        </w:rPr>
      </w:pPr>
      <w:r w:rsidRPr="00F92F6B">
        <w:rPr>
          <w:rFonts w:eastAsia="Calibri"/>
        </w:rPr>
        <w:t>1.</w:t>
      </w:r>
      <w:r w:rsidRPr="00F92F6B">
        <w:rPr>
          <w:rFonts w:eastAsia="Calibri"/>
        </w:rPr>
        <w:tab/>
        <w:t>The L2 MP Remote UE perform</w:t>
      </w:r>
      <w:r w:rsidR="0071395C" w:rsidRPr="00F92F6B">
        <w:rPr>
          <w:rFonts w:eastAsia="Calibri"/>
        </w:rPr>
        <w:t>s</w:t>
      </w:r>
      <w:r w:rsidRPr="00F92F6B">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F92F6B" w:rsidRDefault="00C82D39" w:rsidP="00296CF8">
      <w:pPr>
        <w:pStyle w:val="B1"/>
        <w:rPr>
          <w:rFonts w:eastAsia="Calibri"/>
        </w:rPr>
      </w:pPr>
      <w:r w:rsidRPr="00F92F6B">
        <w:rPr>
          <w:rFonts w:eastAsia="Calibri"/>
        </w:rPr>
        <w:t>Meanwhile, the MP Remote UE using N3C link reports at least the list of the C-RNTI and the cell ID of the candidate MP Relay UEs.</w:t>
      </w:r>
    </w:p>
    <w:p w14:paraId="65F34A0A" w14:textId="77777777" w:rsidR="00C82D39" w:rsidRPr="00F92F6B" w:rsidRDefault="00C82D39" w:rsidP="00296CF8">
      <w:pPr>
        <w:pStyle w:val="B1"/>
        <w:rPr>
          <w:rFonts w:eastAsia="Calibri"/>
        </w:rPr>
      </w:pPr>
      <w:r w:rsidRPr="00F92F6B">
        <w:rPr>
          <w:rFonts w:eastAsia="Calibri"/>
        </w:rPr>
        <w:t>2.</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decides to </w:t>
      </w:r>
      <w:r w:rsidRPr="00F92F6B">
        <w:t>change the indirect path of L2 MP Remote</w:t>
      </w:r>
      <w:r w:rsidRPr="00F92F6B">
        <w:rPr>
          <w:rFonts w:eastAsia="Calibri"/>
        </w:rPr>
        <w:t xml:space="preserve"> UE from the source L2 MP Relay UE to a target L2 MP Relay UE. The cell serving the direct path and the cell serving the source/target L2 MP Relay UE on the indirect path belong to the same </w:t>
      </w:r>
      <w:proofErr w:type="spellStart"/>
      <w:r w:rsidRPr="00F92F6B">
        <w:rPr>
          <w:rFonts w:eastAsia="Calibri"/>
        </w:rPr>
        <w:t>gNB</w:t>
      </w:r>
      <w:proofErr w:type="spellEnd"/>
      <w:r w:rsidRPr="00F92F6B">
        <w:rPr>
          <w:rFonts w:eastAsia="Calibri"/>
        </w:rPr>
        <w:t xml:space="preserve"> but can be same or different.</w:t>
      </w:r>
    </w:p>
    <w:p w14:paraId="416C3CAC" w14:textId="77777777" w:rsidR="00C82D39" w:rsidRPr="00F92F6B" w:rsidRDefault="00C82D39" w:rsidP="00296CF8">
      <w:pPr>
        <w:pStyle w:val="B1"/>
      </w:pPr>
      <w:r w:rsidRPr="00F92F6B">
        <w:rPr>
          <w:rFonts w:eastAsia="Calibri"/>
        </w:rPr>
        <w:t>3a.</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an </w:t>
      </w:r>
      <w:proofErr w:type="spellStart"/>
      <w:r w:rsidRPr="00F92F6B">
        <w:rPr>
          <w:rFonts w:eastAsia="Calibri"/>
          <w:i/>
          <w:iCs/>
        </w:rPr>
        <w:t>RRCReconfiguration</w:t>
      </w:r>
      <w:proofErr w:type="spellEnd"/>
      <w:r w:rsidRPr="00F92F6B">
        <w:rPr>
          <w:rFonts w:eastAsia="Calibri"/>
        </w:rPr>
        <w:t xml:space="preserve"> message to the source L2 MP Relay UE</w:t>
      </w:r>
      <w:r w:rsidRPr="00F92F6B">
        <w:t xml:space="preserve"> to release the indirect path of the L2 MP Remote UE.</w:t>
      </w:r>
    </w:p>
    <w:p w14:paraId="7060608F" w14:textId="67ED8ED0" w:rsidR="00C82D39" w:rsidRPr="00F92F6B" w:rsidRDefault="00C82D39" w:rsidP="00296CF8">
      <w:pPr>
        <w:pStyle w:val="B1"/>
        <w:rPr>
          <w:lang w:eastAsia="ko-KR"/>
        </w:rPr>
      </w:pPr>
      <w:r w:rsidRPr="00F92F6B">
        <w:t>3b.</w:t>
      </w:r>
      <w:r w:rsidRPr="00F92F6B">
        <w:tab/>
        <w:t xml:space="preserve">The </w:t>
      </w:r>
      <w:proofErr w:type="spellStart"/>
      <w:r w:rsidRPr="00F92F6B">
        <w:t>gNB</w:t>
      </w:r>
      <w:proofErr w:type="spellEnd"/>
      <w:r w:rsidRPr="00F92F6B">
        <w:t xml:space="preserve"> sends </w:t>
      </w:r>
      <w:r w:rsidRPr="00F92F6B">
        <w:rPr>
          <w:rFonts w:eastAsia="Calibri"/>
        </w:rPr>
        <w:t xml:space="preserve">an </w:t>
      </w:r>
      <w:proofErr w:type="spellStart"/>
      <w:r w:rsidRPr="00F92F6B">
        <w:rPr>
          <w:rFonts w:eastAsia="Calibri"/>
          <w:i/>
          <w:iCs/>
        </w:rPr>
        <w:t>RRCReconfiguration</w:t>
      </w:r>
      <w:proofErr w:type="spellEnd"/>
      <w:r w:rsidRPr="00F92F6B">
        <w:rPr>
          <w:rFonts w:eastAsia="Calibri"/>
        </w:rPr>
        <w:t xml:space="preserve"> message to the target L2 MP Relay UE</w:t>
      </w:r>
      <w:r w:rsidRPr="00F92F6B">
        <w:t xml:space="preserve"> to add the indirect path for the L2 MP Remote UE.</w:t>
      </w:r>
    </w:p>
    <w:p w14:paraId="5FD81D33" w14:textId="57F7B800" w:rsidR="0071395C" w:rsidRPr="00F92F6B" w:rsidRDefault="00C82D39" w:rsidP="00296CF8">
      <w:pPr>
        <w:pStyle w:val="B1"/>
        <w:rPr>
          <w:rFonts w:eastAsia="Calibri"/>
        </w:rPr>
      </w:pPr>
      <w:r w:rsidRPr="00F92F6B">
        <w:rPr>
          <w:rFonts w:eastAsia="Calibri"/>
        </w:rPr>
        <w:t>4.</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the </w:t>
      </w:r>
      <w:proofErr w:type="spellStart"/>
      <w:r w:rsidRPr="00F92F6B">
        <w:rPr>
          <w:rFonts w:eastAsia="Calibri"/>
          <w:i/>
        </w:rPr>
        <w:t>RRCReconfiguration</w:t>
      </w:r>
      <w:proofErr w:type="spellEnd"/>
      <w:r w:rsidRPr="00F92F6B">
        <w:rPr>
          <w:rFonts w:eastAsia="Calibri"/>
        </w:rPr>
        <w:t xml:space="preserve"> message to the L2 MP Remote UE on the direct path or </w:t>
      </w:r>
      <w:r w:rsidR="0071395C" w:rsidRPr="00F92F6B">
        <w:rPr>
          <w:rFonts w:eastAsia="Calibri"/>
        </w:rPr>
        <w:t xml:space="preserve">both paths </w:t>
      </w:r>
      <w:r w:rsidRPr="00F92F6B">
        <w:rPr>
          <w:rFonts w:eastAsia="Calibri"/>
        </w:rPr>
        <w:t xml:space="preserve">for indirect path change. If split SRB1 is configured, it is up to </w:t>
      </w:r>
      <w:proofErr w:type="spellStart"/>
      <w:r w:rsidRPr="00F92F6B">
        <w:rPr>
          <w:rFonts w:eastAsia="Calibri"/>
        </w:rPr>
        <w:t>gNB</w:t>
      </w:r>
      <w:proofErr w:type="spellEnd"/>
      <w:r w:rsidRPr="00F92F6B">
        <w:rPr>
          <w:rFonts w:eastAsia="Calibri"/>
        </w:rPr>
        <w:t xml:space="preserve"> implementation whether the </w:t>
      </w:r>
      <w:proofErr w:type="spellStart"/>
      <w:r w:rsidRPr="00F92F6B">
        <w:rPr>
          <w:rFonts w:eastAsia="Calibri"/>
          <w:i/>
        </w:rPr>
        <w:t>RRCReconfiguration</w:t>
      </w:r>
      <w:proofErr w:type="spellEnd"/>
      <w:r w:rsidRPr="00F92F6B">
        <w:rPr>
          <w:rFonts w:eastAsia="Calibri"/>
        </w:rPr>
        <w:t xml:space="preserve"> is sent via one of the paths or both paths.</w:t>
      </w:r>
    </w:p>
    <w:p w14:paraId="3C653221" w14:textId="72D55EFE" w:rsidR="00C82D39" w:rsidRPr="00F92F6B" w:rsidRDefault="0071395C" w:rsidP="00C57EBD">
      <w:pPr>
        <w:pStyle w:val="NO"/>
        <w:rPr>
          <w:rFonts w:eastAsia="Calibri"/>
        </w:rPr>
      </w:pPr>
      <w:r w:rsidRPr="00F92F6B">
        <w:rPr>
          <w:rFonts w:eastAsia="Calibri"/>
        </w:rPr>
        <w:t>NOTE 3a:</w:t>
      </w:r>
      <w:r w:rsidRPr="00F92F6B">
        <w:rPr>
          <w:rFonts w:eastAsia="Calibri"/>
        </w:rPr>
        <w:tab/>
        <w:t xml:space="preserve">The ordering among step 3a, step 3b, and step 4 is up to </w:t>
      </w:r>
      <w:proofErr w:type="spellStart"/>
      <w:r w:rsidRPr="00F92F6B">
        <w:rPr>
          <w:rFonts w:eastAsia="Calibri"/>
        </w:rPr>
        <w:t>gNB</w:t>
      </w:r>
      <w:proofErr w:type="spellEnd"/>
      <w:r w:rsidRPr="00F92F6B">
        <w:rPr>
          <w:rFonts w:eastAsia="Calibri"/>
        </w:rPr>
        <w:t xml:space="preserve"> implementation.</w:t>
      </w:r>
    </w:p>
    <w:p w14:paraId="1140F049" w14:textId="77777777" w:rsidR="00C82D39" w:rsidRPr="00F92F6B" w:rsidRDefault="00C82D39" w:rsidP="00296CF8">
      <w:pPr>
        <w:pStyle w:val="B1"/>
        <w:rPr>
          <w:rFonts w:eastAsia="Calibri"/>
        </w:rPr>
      </w:pPr>
      <w:r w:rsidRPr="00F92F6B">
        <w:rPr>
          <w:rFonts w:eastAsia="Calibri"/>
        </w:rPr>
        <w:t>5.</w:t>
      </w:r>
      <w:r w:rsidRPr="00F92F6B">
        <w:rPr>
          <w:rFonts w:eastAsia="Calibri"/>
        </w:rPr>
        <w:tab/>
        <w:t>The L2 MP Remote UE establishes a PC5-RRC connection with the target L2 MP Relay UE for using SL indirect path.</w:t>
      </w:r>
    </w:p>
    <w:p w14:paraId="034EE143" w14:textId="75CE295D" w:rsidR="00C82D39" w:rsidRPr="00F92F6B" w:rsidRDefault="00C82D39" w:rsidP="00C82D39">
      <w:pPr>
        <w:pStyle w:val="NO"/>
        <w:rPr>
          <w:rFonts w:eastAsia="Calibri"/>
        </w:rPr>
      </w:pPr>
      <w:r w:rsidRPr="00F92F6B">
        <w:rPr>
          <w:rFonts w:eastAsia="Calibri"/>
        </w:rPr>
        <w:t>NOTE 4:</w:t>
      </w:r>
      <w:r w:rsidRPr="00F92F6B">
        <w:rPr>
          <w:rFonts w:eastAsia="Calibri"/>
        </w:rPr>
        <w:tab/>
      </w:r>
      <w:r w:rsidRPr="00F92F6B">
        <w:t>For the N3C indirect path addition, step 5 is omitted. It</w:t>
      </w:r>
      <w:r w:rsidR="00E96F07" w:rsidRPr="00F92F6B">
        <w:t xml:space="preserve"> i</w:t>
      </w:r>
      <w:r w:rsidRPr="00F92F6B">
        <w:t>s L2 MP Remote UE</w:t>
      </w:r>
      <w:r w:rsidR="00E96F07" w:rsidRPr="00F92F6B">
        <w:t>'</w:t>
      </w:r>
      <w:r w:rsidRPr="00F92F6B">
        <w:t>s implementation how to make N3C indirect path between L2 MP Remote UE and L2 MP Relay UE.</w:t>
      </w:r>
    </w:p>
    <w:p w14:paraId="0424786C" w14:textId="77777777" w:rsidR="00C82D39" w:rsidRPr="00F92F6B" w:rsidRDefault="00C82D39" w:rsidP="00296CF8">
      <w:pPr>
        <w:pStyle w:val="B1"/>
        <w:rPr>
          <w:rFonts w:eastAsia="Calibri"/>
        </w:rPr>
      </w:pPr>
      <w:r w:rsidRPr="00F92F6B">
        <w:rPr>
          <w:rFonts w:eastAsia="Calibri"/>
        </w:rPr>
        <w:t>6a.</w:t>
      </w:r>
      <w:r w:rsidRPr="00F92F6B">
        <w:rPr>
          <w:rFonts w:eastAsia="Calibri"/>
        </w:rPr>
        <w:tab/>
      </w:r>
      <w:r w:rsidRPr="00F92F6B">
        <w:t xml:space="preserve">The L2 MP Remote UE sends </w:t>
      </w:r>
      <w:r w:rsidRPr="00F92F6B">
        <w:rPr>
          <w:rFonts w:eastAsia="Calibri"/>
        </w:rPr>
        <w:t xml:space="preserve">the </w:t>
      </w:r>
      <w:proofErr w:type="spellStart"/>
      <w:r w:rsidRPr="00F92F6B">
        <w:rPr>
          <w:rFonts w:eastAsia="Calibri"/>
          <w:i/>
          <w:iCs/>
        </w:rPr>
        <w:t>RRCReconfigurationComplete</w:t>
      </w:r>
      <w:proofErr w:type="spellEnd"/>
      <w:r w:rsidRPr="00F92F6B">
        <w:rPr>
          <w:rFonts w:eastAsia="Calibri"/>
        </w:rPr>
        <w:t xml:space="preserve"> message to the</w:t>
      </w:r>
      <w:r w:rsidRPr="00F92F6B">
        <w:t xml:space="preserve"> </w:t>
      </w:r>
      <w:proofErr w:type="spellStart"/>
      <w:r w:rsidRPr="00F92F6B">
        <w:rPr>
          <w:rFonts w:eastAsia="Calibri"/>
        </w:rPr>
        <w:t>gNB</w:t>
      </w:r>
      <w:proofErr w:type="spellEnd"/>
      <w:r w:rsidRPr="00F92F6B">
        <w:t xml:space="preserve"> at least via the direct path in order to complete </w:t>
      </w:r>
      <w:r w:rsidRPr="00F92F6B">
        <w:rPr>
          <w:rFonts w:eastAsia="Calibri"/>
        </w:rPr>
        <w:t>the in</w:t>
      </w:r>
      <w:r w:rsidRPr="00F92F6B">
        <w:t>direct path change</w:t>
      </w:r>
      <w:r w:rsidRPr="00F92F6B">
        <w:rPr>
          <w:rFonts w:eastAsia="Calibri"/>
        </w:rPr>
        <w:t xml:space="preserve"> procedure</w:t>
      </w:r>
      <w:r w:rsidRPr="00F92F6B">
        <w:t>.</w:t>
      </w:r>
    </w:p>
    <w:p w14:paraId="062C79BE" w14:textId="57C8EA23" w:rsidR="00C82D39" w:rsidRPr="00F92F6B" w:rsidRDefault="00C82D39" w:rsidP="00C82D39">
      <w:pPr>
        <w:pStyle w:val="NO"/>
      </w:pPr>
      <w:r w:rsidRPr="00F92F6B">
        <w:rPr>
          <w:rFonts w:eastAsia="Calibri"/>
        </w:rPr>
        <w:t>NOTE 5</w:t>
      </w:r>
      <w:r w:rsidRPr="00F92F6B">
        <w:t>:</w:t>
      </w:r>
      <w:r w:rsidRPr="00F92F6B">
        <w:tab/>
        <w:t>Step 5 can be executed after step 6a. Step 5 is independent of step 6a.</w:t>
      </w:r>
    </w:p>
    <w:p w14:paraId="73472276" w14:textId="77777777" w:rsidR="00C82D39" w:rsidRPr="00F92F6B" w:rsidRDefault="00C82D39" w:rsidP="00296CF8">
      <w:pPr>
        <w:pStyle w:val="B1"/>
        <w:rPr>
          <w:rFonts w:eastAsia="Calibri"/>
        </w:rPr>
      </w:pPr>
      <w:r w:rsidRPr="00F92F6B">
        <w:rPr>
          <w:rFonts w:eastAsia="Calibri"/>
        </w:rPr>
        <w:t>6b.</w:t>
      </w:r>
      <w:r w:rsidRPr="00F92F6B">
        <w:rPr>
          <w:rFonts w:eastAsia="Calibri"/>
        </w:rPr>
        <w:tab/>
        <w:t xml:space="preserve">If a split SRB1 with duplication is configured, the L2 MP Remote UE also sends the </w:t>
      </w:r>
      <w:proofErr w:type="spellStart"/>
      <w:r w:rsidRPr="00F92F6B">
        <w:rPr>
          <w:rFonts w:eastAsia="Calibri"/>
          <w:i/>
          <w:iCs/>
        </w:rPr>
        <w:t>RRCReconfigurationComplete</w:t>
      </w:r>
      <w:proofErr w:type="spellEnd"/>
      <w:r w:rsidRPr="00F92F6B">
        <w:rPr>
          <w:rFonts w:eastAsia="Calibri"/>
        </w:rPr>
        <w:t xml:space="preserve"> message to the </w:t>
      </w:r>
      <w:proofErr w:type="spellStart"/>
      <w:r w:rsidRPr="00F92F6B">
        <w:rPr>
          <w:rFonts w:eastAsia="Calibri"/>
        </w:rPr>
        <w:t>gNB</w:t>
      </w:r>
      <w:proofErr w:type="spellEnd"/>
      <w:r w:rsidRPr="00F92F6B">
        <w:rPr>
          <w:rFonts w:eastAsia="Calibri"/>
        </w:rPr>
        <w:t xml:space="preserve"> via the indirect path served by the target L2 MP Relay UE.</w:t>
      </w:r>
    </w:p>
    <w:p w14:paraId="0B01FF83" w14:textId="77777777" w:rsidR="00C82D39" w:rsidRPr="00F92F6B" w:rsidRDefault="00C82D39" w:rsidP="00296CF8">
      <w:pPr>
        <w:pStyle w:val="B1"/>
        <w:rPr>
          <w:rFonts w:eastAsia="Calibri"/>
        </w:rPr>
      </w:pPr>
      <w:r w:rsidRPr="00F92F6B">
        <w:rPr>
          <w:rFonts w:eastAsia="Calibri"/>
        </w:rPr>
        <w:t>7.</w:t>
      </w:r>
      <w:r w:rsidRPr="00F92F6B">
        <w:rPr>
          <w:rFonts w:eastAsia="Calibri"/>
        </w:rPr>
        <w:tab/>
        <w:t xml:space="preserve">The L2 MP Remote UE performs data transmission and reception by using both the direct path on </w:t>
      </w:r>
      <w:proofErr w:type="spellStart"/>
      <w:r w:rsidRPr="00F92F6B">
        <w:rPr>
          <w:rFonts w:eastAsia="Calibri"/>
        </w:rPr>
        <w:t>PCell</w:t>
      </w:r>
      <w:proofErr w:type="spellEnd"/>
      <w:r w:rsidRPr="00F92F6B">
        <w:rPr>
          <w:rFonts w:eastAsia="Calibri"/>
        </w:rPr>
        <w:t xml:space="preserve"> and the indirect path served by a target L2 MP Relay UE.</w:t>
      </w:r>
    </w:p>
    <w:p w14:paraId="66B3EDB9" w14:textId="08AC12BF" w:rsidR="00C82D39" w:rsidRPr="00F92F6B" w:rsidRDefault="00C82D39" w:rsidP="00C82D39">
      <w:pPr>
        <w:rPr>
          <w:lang w:eastAsia="ko-KR"/>
        </w:rPr>
      </w:pPr>
      <w:r w:rsidRPr="00F92F6B">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F92F6B">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F92F6B">
        <w:rPr>
          <w:lang w:eastAsia="ko-KR"/>
        </w:rPr>
        <w:t xml:space="preserve">If the target L2 MP Relay UE is not in RRC_CONNECTED in step 3, the </w:t>
      </w:r>
      <w:proofErr w:type="spellStart"/>
      <w:r w:rsidRPr="00F92F6B">
        <w:rPr>
          <w:lang w:eastAsia="ko-KR"/>
        </w:rPr>
        <w:t>gNB</w:t>
      </w:r>
      <w:proofErr w:type="spellEnd"/>
      <w:r w:rsidRPr="00F92F6B">
        <w:rPr>
          <w:lang w:eastAsia="ko-KR"/>
        </w:rPr>
        <w:t xml:space="preserve"> sends an </w:t>
      </w:r>
      <w:proofErr w:type="spellStart"/>
      <w:r w:rsidRPr="00F92F6B">
        <w:rPr>
          <w:i/>
          <w:lang w:eastAsia="ko-KR"/>
        </w:rPr>
        <w:t>RRCReconfiguration</w:t>
      </w:r>
      <w:proofErr w:type="spellEnd"/>
      <w:r w:rsidRPr="00F92F6B">
        <w:rPr>
          <w:lang w:eastAsia="ko-KR"/>
        </w:rPr>
        <w:t xml:space="preserve"> message to the target L2 MP Relay UE after the target L2 MP Relay UE enters RRC_CONNECTED.</w:t>
      </w:r>
    </w:p>
    <w:p w14:paraId="1FB3C7B2" w14:textId="4754A9A6" w:rsidR="00C82D39" w:rsidRPr="00F92F6B" w:rsidRDefault="00C82D39" w:rsidP="00C82D39">
      <w:pPr>
        <w:rPr>
          <w:lang w:eastAsia="ko-KR"/>
        </w:rPr>
      </w:pPr>
      <w:r w:rsidRPr="00F92F6B">
        <w:rPr>
          <w:lang w:eastAsia="ko-KR"/>
        </w:rPr>
        <w:t>If the split SRB1 with duplication is not configured</w:t>
      </w:r>
      <w:r w:rsidR="0071395C" w:rsidRPr="00F92F6B">
        <w:rPr>
          <w:lang w:eastAsia="ko-KR"/>
        </w:rPr>
        <w:t>,</w:t>
      </w:r>
      <w:r w:rsidRPr="00F92F6B">
        <w:rPr>
          <w:lang w:eastAsia="ko-KR"/>
        </w:rPr>
        <w:t xml:space="preserve"> at the L2 MP Remote UE, the L2 MP Remote UE sends the </w:t>
      </w:r>
      <w:proofErr w:type="spellStart"/>
      <w:r w:rsidRPr="00F92F6B">
        <w:rPr>
          <w:i/>
          <w:lang w:eastAsia="ko-KR"/>
        </w:rPr>
        <w:t>RRCReconfigurationComplete</w:t>
      </w:r>
      <w:proofErr w:type="spellEnd"/>
      <w:r w:rsidRPr="00F92F6B">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F92F6B" w:rsidRDefault="00C82D39" w:rsidP="00C82D39">
      <w:pPr>
        <w:rPr>
          <w:lang w:eastAsia="ko-KR"/>
        </w:rPr>
      </w:pPr>
      <w:r w:rsidRPr="00F92F6B">
        <w:rPr>
          <w:lang w:eastAsia="ko-KR"/>
        </w:rPr>
        <w:t>If the split SRB1 with duplication is configured</w:t>
      </w:r>
      <w:r w:rsidR="0071395C" w:rsidRPr="00F92F6B">
        <w:rPr>
          <w:lang w:eastAsia="ko-KR"/>
        </w:rPr>
        <w:t>,</w:t>
      </w:r>
      <w:r w:rsidRPr="00F92F6B">
        <w:rPr>
          <w:lang w:eastAsia="ko-KR"/>
        </w:rPr>
        <w:t xml:space="preserve"> the L2 MP Remote UE </w:t>
      </w:r>
      <w:r w:rsidR="0071395C" w:rsidRPr="00F92F6B">
        <w:rPr>
          <w:lang w:eastAsia="ko-KR"/>
        </w:rPr>
        <w:t xml:space="preserve">sends the </w:t>
      </w:r>
      <w:proofErr w:type="spellStart"/>
      <w:r w:rsidR="0071395C" w:rsidRPr="00F92F6B">
        <w:rPr>
          <w:i/>
          <w:lang w:eastAsia="ko-KR"/>
        </w:rPr>
        <w:t>RRCReconfigurationComplete</w:t>
      </w:r>
      <w:proofErr w:type="spellEnd"/>
      <w:r w:rsidR="0071395C" w:rsidRPr="00F92F6B">
        <w:rPr>
          <w:lang w:eastAsia="ko-KR"/>
        </w:rPr>
        <w:t xml:space="preserve"> message via </w:t>
      </w:r>
      <w:r w:rsidRPr="00F92F6B">
        <w:rPr>
          <w:lang w:eastAsia="ko-KR"/>
        </w:rPr>
        <w:t>the target L2 MP Relay UE</w:t>
      </w:r>
      <w:r w:rsidR="0071395C" w:rsidRPr="00F92F6B">
        <w:rPr>
          <w:lang w:eastAsia="ko-KR"/>
        </w:rPr>
        <w:t xml:space="preserve">. The </w:t>
      </w:r>
      <w:proofErr w:type="spellStart"/>
      <w:r w:rsidR="0071395C" w:rsidRPr="00F92F6B">
        <w:rPr>
          <w:i/>
          <w:lang w:eastAsia="ko-KR"/>
        </w:rPr>
        <w:t>RRCReconfigurationComplete</w:t>
      </w:r>
      <w:proofErr w:type="spellEnd"/>
      <w:r w:rsidR="0071395C" w:rsidRPr="00F92F6B">
        <w:rPr>
          <w:lang w:eastAsia="ko-KR"/>
        </w:rPr>
        <w:t xml:space="preserve"> message triggers that the L2 U2N Relay UE</w:t>
      </w:r>
      <w:r w:rsidRPr="00F92F6B">
        <w:rPr>
          <w:lang w:eastAsia="ko-KR"/>
        </w:rPr>
        <w:t xml:space="preserve"> in RRC_IDLE or RRC_INACTIVE initiates an RRC connection establishment or an RRC connection resume for sending the </w:t>
      </w:r>
      <w:proofErr w:type="spellStart"/>
      <w:r w:rsidRPr="00F92F6B">
        <w:rPr>
          <w:i/>
          <w:lang w:eastAsia="ko-KR"/>
        </w:rPr>
        <w:t>RRCReconfigurationComplete</w:t>
      </w:r>
      <w:proofErr w:type="spellEnd"/>
      <w:r w:rsidRPr="00F92F6B">
        <w:rPr>
          <w:lang w:eastAsia="ko-KR"/>
        </w:rPr>
        <w:t xml:space="preserve"> message to the </w:t>
      </w:r>
      <w:proofErr w:type="spellStart"/>
      <w:r w:rsidRPr="00F92F6B">
        <w:rPr>
          <w:lang w:eastAsia="ko-KR"/>
        </w:rPr>
        <w:t>gNB</w:t>
      </w:r>
      <w:proofErr w:type="spellEnd"/>
      <w:r w:rsidRPr="00F92F6B">
        <w:rPr>
          <w:lang w:eastAsia="ko-KR"/>
        </w:rPr>
        <w:t xml:space="preserve"> at Step 6b.</w:t>
      </w:r>
      <w:r w:rsidR="002018B9" w:rsidRPr="00F92F6B">
        <w:rPr>
          <w:lang w:eastAsia="ko-KR"/>
        </w:rPr>
        <w:t xml:space="preserve"> If the target L2 MP Relay UE is in RRC_IDLE or RRC_INACTIVE, the </w:t>
      </w:r>
      <w:proofErr w:type="spellStart"/>
      <w:r w:rsidR="002018B9" w:rsidRPr="00F92F6B">
        <w:rPr>
          <w:i/>
          <w:lang w:eastAsia="ko-KR"/>
        </w:rPr>
        <w:t>RRCReconfigurationComplete</w:t>
      </w:r>
      <w:proofErr w:type="spellEnd"/>
      <w:r w:rsidR="002018B9" w:rsidRPr="00F92F6B">
        <w:rPr>
          <w:lang w:eastAsia="ko-KR"/>
        </w:rPr>
        <w:t xml:space="preserve"> message at Step 6b is sent to the </w:t>
      </w:r>
      <w:proofErr w:type="spellStart"/>
      <w:r w:rsidR="002018B9" w:rsidRPr="00F92F6B">
        <w:rPr>
          <w:lang w:eastAsia="ko-KR"/>
        </w:rPr>
        <w:t>gNB</w:t>
      </w:r>
      <w:proofErr w:type="spellEnd"/>
      <w:r w:rsidR="002018B9" w:rsidRPr="00F92F6B">
        <w:rPr>
          <w:lang w:eastAsia="ko-KR"/>
        </w:rPr>
        <w:t xml:space="preserve"> after the target L2 MP Relay UE enters RRC_CONNECTED.</w:t>
      </w:r>
    </w:p>
    <w:p w14:paraId="6C5E1FF3" w14:textId="4369D932" w:rsidR="00C82D39" w:rsidRPr="00F92F6B" w:rsidRDefault="00C82D39" w:rsidP="00C82D39">
      <w:pPr>
        <w:rPr>
          <w:lang w:eastAsia="ko-KR"/>
        </w:rPr>
      </w:pPr>
      <w:r w:rsidRPr="00F92F6B">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F92F6B" w:rsidRDefault="002018B9" w:rsidP="00C82D39">
      <w:pPr>
        <w:pStyle w:val="TH"/>
      </w:pPr>
      <w:r w:rsidRPr="00F92F6B">
        <w:object w:dxaOrig="8389" w:dyaOrig="8739" w14:anchorId="6D3875BC">
          <v:shape id="_x0000_i1144" type="#_x0000_t75" style="width:284.25pt;height:297pt" o:ole="">
            <v:imagedata r:id="rId249" o:title=""/>
          </v:shape>
          <o:OLEObject Type="Embed" ProgID="Visio.Drawing.11" ShapeID="_x0000_i1144" DrawAspect="Content" ObjectID="_1829898731" r:id="rId250"/>
        </w:object>
      </w:r>
    </w:p>
    <w:p w14:paraId="019307BC" w14:textId="5361086A" w:rsidR="00C82D39" w:rsidRPr="00F92F6B" w:rsidRDefault="00C82D39" w:rsidP="00C82D39">
      <w:pPr>
        <w:pStyle w:val="TF"/>
        <w:rPr>
          <w:rFonts w:eastAsia="SimSun"/>
        </w:rPr>
      </w:pPr>
      <w:r w:rsidRPr="00F92F6B">
        <w:t>Figure 16.21.3.1-3: Procedure for direct path addition on top of indirect path</w:t>
      </w:r>
    </w:p>
    <w:p w14:paraId="009C5C8A" w14:textId="01B756C3" w:rsidR="00C82D39" w:rsidRPr="00F92F6B" w:rsidRDefault="00C82D39" w:rsidP="00296CF8">
      <w:pPr>
        <w:pStyle w:val="B1"/>
        <w:rPr>
          <w:rFonts w:eastAsia="Calibri"/>
        </w:rPr>
      </w:pPr>
      <w:r w:rsidRPr="00F92F6B">
        <w:rPr>
          <w:rFonts w:eastAsia="Calibri"/>
        </w:rPr>
        <w:t>0.</w:t>
      </w:r>
      <w:r w:rsidRPr="00F92F6B">
        <w:rPr>
          <w:rFonts w:eastAsia="Calibri"/>
        </w:rPr>
        <w:tab/>
        <w:t>The L2 MP Remote UE performs data transmission and reception by using indirect path via PC5 link.</w:t>
      </w:r>
    </w:p>
    <w:p w14:paraId="0996D82E" w14:textId="07D8C886" w:rsidR="00C82D39" w:rsidRPr="00F92F6B" w:rsidRDefault="00C82D39" w:rsidP="00296CF8">
      <w:pPr>
        <w:pStyle w:val="B1"/>
        <w:rPr>
          <w:rFonts w:eastAsia="SimSun"/>
        </w:rPr>
      </w:pPr>
      <w:r w:rsidRPr="00F92F6B">
        <w:rPr>
          <w:rFonts w:eastAsia="Calibri"/>
        </w:rPr>
        <w:t>1.</w:t>
      </w:r>
      <w:r w:rsidRPr="00F92F6B">
        <w:rPr>
          <w:rFonts w:eastAsia="Calibri"/>
        </w:rPr>
        <w:tab/>
        <w:t>The L2 MP Remote UE perform</w:t>
      </w:r>
      <w:r w:rsidR="0071395C" w:rsidRPr="00F92F6B">
        <w:rPr>
          <w:rFonts w:eastAsia="Calibri"/>
        </w:rPr>
        <w:t>s</w:t>
      </w:r>
      <w:r w:rsidRPr="00F92F6B">
        <w:rPr>
          <w:rFonts w:eastAsia="Calibri"/>
        </w:rPr>
        <w:t xml:space="preserve"> measurements based on measurement configuration. When the measurement reporting is triggered, the L2 MP Remote UE reports at least the </w:t>
      </w:r>
      <w:proofErr w:type="spellStart"/>
      <w:r w:rsidRPr="00F92F6B">
        <w:rPr>
          <w:rFonts w:eastAsia="Calibri"/>
        </w:rPr>
        <w:t>Uu</w:t>
      </w:r>
      <w:proofErr w:type="spellEnd"/>
      <w:r w:rsidRPr="00F92F6B">
        <w:rPr>
          <w:rFonts w:eastAsia="Calibri"/>
        </w:rPr>
        <w:t xml:space="preserve"> signal strength of neighbour cells with the </w:t>
      </w:r>
      <w:r w:rsidRPr="00F92F6B">
        <w:rPr>
          <w:rFonts w:eastAsia="SimSun"/>
        </w:rPr>
        <w:t>cell IDs (i.e., NCGI/NCI).</w:t>
      </w:r>
    </w:p>
    <w:p w14:paraId="7AF0049B" w14:textId="77777777" w:rsidR="00C82D39" w:rsidRPr="00F92F6B" w:rsidRDefault="00C82D39" w:rsidP="00296CF8">
      <w:pPr>
        <w:pStyle w:val="B1"/>
        <w:rPr>
          <w:rFonts w:eastAsia="Calibri"/>
        </w:rPr>
      </w:pPr>
      <w:r w:rsidRPr="00F92F6B">
        <w:rPr>
          <w:rFonts w:eastAsia="Calibri"/>
        </w:rPr>
        <w:t>2.</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decides to </w:t>
      </w:r>
      <w:r w:rsidRPr="00F92F6B">
        <w:t>add the direct path for the L2 MP Remote</w:t>
      </w:r>
      <w:r w:rsidRPr="00F92F6B">
        <w:rPr>
          <w:rFonts w:eastAsia="Calibri"/>
        </w:rPr>
        <w:t xml:space="preserve"> UE. The cell serving the direct path and the cell serving the L2 MP Relay UE on the indirect path belong to the same </w:t>
      </w:r>
      <w:proofErr w:type="spellStart"/>
      <w:r w:rsidRPr="00F92F6B">
        <w:rPr>
          <w:rFonts w:eastAsia="Calibri"/>
        </w:rPr>
        <w:t>gNB</w:t>
      </w:r>
      <w:proofErr w:type="spellEnd"/>
      <w:r w:rsidRPr="00F92F6B">
        <w:rPr>
          <w:rFonts w:eastAsia="Calibri"/>
        </w:rPr>
        <w:t xml:space="preserve"> but can be same or different.</w:t>
      </w:r>
    </w:p>
    <w:p w14:paraId="64EDA018" w14:textId="77777777" w:rsidR="00C82D39" w:rsidRPr="00F92F6B" w:rsidRDefault="00C82D39" w:rsidP="00296CF8">
      <w:pPr>
        <w:pStyle w:val="B1"/>
        <w:rPr>
          <w:rFonts w:eastAsia="Calibri"/>
        </w:rPr>
      </w:pPr>
      <w:r w:rsidRPr="00F92F6B">
        <w:rPr>
          <w:rFonts w:eastAsia="Calibri"/>
        </w:rPr>
        <w:t>3.</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an </w:t>
      </w:r>
      <w:proofErr w:type="spellStart"/>
      <w:r w:rsidRPr="00F92F6B">
        <w:rPr>
          <w:rFonts w:eastAsia="Calibri"/>
          <w:i/>
          <w:iCs/>
        </w:rPr>
        <w:t>RRCReconfiguration</w:t>
      </w:r>
      <w:proofErr w:type="spellEnd"/>
      <w:r w:rsidRPr="00F92F6B">
        <w:rPr>
          <w:rFonts w:eastAsia="Calibri"/>
        </w:rPr>
        <w:t xml:space="preserve"> message to the L2 MP Relay UE</w:t>
      </w:r>
      <w:r w:rsidRPr="00F92F6B">
        <w:t xml:space="preserve"> to update the indirect path configuration, if necessary</w:t>
      </w:r>
      <w:r w:rsidRPr="00F92F6B">
        <w:rPr>
          <w:rFonts w:eastAsia="Calibri"/>
        </w:rPr>
        <w:t>.</w:t>
      </w:r>
    </w:p>
    <w:p w14:paraId="0B23AE49" w14:textId="77777777" w:rsidR="00C82D39" w:rsidRPr="00F92F6B" w:rsidRDefault="00C82D39" w:rsidP="00296CF8">
      <w:pPr>
        <w:pStyle w:val="B1"/>
        <w:rPr>
          <w:rFonts w:eastAsia="Calibri"/>
        </w:rPr>
      </w:pPr>
      <w:r w:rsidRPr="00F92F6B">
        <w:rPr>
          <w:rFonts w:eastAsia="Calibri"/>
        </w:rPr>
        <w:t>4.</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the </w:t>
      </w:r>
      <w:proofErr w:type="spellStart"/>
      <w:r w:rsidRPr="00F92F6B">
        <w:rPr>
          <w:rFonts w:eastAsia="Calibri"/>
          <w:i/>
        </w:rPr>
        <w:t>RRCReconfiguration</w:t>
      </w:r>
      <w:proofErr w:type="spellEnd"/>
      <w:r w:rsidRPr="00F92F6B">
        <w:rPr>
          <w:rFonts w:eastAsia="Calibri"/>
        </w:rPr>
        <w:t xml:space="preserve"> message to the L2 MP Remote UE via the L2 MP Relay UE. The contents in the </w:t>
      </w:r>
      <w:proofErr w:type="spellStart"/>
      <w:r w:rsidRPr="00F92F6B">
        <w:rPr>
          <w:rFonts w:eastAsia="Calibri"/>
          <w:i/>
          <w:iCs/>
        </w:rPr>
        <w:t>RRCReconfiguration</w:t>
      </w:r>
      <w:proofErr w:type="spellEnd"/>
      <w:r w:rsidRPr="00F92F6B">
        <w:rPr>
          <w:rFonts w:eastAsia="Calibri"/>
        </w:rPr>
        <w:t xml:space="preserve"> message includes at least a target cell within </w:t>
      </w:r>
      <w:r w:rsidRPr="00F92F6B">
        <w:t>direct path addition</w:t>
      </w:r>
      <w:r w:rsidRPr="00F92F6B">
        <w:rPr>
          <w:rFonts w:eastAsia="Calibri"/>
        </w:rPr>
        <w:t xml:space="preserve"> configuration.</w:t>
      </w:r>
    </w:p>
    <w:p w14:paraId="178089A9" w14:textId="4CE61001" w:rsidR="00B851D8" w:rsidRPr="00F92F6B" w:rsidRDefault="00B851D8" w:rsidP="00B851D8">
      <w:pPr>
        <w:pStyle w:val="NO"/>
        <w:rPr>
          <w:rFonts w:eastAsia="Calibri"/>
        </w:rPr>
      </w:pPr>
      <w:r w:rsidRPr="00F92F6B">
        <w:rPr>
          <w:rFonts w:eastAsia="Calibri"/>
        </w:rPr>
        <w:t>NOTE 6:</w:t>
      </w:r>
      <w:r w:rsidRPr="00F92F6B">
        <w:rPr>
          <w:rFonts w:eastAsia="Calibri"/>
        </w:rPr>
        <w:tab/>
        <w:t xml:space="preserve">The ordering of step 3 and step 4 is up to </w:t>
      </w:r>
      <w:proofErr w:type="spellStart"/>
      <w:r w:rsidRPr="00F92F6B">
        <w:rPr>
          <w:rFonts w:eastAsia="Calibri"/>
        </w:rPr>
        <w:t>gNB</w:t>
      </w:r>
      <w:proofErr w:type="spellEnd"/>
      <w:r w:rsidRPr="00F92F6B">
        <w:rPr>
          <w:rFonts w:eastAsia="Calibri"/>
        </w:rPr>
        <w:t xml:space="preserve"> implementation.</w:t>
      </w:r>
    </w:p>
    <w:p w14:paraId="72E1D9C5" w14:textId="77777777" w:rsidR="00C82D39" w:rsidRPr="00F92F6B" w:rsidRDefault="00C82D39" w:rsidP="00296CF8">
      <w:pPr>
        <w:pStyle w:val="B1"/>
        <w:rPr>
          <w:rFonts w:eastAsia="Calibri"/>
        </w:rPr>
      </w:pPr>
      <w:r w:rsidRPr="00F92F6B">
        <w:rPr>
          <w:rFonts w:eastAsia="Calibri"/>
        </w:rPr>
        <w:t>5.</w:t>
      </w:r>
      <w:r w:rsidRPr="00F92F6B">
        <w:rPr>
          <w:rFonts w:eastAsia="Calibri"/>
        </w:rPr>
        <w:tab/>
        <w:t>The</w:t>
      </w:r>
      <w:r w:rsidRPr="00F92F6B">
        <w:t xml:space="preserve"> L2 MP Remote UE synchronizes to DL of the target cell</w:t>
      </w:r>
      <w:r w:rsidRPr="00F92F6B">
        <w:rPr>
          <w:rFonts w:eastAsia="Calibri"/>
        </w:rPr>
        <w:t xml:space="preserve"> serving the direct path and</w:t>
      </w:r>
      <w:r w:rsidRPr="00F92F6B">
        <w:t xml:space="preserve"> performs</w:t>
      </w:r>
      <w:r w:rsidRPr="00F92F6B">
        <w:rPr>
          <w:rFonts w:eastAsia="Calibri"/>
        </w:rPr>
        <w:t xml:space="preserve"> </w:t>
      </w:r>
      <w:r w:rsidRPr="00F92F6B">
        <w:t>r</w:t>
      </w:r>
      <w:r w:rsidRPr="00F92F6B">
        <w:rPr>
          <w:rFonts w:eastAsia="Calibri"/>
        </w:rPr>
        <w:t xml:space="preserve">andom </w:t>
      </w:r>
      <w:r w:rsidRPr="00F92F6B">
        <w:t>a</w:t>
      </w:r>
      <w:r w:rsidRPr="00F92F6B">
        <w:rPr>
          <w:rFonts w:eastAsia="Calibri"/>
        </w:rPr>
        <w:t xml:space="preserve">ccess procedure towards the cell serving the direct path. The L2 MP Remote UE configures the target cell as </w:t>
      </w:r>
      <w:proofErr w:type="spellStart"/>
      <w:r w:rsidRPr="00F92F6B">
        <w:rPr>
          <w:rFonts w:eastAsia="Calibri"/>
        </w:rPr>
        <w:t>PCell</w:t>
      </w:r>
      <w:proofErr w:type="spellEnd"/>
      <w:r w:rsidRPr="00F92F6B">
        <w:rPr>
          <w:rFonts w:eastAsia="Calibri"/>
        </w:rPr>
        <w:t>.</w:t>
      </w:r>
    </w:p>
    <w:p w14:paraId="5D6C3DB2" w14:textId="77777777" w:rsidR="00C82D39" w:rsidRPr="00F92F6B" w:rsidRDefault="00C82D39" w:rsidP="00296CF8">
      <w:pPr>
        <w:pStyle w:val="B1"/>
        <w:rPr>
          <w:rFonts w:eastAsia="Calibri"/>
        </w:rPr>
      </w:pPr>
      <w:r w:rsidRPr="00F92F6B">
        <w:rPr>
          <w:rFonts w:eastAsia="Calibri"/>
        </w:rPr>
        <w:t>6a.</w:t>
      </w:r>
      <w:r w:rsidRPr="00F92F6B">
        <w:rPr>
          <w:rFonts w:eastAsia="Calibri"/>
        </w:rPr>
        <w:tab/>
      </w:r>
      <w:r w:rsidRPr="00F92F6B">
        <w:t xml:space="preserve">The L2 MP Remote UE sends </w:t>
      </w:r>
      <w:r w:rsidRPr="00F92F6B">
        <w:rPr>
          <w:rFonts w:eastAsia="Calibri"/>
        </w:rPr>
        <w:t xml:space="preserve">the </w:t>
      </w:r>
      <w:proofErr w:type="spellStart"/>
      <w:r w:rsidRPr="00F92F6B">
        <w:rPr>
          <w:rFonts w:eastAsia="Calibri"/>
          <w:i/>
          <w:iCs/>
        </w:rPr>
        <w:t>RRCReconfigurationComplete</w:t>
      </w:r>
      <w:proofErr w:type="spellEnd"/>
      <w:r w:rsidRPr="00F92F6B">
        <w:rPr>
          <w:rFonts w:eastAsia="Calibri"/>
        </w:rPr>
        <w:t xml:space="preserve"> message to the</w:t>
      </w:r>
      <w:r w:rsidRPr="00F92F6B">
        <w:t xml:space="preserve"> </w:t>
      </w:r>
      <w:proofErr w:type="spellStart"/>
      <w:r w:rsidRPr="00F92F6B">
        <w:rPr>
          <w:rFonts w:eastAsia="Calibri"/>
        </w:rPr>
        <w:t>gNB</w:t>
      </w:r>
      <w:proofErr w:type="spellEnd"/>
      <w:r w:rsidRPr="00F92F6B">
        <w:t xml:space="preserve"> at least via the direct path in order to complete </w:t>
      </w:r>
      <w:r w:rsidRPr="00F92F6B">
        <w:rPr>
          <w:rFonts w:eastAsia="Calibri"/>
        </w:rPr>
        <w:t xml:space="preserve">the </w:t>
      </w:r>
      <w:r w:rsidRPr="00F92F6B">
        <w:t>direct path addition</w:t>
      </w:r>
      <w:r w:rsidRPr="00F92F6B">
        <w:rPr>
          <w:rFonts w:eastAsia="Calibri"/>
        </w:rPr>
        <w:t xml:space="preserve"> procedure</w:t>
      </w:r>
      <w:r w:rsidRPr="00F92F6B">
        <w:t>.</w:t>
      </w:r>
    </w:p>
    <w:p w14:paraId="1C87BB7E" w14:textId="77777777" w:rsidR="00C82D39" w:rsidRPr="00F92F6B" w:rsidRDefault="00C82D39" w:rsidP="00296CF8">
      <w:pPr>
        <w:pStyle w:val="B1"/>
        <w:rPr>
          <w:rFonts w:eastAsia="Calibri"/>
        </w:rPr>
      </w:pPr>
      <w:r w:rsidRPr="00F92F6B">
        <w:rPr>
          <w:rFonts w:eastAsia="Calibri"/>
        </w:rPr>
        <w:t>6b.</w:t>
      </w:r>
      <w:r w:rsidRPr="00F92F6B">
        <w:rPr>
          <w:rFonts w:eastAsia="Calibri"/>
        </w:rPr>
        <w:tab/>
      </w:r>
      <w:r w:rsidRPr="00F92F6B">
        <w:t>If</w:t>
      </w:r>
      <w:r w:rsidRPr="00F92F6B">
        <w:rPr>
          <w:rFonts w:eastAsia="Calibri"/>
        </w:rPr>
        <w:t xml:space="preserve"> a split SRB1 with duplication is configured, the L2 MP Remote UE also sends the </w:t>
      </w:r>
      <w:proofErr w:type="spellStart"/>
      <w:r w:rsidRPr="00F92F6B">
        <w:rPr>
          <w:rFonts w:eastAsia="Calibri"/>
          <w:i/>
          <w:iCs/>
        </w:rPr>
        <w:t>RRCReconfigurationComplete</w:t>
      </w:r>
      <w:proofErr w:type="spellEnd"/>
      <w:r w:rsidRPr="00F92F6B">
        <w:rPr>
          <w:rFonts w:eastAsia="Calibri"/>
        </w:rPr>
        <w:t xml:space="preserve"> message to the </w:t>
      </w:r>
      <w:proofErr w:type="spellStart"/>
      <w:r w:rsidRPr="00F92F6B">
        <w:rPr>
          <w:rFonts w:eastAsia="Calibri"/>
        </w:rPr>
        <w:t>gNB</w:t>
      </w:r>
      <w:proofErr w:type="spellEnd"/>
      <w:r w:rsidRPr="00F92F6B">
        <w:rPr>
          <w:rFonts w:eastAsia="Calibri"/>
        </w:rPr>
        <w:t xml:space="preserve"> via the indirect path served by the L2 MP Relay UE.</w:t>
      </w:r>
    </w:p>
    <w:p w14:paraId="1E30A4D8" w14:textId="0BBD3A40" w:rsidR="00C82D39" w:rsidRPr="00F92F6B" w:rsidRDefault="00C82D39" w:rsidP="00296CF8">
      <w:pPr>
        <w:pStyle w:val="B1"/>
        <w:rPr>
          <w:rFonts w:eastAsia="Calibri"/>
        </w:rPr>
      </w:pPr>
      <w:r w:rsidRPr="00F92F6B">
        <w:rPr>
          <w:rFonts w:eastAsia="Calibri"/>
        </w:rPr>
        <w:t>7.</w:t>
      </w:r>
      <w:r w:rsidRPr="00F92F6B">
        <w:rPr>
          <w:rFonts w:eastAsia="Calibri"/>
        </w:rPr>
        <w:tab/>
        <w:t xml:space="preserve">The L2 MP Remote UE performs data transmission and reception by using both the direct path on </w:t>
      </w:r>
      <w:proofErr w:type="spellStart"/>
      <w:r w:rsidRPr="00F92F6B">
        <w:rPr>
          <w:rFonts w:eastAsia="Calibri"/>
        </w:rPr>
        <w:t>PCell</w:t>
      </w:r>
      <w:proofErr w:type="spellEnd"/>
      <w:r w:rsidRPr="00F92F6B">
        <w:rPr>
          <w:rFonts w:eastAsia="Calibri"/>
        </w:rPr>
        <w:t xml:space="preserve"> and the indirect path served by a L2 MP Relay UE.</w:t>
      </w:r>
    </w:p>
    <w:p w14:paraId="4B30C4AA" w14:textId="6C38B9C1" w:rsidR="00C82D39" w:rsidRPr="00F92F6B" w:rsidRDefault="00C82D39" w:rsidP="00C82D39">
      <w:pPr>
        <w:rPr>
          <w:lang w:eastAsia="ko-KR"/>
        </w:rPr>
      </w:pPr>
      <w:r w:rsidRPr="00F92F6B">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F92F6B" w:rsidRDefault="002018B9" w:rsidP="00C82D39">
      <w:pPr>
        <w:pStyle w:val="TH"/>
      </w:pPr>
      <w:r w:rsidRPr="00F92F6B">
        <w:object w:dxaOrig="10487" w:dyaOrig="10043" w14:anchorId="6C2242C0">
          <v:shape id="_x0000_i1145" type="#_x0000_t75" style="width:336.75pt;height:321.75pt" o:ole="">
            <v:imagedata r:id="rId251" o:title=""/>
          </v:shape>
          <o:OLEObject Type="Embed" ProgID="Visio.Drawing.11" ShapeID="_x0000_i1145" DrawAspect="Content" ObjectID="_1829898732" r:id="rId252"/>
        </w:object>
      </w:r>
    </w:p>
    <w:p w14:paraId="6FDE190D" w14:textId="138E95AC" w:rsidR="00C82D39" w:rsidRPr="00F92F6B" w:rsidRDefault="00C82D39" w:rsidP="00C82D39">
      <w:pPr>
        <w:pStyle w:val="TF"/>
      </w:pPr>
      <w:r w:rsidRPr="00F92F6B">
        <w:t>Figure 16.21.3.1-4: Procedure for direct path change</w:t>
      </w:r>
    </w:p>
    <w:p w14:paraId="3673FC76" w14:textId="77777777" w:rsidR="00C82D39" w:rsidRPr="00F92F6B" w:rsidRDefault="00C82D39" w:rsidP="00296CF8">
      <w:pPr>
        <w:pStyle w:val="B1"/>
        <w:rPr>
          <w:rFonts w:eastAsia="Calibri"/>
        </w:rPr>
      </w:pPr>
      <w:r w:rsidRPr="00F92F6B">
        <w:rPr>
          <w:rFonts w:eastAsia="Calibri"/>
        </w:rPr>
        <w:t>0.</w:t>
      </w:r>
      <w:r w:rsidRPr="00F92F6B">
        <w:rPr>
          <w:rFonts w:eastAsia="Calibri"/>
        </w:rPr>
        <w:tab/>
        <w:t xml:space="preserve">The L2 MP Remote UE performs data transmission and reception by using both the direct path on the source </w:t>
      </w:r>
      <w:proofErr w:type="spellStart"/>
      <w:r w:rsidRPr="00F92F6B">
        <w:rPr>
          <w:rFonts w:eastAsia="Calibri"/>
        </w:rPr>
        <w:t>PCell</w:t>
      </w:r>
      <w:proofErr w:type="spellEnd"/>
      <w:r w:rsidRPr="00F92F6B">
        <w:rPr>
          <w:rFonts w:eastAsia="Calibri"/>
        </w:rPr>
        <w:t xml:space="preserve"> and the indirect path served by a L2 MP Relay UE.</w:t>
      </w:r>
    </w:p>
    <w:p w14:paraId="1AA914B5" w14:textId="601094AA" w:rsidR="00C82D39" w:rsidRPr="00F92F6B" w:rsidRDefault="00C82D39" w:rsidP="00296CF8">
      <w:pPr>
        <w:pStyle w:val="B1"/>
        <w:rPr>
          <w:rFonts w:eastAsia="Calibri"/>
        </w:rPr>
      </w:pPr>
      <w:r w:rsidRPr="00F92F6B">
        <w:rPr>
          <w:rFonts w:eastAsia="Calibri"/>
        </w:rPr>
        <w:t>1.</w:t>
      </w:r>
      <w:r w:rsidRPr="00F92F6B">
        <w:rPr>
          <w:rFonts w:eastAsia="Calibri"/>
        </w:rPr>
        <w:tab/>
        <w:t>The L2 MP Remote UE perform</w:t>
      </w:r>
      <w:r w:rsidR="00DD6F64" w:rsidRPr="00F92F6B">
        <w:rPr>
          <w:rFonts w:eastAsia="Calibri"/>
        </w:rPr>
        <w:t>s</w:t>
      </w:r>
      <w:r w:rsidRPr="00F92F6B">
        <w:rPr>
          <w:rFonts w:eastAsia="Calibri"/>
        </w:rPr>
        <w:t xml:space="preserve"> measurements based on measurement configuration. The L2 MP Remote UE may report measurement results.</w:t>
      </w:r>
    </w:p>
    <w:p w14:paraId="638C356D" w14:textId="77777777" w:rsidR="00C82D39" w:rsidRPr="00F92F6B" w:rsidRDefault="00C82D39" w:rsidP="00296CF8">
      <w:pPr>
        <w:pStyle w:val="B1"/>
        <w:rPr>
          <w:rFonts w:eastAsia="Calibri"/>
        </w:rPr>
      </w:pPr>
      <w:r w:rsidRPr="00F92F6B">
        <w:rPr>
          <w:rFonts w:eastAsia="Calibri"/>
        </w:rPr>
        <w:t>2.</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decides to </w:t>
      </w:r>
      <w:r w:rsidRPr="00F92F6B">
        <w:t xml:space="preserve">change the direct path of the L2 MP Remote UE from the </w:t>
      </w:r>
      <w:proofErr w:type="spellStart"/>
      <w:r w:rsidRPr="00F92F6B">
        <w:t>PCell</w:t>
      </w:r>
      <w:proofErr w:type="spellEnd"/>
      <w:r w:rsidRPr="00F92F6B">
        <w:rPr>
          <w:rFonts w:eastAsia="Calibri"/>
        </w:rPr>
        <w:t xml:space="preserve"> (i.e. source </w:t>
      </w:r>
      <w:proofErr w:type="spellStart"/>
      <w:r w:rsidRPr="00F92F6B">
        <w:rPr>
          <w:rFonts w:eastAsia="Calibri"/>
        </w:rPr>
        <w:t>PCell</w:t>
      </w:r>
      <w:proofErr w:type="spellEnd"/>
      <w:r w:rsidRPr="00F92F6B">
        <w:rPr>
          <w:rFonts w:eastAsia="Calibri"/>
        </w:rPr>
        <w:t xml:space="preserve">) to a new cell (i.e. target </w:t>
      </w:r>
      <w:proofErr w:type="spellStart"/>
      <w:r w:rsidRPr="00F92F6B">
        <w:rPr>
          <w:rFonts w:eastAsia="Calibri"/>
        </w:rPr>
        <w:t>PCell</w:t>
      </w:r>
      <w:proofErr w:type="spellEnd"/>
      <w:r w:rsidRPr="00F92F6B">
        <w:rPr>
          <w:rFonts w:eastAsia="Calibri"/>
        </w:rPr>
        <w:t xml:space="preserve">). The source/target </w:t>
      </w:r>
      <w:proofErr w:type="spellStart"/>
      <w:r w:rsidRPr="00F92F6B">
        <w:rPr>
          <w:rFonts w:eastAsia="Calibri"/>
        </w:rPr>
        <w:t>PCell</w:t>
      </w:r>
      <w:proofErr w:type="spellEnd"/>
      <w:r w:rsidRPr="00F92F6B">
        <w:rPr>
          <w:rFonts w:eastAsia="Calibri"/>
        </w:rPr>
        <w:t xml:space="preserve"> serving the old/new direct path and the cell serving the L2 MP Relay UE on the indirect path belong to the same </w:t>
      </w:r>
      <w:proofErr w:type="spellStart"/>
      <w:r w:rsidRPr="00F92F6B">
        <w:rPr>
          <w:rFonts w:eastAsia="Calibri"/>
        </w:rPr>
        <w:t>gNB</w:t>
      </w:r>
      <w:proofErr w:type="spellEnd"/>
      <w:r w:rsidRPr="00F92F6B">
        <w:rPr>
          <w:rFonts w:eastAsia="Calibri"/>
        </w:rPr>
        <w:t xml:space="preserve"> but can be same or different.</w:t>
      </w:r>
    </w:p>
    <w:p w14:paraId="14EA6FFD" w14:textId="77777777" w:rsidR="00C82D39" w:rsidRPr="00F92F6B" w:rsidRDefault="00C82D39" w:rsidP="00296CF8">
      <w:pPr>
        <w:pStyle w:val="B1"/>
        <w:rPr>
          <w:rFonts w:eastAsia="Calibri"/>
        </w:rPr>
      </w:pPr>
      <w:r w:rsidRPr="00F92F6B">
        <w:rPr>
          <w:rFonts w:eastAsia="Calibri"/>
        </w:rPr>
        <w:t>3.</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an </w:t>
      </w:r>
      <w:proofErr w:type="spellStart"/>
      <w:r w:rsidRPr="00F92F6B">
        <w:rPr>
          <w:rFonts w:eastAsia="Calibri"/>
          <w:i/>
          <w:iCs/>
        </w:rPr>
        <w:t>RRCReconfiguration</w:t>
      </w:r>
      <w:proofErr w:type="spellEnd"/>
      <w:r w:rsidRPr="00F92F6B">
        <w:rPr>
          <w:rFonts w:eastAsia="Calibri"/>
        </w:rPr>
        <w:t xml:space="preserve"> message to the L2 MP Relay UE</w:t>
      </w:r>
      <w:r w:rsidRPr="00F92F6B">
        <w:t xml:space="preserve"> to update the indirect path configuration, if necessary</w:t>
      </w:r>
      <w:r w:rsidRPr="00F92F6B">
        <w:rPr>
          <w:rFonts w:eastAsia="Calibri"/>
        </w:rPr>
        <w:t>.</w:t>
      </w:r>
    </w:p>
    <w:p w14:paraId="00D70B24" w14:textId="77777777" w:rsidR="00C82D39" w:rsidRPr="00F92F6B" w:rsidRDefault="00C82D39" w:rsidP="00296CF8">
      <w:pPr>
        <w:pStyle w:val="B1"/>
        <w:rPr>
          <w:rFonts w:eastAsia="Calibri"/>
        </w:rPr>
      </w:pPr>
      <w:r w:rsidRPr="00F92F6B">
        <w:rPr>
          <w:rFonts w:eastAsia="Calibri"/>
        </w:rPr>
        <w:t>4.</w:t>
      </w:r>
      <w:r w:rsidRPr="00F92F6B">
        <w:rPr>
          <w:rFonts w:eastAsia="Calibri"/>
        </w:rPr>
        <w:tab/>
        <w:t xml:space="preserve">The </w:t>
      </w:r>
      <w:proofErr w:type="spellStart"/>
      <w:r w:rsidRPr="00F92F6B">
        <w:rPr>
          <w:rFonts w:eastAsia="Calibri"/>
        </w:rPr>
        <w:t>gNB</w:t>
      </w:r>
      <w:proofErr w:type="spellEnd"/>
      <w:r w:rsidRPr="00F92F6B">
        <w:rPr>
          <w:rFonts w:eastAsia="Calibri"/>
        </w:rPr>
        <w:t xml:space="preserve"> sends the </w:t>
      </w:r>
      <w:proofErr w:type="spellStart"/>
      <w:r w:rsidRPr="00F92F6B">
        <w:rPr>
          <w:rFonts w:eastAsia="Calibri"/>
          <w:i/>
        </w:rPr>
        <w:t>RRCReconfiguration</w:t>
      </w:r>
      <w:proofErr w:type="spellEnd"/>
      <w:r w:rsidRPr="00F92F6B">
        <w:rPr>
          <w:rFonts w:eastAsia="Calibri"/>
        </w:rPr>
        <w:t xml:space="preserve"> message to the L2 MP Remote UE on the direct path and/or the indirect path for direct path change.</w:t>
      </w:r>
    </w:p>
    <w:p w14:paraId="66036EAC" w14:textId="4A979EE6" w:rsidR="00B851D8" w:rsidRPr="00F92F6B" w:rsidRDefault="00B851D8" w:rsidP="00B851D8">
      <w:pPr>
        <w:pStyle w:val="NO"/>
        <w:rPr>
          <w:rFonts w:eastAsia="Calibri"/>
        </w:rPr>
      </w:pPr>
      <w:r w:rsidRPr="00F92F6B">
        <w:rPr>
          <w:rFonts w:eastAsia="Calibri"/>
        </w:rPr>
        <w:t>NOTE 7:</w:t>
      </w:r>
      <w:r w:rsidRPr="00F92F6B">
        <w:rPr>
          <w:rFonts w:eastAsia="Calibri"/>
        </w:rPr>
        <w:tab/>
        <w:t xml:space="preserve">The ordering of step 3 and step 4 is up to </w:t>
      </w:r>
      <w:proofErr w:type="spellStart"/>
      <w:r w:rsidRPr="00F92F6B">
        <w:rPr>
          <w:rFonts w:eastAsia="Calibri"/>
        </w:rPr>
        <w:t>gNB</w:t>
      </w:r>
      <w:proofErr w:type="spellEnd"/>
      <w:r w:rsidRPr="00F92F6B">
        <w:rPr>
          <w:rFonts w:eastAsia="Calibri"/>
        </w:rPr>
        <w:t xml:space="preserve"> implementation.</w:t>
      </w:r>
    </w:p>
    <w:p w14:paraId="54D30977" w14:textId="77777777" w:rsidR="00C82D39" w:rsidRPr="00F92F6B" w:rsidRDefault="00C82D39" w:rsidP="00296CF8">
      <w:pPr>
        <w:pStyle w:val="B1"/>
        <w:rPr>
          <w:rFonts w:eastAsia="Calibri"/>
        </w:rPr>
      </w:pPr>
      <w:r w:rsidRPr="00F92F6B">
        <w:rPr>
          <w:rFonts w:eastAsia="Calibri"/>
        </w:rPr>
        <w:t>5.</w:t>
      </w:r>
      <w:r w:rsidRPr="00F92F6B">
        <w:rPr>
          <w:rFonts w:eastAsia="Calibri"/>
        </w:rPr>
        <w:tab/>
        <w:t>The</w:t>
      </w:r>
      <w:r w:rsidRPr="00F92F6B">
        <w:t xml:space="preserve"> L2 MP Remote UE synchronizes to DL of the target </w:t>
      </w:r>
      <w:proofErr w:type="spellStart"/>
      <w:r w:rsidRPr="00F92F6B">
        <w:t>PCell</w:t>
      </w:r>
      <w:proofErr w:type="spellEnd"/>
      <w:r w:rsidRPr="00F92F6B">
        <w:rPr>
          <w:rFonts w:eastAsia="Calibri"/>
        </w:rPr>
        <w:t xml:space="preserve"> serving the new direct path and</w:t>
      </w:r>
      <w:r w:rsidRPr="00F92F6B">
        <w:t xml:space="preserve"> performs</w:t>
      </w:r>
      <w:r w:rsidRPr="00F92F6B">
        <w:rPr>
          <w:rFonts w:eastAsia="Calibri"/>
        </w:rPr>
        <w:t xml:space="preserve"> </w:t>
      </w:r>
      <w:r w:rsidRPr="00F92F6B">
        <w:t>r</w:t>
      </w:r>
      <w:r w:rsidRPr="00F92F6B">
        <w:rPr>
          <w:rFonts w:eastAsia="Calibri"/>
        </w:rPr>
        <w:t xml:space="preserve">andom </w:t>
      </w:r>
      <w:r w:rsidRPr="00F92F6B">
        <w:t>a</w:t>
      </w:r>
      <w:r w:rsidRPr="00F92F6B">
        <w:rPr>
          <w:rFonts w:eastAsia="Calibri"/>
        </w:rPr>
        <w:t xml:space="preserve">ccess procedure towards the target </w:t>
      </w:r>
      <w:proofErr w:type="spellStart"/>
      <w:r w:rsidRPr="00F92F6B">
        <w:rPr>
          <w:rFonts w:eastAsia="Calibri"/>
        </w:rPr>
        <w:t>PCell</w:t>
      </w:r>
      <w:proofErr w:type="spellEnd"/>
      <w:r w:rsidRPr="00F92F6B">
        <w:rPr>
          <w:rFonts w:eastAsia="Calibri"/>
        </w:rPr>
        <w:t xml:space="preserve"> serving the new direct path.</w:t>
      </w:r>
    </w:p>
    <w:p w14:paraId="3F1F0C93" w14:textId="77777777" w:rsidR="00C82D39" w:rsidRPr="00F92F6B" w:rsidRDefault="00C82D39" w:rsidP="00296CF8">
      <w:pPr>
        <w:pStyle w:val="B1"/>
        <w:rPr>
          <w:rFonts w:eastAsia="Calibri"/>
        </w:rPr>
      </w:pPr>
      <w:r w:rsidRPr="00F92F6B">
        <w:rPr>
          <w:rFonts w:eastAsia="Calibri"/>
        </w:rPr>
        <w:t>6a.</w:t>
      </w:r>
      <w:r w:rsidRPr="00F92F6B">
        <w:rPr>
          <w:rFonts w:eastAsia="Calibri"/>
        </w:rPr>
        <w:tab/>
      </w:r>
      <w:r w:rsidRPr="00F92F6B">
        <w:t xml:space="preserve">The L2 MP Remote UE sends </w:t>
      </w:r>
      <w:r w:rsidRPr="00F92F6B">
        <w:rPr>
          <w:rFonts w:eastAsia="Calibri"/>
        </w:rPr>
        <w:t xml:space="preserve">the </w:t>
      </w:r>
      <w:proofErr w:type="spellStart"/>
      <w:r w:rsidRPr="00F92F6B">
        <w:rPr>
          <w:rFonts w:eastAsia="Calibri"/>
          <w:i/>
          <w:iCs/>
        </w:rPr>
        <w:t>RRCReconfigurationComplete</w:t>
      </w:r>
      <w:proofErr w:type="spellEnd"/>
      <w:r w:rsidRPr="00F92F6B">
        <w:rPr>
          <w:rFonts w:eastAsia="Calibri"/>
        </w:rPr>
        <w:t xml:space="preserve"> message to the</w:t>
      </w:r>
      <w:r w:rsidRPr="00F92F6B">
        <w:t xml:space="preserve"> </w:t>
      </w:r>
      <w:proofErr w:type="spellStart"/>
      <w:r w:rsidRPr="00F92F6B">
        <w:rPr>
          <w:rFonts w:eastAsia="Calibri"/>
        </w:rPr>
        <w:t>gNB</w:t>
      </w:r>
      <w:proofErr w:type="spellEnd"/>
      <w:r w:rsidRPr="00F92F6B">
        <w:t xml:space="preserve"> at least via the direct path in order to complete </w:t>
      </w:r>
      <w:r w:rsidRPr="00F92F6B">
        <w:rPr>
          <w:rFonts w:eastAsia="Calibri"/>
        </w:rPr>
        <w:t xml:space="preserve">the </w:t>
      </w:r>
      <w:r w:rsidRPr="00F92F6B">
        <w:t>direct path change</w:t>
      </w:r>
      <w:r w:rsidRPr="00F92F6B">
        <w:rPr>
          <w:rFonts w:eastAsia="Calibri"/>
        </w:rPr>
        <w:t xml:space="preserve"> procedure</w:t>
      </w:r>
      <w:r w:rsidRPr="00F92F6B">
        <w:t>.</w:t>
      </w:r>
    </w:p>
    <w:p w14:paraId="25322963" w14:textId="77777777" w:rsidR="00C82D39" w:rsidRPr="00F92F6B" w:rsidRDefault="00C82D39" w:rsidP="00296CF8">
      <w:pPr>
        <w:pStyle w:val="B1"/>
        <w:rPr>
          <w:rFonts w:eastAsia="Calibri"/>
        </w:rPr>
      </w:pPr>
      <w:r w:rsidRPr="00F92F6B">
        <w:rPr>
          <w:rFonts w:eastAsia="Calibri"/>
        </w:rPr>
        <w:t>6b.</w:t>
      </w:r>
      <w:r w:rsidRPr="00F92F6B">
        <w:rPr>
          <w:rFonts w:eastAsia="Calibri"/>
        </w:rPr>
        <w:tab/>
        <w:t xml:space="preserve">If a split SRB1 with duplication is configured, the L2 MP Remote UE also sends the </w:t>
      </w:r>
      <w:proofErr w:type="spellStart"/>
      <w:r w:rsidRPr="00F92F6B">
        <w:rPr>
          <w:rFonts w:eastAsia="Calibri"/>
          <w:i/>
          <w:iCs/>
        </w:rPr>
        <w:t>RRCReconfigurationComplete</w:t>
      </w:r>
      <w:proofErr w:type="spellEnd"/>
      <w:r w:rsidRPr="00F92F6B">
        <w:rPr>
          <w:rFonts w:eastAsia="Calibri"/>
        </w:rPr>
        <w:t xml:space="preserve"> message to the </w:t>
      </w:r>
      <w:proofErr w:type="spellStart"/>
      <w:r w:rsidRPr="00F92F6B">
        <w:rPr>
          <w:rFonts w:eastAsia="Calibri"/>
        </w:rPr>
        <w:t>gNB</w:t>
      </w:r>
      <w:proofErr w:type="spellEnd"/>
      <w:r w:rsidRPr="00F92F6B">
        <w:rPr>
          <w:rFonts w:eastAsia="Calibri"/>
        </w:rPr>
        <w:t xml:space="preserve"> via the indirect path served by the L2 MP Relay UE.</w:t>
      </w:r>
    </w:p>
    <w:p w14:paraId="106A8778" w14:textId="77777777" w:rsidR="00C82D39" w:rsidRPr="00F92F6B" w:rsidRDefault="00C82D39" w:rsidP="00296CF8">
      <w:pPr>
        <w:pStyle w:val="B1"/>
        <w:rPr>
          <w:rFonts w:eastAsia="Calibri"/>
        </w:rPr>
      </w:pPr>
      <w:r w:rsidRPr="00F92F6B">
        <w:rPr>
          <w:rFonts w:eastAsia="Calibri"/>
        </w:rPr>
        <w:t>7.</w:t>
      </w:r>
      <w:r w:rsidRPr="00F92F6B">
        <w:rPr>
          <w:rFonts w:eastAsia="Calibri"/>
        </w:rPr>
        <w:tab/>
        <w:t xml:space="preserve">The L2 MP Remote UE performs data transmission and reception by using both the direct path on the target </w:t>
      </w:r>
      <w:proofErr w:type="spellStart"/>
      <w:r w:rsidRPr="00F92F6B">
        <w:rPr>
          <w:rFonts w:eastAsia="Calibri"/>
        </w:rPr>
        <w:t>PCell</w:t>
      </w:r>
      <w:proofErr w:type="spellEnd"/>
      <w:r w:rsidRPr="00F92F6B">
        <w:rPr>
          <w:rFonts w:eastAsia="Calibri"/>
        </w:rPr>
        <w:t xml:space="preserve"> and the indirect path served by a L2 MP Relay UE.</w:t>
      </w:r>
    </w:p>
    <w:p w14:paraId="61DBCB87" w14:textId="77777777" w:rsidR="00C82D39" w:rsidRPr="00F92F6B" w:rsidRDefault="00C82D39" w:rsidP="00C82D39">
      <w:r w:rsidRPr="00F92F6B">
        <w:t xml:space="preserve">If the direct path addition/change is failed, the L2 U2N Remote UE always shall trigger </w:t>
      </w:r>
      <w:proofErr w:type="spellStart"/>
      <w:r w:rsidRPr="00F92F6B">
        <w:rPr>
          <w:i/>
        </w:rPr>
        <w:t>RRCReestablishment</w:t>
      </w:r>
      <w:proofErr w:type="spellEnd"/>
      <w:r w:rsidRPr="00F92F6B">
        <w:t>.</w:t>
      </w:r>
    </w:p>
    <w:p w14:paraId="481BD814" w14:textId="67DD86DD" w:rsidR="00C82D39" w:rsidRPr="00F92F6B" w:rsidRDefault="00C82D39" w:rsidP="00C82D39">
      <w:pPr>
        <w:pStyle w:val="Heading4"/>
        <w:rPr>
          <w:rFonts w:eastAsia="Yu Mincho"/>
        </w:rPr>
      </w:pPr>
      <w:bookmarkStart w:id="2309" w:name="_Toc219281199"/>
      <w:r w:rsidRPr="00F92F6B">
        <w:rPr>
          <w:rFonts w:eastAsia="Yu Mincho"/>
        </w:rPr>
        <w:t>16.21.3.2</w:t>
      </w:r>
      <w:r w:rsidRPr="00F92F6B">
        <w:rPr>
          <w:rFonts w:eastAsia="Yu Mincho"/>
        </w:rPr>
        <w:tab/>
        <w:t>Path Failure Report</w:t>
      </w:r>
      <w:bookmarkEnd w:id="2309"/>
    </w:p>
    <w:p w14:paraId="39AD84BA" w14:textId="77777777" w:rsidR="00FD3C32" w:rsidRPr="00F92F6B" w:rsidRDefault="00C82D39" w:rsidP="00C82D39">
      <w:r w:rsidRPr="00F92F6B">
        <w:t xml:space="preserve">The L2 MP Remote UE in RRC_CONNECTED performs </w:t>
      </w:r>
      <w:proofErr w:type="spellStart"/>
      <w:r w:rsidRPr="00F92F6B">
        <w:t>Uu</w:t>
      </w:r>
      <w:proofErr w:type="spellEnd"/>
      <w:r w:rsidRPr="00F92F6B">
        <w:t xml:space="preserve"> RLM (as described in clause 9.2.7).</w:t>
      </w:r>
    </w:p>
    <w:p w14:paraId="1E20ED33" w14:textId="12C56482" w:rsidR="00C82D39" w:rsidRPr="00F92F6B" w:rsidRDefault="00C82D39" w:rsidP="00C82D39">
      <w:r w:rsidRPr="00F92F6B">
        <w:t xml:space="preserve">When the L2 MP Remote UE detects </w:t>
      </w:r>
      <w:proofErr w:type="spellStart"/>
      <w:r w:rsidRPr="00F92F6B">
        <w:t>Uu</w:t>
      </w:r>
      <w:proofErr w:type="spellEnd"/>
      <w:r w:rsidRPr="00F92F6B">
        <w:t xml:space="preserve">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F92F6B" w:rsidRDefault="00C82D39" w:rsidP="00C82D39">
      <w:r w:rsidRPr="00F92F6B">
        <w:t xml:space="preserve">When the L2 MP Remote UE using PC5 indirect path detects PC5 Radio Link Failure (RLF) and/or </w:t>
      </w:r>
      <w:proofErr w:type="spellStart"/>
      <w:r w:rsidRPr="00F92F6B">
        <w:t>Uu</w:t>
      </w:r>
      <w:proofErr w:type="spellEnd"/>
      <w:r w:rsidRPr="00F92F6B">
        <w:t xml:space="preserve"> link failure on the indirect path, the L2 MP Remote UE triggers path failure reporting through the direct path via a RRC message, if the direct path is not suspended.</w:t>
      </w:r>
    </w:p>
    <w:p w14:paraId="41BE34BE" w14:textId="77777777" w:rsidR="00C82D39" w:rsidRPr="00F92F6B" w:rsidRDefault="00C82D39" w:rsidP="00C82D39">
      <w:r w:rsidRPr="00F92F6B">
        <w:t xml:space="preserve">When the L2 MP Remote UE using N3C indirect path detects N3C link failure and/or </w:t>
      </w:r>
      <w:proofErr w:type="spellStart"/>
      <w:r w:rsidRPr="00F92F6B">
        <w:t>Uu</w:t>
      </w:r>
      <w:proofErr w:type="spellEnd"/>
      <w:r w:rsidRPr="00F92F6B">
        <w:t xml:space="preserve"> link failure on the indirect path, the L2 MP Remote UE triggers path failure reporting through the direct path via a RRC message, if the direct path is not suspended.</w:t>
      </w:r>
    </w:p>
    <w:p w14:paraId="38FA21E2" w14:textId="58F0B20F" w:rsidR="00C82D39" w:rsidRPr="00F92F6B" w:rsidRDefault="00C82D39" w:rsidP="005B6959">
      <w:pPr>
        <w:pStyle w:val="Heading4"/>
        <w:rPr>
          <w:rFonts w:eastAsia="MS Mincho"/>
        </w:rPr>
      </w:pPr>
      <w:bookmarkStart w:id="2310" w:name="_Toc219281200"/>
      <w:bookmarkStart w:id="2311" w:name="_MCCTEMPBM_CRPT83880068___2"/>
      <w:r w:rsidRPr="00F92F6B">
        <w:rPr>
          <w:rFonts w:eastAsia="Yu Mincho"/>
        </w:rPr>
        <w:t>16.21.3.3</w:t>
      </w:r>
      <w:r w:rsidRPr="00F92F6B">
        <w:rPr>
          <w:rFonts w:eastAsia="Yu Mincho"/>
        </w:rPr>
        <w:tab/>
        <w:t>System Information</w:t>
      </w:r>
      <w:bookmarkEnd w:id="2310"/>
    </w:p>
    <w:bookmarkEnd w:id="2311"/>
    <w:p w14:paraId="400CC3CB" w14:textId="01C1D63C" w:rsidR="00C82D39" w:rsidRPr="00F92F6B" w:rsidRDefault="00C82D39" w:rsidP="00650228">
      <w:r w:rsidRPr="00F92F6B">
        <w:t xml:space="preserve">The L2 MP Remote UE can acquire any necessary SIB(s) over </w:t>
      </w:r>
      <w:proofErr w:type="spellStart"/>
      <w:r w:rsidRPr="00F92F6B">
        <w:t>Uu</w:t>
      </w:r>
      <w:proofErr w:type="spellEnd"/>
      <w:r w:rsidRPr="00F92F6B">
        <w:t xml:space="preserve"> interface or indirect path. If common search space for system information is configured with the active BWP on </w:t>
      </w:r>
      <w:proofErr w:type="spellStart"/>
      <w:r w:rsidRPr="00F92F6B">
        <w:t>PCell</w:t>
      </w:r>
      <w:proofErr w:type="spellEnd"/>
      <w:r w:rsidRPr="00F92F6B">
        <w:t xml:space="preserve">, the L2 MP Remote UE can perform direct system information acquisition on </w:t>
      </w:r>
      <w:proofErr w:type="spellStart"/>
      <w:r w:rsidRPr="00F92F6B">
        <w:t>PCell</w:t>
      </w:r>
      <w:proofErr w:type="spellEnd"/>
      <w:r w:rsidRPr="00F92F6B">
        <w:t>.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F92F6B" w:rsidRDefault="001C474B" w:rsidP="001C474B">
      <w:pPr>
        <w:pStyle w:val="Heading2"/>
      </w:pPr>
      <w:bookmarkStart w:id="2312" w:name="_Toc219281201"/>
      <w:r w:rsidRPr="00F92F6B">
        <w:t>16.22</w:t>
      </w:r>
      <w:r w:rsidRPr="00F92F6B">
        <w:tab/>
        <w:t>Support of 2Rx XR devices</w:t>
      </w:r>
      <w:bookmarkEnd w:id="2312"/>
    </w:p>
    <w:p w14:paraId="6E9B785B" w14:textId="0EBEE102" w:rsidR="001C474B" w:rsidRPr="00F92F6B" w:rsidRDefault="001C474B" w:rsidP="001C474B">
      <w:pPr>
        <w:pStyle w:val="Heading3"/>
      </w:pPr>
      <w:bookmarkStart w:id="2313" w:name="_Toc219281202"/>
      <w:r w:rsidRPr="00F92F6B">
        <w:t>16.22.1</w:t>
      </w:r>
      <w:r w:rsidRPr="00F92F6B">
        <w:tab/>
        <w:t>Introduction</w:t>
      </w:r>
      <w:bookmarkEnd w:id="2313"/>
    </w:p>
    <w:p w14:paraId="5D652AED" w14:textId="77777777" w:rsidR="001C474B" w:rsidRPr="00F92F6B" w:rsidRDefault="001C474B" w:rsidP="001C474B">
      <w:r w:rsidRPr="00F92F6B">
        <w:t>A 2Rx XR UE is an XR UE that is not (e)</w:t>
      </w:r>
      <w:proofErr w:type="spellStart"/>
      <w:r w:rsidRPr="00F92F6B">
        <w:t>RedCap</w:t>
      </w:r>
      <w:proofErr w:type="spellEnd"/>
      <w:r w:rsidRPr="00F92F6B">
        <w:t xml:space="preserve">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F92F6B" w:rsidRDefault="001C474B" w:rsidP="001C474B">
      <w:r w:rsidRPr="00F92F6B">
        <w:t>2Rx XR UEs are intended only for use in XR devices that are worn on human head and whose constrained form factors have limited volume available for Rx chains.</w:t>
      </w:r>
    </w:p>
    <w:p w14:paraId="051A3F30" w14:textId="3DD79E49" w:rsidR="001C474B" w:rsidRPr="00F92F6B" w:rsidRDefault="001C474B" w:rsidP="001C474B">
      <w:pPr>
        <w:pStyle w:val="Heading3"/>
      </w:pPr>
      <w:bookmarkStart w:id="2314" w:name="_Toc219281203"/>
      <w:r w:rsidRPr="00F92F6B">
        <w:t>16.22.2</w:t>
      </w:r>
      <w:r w:rsidRPr="00F92F6B">
        <w:tab/>
        <w:t>Identification, access and camping restrictions</w:t>
      </w:r>
      <w:bookmarkEnd w:id="2314"/>
    </w:p>
    <w:p w14:paraId="5AF6D998" w14:textId="77777777" w:rsidR="001C474B" w:rsidRPr="00F92F6B" w:rsidRDefault="001C474B" w:rsidP="001C474B">
      <w:r w:rsidRPr="00F92F6B">
        <w:t>A UE capability indicates that the UE is a 2Rx XR UE. A 2Rx XR UE does not identify itself in Msg1 or Msg3 during RACH procedure.</w:t>
      </w:r>
    </w:p>
    <w:p w14:paraId="4B068F29" w14:textId="00F3359C" w:rsidR="001C474B" w:rsidRPr="00F92F6B" w:rsidRDefault="001C474B" w:rsidP="001C474B">
      <w:r w:rsidRPr="00F92F6B">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F92F6B">
        <w:t>u</w:t>
      </w:r>
      <w:r w:rsidRPr="00F92F6B">
        <w:t>r frequencies 2Rx XR UEs are allowed to access can be provided in system information.</w:t>
      </w:r>
    </w:p>
    <w:p w14:paraId="6CA20C84" w14:textId="495BBB54" w:rsidR="001C474B" w:rsidRPr="00F92F6B" w:rsidRDefault="001C474B" w:rsidP="00C57EBD">
      <w:pPr>
        <w:pStyle w:val="NO"/>
      </w:pPr>
      <w:r w:rsidRPr="00F92F6B">
        <w:t>NOTE:</w:t>
      </w:r>
      <w:r w:rsidRPr="00F92F6B">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31DB9F21" w14:textId="4F9D8276" w:rsidR="000D1673" w:rsidRPr="00F92F6B" w:rsidRDefault="00671986" w:rsidP="000D1673">
      <w:pPr>
        <w:pStyle w:val="Heading2"/>
      </w:pPr>
      <w:bookmarkStart w:id="2315" w:name="_Toc219281204"/>
      <w:r w:rsidRPr="00F92F6B">
        <w:t>16.23</w:t>
      </w:r>
      <w:r w:rsidR="000D1673" w:rsidRPr="00F92F6B">
        <w:tab/>
        <w:t>Support of Ambient IoT</w:t>
      </w:r>
      <w:bookmarkEnd w:id="2315"/>
    </w:p>
    <w:p w14:paraId="51748623" w14:textId="1A24C004" w:rsidR="000D1673" w:rsidRPr="00F92F6B" w:rsidRDefault="00671986" w:rsidP="000D1673">
      <w:pPr>
        <w:pStyle w:val="Heading3"/>
      </w:pPr>
      <w:bookmarkStart w:id="2316" w:name="_Toc185530746"/>
      <w:bookmarkStart w:id="2317" w:name="_Toc219281205"/>
      <w:r w:rsidRPr="00F92F6B">
        <w:t>16.23</w:t>
      </w:r>
      <w:r w:rsidR="000D1673" w:rsidRPr="00F92F6B">
        <w:t>.1</w:t>
      </w:r>
      <w:r w:rsidR="000D1673" w:rsidRPr="00F92F6B">
        <w:tab/>
        <w:t>General</w:t>
      </w:r>
      <w:bookmarkEnd w:id="2316"/>
      <w:bookmarkEnd w:id="2317"/>
    </w:p>
    <w:p w14:paraId="7E4ABBB0" w14:textId="3868089D" w:rsidR="000D1673" w:rsidRPr="00F92F6B" w:rsidRDefault="000D1673" w:rsidP="000D1673">
      <w:pPr>
        <w:rPr>
          <w:lang w:eastAsia="en-US"/>
        </w:rPr>
      </w:pPr>
      <w:r w:rsidRPr="00F92F6B">
        <w:rPr>
          <w:rFonts w:eastAsia="SimSun" w:hint="eastAsia"/>
        </w:rPr>
        <w:t xml:space="preserve">A-IoT radio interface provides the communication between A-IoT device(s) and A-IoT reader, as illustrated in Figure </w:t>
      </w:r>
      <w:r w:rsidR="00671986" w:rsidRPr="00F92F6B">
        <w:rPr>
          <w:rFonts w:eastAsia="SimSun" w:hint="eastAsia"/>
        </w:rPr>
        <w:t>16.23</w:t>
      </w:r>
      <w:r w:rsidRPr="00F92F6B">
        <w:rPr>
          <w:rFonts w:eastAsia="SimSun" w:hint="eastAsia"/>
        </w:rPr>
        <w:t>.1-1</w:t>
      </w:r>
      <w:r w:rsidRPr="00F92F6B">
        <w:rPr>
          <w:rFonts w:eastAsia="MS Mincho"/>
          <w:lang w:eastAsia="en-US"/>
        </w:rPr>
        <w:t>.</w:t>
      </w:r>
      <w:r w:rsidRPr="00F92F6B">
        <w:rPr>
          <w:rFonts w:eastAsia="SimSun" w:hint="eastAsia"/>
        </w:rPr>
        <w:t xml:space="preserve"> In this release, the A-IoT reader is a </w:t>
      </w:r>
      <w:proofErr w:type="spellStart"/>
      <w:r w:rsidRPr="00F92F6B">
        <w:rPr>
          <w:rFonts w:eastAsia="SimSun" w:hint="eastAsia"/>
        </w:rPr>
        <w:t>gNB</w:t>
      </w:r>
      <w:proofErr w:type="spellEnd"/>
      <w:r w:rsidRPr="00F92F6B">
        <w:rPr>
          <w:rFonts w:eastAsia="SimSun" w:hint="eastAsia"/>
        </w:rPr>
        <w:t xml:space="preserve">-reader. A-IoT radio interface can support both inventory procedure and command procedure as defined in TS 23.369 </w:t>
      </w:r>
      <w:r w:rsidR="00671986" w:rsidRPr="00F92F6B">
        <w:rPr>
          <w:rFonts w:eastAsia="SimSun" w:hint="eastAsia"/>
        </w:rPr>
        <w:t>[68]</w:t>
      </w:r>
      <w:r w:rsidRPr="00F92F6B">
        <w:rPr>
          <w:rFonts w:eastAsia="SimSun" w:hint="eastAsia"/>
        </w:rPr>
        <w:t>. An A-IoT device monitors the R2D message as long as it has sufficient energy.</w:t>
      </w:r>
    </w:p>
    <w:p w14:paraId="140F3A03" w14:textId="77777777" w:rsidR="000D1673" w:rsidRPr="00F92F6B" w:rsidRDefault="000D1673" w:rsidP="000D1673">
      <w:pPr>
        <w:pStyle w:val="TH"/>
      </w:pPr>
      <w:r w:rsidRPr="00F92F6B">
        <w:rPr>
          <w:noProof/>
        </w:rPr>
        <w:object w:dxaOrig="3370" w:dyaOrig="1240" w14:anchorId="5865FF00">
          <v:shape id="_x0000_i1146" type="#_x0000_t75" alt="" style="width:165.75pt;height:64.5pt;mso-width-percent:0;mso-height-percent:0;mso-width-percent:0;mso-height-percent:0" o:ole="">
            <v:imagedata r:id="rId253" o:title=""/>
          </v:shape>
          <o:OLEObject Type="Embed" ProgID="Visio.Drawing.15" ShapeID="_x0000_i1146" DrawAspect="Content" ObjectID="_1829898733" r:id="rId254"/>
        </w:object>
      </w:r>
    </w:p>
    <w:p w14:paraId="27314E4C" w14:textId="7259DF95" w:rsidR="000D1673" w:rsidRPr="00F92F6B" w:rsidRDefault="000D1673" w:rsidP="000D1673">
      <w:pPr>
        <w:pStyle w:val="TF"/>
        <w:rPr>
          <w:rFonts w:eastAsiaTheme="minorEastAsia"/>
        </w:rPr>
      </w:pPr>
      <w:r w:rsidRPr="00F92F6B">
        <w:t xml:space="preserve">Figure </w:t>
      </w:r>
      <w:r w:rsidR="00671986" w:rsidRPr="00F92F6B">
        <w:rPr>
          <w:rFonts w:eastAsia="SimSun" w:hint="eastAsia"/>
        </w:rPr>
        <w:t>16.23</w:t>
      </w:r>
      <w:r w:rsidRPr="00F92F6B">
        <w:t xml:space="preserve">.1-1: </w:t>
      </w:r>
      <w:r w:rsidRPr="00F92F6B">
        <w:rPr>
          <w:rFonts w:eastAsia="SimSun" w:hint="eastAsia"/>
        </w:rPr>
        <w:t>Architecture supporting the A-IoT radio interface</w:t>
      </w:r>
    </w:p>
    <w:p w14:paraId="29957ED8" w14:textId="76703490" w:rsidR="000D1673" w:rsidRPr="00F92F6B" w:rsidRDefault="00671986" w:rsidP="000D1673">
      <w:pPr>
        <w:pStyle w:val="Heading3"/>
      </w:pPr>
      <w:bookmarkStart w:id="2318" w:name="_Toc219281206"/>
      <w:r w:rsidRPr="00F92F6B">
        <w:rPr>
          <w:rFonts w:hint="eastAsia"/>
        </w:rPr>
        <w:t>16.23</w:t>
      </w:r>
      <w:r w:rsidR="000D1673" w:rsidRPr="00F92F6B">
        <w:t>.</w:t>
      </w:r>
      <w:r w:rsidR="000D1673" w:rsidRPr="00F92F6B">
        <w:rPr>
          <w:rFonts w:eastAsiaTheme="minorEastAsia" w:hint="eastAsia"/>
        </w:rPr>
        <w:t>2</w:t>
      </w:r>
      <w:r w:rsidR="000D1673" w:rsidRPr="00F92F6B">
        <w:tab/>
      </w:r>
      <w:r w:rsidR="000D1673" w:rsidRPr="00F92F6B">
        <w:rPr>
          <w:rFonts w:hint="eastAsia"/>
        </w:rPr>
        <w:t>Architecture</w:t>
      </w:r>
      <w:bookmarkEnd w:id="2318"/>
    </w:p>
    <w:p w14:paraId="672FF803" w14:textId="77777777" w:rsidR="000D1673" w:rsidRPr="00F92F6B" w:rsidRDefault="000D1673" w:rsidP="000D1673">
      <w:pPr>
        <w:rPr>
          <w:rFonts w:eastAsia="SimSun"/>
          <w:lang w:eastAsia="en-US"/>
        </w:rPr>
      </w:pPr>
      <w:r w:rsidRPr="00F92F6B">
        <w:rPr>
          <w:rFonts w:eastAsia="SimSun"/>
          <w:lang w:eastAsia="en-US"/>
        </w:rPr>
        <w:t>The NG-RAN overall architecture as depicted in section 4.1 is applicable for Ambient IoT along the following adaptations and additions:</w:t>
      </w:r>
    </w:p>
    <w:p w14:paraId="364A793C" w14:textId="77777777" w:rsidR="000D1673" w:rsidRPr="00F92F6B" w:rsidRDefault="000D1673" w:rsidP="000D1673">
      <w:pPr>
        <w:pStyle w:val="B1"/>
      </w:pPr>
      <w:r w:rsidRPr="00F92F6B">
        <w:t>-</w:t>
      </w:r>
      <w:r w:rsidRPr="00F92F6B">
        <w:tab/>
        <w:t xml:space="preserve">For the sake of supporting the provision of A-IoT services, the involved </w:t>
      </w:r>
      <w:proofErr w:type="spellStart"/>
      <w:r w:rsidRPr="00F92F6B">
        <w:t>gNBs</w:t>
      </w:r>
      <w:proofErr w:type="spellEnd"/>
      <w:r w:rsidRPr="00F92F6B">
        <w:t xml:space="preserve"> are enabled to support A-IoT, specifically, the </w:t>
      </w:r>
      <w:proofErr w:type="spellStart"/>
      <w:r w:rsidRPr="00F92F6B">
        <w:t>gNB</w:t>
      </w:r>
      <w:proofErr w:type="spellEnd"/>
      <w:r w:rsidRPr="00F92F6B">
        <w:t xml:space="preserve"> supports communication with A-IoT devices by means of A-IoT radio.</w:t>
      </w:r>
    </w:p>
    <w:p w14:paraId="6219CD15" w14:textId="77777777" w:rsidR="000D1673" w:rsidRPr="00F92F6B" w:rsidRDefault="000D1673" w:rsidP="000D1673">
      <w:pPr>
        <w:pStyle w:val="B1"/>
      </w:pPr>
      <w:r w:rsidRPr="00F92F6B">
        <w:t>-</w:t>
      </w:r>
      <w:r w:rsidRPr="00F92F6B">
        <w:tab/>
        <w:t xml:space="preserve">A </w:t>
      </w:r>
      <w:proofErr w:type="spellStart"/>
      <w:r w:rsidRPr="00F92F6B">
        <w:t>gNB</w:t>
      </w:r>
      <w:proofErr w:type="spellEnd"/>
      <w:r w:rsidRPr="00F92F6B">
        <w:t xml:space="preserve"> may or may not only support communication with A-IoT devices by means of A-IoT radio.</w:t>
      </w:r>
    </w:p>
    <w:p w14:paraId="12DD9A1D" w14:textId="77777777" w:rsidR="000D1673" w:rsidRPr="00F92F6B" w:rsidRDefault="000D1673" w:rsidP="000D1673">
      <w:pPr>
        <w:pStyle w:val="B1"/>
      </w:pPr>
      <w:r w:rsidRPr="00F92F6B">
        <w:t>-</w:t>
      </w:r>
      <w:r w:rsidRPr="00F92F6B">
        <w:tab/>
        <w:t xml:space="preserve">A </w:t>
      </w:r>
      <w:proofErr w:type="spellStart"/>
      <w:r w:rsidRPr="00F92F6B">
        <w:t>gNB</w:t>
      </w:r>
      <w:proofErr w:type="spellEnd"/>
      <w:r w:rsidRPr="00F92F6B">
        <w:t xml:space="preserve"> serves one or </w:t>
      </w:r>
      <w:r w:rsidRPr="00F92F6B">
        <w:rPr>
          <w:rFonts w:hint="eastAsia"/>
        </w:rPr>
        <w:t>multiple</w:t>
      </w:r>
      <w:r w:rsidRPr="00F92F6B">
        <w:t xml:space="preserve"> readers.</w:t>
      </w:r>
    </w:p>
    <w:p w14:paraId="5A6E0B32" w14:textId="77777777" w:rsidR="000D1673" w:rsidRPr="00F92F6B" w:rsidRDefault="000D1673" w:rsidP="000D1673">
      <w:pPr>
        <w:pStyle w:val="B1"/>
      </w:pPr>
      <w:r w:rsidRPr="00F92F6B">
        <w:t>-</w:t>
      </w:r>
      <w:r w:rsidRPr="00F92F6B">
        <w:tab/>
      </w:r>
      <w:r w:rsidRPr="00F92F6B">
        <w:rPr>
          <w:rFonts w:hint="eastAsia"/>
        </w:rPr>
        <w:t xml:space="preserve">A </w:t>
      </w:r>
      <w:proofErr w:type="spellStart"/>
      <w:r w:rsidRPr="00F92F6B">
        <w:rPr>
          <w:rFonts w:hint="eastAsia"/>
        </w:rPr>
        <w:t>gNB</w:t>
      </w:r>
      <w:proofErr w:type="spellEnd"/>
      <w:r w:rsidRPr="00F92F6B">
        <w:rPr>
          <w:rFonts w:hint="eastAsia"/>
        </w:rPr>
        <w:t xml:space="preserve"> is aware of the mapping relationship between A-IoT Areas and readers by means of OAM configuration.</w:t>
      </w:r>
    </w:p>
    <w:p w14:paraId="4AB07400" w14:textId="77777777" w:rsidR="000D1673" w:rsidRPr="00F92F6B" w:rsidRDefault="000D1673" w:rsidP="000D1673">
      <w:pPr>
        <w:pStyle w:val="B1"/>
      </w:pPr>
      <w:r w:rsidRPr="00F92F6B">
        <w:t>-</w:t>
      </w:r>
      <w:r w:rsidRPr="00F92F6B">
        <w:tab/>
        <w:t xml:space="preserve">An A-IoT Area may include readers belonging to the same or different </w:t>
      </w:r>
      <w:proofErr w:type="spellStart"/>
      <w:r w:rsidRPr="00F92F6B">
        <w:t>gNB</w:t>
      </w:r>
      <w:proofErr w:type="spellEnd"/>
      <w:r w:rsidRPr="00F92F6B">
        <w:t>.</w:t>
      </w:r>
    </w:p>
    <w:p w14:paraId="6E5F00FC" w14:textId="77777777" w:rsidR="000D1673" w:rsidRPr="00F92F6B" w:rsidRDefault="000D1673" w:rsidP="000D1673">
      <w:pPr>
        <w:pStyle w:val="B1"/>
      </w:pPr>
      <w:r w:rsidRPr="00F92F6B">
        <w:t>-</w:t>
      </w:r>
      <w:r w:rsidRPr="00F92F6B">
        <w:tab/>
      </w:r>
      <w:r w:rsidRPr="00F92F6B">
        <w:rPr>
          <w:rFonts w:hint="eastAsia"/>
        </w:rPr>
        <w:t xml:space="preserve">One reader only belongs to one </w:t>
      </w:r>
      <w:proofErr w:type="spellStart"/>
      <w:r w:rsidRPr="00F92F6B">
        <w:rPr>
          <w:rFonts w:hint="eastAsia"/>
        </w:rPr>
        <w:t>gNB</w:t>
      </w:r>
      <w:proofErr w:type="spellEnd"/>
      <w:r w:rsidRPr="00F92F6B">
        <w:rPr>
          <w:rFonts w:hint="eastAsia"/>
        </w:rPr>
        <w:t>.</w:t>
      </w:r>
    </w:p>
    <w:p w14:paraId="4DB5AD58" w14:textId="77777777" w:rsidR="000D1673" w:rsidRPr="00F92F6B" w:rsidRDefault="000D1673" w:rsidP="000D1673">
      <w:pPr>
        <w:pStyle w:val="B1"/>
      </w:pPr>
      <w:r w:rsidRPr="00F92F6B">
        <w:t>-</w:t>
      </w:r>
      <w:r w:rsidRPr="00F92F6B">
        <w:tab/>
      </w:r>
      <w:r w:rsidRPr="00F92F6B">
        <w:rPr>
          <w:rFonts w:hint="eastAsia"/>
        </w:rPr>
        <w:t>One reader can be mapped to one or multiple A-IoT Areas.</w:t>
      </w:r>
    </w:p>
    <w:p w14:paraId="4DC7F517" w14:textId="1F2EDFBC" w:rsidR="000D1673" w:rsidRPr="00F92F6B" w:rsidRDefault="000D1673" w:rsidP="000D1673">
      <w:pPr>
        <w:pStyle w:val="B1"/>
      </w:pPr>
      <w:r w:rsidRPr="00F92F6B">
        <w:t>-</w:t>
      </w:r>
      <w:r w:rsidRPr="00F92F6B">
        <w:tab/>
        <w:t xml:space="preserve">As specified in TS 23.369 </w:t>
      </w:r>
      <w:r w:rsidR="00671986" w:rsidRPr="00F92F6B">
        <w:t>[68]</w:t>
      </w:r>
      <w:r w:rsidRPr="00F92F6B">
        <w:t xml:space="preserve">, the A-IoT CN node which the </w:t>
      </w:r>
      <w:proofErr w:type="spellStart"/>
      <w:r w:rsidRPr="00F92F6B">
        <w:t>gNB</w:t>
      </w:r>
      <w:proofErr w:type="spellEnd"/>
      <w:r w:rsidRPr="00F92F6B">
        <w:t xml:space="preserve"> connects to is either the AIOTF (in case of direct</w:t>
      </w:r>
      <w:r w:rsidRPr="00F92F6B">
        <w:rPr>
          <w:rFonts w:hint="eastAsia"/>
        </w:rPr>
        <w:t xml:space="preserve"> connectivity with the </w:t>
      </w:r>
      <w:r w:rsidRPr="00F92F6B">
        <w:t>AIOTF) or the AMF (in case of indirect connectivity with the AIOTF).</w:t>
      </w:r>
      <w:r w:rsidRPr="00F92F6B">
        <w:rPr>
          <w:rFonts w:hint="eastAsia"/>
        </w:rPr>
        <w:t xml:space="preserve"> A </w:t>
      </w:r>
      <w:proofErr w:type="spellStart"/>
      <w:r w:rsidRPr="00F92F6B">
        <w:rPr>
          <w:rFonts w:hint="eastAsia"/>
        </w:rPr>
        <w:t>gNB</w:t>
      </w:r>
      <w:proofErr w:type="spellEnd"/>
      <w:r w:rsidRPr="00F92F6B">
        <w:rPr>
          <w:rFonts w:hint="eastAsia"/>
        </w:rPr>
        <w:t xml:space="preserve"> is </w:t>
      </w:r>
      <w:r w:rsidRPr="00F92F6B">
        <w:t>aware of direct connectivity with</w:t>
      </w:r>
      <w:r w:rsidRPr="00F92F6B">
        <w:rPr>
          <w:rFonts w:hint="eastAsia"/>
        </w:rPr>
        <w:t xml:space="preserve"> the</w:t>
      </w:r>
      <w:r w:rsidRPr="00F92F6B">
        <w:t xml:space="preserve"> AIOTF via OAM.</w:t>
      </w:r>
    </w:p>
    <w:p w14:paraId="0B125152" w14:textId="2E4A20F7" w:rsidR="000D1673" w:rsidRPr="00F92F6B" w:rsidRDefault="000D1673" w:rsidP="000D1673">
      <w:pPr>
        <w:pStyle w:val="NO"/>
      </w:pPr>
      <w:r w:rsidRPr="00F92F6B">
        <w:t>NOTE:</w:t>
      </w:r>
      <w:r w:rsidRPr="00F92F6B">
        <w:tab/>
      </w:r>
      <w:r w:rsidRPr="00F92F6B">
        <w:rPr>
          <w:rFonts w:hint="eastAsia"/>
        </w:rPr>
        <w:t>A</w:t>
      </w:r>
      <w:r w:rsidRPr="00F92F6B">
        <w:t xml:space="preserve"> deployment </w:t>
      </w:r>
      <w:r w:rsidRPr="00F92F6B">
        <w:rPr>
          <w:rFonts w:hint="eastAsia"/>
        </w:rPr>
        <w:t>with</w:t>
      </w:r>
      <w:r w:rsidRPr="00F92F6B">
        <w:t xml:space="preserve"> both direct connectivity</w:t>
      </w:r>
      <w:r w:rsidRPr="00F92F6B">
        <w:rPr>
          <w:rFonts w:hint="eastAsia"/>
        </w:rPr>
        <w:t xml:space="preserve"> </w:t>
      </w:r>
      <w:r w:rsidRPr="00F92F6B">
        <w:t xml:space="preserve">and indirect </w:t>
      </w:r>
      <w:r w:rsidRPr="00F92F6B">
        <w:rPr>
          <w:rFonts w:hint="eastAsia"/>
        </w:rPr>
        <w:t>connectivity is not expected</w:t>
      </w:r>
      <w:r w:rsidRPr="00F92F6B">
        <w:t>.</w:t>
      </w:r>
    </w:p>
    <w:p w14:paraId="58C661B9" w14:textId="77777777" w:rsidR="000D1673" w:rsidRPr="00F92F6B" w:rsidRDefault="000D1673" w:rsidP="000D1673">
      <w:pPr>
        <w:pStyle w:val="B1"/>
        <w:rPr>
          <w:rFonts w:eastAsia="SimSun"/>
        </w:rPr>
      </w:pPr>
      <w:r w:rsidRPr="00F92F6B">
        <w:rPr>
          <w:rFonts w:eastAsia="SimSun"/>
        </w:rPr>
        <w:t>-</w:t>
      </w:r>
      <w:r w:rsidRPr="00F92F6B">
        <w:rPr>
          <w:rFonts w:eastAsia="SimSun"/>
        </w:rPr>
        <w:tab/>
        <w:t>In this version of the specification</w:t>
      </w:r>
      <w:r w:rsidRPr="00F92F6B">
        <w:rPr>
          <w:rFonts w:eastAsia="SimSun" w:hint="eastAsia"/>
        </w:rPr>
        <w:t>,</w:t>
      </w:r>
      <w:r w:rsidRPr="00F92F6B">
        <w:rPr>
          <w:rFonts w:eastAsia="SimSun"/>
        </w:rPr>
        <w:t xml:space="preserve"> A-IoT specific information is transported between the </w:t>
      </w:r>
      <w:proofErr w:type="spellStart"/>
      <w:r w:rsidRPr="00F92F6B">
        <w:rPr>
          <w:rFonts w:eastAsia="SimSun"/>
        </w:rPr>
        <w:t>gNB</w:t>
      </w:r>
      <w:proofErr w:type="spellEnd"/>
      <w:r w:rsidRPr="00F92F6B">
        <w:rPr>
          <w:rFonts w:eastAsia="SimSun"/>
        </w:rPr>
        <w:t xml:space="preserve"> and the A-IoT</w:t>
      </w:r>
      <w:r w:rsidRPr="00F92F6B">
        <w:rPr>
          <w:rFonts w:eastAsia="SimSun" w:hint="eastAsia"/>
        </w:rPr>
        <w:t xml:space="preserve"> </w:t>
      </w:r>
      <w:r w:rsidRPr="00F92F6B">
        <w:rPr>
          <w:rFonts w:eastAsia="SimSun"/>
        </w:rPr>
        <w:t>CN node via the NG-C interface, the protocol stack in section 4.3.1.2 applies. In case of indirect connectivity with the AIOTF, A-IoT specific information is transferred transparently via the AMF.</w:t>
      </w:r>
    </w:p>
    <w:p w14:paraId="4D9FD31E" w14:textId="77777777" w:rsidR="000D1673" w:rsidRPr="00F92F6B" w:rsidRDefault="000D1673" w:rsidP="000D1673">
      <w:pPr>
        <w:pStyle w:val="B1"/>
        <w:rPr>
          <w:rFonts w:eastAsia="SimSun"/>
        </w:rPr>
      </w:pPr>
      <w:r w:rsidRPr="00F92F6B">
        <w:rPr>
          <w:rFonts w:eastAsia="SimSun"/>
        </w:rPr>
        <w:t>-</w:t>
      </w:r>
      <w:r w:rsidRPr="00F92F6B">
        <w:rPr>
          <w:rFonts w:eastAsia="SimSun"/>
        </w:rPr>
        <w:tab/>
        <w:t xml:space="preserve">In this version of the specification, no A-IoT specific communication takes place between </w:t>
      </w:r>
      <w:proofErr w:type="spellStart"/>
      <w:r w:rsidRPr="00F92F6B">
        <w:rPr>
          <w:rFonts w:eastAsia="SimSun"/>
        </w:rPr>
        <w:t>gNBs</w:t>
      </w:r>
      <w:proofErr w:type="spellEnd"/>
      <w:r w:rsidRPr="00F92F6B">
        <w:rPr>
          <w:rFonts w:eastAsia="SimSun"/>
        </w:rPr>
        <w:t>.</w:t>
      </w:r>
    </w:p>
    <w:p w14:paraId="077308BC" w14:textId="77777777" w:rsidR="000D1673" w:rsidRPr="00F92F6B" w:rsidRDefault="000D1673" w:rsidP="000D1673">
      <w:pPr>
        <w:pStyle w:val="B1"/>
        <w:rPr>
          <w:rFonts w:eastAsia="SimSun"/>
        </w:rPr>
      </w:pPr>
      <w:r w:rsidRPr="00F92F6B">
        <w:rPr>
          <w:rFonts w:eastAsia="SimSun"/>
        </w:rPr>
        <w:t>-</w:t>
      </w:r>
      <w:r w:rsidRPr="00F92F6B">
        <w:rPr>
          <w:rFonts w:eastAsia="SimSun"/>
        </w:rPr>
        <w:tab/>
        <w:t xml:space="preserve">In this version of the specification, split </w:t>
      </w:r>
      <w:proofErr w:type="spellStart"/>
      <w:r w:rsidRPr="00F92F6B">
        <w:rPr>
          <w:rFonts w:eastAsia="SimSun"/>
        </w:rPr>
        <w:t>gNB</w:t>
      </w:r>
      <w:proofErr w:type="spellEnd"/>
      <w:r w:rsidRPr="00F92F6B">
        <w:rPr>
          <w:rFonts w:eastAsia="SimSun"/>
        </w:rPr>
        <w:t xml:space="preserve"> architecture is not supported.</w:t>
      </w:r>
    </w:p>
    <w:p w14:paraId="6322B7D0" w14:textId="7A09D884" w:rsidR="000D1673" w:rsidRPr="00F92F6B" w:rsidRDefault="000D1673" w:rsidP="000D1673">
      <w:pPr>
        <w:rPr>
          <w:rFonts w:eastAsia="SimSun"/>
        </w:rPr>
      </w:pPr>
      <w:r w:rsidRPr="00F92F6B">
        <w:rPr>
          <w:rFonts w:eastAsia="SimSun" w:hint="eastAsia"/>
        </w:rPr>
        <w:t xml:space="preserve">The AIOTF may request the </w:t>
      </w:r>
      <w:proofErr w:type="spellStart"/>
      <w:r w:rsidRPr="00F92F6B">
        <w:rPr>
          <w:rFonts w:eastAsia="SimSun" w:hint="eastAsia"/>
        </w:rPr>
        <w:t>gNB</w:t>
      </w:r>
      <w:proofErr w:type="spellEnd"/>
      <w:r w:rsidRPr="00F92F6B">
        <w:rPr>
          <w:rFonts w:eastAsia="SimSun" w:hint="eastAsia"/>
        </w:rPr>
        <w:t xml:space="preserve"> to perform an A-IoT operation within a specific area (requested service area). The requested service area may be indicated by means of a list of A-IoT Areas and/or a list of readers. The A-IoT Area is represented by an A-IoT Area ID.</w:t>
      </w:r>
      <w:r w:rsidR="002F5F37" w:rsidRPr="00F92F6B">
        <w:rPr>
          <w:rFonts w:eastAsia="SimSun"/>
        </w:rPr>
        <w:t xml:space="preserve"> The reader is represented by a Reader ID</w:t>
      </w:r>
      <w:r w:rsidR="002F5F37" w:rsidRPr="00F92F6B">
        <w:rPr>
          <w:rFonts w:eastAsia="SimSun" w:hint="eastAsia"/>
        </w:rPr>
        <w:t xml:space="preserve"> as specified in TS 38.413 [26]</w:t>
      </w:r>
      <w:r w:rsidR="002F5F37" w:rsidRPr="00F92F6B">
        <w:rPr>
          <w:rFonts w:eastAsia="SimSun"/>
        </w:rPr>
        <w:t>.</w:t>
      </w:r>
    </w:p>
    <w:p w14:paraId="45F28426" w14:textId="326C6AEF" w:rsidR="000D1673" w:rsidRPr="00F92F6B" w:rsidRDefault="000D1673" w:rsidP="000D1673">
      <w:pPr>
        <w:rPr>
          <w:rFonts w:eastAsia="SimSun"/>
        </w:rPr>
      </w:pPr>
      <w:r w:rsidRPr="00F92F6B">
        <w:rPr>
          <w:rFonts w:eastAsia="SimSun" w:hint="eastAsia"/>
        </w:rPr>
        <w:t xml:space="preserve">The AIOTF </w:t>
      </w:r>
      <w:r w:rsidRPr="00F92F6B">
        <w:rPr>
          <w:rFonts w:eastAsia="SimSun"/>
        </w:rPr>
        <w:t xml:space="preserve">is aware of the </w:t>
      </w:r>
      <w:r w:rsidRPr="00F92F6B">
        <w:rPr>
          <w:rFonts w:eastAsia="SimSun" w:hint="eastAsia"/>
        </w:rPr>
        <w:t xml:space="preserve">area within which the </w:t>
      </w:r>
      <w:proofErr w:type="spellStart"/>
      <w:r w:rsidRPr="00F92F6B">
        <w:rPr>
          <w:rFonts w:eastAsia="SimSun" w:hint="eastAsia"/>
        </w:rPr>
        <w:t>gNB</w:t>
      </w:r>
      <w:proofErr w:type="spellEnd"/>
      <w:r w:rsidRPr="00F92F6B">
        <w:rPr>
          <w:rFonts w:eastAsia="SimSun" w:hint="eastAsia"/>
        </w:rPr>
        <w:t xml:space="preserve"> supports provision of A-IoT services by means of OAM configuration. This area may be represented as A-IoT Areas and/or the reader </w:t>
      </w:r>
      <w:r w:rsidR="00640B70" w:rsidRPr="00F92F6B">
        <w:rPr>
          <w:rFonts w:eastAsia="SimSun" w:hint="eastAsia"/>
        </w:rPr>
        <w:t xml:space="preserve">ID list </w:t>
      </w:r>
      <w:r w:rsidRPr="00F92F6B">
        <w:rPr>
          <w:rFonts w:eastAsia="SimSun" w:hint="eastAsia"/>
        </w:rPr>
        <w:t xml:space="preserve">supported by the </w:t>
      </w:r>
      <w:proofErr w:type="spellStart"/>
      <w:r w:rsidRPr="00F92F6B">
        <w:rPr>
          <w:rFonts w:eastAsia="SimSun" w:hint="eastAsia"/>
        </w:rPr>
        <w:t>gNB</w:t>
      </w:r>
      <w:proofErr w:type="spellEnd"/>
      <w:r w:rsidRPr="00F92F6B">
        <w:rPr>
          <w:rFonts w:eastAsia="SimSun" w:hint="eastAsia"/>
        </w:rPr>
        <w:t>.</w:t>
      </w:r>
    </w:p>
    <w:p w14:paraId="03C47AA1" w14:textId="77777777" w:rsidR="000D1673" w:rsidRPr="00F92F6B" w:rsidRDefault="000D1673" w:rsidP="000D1673">
      <w:pPr>
        <w:rPr>
          <w:rFonts w:eastAsia="SimSun"/>
        </w:rPr>
      </w:pPr>
      <w:r w:rsidRPr="00F92F6B">
        <w:rPr>
          <w:rFonts w:eastAsia="SimSun" w:hint="eastAsia"/>
        </w:rPr>
        <w:t>The AIOTF may also be aware of the reader</w:t>
      </w:r>
      <w:r w:rsidRPr="00F92F6B">
        <w:rPr>
          <w:rFonts w:eastAsia="SimSun"/>
        </w:rPr>
        <w:t>’</w:t>
      </w:r>
      <w:r w:rsidRPr="00F92F6B">
        <w:rPr>
          <w:rFonts w:eastAsia="SimSun" w:hint="eastAsia"/>
        </w:rPr>
        <w:t>s location by means of OAM configuration.</w:t>
      </w:r>
    </w:p>
    <w:p w14:paraId="23A11748" w14:textId="77777777" w:rsidR="000D1673" w:rsidRPr="00F92F6B" w:rsidRDefault="000D1673" w:rsidP="000D1673">
      <w:pPr>
        <w:rPr>
          <w:rFonts w:eastAsia="SimSun"/>
        </w:rPr>
      </w:pPr>
      <w:r w:rsidRPr="00F92F6B">
        <w:rPr>
          <w:rFonts w:eastAsia="SimSun" w:hint="eastAsia"/>
        </w:rPr>
        <w:t xml:space="preserve">The AIOTF is aware of the mapping relationship among </w:t>
      </w:r>
      <w:proofErr w:type="spellStart"/>
      <w:r w:rsidRPr="00F92F6B">
        <w:rPr>
          <w:rFonts w:eastAsia="SimSun" w:hint="eastAsia"/>
        </w:rPr>
        <w:t>gNBs</w:t>
      </w:r>
      <w:proofErr w:type="spellEnd"/>
      <w:r w:rsidRPr="00F92F6B">
        <w:rPr>
          <w:rFonts w:eastAsia="SimSun" w:hint="eastAsia"/>
        </w:rPr>
        <w:t>, readers and A-IoT areas by means of OAM configuration, as needed.</w:t>
      </w:r>
    </w:p>
    <w:p w14:paraId="5FD8EA31" w14:textId="77777777" w:rsidR="002F5F37" w:rsidRPr="00F92F6B" w:rsidRDefault="002F5F37" w:rsidP="002F5F37">
      <w:r w:rsidRPr="00F92F6B">
        <w:t xml:space="preserve">For Ambient IoT, the following applies in addition to </w:t>
      </w:r>
      <w:r w:rsidRPr="00F92F6B">
        <w:rPr>
          <w:rFonts w:hint="eastAsia"/>
        </w:rPr>
        <w:t xml:space="preserve">the </w:t>
      </w:r>
      <w:r w:rsidRPr="00F92F6B">
        <w:t>Network Identities as described in clause 8.2:</w:t>
      </w:r>
    </w:p>
    <w:p w14:paraId="61361702" w14:textId="123B37F5" w:rsidR="002F5F37" w:rsidRPr="00F92F6B" w:rsidRDefault="002F5F37" w:rsidP="006C004A">
      <w:pPr>
        <w:pStyle w:val="B1"/>
      </w:pPr>
      <w:r w:rsidRPr="00F92F6B">
        <w:t>-</w:t>
      </w:r>
      <w:r w:rsidRPr="00F92F6B">
        <w:tab/>
        <w:t>The A-IoT Area ID is constructed from the PLMN identity (may be present together with a NID) the A-IoT area belongs to and the A-IoT Area Code.</w:t>
      </w:r>
    </w:p>
    <w:p w14:paraId="7606DFBF" w14:textId="101C865E" w:rsidR="000D1673" w:rsidRPr="00F92F6B" w:rsidRDefault="00671986" w:rsidP="000D1673">
      <w:pPr>
        <w:pStyle w:val="Heading3"/>
        <w:rPr>
          <w:lang w:eastAsia="en-US"/>
        </w:rPr>
      </w:pPr>
      <w:bookmarkStart w:id="2319" w:name="_Toc219281207"/>
      <w:r w:rsidRPr="00F92F6B">
        <w:t>16.23</w:t>
      </w:r>
      <w:r w:rsidR="000D1673" w:rsidRPr="00F92F6B">
        <w:t>.</w:t>
      </w:r>
      <w:r w:rsidR="000D1673" w:rsidRPr="00F92F6B">
        <w:rPr>
          <w:rFonts w:eastAsiaTheme="minorEastAsia" w:hint="eastAsia"/>
        </w:rPr>
        <w:t>3</w:t>
      </w:r>
      <w:r w:rsidR="000D1673" w:rsidRPr="00F92F6B">
        <w:tab/>
        <w:t xml:space="preserve">Radio Protocol Architecture for </w:t>
      </w:r>
      <w:r w:rsidR="000D1673" w:rsidRPr="00F92F6B">
        <w:rPr>
          <w:rFonts w:hint="eastAsia"/>
        </w:rPr>
        <w:t>A-IoT</w:t>
      </w:r>
      <w:r w:rsidR="000D1673" w:rsidRPr="00F92F6B">
        <w:t xml:space="preserve"> </w:t>
      </w:r>
      <w:r w:rsidR="000D1673" w:rsidRPr="00F92F6B">
        <w:rPr>
          <w:rFonts w:eastAsiaTheme="minorEastAsia" w:hint="eastAsia"/>
        </w:rPr>
        <w:t>C</w:t>
      </w:r>
      <w:r w:rsidR="000D1673" w:rsidRPr="00F92F6B">
        <w:t>ommunication</w:t>
      </w:r>
      <w:bookmarkEnd w:id="2319"/>
    </w:p>
    <w:p w14:paraId="00C2A43E" w14:textId="09BD1D9A" w:rsidR="000D1673" w:rsidRPr="00F92F6B" w:rsidRDefault="000D1673" w:rsidP="000D1673">
      <w:pPr>
        <w:pStyle w:val="TH"/>
        <w:jc w:val="left"/>
        <w:rPr>
          <w:rFonts w:ascii="Times New Roman" w:eastAsiaTheme="minorEastAsia" w:hAnsi="Times New Roman"/>
          <w:b w:val="0"/>
        </w:rPr>
      </w:pPr>
      <w:bookmarkStart w:id="2320" w:name="_MCCTEMPBM_CRPT83880069___4"/>
      <w:r w:rsidRPr="00F92F6B">
        <w:rPr>
          <w:rFonts w:ascii="Times New Roman" w:eastAsiaTheme="minorEastAsia" w:hAnsi="Times New Roman" w:hint="eastAsia"/>
          <w:b w:val="0"/>
        </w:rPr>
        <w:t xml:space="preserve">The AS protocol stack for A-IoT radio interface contains A-IoT MAC layer and A-IoT physical layer as shown in Figure </w:t>
      </w:r>
      <w:r w:rsidR="00671986" w:rsidRPr="00F92F6B">
        <w:rPr>
          <w:rFonts w:ascii="Times New Roman" w:eastAsiaTheme="minorEastAsia" w:hAnsi="Times New Roman" w:hint="eastAsia"/>
          <w:b w:val="0"/>
        </w:rPr>
        <w:t>16.23</w:t>
      </w:r>
      <w:r w:rsidRPr="00F92F6B">
        <w:rPr>
          <w:rFonts w:ascii="Times New Roman" w:eastAsiaTheme="minorEastAsia" w:hAnsi="Times New Roman" w:hint="eastAsia"/>
          <w:b w:val="0"/>
        </w:rPr>
        <w:t>.3-1.</w:t>
      </w:r>
      <w:r w:rsidRPr="00F92F6B">
        <w:rPr>
          <w:rFonts w:ascii="Times New Roman" w:eastAsiaTheme="minorEastAsia" w:hAnsi="Times New Roman"/>
          <w:b w:val="0"/>
        </w:rPr>
        <w:t xml:space="preserve"> </w:t>
      </w:r>
      <w:r w:rsidRPr="00F92F6B">
        <w:rPr>
          <w:rFonts w:ascii="Times New Roman" w:eastAsiaTheme="minorEastAsia" w:hAnsi="Times New Roman" w:hint="eastAsia"/>
          <w:b w:val="0"/>
        </w:rPr>
        <w:t>The AS layer control information and data are handled by A-IoT MAC layer and A-IoT physical layer. For A-IoT radio interface, t</w:t>
      </w:r>
      <w:r w:rsidRPr="00F92F6B">
        <w:rPr>
          <w:rFonts w:ascii="Times New Roman" w:eastAsiaTheme="minorEastAsia" w:hAnsi="Times New Roman"/>
          <w:b w:val="0"/>
        </w:rPr>
        <w:t xml:space="preserve">here is no differentiation </w:t>
      </w:r>
      <w:r w:rsidRPr="00F92F6B">
        <w:rPr>
          <w:rFonts w:ascii="Times New Roman" w:eastAsiaTheme="minorEastAsia" w:hAnsi="Times New Roman" w:hint="eastAsia"/>
          <w:b w:val="0"/>
        </w:rPr>
        <w:t xml:space="preserve">between the </w:t>
      </w:r>
      <w:r w:rsidRPr="00F92F6B">
        <w:rPr>
          <w:rFonts w:ascii="Times New Roman" w:eastAsiaTheme="minorEastAsia" w:hAnsi="Times New Roman"/>
          <w:b w:val="0"/>
        </w:rPr>
        <w:t>control plane and</w:t>
      </w:r>
      <w:r w:rsidRPr="00F92F6B">
        <w:rPr>
          <w:rFonts w:ascii="Times New Roman" w:eastAsiaTheme="minorEastAsia" w:hAnsi="Times New Roman" w:hint="eastAsia"/>
          <w:b w:val="0"/>
        </w:rPr>
        <w:t xml:space="preserve"> the</w:t>
      </w:r>
      <w:r w:rsidRPr="00F92F6B">
        <w:rPr>
          <w:rFonts w:ascii="Times New Roman" w:eastAsiaTheme="minorEastAsia" w:hAnsi="Times New Roman"/>
          <w:b w:val="0"/>
        </w:rPr>
        <w:t xml:space="preserve"> user plane</w:t>
      </w:r>
      <w:r w:rsidRPr="00F92F6B">
        <w:rPr>
          <w:rFonts w:ascii="Times New Roman" w:eastAsiaTheme="minorEastAsia" w:hAnsi="Times New Roman" w:hint="eastAsia"/>
          <w:b w:val="0"/>
        </w:rPr>
        <w:t>.</w:t>
      </w:r>
    </w:p>
    <w:bookmarkEnd w:id="2320"/>
    <w:p w14:paraId="462389C2" w14:textId="77777777" w:rsidR="000D1673" w:rsidRPr="00F92F6B" w:rsidRDefault="000D1673" w:rsidP="000D1673">
      <w:pPr>
        <w:pStyle w:val="TH"/>
      </w:pPr>
      <w:r w:rsidRPr="00F92F6B">
        <w:rPr>
          <w:noProof/>
        </w:rPr>
        <w:object w:dxaOrig="3660" w:dyaOrig="1220" w14:anchorId="5BF4951D">
          <v:shape id="_x0000_i1147" type="#_x0000_t75" alt="" style="width:180pt;height:57.75pt;mso-width-percent:0;mso-height-percent:0;mso-width-percent:0;mso-height-percent:0" o:ole="">
            <v:imagedata r:id="rId255" o:title=""/>
            <o:lock v:ext="edit" aspectratio="f"/>
          </v:shape>
          <o:OLEObject Type="Embed" ProgID="Visio.Drawing.15" ShapeID="_x0000_i1147" DrawAspect="Content" ObjectID="_1829898734" r:id="rId256"/>
        </w:object>
      </w:r>
    </w:p>
    <w:p w14:paraId="5C68A9E6" w14:textId="4C74DAE7" w:rsidR="000D1673" w:rsidRPr="00F92F6B" w:rsidRDefault="000D1673" w:rsidP="000D1673">
      <w:pPr>
        <w:pStyle w:val="TF"/>
        <w:rPr>
          <w:rFonts w:eastAsia="SimSun"/>
        </w:rPr>
      </w:pPr>
      <w:r w:rsidRPr="00F92F6B">
        <w:t xml:space="preserve">Figure </w:t>
      </w:r>
      <w:r w:rsidR="00671986" w:rsidRPr="00F92F6B">
        <w:rPr>
          <w:rFonts w:eastAsia="SimSun" w:hint="eastAsia"/>
        </w:rPr>
        <w:t>16.23</w:t>
      </w:r>
      <w:r w:rsidRPr="00F92F6B">
        <w:t>.</w:t>
      </w:r>
      <w:r w:rsidRPr="00F92F6B">
        <w:rPr>
          <w:rFonts w:eastAsiaTheme="minorEastAsia" w:hint="eastAsia"/>
        </w:rPr>
        <w:t>3</w:t>
      </w:r>
      <w:r w:rsidRPr="00F92F6B">
        <w:t xml:space="preserve">-1: </w:t>
      </w:r>
      <w:r w:rsidRPr="00F92F6B">
        <w:rPr>
          <w:rFonts w:eastAsia="SimSun" w:hint="eastAsia"/>
        </w:rPr>
        <w:t>AS</w:t>
      </w:r>
      <w:r w:rsidRPr="00F92F6B">
        <w:rPr>
          <w:lang w:eastAsia="en-GB"/>
        </w:rPr>
        <w:t xml:space="preserve"> protocol stack for </w:t>
      </w:r>
      <w:r w:rsidRPr="00F92F6B">
        <w:rPr>
          <w:rFonts w:eastAsia="SimSun" w:hint="eastAsia"/>
        </w:rPr>
        <w:t>A-IoT</w:t>
      </w:r>
    </w:p>
    <w:p w14:paraId="364ABA5E" w14:textId="4BB63A9B" w:rsidR="000D1673" w:rsidRPr="00F92F6B" w:rsidRDefault="00671986" w:rsidP="000D1673">
      <w:pPr>
        <w:pStyle w:val="Heading3"/>
      </w:pPr>
      <w:bookmarkStart w:id="2321" w:name="_Toc219281208"/>
      <w:r w:rsidRPr="00F92F6B">
        <w:rPr>
          <w:rFonts w:hint="eastAsia"/>
        </w:rPr>
        <w:t>16.23</w:t>
      </w:r>
      <w:r w:rsidR="000D1673" w:rsidRPr="00F92F6B">
        <w:t>.</w:t>
      </w:r>
      <w:r w:rsidR="000D1673" w:rsidRPr="00F92F6B">
        <w:rPr>
          <w:rFonts w:eastAsiaTheme="minorEastAsia" w:hint="eastAsia"/>
        </w:rPr>
        <w:t>4</w:t>
      </w:r>
      <w:r w:rsidR="000D1673" w:rsidRPr="00F92F6B">
        <w:tab/>
      </w:r>
      <w:r w:rsidR="000D1673" w:rsidRPr="00F92F6B">
        <w:rPr>
          <w:rFonts w:hint="eastAsia"/>
        </w:rPr>
        <w:t>A-IoT Physical Layer Functions</w:t>
      </w:r>
      <w:bookmarkEnd w:id="2321"/>
    </w:p>
    <w:p w14:paraId="6BDC6B82" w14:textId="3687ACD5" w:rsidR="000D1673" w:rsidRPr="00F92F6B" w:rsidRDefault="00671986" w:rsidP="000D1673">
      <w:pPr>
        <w:pStyle w:val="Heading4"/>
        <w:rPr>
          <w:rFonts w:eastAsia="SimSun"/>
        </w:rPr>
      </w:pPr>
      <w:bookmarkStart w:id="2322" w:name="_Toc219281209"/>
      <w:r w:rsidRPr="00F92F6B">
        <w:rPr>
          <w:rFonts w:eastAsia="SimSun"/>
        </w:rPr>
        <w:t>16.23</w:t>
      </w:r>
      <w:r w:rsidR="000D1673" w:rsidRPr="00F92F6B">
        <w:rPr>
          <w:rFonts w:eastAsia="SimSun"/>
        </w:rPr>
        <w:t>.</w:t>
      </w:r>
      <w:r w:rsidR="000D1673" w:rsidRPr="00F92F6B">
        <w:rPr>
          <w:rFonts w:eastAsia="SimSun" w:hint="eastAsia"/>
        </w:rPr>
        <w:t>4</w:t>
      </w:r>
      <w:r w:rsidR="000D1673" w:rsidRPr="00F92F6B">
        <w:rPr>
          <w:rFonts w:eastAsia="SimSun"/>
        </w:rPr>
        <w:t>.1</w:t>
      </w:r>
      <w:r w:rsidR="000D1673" w:rsidRPr="00F92F6B">
        <w:rPr>
          <w:rFonts w:eastAsia="SimSun"/>
        </w:rPr>
        <w:tab/>
        <w:t>Waveform, numerology, time and frequency domain structure</w:t>
      </w:r>
      <w:bookmarkEnd w:id="2322"/>
    </w:p>
    <w:p w14:paraId="02153F62" w14:textId="77777777" w:rsidR="000D1673" w:rsidRPr="00F92F6B" w:rsidRDefault="000D1673" w:rsidP="00A572E4">
      <w:bookmarkStart w:id="2323" w:name="_MCCTEMPBM_CRPT83880070___7"/>
      <w:r w:rsidRPr="00F92F6B">
        <w:t xml:space="preserve">The R2D transmission is a DFT-s-OFDM-based OOK waveform with subcarrier spacing </w:t>
      </w:r>
      <m:oMath>
        <m:r>
          <m:rPr>
            <m:sty m:val="p"/>
          </m:rPr>
          <w:rPr>
            <w:rFonts w:ascii="Cambria Math" w:hAnsi="Cambria Math"/>
          </w:rPr>
          <m:t>Δ</m:t>
        </m:r>
        <m:r>
          <w:rPr>
            <w:rFonts w:ascii="Cambria Math" w:hAnsi="Cambria Math"/>
          </w:rPr>
          <m:t>f</m:t>
        </m:r>
        <m:r>
          <m:rPr>
            <m:sty m:val="p"/>
          </m:rPr>
          <w:rPr>
            <w:rFonts w:ascii="Cambria Math" w:hAnsi="Cambria Math"/>
          </w:rPr>
          <m:t>=15∙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m:t>
        </m:r>
      </m:oMath>
      <w:r w:rsidRPr="00F92F6B">
        <w:t xml:space="preserve">Hz and normal cyclic prefix. The R2D transmission in each OFDM symbol is described by a number of resource blocks, </w:t>
      </w:r>
      <m:oMath>
        <m:sSubSup>
          <m:sSubSupPr>
            <m:ctrlPr>
              <w:rPr>
                <w:rFonts w:ascii="Cambria Math" w:hAnsi="Cambria Math"/>
              </w:rPr>
            </m:ctrlPr>
          </m:sSubSupPr>
          <m:e>
            <m:r>
              <w:rPr>
                <w:rFonts w:ascii="Cambria Math" w:hAnsi="Cambria Math"/>
              </w:rPr>
              <m:t>N</m:t>
            </m:r>
          </m:e>
          <m:sub>
            <m:r>
              <m:rPr>
                <m:nor/>
              </m:rPr>
              <m:t>RB</m:t>
            </m:r>
          </m:sub>
          <m:sup>
            <m:r>
              <m:rPr>
                <m:nor/>
              </m:rPr>
              <m:t>R2D</m:t>
            </m:r>
          </m:sup>
        </m:sSubSup>
      </m:oMath>
      <w:r w:rsidRPr="00F92F6B">
        <w:t>, and one resource block consists of 12 consecutive subcarriers. In each OFDM symbol, there are a number of chips to which modulated symbols are mapped. For in-band operation, the starting position of a A-IoT R2D transmission is aligned in time with the starting position of an NR OFDM symbol.</w:t>
      </w:r>
    </w:p>
    <w:bookmarkEnd w:id="2323"/>
    <w:p w14:paraId="042D4E79" w14:textId="77777777" w:rsidR="000D1673" w:rsidRPr="00F92F6B" w:rsidRDefault="000D1673" w:rsidP="000D1673">
      <w:r w:rsidRPr="00F92F6B">
        <w:t>The D2R transmission is described by a set of chips to which modulated symbols are mapped, and based on backscattering on a carrier wave. The carrier wave is a single-tone sinusoid signal.</w:t>
      </w:r>
    </w:p>
    <w:p w14:paraId="59283074" w14:textId="0940EF52" w:rsidR="000D1673" w:rsidRPr="00F92F6B" w:rsidRDefault="00671986" w:rsidP="000D1673">
      <w:pPr>
        <w:pStyle w:val="Heading4"/>
        <w:rPr>
          <w:rFonts w:eastAsia="SimSun"/>
        </w:rPr>
      </w:pPr>
      <w:bookmarkStart w:id="2324" w:name="_Toc219281210"/>
      <w:r w:rsidRPr="00F92F6B">
        <w:rPr>
          <w:rFonts w:eastAsia="SimSun"/>
        </w:rPr>
        <w:t>16.23</w:t>
      </w:r>
      <w:r w:rsidR="000D1673" w:rsidRPr="00F92F6B">
        <w:rPr>
          <w:rFonts w:eastAsia="SimSun"/>
        </w:rPr>
        <w:t>.</w:t>
      </w:r>
      <w:r w:rsidR="000D1673" w:rsidRPr="00F92F6B">
        <w:rPr>
          <w:rFonts w:eastAsia="SimSun" w:hint="eastAsia"/>
        </w:rPr>
        <w:t>4</w:t>
      </w:r>
      <w:r w:rsidR="000D1673" w:rsidRPr="00F92F6B">
        <w:rPr>
          <w:rFonts w:eastAsia="SimSun"/>
        </w:rPr>
        <w:t>.2</w:t>
      </w:r>
      <w:r w:rsidR="000D1673" w:rsidRPr="00F92F6B">
        <w:rPr>
          <w:rFonts w:eastAsia="SimSun"/>
        </w:rPr>
        <w:tab/>
        <w:t>R2D</w:t>
      </w:r>
      <w:bookmarkEnd w:id="2324"/>
    </w:p>
    <w:p w14:paraId="75D7C152" w14:textId="057622CF" w:rsidR="000D1673" w:rsidRPr="00F92F6B" w:rsidRDefault="00671986" w:rsidP="000D1673">
      <w:pPr>
        <w:pStyle w:val="Heading5"/>
      </w:pPr>
      <w:bookmarkStart w:id="2325" w:name="_Toc219281211"/>
      <w:r w:rsidRPr="00F92F6B">
        <w:t>16.23</w:t>
      </w:r>
      <w:r w:rsidR="000D1673" w:rsidRPr="00F92F6B">
        <w:t>.</w:t>
      </w:r>
      <w:r w:rsidR="000D1673" w:rsidRPr="00F92F6B">
        <w:rPr>
          <w:rFonts w:hint="eastAsia"/>
        </w:rPr>
        <w:t>4</w:t>
      </w:r>
      <w:r w:rsidR="000D1673" w:rsidRPr="00F92F6B">
        <w:t>.2.1</w:t>
      </w:r>
      <w:r w:rsidR="000D1673" w:rsidRPr="00F92F6B">
        <w:tab/>
        <w:t>Physical reader-to-device channel</w:t>
      </w:r>
      <w:bookmarkEnd w:id="2325"/>
    </w:p>
    <w:p w14:paraId="71206CFC" w14:textId="77777777" w:rsidR="000D1673" w:rsidRPr="00F92F6B" w:rsidRDefault="000D1673" w:rsidP="00A572E4">
      <w:pPr>
        <w:rPr>
          <w:rFonts w:eastAsia="Batang"/>
        </w:rPr>
      </w:pPr>
      <w:bookmarkStart w:id="2326" w:name="_MCCTEMPBM_CRPT83880071___7"/>
      <w:r w:rsidRPr="00F92F6B">
        <w:rPr>
          <w:rFonts w:eastAsia="Batang"/>
        </w:rPr>
        <w:t xml:space="preserve">The </w:t>
      </w:r>
      <w:r w:rsidRPr="00F92F6B">
        <w:rPr>
          <w:rFonts w:hint="eastAsia"/>
        </w:rPr>
        <w:t>P</w:t>
      </w:r>
      <w:r w:rsidRPr="00F92F6B">
        <w:rPr>
          <w:rFonts w:eastAsia="Batang"/>
        </w:rPr>
        <w:t xml:space="preserve">hysical </w:t>
      </w:r>
      <w:r w:rsidRPr="00F92F6B">
        <w:rPr>
          <w:rFonts w:hint="eastAsia"/>
        </w:rPr>
        <w:t>R</w:t>
      </w:r>
      <w:r w:rsidRPr="00F92F6B">
        <w:rPr>
          <w:rFonts w:eastAsia="Batang"/>
        </w:rPr>
        <w:t>eader-to-</w:t>
      </w:r>
      <w:r w:rsidRPr="00F92F6B">
        <w:rPr>
          <w:rFonts w:hint="eastAsia"/>
        </w:rPr>
        <w:t>D</w:t>
      </w:r>
      <w:r w:rsidRPr="00F92F6B">
        <w:rPr>
          <w:rFonts w:eastAsia="Batang"/>
        </w:rPr>
        <w:t xml:space="preserve">evice </w:t>
      </w:r>
      <w:r w:rsidRPr="00F92F6B">
        <w:rPr>
          <w:rFonts w:hint="eastAsia"/>
        </w:rPr>
        <w:t>C</w:t>
      </w:r>
      <w:r w:rsidRPr="00F92F6B">
        <w:rPr>
          <w:rFonts w:eastAsia="Batang"/>
        </w:rPr>
        <w:t xml:space="preserve">hannel (PRDCH) carries an R2D </w:t>
      </w:r>
      <w:r w:rsidRPr="00F92F6B">
        <w:rPr>
          <w:rFonts w:hint="eastAsia"/>
        </w:rPr>
        <w:t xml:space="preserve">transport </w:t>
      </w:r>
      <w:r w:rsidRPr="00F92F6B">
        <w:rPr>
          <w:rFonts w:eastAsia="Batang"/>
        </w:rPr>
        <w:t>block originating from the A-IoT</w:t>
      </w:r>
      <w:r w:rsidRPr="00F92F6B">
        <w:rPr>
          <w:rFonts w:eastAsia="Batang"/>
          <w:b/>
          <w:bCs/>
        </w:rPr>
        <w:t xml:space="preserve"> </w:t>
      </w:r>
      <w:r w:rsidRPr="00F92F6B">
        <w:rPr>
          <w:rFonts w:eastAsia="Batang"/>
        </w:rPr>
        <w:t>MAC layer.</w:t>
      </w:r>
      <w:r w:rsidRPr="00F92F6B">
        <w:rPr>
          <w:rFonts w:hint="eastAsia"/>
        </w:rPr>
        <w:t xml:space="preserve"> </w:t>
      </w:r>
      <w:r w:rsidRPr="00F92F6B">
        <w:rPr>
          <w:lang w:eastAsia="ja-JP"/>
        </w:rPr>
        <w:t xml:space="preserve">The physical-layer processing of </w:t>
      </w:r>
      <w:r w:rsidRPr="00F92F6B">
        <w:rPr>
          <w:rFonts w:eastAsia="Batang"/>
        </w:rPr>
        <w:t>PRDCH</w:t>
      </w:r>
      <w:r w:rsidRPr="00F92F6B">
        <w:rPr>
          <w:lang w:eastAsia="ja-JP"/>
        </w:rPr>
        <w:t xml:space="preserve"> consists of the following steps:</w:t>
      </w:r>
    </w:p>
    <w:bookmarkEnd w:id="2326"/>
    <w:p w14:paraId="0401E5AE" w14:textId="77777777" w:rsidR="000D1673" w:rsidRPr="00F92F6B" w:rsidRDefault="000D1673" w:rsidP="000D1673">
      <w:pPr>
        <w:pStyle w:val="B1"/>
      </w:pPr>
      <w:r w:rsidRPr="00F92F6B">
        <w:t>-</w:t>
      </w:r>
      <w:r w:rsidRPr="00F92F6B">
        <w:tab/>
        <w:t>CRC attachment;</w:t>
      </w:r>
    </w:p>
    <w:p w14:paraId="57D4E780" w14:textId="77777777" w:rsidR="000D1673" w:rsidRPr="00F92F6B" w:rsidRDefault="000D1673" w:rsidP="000D1673">
      <w:pPr>
        <w:pStyle w:val="B1"/>
      </w:pPr>
      <w:r w:rsidRPr="00F92F6B">
        <w:t>-</w:t>
      </w:r>
      <w:r w:rsidRPr="00F92F6B">
        <w:tab/>
        <w:t>Line encoding with OOK modulation;</w:t>
      </w:r>
    </w:p>
    <w:p w14:paraId="1DC2088C" w14:textId="77777777" w:rsidR="000D1673" w:rsidRPr="00F92F6B" w:rsidRDefault="000D1673" w:rsidP="000D1673">
      <w:pPr>
        <w:pStyle w:val="B1"/>
      </w:pPr>
      <w:r w:rsidRPr="00F92F6B">
        <w:t>-</w:t>
      </w:r>
      <w:r w:rsidRPr="00F92F6B">
        <w:tab/>
        <w:t>Mapping to chips and OFDM symbols.</w:t>
      </w:r>
    </w:p>
    <w:p w14:paraId="37CE9DAE" w14:textId="61A7072D" w:rsidR="000D1673" w:rsidRPr="00F92F6B" w:rsidRDefault="00671986" w:rsidP="000D1673">
      <w:pPr>
        <w:pStyle w:val="Heading5"/>
      </w:pPr>
      <w:bookmarkStart w:id="2327" w:name="_Toc219281212"/>
      <w:r w:rsidRPr="00F92F6B">
        <w:t>16.23</w:t>
      </w:r>
      <w:r w:rsidR="000D1673" w:rsidRPr="00F92F6B">
        <w:t>.</w:t>
      </w:r>
      <w:r w:rsidR="000D1673" w:rsidRPr="00F92F6B">
        <w:rPr>
          <w:rFonts w:hint="eastAsia"/>
        </w:rPr>
        <w:t>4</w:t>
      </w:r>
      <w:r w:rsidR="000D1673" w:rsidRPr="00F92F6B">
        <w:t>.2.2</w:t>
      </w:r>
      <w:r w:rsidR="000D1673" w:rsidRPr="00F92F6B">
        <w:tab/>
        <w:t>Timing acquisition signal</w:t>
      </w:r>
      <w:bookmarkEnd w:id="2327"/>
    </w:p>
    <w:p w14:paraId="0C83E63E" w14:textId="77777777" w:rsidR="000D1673" w:rsidRPr="00F92F6B" w:rsidRDefault="000D1673" w:rsidP="000D1673">
      <w:r w:rsidRPr="00F92F6B">
        <w:t>An R2D timing acquisition signal (R-TAS) is transmitted immediately before a PRDCH, and consists of a start indicator part (SIP) followed by a clock acquisition part (CAP). The device determines that an R2D transmission begins upon determining that a SIP of R-TAS has been received. The CAP indicates the number of chips per OFDM symbol and chip duration</w:t>
      </w:r>
      <w:r w:rsidRPr="00F92F6B">
        <w:rPr>
          <w:rFonts w:hint="eastAsia"/>
        </w:rPr>
        <w:t xml:space="preserve"> </w:t>
      </w:r>
      <w:r w:rsidRPr="00F92F6B">
        <w:t>for PRDCH</w:t>
      </w:r>
      <w:r w:rsidRPr="00F92F6B">
        <w:rPr>
          <w:rFonts w:hint="eastAsia"/>
        </w:rPr>
        <w:t>.</w:t>
      </w:r>
    </w:p>
    <w:p w14:paraId="3B249DAF" w14:textId="69ECB7BF" w:rsidR="000D1673" w:rsidRPr="00F92F6B" w:rsidRDefault="00671986" w:rsidP="000D1673">
      <w:pPr>
        <w:pStyle w:val="Heading5"/>
      </w:pPr>
      <w:bookmarkStart w:id="2328" w:name="_Toc219281213"/>
      <w:r w:rsidRPr="00F92F6B">
        <w:t>16.23</w:t>
      </w:r>
      <w:r w:rsidR="000D1673" w:rsidRPr="00F92F6B">
        <w:t>.</w:t>
      </w:r>
      <w:r w:rsidR="000D1673" w:rsidRPr="00F92F6B">
        <w:rPr>
          <w:rFonts w:hint="eastAsia"/>
        </w:rPr>
        <w:t>4</w:t>
      </w:r>
      <w:r w:rsidR="000D1673" w:rsidRPr="00F92F6B">
        <w:t>.2.</w:t>
      </w:r>
      <w:r w:rsidR="000D1673" w:rsidRPr="00F92F6B">
        <w:rPr>
          <w:rFonts w:hint="eastAsia"/>
        </w:rPr>
        <w:t>3</w:t>
      </w:r>
      <w:r w:rsidR="000D1673" w:rsidRPr="00F92F6B">
        <w:tab/>
      </w:r>
      <w:proofErr w:type="spellStart"/>
      <w:r w:rsidR="000D1673" w:rsidRPr="00F92F6B">
        <w:rPr>
          <w:rFonts w:hint="eastAsia"/>
        </w:rPr>
        <w:t>Postamble</w:t>
      </w:r>
      <w:bookmarkEnd w:id="2328"/>
      <w:proofErr w:type="spellEnd"/>
    </w:p>
    <w:p w14:paraId="06C20F28" w14:textId="77777777" w:rsidR="000D1673" w:rsidRPr="00F92F6B" w:rsidRDefault="000D1673" w:rsidP="000D1673">
      <w:r w:rsidRPr="00F92F6B">
        <w:rPr>
          <w:rFonts w:hint="eastAsia"/>
        </w:rPr>
        <w:t xml:space="preserve">An R2D </w:t>
      </w:r>
      <w:proofErr w:type="spellStart"/>
      <w:r w:rsidRPr="00F92F6B">
        <w:rPr>
          <w:rFonts w:hint="eastAsia"/>
        </w:rPr>
        <w:t>postamble</w:t>
      </w:r>
      <w:proofErr w:type="spellEnd"/>
      <w:r w:rsidRPr="00F92F6B">
        <w:rPr>
          <w:rFonts w:hint="eastAsia"/>
        </w:rPr>
        <w:t xml:space="preserve"> is transmitted </w:t>
      </w:r>
      <w:r w:rsidRPr="00F92F6B">
        <w:t>immediately</w:t>
      </w:r>
      <w:r w:rsidRPr="00F92F6B">
        <w:rPr>
          <w:rFonts w:hint="eastAsia"/>
        </w:rPr>
        <w:t xml:space="preserve"> after the PRDCH.</w:t>
      </w:r>
    </w:p>
    <w:p w14:paraId="5DCC1712" w14:textId="2E85D39C" w:rsidR="000D1673" w:rsidRPr="00F92F6B" w:rsidRDefault="00671986" w:rsidP="000D1673">
      <w:pPr>
        <w:pStyle w:val="Heading4"/>
        <w:rPr>
          <w:rFonts w:eastAsia="SimSun"/>
        </w:rPr>
      </w:pPr>
      <w:bookmarkStart w:id="2329" w:name="_Toc219281214"/>
      <w:r w:rsidRPr="00F92F6B">
        <w:rPr>
          <w:rFonts w:eastAsia="SimSun"/>
        </w:rPr>
        <w:t>16.23</w:t>
      </w:r>
      <w:r w:rsidR="000D1673" w:rsidRPr="00F92F6B">
        <w:rPr>
          <w:rFonts w:eastAsia="SimSun"/>
        </w:rPr>
        <w:t>.</w:t>
      </w:r>
      <w:r w:rsidR="000D1673" w:rsidRPr="00F92F6B">
        <w:rPr>
          <w:rFonts w:eastAsia="SimSun" w:hint="eastAsia"/>
        </w:rPr>
        <w:t>4</w:t>
      </w:r>
      <w:r w:rsidR="000D1673" w:rsidRPr="00F92F6B">
        <w:rPr>
          <w:rFonts w:eastAsia="SimSun"/>
        </w:rPr>
        <w:t>.3</w:t>
      </w:r>
      <w:r w:rsidR="000D1673" w:rsidRPr="00F92F6B">
        <w:rPr>
          <w:rFonts w:eastAsia="SimSun"/>
        </w:rPr>
        <w:tab/>
        <w:t>D2R</w:t>
      </w:r>
      <w:bookmarkEnd w:id="2329"/>
    </w:p>
    <w:p w14:paraId="799DE773" w14:textId="1EF87CDE" w:rsidR="000D1673" w:rsidRPr="00F92F6B" w:rsidRDefault="00671986" w:rsidP="000D1673">
      <w:pPr>
        <w:pStyle w:val="Heading5"/>
      </w:pPr>
      <w:bookmarkStart w:id="2330" w:name="_Toc219281215"/>
      <w:r w:rsidRPr="00F92F6B">
        <w:t>16.23</w:t>
      </w:r>
      <w:r w:rsidR="000D1673" w:rsidRPr="00F92F6B">
        <w:t>.</w:t>
      </w:r>
      <w:r w:rsidR="000D1673" w:rsidRPr="00F92F6B">
        <w:rPr>
          <w:rFonts w:hint="eastAsia"/>
        </w:rPr>
        <w:t>4</w:t>
      </w:r>
      <w:r w:rsidR="000D1673" w:rsidRPr="00F92F6B">
        <w:t>.3.1</w:t>
      </w:r>
      <w:r w:rsidR="000D1673" w:rsidRPr="00F92F6B">
        <w:tab/>
        <w:t>Physical device-to-reader channel</w:t>
      </w:r>
      <w:bookmarkEnd w:id="2330"/>
    </w:p>
    <w:p w14:paraId="39C525C8" w14:textId="77777777" w:rsidR="000D1673" w:rsidRPr="00F92F6B" w:rsidRDefault="000D1673" w:rsidP="00A572E4">
      <w:pPr>
        <w:rPr>
          <w:rFonts w:eastAsia="Batang"/>
        </w:rPr>
      </w:pPr>
      <w:bookmarkStart w:id="2331" w:name="_MCCTEMPBM_CRPT83880072___7"/>
      <w:r w:rsidRPr="00F92F6B">
        <w:rPr>
          <w:rFonts w:eastAsia="Batang"/>
        </w:rPr>
        <w:t xml:space="preserve">The </w:t>
      </w:r>
      <w:r w:rsidRPr="00F92F6B">
        <w:t>P</w:t>
      </w:r>
      <w:r w:rsidRPr="00F92F6B">
        <w:rPr>
          <w:rFonts w:eastAsia="Batang"/>
        </w:rPr>
        <w:t xml:space="preserve">hysical </w:t>
      </w:r>
      <w:r w:rsidRPr="00F92F6B">
        <w:t>D</w:t>
      </w:r>
      <w:r w:rsidRPr="00F92F6B">
        <w:rPr>
          <w:rFonts w:eastAsia="Batang"/>
        </w:rPr>
        <w:t>evice-to-</w:t>
      </w:r>
      <w:r w:rsidRPr="00F92F6B">
        <w:t>R</w:t>
      </w:r>
      <w:r w:rsidRPr="00F92F6B">
        <w:rPr>
          <w:rFonts w:eastAsia="Batang"/>
        </w:rPr>
        <w:t xml:space="preserve">eader </w:t>
      </w:r>
      <w:r w:rsidRPr="00F92F6B">
        <w:t>C</w:t>
      </w:r>
      <w:r w:rsidRPr="00F92F6B">
        <w:rPr>
          <w:rFonts w:eastAsia="Batang"/>
        </w:rPr>
        <w:t>hannel (PDRCH) carries the D2R</w:t>
      </w:r>
      <w:r w:rsidRPr="00F92F6B">
        <w:t xml:space="preserve"> transport</w:t>
      </w:r>
      <w:r w:rsidRPr="00F92F6B">
        <w:rPr>
          <w:rFonts w:eastAsia="Batang"/>
        </w:rPr>
        <w:t xml:space="preserve"> block originating from the A-IoT</w:t>
      </w:r>
      <w:r w:rsidRPr="00F92F6B">
        <w:rPr>
          <w:rFonts w:eastAsia="Batang"/>
          <w:b/>
          <w:bCs/>
        </w:rPr>
        <w:t xml:space="preserve"> </w:t>
      </w:r>
      <w:r w:rsidRPr="00F92F6B">
        <w:rPr>
          <w:rFonts w:eastAsia="Batang"/>
        </w:rPr>
        <w:t>MAC layer.</w:t>
      </w:r>
      <w:r w:rsidRPr="00F92F6B">
        <w:t xml:space="preserve"> </w:t>
      </w:r>
      <w:r w:rsidRPr="00F92F6B">
        <w:rPr>
          <w:lang w:eastAsia="ja-JP"/>
        </w:rPr>
        <w:t xml:space="preserve">The physical-layer processing of </w:t>
      </w:r>
      <w:r w:rsidRPr="00F92F6B">
        <w:rPr>
          <w:rFonts w:eastAsia="Batang"/>
        </w:rPr>
        <w:t xml:space="preserve">PDRCH </w:t>
      </w:r>
      <w:r w:rsidRPr="00F92F6B">
        <w:rPr>
          <w:lang w:eastAsia="ja-JP"/>
        </w:rPr>
        <w:t>consists of the following steps:</w:t>
      </w:r>
    </w:p>
    <w:bookmarkEnd w:id="2331"/>
    <w:p w14:paraId="5B473F00" w14:textId="77777777" w:rsidR="000D1673" w:rsidRPr="00F92F6B" w:rsidRDefault="000D1673" w:rsidP="000D1673">
      <w:pPr>
        <w:pStyle w:val="B1"/>
      </w:pPr>
      <w:r w:rsidRPr="00F92F6B">
        <w:t>-</w:t>
      </w:r>
      <w:r w:rsidRPr="00F92F6B">
        <w:tab/>
        <w:t>CRC attachment;</w:t>
      </w:r>
    </w:p>
    <w:p w14:paraId="5748B891" w14:textId="77777777" w:rsidR="000D1673" w:rsidRPr="00F92F6B" w:rsidRDefault="000D1673" w:rsidP="000D1673">
      <w:pPr>
        <w:pStyle w:val="B1"/>
      </w:pPr>
      <w:r w:rsidRPr="00F92F6B">
        <w:t>-</w:t>
      </w:r>
      <w:r w:rsidRPr="00F92F6B">
        <w:tab/>
        <w:t>Block repetition;</w:t>
      </w:r>
    </w:p>
    <w:p w14:paraId="1BDD7D27" w14:textId="77777777" w:rsidR="000D1673" w:rsidRPr="00F92F6B" w:rsidRDefault="000D1673" w:rsidP="000D1673">
      <w:pPr>
        <w:pStyle w:val="B1"/>
      </w:pPr>
      <w:r w:rsidRPr="00F92F6B">
        <w:t>-</w:t>
      </w:r>
      <w:r w:rsidRPr="00F92F6B">
        <w:tab/>
        <w:t>Channel coding, which may be omitted;</w:t>
      </w:r>
    </w:p>
    <w:p w14:paraId="1B16F8EB" w14:textId="77777777" w:rsidR="000D1673" w:rsidRPr="00F92F6B" w:rsidRDefault="000D1673" w:rsidP="000D1673">
      <w:pPr>
        <w:pStyle w:val="B1"/>
        <w:rPr>
          <w:rFonts w:eastAsiaTheme="minorEastAsia"/>
        </w:rPr>
      </w:pPr>
      <w:r w:rsidRPr="00F92F6B">
        <w:t>-</w:t>
      </w:r>
      <w:r w:rsidRPr="00F92F6B">
        <w:tab/>
        <w:t>Modulation of OOK or BPSK, resulting in small frequency shift;</w:t>
      </w:r>
    </w:p>
    <w:p w14:paraId="5B58083E" w14:textId="77777777" w:rsidR="000D1673" w:rsidRPr="00F92F6B" w:rsidRDefault="000D1673" w:rsidP="000D1673">
      <w:pPr>
        <w:pStyle w:val="B1"/>
      </w:pPr>
      <w:r w:rsidRPr="00F92F6B">
        <w:t>-</w:t>
      </w:r>
      <w:r w:rsidRPr="00F92F6B">
        <w:tab/>
        <w:t>Mapping to chips.</w:t>
      </w:r>
    </w:p>
    <w:p w14:paraId="5B410731" w14:textId="30F9E1D2" w:rsidR="000D1673" w:rsidRPr="00F92F6B" w:rsidRDefault="00671986" w:rsidP="000D1673">
      <w:pPr>
        <w:pStyle w:val="Heading5"/>
      </w:pPr>
      <w:bookmarkStart w:id="2332" w:name="_Toc219281216"/>
      <w:r w:rsidRPr="00F92F6B">
        <w:t>16.23</w:t>
      </w:r>
      <w:r w:rsidR="000D1673" w:rsidRPr="00F92F6B">
        <w:t>.</w:t>
      </w:r>
      <w:r w:rsidR="000D1673" w:rsidRPr="00F92F6B">
        <w:rPr>
          <w:rFonts w:hint="eastAsia"/>
        </w:rPr>
        <w:t>4</w:t>
      </w:r>
      <w:r w:rsidR="000D1673" w:rsidRPr="00F92F6B">
        <w:t>.3.2</w:t>
      </w:r>
      <w:r w:rsidR="000D1673" w:rsidRPr="00F92F6B">
        <w:tab/>
        <w:t>D2R amble signals</w:t>
      </w:r>
      <w:bookmarkEnd w:id="2332"/>
    </w:p>
    <w:p w14:paraId="68BDC661" w14:textId="77777777" w:rsidR="000D1673" w:rsidRPr="00F92F6B" w:rsidRDefault="000D1673" w:rsidP="000D1673">
      <w:r w:rsidRPr="00F92F6B">
        <w:t xml:space="preserve">A D2R preamble signal for timing acquisition, timing tracking and channel estimation, and zero or more D2R </w:t>
      </w:r>
      <w:proofErr w:type="spellStart"/>
      <w:r w:rsidRPr="00F92F6B">
        <w:t>midamble</w:t>
      </w:r>
      <w:proofErr w:type="spellEnd"/>
      <w:r w:rsidRPr="00F92F6B">
        <w:t xml:space="preserve"> signal(s) for timing tracking and channel estimation, are inserted in a D2R transmission. A D2R preamble signal is transmitted immediately before a PDRCH.</w:t>
      </w:r>
    </w:p>
    <w:p w14:paraId="53706070" w14:textId="1D83E377" w:rsidR="000D1673" w:rsidRPr="00F92F6B" w:rsidRDefault="00671986" w:rsidP="000D1673">
      <w:pPr>
        <w:pStyle w:val="Heading3"/>
      </w:pPr>
      <w:bookmarkStart w:id="2333" w:name="_Toc219281217"/>
      <w:r w:rsidRPr="00F92F6B">
        <w:rPr>
          <w:rFonts w:hint="eastAsia"/>
        </w:rPr>
        <w:t>16.23</w:t>
      </w:r>
      <w:r w:rsidR="000D1673" w:rsidRPr="00F92F6B">
        <w:t>.</w:t>
      </w:r>
      <w:r w:rsidR="000D1673" w:rsidRPr="00F92F6B">
        <w:rPr>
          <w:rFonts w:eastAsiaTheme="minorEastAsia" w:hint="eastAsia"/>
        </w:rPr>
        <w:t>5</w:t>
      </w:r>
      <w:r w:rsidR="000D1673" w:rsidRPr="00F92F6B">
        <w:tab/>
      </w:r>
      <w:r w:rsidR="000D1673" w:rsidRPr="00F92F6B">
        <w:rPr>
          <w:rFonts w:hint="eastAsia"/>
        </w:rPr>
        <w:t>A-IoT MAC Layer Functions</w:t>
      </w:r>
      <w:bookmarkEnd w:id="2333"/>
    </w:p>
    <w:p w14:paraId="1930836E" w14:textId="23C21AB4" w:rsidR="000D1673" w:rsidRPr="00F92F6B" w:rsidRDefault="00671986" w:rsidP="000D1673">
      <w:pPr>
        <w:pStyle w:val="Heading4"/>
        <w:rPr>
          <w:rFonts w:eastAsia="SimSun"/>
        </w:rPr>
      </w:pPr>
      <w:bookmarkStart w:id="2334" w:name="_Toc219281218"/>
      <w:r w:rsidRPr="00F92F6B">
        <w:rPr>
          <w:rFonts w:eastAsia="SimSun" w:hint="eastAsia"/>
        </w:rPr>
        <w:t>16.23</w:t>
      </w:r>
      <w:r w:rsidR="000D1673" w:rsidRPr="00F92F6B">
        <w:rPr>
          <w:rFonts w:eastAsia="SimSun"/>
        </w:rPr>
        <w:t>.</w:t>
      </w:r>
      <w:r w:rsidR="000D1673" w:rsidRPr="00F92F6B">
        <w:rPr>
          <w:rFonts w:eastAsia="SimSun" w:hint="eastAsia"/>
        </w:rPr>
        <w:t>5.1</w:t>
      </w:r>
      <w:r w:rsidR="000D1673" w:rsidRPr="00F92F6B">
        <w:rPr>
          <w:rFonts w:eastAsia="SimSun"/>
        </w:rPr>
        <w:tab/>
      </w:r>
      <w:r w:rsidR="000D1673" w:rsidRPr="00F92F6B">
        <w:rPr>
          <w:rFonts w:eastAsia="SimSun" w:hint="eastAsia"/>
        </w:rPr>
        <w:t>Services and functions</w:t>
      </w:r>
      <w:bookmarkEnd w:id="2334"/>
    </w:p>
    <w:p w14:paraId="752EC529" w14:textId="618408D2" w:rsidR="000D1673" w:rsidRPr="00F92F6B" w:rsidRDefault="000D1673" w:rsidP="000D1673">
      <w:pPr>
        <w:rPr>
          <w:rFonts w:eastAsia="SimSun"/>
        </w:rPr>
      </w:pPr>
      <w:r w:rsidRPr="00F92F6B">
        <w:rPr>
          <w:rFonts w:eastAsia="SimSun" w:hint="eastAsia"/>
        </w:rPr>
        <w:t xml:space="preserve">The main services and functions of A-IoT MAC layer include (see TS 38.391 </w:t>
      </w:r>
      <w:r w:rsidR="00671986" w:rsidRPr="00F92F6B">
        <w:rPr>
          <w:rFonts w:eastAsia="SimSun" w:hint="eastAsia"/>
        </w:rPr>
        <w:t>[66]</w:t>
      </w:r>
      <w:r w:rsidRPr="00F92F6B">
        <w:rPr>
          <w:rFonts w:eastAsia="SimSun" w:hint="eastAsia"/>
        </w:rPr>
        <w:t>):</w:t>
      </w:r>
    </w:p>
    <w:p w14:paraId="1E4EAA8F" w14:textId="5CF5DDEE" w:rsidR="000D1673" w:rsidRPr="00F92F6B" w:rsidRDefault="000D1673" w:rsidP="000D1673">
      <w:pPr>
        <w:pStyle w:val="B1"/>
      </w:pPr>
      <w:r w:rsidRPr="00F92F6B">
        <w:t>-</w:t>
      </w:r>
      <w:r w:rsidRPr="00F92F6B">
        <w:tab/>
      </w:r>
      <w:r w:rsidR="00852351" w:rsidRPr="00F92F6B">
        <w:t>P</w:t>
      </w:r>
      <w:r w:rsidRPr="00F92F6B">
        <w:t>aging;</w:t>
      </w:r>
    </w:p>
    <w:p w14:paraId="4AF202BF" w14:textId="5F4FD790" w:rsidR="000D1673" w:rsidRPr="00F92F6B" w:rsidRDefault="000D1673" w:rsidP="000D1673">
      <w:pPr>
        <w:pStyle w:val="B1"/>
      </w:pPr>
      <w:r w:rsidRPr="00F92F6B">
        <w:t>-</w:t>
      </w:r>
      <w:r w:rsidRPr="00F92F6B">
        <w:tab/>
      </w:r>
      <w:r w:rsidR="00852351" w:rsidRPr="00F92F6B">
        <w:t>A</w:t>
      </w:r>
      <w:r w:rsidRPr="00F92F6B">
        <w:t>ccess;</w:t>
      </w:r>
    </w:p>
    <w:p w14:paraId="41602836" w14:textId="150DA2EE" w:rsidR="000D1673" w:rsidRPr="00F92F6B" w:rsidRDefault="000D1673" w:rsidP="000D1673">
      <w:pPr>
        <w:pStyle w:val="B1"/>
      </w:pPr>
      <w:r w:rsidRPr="00F92F6B">
        <w:t>-</w:t>
      </w:r>
      <w:r w:rsidRPr="00F92F6B">
        <w:tab/>
      </w:r>
      <w:r w:rsidR="00852351" w:rsidRPr="00F92F6B">
        <w:t>T</w:t>
      </w:r>
      <w:r w:rsidRPr="00F92F6B">
        <w:t>ransfer of upper layer data;</w:t>
      </w:r>
    </w:p>
    <w:p w14:paraId="20F37CC1" w14:textId="4730425A" w:rsidR="000D1673" w:rsidRPr="00F92F6B" w:rsidRDefault="000D1673" w:rsidP="000D1673">
      <w:pPr>
        <w:pStyle w:val="B1"/>
      </w:pPr>
      <w:r w:rsidRPr="00F92F6B">
        <w:t>-</w:t>
      </w:r>
      <w:r w:rsidRPr="00F92F6B">
        <w:tab/>
      </w:r>
      <w:r w:rsidR="00852351" w:rsidRPr="00F92F6B">
        <w:t>C</w:t>
      </w:r>
      <w:r w:rsidRPr="00F92F6B">
        <w:t xml:space="preserve">onstruct MAC PDUs to be mapped onto D2R </w:t>
      </w:r>
      <w:r w:rsidRPr="00F92F6B">
        <w:rPr>
          <w:rFonts w:hint="eastAsia"/>
        </w:rPr>
        <w:t xml:space="preserve">transport </w:t>
      </w:r>
      <w:r w:rsidRPr="00F92F6B">
        <w:t>blocks and delivered to the physical layer;</w:t>
      </w:r>
    </w:p>
    <w:p w14:paraId="3805C97C" w14:textId="77777777" w:rsidR="000D1673" w:rsidRPr="00F92F6B" w:rsidRDefault="000D1673" w:rsidP="000D1673">
      <w:pPr>
        <w:pStyle w:val="B1"/>
      </w:pPr>
      <w:r w:rsidRPr="00F92F6B">
        <w:t>-</w:t>
      </w:r>
      <w:r w:rsidRPr="00F92F6B">
        <w:tab/>
      </w:r>
      <w:r w:rsidRPr="00F92F6B">
        <w:rPr>
          <w:rFonts w:hint="eastAsia"/>
        </w:rPr>
        <w:t>MAC padding</w:t>
      </w:r>
      <w:r w:rsidRPr="00F92F6B">
        <w:t>;</w:t>
      </w:r>
    </w:p>
    <w:p w14:paraId="510F7DED" w14:textId="77777777" w:rsidR="000D1673" w:rsidRPr="00F92F6B" w:rsidRDefault="000D1673" w:rsidP="000D1673">
      <w:pPr>
        <w:pStyle w:val="B1"/>
      </w:pPr>
      <w:r w:rsidRPr="00F92F6B">
        <w:t>-</w:t>
      </w:r>
      <w:r w:rsidRPr="00F92F6B">
        <w:tab/>
        <w:t>D2R segmentation;</w:t>
      </w:r>
    </w:p>
    <w:p w14:paraId="5A5ECBCE" w14:textId="216E51E3" w:rsidR="000D1673" w:rsidRPr="00F92F6B" w:rsidRDefault="000D1673" w:rsidP="000D1673">
      <w:pPr>
        <w:pStyle w:val="B1"/>
      </w:pPr>
      <w:r w:rsidRPr="00F92F6B">
        <w:t>-</w:t>
      </w:r>
      <w:r w:rsidRPr="00F92F6B">
        <w:tab/>
      </w:r>
      <w:r w:rsidR="00852351" w:rsidRPr="00F92F6B">
        <w:t>P</w:t>
      </w:r>
      <w:r w:rsidRPr="00F92F6B">
        <w:t xml:space="preserve">rocess MAC PDUs from R2D </w:t>
      </w:r>
      <w:r w:rsidRPr="00F92F6B">
        <w:rPr>
          <w:rFonts w:eastAsiaTheme="minorEastAsia" w:hint="eastAsia"/>
        </w:rPr>
        <w:t xml:space="preserve">transport </w:t>
      </w:r>
      <w:r w:rsidRPr="00F92F6B">
        <w:t>blocks delivered from the physical layer;</w:t>
      </w:r>
    </w:p>
    <w:p w14:paraId="01BD8E75" w14:textId="2048271E" w:rsidR="000D1673" w:rsidRPr="00F92F6B" w:rsidRDefault="000D1673" w:rsidP="000D1673">
      <w:pPr>
        <w:pStyle w:val="B1"/>
        <w:rPr>
          <w:rFonts w:eastAsiaTheme="minorEastAsia"/>
        </w:rPr>
      </w:pPr>
      <w:r w:rsidRPr="00F92F6B">
        <w:t>-</w:t>
      </w:r>
      <w:r w:rsidRPr="00F92F6B">
        <w:tab/>
      </w:r>
      <w:r w:rsidR="00852351" w:rsidRPr="00F92F6B">
        <w:t>F</w:t>
      </w:r>
      <w:r w:rsidRPr="00F92F6B">
        <w:t>ailure detection</w:t>
      </w:r>
      <w:r w:rsidRPr="00F92F6B">
        <w:rPr>
          <w:rFonts w:eastAsiaTheme="minorEastAsia" w:hint="eastAsia"/>
        </w:rPr>
        <w:t>.</w:t>
      </w:r>
    </w:p>
    <w:p w14:paraId="600ED234" w14:textId="4F4D0A86" w:rsidR="000D1673" w:rsidRPr="00F92F6B" w:rsidRDefault="00671986" w:rsidP="000D1673">
      <w:pPr>
        <w:pStyle w:val="Heading4"/>
        <w:rPr>
          <w:rFonts w:eastAsia="SimSun"/>
        </w:rPr>
      </w:pPr>
      <w:bookmarkStart w:id="2335" w:name="_Toc219281219"/>
      <w:r w:rsidRPr="00F92F6B">
        <w:rPr>
          <w:rFonts w:eastAsia="SimSun" w:hint="eastAsia"/>
        </w:rPr>
        <w:t>16.23</w:t>
      </w:r>
      <w:r w:rsidR="000D1673" w:rsidRPr="00F92F6B">
        <w:rPr>
          <w:rFonts w:eastAsia="SimSun"/>
        </w:rPr>
        <w:t>.</w:t>
      </w:r>
      <w:r w:rsidR="000D1673" w:rsidRPr="00F92F6B">
        <w:rPr>
          <w:rFonts w:eastAsia="SimSun" w:hint="eastAsia"/>
        </w:rPr>
        <w:t>5.2</w:t>
      </w:r>
      <w:r w:rsidR="000D1673" w:rsidRPr="00F92F6B">
        <w:rPr>
          <w:rFonts w:eastAsia="SimSun"/>
        </w:rPr>
        <w:tab/>
        <w:t>A-IoT Paging</w:t>
      </w:r>
      <w:bookmarkEnd w:id="2335"/>
    </w:p>
    <w:p w14:paraId="33A2FB79" w14:textId="18C629D5" w:rsidR="000D1673" w:rsidRPr="00F92F6B" w:rsidRDefault="000D1673" w:rsidP="000D1673">
      <w:pPr>
        <w:rPr>
          <w:rFonts w:eastAsia="SimSun"/>
        </w:rPr>
      </w:pPr>
      <w:r w:rsidRPr="00F92F6B">
        <w:rPr>
          <w:rFonts w:eastAsia="SimSun" w:hint="eastAsia"/>
        </w:rPr>
        <w:t xml:space="preserve">A-IoT paging allows the A-IoT reader to trigger one, multiple or all A-IoT device(s) to perform A-IoT CBRA or A-IoT CFA. The A-IoT paging message is transmitted on PRDCH. The A-IoT paging message may include zero or one paging identifier, i.e., </w:t>
      </w:r>
      <w:proofErr w:type="spellStart"/>
      <w:r w:rsidRPr="00F92F6B">
        <w:rPr>
          <w:rFonts w:eastAsia="SimSun" w:hint="eastAsia"/>
        </w:rPr>
        <w:t>AIoT</w:t>
      </w:r>
      <w:proofErr w:type="spellEnd"/>
      <w:r w:rsidRPr="00F92F6B">
        <w:rPr>
          <w:rFonts w:eastAsia="SimSun" w:hint="eastAsia"/>
        </w:rPr>
        <w:t xml:space="preserve"> Device Permanent Identifier or Filtering Information as specified in TS 23.369 </w:t>
      </w:r>
      <w:r w:rsidR="00671986" w:rsidRPr="00F92F6B">
        <w:rPr>
          <w:rFonts w:eastAsia="SimSun" w:hint="eastAsia"/>
        </w:rPr>
        <w:t>[68]</w:t>
      </w:r>
      <w:r w:rsidRPr="00F92F6B">
        <w:rPr>
          <w:rFonts w:eastAsia="SimSun" w:hint="eastAsia"/>
        </w:rPr>
        <w:t>. If a paging identifier is included, the A-IoT paging message may be addressed to a single A-IoT device or a group of A-IoT devices. If no paging identifier is included, the A-IoT paging message is addressed to all A-IoT devices. The A-IoT paging message also provides configuration for A-IoT access procedure.</w:t>
      </w:r>
    </w:p>
    <w:p w14:paraId="0E960EA0" w14:textId="77777777" w:rsidR="000D1673" w:rsidRPr="00F92F6B" w:rsidRDefault="000D1673" w:rsidP="000D1673">
      <w:pPr>
        <w:pStyle w:val="NO"/>
      </w:pPr>
      <w:r w:rsidRPr="00F92F6B">
        <w:t>NOTE:</w:t>
      </w:r>
      <w:r w:rsidRPr="00F92F6B">
        <w:tab/>
      </w:r>
      <w:r w:rsidRPr="00F92F6B">
        <w:rPr>
          <w:rFonts w:eastAsiaTheme="minorEastAsia" w:hint="eastAsia"/>
        </w:rPr>
        <w:t>In this release, the A-IoT device is not expected to process parallel service requests indicated by A-IoT paging messages, and relies on network implementation to address the issue of parallel service requests caused by A-IoT reader overlapping scenario.</w:t>
      </w:r>
    </w:p>
    <w:p w14:paraId="2DBBD669" w14:textId="152F635F" w:rsidR="000D1673" w:rsidRPr="00F92F6B" w:rsidRDefault="00671986" w:rsidP="000D1673">
      <w:pPr>
        <w:pStyle w:val="Heading4"/>
        <w:rPr>
          <w:rFonts w:eastAsia="SimSun"/>
        </w:rPr>
      </w:pPr>
      <w:bookmarkStart w:id="2336" w:name="_Toc219281220"/>
      <w:r w:rsidRPr="00F92F6B">
        <w:rPr>
          <w:rFonts w:eastAsia="SimSun" w:hint="eastAsia"/>
        </w:rPr>
        <w:t>16.23</w:t>
      </w:r>
      <w:r w:rsidR="000D1673" w:rsidRPr="00F92F6B">
        <w:rPr>
          <w:rFonts w:eastAsia="SimSun"/>
        </w:rPr>
        <w:t>.</w:t>
      </w:r>
      <w:r w:rsidR="000D1673" w:rsidRPr="00F92F6B">
        <w:rPr>
          <w:rFonts w:eastAsia="SimSun" w:hint="eastAsia"/>
        </w:rPr>
        <w:t>5.3</w:t>
      </w:r>
      <w:r w:rsidR="000D1673" w:rsidRPr="00F92F6B">
        <w:rPr>
          <w:rFonts w:eastAsia="SimSun"/>
        </w:rPr>
        <w:tab/>
        <w:t>A-IoT Access Procedure</w:t>
      </w:r>
      <w:bookmarkEnd w:id="2336"/>
    </w:p>
    <w:p w14:paraId="1A1D3C29" w14:textId="656D187D" w:rsidR="000D1673" w:rsidRPr="00F92F6B" w:rsidRDefault="000D1673" w:rsidP="000D1673">
      <w:pPr>
        <w:rPr>
          <w:rFonts w:eastAsia="SimSun"/>
        </w:rPr>
      </w:pPr>
      <w:r w:rsidRPr="00F92F6B">
        <w:rPr>
          <w:rFonts w:eastAsia="SimSun" w:hint="eastAsia"/>
        </w:rPr>
        <w:t>Both A-IoT CBRA procedure and A-IoT CFA procedure are supported for A-IoT access. The A-IoT device initiates either A-IoT CBRA or A-IoT CFA based on an explicit indication in the A-IoT paging message, if the device is paged.</w:t>
      </w:r>
    </w:p>
    <w:p w14:paraId="6E99A558" w14:textId="7584735B" w:rsidR="000D1673" w:rsidRPr="00F92F6B" w:rsidRDefault="000D1673" w:rsidP="000D1673">
      <w:pPr>
        <w:rPr>
          <w:rFonts w:eastAsia="SimSun"/>
        </w:rPr>
      </w:pPr>
      <w:r w:rsidRPr="00F92F6B">
        <w:rPr>
          <w:rFonts w:eastAsia="SimSun" w:hint="eastAsia"/>
        </w:rPr>
        <w:t xml:space="preserve">For CBRA, the A-IoT device randomly selects one access occasion among access occasions configured in A-IoT paging message. The A-IoT device may then monitor the Access Trigger message(s) to determine the start of the selected access occasion and transmits the A-IoT MSG1 (i.e. the Access Random ID message) on this access occasion as described in TS 38.391 </w:t>
      </w:r>
      <w:r w:rsidR="00671986" w:rsidRPr="00F92F6B">
        <w:rPr>
          <w:rFonts w:eastAsia="SimSun" w:hint="eastAsia"/>
        </w:rPr>
        <w:t>[66]</w:t>
      </w:r>
      <w:r w:rsidRPr="00F92F6B">
        <w:rPr>
          <w:rFonts w:eastAsia="SimSun" w:hint="eastAsia"/>
        </w:rPr>
        <w:t xml:space="preserve">. The start of the first set of A-IoT MSG1 resources is indicated by A-IoT Paging message directly instead of the Access Trigger message. </w:t>
      </w:r>
      <w:r w:rsidRPr="00F92F6B">
        <w:rPr>
          <w:lang w:eastAsia="en-US"/>
        </w:rPr>
        <w:t xml:space="preserve">After </w:t>
      </w:r>
      <w:r w:rsidRPr="00F92F6B">
        <w:rPr>
          <w:rFonts w:eastAsia="SimSun" w:hint="eastAsia"/>
        </w:rPr>
        <w:t xml:space="preserve">A-IoT </w:t>
      </w:r>
      <w:r w:rsidRPr="00F92F6B">
        <w:rPr>
          <w:lang w:eastAsia="en-US"/>
        </w:rPr>
        <w:t xml:space="preserve">MSG1 transmission, the </w:t>
      </w:r>
      <w:r w:rsidRPr="00F92F6B">
        <w:rPr>
          <w:rFonts w:eastAsia="SimSun" w:hint="eastAsia"/>
        </w:rPr>
        <w:t>device</w:t>
      </w:r>
      <w:r w:rsidRPr="00F92F6B">
        <w:rPr>
          <w:lang w:eastAsia="en-US"/>
        </w:rPr>
        <w:t xml:space="preserve"> monitors </w:t>
      </w:r>
      <w:r w:rsidRPr="00F92F6B">
        <w:rPr>
          <w:rFonts w:eastAsia="SimSun" w:hint="eastAsia"/>
        </w:rPr>
        <w:t>A-IoT MSG2 (i.e. the Random ID Response message)</w:t>
      </w:r>
      <w:r w:rsidRPr="00F92F6B">
        <w:rPr>
          <w:lang w:eastAsia="en-US"/>
        </w:rPr>
        <w:t xml:space="preserve"> from the </w:t>
      </w:r>
      <w:r w:rsidRPr="00F92F6B">
        <w:rPr>
          <w:rFonts w:eastAsia="SimSun" w:hint="eastAsia"/>
        </w:rPr>
        <w:t>A-IoT reader for contention resolution until it has received the configured number of Access Trigger messages</w:t>
      </w:r>
      <w:r w:rsidRPr="00F92F6B">
        <w:rPr>
          <w:rFonts w:hint="eastAsia"/>
        </w:rPr>
        <w:t xml:space="preserve"> </w:t>
      </w:r>
      <w:r w:rsidRPr="00F92F6B">
        <w:rPr>
          <w:rFonts w:eastAsia="SimSun" w:hint="eastAsia"/>
        </w:rPr>
        <w:t>or subsequent A-IoT Paging message (i.e., the device does not process the A-IoT MSG2 received after that)</w:t>
      </w:r>
      <w:r w:rsidRPr="00F92F6B">
        <w:rPr>
          <w:lang w:eastAsia="en-US"/>
        </w:rPr>
        <w:t>.</w:t>
      </w:r>
      <w:r w:rsidRPr="00F92F6B">
        <w:rPr>
          <w:rFonts w:eastAsia="SimSun" w:hint="eastAsia"/>
        </w:rPr>
        <w:t xml:space="preserve"> Upon successful reception of A-IoT MSG2 which contains the matched frequency index (if present)</w:t>
      </w:r>
      <w:r w:rsidRPr="00F92F6B">
        <w:rPr>
          <w:rStyle w:val="CommentReference"/>
          <w:rFonts w:eastAsia="SimSun" w:hint="eastAsia"/>
        </w:rPr>
        <w:t xml:space="preserve"> </w:t>
      </w:r>
      <w:r w:rsidRPr="00F92F6B">
        <w:rPr>
          <w:rFonts w:eastAsia="SimSun" w:hint="eastAsia"/>
        </w:rPr>
        <w:t xml:space="preserve">as used and same random ID as transmitted in A-IoT MSG1, the A-IoT device considers the contention resolution as successful, as shown in Figure </w:t>
      </w:r>
      <w:r w:rsidR="00671986" w:rsidRPr="00F92F6B">
        <w:rPr>
          <w:rFonts w:eastAsia="SimSun" w:hint="eastAsia"/>
        </w:rPr>
        <w:t>16.23</w:t>
      </w:r>
      <w:r w:rsidRPr="00F92F6B">
        <w:rPr>
          <w:rFonts w:eastAsia="SimSun" w:hint="eastAsia"/>
        </w:rPr>
        <w:t>.5.3-1(a). Otherwise, the A-IoT device considers the contention resolution as failed. If contention resolution is successful, the A-IoT device transmits the D2R Upper Layer Data Transfer message in the resource provided in A-IoT MSG2. If the A-IoT device considers the contention resolution as failed, the A-IoT device shall perform re-access if an A-IoT Paging message with the same transaction ID is received.</w:t>
      </w:r>
    </w:p>
    <w:p w14:paraId="17690081" w14:textId="55A16FE2" w:rsidR="000D1673" w:rsidRPr="00F92F6B" w:rsidRDefault="000D1673" w:rsidP="000D1673">
      <w:pPr>
        <w:rPr>
          <w:rFonts w:eastAsia="SimSun"/>
        </w:rPr>
      </w:pPr>
      <w:r w:rsidRPr="00F92F6B">
        <w:rPr>
          <w:rFonts w:eastAsia="SimSun" w:hint="eastAsia"/>
        </w:rPr>
        <w:t xml:space="preserve">For CFA, the A-IoT device shall use the dedicated resource provided in A-IoT paging message to send the D2R Upper Layer Data Transfer message as shown in Figure </w:t>
      </w:r>
      <w:r w:rsidR="00671986" w:rsidRPr="00F92F6B">
        <w:rPr>
          <w:rFonts w:eastAsia="SimSun" w:hint="eastAsia"/>
        </w:rPr>
        <w:t>16.23</w:t>
      </w:r>
      <w:r w:rsidRPr="00F92F6B">
        <w:rPr>
          <w:rFonts w:eastAsia="SimSun" w:hint="eastAsia"/>
        </w:rPr>
        <w:t>.5.3-1(b). The A-IoT device does not need to monitor the Access Trigger message.</w:t>
      </w:r>
    </w:p>
    <w:p w14:paraId="32451F1E" w14:textId="77777777" w:rsidR="000D1673" w:rsidRPr="00F92F6B" w:rsidRDefault="000D1673" w:rsidP="000D1673">
      <w:pPr>
        <w:pStyle w:val="NO"/>
      </w:pPr>
      <w:r w:rsidRPr="00F92F6B">
        <w:t>NOTE:</w:t>
      </w:r>
      <w:r w:rsidRPr="00F92F6B">
        <w:tab/>
      </w:r>
      <w:r w:rsidRPr="00F92F6B">
        <w:rPr>
          <w:rFonts w:eastAsiaTheme="minorEastAsia" w:hint="eastAsia"/>
        </w:rPr>
        <w:t>For CBRA, the A-IoT reader is expected to transmit enough Access Trigger message(s) to provide a number of access occasions not less than that configured in the A-IoT Paging message, unless the A-IoT reader is about to transmit subsequent</w:t>
      </w:r>
      <w:r w:rsidRPr="00F92F6B">
        <w:rPr>
          <w:rFonts w:eastAsia="SimSun" w:hint="eastAsia"/>
        </w:rPr>
        <w:t xml:space="preserve"> A-IoT Paging message with either the same transaction ID or a different transaction ID.</w:t>
      </w:r>
    </w:p>
    <w:p w14:paraId="20C79BF7" w14:textId="77777777" w:rsidR="000D1673" w:rsidRPr="00F92F6B" w:rsidRDefault="000D1673" w:rsidP="000D1673">
      <w:pPr>
        <w:pStyle w:val="TH"/>
        <w:rPr>
          <w:rFonts w:ascii="Times New Roman" w:eastAsia="SimSun" w:hAnsi="Times New Roman"/>
        </w:rPr>
      </w:pPr>
      <w:r w:rsidRPr="00F92F6B">
        <w:rPr>
          <w:rFonts w:ascii="Times New Roman" w:eastAsia="SimSun" w:hAnsi="Times New Roman" w:hint="eastAsia"/>
        </w:rPr>
        <w:tab/>
      </w:r>
      <w:r w:rsidRPr="00F92F6B">
        <w:rPr>
          <w:rFonts w:hint="eastAsia"/>
          <w:noProof/>
        </w:rPr>
        <w:object w:dxaOrig="4360" w:dyaOrig="3360" w14:anchorId="51096BE0">
          <v:shape id="_x0000_i1148" type="#_x0000_t75" alt="" style="width:3in;height:165.75pt;mso-width-percent:0;mso-height-percent:0;mso-width-percent:0;mso-height-percent:0" o:ole="">
            <v:imagedata r:id="rId257" o:title=""/>
          </v:shape>
          <o:OLEObject Type="Embed" ProgID="Visio.Drawing.15" ShapeID="_x0000_i1148" DrawAspect="Content" ObjectID="_1829898735" r:id="rId258"/>
        </w:object>
      </w:r>
      <w:r w:rsidRPr="00F92F6B">
        <w:rPr>
          <w:rFonts w:ascii="Times New Roman" w:eastAsia="SimSun" w:hAnsi="Times New Roman" w:hint="eastAsia"/>
        </w:rPr>
        <w:tab/>
      </w:r>
      <w:r w:rsidRPr="00F92F6B">
        <w:rPr>
          <w:rFonts w:hint="eastAsia"/>
          <w:noProof/>
        </w:rPr>
        <w:object w:dxaOrig="4230" w:dyaOrig="2640" w14:anchorId="717C5141">
          <v:shape id="_x0000_i1149" type="#_x0000_t75" alt="" style="width:208.5pt;height:129.75pt;mso-width-percent:0;mso-height-percent:0;mso-width-percent:0;mso-height-percent:0" o:ole="">
            <v:imagedata r:id="rId259" o:title=""/>
          </v:shape>
          <o:OLEObject Type="Embed" ProgID="Visio.Drawing.15" ShapeID="_x0000_i1149" DrawAspect="Content" ObjectID="_1829898736" r:id="rId260"/>
        </w:object>
      </w:r>
    </w:p>
    <w:p w14:paraId="24B712F2" w14:textId="77777777" w:rsidR="000D1673" w:rsidRPr="00F92F6B" w:rsidRDefault="000D1673" w:rsidP="000D1673">
      <w:pPr>
        <w:pStyle w:val="TF"/>
        <w:rPr>
          <w:rFonts w:eastAsia="SimSun"/>
        </w:rPr>
      </w:pPr>
      <w:r w:rsidRPr="00F92F6B">
        <w:rPr>
          <w:rFonts w:eastAsia="SimSun" w:hint="eastAsia"/>
        </w:rPr>
        <w:tab/>
      </w:r>
      <w:r w:rsidRPr="00F92F6B">
        <w:t>(a)</w:t>
      </w:r>
      <w:r w:rsidRPr="00F92F6B">
        <w:tab/>
      </w:r>
      <w:r w:rsidRPr="00F92F6B">
        <w:rPr>
          <w:rFonts w:eastAsia="SimSun" w:hint="eastAsia"/>
        </w:rPr>
        <w:t xml:space="preserve">A-IoT </w:t>
      </w:r>
      <w:r w:rsidRPr="00F92F6B">
        <w:t>CBRA</w:t>
      </w:r>
      <w:r w:rsidRPr="00F92F6B">
        <w:rPr>
          <w:rFonts w:eastAsia="SimSun" w:hint="eastAsia"/>
        </w:rPr>
        <w:tab/>
      </w:r>
      <w:r w:rsidRPr="00F92F6B">
        <w:rPr>
          <w:rFonts w:eastAsia="SimSun"/>
        </w:rPr>
        <w:tab/>
      </w:r>
      <w:r w:rsidRPr="00F92F6B">
        <w:rPr>
          <w:rFonts w:eastAsia="SimSun"/>
        </w:rPr>
        <w:tab/>
      </w:r>
      <w:r w:rsidRPr="00F92F6B">
        <w:rPr>
          <w:rFonts w:eastAsia="SimSun"/>
        </w:rPr>
        <w:tab/>
      </w:r>
      <w:r w:rsidRPr="00F92F6B">
        <w:rPr>
          <w:rFonts w:eastAsia="SimSun"/>
        </w:rPr>
        <w:tab/>
      </w:r>
      <w:r w:rsidRPr="00F92F6B">
        <w:rPr>
          <w:rFonts w:eastAsia="SimSun"/>
        </w:rPr>
        <w:tab/>
      </w:r>
      <w:r w:rsidRPr="00F92F6B">
        <w:rPr>
          <w:rFonts w:eastAsia="SimSun"/>
        </w:rPr>
        <w:tab/>
      </w:r>
      <w:r w:rsidRPr="00F92F6B">
        <w:rPr>
          <w:rFonts w:eastAsia="SimSun"/>
        </w:rPr>
        <w:tab/>
      </w:r>
      <w:r w:rsidRPr="00F92F6B">
        <w:t>(b)</w:t>
      </w:r>
      <w:r w:rsidRPr="00F92F6B">
        <w:tab/>
      </w:r>
      <w:r w:rsidRPr="00F92F6B">
        <w:rPr>
          <w:rFonts w:eastAsia="SimSun" w:hint="eastAsia"/>
        </w:rPr>
        <w:t>A-IoT CFA</w:t>
      </w:r>
    </w:p>
    <w:p w14:paraId="1E5E9AF1" w14:textId="49530B55" w:rsidR="000D1673" w:rsidRPr="00F92F6B" w:rsidRDefault="000D1673" w:rsidP="000D1673">
      <w:pPr>
        <w:pStyle w:val="TF"/>
      </w:pPr>
      <w:r w:rsidRPr="00F92F6B">
        <w:t xml:space="preserve">Figure </w:t>
      </w:r>
      <w:r w:rsidR="00671986" w:rsidRPr="00F92F6B">
        <w:rPr>
          <w:rFonts w:eastAsia="SimSun" w:hint="eastAsia"/>
        </w:rPr>
        <w:t>16.23</w:t>
      </w:r>
      <w:r w:rsidRPr="00F92F6B">
        <w:t>.</w:t>
      </w:r>
      <w:r w:rsidRPr="00F92F6B">
        <w:rPr>
          <w:rFonts w:eastAsia="SimSun" w:hint="eastAsia"/>
        </w:rPr>
        <w:t>5.3</w:t>
      </w:r>
      <w:r w:rsidRPr="00F92F6B">
        <w:t xml:space="preserve">-1: </w:t>
      </w:r>
      <w:r w:rsidRPr="00F92F6B">
        <w:rPr>
          <w:rFonts w:eastAsia="SimSun" w:hint="eastAsia"/>
        </w:rPr>
        <w:t xml:space="preserve">A-IoT </w:t>
      </w:r>
      <w:r w:rsidRPr="00F92F6B">
        <w:t>Access Procedures</w:t>
      </w:r>
    </w:p>
    <w:p w14:paraId="2E6ADEE7" w14:textId="252059B9" w:rsidR="000D1673" w:rsidRPr="00F92F6B" w:rsidRDefault="00671986" w:rsidP="000D1673">
      <w:pPr>
        <w:pStyle w:val="Heading4"/>
        <w:rPr>
          <w:rFonts w:eastAsia="SimSun"/>
        </w:rPr>
      </w:pPr>
      <w:bookmarkStart w:id="2337" w:name="_Toc219281221"/>
      <w:r w:rsidRPr="00F92F6B">
        <w:rPr>
          <w:rFonts w:eastAsia="SimSun" w:hint="eastAsia"/>
        </w:rPr>
        <w:t>16.23</w:t>
      </w:r>
      <w:r w:rsidR="000D1673" w:rsidRPr="00F92F6B">
        <w:rPr>
          <w:rFonts w:eastAsia="SimSun"/>
        </w:rPr>
        <w:t>.</w:t>
      </w:r>
      <w:r w:rsidR="000D1673" w:rsidRPr="00F92F6B">
        <w:rPr>
          <w:rFonts w:eastAsia="SimSun" w:hint="eastAsia"/>
        </w:rPr>
        <w:t>5.4</w:t>
      </w:r>
      <w:r w:rsidR="000D1673" w:rsidRPr="00F92F6B">
        <w:rPr>
          <w:rFonts w:eastAsia="SimSun"/>
        </w:rPr>
        <w:tab/>
      </w:r>
      <w:r w:rsidR="000D1673" w:rsidRPr="00F92F6B">
        <w:rPr>
          <w:rFonts w:eastAsia="SimSun" w:hint="eastAsia"/>
        </w:rPr>
        <w:t>A-IoT Upper-layer Data Transmission</w:t>
      </w:r>
      <w:bookmarkEnd w:id="2337"/>
    </w:p>
    <w:p w14:paraId="54F6051B" w14:textId="5B3966B8" w:rsidR="000D1673" w:rsidRPr="00F92F6B" w:rsidRDefault="00671986" w:rsidP="000D1673">
      <w:pPr>
        <w:pStyle w:val="Heading5"/>
      </w:pPr>
      <w:bookmarkStart w:id="2338" w:name="_Toc219281222"/>
      <w:r w:rsidRPr="00F92F6B">
        <w:t>16.23</w:t>
      </w:r>
      <w:r w:rsidR="000D1673" w:rsidRPr="00F92F6B">
        <w:t>.</w:t>
      </w:r>
      <w:r w:rsidR="000D1673" w:rsidRPr="00F92F6B">
        <w:rPr>
          <w:rFonts w:hint="eastAsia"/>
        </w:rPr>
        <w:t>5</w:t>
      </w:r>
      <w:r w:rsidR="000D1673" w:rsidRPr="00F92F6B">
        <w:t>.</w:t>
      </w:r>
      <w:r w:rsidR="000D1673" w:rsidRPr="00F92F6B">
        <w:rPr>
          <w:rFonts w:hint="eastAsia"/>
        </w:rPr>
        <w:t>4</w:t>
      </w:r>
      <w:r w:rsidR="000D1673" w:rsidRPr="00F92F6B">
        <w:t>.</w:t>
      </w:r>
      <w:r w:rsidR="000D1673" w:rsidRPr="00F92F6B">
        <w:rPr>
          <w:rFonts w:hint="eastAsia"/>
        </w:rPr>
        <w:t>1</w:t>
      </w:r>
      <w:r w:rsidR="000D1673" w:rsidRPr="00F92F6B">
        <w:tab/>
      </w:r>
      <w:r w:rsidR="000D1673" w:rsidRPr="00F92F6B">
        <w:rPr>
          <w:rFonts w:hint="eastAsia"/>
        </w:rPr>
        <w:t>R2D and D2R data transmission</w:t>
      </w:r>
      <w:bookmarkEnd w:id="2338"/>
    </w:p>
    <w:p w14:paraId="7D2EB7B1" w14:textId="65288C57" w:rsidR="000D1673" w:rsidRPr="00F92F6B" w:rsidRDefault="000D1673" w:rsidP="000D1673">
      <w:pPr>
        <w:rPr>
          <w:rFonts w:eastAsia="SimSun"/>
        </w:rPr>
      </w:pPr>
      <w:r w:rsidRPr="00F92F6B">
        <w:rPr>
          <w:rFonts w:eastAsia="SimSun" w:hint="eastAsia"/>
        </w:rPr>
        <w:t>The A-IoT MAC sublayer supports R2D reception and D2R transmission of upper layer data, including inventory response, command and command response. A D2R A-IoT MAC PDU can include padding bit(s). An A-IoT device adds padding bit(s) to a D2R Upper Layer Data Transfer</w:t>
      </w:r>
      <w:r w:rsidRPr="00F92F6B">
        <w:rPr>
          <w:rFonts w:eastAsia="SimSun"/>
        </w:rPr>
        <w:t xml:space="preserve"> message</w:t>
      </w:r>
      <w:r w:rsidRPr="00F92F6B">
        <w:rPr>
          <w:rFonts w:eastAsia="SimSun" w:hint="eastAsia"/>
        </w:rPr>
        <w:t xml:space="preserve"> so that the scheduled TB size of the A-IoT MAC PDU equals to the size of D2R Upper Layer Data Transfer message. After transmitting a D2R Upper Layer Data Transfer message following the reception of A-IoT MSG2, if an A-IoT MSG2 containing its AS ID is received, the A-IoT device retransmits the D2R Upper Layer Data Transfer message. If a NACK message containing its AS ID is received before receiving subsequent A-IoT paging message or a R2D Upper Layer Data Transfer message addressed to it, the A-IoT device shall initiate re-access as specified in </w:t>
      </w:r>
      <w:r w:rsidR="00671986" w:rsidRPr="00F92F6B">
        <w:rPr>
          <w:rFonts w:eastAsia="SimSun" w:hint="eastAsia"/>
        </w:rPr>
        <w:t>16.23</w:t>
      </w:r>
      <w:r w:rsidRPr="00F92F6B">
        <w:rPr>
          <w:rFonts w:eastAsia="SimSun" w:hint="eastAsia"/>
        </w:rPr>
        <w:t>.5.3, after receiving an A-IoT Paging message with the same transaction ID.</w:t>
      </w:r>
    </w:p>
    <w:p w14:paraId="044A0E2C" w14:textId="77777777" w:rsidR="000D1673" w:rsidRPr="00F92F6B" w:rsidRDefault="000D1673" w:rsidP="000D1673">
      <w:pPr>
        <w:rPr>
          <w:rFonts w:eastAsia="SimSun"/>
        </w:rPr>
      </w:pPr>
      <w:r w:rsidRPr="00F92F6B">
        <w:rPr>
          <w:rFonts w:eastAsia="SimSun" w:hint="eastAsia"/>
        </w:rPr>
        <w:t>The A-IoT reader may detect the upper layer response as not available yet through the D2R Upper Layer Data Transfer message with no SDU included. Then the A-IoT reader may send a follow-up R2D Upper Layer Data Transfer message at a later time to schedule another D2R Upper Layer Data Transfer message from the A-IoT device.</w:t>
      </w:r>
      <w:r w:rsidRPr="00F92F6B">
        <w:rPr>
          <w:rFonts w:hint="eastAsia"/>
        </w:rPr>
        <w:t xml:space="preserve"> </w:t>
      </w:r>
      <w:r w:rsidRPr="00F92F6B">
        <w:rPr>
          <w:rFonts w:eastAsia="SimSun" w:hint="eastAsia"/>
        </w:rPr>
        <w:t>The follow-up R2D Upper Layer Data Transfer message includes the Received Data Size field, which is set to 0, and excludes the upper layer data.</w:t>
      </w:r>
    </w:p>
    <w:p w14:paraId="280E4DAE" w14:textId="327420A5" w:rsidR="000D1673" w:rsidRPr="00F92F6B" w:rsidRDefault="00671986" w:rsidP="000D1673">
      <w:pPr>
        <w:pStyle w:val="Heading5"/>
      </w:pPr>
      <w:bookmarkStart w:id="2339" w:name="_Toc219281223"/>
      <w:r w:rsidRPr="00F92F6B">
        <w:t>16.23</w:t>
      </w:r>
      <w:r w:rsidR="000D1673" w:rsidRPr="00F92F6B">
        <w:t>.</w:t>
      </w:r>
      <w:r w:rsidR="000D1673" w:rsidRPr="00F92F6B">
        <w:rPr>
          <w:rFonts w:hint="eastAsia"/>
        </w:rPr>
        <w:t>5</w:t>
      </w:r>
      <w:r w:rsidR="000D1673" w:rsidRPr="00F92F6B">
        <w:t>.</w:t>
      </w:r>
      <w:r w:rsidR="000D1673" w:rsidRPr="00F92F6B">
        <w:rPr>
          <w:rFonts w:hint="eastAsia"/>
        </w:rPr>
        <w:t>4</w:t>
      </w:r>
      <w:r w:rsidR="000D1673" w:rsidRPr="00F92F6B">
        <w:t>.</w:t>
      </w:r>
      <w:r w:rsidR="000D1673" w:rsidRPr="00F92F6B">
        <w:rPr>
          <w:rFonts w:hint="eastAsia"/>
        </w:rPr>
        <w:t>2</w:t>
      </w:r>
      <w:r w:rsidR="000D1673" w:rsidRPr="00F92F6B">
        <w:tab/>
      </w:r>
      <w:r w:rsidR="000D1673" w:rsidRPr="00F92F6B">
        <w:rPr>
          <w:rFonts w:hint="eastAsia"/>
        </w:rPr>
        <w:t>Segmentation</w:t>
      </w:r>
      <w:bookmarkEnd w:id="2339"/>
    </w:p>
    <w:p w14:paraId="5FEB4621" w14:textId="5FEE4597" w:rsidR="00DA6E71" w:rsidRPr="00F92F6B" w:rsidRDefault="000D1673" w:rsidP="000D1673">
      <w:pPr>
        <w:rPr>
          <w:rFonts w:eastAsia="SimSun"/>
        </w:rPr>
      </w:pPr>
      <w:r w:rsidRPr="00F92F6B">
        <w:rPr>
          <w:rFonts w:eastAsia="SimSun" w:hint="eastAsia"/>
        </w:rPr>
        <w:t xml:space="preserve">A D2R upper layer data SDU except for inventory response can be segmented in </w:t>
      </w:r>
      <w:r w:rsidRPr="00F92F6B">
        <w:rPr>
          <w:rFonts w:hint="eastAsia"/>
        </w:rPr>
        <w:t>A-IoT</w:t>
      </w:r>
      <w:r w:rsidRPr="00F92F6B">
        <w:rPr>
          <w:rFonts w:eastAsia="SimSun" w:hint="eastAsia"/>
        </w:rPr>
        <w:t xml:space="preserve"> MAC layer so that the size of the D2R Upper Layer Data Transfer message is equal to the scheduled TB size.</w:t>
      </w:r>
    </w:p>
    <w:p w14:paraId="337FFD63" w14:textId="20F7DD23" w:rsidR="000D1673" w:rsidRPr="00F92F6B" w:rsidRDefault="000D1673" w:rsidP="000D1673">
      <w:pPr>
        <w:rPr>
          <w:rFonts w:eastAsia="SimSun"/>
        </w:rPr>
      </w:pPr>
      <w:r w:rsidRPr="00F92F6B">
        <w:rPr>
          <w:rFonts w:eastAsia="SimSun" w:hint="eastAsia"/>
        </w:rPr>
        <w:t xml:space="preserve">Segmentation of R2D upper layer data SDU in </w:t>
      </w:r>
      <w:r w:rsidRPr="00F92F6B">
        <w:rPr>
          <w:rFonts w:hint="eastAsia"/>
        </w:rPr>
        <w:t>A-IoT</w:t>
      </w:r>
      <w:r w:rsidRPr="00F92F6B">
        <w:rPr>
          <w:rFonts w:eastAsia="SimSun" w:hint="eastAsia"/>
        </w:rPr>
        <w:t xml:space="preserve"> MAC layer is not supported.</w:t>
      </w:r>
    </w:p>
    <w:p w14:paraId="50289D60" w14:textId="4A6D89FE" w:rsidR="000D1673" w:rsidRPr="00F92F6B" w:rsidRDefault="00671986" w:rsidP="000D1673">
      <w:pPr>
        <w:pStyle w:val="Heading4"/>
        <w:rPr>
          <w:rFonts w:eastAsia="SimSun"/>
        </w:rPr>
      </w:pPr>
      <w:bookmarkStart w:id="2340" w:name="_Toc219281224"/>
      <w:r w:rsidRPr="00F92F6B">
        <w:rPr>
          <w:rFonts w:eastAsia="SimSun" w:hint="eastAsia"/>
        </w:rPr>
        <w:t>16.23</w:t>
      </w:r>
      <w:r w:rsidR="000D1673" w:rsidRPr="00F92F6B">
        <w:rPr>
          <w:rFonts w:eastAsia="SimSun"/>
        </w:rPr>
        <w:t>.</w:t>
      </w:r>
      <w:r w:rsidR="000D1673" w:rsidRPr="00F92F6B">
        <w:rPr>
          <w:rFonts w:eastAsia="SimSun" w:hint="eastAsia"/>
        </w:rPr>
        <w:t>5.5</w:t>
      </w:r>
      <w:r w:rsidR="000D1673" w:rsidRPr="00F92F6B">
        <w:rPr>
          <w:rFonts w:eastAsia="SimSun"/>
        </w:rPr>
        <w:tab/>
      </w:r>
      <w:r w:rsidR="000D1673" w:rsidRPr="00F92F6B">
        <w:rPr>
          <w:rFonts w:eastAsia="SimSun" w:hint="eastAsia"/>
        </w:rPr>
        <w:t>AS ID</w:t>
      </w:r>
      <w:bookmarkEnd w:id="2340"/>
    </w:p>
    <w:p w14:paraId="412A409F" w14:textId="52F09762" w:rsidR="000D1673" w:rsidRPr="00F92F6B" w:rsidRDefault="000D1673" w:rsidP="000D1673">
      <w:pPr>
        <w:rPr>
          <w:rFonts w:eastAsia="SimSun"/>
        </w:rPr>
      </w:pPr>
      <w:r w:rsidRPr="00F92F6B">
        <w:rPr>
          <w:rFonts w:eastAsia="SimSun" w:hint="eastAsia"/>
        </w:rPr>
        <w:t xml:space="preserve">An A-IoT device can be assigned an AS ID or indicated to reuse the random ID transmitted in A-IoT MSG1 of A-IoT CBRA as the AS ID. The AS ID is used by the A-IoT reader to address a specific A-IoT device for R2D reception and scheduling </w:t>
      </w:r>
      <w:r w:rsidRPr="00F92F6B">
        <w:rPr>
          <w:rFonts w:eastAsia="SimSun"/>
        </w:rPr>
        <w:t>resource</w:t>
      </w:r>
      <w:r w:rsidRPr="00F92F6B">
        <w:rPr>
          <w:rFonts w:eastAsia="SimSun" w:hint="eastAsia"/>
        </w:rPr>
        <w:t xml:space="preserve"> for the device to perform D2R transmission. An A-IoT MSG2 of</w:t>
      </w:r>
      <w:r w:rsidRPr="00F92F6B">
        <w:rPr>
          <w:rFonts w:hint="eastAsia"/>
        </w:rPr>
        <w:t xml:space="preserve"> A-IoT CBRA procedure can assign </w:t>
      </w:r>
      <w:r w:rsidRPr="00F92F6B">
        <w:rPr>
          <w:rFonts w:eastAsia="SimSun" w:hint="eastAsia"/>
        </w:rPr>
        <w:t xml:space="preserve">an AS ID or indicate the A-IoT device to reuse the random ID transmitted in A-IoT MSG1 as </w:t>
      </w:r>
      <w:r w:rsidRPr="00F92F6B">
        <w:rPr>
          <w:rFonts w:hint="eastAsia"/>
        </w:rPr>
        <w:t>the AS ID for the device. For A-IoT CFA, an A-IoT device can be assigned an AS ID by a R2D Upper Layer Data Transfer message.</w:t>
      </w:r>
    </w:p>
    <w:p w14:paraId="0CFDD7F3" w14:textId="77777777" w:rsidR="000D1673" w:rsidRPr="00F92F6B" w:rsidRDefault="000D1673" w:rsidP="000D1673">
      <w:pPr>
        <w:rPr>
          <w:rFonts w:eastAsia="SimSun"/>
        </w:rPr>
      </w:pPr>
      <w:r w:rsidRPr="00F92F6B">
        <w:rPr>
          <w:rFonts w:eastAsia="SimSun" w:hint="eastAsia"/>
        </w:rPr>
        <w:t>An A-IoT device is not expected to maintain both AS ID and random ID simultaneously, and it maintains at most one AS ID at a time. The A-IoT device does not expect the reader to assign a different AS ID corresponding to a random ID when A-IoT MSG2 is retransmitted.</w:t>
      </w:r>
    </w:p>
    <w:p w14:paraId="015243FF" w14:textId="77777777" w:rsidR="000D1673" w:rsidRPr="00F92F6B" w:rsidRDefault="000D1673" w:rsidP="000D1673">
      <w:r w:rsidRPr="00F92F6B">
        <w:rPr>
          <w:rFonts w:hint="eastAsia"/>
        </w:rPr>
        <w:t>The A-IoT device releases the stored AS ID, when any of the following conditions is met:</w:t>
      </w:r>
    </w:p>
    <w:p w14:paraId="4C074263" w14:textId="0B115F7A" w:rsidR="000D1673" w:rsidRPr="00F92F6B" w:rsidRDefault="000D1673" w:rsidP="000D1673">
      <w:pPr>
        <w:pStyle w:val="B1"/>
      </w:pPr>
      <w:r w:rsidRPr="00F92F6B">
        <w:t>-</w:t>
      </w:r>
      <w:r w:rsidRPr="00F92F6B">
        <w:tab/>
      </w:r>
      <w:r w:rsidR="00852351" w:rsidRPr="00F92F6B">
        <w:t>I</w:t>
      </w:r>
      <w:r w:rsidRPr="00F92F6B">
        <w:rPr>
          <w:rFonts w:hint="eastAsia"/>
        </w:rPr>
        <w:t>t is out of energy</w:t>
      </w:r>
      <w:r w:rsidRPr="00F92F6B">
        <w:t>;</w:t>
      </w:r>
    </w:p>
    <w:p w14:paraId="4D8AA502" w14:textId="348879ED" w:rsidR="000D1673" w:rsidRPr="00F92F6B" w:rsidRDefault="000D1673" w:rsidP="000D1673">
      <w:pPr>
        <w:pStyle w:val="B1"/>
      </w:pPr>
      <w:r w:rsidRPr="00F92F6B">
        <w:t>-</w:t>
      </w:r>
      <w:r w:rsidRPr="00F92F6B">
        <w:tab/>
      </w:r>
      <w:r w:rsidR="00852351" w:rsidRPr="00F92F6B">
        <w:t>I</w:t>
      </w:r>
      <w:r w:rsidRPr="00F92F6B">
        <w:t>t receives a NACK message addressed to it as specified in TS 38.391</w:t>
      </w:r>
      <w:r w:rsidRPr="00F92F6B">
        <w:rPr>
          <w:rFonts w:hint="eastAsia"/>
        </w:rPr>
        <w:t xml:space="preserve"> </w:t>
      </w:r>
      <w:r w:rsidR="00671986" w:rsidRPr="00F92F6B">
        <w:rPr>
          <w:rFonts w:hint="eastAsia"/>
        </w:rPr>
        <w:t>[66]</w:t>
      </w:r>
      <w:r w:rsidRPr="00F92F6B">
        <w:t>;</w:t>
      </w:r>
    </w:p>
    <w:p w14:paraId="5AE9293F" w14:textId="72BA522F" w:rsidR="000D1673" w:rsidRPr="00F92F6B" w:rsidRDefault="000D1673" w:rsidP="000D1673">
      <w:pPr>
        <w:pStyle w:val="B1"/>
      </w:pPr>
      <w:r w:rsidRPr="00F92F6B">
        <w:t>-</w:t>
      </w:r>
      <w:r w:rsidRPr="00F92F6B">
        <w:tab/>
      </w:r>
      <w:r w:rsidR="00852351" w:rsidRPr="00F92F6B">
        <w:t>I</w:t>
      </w:r>
      <w:r w:rsidRPr="00F92F6B">
        <w:t xml:space="preserve">t receives an A-IoT Paging message </w:t>
      </w:r>
      <w:r w:rsidRPr="00F92F6B">
        <w:rPr>
          <w:rFonts w:hint="eastAsia"/>
        </w:rPr>
        <w:t>for A-IoT CBRA</w:t>
      </w:r>
      <w:r w:rsidRPr="00F92F6B">
        <w:rPr>
          <w:rFonts w:eastAsiaTheme="minorEastAsia" w:hint="eastAsia"/>
        </w:rPr>
        <w:t>, which includes</w:t>
      </w:r>
      <w:r w:rsidRPr="00F92F6B">
        <w:rPr>
          <w:rFonts w:hint="eastAsia"/>
        </w:rPr>
        <w:t xml:space="preserve"> </w:t>
      </w:r>
      <w:r w:rsidRPr="00F92F6B">
        <w:rPr>
          <w:rFonts w:eastAsiaTheme="minorEastAsia" w:hint="eastAsia"/>
        </w:rPr>
        <w:t>the</w:t>
      </w:r>
      <w:r w:rsidRPr="00F92F6B">
        <w:t xml:space="preserve"> same transaction ID </w:t>
      </w:r>
      <w:r w:rsidRPr="00F92F6B">
        <w:rPr>
          <w:rFonts w:eastAsiaTheme="minorEastAsia" w:hint="eastAsia"/>
        </w:rPr>
        <w:t xml:space="preserve">as the stored one, </w:t>
      </w:r>
      <w:r w:rsidRPr="00F92F6B">
        <w:t xml:space="preserve">and the previous procedure was determined </w:t>
      </w:r>
      <w:r w:rsidRPr="00F92F6B">
        <w:rPr>
          <w:rFonts w:eastAsiaTheme="minorEastAsia" w:hint="eastAsia"/>
        </w:rPr>
        <w:t>to be</w:t>
      </w:r>
      <w:r w:rsidRPr="00F92F6B">
        <w:t xml:space="preserve"> failed for this </w:t>
      </w:r>
      <w:r w:rsidRPr="00F92F6B">
        <w:rPr>
          <w:rFonts w:hint="eastAsia"/>
        </w:rPr>
        <w:t>t</w:t>
      </w:r>
      <w:r w:rsidRPr="00F92F6B">
        <w:t>ransaction ID</w:t>
      </w:r>
      <w:r w:rsidRPr="00F92F6B">
        <w:rPr>
          <w:rFonts w:hint="eastAsia"/>
        </w:rPr>
        <w:t xml:space="preserve"> as specified in TS 38.391 </w:t>
      </w:r>
      <w:r w:rsidR="00671986" w:rsidRPr="00F92F6B">
        <w:rPr>
          <w:rFonts w:hint="eastAsia"/>
        </w:rPr>
        <w:t>[66]</w:t>
      </w:r>
      <w:r w:rsidRPr="00F92F6B">
        <w:rPr>
          <w:rFonts w:hint="eastAsia"/>
        </w:rPr>
        <w:t>;</w:t>
      </w:r>
    </w:p>
    <w:p w14:paraId="3DE048D4" w14:textId="70EFD426" w:rsidR="000D1673" w:rsidRPr="00F92F6B" w:rsidRDefault="000D1673" w:rsidP="000D1673">
      <w:pPr>
        <w:pStyle w:val="B1"/>
      </w:pPr>
      <w:r w:rsidRPr="00F92F6B">
        <w:t>-</w:t>
      </w:r>
      <w:r w:rsidRPr="00F92F6B">
        <w:tab/>
      </w:r>
      <w:r w:rsidR="00852351" w:rsidRPr="00F92F6B">
        <w:t>I</w:t>
      </w:r>
      <w:r w:rsidRPr="00F92F6B">
        <w:rPr>
          <w:rFonts w:hint="eastAsia"/>
        </w:rPr>
        <w:t>t receives an A-IoT Paging message for A-IoT CBRA</w:t>
      </w:r>
      <w:r w:rsidRPr="00F92F6B">
        <w:rPr>
          <w:rFonts w:eastAsiaTheme="minorEastAsia" w:hint="eastAsia"/>
        </w:rPr>
        <w:t>,</w:t>
      </w:r>
      <w:r w:rsidRPr="00F92F6B">
        <w:rPr>
          <w:rFonts w:hint="eastAsia"/>
        </w:rPr>
        <w:t xml:space="preserve"> </w:t>
      </w:r>
      <w:r w:rsidRPr="00F92F6B">
        <w:rPr>
          <w:rFonts w:eastAsiaTheme="minorEastAsia" w:hint="eastAsia"/>
        </w:rPr>
        <w:t>which includes</w:t>
      </w:r>
      <w:r w:rsidRPr="00F92F6B">
        <w:rPr>
          <w:rFonts w:hint="eastAsia"/>
        </w:rPr>
        <w:t xml:space="preserve"> </w:t>
      </w:r>
      <w:r w:rsidRPr="00F92F6B">
        <w:rPr>
          <w:rFonts w:eastAsiaTheme="minorEastAsia" w:hint="eastAsia"/>
        </w:rPr>
        <w:t xml:space="preserve">a </w:t>
      </w:r>
      <w:r w:rsidRPr="00F92F6B">
        <w:rPr>
          <w:rFonts w:hint="eastAsia"/>
        </w:rPr>
        <w:t xml:space="preserve">different transaction ID </w:t>
      </w:r>
      <w:r w:rsidRPr="00F92F6B">
        <w:rPr>
          <w:rFonts w:eastAsiaTheme="minorEastAsia" w:hint="eastAsia"/>
        </w:rPr>
        <w:t>from the stored one,</w:t>
      </w:r>
      <w:r w:rsidRPr="00F92F6B">
        <w:rPr>
          <w:rFonts w:hint="eastAsia"/>
        </w:rPr>
        <w:t xml:space="preserve"> as specified in TS 38.391 </w:t>
      </w:r>
      <w:r w:rsidR="00671986" w:rsidRPr="00F92F6B">
        <w:rPr>
          <w:rFonts w:hint="eastAsia"/>
        </w:rPr>
        <w:t>[66]</w:t>
      </w:r>
      <w:r w:rsidRPr="00F92F6B">
        <w:t>;</w:t>
      </w:r>
    </w:p>
    <w:p w14:paraId="6056B8EB" w14:textId="3BAAB868" w:rsidR="000D1673" w:rsidRPr="00F92F6B" w:rsidRDefault="000D1673" w:rsidP="000D1673">
      <w:pPr>
        <w:pStyle w:val="B1"/>
      </w:pPr>
      <w:r w:rsidRPr="00F92F6B">
        <w:t>-</w:t>
      </w:r>
      <w:r w:rsidRPr="00F92F6B">
        <w:tab/>
      </w:r>
      <w:r w:rsidR="00852351" w:rsidRPr="00F92F6B">
        <w:t>I</w:t>
      </w:r>
      <w:r w:rsidRPr="00F92F6B">
        <w:rPr>
          <w:rFonts w:hint="eastAsia"/>
        </w:rPr>
        <w:t xml:space="preserve">t receives an A-IoT Paging message for A-IoT CFA as specified in TS 38.391 </w:t>
      </w:r>
      <w:r w:rsidR="00671986" w:rsidRPr="00F92F6B">
        <w:rPr>
          <w:rFonts w:hint="eastAsia"/>
        </w:rPr>
        <w:t>[66]</w:t>
      </w:r>
      <w:r w:rsidRPr="00F92F6B">
        <w:rPr>
          <w:rFonts w:hint="eastAsia"/>
        </w:rPr>
        <w:t>.</w:t>
      </w:r>
    </w:p>
    <w:p w14:paraId="7A00E948" w14:textId="3DD89744" w:rsidR="000D1673" w:rsidRPr="00F92F6B" w:rsidRDefault="00671986" w:rsidP="000D1673">
      <w:pPr>
        <w:pStyle w:val="Heading3"/>
        <w:rPr>
          <w:rFonts w:eastAsiaTheme="minorEastAsia"/>
        </w:rPr>
      </w:pPr>
      <w:bookmarkStart w:id="2341" w:name="_Toc219281225"/>
      <w:r w:rsidRPr="00F92F6B">
        <w:rPr>
          <w:rFonts w:hint="eastAsia"/>
        </w:rPr>
        <w:t>16.23</w:t>
      </w:r>
      <w:r w:rsidR="000D1673" w:rsidRPr="00F92F6B">
        <w:t>.</w:t>
      </w:r>
      <w:r w:rsidR="000D1673" w:rsidRPr="00F92F6B">
        <w:rPr>
          <w:rFonts w:hint="eastAsia"/>
        </w:rPr>
        <w:t>6</w:t>
      </w:r>
      <w:r w:rsidR="000D1673" w:rsidRPr="00F92F6B">
        <w:tab/>
      </w:r>
      <w:r w:rsidR="000D1673" w:rsidRPr="00F92F6B">
        <w:rPr>
          <w:rFonts w:hint="eastAsia"/>
        </w:rPr>
        <w:t>Inventory Procedure</w:t>
      </w:r>
      <w:bookmarkEnd w:id="2341"/>
    </w:p>
    <w:p w14:paraId="10026E2A" w14:textId="0CAF8518" w:rsidR="000D1673" w:rsidRPr="00F92F6B" w:rsidRDefault="000D1673" w:rsidP="000D1673">
      <w:pPr>
        <w:rPr>
          <w:rFonts w:eastAsia="SimSun"/>
          <w:lang w:eastAsia="en-US"/>
        </w:rPr>
      </w:pPr>
      <w:r w:rsidRPr="00F92F6B">
        <w:rPr>
          <w:rFonts w:eastAsia="SimSun"/>
          <w:lang w:eastAsia="en-US"/>
        </w:rPr>
        <w:t xml:space="preserve">Figure </w:t>
      </w:r>
      <w:r w:rsidR="00671986" w:rsidRPr="00F92F6B">
        <w:rPr>
          <w:rFonts w:eastAsia="SimSun"/>
          <w:lang w:eastAsia="en-US"/>
        </w:rPr>
        <w:t>16.23</w:t>
      </w:r>
      <w:r w:rsidRPr="00F92F6B">
        <w:rPr>
          <w:rFonts w:eastAsia="SimSun"/>
          <w:lang w:eastAsia="en-US"/>
        </w:rPr>
        <w:t>.</w:t>
      </w:r>
      <w:r w:rsidRPr="00F92F6B">
        <w:rPr>
          <w:rFonts w:eastAsia="SimSun" w:hint="eastAsia"/>
        </w:rPr>
        <w:t>6</w:t>
      </w:r>
      <w:r w:rsidRPr="00F92F6B">
        <w:rPr>
          <w:rFonts w:eastAsia="SimSun"/>
          <w:lang w:eastAsia="en-US"/>
        </w:rPr>
        <w:t xml:space="preserve">-1 depicts the basic communication between the </w:t>
      </w:r>
      <w:proofErr w:type="spellStart"/>
      <w:r w:rsidRPr="00F92F6B">
        <w:rPr>
          <w:rFonts w:eastAsia="SimSun"/>
          <w:lang w:eastAsia="en-US"/>
        </w:rPr>
        <w:t>gNB</w:t>
      </w:r>
      <w:proofErr w:type="spellEnd"/>
      <w:r w:rsidRPr="00F92F6B">
        <w:rPr>
          <w:rFonts w:eastAsia="SimSun"/>
          <w:lang w:eastAsia="en-US"/>
        </w:rPr>
        <w:t xml:space="preserve"> and the A-IoT CN node for the Inventory procedure.</w:t>
      </w:r>
    </w:p>
    <w:p w14:paraId="4848F03D" w14:textId="044F23FA" w:rsidR="000D1673" w:rsidRPr="00F92F6B" w:rsidRDefault="00640B70" w:rsidP="000D1673">
      <w:pPr>
        <w:pStyle w:val="TH"/>
        <w:rPr>
          <w:rFonts w:eastAsia="SimSun"/>
        </w:rPr>
      </w:pPr>
      <w:r w:rsidRPr="00F92F6B">
        <w:rPr>
          <w:rFonts w:eastAsia="SimSun"/>
        </w:rPr>
        <w:object w:dxaOrig="7181" w:dyaOrig="3931" w14:anchorId="117DA5F2">
          <v:shape id="_x0000_i1150" type="#_x0000_t75" style="width:359.25pt;height:197.25pt" o:ole="">
            <v:imagedata r:id="rId261" o:title="" cropbottom="-2994f"/>
          </v:shape>
          <o:OLEObject Type="Embed" ProgID="Visio.Drawing.15" ShapeID="_x0000_i1150" DrawAspect="Content" ObjectID="_1829898737" r:id="rId262"/>
        </w:object>
      </w:r>
    </w:p>
    <w:p w14:paraId="313529BB" w14:textId="7DABD49F" w:rsidR="000D1673" w:rsidRPr="00F92F6B" w:rsidRDefault="000D1673" w:rsidP="000D1673">
      <w:pPr>
        <w:pStyle w:val="TF"/>
        <w:rPr>
          <w:rFonts w:eastAsia="SimSun"/>
        </w:rPr>
      </w:pPr>
      <w:r w:rsidRPr="00F92F6B">
        <w:rPr>
          <w:rFonts w:eastAsia="SimSun"/>
        </w:rPr>
        <w:t xml:space="preserve">Figure </w:t>
      </w:r>
      <w:r w:rsidR="00671986" w:rsidRPr="00F92F6B">
        <w:rPr>
          <w:rFonts w:eastAsia="SimSun"/>
        </w:rPr>
        <w:t>16.23</w:t>
      </w:r>
      <w:r w:rsidRPr="00F92F6B">
        <w:rPr>
          <w:rFonts w:eastAsia="SimSun"/>
        </w:rPr>
        <w:t>.</w:t>
      </w:r>
      <w:r w:rsidRPr="00F92F6B">
        <w:rPr>
          <w:rFonts w:eastAsia="SimSun" w:hint="eastAsia"/>
        </w:rPr>
        <w:t>6</w:t>
      </w:r>
      <w:r w:rsidRPr="00F92F6B">
        <w:rPr>
          <w:rFonts w:eastAsia="SimSun"/>
        </w:rPr>
        <w:t>-1: Inventory procedure</w:t>
      </w:r>
    </w:p>
    <w:p w14:paraId="5F8EAF0B" w14:textId="77777777" w:rsidR="000D1673" w:rsidRPr="00F92F6B" w:rsidRDefault="000D1673" w:rsidP="000D1673">
      <w:pPr>
        <w:pStyle w:val="B1"/>
        <w:rPr>
          <w:rFonts w:eastAsia="SimSun"/>
        </w:rPr>
      </w:pPr>
      <w:r w:rsidRPr="00F92F6B">
        <w:rPr>
          <w:rFonts w:eastAsia="SimSun"/>
        </w:rPr>
        <w:t>1.</w:t>
      </w:r>
      <w:r w:rsidRPr="00F92F6B">
        <w:rPr>
          <w:rFonts w:eastAsia="SimSun"/>
        </w:rPr>
        <w:tab/>
        <w:t xml:space="preserve">The A-IoT CN node initiates the Inventory procedure over NG-C by sending the Inventory Request message to the </w:t>
      </w:r>
      <w:proofErr w:type="spellStart"/>
      <w:r w:rsidRPr="00F92F6B">
        <w:rPr>
          <w:rFonts w:eastAsia="SimSun"/>
        </w:rPr>
        <w:t>gNB</w:t>
      </w:r>
      <w:proofErr w:type="spellEnd"/>
      <w:r w:rsidRPr="00F92F6B">
        <w:rPr>
          <w:rFonts w:eastAsia="SimSun"/>
        </w:rPr>
        <w:t>.</w:t>
      </w:r>
      <w:r w:rsidRPr="00F92F6B">
        <w:rPr>
          <w:rFonts w:eastAsia="SimSun" w:hint="eastAsia"/>
        </w:rPr>
        <w:t xml:space="preserve"> </w:t>
      </w:r>
      <w:r w:rsidRPr="00F92F6B">
        <w:rPr>
          <w:rFonts w:eastAsia="SimSun"/>
        </w:rPr>
        <w:t>The Inventory Request message includes a Correlation ID and A-IOTF Identifier to identify the inventory session. The Inventory Request message also includes an A-IoT Device Identification Requested corresponding to the A-IoT device(s) which are targeted for the inventory. The A-IoT Device Identification Requested may indicate inventory for a single device, a group of devices or for all devices.</w:t>
      </w:r>
    </w:p>
    <w:p w14:paraId="7FDE171A" w14:textId="77777777" w:rsidR="000D1673" w:rsidRPr="00F92F6B" w:rsidRDefault="000D1673" w:rsidP="000D1673">
      <w:pPr>
        <w:pStyle w:val="B1"/>
        <w:rPr>
          <w:rFonts w:eastAsia="SimSun"/>
        </w:rPr>
      </w:pPr>
      <w:r w:rsidRPr="00F92F6B">
        <w:rPr>
          <w:rFonts w:eastAsia="SimSun"/>
        </w:rPr>
        <w:tab/>
        <w:t>The Inventory Request message also includes Requested Service Area Information</w:t>
      </w:r>
      <w:r w:rsidRPr="00F92F6B">
        <w:rPr>
          <w:rFonts w:eastAsia="SimSun" w:hint="eastAsia"/>
        </w:rPr>
        <w:t xml:space="preserve"> </w:t>
      </w:r>
      <w:r w:rsidRPr="00F92F6B">
        <w:rPr>
          <w:rFonts w:eastAsia="SimSun"/>
        </w:rPr>
        <w:t xml:space="preserve">(list </w:t>
      </w:r>
      <w:r w:rsidRPr="00F92F6B">
        <w:rPr>
          <w:rFonts w:eastAsia="SimSun" w:hint="eastAsia"/>
        </w:rPr>
        <w:t xml:space="preserve">of A-IoT Area IDs </w:t>
      </w:r>
      <w:r w:rsidRPr="00F92F6B">
        <w:rPr>
          <w:rFonts w:eastAsia="SimSun"/>
        </w:rPr>
        <w:t>and/or reader list). If the Requested Service Area Information contains:</w:t>
      </w:r>
    </w:p>
    <w:p w14:paraId="0629460C" w14:textId="1F713856" w:rsidR="000D1673" w:rsidRPr="00F92F6B" w:rsidRDefault="000D1673" w:rsidP="000D1673">
      <w:pPr>
        <w:pStyle w:val="B2"/>
        <w:rPr>
          <w:rFonts w:eastAsia="SimSun"/>
        </w:rPr>
      </w:pPr>
      <w:r w:rsidRPr="00F92F6B">
        <w:rPr>
          <w:rFonts w:eastAsia="SimSun"/>
        </w:rPr>
        <w:t>-</w:t>
      </w:r>
      <w:r w:rsidRPr="00F92F6B">
        <w:rPr>
          <w:rFonts w:eastAsia="SimSun"/>
        </w:rPr>
        <w:tab/>
      </w:r>
      <w:r w:rsidR="00852351" w:rsidRPr="00F92F6B">
        <w:rPr>
          <w:rFonts w:eastAsia="SimSun"/>
        </w:rPr>
        <w:t>N</w:t>
      </w:r>
      <w:r w:rsidRPr="00F92F6B">
        <w:rPr>
          <w:rFonts w:eastAsia="SimSun"/>
        </w:rPr>
        <w:t xml:space="preserve">either the Requested </w:t>
      </w:r>
      <w:proofErr w:type="spellStart"/>
      <w:r w:rsidRPr="00F92F6B">
        <w:rPr>
          <w:rFonts w:eastAsia="SimSun"/>
        </w:rPr>
        <w:t>AIoT</w:t>
      </w:r>
      <w:proofErr w:type="spellEnd"/>
      <w:r w:rsidRPr="00F92F6B">
        <w:rPr>
          <w:rFonts w:eastAsia="SimSun"/>
        </w:rPr>
        <w:t xml:space="preserve"> Area List nor the Requested Reader List, the </w:t>
      </w:r>
      <w:proofErr w:type="spellStart"/>
      <w:r w:rsidRPr="00F92F6B">
        <w:rPr>
          <w:rFonts w:eastAsia="SimSun"/>
        </w:rPr>
        <w:t>gNB</w:t>
      </w:r>
      <w:proofErr w:type="spellEnd"/>
      <w:r w:rsidRPr="00F92F6B">
        <w:rPr>
          <w:rFonts w:eastAsia="SimSun"/>
        </w:rPr>
        <w:t xml:space="preserve"> shall select all readers it serves</w:t>
      </w:r>
      <w:r w:rsidR="00510B95" w:rsidRPr="00F92F6B">
        <w:rPr>
          <w:rFonts w:eastAsia="SimSun"/>
        </w:rPr>
        <w:t>;</w:t>
      </w:r>
    </w:p>
    <w:p w14:paraId="7870E8BD" w14:textId="558B0AD1" w:rsidR="000D1673" w:rsidRPr="00F92F6B" w:rsidRDefault="000D1673" w:rsidP="000D1673">
      <w:pPr>
        <w:pStyle w:val="B2"/>
        <w:rPr>
          <w:rFonts w:eastAsia="SimSun"/>
        </w:rPr>
      </w:pPr>
      <w:r w:rsidRPr="00F92F6B">
        <w:rPr>
          <w:rFonts w:eastAsia="SimSun"/>
        </w:rPr>
        <w:t>-</w:t>
      </w:r>
      <w:r w:rsidRPr="00F92F6B">
        <w:rPr>
          <w:rFonts w:eastAsia="SimSun"/>
        </w:rPr>
        <w:tab/>
      </w:r>
      <w:r w:rsidR="00852351" w:rsidRPr="00F92F6B">
        <w:rPr>
          <w:rFonts w:eastAsia="SimSun"/>
        </w:rPr>
        <w:t>T</w:t>
      </w:r>
      <w:r w:rsidRPr="00F92F6B">
        <w:rPr>
          <w:rFonts w:eastAsia="SimSun"/>
        </w:rPr>
        <w:t xml:space="preserve">he Requested </w:t>
      </w:r>
      <w:proofErr w:type="spellStart"/>
      <w:r w:rsidRPr="00F92F6B">
        <w:rPr>
          <w:rFonts w:eastAsia="SimSun"/>
        </w:rPr>
        <w:t>AIoT</w:t>
      </w:r>
      <w:proofErr w:type="spellEnd"/>
      <w:r w:rsidRPr="00F92F6B">
        <w:rPr>
          <w:rFonts w:eastAsia="SimSun"/>
        </w:rPr>
        <w:t xml:space="preserve"> Area List, the </w:t>
      </w:r>
      <w:proofErr w:type="spellStart"/>
      <w:r w:rsidRPr="00F92F6B">
        <w:rPr>
          <w:rFonts w:eastAsia="SimSun"/>
        </w:rPr>
        <w:t>gNB</w:t>
      </w:r>
      <w:proofErr w:type="spellEnd"/>
      <w:r w:rsidRPr="00F92F6B">
        <w:rPr>
          <w:rFonts w:eastAsia="SimSun"/>
        </w:rPr>
        <w:t xml:space="preserve"> shall select readers within the indicated </w:t>
      </w:r>
      <w:proofErr w:type="spellStart"/>
      <w:r w:rsidRPr="00F92F6B">
        <w:rPr>
          <w:rFonts w:eastAsia="SimSun"/>
        </w:rPr>
        <w:t>AIoT</w:t>
      </w:r>
      <w:proofErr w:type="spellEnd"/>
      <w:r w:rsidRPr="00F92F6B">
        <w:rPr>
          <w:rFonts w:eastAsia="SimSun"/>
        </w:rPr>
        <w:t xml:space="preserve"> Area(s)</w:t>
      </w:r>
      <w:r w:rsidR="00510B95" w:rsidRPr="00F92F6B">
        <w:rPr>
          <w:rFonts w:eastAsia="SimSun"/>
        </w:rPr>
        <w:t>;</w:t>
      </w:r>
    </w:p>
    <w:p w14:paraId="1E9D8536" w14:textId="522ACA05" w:rsidR="000D1673" w:rsidRPr="00F92F6B" w:rsidRDefault="000D1673" w:rsidP="000D1673">
      <w:pPr>
        <w:pStyle w:val="B2"/>
        <w:rPr>
          <w:rFonts w:eastAsia="SimSun"/>
        </w:rPr>
      </w:pPr>
      <w:r w:rsidRPr="00F92F6B">
        <w:rPr>
          <w:rFonts w:eastAsia="SimSun"/>
        </w:rPr>
        <w:t>-</w:t>
      </w:r>
      <w:r w:rsidRPr="00F92F6B">
        <w:rPr>
          <w:rFonts w:eastAsia="SimSun"/>
        </w:rPr>
        <w:tab/>
      </w:r>
      <w:r w:rsidR="00852351" w:rsidRPr="00F92F6B">
        <w:rPr>
          <w:rFonts w:eastAsia="SimSun"/>
        </w:rPr>
        <w:t>T</w:t>
      </w:r>
      <w:r w:rsidRPr="00F92F6B">
        <w:rPr>
          <w:rFonts w:eastAsia="SimSun"/>
        </w:rPr>
        <w:t xml:space="preserve">he Requested Reader List, the </w:t>
      </w:r>
      <w:proofErr w:type="spellStart"/>
      <w:r w:rsidRPr="00F92F6B">
        <w:rPr>
          <w:rFonts w:eastAsia="SimSun"/>
        </w:rPr>
        <w:t>gNB</w:t>
      </w:r>
      <w:proofErr w:type="spellEnd"/>
      <w:r w:rsidRPr="00F92F6B">
        <w:rPr>
          <w:rFonts w:eastAsia="SimSun"/>
        </w:rPr>
        <w:t xml:space="preserve"> shall take the reader list into account</w:t>
      </w:r>
      <w:r w:rsidRPr="00F92F6B">
        <w:rPr>
          <w:rFonts w:eastAsia="SimSun" w:hint="eastAsia"/>
        </w:rPr>
        <w:t xml:space="preserve"> </w:t>
      </w:r>
      <w:r w:rsidRPr="00F92F6B">
        <w:rPr>
          <w:rFonts w:eastAsia="SimSun"/>
        </w:rPr>
        <w:t>to perform inventory.</w:t>
      </w:r>
    </w:p>
    <w:p w14:paraId="1C0C277C" w14:textId="77777777" w:rsidR="000D1673" w:rsidRPr="00F92F6B" w:rsidRDefault="000D1673" w:rsidP="000D1673">
      <w:pPr>
        <w:pStyle w:val="B1"/>
        <w:rPr>
          <w:rFonts w:eastAsia="SimSun"/>
        </w:rPr>
      </w:pPr>
      <w:r w:rsidRPr="00F92F6B">
        <w:rPr>
          <w:rFonts w:eastAsia="SimSun"/>
        </w:rPr>
        <w:tab/>
        <w:t xml:space="preserve">The Inventory Request message also includes </w:t>
      </w:r>
      <w:r w:rsidRPr="00F92F6B">
        <w:rPr>
          <w:rFonts w:eastAsia="SimSun" w:hint="eastAsia"/>
        </w:rPr>
        <w:t xml:space="preserve">the Inventory Assistance Information. The Inventory Assistance Information includes the expected D2R </w:t>
      </w:r>
      <w:r w:rsidRPr="00F92F6B">
        <w:rPr>
          <w:rFonts w:eastAsia="SimSun"/>
        </w:rPr>
        <w:t>message</w:t>
      </w:r>
      <w:r w:rsidRPr="00F92F6B">
        <w:rPr>
          <w:rFonts w:eastAsia="SimSun" w:hint="eastAsia"/>
        </w:rPr>
        <w:t xml:space="preserve"> size</w:t>
      </w:r>
      <w:r w:rsidRPr="00F92F6B">
        <w:rPr>
          <w:rFonts w:eastAsia="SimSun"/>
        </w:rPr>
        <w:t xml:space="preserve"> and may </w:t>
      </w:r>
      <w:r w:rsidRPr="00F92F6B">
        <w:rPr>
          <w:rFonts w:eastAsia="SimSun" w:hint="eastAsia"/>
        </w:rPr>
        <w:t xml:space="preserve">also </w:t>
      </w:r>
      <w:r w:rsidRPr="00F92F6B">
        <w:rPr>
          <w:rFonts w:eastAsia="SimSun"/>
        </w:rPr>
        <w:t xml:space="preserve">include </w:t>
      </w:r>
      <w:r w:rsidRPr="00F92F6B">
        <w:rPr>
          <w:rFonts w:eastAsia="SimSun" w:hint="eastAsia"/>
        </w:rPr>
        <w:t>e.g., a</w:t>
      </w:r>
      <w:r w:rsidRPr="00F92F6B">
        <w:rPr>
          <w:rFonts w:eastAsia="SimSun"/>
        </w:rPr>
        <w:t>pproximate number of Target A-IoT devices</w:t>
      </w:r>
      <w:r w:rsidRPr="00F92F6B">
        <w:rPr>
          <w:rFonts w:eastAsia="SimSun" w:hint="eastAsia"/>
        </w:rPr>
        <w:t>, time interval</w:t>
      </w:r>
      <w:r w:rsidRPr="00F92F6B">
        <w:rPr>
          <w:rFonts w:eastAsia="SimSun"/>
        </w:rPr>
        <w:t>.</w:t>
      </w:r>
    </w:p>
    <w:p w14:paraId="195382BC" w14:textId="77777777" w:rsidR="000D1673" w:rsidRPr="00F92F6B" w:rsidRDefault="000D1673" w:rsidP="000D1673">
      <w:pPr>
        <w:pStyle w:val="B1"/>
        <w:rPr>
          <w:rFonts w:eastAsia="SimSun"/>
        </w:rPr>
      </w:pPr>
      <w:r w:rsidRPr="00F92F6B">
        <w:rPr>
          <w:rFonts w:eastAsia="SimSun"/>
        </w:rPr>
        <w:tab/>
        <w:t>The Inventory Request message may also include a follow-on command indicator to indicate that at least for one of the targeted A-IoT device(s) a Command procedure will follow.</w:t>
      </w:r>
    </w:p>
    <w:p w14:paraId="33CB3319" w14:textId="77777777" w:rsidR="000D1673" w:rsidRPr="00F92F6B" w:rsidRDefault="000D1673" w:rsidP="000D1673">
      <w:pPr>
        <w:pStyle w:val="B1"/>
        <w:rPr>
          <w:rFonts w:eastAsia="SimSun"/>
        </w:rPr>
      </w:pPr>
      <w:r w:rsidRPr="00F92F6B">
        <w:rPr>
          <w:rFonts w:eastAsia="SimSun"/>
        </w:rPr>
        <w:t>2.</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allocates and co-ordinates the usage of A-IoT radio resources.</w:t>
      </w:r>
    </w:p>
    <w:p w14:paraId="157426E4" w14:textId="77777777" w:rsidR="000D1673" w:rsidRPr="00F92F6B" w:rsidRDefault="000D1673" w:rsidP="000D1673">
      <w:pPr>
        <w:pStyle w:val="B1"/>
        <w:rPr>
          <w:rFonts w:eastAsia="SimSun"/>
        </w:rPr>
      </w:pPr>
      <w:r w:rsidRPr="00F92F6B">
        <w:rPr>
          <w:rFonts w:eastAsia="SimSun"/>
        </w:rPr>
        <w:t>3.</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confirms the request from the A-IoT CN node by replying with the Inventory Response message.</w:t>
      </w:r>
      <w:r w:rsidRPr="00F92F6B">
        <w:rPr>
          <w:rFonts w:eastAsia="SimSun" w:hint="eastAsia"/>
        </w:rPr>
        <w:t xml:space="preserve"> </w:t>
      </w:r>
      <w:r w:rsidRPr="00F92F6B">
        <w:rPr>
          <w:rFonts w:eastAsia="SimSun"/>
        </w:rPr>
        <w:t>The Inventory Response message includes the AIOTF Identifier and the Correlation ID received in the Inventory Request message.</w:t>
      </w:r>
    </w:p>
    <w:p w14:paraId="2404C662" w14:textId="63184846" w:rsidR="000D1673" w:rsidRPr="00F92F6B" w:rsidRDefault="000D1673" w:rsidP="000D1673">
      <w:pPr>
        <w:pStyle w:val="NO"/>
      </w:pPr>
      <w:r w:rsidRPr="00F92F6B">
        <w:t>NOTE 1:</w:t>
      </w:r>
      <w:r w:rsidRPr="00F92F6B">
        <w:rPr>
          <w:rFonts w:eastAsiaTheme="minorEastAsia"/>
        </w:rPr>
        <w:tab/>
      </w:r>
      <w:r w:rsidRPr="00F92F6B">
        <w:t xml:space="preserve">If the </w:t>
      </w:r>
      <w:proofErr w:type="spellStart"/>
      <w:r w:rsidRPr="00F92F6B">
        <w:t>gNB</w:t>
      </w:r>
      <w:proofErr w:type="spellEnd"/>
      <w:r w:rsidRPr="00F92F6B">
        <w:t xml:space="preserve"> is not able to perform the Inventory procedure, it rejects the request and sends an Inventory Failure message to the A-IoT CN node.</w:t>
      </w:r>
    </w:p>
    <w:p w14:paraId="663B5100" w14:textId="5D29E8A5" w:rsidR="000D1673" w:rsidRPr="00F92F6B" w:rsidRDefault="000D1673" w:rsidP="000D1673">
      <w:pPr>
        <w:pStyle w:val="B1"/>
        <w:rPr>
          <w:rFonts w:eastAsia="SimSun"/>
        </w:rPr>
      </w:pPr>
      <w:r w:rsidRPr="00F92F6B">
        <w:rPr>
          <w:rFonts w:eastAsia="SimSun"/>
        </w:rPr>
        <w:t>4.</w:t>
      </w:r>
      <w:r w:rsidRPr="00F92F6B">
        <w:rPr>
          <w:rFonts w:eastAsia="SimSun"/>
        </w:rPr>
        <w:tab/>
        <w:t>The Inventory procedure over the A-IoT radio interface</w:t>
      </w:r>
      <w:r w:rsidRPr="00F92F6B">
        <w:rPr>
          <w:rFonts w:eastAsia="SimSun" w:hint="eastAsia"/>
        </w:rPr>
        <w:t xml:space="preserve"> is performed, i.e., A-IoT paging, A-IoT Access Procedure and D2R data transmission, as specified in section </w:t>
      </w:r>
      <w:r w:rsidR="00671986" w:rsidRPr="00F92F6B">
        <w:rPr>
          <w:rFonts w:eastAsia="SimSun" w:hint="eastAsia"/>
        </w:rPr>
        <w:t>16.23</w:t>
      </w:r>
      <w:r w:rsidRPr="00F92F6B">
        <w:rPr>
          <w:rFonts w:eastAsia="SimSun" w:hint="eastAsia"/>
        </w:rPr>
        <w:t>.5.</w:t>
      </w:r>
    </w:p>
    <w:p w14:paraId="0C9F5E12" w14:textId="77777777" w:rsidR="000D1673" w:rsidRPr="00F92F6B" w:rsidRDefault="000D1673" w:rsidP="000D1673">
      <w:pPr>
        <w:pStyle w:val="B1"/>
        <w:rPr>
          <w:rFonts w:eastAsia="SimSun"/>
        </w:rPr>
      </w:pPr>
      <w:r w:rsidRPr="00F92F6B">
        <w:rPr>
          <w:rFonts w:eastAsia="SimSun"/>
        </w:rPr>
        <w:t>5./6.</w:t>
      </w:r>
      <w:r w:rsidRPr="00F92F6B">
        <w:rPr>
          <w:rFonts w:eastAsia="SimSun"/>
        </w:rPr>
        <w:tab/>
        <w:t xml:space="preserve">Upon receiving the </w:t>
      </w:r>
      <w:r w:rsidRPr="00F92F6B">
        <w:rPr>
          <w:rFonts w:eastAsia="SimSun" w:hint="eastAsia"/>
        </w:rPr>
        <w:t xml:space="preserve">response(s) </w:t>
      </w:r>
      <w:r w:rsidRPr="00F92F6B">
        <w:rPr>
          <w:rFonts w:eastAsia="SimSun"/>
        </w:rPr>
        <w:t xml:space="preserve">from the A-IoT device(s), the </w:t>
      </w:r>
      <w:proofErr w:type="spellStart"/>
      <w:r w:rsidRPr="00F92F6B">
        <w:rPr>
          <w:rFonts w:eastAsia="SimSun"/>
        </w:rPr>
        <w:t>gNB</w:t>
      </w:r>
      <w:proofErr w:type="spellEnd"/>
      <w:r w:rsidRPr="00F92F6B">
        <w:rPr>
          <w:rFonts w:eastAsia="SimSun"/>
        </w:rPr>
        <w:t xml:space="preserve"> sends the Inventory Report message to the A-IoT CN node. If the Inventory procedure concerns multiple A-IoT devices, multiple Inventory Report</w:t>
      </w:r>
      <w:r w:rsidRPr="00F92F6B">
        <w:rPr>
          <w:rFonts w:eastAsia="SimSun" w:hint="eastAsia"/>
        </w:rPr>
        <w:t xml:space="preserve"> message</w:t>
      </w:r>
      <w:r w:rsidRPr="00F92F6B">
        <w:rPr>
          <w:rFonts w:eastAsia="SimSun"/>
        </w:rPr>
        <w:t>s may be sent to the A-IoT CN node.</w:t>
      </w:r>
    </w:p>
    <w:p w14:paraId="58E88FAF" w14:textId="53FC18CE" w:rsidR="000D1673" w:rsidRPr="00F92F6B" w:rsidRDefault="000D1673" w:rsidP="000D1673">
      <w:pPr>
        <w:pStyle w:val="B1"/>
        <w:rPr>
          <w:rFonts w:eastAsia="SimSun"/>
        </w:rPr>
      </w:pPr>
      <w:r w:rsidRPr="00F92F6B">
        <w:rPr>
          <w:rFonts w:eastAsia="SimSun"/>
        </w:rPr>
        <w:tab/>
        <w:t>The Inventory Report message includes the AIOTF Identifier and the Correlation ID received in the Inventory Request message and further includes the A-IoT NAS PDU(s) carrying the inventoried A-IoT device ID(s).</w:t>
      </w:r>
    </w:p>
    <w:p w14:paraId="6CDD20C9" w14:textId="77777777" w:rsidR="000D1673" w:rsidRPr="00F92F6B" w:rsidRDefault="000D1673" w:rsidP="000D1673">
      <w:pPr>
        <w:pStyle w:val="B1"/>
        <w:rPr>
          <w:rFonts w:eastAsia="SimSun"/>
        </w:rPr>
      </w:pPr>
      <w:r w:rsidRPr="00F92F6B">
        <w:rPr>
          <w:rFonts w:eastAsia="SimSun"/>
        </w:rPr>
        <w:tab/>
        <w:t>If a follow-on Command indicator was received at step 1, the Inventory Report message also includes a RAN A-IoT device NGAP ID for each A-IoT device which was inventoried.</w:t>
      </w:r>
    </w:p>
    <w:p w14:paraId="7A3FB4A7" w14:textId="77777777" w:rsidR="000D1673" w:rsidRPr="00F92F6B" w:rsidRDefault="000D1673" w:rsidP="000D1673">
      <w:pPr>
        <w:pStyle w:val="B1"/>
        <w:rPr>
          <w:rFonts w:eastAsia="SimSun"/>
        </w:rPr>
      </w:pPr>
      <w:r w:rsidRPr="00F92F6B">
        <w:rPr>
          <w:rFonts w:eastAsia="SimSun"/>
        </w:rPr>
        <w:tab/>
        <w:t xml:space="preserve">Upon completion of the inventory procedure the </w:t>
      </w:r>
      <w:proofErr w:type="spellStart"/>
      <w:r w:rsidRPr="00F92F6B">
        <w:rPr>
          <w:rFonts w:eastAsia="SimSun"/>
        </w:rPr>
        <w:t>gNB</w:t>
      </w:r>
      <w:proofErr w:type="spellEnd"/>
      <w:r w:rsidRPr="00F92F6B">
        <w:rPr>
          <w:rFonts w:eastAsia="SimSun"/>
        </w:rPr>
        <w:t xml:space="preserve"> send</w:t>
      </w:r>
      <w:r w:rsidRPr="00F92F6B">
        <w:rPr>
          <w:rFonts w:eastAsia="SimSun" w:hint="eastAsia"/>
        </w:rPr>
        <w:t>s</w:t>
      </w:r>
      <w:r w:rsidRPr="00F92F6B">
        <w:rPr>
          <w:rFonts w:eastAsia="SimSun"/>
        </w:rPr>
        <w:t xml:space="preserve"> an Inventory Complete Indication</w:t>
      </w:r>
      <w:r w:rsidRPr="00F92F6B">
        <w:rPr>
          <w:rFonts w:eastAsia="SimSun" w:hint="eastAsia"/>
        </w:rPr>
        <w:t xml:space="preserve"> in the Inventory Report message</w:t>
      </w:r>
      <w:r w:rsidRPr="00F92F6B">
        <w:rPr>
          <w:rFonts w:eastAsia="SimSun"/>
        </w:rPr>
        <w:t>.</w:t>
      </w:r>
    </w:p>
    <w:p w14:paraId="790271C3" w14:textId="52D06C06" w:rsidR="000D1673" w:rsidRPr="00F92F6B" w:rsidRDefault="000D1673" w:rsidP="000D1673">
      <w:pPr>
        <w:pStyle w:val="NO"/>
      </w:pPr>
      <w:r w:rsidRPr="00F92F6B">
        <w:t>NOTE 2:</w:t>
      </w:r>
      <w:r w:rsidRPr="00F92F6B">
        <w:tab/>
        <w:t>If the Inventory procedure concerns multiple A-IoT devices, an Inventory Report may include reports from multiple A-IoT devices</w:t>
      </w:r>
      <w:r w:rsidRPr="00F92F6B">
        <w:rPr>
          <w:rFonts w:hint="eastAsia"/>
        </w:rPr>
        <w:t>.</w:t>
      </w:r>
    </w:p>
    <w:p w14:paraId="6DD332DC" w14:textId="3BD0D338" w:rsidR="000D1673" w:rsidRPr="00F92F6B" w:rsidRDefault="000D1673" w:rsidP="000D1673">
      <w:pPr>
        <w:pStyle w:val="B1"/>
        <w:rPr>
          <w:rFonts w:eastAsia="SimSun"/>
        </w:rPr>
      </w:pPr>
      <w:r w:rsidRPr="00F92F6B">
        <w:rPr>
          <w:rFonts w:eastAsia="SimSun"/>
        </w:rPr>
        <w:t>7.</w:t>
      </w:r>
      <w:r w:rsidRPr="00F92F6B">
        <w:rPr>
          <w:rFonts w:eastAsia="SimSun"/>
        </w:rPr>
        <w:tab/>
        <w:t xml:space="preserve">If there is no follow-on command, </w:t>
      </w:r>
      <w:r w:rsidRPr="00F92F6B">
        <w:rPr>
          <w:rFonts w:eastAsia="DengXian"/>
        </w:rPr>
        <w:t xml:space="preserve">the A-IOT CN triggers the A-IoT CN node initiated A-IoT Session Release procedure </w:t>
      </w:r>
      <w:r w:rsidRPr="00F92F6B">
        <w:rPr>
          <w:rFonts w:eastAsia="DengXian" w:hint="eastAsia"/>
        </w:rPr>
        <w:t>as</w:t>
      </w:r>
      <w:r w:rsidRPr="00F92F6B">
        <w:rPr>
          <w:rFonts w:eastAsia="DengXian"/>
        </w:rPr>
        <w:t xml:space="preserve"> defined in clause </w:t>
      </w:r>
      <w:r w:rsidR="00671986" w:rsidRPr="00F92F6B">
        <w:rPr>
          <w:rFonts w:eastAsia="DengXian"/>
        </w:rPr>
        <w:t>16.23</w:t>
      </w:r>
      <w:r w:rsidRPr="00F92F6B">
        <w:rPr>
          <w:rFonts w:eastAsia="DengXian"/>
        </w:rPr>
        <w:t>.</w:t>
      </w:r>
      <w:r w:rsidRPr="00F92F6B">
        <w:rPr>
          <w:rFonts w:eastAsia="DengXian" w:hint="eastAsia"/>
        </w:rPr>
        <w:t>8</w:t>
      </w:r>
      <w:r w:rsidRPr="00F92F6B">
        <w:rPr>
          <w:rFonts w:eastAsia="SimSun"/>
        </w:rPr>
        <w:t>.</w:t>
      </w:r>
    </w:p>
    <w:p w14:paraId="5A5306D9" w14:textId="3E93547E" w:rsidR="000D1673" w:rsidRPr="00F92F6B" w:rsidRDefault="00671986" w:rsidP="000D1673">
      <w:pPr>
        <w:pStyle w:val="Heading3"/>
      </w:pPr>
      <w:bookmarkStart w:id="2342" w:name="_Toc219281226"/>
      <w:r w:rsidRPr="00F92F6B">
        <w:rPr>
          <w:rFonts w:hint="eastAsia"/>
        </w:rPr>
        <w:t>16.23</w:t>
      </w:r>
      <w:r w:rsidR="000D1673" w:rsidRPr="00F92F6B">
        <w:t>.</w:t>
      </w:r>
      <w:r w:rsidR="000D1673" w:rsidRPr="00F92F6B">
        <w:rPr>
          <w:rFonts w:hint="eastAsia"/>
        </w:rPr>
        <w:t>7</w:t>
      </w:r>
      <w:r w:rsidR="000D1673" w:rsidRPr="00F92F6B">
        <w:tab/>
      </w:r>
      <w:r w:rsidR="000D1673" w:rsidRPr="00F92F6B">
        <w:rPr>
          <w:rFonts w:hint="eastAsia"/>
        </w:rPr>
        <w:t>Command Procedure</w:t>
      </w:r>
      <w:bookmarkEnd w:id="2342"/>
    </w:p>
    <w:p w14:paraId="3E3AA672" w14:textId="6CDF2356" w:rsidR="000D1673" w:rsidRPr="00F92F6B" w:rsidRDefault="000D1673" w:rsidP="000D1673">
      <w:pPr>
        <w:rPr>
          <w:rFonts w:eastAsia="SimSun"/>
          <w:lang w:eastAsia="en-US"/>
        </w:rPr>
      </w:pPr>
      <w:r w:rsidRPr="00F92F6B">
        <w:rPr>
          <w:rFonts w:eastAsia="SimSun"/>
          <w:lang w:eastAsia="en-US"/>
        </w:rPr>
        <w:t xml:space="preserve">Figure </w:t>
      </w:r>
      <w:r w:rsidR="00671986" w:rsidRPr="00F92F6B">
        <w:rPr>
          <w:rFonts w:eastAsia="SimSun"/>
          <w:lang w:eastAsia="en-US"/>
        </w:rPr>
        <w:t>16.23</w:t>
      </w:r>
      <w:r w:rsidRPr="00F92F6B">
        <w:rPr>
          <w:rFonts w:eastAsia="SimSun"/>
          <w:lang w:eastAsia="en-US"/>
        </w:rPr>
        <w:t>.</w:t>
      </w:r>
      <w:r w:rsidRPr="00F92F6B">
        <w:rPr>
          <w:rFonts w:eastAsia="SimSun" w:hint="eastAsia"/>
        </w:rPr>
        <w:t>7</w:t>
      </w:r>
      <w:r w:rsidRPr="00F92F6B">
        <w:rPr>
          <w:rFonts w:eastAsia="SimSun"/>
          <w:lang w:eastAsia="en-US"/>
        </w:rPr>
        <w:t xml:space="preserve">-1 depicts the basic communication between the </w:t>
      </w:r>
      <w:proofErr w:type="spellStart"/>
      <w:r w:rsidRPr="00F92F6B">
        <w:rPr>
          <w:rFonts w:eastAsia="SimSun"/>
          <w:lang w:eastAsia="en-US"/>
        </w:rPr>
        <w:t>gNB</w:t>
      </w:r>
      <w:proofErr w:type="spellEnd"/>
      <w:r w:rsidRPr="00F92F6B">
        <w:rPr>
          <w:rFonts w:eastAsia="SimSun"/>
          <w:lang w:eastAsia="en-US"/>
        </w:rPr>
        <w:t xml:space="preserve"> and the A-IoT CN node for the Command procedure</w:t>
      </w:r>
      <w:r w:rsidRPr="00F92F6B">
        <w:rPr>
          <w:rFonts w:eastAsia="SimSun" w:hint="eastAsia"/>
          <w:lang w:eastAsia="en-US"/>
        </w:rPr>
        <w:t>.</w:t>
      </w:r>
    </w:p>
    <w:p w14:paraId="6B1047AA" w14:textId="6B23D66E" w:rsidR="000D1673" w:rsidRPr="00F92F6B" w:rsidRDefault="00640B70" w:rsidP="000D1673">
      <w:pPr>
        <w:pStyle w:val="TH"/>
        <w:rPr>
          <w:rFonts w:eastAsia="DengXian"/>
        </w:rPr>
      </w:pPr>
      <w:r w:rsidRPr="00F92F6B">
        <w:rPr>
          <w:rFonts w:eastAsia="SimSun"/>
        </w:rPr>
        <w:object w:dxaOrig="7181" w:dyaOrig="2900" w14:anchorId="087F5D3A">
          <v:shape id="_x0000_i1151" type="#_x0000_t75" style="width:359.25pt;height:144.75pt" o:ole="">
            <v:imagedata r:id="rId263" o:title=""/>
          </v:shape>
          <o:OLEObject Type="Embed" ProgID="Visio.Drawing.15" ShapeID="_x0000_i1151" DrawAspect="Content" ObjectID="_1829898738" r:id="rId264"/>
        </w:object>
      </w:r>
    </w:p>
    <w:p w14:paraId="6A9A464E" w14:textId="53A532D3" w:rsidR="000D1673" w:rsidRPr="00F92F6B" w:rsidRDefault="000D1673" w:rsidP="000D1673">
      <w:pPr>
        <w:pStyle w:val="TF"/>
        <w:rPr>
          <w:rFonts w:eastAsia="SimSun"/>
        </w:rPr>
      </w:pPr>
      <w:r w:rsidRPr="00F92F6B">
        <w:rPr>
          <w:rFonts w:eastAsia="SimSun"/>
        </w:rPr>
        <w:t xml:space="preserve">Figure </w:t>
      </w:r>
      <w:r w:rsidR="00671986" w:rsidRPr="00F92F6B">
        <w:rPr>
          <w:rFonts w:eastAsia="SimSun"/>
        </w:rPr>
        <w:t>16.23</w:t>
      </w:r>
      <w:r w:rsidRPr="00F92F6B">
        <w:rPr>
          <w:rFonts w:eastAsia="SimSun"/>
        </w:rPr>
        <w:t>.</w:t>
      </w:r>
      <w:r w:rsidRPr="00F92F6B">
        <w:rPr>
          <w:rFonts w:eastAsia="SimSun" w:hint="eastAsia"/>
        </w:rPr>
        <w:t>7</w:t>
      </w:r>
      <w:r w:rsidRPr="00F92F6B">
        <w:rPr>
          <w:rFonts w:eastAsia="SimSun"/>
        </w:rPr>
        <w:t>-1: Command procedure</w:t>
      </w:r>
    </w:p>
    <w:p w14:paraId="3B8820C9" w14:textId="77777777" w:rsidR="000D1673" w:rsidRPr="00F92F6B" w:rsidRDefault="000D1673" w:rsidP="000D1673">
      <w:pPr>
        <w:rPr>
          <w:rFonts w:eastAsia="SimSun"/>
          <w:lang w:eastAsia="en-US"/>
        </w:rPr>
      </w:pPr>
      <w:r w:rsidRPr="00F92F6B">
        <w:rPr>
          <w:rFonts w:eastAsia="SimSun"/>
          <w:lang w:eastAsia="en-US"/>
        </w:rPr>
        <w:t>The Command procedure addresses only one A-IoT device.</w:t>
      </w:r>
    </w:p>
    <w:p w14:paraId="705EA1EC" w14:textId="1F53213A" w:rsidR="000D1673" w:rsidRPr="00F92F6B" w:rsidRDefault="000D1673" w:rsidP="000D1673">
      <w:pPr>
        <w:pStyle w:val="B1"/>
        <w:rPr>
          <w:rFonts w:eastAsia="SimSun"/>
        </w:rPr>
      </w:pPr>
      <w:r w:rsidRPr="00F92F6B">
        <w:rPr>
          <w:rFonts w:eastAsia="SimSun"/>
        </w:rPr>
        <w:t>1.</w:t>
      </w:r>
      <w:r w:rsidRPr="00F92F6B">
        <w:rPr>
          <w:rFonts w:eastAsia="SimSun"/>
        </w:rPr>
        <w:tab/>
        <w:t xml:space="preserve">Prior to the Command procedure, the Inventory procedure </w:t>
      </w:r>
      <w:r w:rsidR="00640B70" w:rsidRPr="00F92F6B">
        <w:rPr>
          <w:rFonts w:eastAsia="SimSun"/>
        </w:rPr>
        <w:t>as defined in clause 16.23.</w:t>
      </w:r>
      <w:r w:rsidR="00640B70" w:rsidRPr="00F92F6B">
        <w:rPr>
          <w:rFonts w:eastAsia="SimSun" w:hint="eastAsia"/>
        </w:rPr>
        <w:t>6 steps 1 to 6</w:t>
      </w:r>
      <w:r w:rsidR="00640B70" w:rsidRPr="00F92F6B">
        <w:rPr>
          <w:rFonts w:eastAsia="SimSun"/>
        </w:rPr>
        <w:t xml:space="preserve"> </w:t>
      </w:r>
      <w:r w:rsidRPr="00F92F6B">
        <w:rPr>
          <w:rFonts w:eastAsia="SimSun"/>
        </w:rPr>
        <w:t xml:space="preserve">is performed </w:t>
      </w:r>
      <w:r w:rsidRPr="00F92F6B">
        <w:rPr>
          <w:rFonts w:eastAsia="SimSun" w:hint="eastAsia"/>
        </w:rPr>
        <w:t xml:space="preserve">involving </w:t>
      </w:r>
      <w:r w:rsidRPr="00F92F6B">
        <w:rPr>
          <w:rFonts w:eastAsia="SimSun"/>
        </w:rPr>
        <w:t>the concerned device</w:t>
      </w:r>
      <w:r w:rsidRPr="00F92F6B">
        <w:rPr>
          <w:rFonts w:eastAsia="SimSun" w:hint="eastAsia"/>
        </w:rPr>
        <w:t xml:space="preserve"> and </w:t>
      </w:r>
      <w:r w:rsidRPr="00F92F6B">
        <w:rPr>
          <w:rFonts w:eastAsia="SimSun"/>
        </w:rPr>
        <w:t>potentially other A-IoT devices.</w:t>
      </w:r>
    </w:p>
    <w:p w14:paraId="7976D1F1" w14:textId="319C7EBE" w:rsidR="000D1673" w:rsidRPr="00F92F6B" w:rsidRDefault="000D1673" w:rsidP="000D1673">
      <w:pPr>
        <w:pStyle w:val="NO"/>
      </w:pPr>
      <w:r w:rsidRPr="00F92F6B">
        <w:rPr>
          <w:rFonts w:hint="eastAsia"/>
        </w:rPr>
        <w:t>NOTE</w:t>
      </w:r>
      <w:r w:rsidRPr="00F92F6B">
        <w:t xml:space="preserve"> 1</w:t>
      </w:r>
      <w:r w:rsidRPr="00F92F6B">
        <w:rPr>
          <w:rFonts w:hint="eastAsia"/>
        </w:rPr>
        <w:t>:</w:t>
      </w:r>
      <w:r w:rsidRPr="00F92F6B">
        <w:tab/>
      </w:r>
      <w:r w:rsidRPr="00F92F6B">
        <w:rPr>
          <w:rFonts w:hint="eastAsia"/>
        </w:rPr>
        <w:t>S</w:t>
      </w:r>
      <w:r w:rsidRPr="00F92F6B">
        <w:t>tep</w:t>
      </w:r>
      <w:r w:rsidRPr="00F92F6B">
        <w:rPr>
          <w:rFonts w:hint="eastAsia"/>
        </w:rPr>
        <w:t>s</w:t>
      </w:r>
      <w:r w:rsidRPr="00F92F6B">
        <w:t xml:space="preserve"> 2</w:t>
      </w:r>
      <w:r w:rsidRPr="00F92F6B">
        <w:rPr>
          <w:rFonts w:hint="eastAsia"/>
        </w:rPr>
        <w:t>/3/4</w:t>
      </w:r>
      <w:r w:rsidRPr="00F92F6B">
        <w:t xml:space="preserve"> may happen in parallel of the Inventory procedure involving other A-IoT devices</w:t>
      </w:r>
      <w:r w:rsidRPr="00F92F6B">
        <w:rPr>
          <w:rFonts w:hint="eastAsia"/>
        </w:rPr>
        <w:t xml:space="preserve"> </w:t>
      </w:r>
      <w:r w:rsidRPr="00F92F6B">
        <w:t>or in parallel</w:t>
      </w:r>
      <w:r w:rsidRPr="00F92F6B">
        <w:rPr>
          <w:rFonts w:hint="eastAsia"/>
        </w:rPr>
        <w:t xml:space="preserve"> to</w:t>
      </w:r>
      <w:r w:rsidRPr="00F92F6B">
        <w:t xml:space="preserve"> other command procedures targeting other A-IoT devices within the same session.</w:t>
      </w:r>
    </w:p>
    <w:p w14:paraId="5E610A74" w14:textId="77777777" w:rsidR="000D1673" w:rsidRPr="00F92F6B" w:rsidRDefault="000D1673" w:rsidP="000D1673">
      <w:pPr>
        <w:pStyle w:val="B1"/>
        <w:rPr>
          <w:rFonts w:eastAsia="SimSun"/>
        </w:rPr>
      </w:pPr>
      <w:r w:rsidRPr="00F92F6B">
        <w:rPr>
          <w:rFonts w:eastAsia="SimSun"/>
        </w:rPr>
        <w:t>2.</w:t>
      </w:r>
      <w:r w:rsidRPr="00F92F6B">
        <w:rPr>
          <w:rFonts w:eastAsia="SimSun"/>
        </w:rPr>
        <w:tab/>
        <w:t xml:space="preserve">The A-IoT CN node initiates the Command procedure over NG-C by sending the Command Request message to the </w:t>
      </w:r>
      <w:proofErr w:type="spellStart"/>
      <w:r w:rsidRPr="00F92F6B">
        <w:rPr>
          <w:rFonts w:eastAsia="SimSun"/>
        </w:rPr>
        <w:t>gNB</w:t>
      </w:r>
      <w:proofErr w:type="spellEnd"/>
      <w:r w:rsidRPr="00F92F6B">
        <w:rPr>
          <w:rFonts w:eastAsia="SimSun"/>
        </w:rPr>
        <w:t xml:space="preserve"> in order to send a command to a single A-IoT device. The Command Request message includes the same Correlation ID and AIOTF Identifier as the ones used in its corresponding inventory procedure.</w:t>
      </w:r>
    </w:p>
    <w:p w14:paraId="4BDAE061" w14:textId="77777777" w:rsidR="000D1673" w:rsidRPr="00F92F6B" w:rsidRDefault="000D1673" w:rsidP="000D1673">
      <w:pPr>
        <w:pStyle w:val="B1"/>
        <w:rPr>
          <w:rFonts w:eastAsia="SimSun"/>
        </w:rPr>
      </w:pPr>
      <w:r w:rsidRPr="00F92F6B">
        <w:rPr>
          <w:rFonts w:eastAsia="SimSun"/>
        </w:rPr>
        <w:tab/>
        <w:t xml:space="preserve">The Command Request also includes </w:t>
      </w:r>
      <w:r w:rsidRPr="00F92F6B">
        <w:rPr>
          <w:rFonts w:eastAsia="SimSun" w:hint="eastAsia"/>
        </w:rPr>
        <w:t>the</w:t>
      </w:r>
      <w:r w:rsidRPr="00F92F6B">
        <w:rPr>
          <w:rFonts w:eastAsia="SimSun"/>
        </w:rPr>
        <w:t xml:space="preserve"> RAN A-IoT device NGAP ID and the A-IoT NAS PDU </w:t>
      </w:r>
      <w:r w:rsidRPr="00F92F6B">
        <w:rPr>
          <w:rFonts w:eastAsia="SimSun" w:hint="eastAsia"/>
        </w:rPr>
        <w:t xml:space="preserve">corresponding to </w:t>
      </w:r>
      <w:r w:rsidRPr="00F92F6B">
        <w:rPr>
          <w:rFonts w:eastAsia="SimSun"/>
        </w:rPr>
        <w:t xml:space="preserve">the </w:t>
      </w:r>
      <w:r w:rsidRPr="00F92F6B">
        <w:rPr>
          <w:rFonts w:eastAsia="SimSun" w:hint="eastAsia"/>
        </w:rPr>
        <w:t xml:space="preserve">targeted </w:t>
      </w:r>
      <w:r w:rsidRPr="00F92F6B">
        <w:rPr>
          <w:rFonts w:eastAsia="SimSun"/>
        </w:rPr>
        <w:t>A-IoT device and may include some command assistance information. This command assistance information may contain the estimate of expected D2R message size.</w:t>
      </w:r>
    </w:p>
    <w:p w14:paraId="26DEB3B8" w14:textId="04770F21" w:rsidR="000D1673" w:rsidRPr="00F92F6B" w:rsidRDefault="000D1673" w:rsidP="000D1673">
      <w:pPr>
        <w:pStyle w:val="B1"/>
        <w:rPr>
          <w:rFonts w:eastAsia="SimSun"/>
        </w:rPr>
      </w:pPr>
      <w:r w:rsidRPr="00F92F6B">
        <w:rPr>
          <w:rFonts w:eastAsia="SimSun"/>
        </w:rPr>
        <w:t>3.</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allocates and co-ordinates the usage of A-IoT radio resources and performs the command procedure over the A-IoT radio interface</w:t>
      </w:r>
      <w:r w:rsidRPr="00F92F6B">
        <w:rPr>
          <w:rFonts w:eastAsia="SimSun" w:hint="eastAsia"/>
        </w:rPr>
        <w:t xml:space="preserve">, i.e., </w:t>
      </w:r>
      <w:r w:rsidRPr="00F92F6B">
        <w:rPr>
          <w:rFonts w:eastAsia="SimSun"/>
        </w:rPr>
        <w:t xml:space="preserve">R2D and D2R data transmission, as specified in section </w:t>
      </w:r>
      <w:r w:rsidR="00671986" w:rsidRPr="00F92F6B">
        <w:rPr>
          <w:rFonts w:eastAsia="SimSun"/>
        </w:rPr>
        <w:t>16.23</w:t>
      </w:r>
      <w:r w:rsidRPr="00F92F6B">
        <w:rPr>
          <w:rFonts w:eastAsia="SimSun"/>
        </w:rPr>
        <w:t>.5.</w:t>
      </w:r>
    </w:p>
    <w:p w14:paraId="48A16273" w14:textId="77777777" w:rsidR="000D1673" w:rsidRPr="00F92F6B" w:rsidRDefault="000D1673" w:rsidP="000D1673">
      <w:pPr>
        <w:pStyle w:val="B1"/>
        <w:rPr>
          <w:rFonts w:eastAsia="SimSun"/>
        </w:rPr>
      </w:pPr>
      <w:r w:rsidRPr="00F92F6B">
        <w:rPr>
          <w:rFonts w:eastAsia="SimSun"/>
        </w:rPr>
        <w:t>4.</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replies to the Command Request with the Command Response message</w:t>
      </w:r>
      <w:r w:rsidRPr="00F92F6B">
        <w:rPr>
          <w:rFonts w:eastAsia="SimSun" w:hint="eastAsia"/>
        </w:rPr>
        <w:t xml:space="preserve"> </w:t>
      </w:r>
      <w:r w:rsidRPr="00F92F6B">
        <w:rPr>
          <w:rFonts w:eastAsia="SimSun"/>
        </w:rPr>
        <w:t>including the AIOTF Identifier the Correlation ID and the RAN A-IoT device NGAP ID received in the Command Request</w:t>
      </w:r>
      <w:r w:rsidRPr="00F92F6B">
        <w:rPr>
          <w:rFonts w:eastAsia="SimSun" w:hint="eastAsia"/>
        </w:rPr>
        <w:t>, and the A-IoT NAS PDU received from the device</w:t>
      </w:r>
      <w:r w:rsidRPr="00F92F6B">
        <w:rPr>
          <w:rFonts w:eastAsia="SimSun"/>
        </w:rPr>
        <w:t>.</w:t>
      </w:r>
    </w:p>
    <w:p w14:paraId="724AAFFD" w14:textId="433DAFFE" w:rsidR="000D1673" w:rsidRPr="00F92F6B" w:rsidRDefault="000D1673" w:rsidP="000D1673">
      <w:pPr>
        <w:pStyle w:val="NO"/>
      </w:pPr>
      <w:r w:rsidRPr="00F92F6B">
        <w:t>NOTE 2:</w:t>
      </w:r>
      <w:r w:rsidRPr="00F92F6B">
        <w:tab/>
        <w:t xml:space="preserve">If the </w:t>
      </w:r>
      <w:proofErr w:type="spellStart"/>
      <w:r w:rsidRPr="00F92F6B">
        <w:t>gNB</w:t>
      </w:r>
      <w:proofErr w:type="spellEnd"/>
      <w:r w:rsidRPr="00F92F6B">
        <w:t xml:space="preserve"> is not able to perform the Command procedure, it rejects the request and sends a Command Failure message to the A-IoT CN node.</w:t>
      </w:r>
    </w:p>
    <w:p w14:paraId="364E716D" w14:textId="6EACE630" w:rsidR="000D1673" w:rsidRPr="00F92F6B" w:rsidRDefault="000D1673" w:rsidP="000D1673">
      <w:pPr>
        <w:pStyle w:val="B1"/>
        <w:rPr>
          <w:rFonts w:eastAsia="DengXian"/>
        </w:rPr>
      </w:pPr>
      <w:r w:rsidRPr="00F92F6B">
        <w:rPr>
          <w:rFonts w:eastAsia="DengXian"/>
        </w:rPr>
        <w:t>5.</w:t>
      </w:r>
      <w:r w:rsidRPr="00F92F6B">
        <w:rPr>
          <w:rFonts w:eastAsia="DengXian"/>
        </w:rPr>
        <w:tab/>
        <w:t xml:space="preserve">Upon completion of all the </w:t>
      </w:r>
      <w:r w:rsidRPr="00F92F6B">
        <w:rPr>
          <w:rFonts w:eastAsia="DengXian" w:hint="eastAsia"/>
        </w:rPr>
        <w:t xml:space="preserve">command </w:t>
      </w:r>
      <w:r w:rsidRPr="00F92F6B">
        <w:rPr>
          <w:rFonts w:eastAsia="DengXian"/>
        </w:rPr>
        <w:t xml:space="preserve">transmission for all related devices within the session, the A-IOT CN triggers the A-IoT CN node initiated A-IoT Session Release procedure </w:t>
      </w:r>
      <w:r w:rsidRPr="00F92F6B">
        <w:rPr>
          <w:rFonts w:eastAsia="DengXian" w:hint="eastAsia"/>
        </w:rPr>
        <w:t>as</w:t>
      </w:r>
      <w:r w:rsidRPr="00F92F6B">
        <w:rPr>
          <w:rFonts w:eastAsia="DengXian"/>
        </w:rPr>
        <w:t xml:space="preserve"> defined in clause </w:t>
      </w:r>
      <w:r w:rsidR="00671986" w:rsidRPr="00F92F6B">
        <w:rPr>
          <w:rFonts w:eastAsia="DengXian"/>
        </w:rPr>
        <w:t>16.23</w:t>
      </w:r>
      <w:r w:rsidRPr="00F92F6B">
        <w:rPr>
          <w:rFonts w:eastAsia="DengXian"/>
        </w:rPr>
        <w:t>.</w:t>
      </w:r>
      <w:r w:rsidRPr="00F92F6B">
        <w:rPr>
          <w:rFonts w:eastAsia="DengXian" w:hint="eastAsia"/>
        </w:rPr>
        <w:t>8</w:t>
      </w:r>
      <w:r w:rsidRPr="00F92F6B">
        <w:rPr>
          <w:rFonts w:eastAsia="DengXian"/>
        </w:rPr>
        <w:t>.</w:t>
      </w:r>
    </w:p>
    <w:p w14:paraId="7A622774" w14:textId="671A688E" w:rsidR="000D1673" w:rsidRPr="00F92F6B" w:rsidRDefault="00671986" w:rsidP="000D1673">
      <w:pPr>
        <w:pStyle w:val="Heading3"/>
        <w:rPr>
          <w:rFonts w:eastAsiaTheme="minorEastAsia"/>
        </w:rPr>
      </w:pPr>
      <w:bookmarkStart w:id="2343" w:name="_Toc219281227"/>
      <w:r w:rsidRPr="00F92F6B">
        <w:rPr>
          <w:rFonts w:hint="eastAsia"/>
        </w:rPr>
        <w:t>16.23</w:t>
      </w:r>
      <w:r w:rsidR="000D1673" w:rsidRPr="00F92F6B">
        <w:t>.</w:t>
      </w:r>
      <w:r w:rsidR="000D1673" w:rsidRPr="00F92F6B">
        <w:rPr>
          <w:rFonts w:eastAsiaTheme="minorEastAsia" w:hint="eastAsia"/>
        </w:rPr>
        <w:t>8</w:t>
      </w:r>
      <w:r w:rsidR="000D1673" w:rsidRPr="00F92F6B">
        <w:tab/>
      </w:r>
      <w:r w:rsidR="000D1673" w:rsidRPr="00F92F6B">
        <w:rPr>
          <w:rFonts w:hint="eastAsia"/>
        </w:rPr>
        <w:t>A-IoT CN node initiated A-IoT Session Release procedure</w:t>
      </w:r>
      <w:bookmarkEnd w:id="2343"/>
    </w:p>
    <w:p w14:paraId="22908A93" w14:textId="3B5BAB0C" w:rsidR="000D1673" w:rsidRPr="00F92F6B" w:rsidRDefault="000D1673" w:rsidP="000D1673">
      <w:pPr>
        <w:rPr>
          <w:rFonts w:eastAsia="SimSun"/>
        </w:rPr>
      </w:pPr>
      <w:r w:rsidRPr="00F92F6B">
        <w:rPr>
          <w:rFonts w:eastAsia="DengXian"/>
          <w:lang w:eastAsia="en-US"/>
        </w:rPr>
        <w:t xml:space="preserve">Figure </w:t>
      </w:r>
      <w:r w:rsidR="00671986" w:rsidRPr="00F92F6B">
        <w:rPr>
          <w:rFonts w:eastAsia="DengXian"/>
          <w:lang w:eastAsia="en-US"/>
        </w:rPr>
        <w:t>16.23</w:t>
      </w:r>
      <w:r w:rsidRPr="00F92F6B">
        <w:rPr>
          <w:rFonts w:eastAsia="DengXian"/>
          <w:lang w:eastAsia="en-US"/>
        </w:rPr>
        <w:t>.</w:t>
      </w:r>
      <w:r w:rsidRPr="00F92F6B">
        <w:rPr>
          <w:rFonts w:eastAsia="DengXian" w:hint="eastAsia"/>
        </w:rPr>
        <w:t>8</w:t>
      </w:r>
      <w:r w:rsidRPr="00F92F6B">
        <w:rPr>
          <w:rFonts w:eastAsia="DengXian"/>
          <w:lang w:eastAsia="en-US"/>
        </w:rPr>
        <w:t xml:space="preserve">-1 depicts the A-IoT CN node initiated A-IoT Session Release procedure, which enables the A-IoT CN node to </w:t>
      </w:r>
      <w:r w:rsidRPr="00F92F6B">
        <w:rPr>
          <w:rFonts w:eastAsia="DengXian" w:hint="eastAsia"/>
        </w:rPr>
        <w:t xml:space="preserve">initiate </w:t>
      </w:r>
      <w:r w:rsidRPr="00F92F6B">
        <w:rPr>
          <w:rFonts w:eastAsia="DengXian"/>
          <w:lang w:eastAsia="en-US"/>
        </w:rPr>
        <w:t xml:space="preserve">the release of the A-IoT </w:t>
      </w:r>
      <w:r w:rsidRPr="00F92F6B">
        <w:rPr>
          <w:rFonts w:eastAsia="DengXian" w:hint="eastAsia"/>
        </w:rPr>
        <w:t>session</w:t>
      </w:r>
      <w:r w:rsidRPr="00F92F6B">
        <w:rPr>
          <w:rFonts w:eastAsia="DengXian"/>
        </w:rPr>
        <w:t xml:space="preserve"> context and</w:t>
      </w:r>
      <w:r w:rsidRPr="00F92F6B">
        <w:rPr>
          <w:rFonts w:eastAsia="DengXian"/>
          <w:lang w:eastAsia="en-US"/>
        </w:rPr>
        <w:t xml:space="preserve"> </w:t>
      </w:r>
      <w:r w:rsidRPr="00F92F6B">
        <w:rPr>
          <w:rFonts w:eastAsia="DengXian" w:hint="eastAsia"/>
        </w:rPr>
        <w:t>resources</w:t>
      </w:r>
      <w:r w:rsidRPr="00F92F6B">
        <w:rPr>
          <w:rFonts w:eastAsia="DengXian"/>
          <w:lang w:eastAsia="en-US"/>
        </w:rPr>
        <w:t xml:space="preserve"> related to a previously established A-IoT Session at the </w:t>
      </w:r>
      <w:proofErr w:type="spellStart"/>
      <w:r w:rsidRPr="00F92F6B">
        <w:rPr>
          <w:rFonts w:eastAsia="DengXian"/>
          <w:lang w:eastAsia="en-US"/>
        </w:rPr>
        <w:t>gNB</w:t>
      </w:r>
      <w:proofErr w:type="spellEnd"/>
      <w:r w:rsidRPr="00F92F6B">
        <w:rPr>
          <w:rFonts w:eastAsia="DengXian"/>
          <w:lang w:eastAsia="en-US"/>
        </w:rPr>
        <w:t>.</w:t>
      </w:r>
    </w:p>
    <w:p w14:paraId="1E20DF94" w14:textId="77777777" w:rsidR="000D1673" w:rsidRPr="00F92F6B" w:rsidRDefault="000D1673" w:rsidP="000D1673">
      <w:pPr>
        <w:pStyle w:val="TH"/>
        <w:rPr>
          <w:rFonts w:eastAsia="SimSun"/>
        </w:rPr>
      </w:pPr>
      <w:r w:rsidRPr="00F92F6B">
        <w:rPr>
          <w:rFonts w:eastAsia="SimSun"/>
        </w:rPr>
        <w:object w:dxaOrig="4530" w:dyaOrig="2350" w14:anchorId="1CF019BD">
          <v:shape id="_x0000_i1152" type="#_x0000_t75" style="width:226.5pt;height:117.75pt" o:ole="">
            <v:imagedata r:id="rId265" o:title="" cropbottom="9937f"/>
          </v:shape>
          <o:OLEObject Type="Embed" ProgID="Visio.Drawing.15" ShapeID="_x0000_i1152" DrawAspect="Content" ObjectID="_1829898739" r:id="rId266"/>
        </w:object>
      </w:r>
    </w:p>
    <w:p w14:paraId="6E2DF0C0" w14:textId="08AE811A" w:rsidR="000D1673" w:rsidRPr="00F92F6B" w:rsidRDefault="000D1673" w:rsidP="000D1673">
      <w:pPr>
        <w:pStyle w:val="TF"/>
        <w:rPr>
          <w:rFonts w:eastAsia="SimSun"/>
        </w:rPr>
      </w:pPr>
      <w:r w:rsidRPr="00F92F6B">
        <w:rPr>
          <w:rFonts w:eastAsia="SimSun"/>
        </w:rPr>
        <w:t xml:space="preserve">Figure </w:t>
      </w:r>
      <w:r w:rsidR="00671986" w:rsidRPr="00F92F6B">
        <w:rPr>
          <w:rFonts w:eastAsia="SimSun"/>
        </w:rPr>
        <w:t>16.23</w:t>
      </w:r>
      <w:r w:rsidRPr="00F92F6B">
        <w:rPr>
          <w:rFonts w:eastAsia="SimSun"/>
        </w:rPr>
        <w:t>.</w:t>
      </w:r>
      <w:r w:rsidRPr="00F92F6B">
        <w:rPr>
          <w:rFonts w:eastAsia="SimSun" w:hint="eastAsia"/>
        </w:rPr>
        <w:t>8</w:t>
      </w:r>
      <w:r w:rsidRPr="00F92F6B">
        <w:rPr>
          <w:rFonts w:eastAsia="SimSun"/>
        </w:rPr>
        <w:t>-1: A-IoT CN node initiated A-IoT Session Release procedure</w:t>
      </w:r>
    </w:p>
    <w:p w14:paraId="7379FA98" w14:textId="77777777" w:rsidR="000D1673" w:rsidRPr="00F92F6B" w:rsidRDefault="000D1673" w:rsidP="000D1673">
      <w:pPr>
        <w:pStyle w:val="B1"/>
        <w:rPr>
          <w:rFonts w:eastAsia="SimSun"/>
        </w:rPr>
      </w:pPr>
      <w:r w:rsidRPr="00F92F6B">
        <w:rPr>
          <w:rFonts w:eastAsia="SimSun"/>
        </w:rPr>
        <w:t>1.</w:t>
      </w:r>
      <w:r w:rsidRPr="00F92F6B">
        <w:rPr>
          <w:rFonts w:eastAsia="SimSun"/>
        </w:rPr>
        <w:tab/>
        <w:t xml:space="preserve">The A-IoT CN node initiates the A-IoT Session Release procedure over NG-C by sending the A-IoT Session Release Command message to the </w:t>
      </w:r>
      <w:proofErr w:type="spellStart"/>
      <w:r w:rsidRPr="00F92F6B">
        <w:rPr>
          <w:rFonts w:eastAsia="SimSun"/>
        </w:rPr>
        <w:t>gNB</w:t>
      </w:r>
      <w:proofErr w:type="spellEnd"/>
      <w:r w:rsidRPr="00F92F6B">
        <w:rPr>
          <w:rFonts w:eastAsia="SimSun"/>
        </w:rPr>
        <w:t>.</w:t>
      </w:r>
      <w:r w:rsidRPr="00F92F6B">
        <w:rPr>
          <w:rFonts w:eastAsia="SimSun" w:hint="eastAsia"/>
        </w:rPr>
        <w:t xml:space="preserve"> </w:t>
      </w:r>
      <w:r w:rsidRPr="00F92F6B">
        <w:rPr>
          <w:rFonts w:eastAsia="SimSun"/>
        </w:rPr>
        <w:t>The A-IoT Session Release Command message includes the Correlation ID and the AIOTF Identifier to identify the session to be released.</w:t>
      </w:r>
    </w:p>
    <w:p w14:paraId="298F9B5F" w14:textId="77777777" w:rsidR="000D1673" w:rsidRPr="00F92F6B" w:rsidRDefault="000D1673" w:rsidP="000D1673">
      <w:pPr>
        <w:pStyle w:val="B1"/>
        <w:rPr>
          <w:rFonts w:eastAsia="SimSun"/>
        </w:rPr>
      </w:pPr>
      <w:r w:rsidRPr="00F92F6B">
        <w:rPr>
          <w:rFonts w:eastAsia="SimSun"/>
        </w:rPr>
        <w:t>2.</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releases the </w:t>
      </w:r>
      <w:r w:rsidRPr="00F92F6B">
        <w:rPr>
          <w:rFonts w:eastAsia="SimSun" w:hint="eastAsia"/>
        </w:rPr>
        <w:t xml:space="preserve">A-IoT </w:t>
      </w:r>
      <w:r w:rsidRPr="00F92F6B">
        <w:rPr>
          <w:rFonts w:eastAsia="SimSun"/>
        </w:rPr>
        <w:t>session context, the associated NG resources and the A-IoT radio resources.</w:t>
      </w:r>
    </w:p>
    <w:p w14:paraId="0548529F" w14:textId="77777777" w:rsidR="000D1673" w:rsidRPr="00F92F6B" w:rsidRDefault="000D1673" w:rsidP="000D1673">
      <w:pPr>
        <w:pStyle w:val="B1"/>
        <w:rPr>
          <w:rFonts w:eastAsia="SimSun"/>
        </w:rPr>
      </w:pPr>
      <w:r w:rsidRPr="00F92F6B">
        <w:rPr>
          <w:rFonts w:eastAsia="SimSun"/>
        </w:rPr>
        <w:t>3.</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confirms the release to the A-IoT CN node by replying with the A-IoT Session Release Complete message.</w:t>
      </w:r>
      <w:r w:rsidRPr="00F92F6B">
        <w:rPr>
          <w:rFonts w:eastAsia="SimSun" w:hint="eastAsia"/>
        </w:rPr>
        <w:t xml:space="preserve"> </w:t>
      </w:r>
      <w:r w:rsidRPr="00F92F6B">
        <w:rPr>
          <w:rFonts w:eastAsia="SimSun"/>
        </w:rPr>
        <w:t>The A-IoT Session Release Complete message includes the AIOTF Identifier and the Correlation ID received in the A-IoT Session Release Command message.</w:t>
      </w:r>
    </w:p>
    <w:p w14:paraId="42965FB3" w14:textId="67781643" w:rsidR="000D1673" w:rsidRPr="00F92F6B" w:rsidRDefault="00671986" w:rsidP="000D1673">
      <w:pPr>
        <w:pStyle w:val="Heading3"/>
      </w:pPr>
      <w:bookmarkStart w:id="2344" w:name="_Toc219281228"/>
      <w:r w:rsidRPr="00F92F6B">
        <w:rPr>
          <w:rFonts w:hint="eastAsia"/>
        </w:rPr>
        <w:t>16.23</w:t>
      </w:r>
      <w:r w:rsidR="000D1673" w:rsidRPr="00F92F6B">
        <w:t>.</w:t>
      </w:r>
      <w:r w:rsidR="000D1673" w:rsidRPr="00F92F6B">
        <w:rPr>
          <w:rFonts w:eastAsiaTheme="minorEastAsia" w:hint="eastAsia"/>
        </w:rPr>
        <w:t>9</w:t>
      </w:r>
      <w:r w:rsidR="000D1673" w:rsidRPr="00F92F6B">
        <w:tab/>
      </w:r>
      <w:proofErr w:type="spellStart"/>
      <w:r w:rsidR="000D1673" w:rsidRPr="00F92F6B">
        <w:rPr>
          <w:rFonts w:eastAsiaTheme="minorEastAsia" w:hint="eastAsia"/>
        </w:rPr>
        <w:t>gNB</w:t>
      </w:r>
      <w:proofErr w:type="spellEnd"/>
      <w:r w:rsidR="000D1673" w:rsidRPr="00F92F6B">
        <w:rPr>
          <w:rFonts w:hint="eastAsia"/>
        </w:rPr>
        <w:t xml:space="preserve"> initiated A-IoT Session Release procedure</w:t>
      </w:r>
      <w:bookmarkEnd w:id="2344"/>
    </w:p>
    <w:p w14:paraId="1DE229E0" w14:textId="42E28872" w:rsidR="000D1673" w:rsidRPr="00F92F6B" w:rsidRDefault="000D1673" w:rsidP="000D1673">
      <w:pPr>
        <w:rPr>
          <w:rFonts w:eastAsia="SimSun"/>
          <w:lang w:eastAsia="en-US"/>
        </w:rPr>
      </w:pPr>
      <w:r w:rsidRPr="00F92F6B">
        <w:rPr>
          <w:rFonts w:eastAsia="DengXian"/>
          <w:lang w:eastAsia="en-US"/>
        </w:rPr>
        <w:t xml:space="preserve">Figure </w:t>
      </w:r>
      <w:r w:rsidR="00671986" w:rsidRPr="00F92F6B">
        <w:rPr>
          <w:rFonts w:eastAsia="DengXian"/>
          <w:lang w:eastAsia="en-US"/>
        </w:rPr>
        <w:t>16.23</w:t>
      </w:r>
      <w:r w:rsidRPr="00F92F6B">
        <w:rPr>
          <w:rFonts w:eastAsia="DengXian"/>
          <w:lang w:eastAsia="en-US"/>
        </w:rPr>
        <w:t>.</w:t>
      </w:r>
      <w:r w:rsidRPr="00F92F6B">
        <w:rPr>
          <w:rFonts w:eastAsia="DengXian" w:hint="eastAsia"/>
        </w:rPr>
        <w:t>9</w:t>
      </w:r>
      <w:r w:rsidRPr="00F92F6B">
        <w:rPr>
          <w:rFonts w:eastAsia="DengXian"/>
          <w:lang w:eastAsia="en-US"/>
        </w:rPr>
        <w:t xml:space="preserve">-1 depicts the </w:t>
      </w:r>
      <w:proofErr w:type="spellStart"/>
      <w:r w:rsidRPr="00F92F6B">
        <w:rPr>
          <w:rFonts w:eastAsia="DengXian"/>
          <w:lang w:eastAsia="en-US"/>
        </w:rPr>
        <w:t>gNB</w:t>
      </w:r>
      <w:proofErr w:type="spellEnd"/>
      <w:r w:rsidRPr="00F92F6B">
        <w:rPr>
          <w:rFonts w:eastAsia="DengXian"/>
          <w:lang w:eastAsia="en-US"/>
        </w:rPr>
        <w:t xml:space="preserve"> initiated A-IoT Session Release Request procedure, which enables the </w:t>
      </w:r>
      <w:proofErr w:type="spellStart"/>
      <w:r w:rsidRPr="00F92F6B">
        <w:rPr>
          <w:rFonts w:eastAsia="DengXian"/>
          <w:lang w:eastAsia="en-US"/>
        </w:rPr>
        <w:t>gNB</w:t>
      </w:r>
      <w:proofErr w:type="spellEnd"/>
      <w:r w:rsidRPr="00F92F6B">
        <w:rPr>
          <w:rFonts w:eastAsia="DengXian"/>
          <w:lang w:eastAsia="en-US"/>
        </w:rPr>
        <w:t xml:space="preserve"> to request the A-IoT CN node to release the A-IoT </w:t>
      </w:r>
      <w:r w:rsidRPr="00F92F6B">
        <w:rPr>
          <w:rFonts w:eastAsia="DengXian" w:hint="eastAsia"/>
        </w:rPr>
        <w:t>session</w:t>
      </w:r>
      <w:r w:rsidRPr="00F92F6B">
        <w:rPr>
          <w:rFonts w:eastAsia="DengXian"/>
          <w:lang w:eastAsia="en-US"/>
        </w:rPr>
        <w:t xml:space="preserve"> </w:t>
      </w:r>
      <w:r w:rsidRPr="00F92F6B">
        <w:rPr>
          <w:rFonts w:eastAsia="DengXian"/>
        </w:rPr>
        <w:t>context and</w:t>
      </w:r>
      <w:r w:rsidRPr="00F92F6B">
        <w:rPr>
          <w:rFonts w:eastAsia="DengXian" w:hint="eastAsia"/>
        </w:rPr>
        <w:t xml:space="preserve"> resources</w:t>
      </w:r>
      <w:r w:rsidRPr="00F92F6B">
        <w:rPr>
          <w:rFonts w:eastAsia="DengXian"/>
          <w:lang w:eastAsia="en-US"/>
        </w:rPr>
        <w:t xml:space="preserve"> related to a previously established A-IoT Session.</w:t>
      </w:r>
    </w:p>
    <w:p w14:paraId="086D33AC" w14:textId="77777777" w:rsidR="000D1673" w:rsidRPr="00F92F6B" w:rsidRDefault="000D1673" w:rsidP="000D1673">
      <w:pPr>
        <w:pStyle w:val="TH"/>
        <w:rPr>
          <w:rFonts w:eastAsia="SimSun"/>
        </w:rPr>
      </w:pPr>
      <w:r w:rsidRPr="00F92F6B">
        <w:rPr>
          <w:rFonts w:eastAsia="SimSun"/>
        </w:rPr>
        <w:object w:dxaOrig="4530" w:dyaOrig="2540" w14:anchorId="42181B49">
          <v:shape id="_x0000_i1153" type="#_x0000_t75" style="width:226.5pt;height:127.5pt" o:ole="">
            <v:imagedata r:id="rId267" o:title="" cropbottom="5442f"/>
          </v:shape>
          <o:OLEObject Type="Embed" ProgID="Visio.Drawing.15" ShapeID="_x0000_i1153" DrawAspect="Content" ObjectID="_1829898740" r:id="rId268"/>
        </w:object>
      </w:r>
    </w:p>
    <w:p w14:paraId="6063F0EC" w14:textId="787A6CC0" w:rsidR="000D1673" w:rsidRPr="00F92F6B" w:rsidRDefault="000D1673" w:rsidP="000D1673">
      <w:pPr>
        <w:pStyle w:val="TF"/>
        <w:rPr>
          <w:rFonts w:eastAsia="SimSun"/>
        </w:rPr>
      </w:pPr>
      <w:r w:rsidRPr="00F92F6B">
        <w:rPr>
          <w:rFonts w:eastAsia="SimSun"/>
        </w:rPr>
        <w:t xml:space="preserve">Figure </w:t>
      </w:r>
      <w:r w:rsidR="00671986" w:rsidRPr="00F92F6B">
        <w:rPr>
          <w:rFonts w:eastAsia="SimSun"/>
        </w:rPr>
        <w:t>16.23</w:t>
      </w:r>
      <w:r w:rsidRPr="00F92F6B">
        <w:rPr>
          <w:rFonts w:eastAsia="SimSun"/>
        </w:rPr>
        <w:t>.</w:t>
      </w:r>
      <w:r w:rsidRPr="00F92F6B">
        <w:rPr>
          <w:rFonts w:eastAsia="SimSun" w:hint="eastAsia"/>
        </w:rPr>
        <w:t>9</w:t>
      </w:r>
      <w:r w:rsidRPr="00F92F6B">
        <w:rPr>
          <w:rFonts w:eastAsia="SimSun"/>
        </w:rPr>
        <w:t xml:space="preserve">-1: </w:t>
      </w:r>
      <w:proofErr w:type="spellStart"/>
      <w:r w:rsidRPr="00F92F6B">
        <w:rPr>
          <w:rFonts w:eastAsia="SimSun"/>
        </w:rPr>
        <w:t>gNB</w:t>
      </w:r>
      <w:proofErr w:type="spellEnd"/>
      <w:r w:rsidRPr="00F92F6B">
        <w:rPr>
          <w:rFonts w:eastAsia="SimSun"/>
        </w:rPr>
        <w:t xml:space="preserve"> initiated A-IoT Session Release procedure</w:t>
      </w:r>
    </w:p>
    <w:p w14:paraId="751E8AB6" w14:textId="77777777" w:rsidR="000D1673" w:rsidRPr="00F92F6B" w:rsidRDefault="000D1673" w:rsidP="000D1673">
      <w:pPr>
        <w:pStyle w:val="B1"/>
        <w:rPr>
          <w:rFonts w:eastAsia="SimSun"/>
        </w:rPr>
      </w:pPr>
      <w:r w:rsidRPr="00F92F6B">
        <w:rPr>
          <w:rFonts w:eastAsia="SimSun"/>
        </w:rPr>
        <w:t>1.</w:t>
      </w:r>
      <w:r w:rsidRPr="00F92F6B">
        <w:rPr>
          <w:rFonts w:eastAsia="SimSun"/>
        </w:rPr>
        <w:tab/>
        <w:t xml:space="preserve">The </w:t>
      </w:r>
      <w:proofErr w:type="spellStart"/>
      <w:r w:rsidRPr="00F92F6B">
        <w:rPr>
          <w:rFonts w:eastAsia="SimSun"/>
        </w:rPr>
        <w:t>gNB</w:t>
      </w:r>
      <w:proofErr w:type="spellEnd"/>
      <w:r w:rsidRPr="00F92F6B">
        <w:rPr>
          <w:rFonts w:eastAsia="SimSun"/>
        </w:rPr>
        <w:t xml:space="preserve"> initiates the A-IoT Session Release Request procedure over NG-C by sending the A-IoT Session Release Request message to the A-IoT CN node in order to request the release of an A-IoT session.</w:t>
      </w:r>
      <w:r w:rsidRPr="00F92F6B">
        <w:rPr>
          <w:rFonts w:eastAsia="SimSun" w:hint="eastAsia"/>
        </w:rPr>
        <w:t xml:space="preserve"> </w:t>
      </w:r>
      <w:r w:rsidRPr="00F92F6B">
        <w:rPr>
          <w:rFonts w:eastAsia="SimSun"/>
        </w:rPr>
        <w:t>The A-IoT Session Release Request message includes the Correlation ID and the AIOTF Identifier to identify the session requested to be released.</w:t>
      </w:r>
    </w:p>
    <w:p w14:paraId="2FBC676C" w14:textId="5465913C" w:rsidR="000D1673" w:rsidRPr="00F92F6B" w:rsidRDefault="000D1673" w:rsidP="000D1673">
      <w:pPr>
        <w:pStyle w:val="B1"/>
        <w:rPr>
          <w:rFonts w:eastAsia="SimSun"/>
        </w:rPr>
      </w:pPr>
      <w:r w:rsidRPr="00F92F6B">
        <w:rPr>
          <w:rFonts w:eastAsia="SimSun"/>
        </w:rPr>
        <w:t>2.</w:t>
      </w:r>
      <w:r w:rsidRPr="00F92F6B">
        <w:rPr>
          <w:rFonts w:eastAsia="SimSun"/>
        </w:rPr>
        <w:tab/>
        <w:t>The A-IoT CN node accepts the request and triggers the</w:t>
      </w:r>
      <w:r w:rsidRPr="00F92F6B">
        <w:rPr>
          <w:rFonts w:eastAsia="SimSun" w:hint="eastAsia"/>
        </w:rPr>
        <w:t xml:space="preserve"> A-IoT</w:t>
      </w:r>
      <w:r w:rsidRPr="00F92F6B">
        <w:rPr>
          <w:rFonts w:eastAsia="SimSun"/>
        </w:rPr>
        <w:t xml:space="preserve"> CN </w:t>
      </w:r>
      <w:r w:rsidRPr="00F92F6B">
        <w:rPr>
          <w:rFonts w:eastAsia="SimSun" w:hint="eastAsia"/>
        </w:rPr>
        <w:t xml:space="preserve">node </w:t>
      </w:r>
      <w:r w:rsidRPr="00F92F6B">
        <w:rPr>
          <w:rFonts w:eastAsia="SimSun"/>
        </w:rPr>
        <w:t>initiated A-IoT Session Release procedure.</w:t>
      </w:r>
    </w:p>
    <w:p w14:paraId="69D86516" w14:textId="54CCA114" w:rsidR="000D1673" w:rsidRPr="00F92F6B" w:rsidRDefault="000D1673" w:rsidP="000D1673">
      <w:pPr>
        <w:pStyle w:val="B1"/>
        <w:rPr>
          <w:rFonts w:eastAsia="SimSun"/>
        </w:rPr>
      </w:pPr>
      <w:r w:rsidRPr="00F92F6B">
        <w:rPr>
          <w:rFonts w:eastAsia="SimSun"/>
        </w:rPr>
        <w:t>3.</w:t>
      </w:r>
      <w:r w:rsidRPr="00F92F6B">
        <w:rPr>
          <w:rFonts w:eastAsia="SimSun"/>
        </w:rPr>
        <w:tab/>
        <w:t xml:space="preserve">The A-IoT CN </w:t>
      </w:r>
      <w:r w:rsidRPr="00F92F6B">
        <w:rPr>
          <w:rFonts w:eastAsia="SimSun" w:hint="eastAsia"/>
        </w:rPr>
        <w:t xml:space="preserve">node </w:t>
      </w:r>
      <w:r w:rsidRPr="00F92F6B">
        <w:rPr>
          <w:rFonts w:eastAsia="SimSun"/>
        </w:rPr>
        <w:t xml:space="preserve">initiated A-IoT Session Release procedure is performed as described in section </w:t>
      </w:r>
      <w:r w:rsidR="00671986" w:rsidRPr="00F92F6B">
        <w:rPr>
          <w:rFonts w:eastAsia="SimSun"/>
        </w:rPr>
        <w:t>16.23</w:t>
      </w:r>
      <w:r w:rsidRPr="00F92F6B">
        <w:rPr>
          <w:rFonts w:eastAsia="SimSun"/>
        </w:rPr>
        <w:t>.</w:t>
      </w:r>
      <w:r w:rsidRPr="00F92F6B">
        <w:rPr>
          <w:rFonts w:eastAsia="SimSun" w:hint="eastAsia"/>
        </w:rPr>
        <w:t>8</w:t>
      </w:r>
      <w:r w:rsidRPr="00F92F6B">
        <w:rPr>
          <w:rFonts w:eastAsia="SimSun"/>
        </w:rPr>
        <w:t>.</w:t>
      </w:r>
    </w:p>
    <w:p w14:paraId="2DAAE871" w14:textId="6EF9C36D" w:rsidR="000D1673" w:rsidRPr="00F92F6B" w:rsidRDefault="00671986" w:rsidP="000D1673">
      <w:pPr>
        <w:pStyle w:val="Heading3"/>
      </w:pPr>
      <w:bookmarkStart w:id="2345" w:name="_Toc219281229"/>
      <w:bookmarkStart w:id="2346" w:name="_Toc184196493"/>
      <w:bookmarkStart w:id="2347" w:name="_Toc181740588"/>
      <w:r w:rsidRPr="00F92F6B">
        <w:t>16.23</w:t>
      </w:r>
      <w:r w:rsidR="000D1673" w:rsidRPr="00F92F6B">
        <w:t>.</w:t>
      </w:r>
      <w:r w:rsidR="000D1673" w:rsidRPr="00F92F6B">
        <w:rPr>
          <w:rFonts w:eastAsiaTheme="minorEastAsia" w:hint="eastAsia"/>
        </w:rPr>
        <w:t>10</w:t>
      </w:r>
      <w:r w:rsidR="000D1673" w:rsidRPr="00F92F6B">
        <w:tab/>
        <w:t>Locating A-IoT devices</w:t>
      </w:r>
      <w:bookmarkEnd w:id="2345"/>
    </w:p>
    <w:p w14:paraId="164958AD" w14:textId="6DA9E1D3" w:rsidR="000D1673" w:rsidRPr="00F92F6B" w:rsidRDefault="000D1673" w:rsidP="00DA6E71">
      <w:pPr>
        <w:rPr>
          <w:rFonts w:eastAsia="SimSun"/>
        </w:rPr>
      </w:pPr>
      <w:r w:rsidRPr="00F92F6B">
        <w:rPr>
          <w:rFonts w:eastAsia="Malgun Gothic"/>
        </w:rPr>
        <w:t xml:space="preserve">In this version of specification, the A-IoT device location is reported by the </w:t>
      </w:r>
      <w:proofErr w:type="spellStart"/>
      <w:r w:rsidRPr="00F92F6B">
        <w:rPr>
          <w:rFonts w:eastAsia="Malgun Gothic"/>
        </w:rPr>
        <w:t>gNB</w:t>
      </w:r>
      <w:proofErr w:type="spellEnd"/>
      <w:r w:rsidRPr="00F92F6B">
        <w:rPr>
          <w:rFonts w:eastAsia="Malgun Gothic"/>
        </w:rPr>
        <w:t xml:space="preserve"> at </w:t>
      </w:r>
      <w:r w:rsidRPr="00F92F6B">
        <w:rPr>
          <w:rFonts w:eastAsia="SimSun"/>
          <w:lang w:eastAsia="ja-JP"/>
        </w:rPr>
        <w:t>Reader ID granularity to the AIOTF via Inventory Report procedure. The AIOTF may use the A-IoT device location information in performing A-IoT operations.</w:t>
      </w:r>
      <w:bookmarkEnd w:id="2346"/>
      <w:bookmarkEnd w:id="2347"/>
    </w:p>
    <w:p w14:paraId="1DCE913F" w14:textId="77777777" w:rsidR="007E3156" w:rsidRPr="00F92F6B" w:rsidRDefault="007E3156" w:rsidP="00A02186">
      <w:pPr>
        <w:pStyle w:val="Heading1"/>
      </w:pPr>
      <w:bookmarkStart w:id="2348" w:name="_Toc37232082"/>
      <w:bookmarkStart w:id="2349" w:name="_Toc46502168"/>
      <w:bookmarkStart w:id="2350" w:name="_Toc51971516"/>
      <w:bookmarkStart w:id="2351" w:name="_Toc52551499"/>
      <w:bookmarkStart w:id="2352" w:name="_Toc219281230"/>
      <w:r w:rsidRPr="00F92F6B">
        <w:t>17</w:t>
      </w:r>
      <w:r w:rsidRPr="00F92F6B">
        <w:tab/>
      </w:r>
      <w:bookmarkEnd w:id="1970"/>
      <w:r w:rsidRPr="00F92F6B">
        <w:t>Interference Management</w:t>
      </w:r>
      <w:bookmarkEnd w:id="1971"/>
      <w:bookmarkEnd w:id="2348"/>
      <w:bookmarkEnd w:id="2349"/>
      <w:bookmarkEnd w:id="2350"/>
      <w:bookmarkEnd w:id="2351"/>
      <w:bookmarkEnd w:id="2352"/>
    </w:p>
    <w:p w14:paraId="18A6EC57" w14:textId="77777777" w:rsidR="007E3156" w:rsidRPr="00F92F6B" w:rsidRDefault="007E3156" w:rsidP="007E3156">
      <w:pPr>
        <w:pStyle w:val="Heading2"/>
      </w:pPr>
      <w:bookmarkStart w:id="2353" w:name="_Toc5707234"/>
      <w:bookmarkStart w:id="2354" w:name="_Toc29376161"/>
      <w:bookmarkStart w:id="2355" w:name="_Toc37232083"/>
      <w:bookmarkStart w:id="2356" w:name="_Toc46502169"/>
      <w:bookmarkStart w:id="2357" w:name="_Toc51971517"/>
      <w:bookmarkStart w:id="2358" w:name="_Toc52551500"/>
      <w:bookmarkStart w:id="2359" w:name="_Toc219281231"/>
      <w:r w:rsidRPr="00F92F6B">
        <w:t>17.1</w:t>
      </w:r>
      <w:r w:rsidRPr="00F92F6B">
        <w:tab/>
      </w:r>
      <w:bookmarkEnd w:id="2353"/>
      <w:r w:rsidRPr="00F92F6B">
        <w:t>Remote Interference Management</w:t>
      </w:r>
      <w:bookmarkEnd w:id="2354"/>
      <w:bookmarkEnd w:id="2355"/>
      <w:bookmarkEnd w:id="2356"/>
      <w:bookmarkEnd w:id="2357"/>
      <w:bookmarkEnd w:id="2358"/>
      <w:bookmarkEnd w:id="2359"/>
    </w:p>
    <w:p w14:paraId="56C57FE6" w14:textId="646AADC9" w:rsidR="007E3156" w:rsidRPr="00F92F6B" w:rsidRDefault="007E3156" w:rsidP="007E3156">
      <w:r w:rsidRPr="00F92F6B">
        <w:t>The atmospheric ducting phenomenon, caused by lower densities at higher altitudes in the Earth</w:t>
      </w:r>
      <w:r w:rsidR="00240746" w:rsidRPr="00F92F6B">
        <w:t>'</w:t>
      </w:r>
      <w:r w:rsidRPr="00F92F6B">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F92F6B" w:rsidRDefault="007E3156" w:rsidP="007E3156">
      <w:r w:rsidRPr="00F92F6B">
        <w:t xml:space="preserve">A remote interference scenario may involve a number of victim and aggressor cells, where the </w:t>
      </w:r>
      <w:proofErr w:type="spellStart"/>
      <w:r w:rsidRPr="00F92F6B">
        <w:t>gNBs</w:t>
      </w:r>
      <w:proofErr w:type="spellEnd"/>
      <w:r w:rsidRPr="00F92F6B">
        <w:t xml:space="preserve"> execute Remote Interference Management (RIM) coordination on behalf of their respective cells. Aggressor and victim </w:t>
      </w:r>
      <w:proofErr w:type="spellStart"/>
      <w:r w:rsidRPr="00F92F6B">
        <w:t>gNBs</w:t>
      </w:r>
      <w:proofErr w:type="spellEnd"/>
      <w:r w:rsidRPr="00F92F6B">
        <w:t xml:space="preserve"> </w:t>
      </w:r>
      <w:r w:rsidRPr="00F92F6B">
        <w:rPr>
          <w:rFonts w:eastAsia="SimSun"/>
        </w:rPr>
        <w:t>can be</w:t>
      </w:r>
      <w:r w:rsidRPr="00F92F6B">
        <w:t xml:space="preserve"> grouped into semi-static sets, where each cell is as</w:t>
      </w:r>
      <w:r w:rsidR="009121AC" w:rsidRPr="00F92F6B">
        <w:t>s</w:t>
      </w:r>
      <w:r w:rsidRPr="00F92F6B">
        <w:t>igned a set ID</w:t>
      </w:r>
      <w:r w:rsidRPr="00F92F6B">
        <w:rPr>
          <w:rFonts w:eastAsia="SimSun"/>
        </w:rPr>
        <w:t xml:space="preserve">, and </w:t>
      </w:r>
      <w:r w:rsidRPr="00F92F6B">
        <w:t>is configured with a RIM Reference Signal (RIM-RS) and the radio resources</w:t>
      </w:r>
      <w:r w:rsidRPr="00F92F6B">
        <w:rPr>
          <w:rFonts w:eastAsia="SimSun"/>
        </w:rPr>
        <w:t xml:space="preserve"> associated with the set ID</w:t>
      </w:r>
      <w:r w:rsidRPr="00F92F6B">
        <w:t xml:space="preserve">. Each aggressor </w:t>
      </w:r>
      <w:proofErr w:type="spellStart"/>
      <w:r w:rsidRPr="00F92F6B">
        <w:t>gNB</w:t>
      </w:r>
      <w:proofErr w:type="spellEnd"/>
      <w:r w:rsidRPr="00F92F6B">
        <w:t xml:space="preserve"> can be configured with multiple set IDs and each victim </w:t>
      </w:r>
      <w:proofErr w:type="spellStart"/>
      <w:r w:rsidRPr="00F92F6B">
        <w:t>gNB</w:t>
      </w:r>
      <w:proofErr w:type="spellEnd"/>
      <w:r w:rsidRPr="00F92F6B">
        <w:t xml:space="preserve"> can be configured with multiple set IDs, whereas each cell can have at most one victim set ID and one aggressor set ID. Consequently, each </w:t>
      </w:r>
      <w:proofErr w:type="spellStart"/>
      <w:r w:rsidRPr="00F92F6B">
        <w:t>gNB</w:t>
      </w:r>
      <w:proofErr w:type="spellEnd"/>
      <w:r w:rsidRPr="00F92F6B">
        <w:t xml:space="preserve"> can be an aggressor and a victim at the same time.</w:t>
      </w:r>
    </w:p>
    <w:p w14:paraId="33F7C36A" w14:textId="77777777" w:rsidR="007E3156" w:rsidRPr="00F92F6B" w:rsidRDefault="007E3156" w:rsidP="007E3156">
      <w:r w:rsidRPr="00F92F6B">
        <w:t xml:space="preserve">To mitigate remote interference, the network enables RIM frameworks for coordination between victim and aggressor </w:t>
      </w:r>
      <w:proofErr w:type="spellStart"/>
      <w:r w:rsidRPr="00F92F6B">
        <w:t>gNBs</w:t>
      </w:r>
      <w:proofErr w:type="spellEnd"/>
      <w:r w:rsidRPr="00F92F6B">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F92F6B" w:rsidRDefault="007E3156" w:rsidP="007E3156">
      <w:pPr>
        <w:rPr>
          <w:rFonts w:eastAsia="SimSun"/>
        </w:rPr>
      </w:pPr>
      <w:r w:rsidRPr="00F92F6B">
        <w:t xml:space="preserve">In both frameworks, all </w:t>
      </w:r>
      <w:proofErr w:type="spellStart"/>
      <w:r w:rsidRPr="00F92F6B">
        <w:t>gNBs</w:t>
      </w:r>
      <w:proofErr w:type="spellEnd"/>
      <w:r w:rsidRPr="00F92F6B">
        <w:t xml:space="preserve"> in a victim set simultaneously transmit an identical RIM reference signal carrying the </w:t>
      </w:r>
      <w:r w:rsidRPr="00F92F6B">
        <w:rPr>
          <w:rFonts w:eastAsia="SimSun"/>
        </w:rPr>
        <w:t>victim</w:t>
      </w:r>
      <w:r w:rsidRPr="00F92F6B">
        <w:t xml:space="preserve"> set ID over the air.</w:t>
      </w:r>
    </w:p>
    <w:p w14:paraId="6B902A6B" w14:textId="77777777" w:rsidR="007E3156" w:rsidRPr="00F92F6B" w:rsidRDefault="007E3156" w:rsidP="007E3156">
      <w:pPr>
        <w:rPr>
          <w:rFonts w:eastAsia="SimSun"/>
        </w:rPr>
      </w:pPr>
      <w:r w:rsidRPr="00F92F6B">
        <w:t xml:space="preserve">In the wireless framework, upon reception of the RIM reference signal from the victim set, aggressor </w:t>
      </w:r>
      <w:proofErr w:type="spellStart"/>
      <w:r w:rsidRPr="00F92F6B">
        <w:t>gNBs</w:t>
      </w:r>
      <w:proofErr w:type="spellEnd"/>
      <w:r w:rsidRPr="00F92F6B">
        <w:t xml:space="preserve"> undertake RIM measures, and send back </w:t>
      </w:r>
      <w:r w:rsidRPr="00F92F6B">
        <w:rPr>
          <w:rFonts w:eastAsia="SimSun"/>
        </w:rPr>
        <w:t xml:space="preserve">a </w:t>
      </w:r>
      <w:r w:rsidRPr="00F92F6B">
        <w:t>RIM reference signal carrying the aggressor set ID. The RIM reference signal sen</w:t>
      </w:r>
      <w:r w:rsidR="00607F7C" w:rsidRPr="00F92F6B">
        <w:t>t</w:t>
      </w:r>
      <w:r w:rsidRPr="00F92F6B">
        <w:t xml:space="preserve"> by the aggressor is able to provide information whether the atmospheric ducting phenomenon exists. The victim </w:t>
      </w:r>
      <w:proofErr w:type="spellStart"/>
      <w:r w:rsidRPr="00F92F6B">
        <w:t>gNBs</w:t>
      </w:r>
      <w:proofErr w:type="spellEnd"/>
      <w:r w:rsidRPr="00F92F6B">
        <w:t xml:space="preserve"> realize the atmospheric ducting phenomenon have ceased upon not receiving any reference signal sent fr</w:t>
      </w:r>
      <w:r w:rsidR="00607F7C" w:rsidRPr="00F92F6B">
        <w:t>o</w:t>
      </w:r>
      <w:r w:rsidRPr="00F92F6B">
        <w:t>m aggressors.</w:t>
      </w:r>
    </w:p>
    <w:p w14:paraId="14B841EF" w14:textId="77777777" w:rsidR="007E3156" w:rsidRPr="00F92F6B" w:rsidRDefault="007E3156" w:rsidP="007E3156">
      <w:pPr>
        <w:rPr>
          <w:rFonts w:eastAsia="SimSun"/>
        </w:rPr>
      </w:pPr>
      <w:r w:rsidRPr="00F92F6B">
        <w:t xml:space="preserve">In the RIM backhaul framework, upon reception of the RIM reference signal from the victim set, aggressor </w:t>
      </w:r>
      <w:proofErr w:type="spellStart"/>
      <w:r w:rsidRPr="00F92F6B">
        <w:t>gNBs</w:t>
      </w:r>
      <w:proofErr w:type="spellEnd"/>
      <w:r w:rsidRPr="00F92F6B">
        <w:t xml:space="preserve"> undertake RIM measures, and establish backhaul coordination towards the victim </w:t>
      </w:r>
      <w:proofErr w:type="spellStart"/>
      <w:r w:rsidRPr="00F92F6B">
        <w:t>gNB</w:t>
      </w:r>
      <w:proofErr w:type="spellEnd"/>
      <w:r w:rsidRPr="00F92F6B">
        <w:t xml:space="preserve"> set. The backhaul messages are sent from individual aggressor </w:t>
      </w:r>
      <w:proofErr w:type="spellStart"/>
      <w:r w:rsidRPr="00F92F6B">
        <w:t>gNBs</w:t>
      </w:r>
      <w:proofErr w:type="spellEnd"/>
      <w:r w:rsidRPr="00F92F6B">
        <w:t xml:space="preserve"> to individual victim </w:t>
      </w:r>
      <w:proofErr w:type="spellStart"/>
      <w:r w:rsidRPr="00F92F6B">
        <w:t>gNB</w:t>
      </w:r>
      <w:proofErr w:type="spellEnd"/>
      <w:r w:rsidRPr="00F92F6B">
        <w:t xml:space="preserve">, where the signalling is transparent to the core network. The RIM backhaul messages from aggressor to victim </w:t>
      </w:r>
      <w:proofErr w:type="spellStart"/>
      <w:r w:rsidRPr="00F92F6B">
        <w:t>gNBs</w:t>
      </w:r>
      <w:proofErr w:type="spellEnd"/>
      <w:r w:rsidRPr="00F92F6B">
        <w:t xml:space="preserve"> carry the indication about the detection or disappearance of RIM reference signal. Based on the indication from the backhaul message, the victim </w:t>
      </w:r>
      <w:proofErr w:type="spellStart"/>
      <w:r w:rsidRPr="00F92F6B">
        <w:t>gNBs</w:t>
      </w:r>
      <w:proofErr w:type="spellEnd"/>
      <w:r w:rsidRPr="00F92F6B">
        <w:t xml:space="preserve"> realize whether the atmospheric ducting and the consequent remote interference have ceased.</w:t>
      </w:r>
    </w:p>
    <w:p w14:paraId="7BC6396C" w14:textId="77777777" w:rsidR="007E3156" w:rsidRPr="00F92F6B" w:rsidRDefault="007E3156" w:rsidP="00674E28">
      <w:r w:rsidRPr="00F92F6B">
        <w:rPr>
          <w:rFonts w:eastAsia="SimSun"/>
        </w:rPr>
        <w:t>In both frameworks, u</w:t>
      </w:r>
      <w:r w:rsidRPr="00F92F6B">
        <w:t xml:space="preserve">pon realizing that the atmospheric ducting has disappeared, the victim </w:t>
      </w:r>
      <w:proofErr w:type="spellStart"/>
      <w:r w:rsidRPr="00F92F6B">
        <w:t>gNBs</w:t>
      </w:r>
      <w:proofErr w:type="spellEnd"/>
      <w:r w:rsidRPr="00F92F6B">
        <w:t xml:space="preserve"> stop transmitting the RIM reference signal.</w:t>
      </w:r>
    </w:p>
    <w:p w14:paraId="7E95EF00" w14:textId="77777777" w:rsidR="00B62AD3" w:rsidRPr="00F92F6B" w:rsidRDefault="00B62AD3" w:rsidP="00653C72">
      <w:pPr>
        <w:pStyle w:val="Heading2"/>
      </w:pPr>
      <w:bookmarkStart w:id="2360" w:name="_Toc37232084"/>
      <w:bookmarkStart w:id="2361" w:name="_Toc46502170"/>
      <w:bookmarkStart w:id="2362" w:name="_Toc51971518"/>
      <w:bookmarkStart w:id="2363" w:name="_Toc52551501"/>
      <w:bookmarkStart w:id="2364" w:name="_Toc219281232"/>
      <w:r w:rsidRPr="00F92F6B">
        <w:t>17.2</w:t>
      </w:r>
      <w:r w:rsidRPr="00F92F6B">
        <w:tab/>
        <w:t>Cross-Link Interference Management</w:t>
      </w:r>
      <w:bookmarkEnd w:id="2360"/>
      <w:bookmarkEnd w:id="2361"/>
      <w:bookmarkEnd w:id="2362"/>
      <w:bookmarkEnd w:id="2363"/>
      <w:bookmarkEnd w:id="2364"/>
    </w:p>
    <w:p w14:paraId="58FEBC20" w14:textId="258A38A6" w:rsidR="00AB7F80" w:rsidRPr="00F92F6B" w:rsidRDefault="00AB7F80" w:rsidP="00B62AD3">
      <w:r w:rsidRPr="00F92F6B">
        <w:t>W</w:t>
      </w:r>
      <w:r w:rsidR="00B62AD3" w:rsidRPr="00F92F6B">
        <w:t>hen different TDD DL/UL patterns are used between neighbouring cells</w:t>
      </w:r>
      <w:r w:rsidRPr="00F92F6B">
        <w:t>, UL transmission in one cell may interfere with DL reception in another cell:</w:t>
      </w:r>
      <w:r w:rsidR="00B62AD3" w:rsidRPr="00F92F6B">
        <w:t xml:space="preserve"> </w:t>
      </w:r>
      <w:r w:rsidRPr="00F92F6B">
        <w:t xml:space="preserve">this </w:t>
      </w:r>
      <w:r w:rsidR="00B62AD3" w:rsidRPr="00F92F6B">
        <w:t xml:space="preserve">is referred to as </w:t>
      </w:r>
      <w:r w:rsidR="00797C8A" w:rsidRPr="00F92F6B">
        <w:t xml:space="preserve">UE-to-UE </w:t>
      </w:r>
      <w:r w:rsidRPr="00F92F6B">
        <w:t>Cross Link Interference (</w:t>
      </w:r>
      <w:r w:rsidR="00B62AD3" w:rsidRPr="00F92F6B">
        <w:t>CLI</w:t>
      </w:r>
      <w:r w:rsidRPr="00F92F6B">
        <w:t>)</w:t>
      </w:r>
      <w:r w:rsidR="00B62AD3" w:rsidRPr="00F92F6B">
        <w:t>.</w:t>
      </w:r>
      <w:r w:rsidR="00797C8A" w:rsidRPr="00F92F6B">
        <w:t xml:space="preserve"> In case of Sub-</w:t>
      </w:r>
      <w:r w:rsidR="00797C8A" w:rsidRPr="00F92F6B">
        <w:rPr>
          <w:rFonts w:hint="eastAsia"/>
        </w:rPr>
        <w:t>B</w:t>
      </w:r>
      <w:r w:rsidR="00797C8A" w:rsidRPr="00F92F6B">
        <w:t>and Full Duplex (SBFD) operation, UE-to-UE CLI can be present either within the same cell or across different cells: UL transmission may interfere with simultaneous DL reception within one cell or in another cell.</w:t>
      </w:r>
    </w:p>
    <w:p w14:paraId="3F83EB78" w14:textId="392CDA21" w:rsidR="00B62AD3" w:rsidRPr="00F92F6B" w:rsidRDefault="00B62AD3" w:rsidP="00B62AD3">
      <w:r w:rsidRPr="00F92F6B">
        <w:t xml:space="preserve">To mitigate </w:t>
      </w:r>
      <w:r w:rsidR="00797C8A" w:rsidRPr="00F92F6B">
        <w:t xml:space="preserve">UE-to-UE </w:t>
      </w:r>
      <w:r w:rsidRPr="00F92F6B">
        <w:t xml:space="preserve">CLI, </w:t>
      </w:r>
      <w:proofErr w:type="spellStart"/>
      <w:r w:rsidRPr="00F92F6B">
        <w:t>gNBs</w:t>
      </w:r>
      <w:proofErr w:type="spellEnd"/>
      <w:r w:rsidRPr="00F92F6B">
        <w:t xml:space="preserve"> </w:t>
      </w:r>
      <w:r w:rsidR="00AB7F80" w:rsidRPr="00F92F6B">
        <w:t xml:space="preserve">can </w:t>
      </w:r>
      <w:r w:rsidRPr="00F92F6B">
        <w:t xml:space="preserve">exchange and coordinate their intended TDD DL-UL configurations over </w:t>
      </w:r>
      <w:proofErr w:type="spellStart"/>
      <w:r w:rsidRPr="00F92F6B">
        <w:t>Xn</w:t>
      </w:r>
      <w:proofErr w:type="spellEnd"/>
      <w:r w:rsidRPr="00F92F6B">
        <w:t xml:space="preserve"> and F1 interfaces</w:t>
      </w:r>
      <w:r w:rsidR="00AB7F80" w:rsidRPr="00F92F6B">
        <w:t>; and</w:t>
      </w:r>
      <w:r w:rsidRPr="00F92F6B">
        <w:t xml:space="preserve"> the victim UEs can be configured to perform </w:t>
      </w:r>
      <w:r w:rsidR="00797C8A" w:rsidRPr="00F92F6B">
        <w:t xml:space="preserve">UE-to-UE </w:t>
      </w:r>
      <w:r w:rsidRPr="00F92F6B">
        <w:t xml:space="preserve">CLI measurements. </w:t>
      </w:r>
      <w:r w:rsidR="00AB7F80" w:rsidRPr="00F92F6B">
        <w:t>There are t</w:t>
      </w:r>
      <w:r w:rsidRPr="00F92F6B">
        <w:t xml:space="preserve">wo types of </w:t>
      </w:r>
      <w:r w:rsidR="00797C8A" w:rsidRPr="00F92F6B">
        <w:t xml:space="preserve">UE-to-UE </w:t>
      </w:r>
      <w:r w:rsidR="00AB7F80" w:rsidRPr="00F92F6B">
        <w:t xml:space="preserve">CLI </w:t>
      </w:r>
      <w:r w:rsidRPr="00F92F6B">
        <w:t>measurements:</w:t>
      </w:r>
    </w:p>
    <w:p w14:paraId="42ED3E40" w14:textId="77777777" w:rsidR="00B62AD3" w:rsidRPr="00F92F6B" w:rsidRDefault="00B62AD3" w:rsidP="00653C72">
      <w:pPr>
        <w:pStyle w:val="B1"/>
      </w:pPr>
      <w:r w:rsidRPr="00F92F6B">
        <w:t>-</w:t>
      </w:r>
      <w:r w:rsidRPr="00F92F6B">
        <w:tab/>
        <w:t>SRS-RSRP measurement in which the UE measures SRS-RSRP over SRS resource</w:t>
      </w:r>
      <w:r w:rsidR="00AB7F80" w:rsidRPr="00F92F6B">
        <w:t>s of</w:t>
      </w:r>
      <w:r w:rsidRPr="00F92F6B">
        <w:t xml:space="preserve"> aggressor UE</w:t>
      </w:r>
      <w:r w:rsidR="00AB7F80" w:rsidRPr="00F92F6B">
        <w:t>(</w:t>
      </w:r>
      <w:r w:rsidRPr="00F92F6B">
        <w:t>s</w:t>
      </w:r>
      <w:r w:rsidR="00AB7F80" w:rsidRPr="00F92F6B">
        <w:t>)</w:t>
      </w:r>
      <w:r w:rsidRPr="00F92F6B">
        <w:t>;</w:t>
      </w:r>
    </w:p>
    <w:p w14:paraId="2279E70E" w14:textId="77777777" w:rsidR="00B62AD3" w:rsidRPr="00F92F6B" w:rsidRDefault="00B62AD3" w:rsidP="00653C72">
      <w:pPr>
        <w:pStyle w:val="B1"/>
      </w:pPr>
      <w:r w:rsidRPr="00F92F6B">
        <w:t>-</w:t>
      </w:r>
      <w:r w:rsidRPr="00F92F6B">
        <w:tab/>
        <w:t>CLI-RSSI measurement in which the UE measures the total received power observed over RSSI resources.</w:t>
      </w:r>
    </w:p>
    <w:p w14:paraId="7731DB22" w14:textId="4CED6DB2" w:rsidR="00797C8A" w:rsidRPr="00F92F6B" w:rsidRDefault="00797C8A" w:rsidP="00797C8A">
      <w:pPr>
        <w:widowControl w:val="0"/>
        <w:rPr>
          <w:rFonts w:eastAsiaTheme="minorEastAsia"/>
        </w:rPr>
      </w:pPr>
      <w:r w:rsidRPr="00F92F6B">
        <w:rPr>
          <w:rFonts w:hint="eastAsia"/>
        </w:rPr>
        <w:t>A</w:t>
      </w:r>
      <w:r w:rsidRPr="00F92F6B">
        <w:t xml:space="preserve"> </w:t>
      </w:r>
      <w:proofErr w:type="spellStart"/>
      <w:r w:rsidRPr="00F92F6B">
        <w:t>gNB</w:t>
      </w:r>
      <w:proofErr w:type="spellEnd"/>
      <w:r w:rsidRPr="00F92F6B">
        <w:t xml:space="preserve"> serving victim UEs may </w:t>
      </w:r>
      <w:r w:rsidR="00A26082" w:rsidRPr="00F92F6B">
        <w:t>indicate to</w:t>
      </w:r>
      <w:r w:rsidRPr="00F92F6B">
        <w:t xml:space="preserve"> neighbour </w:t>
      </w:r>
      <w:proofErr w:type="spellStart"/>
      <w:r w:rsidRPr="00F92F6B">
        <w:t>gNBs</w:t>
      </w:r>
      <w:proofErr w:type="spellEnd"/>
      <w:r w:rsidRPr="00F92F6B">
        <w:t xml:space="preserve"> to report SRS resources. The neighbour </w:t>
      </w:r>
      <w:proofErr w:type="spellStart"/>
      <w:r w:rsidRPr="00F92F6B">
        <w:t>gNB</w:t>
      </w:r>
      <w:proofErr w:type="spellEnd"/>
      <w:r w:rsidRPr="00F92F6B">
        <w:t xml:space="preserve"> </w:t>
      </w:r>
      <w:r w:rsidR="00A26082" w:rsidRPr="00F92F6B">
        <w:t xml:space="preserve">that receives the indication </w:t>
      </w:r>
      <w:r w:rsidRPr="00F92F6B">
        <w:t xml:space="preserve">may signal </w:t>
      </w:r>
      <w:r w:rsidR="00A26082" w:rsidRPr="00F92F6B">
        <w:t xml:space="preserve">the information concerning SRS resources potentially causing UE-to-UE CLI back </w:t>
      </w:r>
      <w:r w:rsidRPr="00F92F6B">
        <w:t xml:space="preserve">to </w:t>
      </w:r>
      <w:r w:rsidR="00A26082" w:rsidRPr="00F92F6B">
        <w:t xml:space="preserve">the </w:t>
      </w:r>
      <w:r w:rsidRPr="00F92F6B">
        <w:t xml:space="preserve">neighbour </w:t>
      </w:r>
      <w:proofErr w:type="spellStart"/>
      <w:r w:rsidRPr="00F92F6B">
        <w:t>gNB</w:t>
      </w:r>
      <w:proofErr w:type="spellEnd"/>
      <w:r w:rsidR="00A26082" w:rsidRPr="00F92F6B">
        <w:t>(</w:t>
      </w:r>
      <w:r w:rsidRPr="00F92F6B">
        <w:t>s</w:t>
      </w:r>
      <w:r w:rsidR="00A26082" w:rsidRPr="00F92F6B">
        <w:t>)</w:t>
      </w:r>
      <w:r w:rsidRPr="00F92F6B">
        <w:t xml:space="preserve"> </w:t>
      </w:r>
      <w:r w:rsidR="00A26082" w:rsidRPr="00F92F6B">
        <w:t>that initiated the procedure</w:t>
      </w:r>
      <w:r w:rsidRPr="00F92F6B">
        <w:t>.</w:t>
      </w:r>
    </w:p>
    <w:p w14:paraId="4EB0A8E7" w14:textId="5A9D52EA" w:rsidR="00797C8A" w:rsidRPr="00F92F6B" w:rsidRDefault="00797C8A" w:rsidP="00797C8A">
      <w:pPr>
        <w:snapToGrid w:val="0"/>
        <w:rPr>
          <w:rFonts w:eastAsiaTheme="minorEastAsia"/>
        </w:rPr>
      </w:pPr>
      <w:r w:rsidRPr="00F92F6B">
        <w:t>Two types of UE-to-UE CLI reporting are supported: L1-based reporting and L3-based reporting. A UE is not expected to be configured with both L1 CLI measurement and reporting and L3 CLI measurement and reporting simultaneously.</w:t>
      </w:r>
    </w:p>
    <w:p w14:paraId="305C24A0" w14:textId="58056B34" w:rsidR="00797C8A" w:rsidRPr="00F92F6B" w:rsidRDefault="00797C8A" w:rsidP="00797C8A">
      <w:pPr>
        <w:snapToGrid w:val="0"/>
      </w:pPr>
      <w:r w:rsidRPr="00F92F6B">
        <w:t>For L3-based UE-to-UE CLI reporting, l</w:t>
      </w:r>
      <w:r w:rsidR="00B62AD3" w:rsidRPr="00F92F6B">
        <w:t xml:space="preserve">ayer 3 filtering </w:t>
      </w:r>
      <w:r w:rsidR="00AB7F80" w:rsidRPr="00F92F6B">
        <w:t>applies</w:t>
      </w:r>
      <w:r w:rsidR="00B62AD3" w:rsidRPr="00F92F6B">
        <w:t xml:space="preserve"> to CLI measurement results</w:t>
      </w:r>
      <w:r w:rsidR="00AB7F80" w:rsidRPr="00F92F6B">
        <w:t xml:space="preserve"> and both event triggered and periodic reporting are supported</w:t>
      </w:r>
      <w:r w:rsidR="00B62AD3" w:rsidRPr="00F92F6B">
        <w:t>.</w:t>
      </w:r>
    </w:p>
    <w:p w14:paraId="59F5CDE3" w14:textId="77777777" w:rsidR="00797C8A" w:rsidRPr="00F92F6B" w:rsidRDefault="00797C8A" w:rsidP="00797C8A">
      <w:pPr>
        <w:snapToGrid w:val="0"/>
      </w:pPr>
      <w:r w:rsidRPr="00F92F6B">
        <w:t>For L1-based UE-to-UE CLI reporting, the configuration is dependent on the reporting quantity:</w:t>
      </w:r>
    </w:p>
    <w:p w14:paraId="45E86D68" w14:textId="62EE926A" w:rsidR="00797C8A" w:rsidRPr="00F92F6B" w:rsidRDefault="00797C8A" w:rsidP="00797C8A">
      <w:pPr>
        <w:pStyle w:val="B1"/>
        <w:snapToGrid w:val="0"/>
      </w:pPr>
      <w:r w:rsidRPr="00F92F6B">
        <w:t>-</w:t>
      </w:r>
      <w:r w:rsidRPr="00F92F6B">
        <w:tab/>
        <w:t>For SRS-RSRP, only aperiodic CSI reporting is supported</w:t>
      </w:r>
      <w:r w:rsidR="005B67DE" w:rsidRPr="00F92F6B">
        <w:t>;</w:t>
      </w:r>
    </w:p>
    <w:p w14:paraId="00BA16DC" w14:textId="77777777" w:rsidR="00797C8A" w:rsidRPr="00F92F6B" w:rsidRDefault="00797C8A" w:rsidP="00797C8A">
      <w:pPr>
        <w:pStyle w:val="B1"/>
        <w:snapToGrid w:val="0"/>
      </w:pPr>
      <w:r w:rsidRPr="00F92F6B">
        <w:t>-</w:t>
      </w:r>
      <w:r w:rsidRPr="00F92F6B">
        <w:tab/>
        <w:t>For CLI-RSSI, the CSI reporting can be periodic or aperiodic.</w:t>
      </w:r>
    </w:p>
    <w:p w14:paraId="376F54ED" w14:textId="77777777" w:rsidR="00797C8A" w:rsidRPr="00F92F6B" w:rsidRDefault="00797C8A" w:rsidP="00797C8A">
      <w:pPr>
        <w:widowControl w:val="0"/>
        <w:rPr>
          <w:rFonts w:eastAsia="DengXian"/>
        </w:rPr>
      </w:pPr>
      <w:r w:rsidRPr="00F92F6B">
        <w:t xml:space="preserve">In addition to UE-to-UE CLI, </w:t>
      </w:r>
      <w:proofErr w:type="spellStart"/>
      <w:r w:rsidRPr="00F92F6B">
        <w:t>gNB</w:t>
      </w:r>
      <w:proofErr w:type="spellEnd"/>
      <w:r w:rsidRPr="00F92F6B">
        <w:t>-to-</w:t>
      </w:r>
      <w:proofErr w:type="spellStart"/>
      <w:r w:rsidRPr="00F92F6B">
        <w:t>gNB</w:t>
      </w:r>
      <w:proofErr w:type="spellEnd"/>
      <w:r w:rsidRPr="00F92F6B">
        <w:t xml:space="preserve"> CLI may also be present when different TDD DL/UL patterns are used between neighbouring cells or when SBFD operation is configured</w:t>
      </w:r>
      <w:r w:rsidRPr="00F92F6B">
        <w:rPr>
          <w:rFonts w:hint="eastAsia"/>
        </w:rPr>
        <w:t xml:space="preserve">: </w:t>
      </w:r>
      <w:r w:rsidRPr="00F92F6B">
        <w:rPr>
          <w:rFonts w:eastAsia="DengXian"/>
        </w:rPr>
        <w:t>DL transmission in one cell may interfere with UL reception in another cell.</w:t>
      </w:r>
    </w:p>
    <w:p w14:paraId="39A1DAB4" w14:textId="589391F8" w:rsidR="00B62AD3" w:rsidRPr="00F92F6B" w:rsidRDefault="00797C8A" w:rsidP="00DA6E71">
      <w:pPr>
        <w:widowControl w:val="0"/>
      </w:pPr>
      <w:r w:rsidRPr="00F92F6B">
        <w:rPr>
          <w:rFonts w:hint="eastAsia"/>
        </w:rPr>
        <w:t>T</w:t>
      </w:r>
      <w:r w:rsidRPr="00F92F6B">
        <w:t xml:space="preserve">o mitigate </w:t>
      </w:r>
      <w:proofErr w:type="spellStart"/>
      <w:r w:rsidRPr="00F92F6B">
        <w:t>gNB</w:t>
      </w:r>
      <w:proofErr w:type="spellEnd"/>
      <w:r w:rsidRPr="00F92F6B">
        <w:t>-to-</w:t>
      </w:r>
      <w:proofErr w:type="spellStart"/>
      <w:r w:rsidRPr="00F92F6B">
        <w:t>gNB</w:t>
      </w:r>
      <w:proofErr w:type="spellEnd"/>
      <w:r w:rsidRPr="00F92F6B">
        <w:t xml:space="preserve"> </w:t>
      </w:r>
      <w:r w:rsidRPr="00F92F6B">
        <w:rPr>
          <w:rFonts w:hint="eastAsia"/>
        </w:rPr>
        <w:t>CLI</w:t>
      </w:r>
      <w:r w:rsidRPr="00F92F6B">
        <w:t xml:space="preserve">, a victim </w:t>
      </w:r>
      <w:proofErr w:type="spellStart"/>
      <w:r w:rsidRPr="00F92F6B">
        <w:t>gNB</w:t>
      </w:r>
      <w:proofErr w:type="spellEnd"/>
      <w:r w:rsidRPr="00F92F6B">
        <w:t xml:space="preserve"> can report </w:t>
      </w:r>
      <w:proofErr w:type="spellStart"/>
      <w:r w:rsidRPr="00F92F6B">
        <w:rPr>
          <w:rFonts w:eastAsia="DengXian"/>
        </w:rPr>
        <w:t>gNB</w:t>
      </w:r>
      <w:proofErr w:type="spellEnd"/>
      <w:r w:rsidRPr="00F92F6B">
        <w:rPr>
          <w:rFonts w:eastAsia="DengXian"/>
        </w:rPr>
        <w:t>-to-</w:t>
      </w:r>
      <w:proofErr w:type="spellStart"/>
      <w:r w:rsidRPr="00F92F6B">
        <w:rPr>
          <w:rFonts w:eastAsia="DengXian"/>
        </w:rPr>
        <w:t>gNB</w:t>
      </w:r>
      <w:proofErr w:type="spellEnd"/>
      <w:r w:rsidRPr="00F92F6B">
        <w:rPr>
          <w:rFonts w:eastAsia="DengXian"/>
        </w:rPr>
        <w:t xml:space="preserve"> </w:t>
      </w:r>
      <w:r w:rsidRPr="00F92F6B">
        <w:t xml:space="preserve">CLI related information of its serving cells to neighbour </w:t>
      </w:r>
      <w:proofErr w:type="spellStart"/>
      <w:r w:rsidRPr="00F92F6B">
        <w:t>gNBs</w:t>
      </w:r>
      <w:proofErr w:type="spellEnd"/>
      <w:r w:rsidRPr="00F92F6B">
        <w:t xml:space="preserve">. The neighbour </w:t>
      </w:r>
      <w:proofErr w:type="spellStart"/>
      <w:r w:rsidRPr="00F92F6B">
        <w:t>gNB</w:t>
      </w:r>
      <w:proofErr w:type="spellEnd"/>
      <w:r w:rsidRPr="00F92F6B">
        <w:t xml:space="preserve"> should evaluate the received information and it may take CLI mitigation actions when necessary. Additionally, a victim </w:t>
      </w:r>
      <w:proofErr w:type="spellStart"/>
      <w:r w:rsidRPr="00F92F6B">
        <w:t>gNB</w:t>
      </w:r>
      <w:proofErr w:type="spellEnd"/>
      <w:r w:rsidRPr="00F92F6B">
        <w:t xml:space="preserve"> can configure a UE with </w:t>
      </w:r>
      <w:r w:rsidRPr="00F92F6B">
        <w:rPr>
          <w:rFonts w:eastAsia="SimSun"/>
        </w:rPr>
        <w:t xml:space="preserve">UL resource muting. When UL resource muting is applied in a symbol, either even or odd sub-carriers of the frequency resource of the PUSCH are </w:t>
      </w:r>
      <w:r w:rsidRPr="00F92F6B">
        <w:rPr>
          <w:rFonts w:eastAsia="Malgun Gothic"/>
        </w:rPr>
        <w:t>available</w:t>
      </w:r>
      <w:r w:rsidRPr="00F92F6B">
        <w:rPr>
          <w:rFonts w:eastAsia="SimSun"/>
        </w:rPr>
        <w:t>, and the other sub-carriers are not used for the PUSCH transmission.</w:t>
      </w:r>
    </w:p>
    <w:p w14:paraId="6F166831" w14:textId="144F6D6A" w:rsidR="009E7956" w:rsidRPr="00F92F6B" w:rsidRDefault="009E7956" w:rsidP="00D62AC1">
      <w:pPr>
        <w:pStyle w:val="Heading1"/>
        <w:rPr>
          <w:rFonts w:eastAsia="Yu Mincho"/>
        </w:rPr>
      </w:pPr>
      <w:bookmarkStart w:id="2365" w:name="_Toc60788037"/>
      <w:bookmarkStart w:id="2366" w:name="_Toc219281233"/>
      <w:r w:rsidRPr="00F92F6B">
        <w:rPr>
          <w:rFonts w:eastAsia="Yu Mincho"/>
        </w:rPr>
        <w:t>18</w:t>
      </w:r>
      <w:r w:rsidRPr="00F92F6B">
        <w:rPr>
          <w:rFonts w:eastAsia="Yu Mincho"/>
        </w:rPr>
        <w:tab/>
      </w:r>
      <w:bookmarkEnd w:id="2365"/>
      <w:r w:rsidRPr="00F92F6B">
        <w:rPr>
          <w:rFonts w:eastAsia="Yu Mincho"/>
        </w:rPr>
        <w:t>Small Data Transmission</w:t>
      </w:r>
      <w:bookmarkEnd w:id="2366"/>
    </w:p>
    <w:p w14:paraId="46253BDF" w14:textId="20AF56EB" w:rsidR="009E7956" w:rsidRPr="00F92F6B" w:rsidRDefault="009E7956" w:rsidP="00D62AC1">
      <w:pPr>
        <w:pStyle w:val="Heading2"/>
        <w:rPr>
          <w:rFonts w:eastAsia="Yu Mincho"/>
        </w:rPr>
      </w:pPr>
      <w:bookmarkStart w:id="2367" w:name="_Toc219281234"/>
      <w:r w:rsidRPr="00F92F6B">
        <w:rPr>
          <w:rFonts w:eastAsia="Yu Mincho"/>
        </w:rPr>
        <w:t>18.0</w:t>
      </w:r>
      <w:r w:rsidRPr="00F92F6B">
        <w:rPr>
          <w:rFonts w:eastAsia="Yu Mincho"/>
        </w:rPr>
        <w:tab/>
        <w:t>General</w:t>
      </w:r>
      <w:bookmarkEnd w:id="2367"/>
    </w:p>
    <w:p w14:paraId="49A80C96" w14:textId="62C32274" w:rsidR="009E7956" w:rsidRPr="00F92F6B" w:rsidRDefault="009E7956" w:rsidP="009E7956">
      <w:pPr>
        <w:rPr>
          <w:rFonts w:eastAsia="Yu Mincho"/>
        </w:rPr>
      </w:pPr>
      <w:r w:rsidRPr="00F92F6B">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F92F6B">
        <w:rPr>
          <w:rFonts w:eastAsia="Yu Mincho"/>
        </w:rPr>
        <w:t xml:space="preserve">can be initiated either by the UE in case of MO-SDT (Mobile Originated SDT) or by the network in case of MT-SDT (Mobile Terminated SDT). MO-SDT </w:t>
      </w:r>
      <w:r w:rsidRPr="00F92F6B">
        <w:rPr>
          <w:rFonts w:eastAsia="Yu Mincho"/>
        </w:rPr>
        <w:t xml:space="preserve">is initiated by the UE only if less than </w:t>
      </w:r>
      <w:r w:rsidR="004E4D30" w:rsidRPr="00F92F6B">
        <w:t>or equal to</w:t>
      </w:r>
      <w:r w:rsidR="004E4D30" w:rsidRPr="00F92F6B">
        <w:rPr>
          <w:rFonts w:eastAsia="Yu Mincho"/>
        </w:rPr>
        <w:t xml:space="preserve"> </w:t>
      </w:r>
      <w:r w:rsidRPr="00F92F6B">
        <w:rPr>
          <w:rFonts w:eastAsia="Yu Mincho"/>
        </w:rPr>
        <w:t xml:space="preserve">a configured amount of UL data awaits transmission across all radio bearers for which SDT is enabled, the DL RSRP is above a configured threshold, and a valid SDT resource is available as specified in clause </w:t>
      </w:r>
      <w:r w:rsidR="004D6BDF" w:rsidRPr="00F92F6B">
        <w:rPr>
          <w:rFonts w:eastAsia="Yu Mincho"/>
        </w:rPr>
        <w:t>5.27</w:t>
      </w:r>
      <w:r w:rsidR="00FC5206" w:rsidRPr="00F92F6B">
        <w:rPr>
          <w:rFonts w:eastAsia="Yu Mincho"/>
        </w:rPr>
        <w:t>.1</w:t>
      </w:r>
      <w:r w:rsidRPr="00F92F6B">
        <w:rPr>
          <w:rFonts w:eastAsia="Yu Mincho"/>
        </w:rPr>
        <w:t xml:space="preserve"> of TS 38.321 [6].</w:t>
      </w:r>
      <w:r w:rsidR="00F06F8D" w:rsidRPr="00F92F6B">
        <w:rPr>
          <w:rFonts w:eastAsia="Yu Mincho"/>
        </w:rPr>
        <w:t xml:space="preserve"> </w:t>
      </w:r>
      <w:r w:rsidR="00FD2201" w:rsidRPr="00F92F6B">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proofErr w:type="spellStart"/>
      <w:r w:rsidR="00FD2201" w:rsidRPr="00F92F6B">
        <w:rPr>
          <w:rFonts w:eastAsia="Yu Mincho"/>
          <w:i/>
          <w:iCs/>
        </w:rPr>
        <w:t>RRCResumeRequest</w:t>
      </w:r>
      <w:proofErr w:type="spellEnd"/>
      <w:r w:rsidR="00FD2201" w:rsidRPr="00F92F6B">
        <w:rPr>
          <w:rFonts w:eastAsia="Yu Mincho"/>
          <w:i/>
          <w:iCs/>
        </w:rPr>
        <w:t xml:space="preserve">/RRCResumeRequest1. </w:t>
      </w:r>
      <w:r w:rsidR="00F06F8D" w:rsidRPr="00F92F6B">
        <w:rPr>
          <w:rFonts w:eastAsia="Yu Mincho"/>
        </w:rPr>
        <w:t>Maximum duration the SDT procedure can last is dictated by a SDT failure detection timer that is configured by the network (see clause 6.2.2 of TS 38.331 [12]).</w:t>
      </w:r>
      <w:r w:rsidR="00FD2201" w:rsidRPr="00F92F6B">
        <w:rPr>
          <w:rFonts w:eastAsia="Yu Mincho"/>
        </w:rPr>
        <w:t xml:space="preserve"> Network can enable MO-SDT, MT-SDT, or both in a cell.</w:t>
      </w:r>
    </w:p>
    <w:p w14:paraId="11342789" w14:textId="6FA5B212" w:rsidR="009E7956" w:rsidRPr="00F92F6B" w:rsidRDefault="009E7956" w:rsidP="009E7956">
      <w:pPr>
        <w:rPr>
          <w:rFonts w:eastAsia="Yu Mincho"/>
        </w:rPr>
      </w:pPr>
      <w:r w:rsidRPr="00F92F6B">
        <w:rPr>
          <w:rFonts w:eastAsia="Yu Mincho"/>
        </w:rPr>
        <w:t>SDT procedure is initiated with either a transmission over RACH (configured via system information) or over Type 1 CG resources (configured via dedicated signal</w:t>
      </w:r>
      <w:r w:rsidR="00EB2A7D" w:rsidRPr="00F92F6B">
        <w:rPr>
          <w:rFonts w:eastAsia="Yu Mincho"/>
        </w:rPr>
        <w:t>l</w:t>
      </w:r>
      <w:r w:rsidRPr="00F92F6B">
        <w:rPr>
          <w:rFonts w:eastAsia="Yu Mincho"/>
        </w:rPr>
        <w:t xml:space="preserve">ing in </w:t>
      </w:r>
      <w:proofErr w:type="spellStart"/>
      <w:r w:rsidRPr="00F92F6B">
        <w:rPr>
          <w:rFonts w:eastAsia="Yu Mincho"/>
          <w:i/>
          <w:iCs/>
        </w:rPr>
        <w:t>RRCRelease</w:t>
      </w:r>
      <w:proofErr w:type="spellEnd"/>
      <w:r w:rsidRPr="00F92F6B">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F92F6B">
        <w:rPr>
          <w:rFonts w:eastAsia="Yu Mincho"/>
        </w:rPr>
        <w:t>PC</w:t>
      </w:r>
      <w:r w:rsidRPr="00F92F6B">
        <w:rPr>
          <w:rFonts w:eastAsia="Yu Mincho"/>
        </w:rPr>
        <w:t>ell</w:t>
      </w:r>
      <w:proofErr w:type="spellEnd"/>
      <w:r w:rsidRPr="00F92F6B">
        <w:rPr>
          <w:rFonts w:eastAsia="Yu Mincho"/>
        </w:rPr>
        <w:t xml:space="preserve"> </w:t>
      </w:r>
      <w:r w:rsidR="00FC5206" w:rsidRPr="00F92F6B">
        <w:rPr>
          <w:rFonts w:eastAsia="Yu Mincho"/>
        </w:rPr>
        <w:t xml:space="preserve">of </w:t>
      </w:r>
      <w:r w:rsidRPr="00F92F6B">
        <w:rPr>
          <w:rFonts w:eastAsia="Yu Mincho"/>
        </w:rPr>
        <w:t xml:space="preserve">the UE </w:t>
      </w:r>
      <w:r w:rsidR="00FC5206" w:rsidRPr="00F92F6B">
        <w:rPr>
          <w:rFonts w:eastAsia="Yu Mincho"/>
        </w:rPr>
        <w:t xml:space="preserve">when the </w:t>
      </w:r>
      <w:proofErr w:type="spellStart"/>
      <w:r w:rsidRPr="00F92F6B">
        <w:rPr>
          <w:rFonts w:eastAsia="Yu Mincho"/>
          <w:i/>
          <w:iCs/>
        </w:rPr>
        <w:t>RRCRelease</w:t>
      </w:r>
      <w:proofErr w:type="spellEnd"/>
      <w:r w:rsidRPr="00F92F6B">
        <w:rPr>
          <w:rFonts w:eastAsia="Yu Mincho"/>
        </w:rPr>
        <w:t xml:space="preserve"> </w:t>
      </w:r>
      <w:r w:rsidR="00FC5206" w:rsidRPr="00F92F6B">
        <w:rPr>
          <w:rFonts w:eastAsia="Yu Mincho"/>
        </w:rPr>
        <w:t>with suspend indication is received</w:t>
      </w:r>
      <w:r w:rsidRPr="00F92F6B">
        <w:rPr>
          <w:rFonts w:eastAsia="Yu Mincho"/>
        </w:rPr>
        <w:t xml:space="preserve">. </w:t>
      </w:r>
      <w:r w:rsidR="00FC5206" w:rsidRPr="00F92F6B">
        <w:rPr>
          <w:rFonts w:eastAsia="Yu Mincho"/>
        </w:rPr>
        <w:t xml:space="preserve">CG resources are associated with one or multiple SSB(s). </w:t>
      </w:r>
      <w:r w:rsidRPr="00F92F6B">
        <w:rPr>
          <w:rFonts w:eastAsia="Yu Mincho"/>
        </w:rPr>
        <w:t xml:space="preserve">For RACH, the network can configure 2-step and/or 4-step RA resources for </w:t>
      </w:r>
      <w:r w:rsidR="00FD2201" w:rsidRPr="00F92F6B">
        <w:rPr>
          <w:rFonts w:eastAsia="Yu Mincho"/>
        </w:rPr>
        <w:t>MO-</w:t>
      </w:r>
      <w:r w:rsidRPr="00F92F6B">
        <w:rPr>
          <w:rFonts w:eastAsia="Yu Mincho"/>
        </w:rPr>
        <w:t xml:space="preserve">SDT. When both 2-step and 4-step RA resources for </w:t>
      </w:r>
      <w:r w:rsidR="00FD2201" w:rsidRPr="00F92F6B">
        <w:rPr>
          <w:rFonts w:eastAsia="Yu Mincho"/>
        </w:rPr>
        <w:t>MO-</w:t>
      </w:r>
      <w:r w:rsidRPr="00F92F6B">
        <w:rPr>
          <w:rFonts w:eastAsia="Yu Mincho"/>
        </w:rPr>
        <w:t xml:space="preserve">SDT are configured, the UE selects the RA type according to clause 9.2.6. </w:t>
      </w:r>
      <w:r w:rsidR="00FD2201" w:rsidRPr="00F92F6B">
        <w:rPr>
          <w:rFonts w:eastAsia="Yu Mincho"/>
        </w:rPr>
        <w:t xml:space="preserve">If MT-SDT procedure is initiated over RACH, only the RACH resources not configured for SDT can be used by the UE. </w:t>
      </w:r>
      <w:r w:rsidRPr="00F92F6B">
        <w:rPr>
          <w:rFonts w:eastAsia="Yu Mincho"/>
        </w:rPr>
        <w:t>CFRA is not supported for SDT over RACH.</w:t>
      </w:r>
    </w:p>
    <w:p w14:paraId="18DD6127" w14:textId="77777777" w:rsidR="009E7956" w:rsidRPr="00F92F6B" w:rsidRDefault="009E7956" w:rsidP="009E7956">
      <w:pPr>
        <w:rPr>
          <w:rFonts w:eastAsia="Yu Mincho"/>
        </w:rPr>
      </w:pPr>
      <w:r w:rsidRPr="00F92F6B">
        <w:rPr>
          <w:rFonts w:eastAsia="Yu Mincho"/>
        </w:rPr>
        <w:t>Once initiated, the SDT procedure is either:</w:t>
      </w:r>
    </w:p>
    <w:p w14:paraId="7FE4D959" w14:textId="09B989D4" w:rsidR="009E7956" w:rsidRPr="00F92F6B" w:rsidRDefault="009E7956" w:rsidP="009E7956">
      <w:pPr>
        <w:pStyle w:val="B1"/>
        <w:rPr>
          <w:rFonts w:eastAsia="Yu Mincho"/>
        </w:rPr>
      </w:pPr>
      <w:r w:rsidRPr="00F92F6B">
        <w:rPr>
          <w:rFonts w:eastAsia="Yu Mincho"/>
        </w:rPr>
        <w:t>-</w:t>
      </w:r>
      <w:r w:rsidRPr="00F92F6B">
        <w:rPr>
          <w:rFonts w:eastAsia="Yu Mincho"/>
        </w:rPr>
        <w:tab/>
        <w:t xml:space="preserve">successfully completed after the UE is directed to RRC_IDLE (via </w:t>
      </w:r>
      <w:proofErr w:type="spellStart"/>
      <w:r w:rsidRPr="00F92F6B">
        <w:rPr>
          <w:rFonts w:eastAsia="Yu Mincho"/>
          <w:i/>
          <w:iCs/>
        </w:rPr>
        <w:t>RRCRelease</w:t>
      </w:r>
      <w:proofErr w:type="spellEnd"/>
      <w:r w:rsidRPr="00F92F6B">
        <w:rPr>
          <w:rFonts w:eastAsia="Yu Mincho"/>
        </w:rPr>
        <w:t xml:space="preserve">) or </w:t>
      </w:r>
      <w:r w:rsidR="00FC5206" w:rsidRPr="00F92F6B">
        <w:rPr>
          <w:rFonts w:eastAsia="Yu Mincho"/>
        </w:rPr>
        <w:t xml:space="preserve">to continue in </w:t>
      </w:r>
      <w:r w:rsidRPr="00F92F6B">
        <w:rPr>
          <w:rFonts w:eastAsia="Yu Mincho"/>
        </w:rPr>
        <w:t xml:space="preserve">RRC_INACTIVE (via </w:t>
      </w:r>
      <w:proofErr w:type="spellStart"/>
      <w:r w:rsidRPr="00F92F6B">
        <w:rPr>
          <w:rFonts w:eastAsia="Yu Mincho"/>
          <w:i/>
          <w:iCs/>
        </w:rPr>
        <w:t>RRCRelease</w:t>
      </w:r>
      <w:proofErr w:type="spellEnd"/>
      <w:r w:rsidRPr="00F92F6B">
        <w:rPr>
          <w:rFonts w:eastAsia="Yu Mincho"/>
          <w:i/>
          <w:iCs/>
        </w:rPr>
        <w:t xml:space="preserve"> or </w:t>
      </w:r>
      <w:proofErr w:type="spellStart"/>
      <w:r w:rsidRPr="00F92F6B">
        <w:rPr>
          <w:rFonts w:eastAsia="Yu Mincho"/>
          <w:i/>
          <w:iCs/>
        </w:rPr>
        <w:t>RRCReject</w:t>
      </w:r>
      <w:proofErr w:type="spellEnd"/>
      <w:r w:rsidRPr="00F92F6B">
        <w:rPr>
          <w:rFonts w:eastAsia="Yu Mincho"/>
        </w:rPr>
        <w:t xml:space="preserve">) or to RRC_CONNECTED (via </w:t>
      </w:r>
      <w:proofErr w:type="spellStart"/>
      <w:r w:rsidRPr="00F92F6B">
        <w:rPr>
          <w:rFonts w:eastAsia="Yu Mincho"/>
          <w:i/>
          <w:iCs/>
        </w:rPr>
        <w:t>RRCResume</w:t>
      </w:r>
      <w:proofErr w:type="spellEnd"/>
      <w:r w:rsidRPr="00F92F6B">
        <w:rPr>
          <w:rFonts w:eastAsia="Yu Mincho"/>
          <w:i/>
          <w:iCs/>
        </w:rPr>
        <w:t xml:space="preserve"> or </w:t>
      </w:r>
      <w:proofErr w:type="spellStart"/>
      <w:r w:rsidRPr="00F92F6B">
        <w:rPr>
          <w:rFonts w:eastAsia="Yu Mincho"/>
          <w:i/>
          <w:iCs/>
        </w:rPr>
        <w:t>RRCSetup</w:t>
      </w:r>
      <w:proofErr w:type="spellEnd"/>
      <w:r w:rsidRPr="00F92F6B">
        <w:rPr>
          <w:rFonts w:eastAsia="Yu Mincho"/>
        </w:rPr>
        <w:t>); or</w:t>
      </w:r>
    </w:p>
    <w:p w14:paraId="097336C7" w14:textId="0E8A0951" w:rsidR="009E7956" w:rsidRPr="00F92F6B" w:rsidRDefault="009E7956" w:rsidP="009E7956">
      <w:pPr>
        <w:pStyle w:val="B1"/>
        <w:rPr>
          <w:rFonts w:eastAsia="Yu Mincho"/>
        </w:rPr>
      </w:pPr>
      <w:r w:rsidRPr="00F92F6B">
        <w:rPr>
          <w:rFonts w:eastAsia="Yu Mincho"/>
        </w:rPr>
        <w:t>-</w:t>
      </w:r>
      <w:r w:rsidRPr="00F92F6B">
        <w:rPr>
          <w:rFonts w:eastAsia="Yu Mincho"/>
        </w:rPr>
        <w:tab/>
        <w:t xml:space="preserve">unsuccessfully completed upon cell re-selection, </w:t>
      </w:r>
      <w:r w:rsidRPr="00F92F6B">
        <w:t xml:space="preserve">expiry of the SDT failure detection timer, a MAC entity reaching a configured maximum PRACH preamble transmission threshold, an RLC entity reaching a configured maximum retransmission threshold, </w:t>
      </w:r>
      <w:r w:rsidR="00067628" w:rsidRPr="00F92F6B">
        <w:t xml:space="preserve">or integrity check failure while SDT procedure is ongoing, </w:t>
      </w:r>
      <w:r w:rsidRPr="00F92F6B">
        <w:t xml:space="preserve">or expiry of SDT-specific timing alignment timer </w:t>
      </w:r>
      <w:r w:rsidR="00067628" w:rsidRPr="00F92F6B">
        <w:t xml:space="preserve">or </w:t>
      </w:r>
      <w:proofErr w:type="spellStart"/>
      <w:r w:rsidR="00067628" w:rsidRPr="00F92F6B">
        <w:rPr>
          <w:i/>
          <w:iCs/>
        </w:rPr>
        <w:t>configuredGrantTimer</w:t>
      </w:r>
      <w:proofErr w:type="spellEnd"/>
      <w:r w:rsidR="00067628" w:rsidRPr="00F92F6B">
        <w:t xml:space="preserve"> </w:t>
      </w:r>
      <w:r w:rsidRPr="00F92F6B">
        <w:t>while SDT procedure is ongoing over CG and the UE has not received a response from the network after the initial PUSCH transmission.</w:t>
      </w:r>
    </w:p>
    <w:p w14:paraId="4047CD86" w14:textId="77777777" w:rsidR="00825345" w:rsidRPr="00F92F6B" w:rsidRDefault="00825345" w:rsidP="00825345">
      <w:r w:rsidRPr="00F92F6B">
        <w:t xml:space="preserve">Upon successful completion of the SDT procedure via an </w:t>
      </w:r>
      <w:proofErr w:type="spellStart"/>
      <w:r w:rsidRPr="00F92F6B">
        <w:rPr>
          <w:i/>
          <w:iCs/>
        </w:rPr>
        <w:t>RRCRelease</w:t>
      </w:r>
      <w:proofErr w:type="spellEnd"/>
      <w:r w:rsidRPr="00F92F6B">
        <w:t xml:space="preserve"> message including </w:t>
      </w:r>
      <w:proofErr w:type="spellStart"/>
      <w:r w:rsidRPr="00F92F6B">
        <w:rPr>
          <w:i/>
          <w:iCs/>
        </w:rPr>
        <w:t>resumeIndication</w:t>
      </w:r>
      <w:proofErr w:type="spellEnd"/>
      <w:r w:rsidRPr="00F92F6B">
        <w:t>, the UE triggers the initiation of RRC Resume procedure.</w:t>
      </w:r>
    </w:p>
    <w:p w14:paraId="2409251F" w14:textId="77777777" w:rsidR="009E7956" w:rsidRPr="00F92F6B" w:rsidRDefault="009E7956" w:rsidP="009E7956">
      <w:pPr>
        <w:rPr>
          <w:rFonts w:eastAsia="Yu Mincho"/>
        </w:rPr>
      </w:pPr>
      <w:r w:rsidRPr="00F92F6B">
        <w:t xml:space="preserve">Upon </w:t>
      </w:r>
      <w:r w:rsidRPr="00F92F6B">
        <w:rPr>
          <w:rFonts w:eastAsia="Yu Mincho"/>
        </w:rPr>
        <w:t>unsuccessful completion</w:t>
      </w:r>
      <w:r w:rsidRPr="00F92F6B">
        <w:t xml:space="preserve"> of the SDT procedure, the UE transitions to RRC_IDLE</w:t>
      </w:r>
      <w:r w:rsidRPr="00F92F6B">
        <w:rPr>
          <w:rFonts w:eastAsia="Yu Mincho"/>
        </w:rPr>
        <w:t>.</w:t>
      </w:r>
    </w:p>
    <w:p w14:paraId="15E6DB64" w14:textId="77777777" w:rsidR="00744A79" w:rsidRPr="00F92F6B" w:rsidRDefault="00744A79" w:rsidP="00744A79">
      <w:pPr>
        <w:rPr>
          <w:rFonts w:eastAsia="Yu Mincho"/>
        </w:rPr>
      </w:pPr>
      <w:r w:rsidRPr="00F92F6B">
        <w:rPr>
          <w:rFonts w:eastAsia="Yu Mincho"/>
        </w:rPr>
        <w:t xml:space="preserve">For SDT, network should not send </w:t>
      </w:r>
      <w:proofErr w:type="spellStart"/>
      <w:r w:rsidRPr="00F92F6B">
        <w:rPr>
          <w:rFonts w:eastAsia="Yu Mincho"/>
          <w:i/>
          <w:iCs/>
        </w:rPr>
        <w:t>RRCReject</w:t>
      </w:r>
      <w:proofErr w:type="spellEnd"/>
      <w:r w:rsidRPr="00F92F6B">
        <w:rPr>
          <w:rFonts w:eastAsia="Yu Mincho"/>
        </w:rPr>
        <w:t xml:space="preserve"> in response to </w:t>
      </w:r>
      <w:proofErr w:type="spellStart"/>
      <w:r w:rsidRPr="00F92F6B">
        <w:rPr>
          <w:rFonts w:eastAsia="Yu Mincho"/>
          <w:i/>
          <w:iCs/>
        </w:rPr>
        <w:t>RRCResumeRequest</w:t>
      </w:r>
      <w:proofErr w:type="spellEnd"/>
      <w:r w:rsidRPr="00F92F6B">
        <w:rPr>
          <w:rFonts w:eastAsia="Yu Mincho"/>
          <w:i/>
          <w:iCs/>
        </w:rPr>
        <w:t xml:space="preserve">/RRCResumeRequest1 </w:t>
      </w:r>
      <w:r w:rsidRPr="00F92F6B">
        <w:rPr>
          <w:rFonts w:eastAsia="Yu Mincho"/>
        </w:rPr>
        <w:t>if DL data over any radio bearer configured for SDT is transmitted.</w:t>
      </w:r>
    </w:p>
    <w:p w14:paraId="0DE1CBEA" w14:textId="371DC24C" w:rsidR="009E7956" w:rsidRPr="00F92F6B" w:rsidRDefault="009E7956" w:rsidP="009E7956">
      <w:pPr>
        <w:rPr>
          <w:rFonts w:eastAsia="Yu Mincho"/>
        </w:rPr>
      </w:pPr>
      <w:r w:rsidRPr="00F92F6B">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F92F6B">
        <w:rPr>
          <w:rFonts w:eastAsia="Yu Mincho"/>
        </w:rPr>
        <w:t>5.</w:t>
      </w:r>
      <w:r w:rsidR="00FC5206" w:rsidRPr="00F92F6B">
        <w:rPr>
          <w:rFonts w:eastAsia="Yu Mincho"/>
        </w:rPr>
        <w:t>4</w:t>
      </w:r>
      <w:r w:rsidR="002B0E5F" w:rsidRPr="00F92F6B">
        <w:rPr>
          <w:rFonts w:eastAsia="Yu Mincho"/>
        </w:rPr>
        <w:t>.1</w:t>
      </w:r>
      <w:r w:rsidRPr="00F92F6B">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F92F6B" w:rsidRDefault="009E7956" w:rsidP="009E7956">
      <w:pPr>
        <w:pStyle w:val="B1"/>
        <w:rPr>
          <w:rFonts w:eastAsia="Yu Mincho"/>
        </w:rPr>
      </w:pPr>
      <w:r w:rsidRPr="00F92F6B">
        <w:rPr>
          <w:rFonts w:eastAsia="Yu Mincho"/>
        </w:rPr>
        <w:t>-</w:t>
      </w:r>
      <w:r w:rsidRPr="00F92F6B">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F92F6B" w:rsidRDefault="009E7956" w:rsidP="009E7956">
      <w:pPr>
        <w:pStyle w:val="B1"/>
        <w:rPr>
          <w:rFonts w:eastAsia="Yu Mincho"/>
        </w:rPr>
      </w:pPr>
      <w:r w:rsidRPr="00F92F6B">
        <w:rPr>
          <w:rFonts w:eastAsia="Yu Mincho"/>
        </w:rPr>
        <w:t>-</w:t>
      </w:r>
      <w:r w:rsidRPr="00F92F6B">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F92F6B" w:rsidRDefault="00E9287C" w:rsidP="00E9287C">
      <w:pPr>
        <w:rPr>
          <w:rFonts w:eastAsia="Yu Mincho"/>
        </w:rPr>
      </w:pPr>
      <w:r w:rsidRPr="00F92F6B">
        <w:t xml:space="preserve">When SDT procedure is initiated, AS security is applied for all the radio bearers enabled for SDT as specified in </w:t>
      </w:r>
      <w:r w:rsidRPr="00F92F6B">
        <w:rPr>
          <w:rFonts w:eastAsia="Yu Mincho"/>
        </w:rPr>
        <w:t xml:space="preserve">clause </w:t>
      </w:r>
      <w:r w:rsidRPr="00F92F6B">
        <w:t>5.3.13.3</w:t>
      </w:r>
      <w:r w:rsidRPr="00F92F6B">
        <w:rPr>
          <w:rFonts w:eastAsia="Yu Mincho"/>
        </w:rPr>
        <w:t xml:space="preserve"> of TS 38.331 [12]</w:t>
      </w:r>
      <w:r w:rsidRPr="00F92F6B">
        <w:t>.</w:t>
      </w:r>
    </w:p>
    <w:p w14:paraId="039DEA2D" w14:textId="77777777" w:rsidR="009E7956" w:rsidRPr="00F92F6B" w:rsidRDefault="009E7956" w:rsidP="009E7956">
      <w:pPr>
        <w:rPr>
          <w:rFonts w:eastAsia="Yu Mincho"/>
        </w:rPr>
      </w:pPr>
      <w:r w:rsidRPr="00F92F6B">
        <w:rPr>
          <w:rFonts w:eastAsia="Yu Mincho"/>
        </w:rPr>
        <w:t xml:space="preserve">While the SDT procedure is ongoing, if data appears in a buffer of any radio bearer not enabled for SDT, the UE initiates a transmission of a non-SDT data arrival indication using </w:t>
      </w:r>
      <w:proofErr w:type="spellStart"/>
      <w:r w:rsidRPr="00F92F6B">
        <w:rPr>
          <w:rFonts w:eastAsia="Yu Mincho"/>
          <w:i/>
          <w:iCs/>
        </w:rPr>
        <w:t>UEAssistanceInformation</w:t>
      </w:r>
      <w:proofErr w:type="spellEnd"/>
      <w:r w:rsidRPr="00F92F6B">
        <w:rPr>
          <w:rFonts w:eastAsia="Yu Mincho"/>
        </w:rPr>
        <w:t xml:space="preserve"> message to the network and, if available, includes the resume cause.</w:t>
      </w:r>
    </w:p>
    <w:p w14:paraId="2E8C3B80" w14:textId="46E921E4" w:rsidR="00055CB1" w:rsidRPr="00F92F6B" w:rsidRDefault="0046396C" w:rsidP="00055CB1">
      <w:pPr>
        <w:rPr>
          <w:rFonts w:eastAsia="Yu Mincho"/>
        </w:rPr>
      </w:pPr>
      <w:r w:rsidRPr="00F92F6B">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F92F6B" w:rsidRDefault="009E7956" w:rsidP="009E7956">
      <w:pPr>
        <w:rPr>
          <w:rFonts w:eastAsia="Yu Mincho"/>
        </w:rPr>
      </w:pPr>
      <w:r w:rsidRPr="00F92F6B">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F92F6B" w:rsidRDefault="009E7956" w:rsidP="009E7956">
      <w:pPr>
        <w:rPr>
          <w:rFonts w:eastAsia="Yu Mincho"/>
        </w:rPr>
      </w:pPr>
      <w:r w:rsidRPr="00F92F6B">
        <w:rPr>
          <w:rFonts w:eastAsia="Yu Mincho"/>
        </w:rPr>
        <w:t xml:space="preserve">Logical channel restrictions configured by the network while in RRC_CONNECTED state and/or in </w:t>
      </w:r>
      <w:proofErr w:type="spellStart"/>
      <w:r w:rsidRPr="00F92F6B">
        <w:rPr>
          <w:rFonts w:eastAsia="Yu Mincho"/>
          <w:i/>
          <w:iCs/>
        </w:rPr>
        <w:t>RRCRelease</w:t>
      </w:r>
      <w:proofErr w:type="spellEnd"/>
      <w:r w:rsidRPr="00F92F6B">
        <w:rPr>
          <w:rFonts w:eastAsia="Yu Mincho"/>
          <w:i/>
          <w:iCs/>
        </w:rPr>
        <w:t xml:space="preserve"> </w:t>
      </w:r>
      <w:r w:rsidRPr="00F92F6B">
        <w:rPr>
          <w:rFonts w:eastAsia="Yu Mincho"/>
        </w:rPr>
        <w:t>message for radio bearers enabled for SDT, if any, are applied by the UE during SDT procedure.</w:t>
      </w:r>
    </w:p>
    <w:p w14:paraId="5754102E" w14:textId="03D9D7DB" w:rsidR="009E7956" w:rsidRPr="00F92F6B" w:rsidRDefault="009E7956" w:rsidP="009E7956">
      <w:pPr>
        <w:rPr>
          <w:noProof/>
        </w:rPr>
      </w:pPr>
      <w:r w:rsidRPr="00F92F6B">
        <w:rPr>
          <w:rFonts w:eastAsia="Yu Mincho"/>
        </w:rPr>
        <w:t xml:space="preserve">The network may configure UE to apply ROHC continuity for SDT either </w:t>
      </w:r>
      <w:r w:rsidRPr="00F92F6B">
        <w:rPr>
          <w:noProof/>
        </w:rPr>
        <w:t xml:space="preserve">when the UE initiates SDT in the </w:t>
      </w:r>
      <w:r w:rsidR="00FC5206" w:rsidRPr="00F92F6B">
        <w:rPr>
          <w:noProof/>
        </w:rPr>
        <w:t>PC</w:t>
      </w:r>
      <w:r w:rsidRPr="00F92F6B">
        <w:rPr>
          <w:noProof/>
        </w:rPr>
        <w:t xml:space="preserve">ell </w:t>
      </w:r>
      <w:r w:rsidR="00FC5206" w:rsidRPr="00F92F6B">
        <w:rPr>
          <w:noProof/>
        </w:rPr>
        <w:t xml:space="preserve">of the UE when </w:t>
      </w:r>
      <w:r w:rsidRPr="00F92F6B">
        <w:rPr>
          <w:noProof/>
        </w:rPr>
        <w:t xml:space="preserve">the </w:t>
      </w:r>
      <w:r w:rsidRPr="00F92F6B">
        <w:rPr>
          <w:i/>
          <w:iCs/>
          <w:noProof/>
        </w:rPr>
        <w:t xml:space="preserve">RRCRelease </w:t>
      </w:r>
      <w:r w:rsidR="00FC5206" w:rsidRPr="00F92F6B">
        <w:rPr>
          <w:noProof/>
        </w:rPr>
        <w:t>with suspend indication was received</w:t>
      </w:r>
      <w:r w:rsidRPr="00F92F6B">
        <w:rPr>
          <w:noProof/>
        </w:rPr>
        <w:t xml:space="preserve"> or when the UE initiates SDT in a cell of its RNA.</w:t>
      </w:r>
    </w:p>
    <w:p w14:paraId="011FDA77" w14:textId="58C09C3A" w:rsidR="00B052B8" w:rsidRPr="00F92F6B" w:rsidRDefault="00B052B8" w:rsidP="00B052B8">
      <w:pPr>
        <w:rPr>
          <w:rFonts w:eastAsia="Yu Mincho"/>
        </w:rPr>
      </w:pPr>
      <w:r w:rsidRPr="00F92F6B">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F92F6B" w:rsidRDefault="009E7956" w:rsidP="00D62AC1">
      <w:pPr>
        <w:pStyle w:val="Heading2"/>
      </w:pPr>
      <w:bookmarkStart w:id="2368" w:name="_Toc219281235"/>
      <w:r w:rsidRPr="00F92F6B">
        <w:t>18.1</w:t>
      </w:r>
      <w:r w:rsidRPr="00F92F6B">
        <w:tab/>
        <w:t>Support of SDT procedure over RACH</w:t>
      </w:r>
      <w:bookmarkEnd w:id="2368"/>
    </w:p>
    <w:p w14:paraId="22EB37C0" w14:textId="7474887E" w:rsidR="009E7956" w:rsidRPr="00F92F6B" w:rsidRDefault="009E7956" w:rsidP="009E7956">
      <w:r w:rsidRPr="00F92F6B">
        <w:t xml:space="preserve">For SDT procedure over RACH, if the UE accesses a </w:t>
      </w:r>
      <w:proofErr w:type="spellStart"/>
      <w:r w:rsidRPr="00F92F6B">
        <w:t>gNB</w:t>
      </w:r>
      <w:proofErr w:type="spellEnd"/>
      <w:r w:rsidRPr="00F92F6B">
        <w:t xml:space="preserve"> other than the last serving </w:t>
      </w:r>
      <w:proofErr w:type="spellStart"/>
      <w:r w:rsidRPr="00F92F6B">
        <w:t>gNB</w:t>
      </w:r>
      <w:proofErr w:type="spellEnd"/>
      <w:r w:rsidRPr="00F92F6B">
        <w:t xml:space="preserve">, the UL SDT data/signalling is buffered at the receiving </w:t>
      </w:r>
      <w:proofErr w:type="spellStart"/>
      <w:r w:rsidRPr="00F92F6B">
        <w:t>gNB</w:t>
      </w:r>
      <w:proofErr w:type="spellEnd"/>
      <w:r w:rsidRPr="00F92F6B">
        <w:t xml:space="preserve">, and then the receiving </w:t>
      </w:r>
      <w:proofErr w:type="spellStart"/>
      <w:r w:rsidRPr="00F92F6B">
        <w:t>gNB</w:t>
      </w:r>
      <w:proofErr w:type="spellEnd"/>
      <w:r w:rsidRPr="00F92F6B">
        <w:t xml:space="preserve"> triggers the </w:t>
      </w:r>
      <w:proofErr w:type="spellStart"/>
      <w:r w:rsidRPr="00F92F6B">
        <w:t>XnAP</w:t>
      </w:r>
      <w:proofErr w:type="spellEnd"/>
      <w:r w:rsidRPr="00F92F6B">
        <w:t xml:space="preserve"> Retrieve UE Context procedure. The receiving </w:t>
      </w:r>
      <w:proofErr w:type="spellStart"/>
      <w:r w:rsidRPr="00F92F6B">
        <w:t>gNB</w:t>
      </w:r>
      <w:proofErr w:type="spellEnd"/>
      <w:r w:rsidRPr="00F92F6B">
        <w:t xml:space="preserve"> indicates SDT to the last serving </w:t>
      </w:r>
      <w:proofErr w:type="spellStart"/>
      <w:r w:rsidRPr="00F92F6B">
        <w:t>gNB</w:t>
      </w:r>
      <w:proofErr w:type="spellEnd"/>
      <w:r w:rsidRPr="00F92F6B">
        <w:t xml:space="preserve"> and the last serving </w:t>
      </w:r>
      <w:proofErr w:type="spellStart"/>
      <w:r w:rsidRPr="00F92F6B">
        <w:t>gNB</w:t>
      </w:r>
      <w:proofErr w:type="spellEnd"/>
      <w:r w:rsidRPr="00F92F6B">
        <w:t xml:space="preserve"> decides whether to relocate the UE context or not. Other SDT assistance information (e.</w:t>
      </w:r>
      <w:r w:rsidR="001B6FDA" w:rsidRPr="00F92F6B">
        <w:t>g.</w:t>
      </w:r>
      <w:r w:rsidRPr="00F92F6B">
        <w:t xml:space="preserve">, single packet, multiple packets) may also be provided by the receiving </w:t>
      </w:r>
      <w:proofErr w:type="spellStart"/>
      <w:r w:rsidRPr="00F92F6B">
        <w:t>gNB</w:t>
      </w:r>
      <w:proofErr w:type="spellEnd"/>
      <w:r w:rsidRPr="00F92F6B">
        <w:t xml:space="preserve"> to help the decision</w:t>
      </w:r>
      <w:r w:rsidR="001B6FDA" w:rsidRPr="00F92F6B">
        <w:t xml:space="preserve"> of UE context relocation</w:t>
      </w:r>
      <w:r w:rsidRPr="00F92F6B">
        <w:t>.</w:t>
      </w:r>
      <w:r w:rsidR="00016FCD" w:rsidRPr="00F92F6B">
        <w:t xml:space="preserve"> If the UE is configured with the clock quality control information, the last serving </w:t>
      </w:r>
      <w:proofErr w:type="spellStart"/>
      <w:r w:rsidR="00016FCD" w:rsidRPr="00F92F6B">
        <w:t>gNB</w:t>
      </w:r>
      <w:proofErr w:type="spellEnd"/>
      <w:r w:rsidR="00016FCD" w:rsidRPr="00F92F6B">
        <w:t xml:space="preserve"> perform</w:t>
      </w:r>
      <w:r w:rsidR="003E2739" w:rsidRPr="00F92F6B">
        <w:t>s</w:t>
      </w:r>
      <w:r w:rsidR="00016FCD" w:rsidRPr="00F92F6B">
        <w:t xml:space="preserve"> full UE context relocation</w:t>
      </w:r>
      <w:r w:rsidR="003E2739" w:rsidRPr="00F92F6B">
        <w:t xml:space="preserve"> to enable the receiving </w:t>
      </w:r>
      <w:proofErr w:type="spellStart"/>
      <w:r w:rsidR="003E2739" w:rsidRPr="00F92F6B">
        <w:t>gNB</w:t>
      </w:r>
      <w:proofErr w:type="spellEnd"/>
      <w:r w:rsidR="003E2739" w:rsidRPr="00F92F6B">
        <w:t xml:space="preserve"> to provide clock quality information</w:t>
      </w:r>
      <w:r w:rsidR="00016FCD" w:rsidRPr="00F92F6B">
        <w:t>.</w:t>
      </w:r>
    </w:p>
    <w:p w14:paraId="534B1669" w14:textId="5C2BEDE8" w:rsidR="0060158C" w:rsidRPr="00F92F6B" w:rsidRDefault="009E7956" w:rsidP="001B6FDA">
      <w:pPr>
        <w:spacing w:after="120"/>
      </w:pPr>
      <w:r w:rsidRPr="00F92F6B">
        <w:t xml:space="preserve">If the last serving </w:t>
      </w:r>
      <w:proofErr w:type="spellStart"/>
      <w:r w:rsidRPr="00F92F6B">
        <w:t>gNB</w:t>
      </w:r>
      <w:proofErr w:type="spellEnd"/>
      <w:r w:rsidRPr="00F92F6B">
        <w:t xml:space="preserve"> decides not to relocate the </w:t>
      </w:r>
      <w:r w:rsidR="001B6FDA" w:rsidRPr="00F92F6B">
        <w:t xml:space="preserve">full </w:t>
      </w:r>
      <w:r w:rsidRPr="00F92F6B">
        <w:t xml:space="preserve">UE context, it transfers a partial UE context containing SDT RLC context information necessary for the receiving </w:t>
      </w:r>
      <w:proofErr w:type="spellStart"/>
      <w:r w:rsidRPr="00F92F6B">
        <w:t>gNB</w:t>
      </w:r>
      <w:proofErr w:type="spellEnd"/>
      <w:r w:rsidRPr="00F92F6B">
        <w:t xml:space="preserve"> to handle SDT</w:t>
      </w:r>
      <w:r w:rsidR="001B6FDA" w:rsidRPr="00F92F6B">
        <w:t xml:space="preserve"> via the Partial UE Context Transfer procedure.</w:t>
      </w:r>
    </w:p>
    <w:p w14:paraId="7E669021" w14:textId="0CCAD3E3" w:rsidR="001B6FDA" w:rsidRPr="00F92F6B" w:rsidRDefault="001B6FDA" w:rsidP="003578EF">
      <w:pPr>
        <w:spacing w:after="120"/>
      </w:pPr>
      <w:r w:rsidRPr="00F92F6B">
        <w:t>Then,</w:t>
      </w:r>
      <w:r w:rsidR="0060158C" w:rsidRPr="00F92F6B">
        <w:t xml:space="preserve"> i</w:t>
      </w:r>
      <w:r w:rsidRPr="00F92F6B">
        <w:t>n case SDT is used for user data over DRBs</w:t>
      </w:r>
      <w:r w:rsidR="009E7956" w:rsidRPr="00F92F6B">
        <w:t xml:space="preserve">, UL/DL tunnels are established for DRBs configured for SDT between the receiving </w:t>
      </w:r>
      <w:proofErr w:type="spellStart"/>
      <w:r w:rsidR="009E7956" w:rsidRPr="00F92F6B">
        <w:t>gNB</w:t>
      </w:r>
      <w:proofErr w:type="spellEnd"/>
      <w:r w:rsidR="009E7956" w:rsidRPr="00F92F6B">
        <w:t xml:space="preserve"> and the last serving </w:t>
      </w:r>
      <w:proofErr w:type="spellStart"/>
      <w:r w:rsidR="009E7956" w:rsidRPr="00F92F6B">
        <w:t>gNB</w:t>
      </w:r>
      <w:proofErr w:type="spellEnd"/>
      <w:r w:rsidRPr="00F92F6B">
        <w:t>. The</w:t>
      </w:r>
      <w:r w:rsidR="009E7956" w:rsidRPr="00F92F6B">
        <w:t xml:space="preserve"> PDCP PDU of UL/DL data </w:t>
      </w:r>
      <w:r w:rsidR="001C49BD" w:rsidRPr="00F92F6B">
        <w:t>is</w:t>
      </w:r>
      <w:r w:rsidR="009E7956" w:rsidRPr="00F92F6B">
        <w:t xml:space="preserve"> transferred over the tunnels,</w:t>
      </w:r>
      <w:r w:rsidR="0060158C" w:rsidRPr="00F92F6B">
        <w:t xml:space="preserve"> until the last serving </w:t>
      </w:r>
      <w:proofErr w:type="spellStart"/>
      <w:r w:rsidR="0060158C" w:rsidRPr="00F92F6B">
        <w:t>gNB</w:t>
      </w:r>
      <w:proofErr w:type="spellEnd"/>
      <w:r w:rsidR="0060158C" w:rsidRPr="00F92F6B">
        <w:t xml:space="preserve"> terminates the SDT session and </w:t>
      </w:r>
      <w:r w:rsidR="001C49BD" w:rsidRPr="00F92F6B">
        <w:t>directs the UE to continue in</w:t>
      </w:r>
      <w:r w:rsidR="0060158C" w:rsidRPr="00F92F6B">
        <w:t xml:space="preserve"> RRC_INACTIVE by sending the </w:t>
      </w:r>
      <w:proofErr w:type="spellStart"/>
      <w:r w:rsidR="0060158C" w:rsidRPr="00F92F6B">
        <w:rPr>
          <w:i/>
        </w:rPr>
        <w:t>RRCRelease</w:t>
      </w:r>
      <w:proofErr w:type="spellEnd"/>
      <w:r w:rsidR="0060158C" w:rsidRPr="00F92F6B">
        <w:t xml:space="preserve"> message.</w:t>
      </w:r>
    </w:p>
    <w:p w14:paraId="7D108C1A" w14:textId="5C2F52E0" w:rsidR="001B6FDA" w:rsidRPr="00F92F6B" w:rsidRDefault="00986263" w:rsidP="00986263">
      <w:r w:rsidRPr="00F92F6B">
        <w:t>Or i</w:t>
      </w:r>
      <w:r w:rsidR="001B6FDA" w:rsidRPr="00F92F6B">
        <w:t xml:space="preserve">n case SDT is used for signalling, SRB PDCP PDUs are transferred between the receiving </w:t>
      </w:r>
      <w:proofErr w:type="spellStart"/>
      <w:r w:rsidR="001B6FDA" w:rsidRPr="00F92F6B">
        <w:t>gNB</w:t>
      </w:r>
      <w:proofErr w:type="spellEnd"/>
      <w:r w:rsidR="001B6FDA" w:rsidRPr="00F92F6B">
        <w:t xml:space="preserve"> and the last serving </w:t>
      </w:r>
      <w:proofErr w:type="spellStart"/>
      <w:r w:rsidR="001B6FDA" w:rsidRPr="00F92F6B">
        <w:t>gNB</w:t>
      </w:r>
      <w:proofErr w:type="spellEnd"/>
      <w:r w:rsidR="001B6FDA" w:rsidRPr="00F92F6B">
        <w:t xml:space="preserve"> via the </w:t>
      </w:r>
      <w:proofErr w:type="spellStart"/>
      <w:r w:rsidR="001B6FDA" w:rsidRPr="00F92F6B">
        <w:t>XnAP</w:t>
      </w:r>
      <w:proofErr w:type="spellEnd"/>
      <w:r w:rsidR="001B6FDA" w:rsidRPr="00F92F6B">
        <w:t xml:space="preserve"> RRC Transfer procedure,</w:t>
      </w:r>
      <w:r w:rsidRPr="00F92F6B">
        <w:t xml:space="preserve"> until the last serving </w:t>
      </w:r>
      <w:proofErr w:type="spellStart"/>
      <w:r w:rsidRPr="00F92F6B">
        <w:t>gNB</w:t>
      </w:r>
      <w:proofErr w:type="spellEnd"/>
      <w:r w:rsidRPr="00F92F6B">
        <w:t xml:space="preserve"> terminates the SDT session and </w:t>
      </w:r>
      <w:r w:rsidR="001C49BD" w:rsidRPr="00F92F6B">
        <w:t>directs the UE to continue in</w:t>
      </w:r>
      <w:r w:rsidRPr="00F92F6B">
        <w:t xml:space="preserve"> RRC_INACTIVE by sending the </w:t>
      </w:r>
      <w:proofErr w:type="spellStart"/>
      <w:r w:rsidRPr="00F92F6B">
        <w:rPr>
          <w:i/>
        </w:rPr>
        <w:t>RRCRelease</w:t>
      </w:r>
      <w:proofErr w:type="spellEnd"/>
      <w:r w:rsidRPr="00F92F6B">
        <w:t xml:space="preserve"> message.</w:t>
      </w:r>
    </w:p>
    <w:p w14:paraId="34C6859C" w14:textId="2F292959" w:rsidR="009E7956" w:rsidRPr="00F92F6B" w:rsidRDefault="009E7956" w:rsidP="001B6FDA">
      <w:r w:rsidRPr="00F92F6B">
        <w:t xml:space="preserve">During the SDT session, </w:t>
      </w:r>
      <w:r w:rsidR="001B6FDA" w:rsidRPr="00F92F6B">
        <w:t xml:space="preserve">in case the receiving </w:t>
      </w:r>
      <w:proofErr w:type="spellStart"/>
      <w:r w:rsidR="001B6FDA" w:rsidRPr="00F92F6B">
        <w:t>gNB</w:t>
      </w:r>
      <w:proofErr w:type="spellEnd"/>
      <w:r w:rsidR="001B6FDA" w:rsidRPr="00F92F6B">
        <w:t xml:space="preserve"> detects that no more packets are to be transmitted, or radio link problem is detected, </w:t>
      </w:r>
      <w:r w:rsidRPr="00F92F6B">
        <w:t xml:space="preserve">the receiving </w:t>
      </w:r>
      <w:proofErr w:type="spellStart"/>
      <w:r w:rsidRPr="00F92F6B">
        <w:t>gNB</w:t>
      </w:r>
      <w:proofErr w:type="spellEnd"/>
      <w:r w:rsidRPr="00F92F6B">
        <w:t xml:space="preserve"> may also request to terminate the SDT session to the last serving </w:t>
      </w:r>
      <w:proofErr w:type="spellStart"/>
      <w:r w:rsidRPr="00F92F6B">
        <w:t>gNB</w:t>
      </w:r>
      <w:proofErr w:type="spellEnd"/>
      <w:r w:rsidR="001B6FDA" w:rsidRPr="00F92F6B">
        <w:t xml:space="preserve"> via the UE Context Retrieve Confirmation procedure</w:t>
      </w:r>
      <w:r w:rsidRPr="00F92F6B">
        <w:t>.</w:t>
      </w:r>
    </w:p>
    <w:p w14:paraId="4C88C8FE" w14:textId="12E694BB" w:rsidR="009E7956" w:rsidRPr="00F92F6B" w:rsidRDefault="009E7956" w:rsidP="00D62AC1">
      <w:pPr>
        <w:pStyle w:val="Heading2"/>
      </w:pPr>
      <w:bookmarkStart w:id="2369" w:name="_Toc83657281"/>
      <w:bookmarkStart w:id="2370" w:name="_Toc219281236"/>
      <w:r w:rsidRPr="00F92F6B">
        <w:t>18.2</w:t>
      </w:r>
      <w:r w:rsidRPr="00F92F6B">
        <w:tab/>
      </w:r>
      <w:bookmarkEnd w:id="2369"/>
      <w:r w:rsidRPr="00F92F6B">
        <w:t>SDT with UE context relocation</w:t>
      </w:r>
      <w:bookmarkEnd w:id="2370"/>
    </w:p>
    <w:p w14:paraId="3693A5BF" w14:textId="6AC6A753" w:rsidR="009E7956" w:rsidRPr="00F92F6B" w:rsidRDefault="009E7956" w:rsidP="009E7956">
      <w:r w:rsidRPr="00F92F6B">
        <w:t>The overall procedure for SDT procedure over RACH with UE context relocation is illustrated in the figure 18.2-1.</w:t>
      </w:r>
    </w:p>
    <w:p w14:paraId="594A5253" w14:textId="2033C038" w:rsidR="009E7956" w:rsidRPr="00F92F6B" w:rsidRDefault="001B6FDA" w:rsidP="00D62AC1">
      <w:pPr>
        <w:pStyle w:val="TH"/>
      </w:pPr>
      <w:r w:rsidRPr="00F92F6B">
        <w:object w:dxaOrig="12136" w:dyaOrig="8629" w14:anchorId="0753C5FA">
          <v:shape id="_x0000_i1154" type="#_x0000_t75" style="width:481.5pt;height:342pt" o:ole="">
            <v:imagedata r:id="rId269" o:title=""/>
          </v:shape>
          <o:OLEObject Type="Embed" ProgID="Visio.Drawing.11" ShapeID="_x0000_i1154" DrawAspect="Content" ObjectID="_1829898741" r:id="rId270"/>
        </w:object>
      </w:r>
    </w:p>
    <w:p w14:paraId="13450E00" w14:textId="3B21C3D7" w:rsidR="009E7956" w:rsidRPr="00F92F6B" w:rsidRDefault="009E7956" w:rsidP="00D62AC1">
      <w:pPr>
        <w:pStyle w:val="TF"/>
      </w:pPr>
      <w:r w:rsidRPr="00F92F6B">
        <w:t>Figure 18.2-1. RA-based SDT with UE context relocation</w:t>
      </w:r>
    </w:p>
    <w:p w14:paraId="5B36D34A" w14:textId="05D57110" w:rsidR="009E7956" w:rsidRPr="00F92F6B" w:rsidRDefault="009E7956" w:rsidP="00D62AC1">
      <w:pPr>
        <w:pStyle w:val="B1"/>
      </w:pPr>
      <w:r w:rsidRPr="00F92F6B">
        <w:t>1.</w:t>
      </w:r>
      <w:r w:rsidRPr="00F92F6B">
        <w:tab/>
        <w:t xml:space="preserve">The UE sends an </w:t>
      </w:r>
      <w:proofErr w:type="spellStart"/>
      <w:r w:rsidRPr="00F92F6B">
        <w:rPr>
          <w:i/>
        </w:rPr>
        <w:t>RRCResumeRequest</w:t>
      </w:r>
      <w:proofErr w:type="spellEnd"/>
      <w:r w:rsidRPr="00F92F6B">
        <w:t xml:space="preserve"> as well as UL SDT data and/or UL SDT signalling to the </w:t>
      </w:r>
      <w:r w:rsidR="007034C6" w:rsidRPr="00F92F6B">
        <w:t>R</w:t>
      </w:r>
      <w:r w:rsidRPr="00F92F6B">
        <w:t xml:space="preserve">eceiving </w:t>
      </w:r>
      <w:proofErr w:type="spellStart"/>
      <w:r w:rsidRPr="00F92F6B">
        <w:t>gNB</w:t>
      </w:r>
      <w:proofErr w:type="spellEnd"/>
      <w:r w:rsidRPr="00F92F6B">
        <w:t>.</w:t>
      </w:r>
    </w:p>
    <w:p w14:paraId="6154AE0C" w14:textId="69DCBE11" w:rsidR="009E7956" w:rsidRPr="00F92F6B" w:rsidRDefault="009E7956" w:rsidP="00D62AC1">
      <w:pPr>
        <w:pStyle w:val="B1"/>
      </w:pPr>
      <w:r w:rsidRPr="00F92F6B">
        <w:t>2.</w:t>
      </w:r>
      <w:r w:rsidRPr="00F92F6B">
        <w:tab/>
        <w:t xml:space="preserve">The </w:t>
      </w:r>
      <w:r w:rsidR="007034C6" w:rsidRPr="00F92F6B">
        <w:t>R</w:t>
      </w:r>
      <w:r w:rsidRPr="00F92F6B">
        <w:t xml:space="preserve">eceiving </w:t>
      </w:r>
      <w:proofErr w:type="spellStart"/>
      <w:r w:rsidRPr="00F92F6B">
        <w:t>gNB</w:t>
      </w:r>
      <w:proofErr w:type="spellEnd"/>
      <w:r w:rsidRPr="00F92F6B">
        <w:t xml:space="preserve"> identifies the </w:t>
      </w:r>
      <w:r w:rsidR="007034C6" w:rsidRPr="00F92F6B">
        <w:t>L</w:t>
      </w:r>
      <w:r w:rsidRPr="00F92F6B">
        <w:t xml:space="preserve">ast </w:t>
      </w:r>
      <w:r w:rsidR="007034C6" w:rsidRPr="00F92F6B">
        <w:t>S</w:t>
      </w:r>
      <w:r w:rsidRPr="00F92F6B">
        <w:t xml:space="preserve">erving </w:t>
      </w:r>
      <w:proofErr w:type="spellStart"/>
      <w:r w:rsidRPr="00F92F6B">
        <w:t>gNB</w:t>
      </w:r>
      <w:proofErr w:type="spellEnd"/>
      <w:r w:rsidRPr="00F92F6B">
        <w:t xml:space="preserve"> using the I-RNTI and retrieves the UE context by means of </w:t>
      </w:r>
      <w:proofErr w:type="spellStart"/>
      <w:r w:rsidRPr="00F92F6B">
        <w:t>Xn</w:t>
      </w:r>
      <w:proofErr w:type="spellEnd"/>
      <w:r w:rsidRPr="00F92F6B">
        <w:t xml:space="preserve">-AP Retrieve UE Context procedure. The </w:t>
      </w:r>
      <w:r w:rsidR="007034C6" w:rsidRPr="00F92F6B">
        <w:t>R</w:t>
      </w:r>
      <w:r w:rsidRPr="00F92F6B">
        <w:t xml:space="preserve">eceiving </w:t>
      </w:r>
      <w:proofErr w:type="spellStart"/>
      <w:r w:rsidRPr="00F92F6B">
        <w:t>gNB</w:t>
      </w:r>
      <w:proofErr w:type="spellEnd"/>
      <w:r w:rsidRPr="00F92F6B">
        <w:t xml:space="preserve"> indicates that the UE request is for an SDT and may also provide SDT assistance information (e.</w:t>
      </w:r>
      <w:r w:rsidR="001B6FDA" w:rsidRPr="00F92F6B">
        <w:t>g.</w:t>
      </w:r>
      <w:r w:rsidRPr="00F92F6B">
        <w:t>, single packet, multiple packets).</w:t>
      </w:r>
    </w:p>
    <w:p w14:paraId="08A5FF58" w14:textId="301B4E2A" w:rsidR="009E7956" w:rsidRPr="00F92F6B" w:rsidRDefault="009E7956" w:rsidP="00D62AC1">
      <w:pPr>
        <w:pStyle w:val="B1"/>
      </w:pPr>
      <w:r w:rsidRPr="00F92F6B">
        <w:t>3.</w:t>
      </w:r>
      <w:r w:rsidRPr="00F92F6B">
        <w:tab/>
        <w:t xml:space="preserve">The </w:t>
      </w:r>
      <w:r w:rsidR="007034C6" w:rsidRPr="00F92F6B">
        <w:t>L</w:t>
      </w:r>
      <w:r w:rsidRPr="00F92F6B">
        <w:t xml:space="preserve">ast </w:t>
      </w:r>
      <w:r w:rsidR="007034C6" w:rsidRPr="00F92F6B">
        <w:t>S</w:t>
      </w:r>
      <w:r w:rsidRPr="00F92F6B">
        <w:t xml:space="preserve">erving </w:t>
      </w:r>
      <w:proofErr w:type="spellStart"/>
      <w:r w:rsidRPr="00F92F6B">
        <w:t>gNB</w:t>
      </w:r>
      <w:proofErr w:type="spellEnd"/>
      <w:r w:rsidRPr="00F92F6B">
        <w:t xml:space="preserve"> decides to relocate UE context and responds with the RETRIEVE UE CONTEXT RESPONSE message. The UL SDT data, if any, is delivered </w:t>
      </w:r>
      <w:r w:rsidR="001B6FDA" w:rsidRPr="00F92F6B">
        <w:t xml:space="preserve">from the </w:t>
      </w:r>
      <w:r w:rsidR="007034C6" w:rsidRPr="00F92F6B">
        <w:t>R</w:t>
      </w:r>
      <w:r w:rsidR="001B6FDA" w:rsidRPr="00F92F6B">
        <w:t xml:space="preserve">eceiving </w:t>
      </w:r>
      <w:proofErr w:type="spellStart"/>
      <w:r w:rsidR="001B6FDA" w:rsidRPr="00F92F6B">
        <w:t>gNB</w:t>
      </w:r>
      <w:proofErr w:type="spellEnd"/>
      <w:r w:rsidR="001B6FDA" w:rsidRPr="00F92F6B">
        <w:t xml:space="preserve"> </w:t>
      </w:r>
      <w:r w:rsidRPr="00F92F6B">
        <w:t>to the UPF.</w:t>
      </w:r>
      <w:r w:rsidR="00401EF6" w:rsidRPr="00F92F6B">
        <w:t xml:space="preserve"> In case that the Last Serving </w:t>
      </w:r>
      <w:proofErr w:type="spellStart"/>
      <w:r w:rsidR="00401EF6" w:rsidRPr="00F92F6B">
        <w:t>gNB</w:t>
      </w:r>
      <w:proofErr w:type="spellEnd"/>
      <w:r w:rsidR="00401EF6" w:rsidRPr="00F92F6B">
        <w:t xml:space="preserve"> has requested the AMF for CN Buffering as part of step 0 for the UE in RRC INACTIVE state with </w:t>
      </w:r>
      <w:proofErr w:type="spellStart"/>
      <w:r w:rsidR="00401EF6" w:rsidRPr="00F92F6B">
        <w:t>eDRX</w:t>
      </w:r>
      <w:proofErr w:type="spellEnd"/>
      <w:r w:rsidR="00401EF6" w:rsidRPr="00F92F6B">
        <w:t xml:space="preserve"> cycle longer than 10.24 seconds, reachability of the UE can be indicated to the AMF by the last serving </w:t>
      </w:r>
      <w:proofErr w:type="spellStart"/>
      <w:r w:rsidR="00401EF6" w:rsidRPr="00F92F6B">
        <w:t>gNB</w:t>
      </w:r>
      <w:proofErr w:type="spellEnd"/>
      <w:r w:rsidR="00401EF6" w:rsidRPr="00F92F6B">
        <w:t xml:space="preserve"> using the MT Communication Handling procedure as described in TS 23.501 [3] and TS 38.413 [26], otherwise, the AMF considers that the UE is reachable (i.e., the MT Communicating Handing is deactivated) upon step 5.</w:t>
      </w:r>
    </w:p>
    <w:p w14:paraId="698C0DD7" w14:textId="2AEC8503" w:rsidR="007034C6" w:rsidRPr="00F92F6B" w:rsidRDefault="009E7956" w:rsidP="007034C6">
      <w:pPr>
        <w:pStyle w:val="B1"/>
      </w:pPr>
      <w:r w:rsidRPr="00F92F6B">
        <w:t>4-6.</w:t>
      </w:r>
      <w:r w:rsidRPr="00F92F6B">
        <w:tab/>
        <w:t xml:space="preserve">The </w:t>
      </w:r>
      <w:r w:rsidR="007034C6" w:rsidRPr="00F92F6B">
        <w:t>R</w:t>
      </w:r>
      <w:r w:rsidRPr="00F92F6B">
        <w:t xml:space="preserve">eceiving </w:t>
      </w:r>
      <w:proofErr w:type="spellStart"/>
      <w:r w:rsidRPr="00F92F6B">
        <w:t>gNB</w:t>
      </w:r>
      <w:proofErr w:type="spellEnd"/>
      <w:r w:rsidRPr="00F92F6B">
        <w:t xml:space="preserve"> decides to keep UE in RRC</w:t>
      </w:r>
      <w:r w:rsidR="001B6FDA" w:rsidRPr="00F92F6B">
        <w:t>_INACTIVE</w:t>
      </w:r>
      <w:r w:rsidRPr="00F92F6B">
        <w:t xml:space="preserve"> state for SDT. If loss of DL user data buffered in the </w:t>
      </w:r>
      <w:r w:rsidR="007034C6" w:rsidRPr="00F92F6B">
        <w:t>L</w:t>
      </w:r>
      <w:r w:rsidRPr="00F92F6B">
        <w:t xml:space="preserve">ast </w:t>
      </w:r>
      <w:r w:rsidR="007034C6" w:rsidRPr="00F92F6B">
        <w:t>S</w:t>
      </w:r>
      <w:r w:rsidRPr="00F92F6B">
        <w:t xml:space="preserve">erving </w:t>
      </w:r>
      <w:proofErr w:type="spellStart"/>
      <w:r w:rsidRPr="00F92F6B">
        <w:t>gNB</w:t>
      </w:r>
      <w:proofErr w:type="spellEnd"/>
      <w:r w:rsidRPr="00F92F6B">
        <w:t xml:space="preserve"> shall be prevented, the </w:t>
      </w:r>
      <w:r w:rsidR="007034C6" w:rsidRPr="00F92F6B">
        <w:t>R</w:t>
      </w:r>
      <w:r w:rsidRPr="00F92F6B">
        <w:t xml:space="preserve">eceiving </w:t>
      </w:r>
      <w:proofErr w:type="spellStart"/>
      <w:r w:rsidRPr="00F92F6B">
        <w:t>gNB</w:t>
      </w:r>
      <w:proofErr w:type="spellEnd"/>
      <w:r w:rsidRPr="00F92F6B">
        <w:t xml:space="preserve"> provides forwarding addresses</w:t>
      </w:r>
      <w:r w:rsidR="001B6FDA" w:rsidRPr="00F92F6B">
        <w:t xml:space="preserve"> via the </w:t>
      </w:r>
      <w:proofErr w:type="spellStart"/>
      <w:r w:rsidR="001B6FDA" w:rsidRPr="00F92F6B">
        <w:t>Xn</w:t>
      </w:r>
      <w:proofErr w:type="spellEnd"/>
      <w:r w:rsidR="001B6FDA" w:rsidRPr="00F92F6B">
        <w:t>-U ADDRESS INDICATION message</w:t>
      </w:r>
      <w:r w:rsidRPr="00F92F6B">
        <w:t xml:space="preserve">. The </w:t>
      </w:r>
      <w:r w:rsidR="007034C6" w:rsidRPr="00F92F6B">
        <w:t>R</w:t>
      </w:r>
      <w:r w:rsidRPr="00F92F6B">
        <w:t xml:space="preserve">eceiving </w:t>
      </w:r>
      <w:proofErr w:type="spellStart"/>
      <w:r w:rsidRPr="00F92F6B">
        <w:t>gNB</w:t>
      </w:r>
      <w:proofErr w:type="spellEnd"/>
      <w:r w:rsidRPr="00F92F6B">
        <w:t xml:space="preserve"> also</w:t>
      </w:r>
      <w:r w:rsidR="001B6FDA" w:rsidRPr="00F92F6B">
        <w:t xml:space="preserve"> </w:t>
      </w:r>
      <w:r w:rsidRPr="00F92F6B">
        <w:t xml:space="preserve">initiates NGAP Path Switch </w:t>
      </w:r>
      <w:r w:rsidR="007034C6" w:rsidRPr="00F92F6B">
        <w:t xml:space="preserve">Request </w:t>
      </w:r>
      <w:r w:rsidRPr="00F92F6B">
        <w:t>procedure to establish a NG UE</w:t>
      </w:r>
      <w:r w:rsidR="007034C6" w:rsidRPr="00F92F6B">
        <w:t>-</w:t>
      </w:r>
      <w:r w:rsidRPr="00F92F6B">
        <w:t xml:space="preserve">associated signalling connection to the AMF. After the </w:t>
      </w:r>
      <w:r w:rsidR="001B6FDA" w:rsidRPr="00F92F6B">
        <w:t xml:space="preserve">Path Switch </w:t>
      </w:r>
      <w:r w:rsidR="007034C6" w:rsidRPr="00F92F6B">
        <w:t xml:space="preserve">Request </w:t>
      </w:r>
      <w:r w:rsidR="001B6FDA" w:rsidRPr="00F92F6B">
        <w:t xml:space="preserve">procedure, the buffered </w:t>
      </w:r>
      <w:r w:rsidRPr="00F92F6B">
        <w:t>UL NAS PDU</w:t>
      </w:r>
      <w:r w:rsidR="001B6FDA" w:rsidRPr="00F92F6B">
        <w:t>, if any,</w:t>
      </w:r>
      <w:r w:rsidRPr="00F92F6B">
        <w:t xml:space="preserve"> is delivered </w:t>
      </w:r>
      <w:r w:rsidR="001B6FDA" w:rsidRPr="00F92F6B">
        <w:t xml:space="preserve">from the </w:t>
      </w:r>
      <w:r w:rsidR="007034C6" w:rsidRPr="00F92F6B">
        <w:t>R</w:t>
      </w:r>
      <w:r w:rsidR="001B6FDA" w:rsidRPr="00F92F6B">
        <w:t xml:space="preserve">eceiving </w:t>
      </w:r>
      <w:proofErr w:type="spellStart"/>
      <w:r w:rsidR="001B6FDA" w:rsidRPr="00F92F6B">
        <w:t>gNB</w:t>
      </w:r>
      <w:proofErr w:type="spellEnd"/>
      <w:r w:rsidR="001B6FDA" w:rsidRPr="00F92F6B">
        <w:t xml:space="preserve"> </w:t>
      </w:r>
      <w:r w:rsidRPr="00F92F6B">
        <w:t xml:space="preserve">to </w:t>
      </w:r>
      <w:r w:rsidR="001B6FDA" w:rsidRPr="00F92F6B">
        <w:t xml:space="preserve">the </w:t>
      </w:r>
      <w:r w:rsidRPr="00F92F6B">
        <w:t>AMF.</w:t>
      </w:r>
      <w:r w:rsidR="001B6FDA" w:rsidRPr="00F92F6B">
        <w:t xml:space="preserve"> And then, the subsequent UL/DL SDT data and/or signalling are transferred between UE and core network via the </w:t>
      </w:r>
      <w:r w:rsidR="007034C6" w:rsidRPr="00F92F6B">
        <w:t>R</w:t>
      </w:r>
      <w:r w:rsidR="001B6FDA" w:rsidRPr="00F92F6B">
        <w:t xml:space="preserve">eceiving </w:t>
      </w:r>
      <w:proofErr w:type="spellStart"/>
      <w:r w:rsidR="001B6FDA" w:rsidRPr="00F92F6B">
        <w:t>gNB</w:t>
      </w:r>
      <w:proofErr w:type="spellEnd"/>
      <w:r w:rsidR="001B6FDA" w:rsidRPr="00F92F6B">
        <w:t>.</w:t>
      </w:r>
    </w:p>
    <w:p w14:paraId="6341858B" w14:textId="4A607704" w:rsidR="009E7956" w:rsidRPr="00F92F6B" w:rsidRDefault="007034C6" w:rsidP="00FA3136">
      <w:pPr>
        <w:pStyle w:val="NO"/>
      </w:pPr>
      <w:r w:rsidRPr="00F92F6B">
        <w:t>NOTE 1:</w:t>
      </w:r>
      <w:r w:rsidRPr="00F92F6B">
        <w:tab/>
        <w:t xml:space="preserve">If the UP policy received from the Last Serving </w:t>
      </w:r>
      <w:proofErr w:type="spellStart"/>
      <w:r w:rsidRPr="00F92F6B">
        <w:t>gNB</w:t>
      </w:r>
      <w:proofErr w:type="spellEnd"/>
      <w:r w:rsidRPr="00F92F6B">
        <w:t xml:space="preserve"> is different from that received in the PATH SWITCH REQUEST ACKNOWLEDGE message, the Receiving </w:t>
      </w:r>
      <w:proofErr w:type="spellStart"/>
      <w:r w:rsidRPr="00F92F6B">
        <w:t>gNB</w:t>
      </w:r>
      <w:proofErr w:type="spellEnd"/>
      <w:r w:rsidRPr="00F92F6B">
        <w:t xml:space="preserve"> may either send the UE back to RRC_IDLE or move the UE to RRC_CONNECTED to update the security configuration.</w:t>
      </w:r>
    </w:p>
    <w:p w14:paraId="559792EC" w14:textId="2A6664A3" w:rsidR="001B6FDA" w:rsidRPr="00F92F6B" w:rsidRDefault="001B6FDA" w:rsidP="001B6FDA">
      <w:pPr>
        <w:pStyle w:val="B1"/>
      </w:pPr>
      <w:r w:rsidRPr="00F92F6B">
        <w:t>7.</w:t>
      </w:r>
      <w:r w:rsidRPr="00F92F6B">
        <w:tab/>
        <w:t xml:space="preserve">After the SDT transmission is </w:t>
      </w:r>
      <w:r w:rsidR="00CD6A2E" w:rsidRPr="00F92F6B">
        <w:t>terminated</w:t>
      </w:r>
      <w:r w:rsidRPr="00F92F6B">
        <w:t xml:space="preserve">, the </w:t>
      </w:r>
      <w:r w:rsidR="007034C6" w:rsidRPr="00F92F6B">
        <w:t>R</w:t>
      </w:r>
      <w:r w:rsidRPr="00F92F6B">
        <w:t xml:space="preserve">eceiving </w:t>
      </w:r>
      <w:proofErr w:type="spellStart"/>
      <w:r w:rsidRPr="00F92F6B">
        <w:t>gNB</w:t>
      </w:r>
      <w:proofErr w:type="spellEnd"/>
      <w:r w:rsidRPr="00F92F6B">
        <w:t xml:space="preserve"> generates and sends the </w:t>
      </w:r>
      <w:proofErr w:type="spellStart"/>
      <w:r w:rsidRPr="00F92F6B">
        <w:rPr>
          <w:i/>
        </w:rPr>
        <w:t>RRCRelease</w:t>
      </w:r>
      <w:proofErr w:type="spellEnd"/>
      <w:r w:rsidRPr="00F92F6B">
        <w:t xml:space="preserve"> message including the </w:t>
      </w:r>
      <w:r w:rsidR="001C49BD" w:rsidRPr="00F92F6B">
        <w:t>s</w:t>
      </w:r>
      <w:r w:rsidRPr="00F92F6B">
        <w:t xml:space="preserve">uspend </w:t>
      </w:r>
      <w:r w:rsidR="00F3028D" w:rsidRPr="00F92F6B">
        <w:t xml:space="preserve">indication </w:t>
      </w:r>
      <w:r w:rsidRPr="00F92F6B">
        <w:t xml:space="preserve">to the UE to </w:t>
      </w:r>
      <w:r w:rsidR="00CD6A2E" w:rsidRPr="00F92F6B">
        <w:t>terminate</w:t>
      </w:r>
      <w:r w:rsidR="00A7786E" w:rsidRPr="00F92F6B">
        <w:t xml:space="preserve"> </w:t>
      </w:r>
      <w:r w:rsidR="00F3028D" w:rsidRPr="00F92F6B">
        <w:t>the SDT procedure and continue in</w:t>
      </w:r>
      <w:r w:rsidRPr="00F92F6B">
        <w:t xml:space="preserve"> RRC_INACTIVE state.</w:t>
      </w:r>
    </w:p>
    <w:p w14:paraId="32EC4A57" w14:textId="73B43655" w:rsidR="001B6FDA" w:rsidRPr="00F92F6B" w:rsidDel="00D0328E" w:rsidRDefault="001B6FDA" w:rsidP="001B6FDA">
      <w:pPr>
        <w:pStyle w:val="NO"/>
      </w:pPr>
      <w:r w:rsidRPr="00F92F6B" w:rsidDel="00D0328E">
        <w:t>NOTE</w:t>
      </w:r>
      <w:r w:rsidR="007034C6" w:rsidRPr="00F92F6B">
        <w:t xml:space="preserve"> 2</w:t>
      </w:r>
      <w:r w:rsidRPr="00F92F6B" w:rsidDel="00D0328E">
        <w:t>:</w:t>
      </w:r>
      <w:r w:rsidRPr="00F92F6B" w:rsidDel="00D0328E">
        <w:tab/>
        <w:t xml:space="preserve">In case DL non-SDT data or DL non-SDT signalling arrives, or the UE assistance information (i.e. UL non-SDT data arrival indication) is received from the UE, the </w:t>
      </w:r>
      <w:r w:rsidR="007034C6" w:rsidRPr="00F92F6B">
        <w:t>R</w:t>
      </w:r>
      <w:r w:rsidRPr="00F92F6B" w:rsidDel="00D0328E">
        <w:t xml:space="preserve">eceiving </w:t>
      </w:r>
      <w:proofErr w:type="spellStart"/>
      <w:r w:rsidRPr="00F92F6B" w:rsidDel="00D0328E">
        <w:t>gNB</w:t>
      </w:r>
      <w:proofErr w:type="spellEnd"/>
      <w:r w:rsidRPr="00F92F6B" w:rsidDel="00D0328E">
        <w:t xml:space="preserve"> may decide to directly send the UE to RRC_CONNECTED state by sending the </w:t>
      </w:r>
      <w:proofErr w:type="spellStart"/>
      <w:r w:rsidRPr="00F92F6B" w:rsidDel="00D0328E">
        <w:rPr>
          <w:i/>
        </w:rPr>
        <w:t>RRCResume</w:t>
      </w:r>
      <w:proofErr w:type="spellEnd"/>
      <w:r w:rsidRPr="00F92F6B" w:rsidDel="00D0328E">
        <w:t xml:space="preserve"> message.</w:t>
      </w:r>
    </w:p>
    <w:p w14:paraId="54C2AA0C" w14:textId="77777777" w:rsidR="00D45507" w:rsidRPr="00F92F6B" w:rsidRDefault="00CD6A2E" w:rsidP="00D45507">
      <w:pPr>
        <w:pStyle w:val="NO"/>
      </w:pPr>
      <w:r w:rsidRPr="00F92F6B">
        <w:t>NOTE 3:</w:t>
      </w:r>
      <w:r w:rsidRPr="00F92F6B">
        <w:tab/>
        <w:t xml:space="preserve">The Receiving </w:t>
      </w:r>
      <w:proofErr w:type="spellStart"/>
      <w:r w:rsidRPr="00F92F6B">
        <w:t>gNB</w:t>
      </w:r>
      <w:proofErr w:type="spellEnd"/>
      <w:r w:rsidRPr="00F92F6B">
        <w:t xml:space="preserve"> may decide to directly send the UE to RRC_CONNECTED state by sending the </w:t>
      </w:r>
      <w:proofErr w:type="spellStart"/>
      <w:r w:rsidRPr="00F92F6B">
        <w:rPr>
          <w:i/>
          <w:iCs/>
        </w:rPr>
        <w:t>RRCResume</w:t>
      </w:r>
      <w:proofErr w:type="spellEnd"/>
      <w:r w:rsidRPr="00F92F6B">
        <w:t xml:space="preserve"> message based on (e.g. large size of) DL SDT data or DL SDT signalling.</w:t>
      </w:r>
    </w:p>
    <w:p w14:paraId="175B3E21" w14:textId="33239A51" w:rsidR="00CD6A2E" w:rsidRPr="00F92F6B" w:rsidRDefault="00D45507" w:rsidP="00253D75">
      <w:pPr>
        <w:pStyle w:val="NO"/>
      </w:pPr>
      <w:r w:rsidRPr="00F92F6B">
        <w:t>NOTE 4:</w:t>
      </w:r>
      <w:r w:rsidRPr="00F92F6B">
        <w:tab/>
        <w:t xml:space="preserve">The Receiving </w:t>
      </w:r>
      <w:proofErr w:type="spellStart"/>
      <w:r w:rsidRPr="00F92F6B">
        <w:t>gNB</w:t>
      </w:r>
      <w:proofErr w:type="spellEnd"/>
      <w:r w:rsidRPr="00F92F6B">
        <w:t xml:space="preserve"> may decide to directly send the UE to RRC_CONNECTED state by sending the </w:t>
      </w:r>
      <w:proofErr w:type="spellStart"/>
      <w:r w:rsidRPr="00F92F6B">
        <w:rPr>
          <w:i/>
          <w:iCs/>
        </w:rPr>
        <w:t>RRCResume</w:t>
      </w:r>
      <w:proofErr w:type="spellEnd"/>
      <w:r w:rsidRPr="00F92F6B">
        <w:t xml:space="preserve"> message based on</w:t>
      </w:r>
      <w:r w:rsidRPr="00F92F6B">
        <w:rPr>
          <w:rFonts w:cs="Calibri"/>
        </w:rPr>
        <w:t xml:space="preserve"> the BSR received from the UE in case of uplink SDT data exceeding the data size threshold.</w:t>
      </w:r>
    </w:p>
    <w:p w14:paraId="50C8B605" w14:textId="122CF44C" w:rsidR="00401EF6" w:rsidRPr="00F92F6B" w:rsidRDefault="00401EF6" w:rsidP="00401EF6">
      <w:pPr>
        <w:pStyle w:val="NO"/>
      </w:pPr>
      <w:r w:rsidRPr="00F92F6B">
        <w:t>NOTE 5:</w:t>
      </w:r>
      <w:r w:rsidRPr="00F92F6B">
        <w:tab/>
        <w:t xml:space="preserve">The Receiving </w:t>
      </w:r>
      <w:proofErr w:type="spellStart"/>
      <w:r w:rsidRPr="00F92F6B">
        <w:t>gNB</w:t>
      </w:r>
      <w:proofErr w:type="spellEnd"/>
      <w:r w:rsidRPr="00F92F6B">
        <w:t xml:space="preserve"> may send the NGAP MT Communication Handling Request message to the AMF to trigger CN buffering when the UE is put again into RRC_INACTIVE state with </w:t>
      </w:r>
      <w:proofErr w:type="spellStart"/>
      <w:r w:rsidRPr="00F92F6B">
        <w:t>eDRX</w:t>
      </w:r>
      <w:proofErr w:type="spellEnd"/>
      <w:r w:rsidRPr="00F92F6B">
        <w:t xml:space="preserve"> cycle longer than 10.24 seconds.</w:t>
      </w:r>
    </w:p>
    <w:p w14:paraId="77E02964" w14:textId="4B40FDF3" w:rsidR="009E7956" w:rsidRPr="00F92F6B" w:rsidRDefault="009E7956" w:rsidP="00D62AC1">
      <w:pPr>
        <w:pStyle w:val="B1"/>
      </w:pPr>
      <w:r w:rsidRPr="00F92F6B">
        <w:t>8.</w:t>
      </w:r>
      <w:r w:rsidRPr="00F92F6B">
        <w:tab/>
        <w:t xml:space="preserve">The </w:t>
      </w:r>
      <w:r w:rsidR="007034C6" w:rsidRPr="00F92F6B">
        <w:t>R</w:t>
      </w:r>
      <w:r w:rsidRPr="00F92F6B">
        <w:t xml:space="preserve">eceiving </w:t>
      </w:r>
      <w:proofErr w:type="spellStart"/>
      <w:r w:rsidRPr="00F92F6B">
        <w:t>gNB</w:t>
      </w:r>
      <w:proofErr w:type="spellEnd"/>
      <w:r w:rsidRPr="00F92F6B">
        <w:t xml:space="preserve"> indicates </w:t>
      </w:r>
      <w:r w:rsidR="001B6FDA" w:rsidRPr="00F92F6B">
        <w:t xml:space="preserve">to </w:t>
      </w:r>
      <w:r w:rsidRPr="00F92F6B">
        <w:t xml:space="preserve">the </w:t>
      </w:r>
      <w:r w:rsidR="007034C6" w:rsidRPr="00F92F6B">
        <w:t>L</w:t>
      </w:r>
      <w:r w:rsidRPr="00F92F6B">
        <w:t xml:space="preserve">ast </w:t>
      </w:r>
      <w:r w:rsidR="007034C6" w:rsidRPr="00F92F6B">
        <w:t>S</w:t>
      </w:r>
      <w:r w:rsidRPr="00F92F6B">
        <w:t xml:space="preserve">erving </w:t>
      </w:r>
      <w:proofErr w:type="spellStart"/>
      <w:r w:rsidRPr="00F92F6B">
        <w:t>gNB</w:t>
      </w:r>
      <w:proofErr w:type="spellEnd"/>
      <w:r w:rsidRPr="00F92F6B">
        <w:t xml:space="preserve"> to remove the UE context by sending the </w:t>
      </w:r>
      <w:proofErr w:type="spellStart"/>
      <w:r w:rsidRPr="00F92F6B">
        <w:t>XnAP</w:t>
      </w:r>
      <w:proofErr w:type="spellEnd"/>
      <w:r w:rsidRPr="00F92F6B">
        <w:t xml:space="preserve"> UE CONTEXT RELEASE message. The </w:t>
      </w:r>
      <w:proofErr w:type="spellStart"/>
      <w:r w:rsidRPr="00F92F6B">
        <w:t>XnAP</w:t>
      </w:r>
      <w:proofErr w:type="spellEnd"/>
      <w:r w:rsidRPr="00F92F6B">
        <w:t xml:space="preserve"> UE CONTEXT RELEASE message can be sent after step 6.</w:t>
      </w:r>
    </w:p>
    <w:p w14:paraId="4E7218AB" w14:textId="5C6F0C06" w:rsidR="009E7956" w:rsidRPr="00F92F6B" w:rsidRDefault="009E7956" w:rsidP="00D62AC1">
      <w:pPr>
        <w:pStyle w:val="Heading2"/>
      </w:pPr>
      <w:bookmarkStart w:id="2371" w:name="_Toc83657282"/>
      <w:bookmarkStart w:id="2372" w:name="_Toc219281237"/>
      <w:r w:rsidRPr="00F92F6B">
        <w:t>18.3</w:t>
      </w:r>
      <w:r w:rsidRPr="00F92F6B">
        <w:tab/>
      </w:r>
      <w:bookmarkEnd w:id="2371"/>
      <w:r w:rsidRPr="00F92F6B">
        <w:t>SDT without UE context relocation</w:t>
      </w:r>
      <w:bookmarkEnd w:id="2372"/>
    </w:p>
    <w:p w14:paraId="73BD9261" w14:textId="77777777" w:rsidR="005C624F" w:rsidRPr="00F92F6B" w:rsidRDefault="009E7956" w:rsidP="009E7956">
      <w:r w:rsidRPr="00F92F6B">
        <w:t>The overall procedure for SDT procedure over RACH without UE context relocation is illustrated in the figure 18.3-1.</w:t>
      </w:r>
    </w:p>
    <w:p w14:paraId="6B8523FB" w14:textId="6260A318" w:rsidR="009E7956" w:rsidRPr="00F92F6B" w:rsidRDefault="001B6FDA" w:rsidP="00D62AC1">
      <w:pPr>
        <w:pStyle w:val="TH"/>
      </w:pPr>
      <w:r w:rsidRPr="00F92F6B">
        <w:object w:dxaOrig="12257" w:dyaOrig="8797" w14:anchorId="47A25D72">
          <v:shape id="_x0000_i1155" type="#_x0000_t75" style="width:481.5pt;height:345pt" o:ole="">
            <v:imagedata r:id="rId271" o:title=""/>
          </v:shape>
          <o:OLEObject Type="Embed" ProgID="Visio.Drawing.11" ShapeID="_x0000_i1155" DrawAspect="Content" ObjectID="_1829898742" r:id="rId272"/>
        </w:object>
      </w:r>
    </w:p>
    <w:p w14:paraId="6DC254AF" w14:textId="2DEA721F" w:rsidR="009E7956" w:rsidRPr="00F92F6B" w:rsidRDefault="009E7956" w:rsidP="00D62AC1">
      <w:pPr>
        <w:pStyle w:val="TF"/>
      </w:pPr>
      <w:r w:rsidRPr="00F92F6B">
        <w:t>Figure 18.3-1. RA-based SDT without UE context relocation</w:t>
      </w:r>
    </w:p>
    <w:p w14:paraId="5337AB32" w14:textId="305DB672" w:rsidR="009E7956" w:rsidRPr="00F92F6B" w:rsidRDefault="009E7956" w:rsidP="00D62AC1">
      <w:pPr>
        <w:pStyle w:val="B1"/>
      </w:pPr>
      <w:r w:rsidRPr="00F92F6B">
        <w:t>1/2.</w:t>
      </w:r>
      <w:r w:rsidR="000F6F40" w:rsidRPr="00F92F6B">
        <w:t xml:space="preserve"> </w:t>
      </w:r>
      <w:r w:rsidRPr="00F92F6B">
        <w:t>The steps 1/2 are as defined in steps 1/2 in Figure 18.2-1.</w:t>
      </w:r>
    </w:p>
    <w:p w14:paraId="19AF6D1D" w14:textId="55A517FC" w:rsidR="009E7956" w:rsidRPr="00F92F6B" w:rsidRDefault="009E7956" w:rsidP="00D62AC1">
      <w:pPr>
        <w:pStyle w:val="B1"/>
      </w:pPr>
      <w:r w:rsidRPr="00F92F6B">
        <w:t>3.</w:t>
      </w:r>
      <w:r w:rsidRPr="00F92F6B">
        <w:tab/>
        <w:t xml:space="preserve">The last serving </w:t>
      </w:r>
      <w:proofErr w:type="spellStart"/>
      <w:r w:rsidRPr="00F92F6B">
        <w:t>gNB</w:t>
      </w:r>
      <w:proofErr w:type="spellEnd"/>
      <w:r w:rsidRPr="00F92F6B">
        <w:t xml:space="preserve"> decides not to relocate the </w:t>
      </w:r>
      <w:r w:rsidR="000F6F40" w:rsidRPr="00F92F6B">
        <w:t xml:space="preserve">full </w:t>
      </w:r>
      <w:r w:rsidRPr="00F92F6B">
        <w:t>UE context for SDT.</w:t>
      </w:r>
      <w:r w:rsidR="00401EF6" w:rsidRPr="00F92F6B">
        <w:t xml:space="preserve"> In case that the Last Serving </w:t>
      </w:r>
      <w:proofErr w:type="spellStart"/>
      <w:r w:rsidR="00401EF6" w:rsidRPr="00F92F6B">
        <w:t>gNB</w:t>
      </w:r>
      <w:proofErr w:type="spellEnd"/>
      <w:r w:rsidR="00401EF6" w:rsidRPr="00F92F6B">
        <w:t xml:space="preserve"> has requested AMF for CN Buffering as part of step 0 for the UE in RRC INACTIVE state with </w:t>
      </w:r>
      <w:proofErr w:type="spellStart"/>
      <w:r w:rsidR="00401EF6" w:rsidRPr="00F92F6B">
        <w:t>eDRX</w:t>
      </w:r>
      <w:proofErr w:type="spellEnd"/>
      <w:r w:rsidR="00401EF6" w:rsidRPr="00F92F6B">
        <w:t xml:space="preserve"> cycle longer than 10.24 seconds, reachability of the UE is indicated to the AMF by the last serving </w:t>
      </w:r>
      <w:proofErr w:type="spellStart"/>
      <w:r w:rsidR="00401EF6" w:rsidRPr="00F92F6B">
        <w:t>gNB</w:t>
      </w:r>
      <w:proofErr w:type="spellEnd"/>
      <w:r w:rsidR="00401EF6" w:rsidRPr="00F92F6B">
        <w:t xml:space="preserve"> using the MT Communication Handling procedure as described in TS 23.501 [3] and TS 38.413 [26].</w:t>
      </w:r>
    </w:p>
    <w:p w14:paraId="79F9C41A" w14:textId="006052FF" w:rsidR="009E7956" w:rsidRPr="00F92F6B" w:rsidRDefault="009E7956" w:rsidP="00D62AC1">
      <w:pPr>
        <w:pStyle w:val="B1"/>
      </w:pPr>
      <w:r w:rsidRPr="00F92F6B">
        <w:t>4.</w:t>
      </w:r>
      <w:r w:rsidRPr="00F92F6B">
        <w:tab/>
        <w:t xml:space="preserve">The last serving </w:t>
      </w:r>
      <w:proofErr w:type="spellStart"/>
      <w:r w:rsidRPr="00F92F6B">
        <w:t>gNB</w:t>
      </w:r>
      <w:proofErr w:type="spellEnd"/>
      <w:r w:rsidRPr="00F92F6B">
        <w:t xml:space="preserve"> transfers a partial UE context including the SDT related RLC context.</w:t>
      </w:r>
    </w:p>
    <w:p w14:paraId="7DE52017" w14:textId="2174F8EA" w:rsidR="009E7956" w:rsidRPr="00F92F6B" w:rsidRDefault="009E7956" w:rsidP="00D62AC1">
      <w:pPr>
        <w:pStyle w:val="B1"/>
      </w:pPr>
      <w:r w:rsidRPr="00F92F6B">
        <w:t>5</w:t>
      </w:r>
      <w:r w:rsidR="005C4ADE" w:rsidRPr="00F92F6B">
        <w:t>.</w:t>
      </w:r>
      <w:r w:rsidRPr="00F92F6B">
        <w:tab/>
        <w:t xml:space="preserve">The receiving </w:t>
      </w:r>
      <w:proofErr w:type="spellStart"/>
      <w:r w:rsidRPr="00F92F6B">
        <w:t>gNB</w:t>
      </w:r>
      <w:proofErr w:type="spellEnd"/>
      <w:r w:rsidRPr="00F92F6B">
        <w:t xml:space="preserve"> acknowledges receiving the partial UE context and provides associated DL TNL address</w:t>
      </w:r>
      <w:r w:rsidR="000F6F40" w:rsidRPr="00F92F6B">
        <w:t>. T</w:t>
      </w:r>
      <w:r w:rsidRPr="00F92F6B">
        <w:t xml:space="preserve">he UE context is kept at the last serving </w:t>
      </w:r>
      <w:proofErr w:type="spellStart"/>
      <w:r w:rsidRPr="00F92F6B">
        <w:t>gNB</w:t>
      </w:r>
      <w:proofErr w:type="spellEnd"/>
      <w:r w:rsidRPr="00F92F6B">
        <w:t xml:space="preserve"> and the SDT related RLC context is established at the receiving </w:t>
      </w:r>
      <w:proofErr w:type="spellStart"/>
      <w:r w:rsidRPr="00F92F6B">
        <w:t>gNB</w:t>
      </w:r>
      <w:proofErr w:type="spellEnd"/>
      <w:r w:rsidR="000F6F40" w:rsidRPr="00F92F6B">
        <w:t xml:space="preserve">. Then UL/DL GTP-U tunnels are established for DRBs configured for SDT, if any, and the UL SDT data and/or signalling, if any, are forwarded to the last serving </w:t>
      </w:r>
      <w:proofErr w:type="spellStart"/>
      <w:r w:rsidR="000F6F40" w:rsidRPr="00F92F6B">
        <w:t>gNB</w:t>
      </w:r>
      <w:proofErr w:type="spellEnd"/>
      <w:r w:rsidR="000F6F40" w:rsidRPr="00F92F6B">
        <w:t>, and then delivered to the core network</w:t>
      </w:r>
      <w:r w:rsidRPr="00F92F6B">
        <w:t>.</w:t>
      </w:r>
    </w:p>
    <w:p w14:paraId="5A0CFBEE" w14:textId="695041F7" w:rsidR="009E7956" w:rsidRPr="00F92F6B" w:rsidRDefault="009E7956" w:rsidP="00D62AC1">
      <w:pPr>
        <w:pStyle w:val="NO"/>
      </w:pPr>
      <w:r w:rsidRPr="00F92F6B">
        <w:t>NOTE 1:</w:t>
      </w:r>
      <w:r w:rsidR="005C4ADE" w:rsidRPr="00F92F6B">
        <w:tab/>
      </w:r>
      <w:r w:rsidRPr="00F92F6B">
        <w:t xml:space="preserve">The DL signalling from the last serving </w:t>
      </w:r>
      <w:proofErr w:type="spellStart"/>
      <w:r w:rsidRPr="00F92F6B">
        <w:t>gNB</w:t>
      </w:r>
      <w:proofErr w:type="spellEnd"/>
      <w:r w:rsidRPr="00F92F6B">
        <w:t xml:space="preserve">, if any, is forwarded to the receiving </w:t>
      </w:r>
      <w:proofErr w:type="spellStart"/>
      <w:r w:rsidRPr="00F92F6B">
        <w:t>gNB</w:t>
      </w:r>
      <w:proofErr w:type="spellEnd"/>
      <w:r w:rsidRPr="00F92F6B">
        <w:t xml:space="preserve"> via the RRC TRANSFER message, for which the receiving </w:t>
      </w:r>
      <w:proofErr w:type="spellStart"/>
      <w:r w:rsidRPr="00F92F6B">
        <w:t>gNB</w:t>
      </w:r>
      <w:proofErr w:type="spellEnd"/>
      <w:r w:rsidRPr="00F92F6B">
        <w:t xml:space="preserve"> delivers </w:t>
      </w:r>
      <w:r w:rsidR="000F6F40" w:rsidRPr="00F92F6B">
        <w:t xml:space="preserve">it </w:t>
      </w:r>
      <w:r w:rsidRPr="00F92F6B">
        <w:t>to the UE.</w:t>
      </w:r>
    </w:p>
    <w:p w14:paraId="06586A32" w14:textId="458CA433" w:rsidR="00253D75" w:rsidRPr="00F92F6B" w:rsidRDefault="00CD6A2E" w:rsidP="00CD6A2E">
      <w:pPr>
        <w:pStyle w:val="NO"/>
      </w:pPr>
      <w:r w:rsidRPr="00F92F6B" w:rsidDel="00D0328E">
        <w:t xml:space="preserve">NOTE </w:t>
      </w:r>
      <w:r w:rsidRPr="00F92F6B">
        <w:t>1a</w:t>
      </w:r>
      <w:r w:rsidRPr="00F92F6B" w:rsidDel="00D0328E">
        <w:t>:</w:t>
      </w:r>
      <w:r w:rsidRPr="00F92F6B" w:rsidDel="00D0328E">
        <w:tab/>
        <w:t xml:space="preserve">In case DL non-SDT data or DL non-SDT signalling arrives, or UE assistance information (i.e. UL non-SDT data arrival indication) </w:t>
      </w:r>
      <w:r w:rsidRPr="00F92F6B">
        <w:t xml:space="preserve">is received </w:t>
      </w:r>
      <w:r w:rsidRPr="00F92F6B" w:rsidDel="00D0328E">
        <w:t xml:space="preserve">from the UE, the last serving </w:t>
      </w:r>
      <w:proofErr w:type="spellStart"/>
      <w:r w:rsidRPr="00F92F6B" w:rsidDel="00D0328E">
        <w:t>gNB</w:t>
      </w:r>
      <w:proofErr w:type="spellEnd"/>
      <w:r w:rsidRPr="00F92F6B" w:rsidDel="00D0328E">
        <w:t xml:space="preserve"> </w:t>
      </w:r>
      <w:r w:rsidRPr="00F92F6B">
        <w:t xml:space="preserve">terminates the SDT procedure </w:t>
      </w:r>
      <w:r w:rsidRPr="00F92F6B" w:rsidDel="00D0328E">
        <w:t xml:space="preserve">by sending the </w:t>
      </w:r>
      <w:proofErr w:type="spellStart"/>
      <w:r w:rsidRPr="00F92F6B" w:rsidDel="00D0328E">
        <w:rPr>
          <w:i/>
        </w:rPr>
        <w:t>RRCRelease</w:t>
      </w:r>
      <w:proofErr w:type="spellEnd"/>
      <w:r w:rsidRPr="00F92F6B" w:rsidDel="00D0328E">
        <w:t xml:space="preserve"> message.</w:t>
      </w:r>
    </w:p>
    <w:p w14:paraId="08C49E78" w14:textId="3F8405C7" w:rsidR="00CD6A2E" w:rsidRPr="00F92F6B" w:rsidRDefault="00CD6A2E" w:rsidP="00CD6A2E">
      <w:pPr>
        <w:pStyle w:val="NO"/>
      </w:pPr>
      <w:r w:rsidRPr="00F92F6B">
        <w:t>NOTE 1b:</w:t>
      </w:r>
      <w:r w:rsidRPr="00F92F6B">
        <w:tab/>
        <w:t xml:space="preserve">The last serving </w:t>
      </w:r>
      <w:proofErr w:type="spellStart"/>
      <w:r w:rsidRPr="00F92F6B">
        <w:t>gNB</w:t>
      </w:r>
      <w:proofErr w:type="spellEnd"/>
      <w:r w:rsidRPr="00F92F6B">
        <w:t xml:space="preserve"> may terminate the SDT procedure by sending the </w:t>
      </w:r>
      <w:proofErr w:type="spellStart"/>
      <w:r w:rsidRPr="00F92F6B">
        <w:rPr>
          <w:i/>
          <w:iCs/>
        </w:rPr>
        <w:t>RRCRelease</w:t>
      </w:r>
      <w:proofErr w:type="spellEnd"/>
      <w:r w:rsidRPr="00F92F6B">
        <w:t xml:space="preserve"> message based on (e.g. large size of) DL SDT data or DL SDT signalling.</w:t>
      </w:r>
    </w:p>
    <w:p w14:paraId="20ABF6FF" w14:textId="1CD77958" w:rsidR="000F6F40" w:rsidRPr="00F92F6B" w:rsidRDefault="000F6F40" w:rsidP="000F6F40">
      <w:pPr>
        <w:pStyle w:val="B1"/>
        <w:rPr>
          <w:rFonts w:eastAsia="SimSun"/>
        </w:rPr>
      </w:pPr>
      <w:r w:rsidRPr="00F92F6B">
        <w:rPr>
          <w:rFonts w:eastAsia="SimSun"/>
        </w:rPr>
        <w:t>6.</w:t>
      </w:r>
      <w:r w:rsidRPr="00F92F6B">
        <w:rPr>
          <w:rFonts w:eastAsia="SimSun"/>
        </w:rPr>
        <w:tab/>
        <w:t xml:space="preserve">The receiving </w:t>
      </w:r>
      <w:proofErr w:type="spellStart"/>
      <w:r w:rsidRPr="00F92F6B">
        <w:rPr>
          <w:rFonts w:eastAsia="SimSun"/>
        </w:rPr>
        <w:t>gNB</w:t>
      </w:r>
      <w:proofErr w:type="spellEnd"/>
      <w:r w:rsidRPr="00F92F6B">
        <w:rPr>
          <w:rFonts w:eastAsia="SimSun"/>
        </w:rPr>
        <w:t xml:space="preserve"> detects the end of SDT session and sends the RETRIEVE UE CONTEXT CONFIRM message including whether this is a </w:t>
      </w:r>
      <w:r w:rsidR="00BF1770" w:rsidRPr="00F92F6B">
        <w:rPr>
          <w:rFonts w:eastAsia="SimSun"/>
        </w:rPr>
        <w:t>"</w:t>
      </w:r>
      <w:r w:rsidRPr="00F92F6B">
        <w:rPr>
          <w:rFonts w:eastAsia="SimSun"/>
        </w:rPr>
        <w:t>normal</w:t>
      </w:r>
      <w:r w:rsidR="00BF1770" w:rsidRPr="00F92F6B">
        <w:rPr>
          <w:rFonts w:eastAsia="SimSun"/>
        </w:rPr>
        <w:t>"</w:t>
      </w:r>
      <w:r w:rsidRPr="00F92F6B">
        <w:rPr>
          <w:rFonts w:eastAsia="SimSun"/>
        </w:rPr>
        <w:t xml:space="preserve"> end of SDT transaction or a radio link problem</w:t>
      </w:r>
      <w:r w:rsidR="00D45507" w:rsidRPr="00F92F6B">
        <w:t>, or large SDT volume from BSR</w:t>
      </w:r>
      <w:r w:rsidRPr="00F92F6B">
        <w:rPr>
          <w:rFonts w:eastAsia="SimSun"/>
        </w:rPr>
        <w:t>.</w:t>
      </w:r>
    </w:p>
    <w:p w14:paraId="3F29B0C1" w14:textId="4B996945" w:rsidR="009E7956" w:rsidRPr="00F92F6B" w:rsidRDefault="000F6F40" w:rsidP="000F6F40">
      <w:pPr>
        <w:pStyle w:val="B1"/>
      </w:pPr>
      <w:r w:rsidRPr="00F92F6B">
        <w:t>7.</w:t>
      </w:r>
      <w:r w:rsidRPr="00F92F6B">
        <w:tab/>
        <w:t xml:space="preserve">Upon receiving </w:t>
      </w:r>
      <w:r w:rsidRPr="00F92F6B">
        <w:rPr>
          <w:rFonts w:eastAsia="SimSun"/>
        </w:rPr>
        <w:t>the RETRIEVE UE CONTEXT CONFIRM message and deciding to terminate the SDT</w:t>
      </w:r>
      <w:r w:rsidR="009E7956" w:rsidRPr="00F92F6B">
        <w:t xml:space="preserve">, the last serving </w:t>
      </w:r>
      <w:proofErr w:type="spellStart"/>
      <w:r w:rsidR="009E7956" w:rsidRPr="00F92F6B">
        <w:t>gNB</w:t>
      </w:r>
      <w:proofErr w:type="spellEnd"/>
      <w:r w:rsidR="009E7956" w:rsidRPr="00F92F6B">
        <w:t xml:space="preserve"> responds to the receiving </w:t>
      </w:r>
      <w:proofErr w:type="spellStart"/>
      <w:r w:rsidR="009E7956" w:rsidRPr="00F92F6B">
        <w:t>gNB</w:t>
      </w:r>
      <w:proofErr w:type="spellEnd"/>
      <w:r w:rsidR="009E7956" w:rsidRPr="00F92F6B">
        <w:t xml:space="preserve"> with the RETRIEVE UE CONTEXT FAILURE message including an encapsulated </w:t>
      </w:r>
      <w:proofErr w:type="spellStart"/>
      <w:r w:rsidR="009E7956" w:rsidRPr="00F92F6B">
        <w:rPr>
          <w:i/>
        </w:rPr>
        <w:t>RRCRelease</w:t>
      </w:r>
      <w:proofErr w:type="spellEnd"/>
      <w:r w:rsidR="009E7956" w:rsidRPr="00F92F6B">
        <w:t xml:space="preserve"> message. </w:t>
      </w:r>
      <w:r w:rsidRPr="00F92F6B">
        <w:t xml:space="preserve">The receiving </w:t>
      </w:r>
      <w:proofErr w:type="spellStart"/>
      <w:r w:rsidRPr="00F92F6B">
        <w:t>gNB</w:t>
      </w:r>
      <w:proofErr w:type="spellEnd"/>
      <w:r w:rsidRPr="00F92F6B">
        <w:t xml:space="preserve"> shall release the established partial UE context</w:t>
      </w:r>
      <w:r w:rsidR="009E7956" w:rsidRPr="00F92F6B">
        <w:t>.</w:t>
      </w:r>
    </w:p>
    <w:p w14:paraId="3D6EA70B" w14:textId="7BC5EAE6" w:rsidR="009E7956" w:rsidRPr="00F92F6B" w:rsidRDefault="009E7956" w:rsidP="00D62AC1">
      <w:pPr>
        <w:pStyle w:val="NO"/>
      </w:pPr>
      <w:r w:rsidRPr="00F92F6B">
        <w:t>NOTE 2:</w:t>
      </w:r>
      <w:r w:rsidR="005C4ADE" w:rsidRPr="00F92F6B">
        <w:tab/>
      </w:r>
      <w:r w:rsidR="000F6F40" w:rsidRPr="00F92F6B">
        <w:t>Void.</w:t>
      </w:r>
    </w:p>
    <w:p w14:paraId="590B1D0C" w14:textId="2A9CD47C" w:rsidR="009E7956" w:rsidRPr="00F92F6B" w:rsidRDefault="009E7956" w:rsidP="00D62AC1">
      <w:pPr>
        <w:pStyle w:val="NO"/>
      </w:pPr>
      <w:r w:rsidRPr="00F92F6B">
        <w:t>NOTE 3:</w:t>
      </w:r>
      <w:r w:rsidR="005C4ADE" w:rsidRPr="00F92F6B">
        <w:tab/>
      </w:r>
      <w:r w:rsidR="000F6F40" w:rsidRPr="00F92F6B">
        <w:t>Void.</w:t>
      </w:r>
    </w:p>
    <w:p w14:paraId="1A663D36" w14:textId="4F553FC8" w:rsidR="009E7956" w:rsidRPr="00F92F6B" w:rsidRDefault="000F6F40" w:rsidP="00D62AC1">
      <w:pPr>
        <w:pStyle w:val="B1"/>
      </w:pPr>
      <w:r w:rsidRPr="00F92F6B">
        <w:t>8</w:t>
      </w:r>
      <w:r w:rsidR="009E7956" w:rsidRPr="00F92F6B">
        <w:t>.</w:t>
      </w:r>
      <w:r w:rsidR="009E7956" w:rsidRPr="00F92F6B">
        <w:tab/>
        <w:t xml:space="preserve">The receiving </w:t>
      </w:r>
      <w:proofErr w:type="spellStart"/>
      <w:r w:rsidR="009E7956" w:rsidRPr="00F92F6B">
        <w:t>gNB</w:t>
      </w:r>
      <w:proofErr w:type="spellEnd"/>
      <w:r w:rsidR="009E7956" w:rsidRPr="00F92F6B">
        <w:t xml:space="preserve"> sends the </w:t>
      </w:r>
      <w:proofErr w:type="spellStart"/>
      <w:r w:rsidR="009E7956" w:rsidRPr="00F92F6B">
        <w:rPr>
          <w:i/>
        </w:rPr>
        <w:t>RRCRelease</w:t>
      </w:r>
      <w:proofErr w:type="spellEnd"/>
      <w:r w:rsidR="009E7956" w:rsidRPr="00F92F6B">
        <w:t xml:space="preserve"> message to the UE.</w:t>
      </w:r>
    </w:p>
    <w:p w14:paraId="6673BA44" w14:textId="1A7B4A90" w:rsidR="000F6F40" w:rsidRPr="00F92F6B" w:rsidRDefault="000F6F40" w:rsidP="000F6F40">
      <w:pPr>
        <w:pStyle w:val="NO"/>
      </w:pPr>
      <w:r w:rsidRPr="00F92F6B" w:rsidDel="00D0328E">
        <w:t xml:space="preserve">NOTE </w:t>
      </w:r>
      <w:r w:rsidRPr="00F92F6B">
        <w:t>4</w:t>
      </w:r>
      <w:r w:rsidRPr="00F92F6B" w:rsidDel="00D0328E">
        <w:t>:</w:t>
      </w:r>
      <w:r w:rsidRPr="00F92F6B" w:rsidDel="00D0328E">
        <w:tab/>
      </w:r>
      <w:r w:rsidR="00CD6A2E" w:rsidRPr="00F92F6B">
        <w:t>Void</w:t>
      </w:r>
      <w:r w:rsidRPr="00F92F6B" w:rsidDel="00D0328E">
        <w:t>.</w:t>
      </w:r>
    </w:p>
    <w:p w14:paraId="2E9DEED2" w14:textId="46DE878C" w:rsidR="00D45507" w:rsidRPr="00F92F6B" w:rsidRDefault="00D45507" w:rsidP="00D45507">
      <w:pPr>
        <w:pStyle w:val="NO"/>
      </w:pPr>
      <w:r w:rsidRPr="00F92F6B">
        <w:t>NOTE 5:</w:t>
      </w:r>
      <w:r w:rsidRPr="00F92F6B">
        <w:tab/>
      </w:r>
      <w:r w:rsidRPr="00F92F6B">
        <w:rPr>
          <w:rFonts w:cs="Calibri"/>
        </w:rPr>
        <w:t xml:space="preserve">The last serving </w:t>
      </w:r>
      <w:proofErr w:type="spellStart"/>
      <w:r w:rsidRPr="00F92F6B">
        <w:rPr>
          <w:rFonts w:cs="Calibri"/>
        </w:rPr>
        <w:t>gNB</w:t>
      </w:r>
      <w:proofErr w:type="spellEnd"/>
      <w:r w:rsidRPr="00F92F6B">
        <w:rPr>
          <w:rFonts w:cs="Calibri"/>
        </w:rPr>
        <w:t xml:space="preserve"> may terminate the SDT procedure by sending the </w:t>
      </w:r>
      <w:proofErr w:type="spellStart"/>
      <w:r w:rsidRPr="00F92F6B">
        <w:rPr>
          <w:rFonts w:cs="Calibri"/>
          <w:i/>
          <w:iCs/>
        </w:rPr>
        <w:t>RRCRelease</w:t>
      </w:r>
      <w:proofErr w:type="spellEnd"/>
      <w:r w:rsidRPr="00F92F6B">
        <w:rPr>
          <w:rFonts w:cs="Calibri"/>
        </w:rPr>
        <w:t xml:space="preserve"> message upon receiving the indication about large uplink SDT data from the BSR from the receiving </w:t>
      </w:r>
      <w:proofErr w:type="spellStart"/>
      <w:r w:rsidRPr="00F92F6B">
        <w:rPr>
          <w:rFonts w:cs="Calibri"/>
        </w:rPr>
        <w:t>gNB</w:t>
      </w:r>
      <w:proofErr w:type="spellEnd"/>
      <w:r w:rsidRPr="00F92F6B">
        <w:rPr>
          <w:rFonts w:cs="Calibri"/>
        </w:rPr>
        <w:t xml:space="preserve"> in step 6.</w:t>
      </w:r>
    </w:p>
    <w:p w14:paraId="66D27092" w14:textId="55556446" w:rsidR="00401EF6" w:rsidRPr="00F92F6B" w:rsidRDefault="00401EF6" w:rsidP="00401EF6">
      <w:pPr>
        <w:pStyle w:val="NO"/>
      </w:pPr>
      <w:r w:rsidRPr="00F92F6B">
        <w:t>NOTE 6:</w:t>
      </w:r>
      <w:r w:rsidRPr="00F92F6B">
        <w:tab/>
        <w:t xml:space="preserve">The Last Serving </w:t>
      </w:r>
      <w:proofErr w:type="spellStart"/>
      <w:r w:rsidRPr="00F92F6B">
        <w:t>gNB</w:t>
      </w:r>
      <w:proofErr w:type="spellEnd"/>
      <w:r w:rsidRPr="00F92F6B">
        <w:t xml:space="preserve"> may send the NGAP MT Communication Handling Request message to the AMF to trigger CN buffering when the UE is put again into RRC_INACTIVE state with </w:t>
      </w:r>
      <w:proofErr w:type="spellStart"/>
      <w:r w:rsidRPr="00F92F6B">
        <w:t>eDRX</w:t>
      </w:r>
      <w:proofErr w:type="spellEnd"/>
      <w:r w:rsidRPr="00F92F6B">
        <w:t xml:space="preserve"> cycle longer than 10.24 seconds.</w:t>
      </w:r>
    </w:p>
    <w:p w14:paraId="168A3FB1" w14:textId="44AA4FE0" w:rsidR="009E7956" w:rsidRPr="00F92F6B" w:rsidRDefault="000F6F40" w:rsidP="005C4ADE">
      <w:pPr>
        <w:pStyle w:val="B1"/>
      </w:pPr>
      <w:r w:rsidRPr="00F92F6B">
        <w:t>9</w:t>
      </w:r>
      <w:r w:rsidR="009E7956" w:rsidRPr="00F92F6B">
        <w:t>.</w:t>
      </w:r>
      <w:r w:rsidR="009E7956" w:rsidRPr="00F92F6B">
        <w:tab/>
        <w:t xml:space="preserve">The UE moves to RRC_INACTIVE </w:t>
      </w:r>
      <w:r w:rsidRPr="00F92F6B">
        <w:t xml:space="preserve">state if the </w:t>
      </w:r>
      <w:r w:rsidR="00F3028D" w:rsidRPr="00F92F6B">
        <w:t>s</w:t>
      </w:r>
      <w:r w:rsidRPr="00F92F6B">
        <w:t xml:space="preserve">uspend </w:t>
      </w:r>
      <w:r w:rsidR="00F3028D" w:rsidRPr="00F92F6B">
        <w:t xml:space="preserve">indication </w:t>
      </w:r>
      <w:r w:rsidRPr="00F92F6B">
        <w:t xml:space="preserve">is included in the </w:t>
      </w:r>
      <w:proofErr w:type="spellStart"/>
      <w:r w:rsidRPr="00F92F6B">
        <w:rPr>
          <w:i/>
        </w:rPr>
        <w:t>RRCRelease</w:t>
      </w:r>
      <w:proofErr w:type="spellEnd"/>
      <w:r w:rsidRPr="00F92F6B">
        <w:t xml:space="preserve"> message</w:t>
      </w:r>
      <w:r w:rsidR="00A76456" w:rsidRPr="00F92F6B">
        <w:t xml:space="preserve">, or the UE may initiate RRC resume procedure to transition to RRC_CONNECTED state if the resume indication is included in the </w:t>
      </w:r>
      <w:proofErr w:type="spellStart"/>
      <w:r w:rsidR="00A76456" w:rsidRPr="00F92F6B">
        <w:rPr>
          <w:i/>
        </w:rPr>
        <w:t>RRCRelease</w:t>
      </w:r>
      <w:proofErr w:type="spellEnd"/>
      <w:r w:rsidR="00A76456" w:rsidRPr="00F92F6B">
        <w:t xml:space="preserve"> message</w:t>
      </w:r>
      <w:r w:rsidRPr="00F92F6B">
        <w:t xml:space="preserve">. Or else, the UE moves to </w:t>
      </w:r>
      <w:r w:rsidRPr="00F92F6B">
        <w:rPr>
          <w:rFonts w:eastAsia="SimSun"/>
        </w:rPr>
        <w:t>RRC_IDLE state</w:t>
      </w:r>
      <w:r w:rsidR="009E7956" w:rsidRPr="00F92F6B">
        <w:t>.</w:t>
      </w:r>
    </w:p>
    <w:p w14:paraId="778F719E" w14:textId="1302C6CA" w:rsidR="00D45507" w:rsidRPr="00F92F6B" w:rsidRDefault="00D45507" w:rsidP="00D45507">
      <w:pPr>
        <w:pStyle w:val="Heading2"/>
      </w:pPr>
      <w:bookmarkStart w:id="2373" w:name="_Toc219281238"/>
      <w:r w:rsidRPr="00F92F6B">
        <w:t>18.4</w:t>
      </w:r>
      <w:r w:rsidRPr="00F92F6B">
        <w:tab/>
        <w:t>MT-SDT with/without UE context relocation</w:t>
      </w:r>
      <w:bookmarkEnd w:id="2373"/>
    </w:p>
    <w:p w14:paraId="5506B1AF" w14:textId="6778ADFE" w:rsidR="00D45507" w:rsidRPr="00F92F6B" w:rsidRDefault="00D45507" w:rsidP="00D45507">
      <w:r w:rsidRPr="00F92F6B">
        <w:t>The overall procedure for MT-SDT procedure with/without UE context relocation is illustrated in the figure 18.4-1.</w:t>
      </w:r>
    </w:p>
    <w:p w14:paraId="7CDB6701" w14:textId="77777777" w:rsidR="00D45507" w:rsidRPr="00F92F6B" w:rsidRDefault="00D45507" w:rsidP="00D45507">
      <w:pPr>
        <w:pStyle w:val="TH"/>
      </w:pPr>
      <w:r w:rsidRPr="00F92F6B">
        <w:object w:dxaOrig="12630" w:dyaOrig="8325" w14:anchorId="36BC798A">
          <v:shape id="_x0000_i1156" type="#_x0000_t75" style="width:445.5pt;height:292.5pt" o:ole="">
            <v:imagedata r:id="rId273" o:title=""/>
          </v:shape>
          <o:OLEObject Type="Embed" ProgID="Visio.Drawing.11" ShapeID="_x0000_i1156" DrawAspect="Content" ObjectID="_1829898743" r:id="rId274"/>
        </w:object>
      </w:r>
    </w:p>
    <w:p w14:paraId="080B88CD" w14:textId="77CCA610" w:rsidR="00D45507" w:rsidRPr="00F92F6B" w:rsidRDefault="00D45507" w:rsidP="00D45507">
      <w:pPr>
        <w:pStyle w:val="TF"/>
      </w:pPr>
      <w:r w:rsidRPr="00F92F6B">
        <w:t>Figure 18.4-1</w:t>
      </w:r>
      <w:r w:rsidR="00D12D1D" w:rsidRPr="00F92F6B">
        <w:t>:</w:t>
      </w:r>
      <w:r w:rsidRPr="00F92F6B">
        <w:t xml:space="preserve"> MT-SDT with/without UE context relocation</w:t>
      </w:r>
    </w:p>
    <w:p w14:paraId="3D8BE8A1" w14:textId="40EA13AE" w:rsidR="00D45507" w:rsidRPr="00F92F6B" w:rsidRDefault="00D45507" w:rsidP="00D45507">
      <w:pPr>
        <w:pStyle w:val="B1"/>
      </w:pPr>
      <w:r w:rsidRPr="00F92F6B">
        <w:t>1.</w:t>
      </w:r>
      <w:r w:rsidRPr="00F92F6B">
        <w:tab/>
        <w:t xml:space="preserve">DL user data and/or DL NAS signalling are received at the Last Serving </w:t>
      </w:r>
      <w:proofErr w:type="spellStart"/>
      <w:r w:rsidRPr="00F92F6B">
        <w:t>gNB</w:t>
      </w:r>
      <w:proofErr w:type="spellEnd"/>
      <w:r w:rsidRPr="00F92F6B">
        <w:t xml:space="preserve"> for the UE in RRC_INACTIVE state</w:t>
      </w:r>
      <w:r w:rsidR="002577ED" w:rsidRPr="00F92F6B">
        <w:t xml:space="preserve">, or RAN Paging request message is received at the Last Serving </w:t>
      </w:r>
      <w:proofErr w:type="spellStart"/>
      <w:r w:rsidR="002577ED" w:rsidRPr="00F92F6B">
        <w:t>gNB</w:t>
      </w:r>
      <w:proofErr w:type="spellEnd"/>
      <w:r w:rsidR="002577ED" w:rsidRPr="00F92F6B">
        <w:t xml:space="preserve"> for the UE in RRC_INACTIVE state with long </w:t>
      </w:r>
      <w:proofErr w:type="spellStart"/>
      <w:r w:rsidR="002577ED" w:rsidRPr="00F92F6B">
        <w:t>eDRX</w:t>
      </w:r>
      <w:proofErr w:type="spellEnd"/>
      <w:r w:rsidR="002577ED" w:rsidRPr="00F92F6B">
        <w:t>(cycle) beyond 10.24 seconds</w:t>
      </w:r>
      <w:r w:rsidRPr="00F92F6B">
        <w:t>.</w:t>
      </w:r>
    </w:p>
    <w:p w14:paraId="3B683F41" w14:textId="25C874BC" w:rsidR="00D45507" w:rsidRPr="00F92F6B" w:rsidRDefault="00D45507" w:rsidP="00D45507">
      <w:pPr>
        <w:pStyle w:val="B1"/>
      </w:pPr>
      <w:r w:rsidRPr="00F92F6B">
        <w:t>2.</w:t>
      </w:r>
      <w:r w:rsidRPr="00F92F6B">
        <w:tab/>
        <w:t xml:space="preserve">The Last Serving </w:t>
      </w:r>
      <w:proofErr w:type="spellStart"/>
      <w:r w:rsidRPr="00F92F6B">
        <w:t>gNB</w:t>
      </w:r>
      <w:proofErr w:type="spellEnd"/>
      <w:r w:rsidRPr="00F92F6B">
        <w:t xml:space="preserve"> may send MT-SDT information to the neighbour </w:t>
      </w:r>
      <w:proofErr w:type="spellStart"/>
      <w:r w:rsidRPr="00F92F6B">
        <w:t>gNBs</w:t>
      </w:r>
      <w:proofErr w:type="spellEnd"/>
      <w:r w:rsidRPr="00F92F6B">
        <w:t xml:space="preserve"> within the RNA, via </w:t>
      </w:r>
      <w:proofErr w:type="spellStart"/>
      <w:r w:rsidRPr="00F92F6B">
        <w:t>XnAP</w:t>
      </w:r>
      <w:proofErr w:type="spellEnd"/>
      <w:r w:rsidRPr="00F92F6B">
        <w:t xml:space="preserve"> RAN PAGING message.</w:t>
      </w:r>
    </w:p>
    <w:p w14:paraId="294F877E" w14:textId="392A35FF" w:rsidR="00D45507" w:rsidRPr="00F92F6B" w:rsidRDefault="00D45507" w:rsidP="00D45507">
      <w:pPr>
        <w:pStyle w:val="B1"/>
      </w:pPr>
      <w:r w:rsidRPr="00F92F6B">
        <w:t>3.</w:t>
      </w:r>
      <w:r w:rsidRPr="00F92F6B">
        <w:tab/>
        <w:t xml:space="preserve">The </w:t>
      </w:r>
      <w:proofErr w:type="spellStart"/>
      <w:r w:rsidRPr="00F92F6B">
        <w:t>gNB</w:t>
      </w:r>
      <w:proofErr w:type="spellEnd"/>
      <w:r w:rsidRPr="00F92F6B">
        <w:t xml:space="preserve"> that receives MT-SDT information within the RNA, takes into account the MT-SDT information received in the </w:t>
      </w:r>
      <w:proofErr w:type="spellStart"/>
      <w:r w:rsidRPr="00F92F6B">
        <w:t>XnAP</w:t>
      </w:r>
      <w:proofErr w:type="spellEnd"/>
      <w:r w:rsidRPr="00F92F6B">
        <w:t xml:space="preserve"> RAN PAGING message to decide whether to trigger MT-SDT Paging. The </w:t>
      </w:r>
      <w:proofErr w:type="spellStart"/>
      <w:r w:rsidRPr="00F92F6B">
        <w:t>gNB</w:t>
      </w:r>
      <w:proofErr w:type="spellEnd"/>
      <w:r w:rsidRPr="00F92F6B">
        <w:t xml:space="preserve"> which ultimately reaches the UE via the </w:t>
      </w:r>
      <w:proofErr w:type="spellStart"/>
      <w:r w:rsidRPr="00F92F6B">
        <w:t>Uu</w:t>
      </w:r>
      <w:proofErr w:type="spellEnd"/>
      <w:r w:rsidRPr="00F92F6B">
        <w:t xml:space="preserve"> Paging becomes the Receiving </w:t>
      </w:r>
      <w:proofErr w:type="spellStart"/>
      <w:r w:rsidRPr="00F92F6B">
        <w:t>gNB</w:t>
      </w:r>
      <w:proofErr w:type="spellEnd"/>
      <w:r w:rsidRPr="00F92F6B">
        <w:t>.</w:t>
      </w:r>
    </w:p>
    <w:p w14:paraId="6B0DAF4F" w14:textId="24C274FB" w:rsidR="00D45507" w:rsidRPr="00F92F6B" w:rsidRDefault="00D45507" w:rsidP="00D45507">
      <w:pPr>
        <w:pStyle w:val="NO"/>
      </w:pPr>
      <w:r w:rsidRPr="00F92F6B">
        <w:t>NOTE 1:</w:t>
      </w:r>
      <w:r w:rsidRPr="00F92F6B">
        <w:tab/>
        <w:t xml:space="preserve">In case that the Receiving </w:t>
      </w:r>
      <w:proofErr w:type="spellStart"/>
      <w:r w:rsidRPr="00F92F6B">
        <w:t>gNB</w:t>
      </w:r>
      <w:proofErr w:type="spellEnd"/>
      <w:r w:rsidRPr="00F92F6B">
        <w:t xml:space="preserve"> decides not to trigger MT-SDT paging, the above step 3 and subsequent steps are the same as Figure 9.2.2.4.2 from step 3.</w:t>
      </w:r>
    </w:p>
    <w:p w14:paraId="070B4EEE" w14:textId="5769C07F" w:rsidR="00D45507" w:rsidRPr="00F92F6B" w:rsidRDefault="00D45507" w:rsidP="00D45507">
      <w:pPr>
        <w:pStyle w:val="B1"/>
      </w:pPr>
      <w:r w:rsidRPr="00F92F6B">
        <w:t>4/5.</w:t>
      </w:r>
      <w:r w:rsidRPr="00F92F6B">
        <w:tab/>
        <w:t xml:space="preserve">The UE may decide to initiate MT-SDT procedure and in this case sends an </w:t>
      </w:r>
      <w:proofErr w:type="spellStart"/>
      <w:r w:rsidRPr="00F92F6B">
        <w:t>RRCResumeRequest</w:t>
      </w:r>
      <w:proofErr w:type="spellEnd"/>
      <w:r w:rsidRPr="00F92F6B">
        <w:t xml:space="preserve"> message with an MT-SDT resume cause to the Receiving </w:t>
      </w:r>
      <w:proofErr w:type="spellStart"/>
      <w:r w:rsidRPr="00F92F6B">
        <w:t>gNB</w:t>
      </w:r>
      <w:proofErr w:type="spellEnd"/>
      <w:r w:rsidRPr="00F92F6B">
        <w:t>.</w:t>
      </w:r>
    </w:p>
    <w:p w14:paraId="57DFC339" w14:textId="3D0874A4" w:rsidR="00D45507" w:rsidRPr="00F92F6B" w:rsidRDefault="00D45507" w:rsidP="00D45507">
      <w:pPr>
        <w:pStyle w:val="B1"/>
      </w:pPr>
      <w:r w:rsidRPr="00F92F6B">
        <w:t>6.</w:t>
      </w:r>
      <w:r w:rsidRPr="00F92F6B">
        <w:tab/>
        <w:t>The following steps are the same as Figure 18.2-1/18.3-1 from step 2, except that the first SDT user data and/or NAS signalling is DL SDT data and/or DL SDT NAS signalling.</w:t>
      </w:r>
    </w:p>
    <w:p w14:paraId="2AE5FB42" w14:textId="1D81F184" w:rsidR="00D45507" w:rsidRPr="00F92F6B" w:rsidRDefault="00D45507" w:rsidP="00E96F07">
      <w:pPr>
        <w:pStyle w:val="NO"/>
      </w:pPr>
      <w:r w:rsidRPr="00F92F6B" w:rsidDel="00D0328E">
        <w:t>NOTE</w:t>
      </w:r>
      <w:r w:rsidRPr="00F92F6B">
        <w:t xml:space="preserve"> 2</w:t>
      </w:r>
      <w:r w:rsidRPr="00F92F6B" w:rsidDel="00D0328E">
        <w:t>:</w:t>
      </w:r>
      <w:r w:rsidRPr="00F92F6B">
        <w:tab/>
      </w:r>
      <w:r w:rsidRPr="00F92F6B" w:rsidDel="00D0328E">
        <w:t xml:space="preserve">In case DL non-SDT data or DL non-SDT signalling </w:t>
      </w:r>
      <w:r w:rsidRPr="00F92F6B">
        <w:t>has arrived between step 2 and step 6</w:t>
      </w:r>
      <w:r w:rsidRPr="00F92F6B" w:rsidDel="00D0328E">
        <w:t xml:space="preserve">, the </w:t>
      </w:r>
      <w:r w:rsidRPr="00F92F6B">
        <w:t xml:space="preserve">Last Serving </w:t>
      </w:r>
      <w:proofErr w:type="spellStart"/>
      <w:r w:rsidRPr="00F92F6B" w:rsidDel="00D0328E">
        <w:t>gNB</w:t>
      </w:r>
      <w:proofErr w:type="spellEnd"/>
      <w:r w:rsidRPr="00F92F6B" w:rsidDel="00D0328E">
        <w:t xml:space="preserve"> </w:t>
      </w:r>
      <w:r w:rsidRPr="00F92F6B">
        <w:t>should</w:t>
      </w:r>
      <w:r w:rsidRPr="00F92F6B" w:rsidDel="00D0328E">
        <w:t xml:space="preserve"> </w:t>
      </w:r>
      <w:r w:rsidRPr="00F92F6B">
        <w:t xml:space="preserve">relocate the UE context to the Receiving </w:t>
      </w:r>
      <w:proofErr w:type="spellStart"/>
      <w:r w:rsidRPr="00F92F6B">
        <w:t>gNB</w:t>
      </w:r>
      <w:proofErr w:type="spellEnd"/>
      <w:r w:rsidRPr="00F92F6B">
        <w:t xml:space="preserve"> and forward the received data to the Receiving </w:t>
      </w:r>
      <w:proofErr w:type="spellStart"/>
      <w:r w:rsidRPr="00F92F6B">
        <w:t>gNB</w:t>
      </w:r>
      <w:proofErr w:type="spellEnd"/>
      <w:r w:rsidRPr="00F92F6B">
        <w:t>.</w:t>
      </w:r>
    </w:p>
    <w:p w14:paraId="18891FB7" w14:textId="5C279555" w:rsidR="00F64780" w:rsidRPr="00F92F6B" w:rsidRDefault="00F64780" w:rsidP="00F64780">
      <w:pPr>
        <w:pStyle w:val="Heading1"/>
      </w:pPr>
      <w:bookmarkStart w:id="2374" w:name="_Toc219281239"/>
      <w:r w:rsidRPr="00F92F6B">
        <w:t>19</w:t>
      </w:r>
      <w:r w:rsidRPr="00F92F6B">
        <w:tab/>
        <w:t>Support for NR coverage enhancements</w:t>
      </w:r>
      <w:bookmarkEnd w:id="2374"/>
    </w:p>
    <w:p w14:paraId="5F927CBB" w14:textId="674E06AF" w:rsidR="00F64780" w:rsidRPr="00F92F6B" w:rsidRDefault="00F64780" w:rsidP="00F64780">
      <w:r w:rsidRPr="00F92F6B">
        <w:t>To improve NR uplink coverage for both FR1 and FR2, the following enhancements on PUSCH, PUCCH</w:t>
      </w:r>
      <w:r w:rsidR="00A258D5" w:rsidRPr="00F92F6B">
        <w:t>, PRACH</w:t>
      </w:r>
      <w:r w:rsidRPr="00F92F6B">
        <w:t xml:space="preserve"> and MSG3 PUSCH are supported:</w:t>
      </w:r>
    </w:p>
    <w:p w14:paraId="11C7F631" w14:textId="19AF542B" w:rsidR="00F64780" w:rsidRPr="00F92F6B" w:rsidRDefault="00F64780" w:rsidP="00D62AC1">
      <w:pPr>
        <w:pStyle w:val="B1"/>
      </w:pPr>
      <w:r w:rsidRPr="00F92F6B">
        <w:t>-</w:t>
      </w:r>
      <w:r w:rsidRPr="00F92F6B">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F92F6B">
        <w:t>.</w:t>
      </w:r>
    </w:p>
    <w:p w14:paraId="3F3C6AA0" w14:textId="759C05E9" w:rsidR="00F64780" w:rsidRPr="00F92F6B" w:rsidRDefault="00F64780" w:rsidP="00D62AC1">
      <w:pPr>
        <w:pStyle w:val="B1"/>
      </w:pPr>
      <w:r w:rsidRPr="00F92F6B">
        <w:t>-</w:t>
      </w:r>
      <w:r w:rsidRPr="00F92F6B">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F92F6B">
        <w:t>.</w:t>
      </w:r>
    </w:p>
    <w:p w14:paraId="0BD35824" w14:textId="31C21957" w:rsidR="00F64780" w:rsidRPr="00F92F6B" w:rsidRDefault="00F64780" w:rsidP="00D62AC1">
      <w:pPr>
        <w:pStyle w:val="B1"/>
      </w:pPr>
      <w:r w:rsidRPr="00F92F6B">
        <w:t>-</w:t>
      </w:r>
      <w:r w:rsidRPr="00F92F6B">
        <w:tab/>
        <w:t>DMRS bundling where the UE maintains phase continuity and power consistency across PUSCH transmissions or PUCCH repetitions to enable improved channel estimation is supported. Inter-slot frequency hopping with DMRS bundling is supported</w:t>
      </w:r>
      <w:r w:rsidR="00EB2A7D" w:rsidRPr="00F92F6B">
        <w:t>.</w:t>
      </w:r>
    </w:p>
    <w:p w14:paraId="45E912A7" w14:textId="7E52DD04" w:rsidR="00F64780" w:rsidRPr="00F92F6B" w:rsidRDefault="00F64780" w:rsidP="00D62AC1">
      <w:pPr>
        <w:pStyle w:val="B1"/>
      </w:pPr>
      <w:r w:rsidRPr="00F92F6B">
        <w:t>-</w:t>
      </w:r>
      <w:r w:rsidRPr="00F92F6B">
        <w:tab/>
        <w:t>Dynamic PUCCH repetition factor indication configured per PUCCH resource is introduced, applicable to all PUCCH formats</w:t>
      </w:r>
      <w:r w:rsidR="00EB2A7D" w:rsidRPr="00F92F6B">
        <w:t>.</w:t>
      </w:r>
    </w:p>
    <w:p w14:paraId="7A59A5CB" w14:textId="6C206203" w:rsidR="00F64780" w:rsidRPr="00F92F6B" w:rsidRDefault="00F64780" w:rsidP="00F64780">
      <w:pPr>
        <w:pStyle w:val="B1"/>
      </w:pPr>
      <w:r w:rsidRPr="00F92F6B">
        <w:t>-</w:t>
      </w:r>
      <w:r w:rsidRPr="00F92F6B">
        <w:tab/>
        <w:t>Aggregation of multiple slots with TB repetition for MSG3 transmission is supported on both NUL and SUL, applicable to CBRA with 4-step RA type. If configured, the UE requests MSG3 repetition via separate RACH resource</w:t>
      </w:r>
      <w:r w:rsidR="004B4248" w:rsidRPr="00F92F6B">
        <w:t>s</w:t>
      </w:r>
      <w:r w:rsidRPr="00F92F6B">
        <w:t xml:space="preserve"> when the RSRP of DL path-loss reference is lower than a configured threshold.</w:t>
      </w:r>
      <w:r w:rsidR="004B4248" w:rsidRPr="00F92F6B">
        <w:t xml:space="preserve"> BWP configured with RACH resources solely for MSG3 repetition is also supported without the need to consider the RSRP of DL path-loss reference by the UE.</w:t>
      </w:r>
    </w:p>
    <w:p w14:paraId="5E19B30E" w14:textId="26356520" w:rsidR="00A258D5" w:rsidRPr="00F92F6B" w:rsidRDefault="00A258D5" w:rsidP="00A258D5">
      <w:pPr>
        <w:pStyle w:val="B1"/>
      </w:pPr>
      <w:r w:rsidRPr="00F92F6B">
        <w:t>-</w:t>
      </w:r>
      <w:r w:rsidRPr="00F92F6B">
        <w:tab/>
        <w:t xml:space="preserve">MSG1 repetition </w:t>
      </w:r>
      <w:r w:rsidRPr="00F92F6B">
        <w:rPr>
          <w:iCs/>
        </w:rPr>
        <w:t>with same beam</w:t>
      </w:r>
      <w:r w:rsidRPr="00F92F6B">
        <w:t xml:space="preserve"> is supported on both NUL and SUL for 4-step RA type. For CBRA, network broadcasts sep</w:t>
      </w:r>
      <w:r w:rsidR="009455B7" w:rsidRPr="00F92F6B">
        <w:t>a</w:t>
      </w:r>
      <w:r w:rsidRPr="00F92F6B">
        <w:t xml:space="preserve">rate RSRP thresholds for different repetition numbers. UE performs MSG1 repetition via RACH resources that are different from RACH resources without MSG1 repetition. CFRA for MSG1 repetition for </w:t>
      </w:r>
      <w:proofErr w:type="spellStart"/>
      <w:r w:rsidRPr="00F92F6B">
        <w:rPr>
          <w:i/>
          <w:iCs/>
        </w:rPr>
        <w:t>ReconfigurationWithSync</w:t>
      </w:r>
      <w:proofErr w:type="spellEnd"/>
      <w:r w:rsidRPr="00F92F6B">
        <w:t xml:space="preserve"> is supported and the network signals the MSG1 repetition number explicitly. Fallback from lower number to higher number of MSG1 repetition is supported </w:t>
      </w:r>
      <w:r w:rsidRPr="00F92F6B">
        <w:rPr>
          <w:rFonts w:eastAsia="Malgun Gothic"/>
          <w:lang w:eastAsia="ko-KR"/>
        </w:rPr>
        <w:t>among the set(s) of RACH resources associated with same feature(s)</w:t>
      </w:r>
      <w:r w:rsidRPr="00F92F6B">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F92F6B" w:rsidRDefault="00A258D5" w:rsidP="00A258D5">
      <w:pPr>
        <w:pStyle w:val="B1"/>
      </w:pPr>
      <w:r w:rsidRPr="00F92F6B">
        <w:t>-</w:t>
      </w:r>
      <w:r w:rsidRPr="00F92F6B">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F92F6B" w:rsidRDefault="00A258D5" w:rsidP="00F64780">
      <w:pPr>
        <w:pStyle w:val="B1"/>
      </w:pPr>
      <w:r w:rsidRPr="00F92F6B">
        <w:t>-</w:t>
      </w:r>
      <w:r w:rsidRPr="00F92F6B">
        <w:tab/>
        <w:t>Frequency domain spectrum shaping without frequency extension is supported for MPR/PAR reduction on the PUSCH transmission, and the change value of UE power class is reported in the PHR.</w:t>
      </w:r>
    </w:p>
    <w:p w14:paraId="1A4CE55A" w14:textId="09722201" w:rsidR="00F25A43" w:rsidRPr="00F92F6B" w:rsidRDefault="00F25A43" w:rsidP="006C004A">
      <w:r w:rsidRPr="00F92F6B">
        <w:t>To improve NR downlink coverage for FR1, the repetition of PDCCH in common search space is supported in TN as specified in TS 38.213 [38].</w:t>
      </w:r>
    </w:p>
    <w:p w14:paraId="3AEF4234" w14:textId="66A23E9C" w:rsidR="000F7204" w:rsidRPr="00F92F6B" w:rsidRDefault="00A757BB" w:rsidP="000F7204">
      <w:pPr>
        <w:pStyle w:val="Heading1"/>
      </w:pPr>
      <w:bookmarkStart w:id="2375" w:name="_Toc219281240"/>
      <w:bookmarkStart w:id="2376" w:name="_Toc60788151"/>
      <w:r w:rsidRPr="00F92F6B">
        <w:t>20</w:t>
      </w:r>
      <w:r w:rsidR="000F7204" w:rsidRPr="00F92F6B">
        <w:tab/>
        <w:t>Support for Multi-USIM devices</w:t>
      </w:r>
      <w:bookmarkEnd w:id="2375"/>
    </w:p>
    <w:p w14:paraId="26DD9CE7" w14:textId="610D3F69" w:rsidR="000F7204" w:rsidRPr="00F92F6B" w:rsidRDefault="00A757BB" w:rsidP="000F7204">
      <w:pPr>
        <w:pStyle w:val="Heading2"/>
      </w:pPr>
      <w:bookmarkStart w:id="2377" w:name="_Toc219281241"/>
      <w:r w:rsidRPr="00F92F6B">
        <w:t>20</w:t>
      </w:r>
      <w:r w:rsidR="000F7204" w:rsidRPr="00F92F6B">
        <w:t>.1</w:t>
      </w:r>
      <w:r w:rsidR="000F7204" w:rsidRPr="00F92F6B">
        <w:tab/>
        <w:t>General</w:t>
      </w:r>
      <w:bookmarkEnd w:id="2377"/>
    </w:p>
    <w:p w14:paraId="1ED92329" w14:textId="77777777" w:rsidR="000F7204" w:rsidRPr="00F92F6B" w:rsidRDefault="000F7204" w:rsidP="000F7204">
      <w:r w:rsidRPr="00F92F6B">
        <w:t>NG-RAN may support one or more of the following enhancements for MUSIM device operation:</w:t>
      </w:r>
    </w:p>
    <w:p w14:paraId="0B269C30" w14:textId="0CB497C8" w:rsidR="000F7204" w:rsidRPr="00F92F6B" w:rsidRDefault="000F7204" w:rsidP="000F7204">
      <w:pPr>
        <w:pStyle w:val="B1"/>
      </w:pPr>
      <w:r w:rsidRPr="00F92F6B">
        <w:t>-</w:t>
      </w:r>
      <w:r w:rsidRPr="00F92F6B">
        <w:tab/>
        <w:t xml:space="preserve">Paging Collision Avoidance, as described in clause </w:t>
      </w:r>
      <w:r w:rsidR="00A757BB" w:rsidRPr="00F92F6B">
        <w:t>20</w:t>
      </w:r>
      <w:r w:rsidRPr="00F92F6B">
        <w:t>.2;</w:t>
      </w:r>
    </w:p>
    <w:p w14:paraId="63428B11" w14:textId="1AA2489C" w:rsidR="000F7204" w:rsidRPr="00F92F6B" w:rsidRDefault="000F7204" w:rsidP="000F7204">
      <w:pPr>
        <w:pStyle w:val="B1"/>
      </w:pPr>
      <w:r w:rsidRPr="00F92F6B">
        <w:t>-</w:t>
      </w:r>
      <w:r w:rsidRPr="00F92F6B">
        <w:tab/>
        <w:t xml:space="preserve">UE notification on Network Switching, as described in clause </w:t>
      </w:r>
      <w:r w:rsidR="00A757BB" w:rsidRPr="00F92F6B">
        <w:t>20</w:t>
      </w:r>
      <w:r w:rsidRPr="00F92F6B">
        <w:t>.3;</w:t>
      </w:r>
    </w:p>
    <w:p w14:paraId="21C12D08" w14:textId="695F2B14" w:rsidR="00773EB5" w:rsidRPr="00F92F6B" w:rsidRDefault="00773EB5" w:rsidP="00F92F6B">
      <w:pPr>
        <w:pStyle w:val="B1"/>
        <w:ind w:left="284" w:firstLine="0"/>
      </w:pPr>
      <w:bookmarkStart w:id="2378" w:name="_MCCTEMPBM_CRPT83880073___7"/>
      <w:r w:rsidRPr="00F92F6B">
        <w:t>-</w:t>
      </w:r>
      <w:r w:rsidRPr="00F92F6B">
        <w:tab/>
        <w:t xml:space="preserve">Temporary UE capability restriction and removal of restriction, as described in clause </w:t>
      </w:r>
      <w:r w:rsidR="009F570E" w:rsidRPr="00F92F6B">
        <w:t>20.4</w:t>
      </w:r>
      <w:r w:rsidRPr="00F92F6B">
        <w:rPr>
          <w:rFonts w:eastAsia="DengXian"/>
        </w:rPr>
        <w:t>.</w:t>
      </w:r>
    </w:p>
    <w:p w14:paraId="0ADDFCC5" w14:textId="1F70404F" w:rsidR="000F7204" w:rsidRPr="00F92F6B" w:rsidRDefault="00A757BB" w:rsidP="000F7204">
      <w:pPr>
        <w:pStyle w:val="Heading2"/>
      </w:pPr>
      <w:bookmarkStart w:id="2379" w:name="_Toc219281242"/>
      <w:bookmarkStart w:id="2380" w:name="_Toc60788152"/>
      <w:bookmarkEnd w:id="2376"/>
      <w:bookmarkEnd w:id="2378"/>
      <w:r w:rsidRPr="00F92F6B">
        <w:t>20</w:t>
      </w:r>
      <w:r w:rsidR="000F7204" w:rsidRPr="00F92F6B">
        <w:t>.2</w:t>
      </w:r>
      <w:r w:rsidR="000F7204" w:rsidRPr="00F92F6B">
        <w:tab/>
        <w:t>Paging Collision Avoidance</w:t>
      </w:r>
      <w:bookmarkEnd w:id="2379"/>
    </w:p>
    <w:bookmarkEnd w:id="2380"/>
    <w:p w14:paraId="0136D322" w14:textId="77777777" w:rsidR="000F7204" w:rsidRPr="00F92F6B" w:rsidRDefault="000F7204" w:rsidP="000F7204">
      <w:pPr>
        <w:rPr>
          <w:bCs/>
        </w:rPr>
      </w:pPr>
      <w:r w:rsidRPr="00F92F6B">
        <w:t>The purpose of paging collision avoidance is to address the overlap of paging occasions on both USIMs when a MUSIM device (e.g. dual USIM device) is in RRC_IDLE/RRC_INACTIVE state in both the networks (e.g. Network A and Network B) associated with respective</w:t>
      </w:r>
      <w:r w:rsidRPr="00F92F6B">
        <w:rPr>
          <w:bCs/>
        </w:rPr>
        <w:t xml:space="preserve"> USIMs. Network A is NR and Network B is E-UTRA </w:t>
      </w:r>
      <w:r w:rsidRPr="00F92F6B">
        <w:rPr>
          <w:rFonts w:eastAsia="SimSun"/>
          <w:bCs/>
        </w:rPr>
        <w:t>or NR</w:t>
      </w:r>
      <w:r w:rsidRPr="00F92F6B">
        <w:rPr>
          <w:bCs/>
        </w:rPr>
        <w:t>.</w:t>
      </w:r>
    </w:p>
    <w:p w14:paraId="2F4E705B" w14:textId="77777777" w:rsidR="000F7204" w:rsidRPr="00F92F6B" w:rsidRDefault="000F7204" w:rsidP="000F7204">
      <w:pPr>
        <w:rPr>
          <w:bCs/>
        </w:rPr>
      </w:pPr>
      <w:r w:rsidRPr="00F92F6B">
        <w:t>A MUSIM device may determine potential paging collision on two networks and may trigger actions to prevent potential paging collision on NR network as specified in TS 23.501 [3].</w:t>
      </w:r>
    </w:p>
    <w:p w14:paraId="6F3924F4" w14:textId="21FD04B3" w:rsidR="000F7204" w:rsidRPr="00F92F6B" w:rsidRDefault="00F352AF" w:rsidP="00D01F48">
      <w:pPr>
        <w:pStyle w:val="NO"/>
      </w:pPr>
      <w:r w:rsidRPr="00F92F6B">
        <w:t>NOTE</w:t>
      </w:r>
      <w:r w:rsidR="000F7204" w:rsidRPr="00F92F6B">
        <w:t>:</w:t>
      </w:r>
      <w:r w:rsidRPr="00F92F6B">
        <w:tab/>
      </w:r>
      <w:r w:rsidR="000F7204" w:rsidRPr="00F92F6B">
        <w:t>It is left to UE implementation as to how it selects one of the two RATs/networks for paging collision avoidance.</w:t>
      </w:r>
    </w:p>
    <w:p w14:paraId="3609FF3D" w14:textId="458B4686" w:rsidR="000F7204" w:rsidRPr="00F92F6B" w:rsidRDefault="00A757BB" w:rsidP="000F7204">
      <w:pPr>
        <w:pStyle w:val="Heading2"/>
      </w:pPr>
      <w:bookmarkStart w:id="2381" w:name="_Toc219281243"/>
      <w:bookmarkStart w:id="2382" w:name="_Toc60788153"/>
      <w:r w:rsidRPr="00F92F6B">
        <w:t>20</w:t>
      </w:r>
      <w:r w:rsidR="000F7204" w:rsidRPr="00F92F6B">
        <w:t>.3</w:t>
      </w:r>
      <w:r w:rsidR="000F7204" w:rsidRPr="00F92F6B">
        <w:tab/>
        <w:t>UE notification on Network Switching</w:t>
      </w:r>
      <w:bookmarkEnd w:id="2381"/>
    </w:p>
    <w:bookmarkEnd w:id="2382"/>
    <w:p w14:paraId="389184D4" w14:textId="62D32A7F" w:rsidR="000F7204" w:rsidRPr="00F92F6B" w:rsidRDefault="000F7204" w:rsidP="000F7204">
      <w:pPr>
        <w:rPr>
          <w:bCs/>
        </w:rPr>
      </w:pPr>
      <w:r w:rsidRPr="00F92F6B">
        <w:rPr>
          <w:bCs/>
        </w:rPr>
        <w:t xml:space="preserve">For MUSIM operation, a MUSIM </w:t>
      </w:r>
      <w:r w:rsidRPr="00F92F6B">
        <w:t xml:space="preserve">device in RRC_CONNECTED state in Network A may have to switch from Network A to Network B. </w:t>
      </w:r>
      <w:r w:rsidRPr="00F92F6B">
        <w:rPr>
          <w:bCs/>
        </w:rPr>
        <w:t xml:space="preserve">Network A is NR and Network B can either be E-UTRA or NR. Before switching from Network A, </w:t>
      </w:r>
      <w:r w:rsidRPr="00F92F6B">
        <w:t xml:space="preserve">a MUSIM device should notify Network A </w:t>
      </w:r>
      <w:r w:rsidRPr="00F92F6B">
        <w:rPr>
          <w:bCs/>
        </w:rPr>
        <w:t xml:space="preserve">to either leave RRC_CONNECTED state, or be kept in RRC_CONNECTED state in Network A </w:t>
      </w:r>
      <w:r w:rsidRPr="00F92F6B">
        <w:t>while temporarily switching to Network B</w:t>
      </w:r>
      <w:r w:rsidRPr="00F92F6B">
        <w:rPr>
          <w:bCs/>
        </w:rPr>
        <w:t>.</w:t>
      </w:r>
    </w:p>
    <w:p w14:paraId="41A17F4C" w14:textId="2C518E84" w:rsidR="000F7204" w:rsidRPr="00F92F6B" w:rsidRDefault="000F7204" w:rsidP="000F7204">
      <w:r w:rsidRPr="00F92F6B">
        <w:t xml:space="preserve">When configured to do so, a MUSIM device can signal </w:t>
      </w:r>
      <w:r w:rsidR="00F352AF" w:rsidRPr="00F92F6B">
        <w:t xml:space="preserve">to </w:t>
      </w:r>
      <w:r w:rsidRPr="00F92F6B">
        <w:t xml:space="preserve">the </w:t>
      </w:r>
      <w:r w:rsidR="00F352AF" w:rsidRPr="00F92F6B">
        <w:t>N</w:t>
      </w:r>
      <w:r w:rsidRPr="00F92F6B">
        <w:t xml:space="preserve">etwork A </w:t>
      </w:r>
      <w:proofErr w:type="spellStart"/>
      <w:r w:rsidRPr="00F92F6B">
        <w:t>a</w:t>
      </w:r>
      <w:proofErr w:type="spellEnd"/>
      <w:r w:rsidRPr="00F92F6B">
        <w:t xml:space="preserve"> preference to leave RRC_CONNECTED state by using RRC </w:t>
      </w:r>
      <w:r w:rsidR="00F352AF" w:rsidRPr="00F92F6B">
        <w:t xml:space="preserve">(see TS 38.331 [12]) </w:t>
      </w:r>
      <w:r w:rsidRPr="00F92F6B">
        <w:t xml:space="preserve">or NAS </w:t>
      </w:r>
      <w:r w:rsidR="00AD7840" w:rsidRPr="00F92F6B">
        <w:t>signalling</w:t>
      </w:r>
      <w:r w:rsidR="00F352AF" w:rsidRPr="00F92F6B">
        <w:t xml:space="preserve"> (see TS 23.501 [3])</w:t>
      </w:r>
      <w:r w:rsidRPr="00F92F6B">
        <w:t xml:space="preserve">. After sending a preference to leave RRC_CONNECTED state by using RRC </w:t>
      </w:r>
      <w:r w:rsidR="00AD7840" w:rsidRPr="00F92F6B">
        <w:t>signalling</w:t>
      </w:r>
      <w:r w:rsidRPr="00F92F6B">
        <w:t xml:space="preserve">, if the MUSIM device does not receive an </w:t>
      </w:r>
      <w:proofErr w:type="spellStart"/>
      <w:r w:rsidRPr="00F92F6B">
        <w:rPr>
          <w:i/>
          <w:iCs/>
        </w:rPr>
        <w:t>RRCRelease</w:t>
      </w:r>
      <w:proofErr w:type="spellEnd"/>
      <w:r w:rsidRPr="00F92F6B">
        <w:t xml:space="preserve"> message from the Network A within a certain time period</w:t>
      </w:r>
      <w:r w:rsidR="00A757BB" w:rsidRPr="00F92F6B">
        <w:t xml:space="preserve"> </w:t>
      </w:r>
      <w:r w:rsidRPr="00F92F6B">
        <w:t>(configured by the Network A</w:t>
      </w:r>
      <w:r w:rsidR="00F352AF" w:rsidRPr="00F92F6B">
        <w:t>, see TS 38.331 [12]</w:t>
      </w:r>
      <w:r w:rsidRPr="00F92F6B">
        <w:t>), the MUSIM device can enter RRC_IDLE state in Network A.</w:t>
      </w:r>
    </w:p>
    <w:p w14:paraId="3D3EE094" w14:textId="58F58042" w:rsidR="000F7204" w:rsidRPr="00F92F6B" w:rsidRDefault="000F7204" w:rsidP="000F7204">
      <w:r w:rsidRPr="00F92F6B">
        <w:t xml:space="preserve">When configured to do so, a MUSIM device can signal </w:t>
      </w:r>
      <w:r w:rsidR="00F352AF" w:rsidRPr="00F92F6B">
        <w:t xml:space="preserve">to </w:t>
      </w:r>
      <w:r w:rsidRPr="00F92F6B">
        <w:t xml:space="preserve">the </w:t>
      </w:r>
      <w:r w:rsidR="00F352AF" w:rsidRPr="00F92F6B">
        <w:t>N</w:t>
      </w:r>
      <w:r w:rsidRPr="00F92F6B">
        <w:t xml:space="preserve">etwork A </w:t>
      </w:r>
      <w:proofErr w:type="spellStart"/>
      <w:r w:rsidRPr="00F92F6B">
        <w:t>a</w:t>
      </w:r>
      <w:proofErr w:type="spellEnd"/>
      <w:r w:rsidRPr="00F92F6B">
        <w:t xml:space="preserve"> preference to be </w:t>
      </w:r>
      <w:r w:rsidR="00F352AF" w:rsidRPr="00F92F6B">
        <w:t>temporarily switching to Network B while remaining</w:t>
      </w:r>
      <w:r w:rsidRPr="00F92F6B">
        <w:t xml:space="preserve"> in RRC_CONNECTED state in Network</w:t>
      </w:r>
      <w:r w:rsidR="00732346" w:rsidRPr="00F92F6B">
        <w:t xml:space="preserve"> A</w:t>
      </w:r>
      <w:r w:rsidRPr="00F92F6B">
        <w:t>. This is indicated by scheduling gaps preference.</w:t>
      </w:r>
      <w:r w:rsidR="009455B7" w:rsidRPr="00F92F6B">
        <w:t xml:space="preserve"> </w:t>
      </w:r>
      <w:r w:rsidRPr="00F92F6B">
        <w:t xml:space="preserve">This preference can include information for setup or release of gap(s). The </w:t>
      </w:r>
      <w:r w:rsidR="00F352AF" w:rsidRPr="00F92F6B">
        <w:t>N</w:t>
      </w:r>
      <w:r w:rsidRPr="00F92F6B">
        <w:t xml:space="preserve">etwork A can configure at most </w:t>
      </w:r>
      <w:r w:rsidR="00F352AF" w:rsidRPr="00F92F6B">
        <w:t>4</w:t>
      </w:r>
      <w:r w:rsidRPr="00F92F6B">
        <w:t xml:space="preserve"> gap patterns for MUSIM purpose: </w:t>
      </w:r>
      <w:r w:rsidR="00F352AF" w:rsidRPr="00F92F6B">
        <w:t xml:space="preserve">three </w:t>
      </w:r>
      <w:r w:rsidRPr="00F92F6B">
        <w:t>periodic gaps and a single aperiodic gap.</w:t>
      </w:r>
      <w:r w:rsidR="00F352AF" w:rsidRPr="00F92F6B">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F92F6B" w:rsidRDefault="00773EB5" w:rsidP="000F7204">
      <w:r w:rsidRPr="00F92F6B">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F92F6B">
        <w:rPr>
          <w:i/>
        </w:rPr>
        <w:t>keep solution</w:t>
      </w:r>
      <w:r w:rsidRPr="00F92F6B">
        <w:t xml:space="preserve"> (defined in TS 38.133</w:t>
      </w:r>
      <w:r w:rsidR="00DA0F0F" w:rsidRPr="00F92F6B">
        <w:t xml:space="preserve"> </w:t>
      </w:r>
      <w:r w:rsidRPr="00F92F6B">
        <w:t>[13]).</w:t>
      </w:r>
    </w:p>
    <w:p w14:paraId="5E8039F6" w14:textId="3588BEC4" w:rsidR="00773EB5" w:rsidRPr="00F92F6B" w:rsidRDefault="00773EB5" w:rsidP="00773EB5">
      <w:pPr>
        <w:pStyle w:val="Heading2"/>
      </w:pPr>
      <w:bookmarkStart w:id="2383" w:name="_Toc219281244"/>
      <w:r w:rsidRPr="00F92F6B">
        <w:t>20.4</w:t>
      </w:r>
      <w:r w:rsidRPr="00F92F6B">
        <w:tab/>
        <w:t>Temporary UE capability restriction and removal of restriction</w:t>
      </w:r>
      <w:bookmarkEnd w:id="2383"/>
    </w:p>
    <w:p w14:paraId="783C8108" w14:textId="4B0652D5" w:rsidR="00773EB5" w:rsidRPr="00F92F6B" w:rsidRDefault="00773EB5" w:rsidP="00773EB5">
      <w:pPr>
        <w:rPr>
          <w:bCs/>
        </w:rPr>
      </w:pPr>
      <w:r w:rsidRPr="00F92F6B">
        <w:rPr>
          <w:bCs/>
        </w:rPr>
        <w:t xml:space="preserve">For MUSIM operation, a MUSIM </w:t>
      </w:r>
      <w:r w:rsidRPr="00F92F6B">
        <w:t xml:space="preserve">device in RRC_CONNECTED state in Network A may </w:t>
      </w:r>
      <w:r w:rsidRPr="00F92F6B">
        <w:rPr>
          <w:bCs/>
        </w:rPr>
        <w:t xml:space="preserve">indicate its preference on temporary UE capability restriction or removal of restriction </w:t>
      </w:r>
      <w:r w:rsidR="00732346" w:rsidRPr="00F92F6B">
        <w:rPr>
          <w:bCs/>
        </w:rPr>
        <w:t xml:space="preserve">via UE assistance information </w:t>
      </w:r>
      <w:r w:rsidRPr="00F92F6B">
        <w:rPr>
          <w:bCs/>
        </w:rPr>
        <w:t>with Network A when the MUSIM device needs transmission or reception in Network B (e.g., including start/stop connection to Network B). Network A is NR and Network B can either be E-UTRA or NR. The MUSIM device may request a temporary capability restriction only after the Network signals via RRC that this is allowed.</w:t>
      </w:r>
    </w:p>
    <w:p w14:paraId="442F1AF9" w14:textId="77777777" w:rsidR="00773EB5" w:rsidRPr="00F92F6B" w:rsidRDefault="00773EB5" w:rsidP="00E96F07">
      <w:r w:rsidRPr="00F92F6B">
        <w:rPr>
          <w:rFonts w:eastAsia="DengXian"/>
          <w:bCs/>
        </w:rPr>
        <w:t xml:space="preserve">When configured to do so, a MUSIM device can indicate </w:t>
      </w:r>
      <w:r w:rsidRPr="00F92F6B">
        <w:t>one or more of the following temporary capability restriction or removal of restriction to the Network A:</w:t>
      </w:r>
    </w:p>
    <w:p w14:paraId="5E2AA117" w14:textId="77777777" w:rsidR="00773EB5" w:rsidRPr="00F92F6B" w:rsidRDefault="00773EB5" w:rsidP="00E96F07">
      <w:pPr>
        <w:pStyle w:val="B1"/>
      </w:pPr>
      <w:r w:rsidRPr="00F92F6B">
        <w:t>-</w:t>
      </w:r>
      <w:r w:rsidRPr="00F92F6B">
        <w:tab/>
        <w:t xml:space="preserve">A MUSIM device can explicitly request </w:t>
      </w:r>
      <w:proofErr w:type="spellStart"/>
      <w:r w:rsidRPr="00F92F6B">
        <w:t>SCell</w:t>
      </w:r>
      <w:proofErr w:type="spellEnd"/>
      <w:r w:rsidRPr="00F92F6B">
        <w:t>(s) or SCG to be released;</w:t>
      </w:r>
    </w:p>
    <w:p w14:paraId="2472D902" w14:textId="77777777" w:rsidR="00773EB5" w:rsidRPr="00F92F6B" w:rsidRDefault="00773EB5" w:rsidP="00E96F07">
      <w:pPr>
        <w:pStyle w:val="B1"/>
      </w:pPr>
      <w:r w:rsidRPr="00F92F6B">
        <w:t>-</w:t>
      </w:r>
      <w:r w:rsidRPr="00F92F6B">
        <w:tab/>
        <w:t>A MUSIM device can indicate its preference on temporary maximum MIMO layers and/or supported channel bandwidth for specific serving cells for both UL/DL;</w:t>
      </w:r>
    </w:p>
    <w:p w14:paraId="64FBD98C" w14:textId="77777777" w:rsidR="00773EB5" w:rsidRPr="00F92F6B" w:rsidRDefault="00773EB5" w:rsidP="00E96F07">
      <w:pPr>
        <w:pStyle w:val="B1"/>
      </w:pPr>
      <w:r w:rsidRPr="00F92F6B">
        <w:t>-</w:t>
      </w:r>
      <w:r w:rsidRPr="00F92F6B">
        <w:tab/>
        <w:t>A MUSIM device can indicate its preference on the temporary maximum number of CCs per UL/DL;</w:t>
      </w:r>
    </w:p>
    <w:p w14:paraId="2CD5B610" w14:textId="472E55BB" w:rsidR="00773EB5" w:rsidRPr="00F92F6B" w:rsidRDefault="00773EB5" w:rsidP="00E96F07">
      <w:pPr>
        <w:pStyle w:val="B1"/>
      </w:pPr>
      <w:r w:rsidRPr="00F92F6B">
        <w:t>-</w:t>
      </w:r>
      <w:r w:rsidRPr="00F92F6B">
        <w:tab/>
        <w:t xml:space="preserve">A MUSIM device can indicate its preference on the concerned band(s) or band combination(s) (e.g. </w:t>
      </w:r>
      <w:r w:rsidR="00732346" w:rsidRPr="00F92F6B">
        <w:t>avoided</w:t>
      </w:r>
      <w:r w:rsidRPr="00F92F6B">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F92F6B" w:rsidRDefault="00773EB5" w:rsidP="00E96F07">
      <w:pPr>
        <w:pStyle w:val="B1"/>
      </w:pPr>
      <w:r w:rsidRPr="00F92F6B">
        <w:t>-</w:t>
      </w:r>
      <w:r w:rsidRPr="00F92F6B">
        <w:tab/>
        <w:t>A MUSIM device can indicate the measurement gap requirement changes.</w:t>
      </w:r>
    </w:p>
    <w:p w14:paraId="05A6158E" w14:textId="0C8745E2" w:rsidR="00773EB5" w:rsidRPr="00F92F6B" w:rsidRDefault="00773EB5" w:rsidP="00AB1EEE">
      <w:pPr>
        <w:rPr>
          <w:bCs/>
        </w:rPr>
      </w:pPr>
      <w:r w:rsidRPr="00F92F6B">
        <w:rPr>
          <w:bCs/>
        </w:rPr>
        <w:t xml:space="preserve">When it is allowed by Network A in SIB1, a MUSIM device can indicate in </w:t>
      </w:r>
      <w:proofErr w:type="spellStart"/>
      <w:r w:rsidRPr="00F92F6B">
        <w:rPr>
          <w:bCs/>
          <w:i/>
        </w:rPr>
        <w:t>RRCSetupComplete</w:t>
      </w:r>
      <w:proofErr w:type="spellEnd"/>
      <w:r w:rsidRPr="00F92F6B">
        <w:rPr>
          <w:bCs/>
          <w:i/>
        </w:rPr>
        <w:t>/</w:t>
      </w:r>
      <w:proofErr w:type="spellStart"/>
      <w:r w:rsidRPr="00F92F6B">
        <w:rPr>
          <w:bCs/>
          <w:i/>
        </w:rPr>
        <w:t>RRCResumeComplete</w:t>
      </w:r>
      <w:proofErr w:type="spellEnd"/>
      <w:r w:rsidR="00DA0F0F" w:rsidRPr="00F92F6B">
        <w:rPr>
          <w:bCs/>
          <w:i/>
        </w:rPr>
        <w:t>/</w:t>
      </w:r>
      <w:proofErr w:type="spellStart"/>
      <w:r w:rsidR="00DA0F0F" w:rsidRPr="00F92F6B">
        <w:rPr>
          <w:bCs/>
          <w:i/>
        </w:rPr>
        <w:t>RRCReestablishmentComplete</w:t>
      </w:r>
      <w:proofErr w:type="spellEnd"/>
      <w:r w:rsidRPr="00F92F6B">
        <w:rPr>
          <w:bCs/>
        </w:rPr>
        <w:t xml:space="preserve"> message </w:t>
      </w:r>
      <w:r w:rsidR="00732346" w:rsidRPr="00F92F6B">
        <w:rPr>
          <w:bCs/>
        </w:rPr>
        <w:t>to the Network A that its capabilities are temporarily restricted due to ongoing transmission/reception</w:t>
      </w:r>
      <w:r w:rsidRPr="00F92F6B">
        <w:rPr>
          <w:bCs/>
        </w:rPr>
        <w:t xml:space="preserve"> in Network B.</w:t>
      </w:r>
      <w:r w:rsidR="00732346" w:rsidRPr="00F92F6B">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F92F6B">
        <w:t xml:space="preserve">When configured to do so, a MUSIM device can also indicate to the </w:t>
      </w:r>
      <w:r w:rsidR="00732346" w:rsidRPr="00F92F6B">
        <w:rPr>
          <w:bCs/>
        </w:rPr>
        <w:t xml:space="preserve">Network </w:t>
      </w:r>
      <w:r w:rsidR="00732346" w:rsidRPr="00F92F6B">
        <w:t>A there is no temporary capability restriction via UE assistance information.</w:t>
      </w:r>
    </w:p>
    <w:p w14:paraId="2725BE13" w14:textId="34BECB9C" w:rsidR="00773EB5" w:rsidRPr="00F92F6B" w:rsidRDefault="00773EB5" w:rsidP="00AB1EEE">
      <w:pPr>
        <w:rPr>
          <w:rFonts w:eastAsiaTheme="minorEastAsia"/>
        </w:rPr>
      </w:pPr>
      <w:r w:rsidRPr="00F92F6B">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F92F6B" w:rsidRDefault="00E12E8B" w:rsidP="00E12E8B">
      <w:pPr>
        <w:pStyle w:val="Heading1"/>
      </w:pPr>
      <w:bookmarkStart w:id="2384" w:name="_Toc219281245"/>
      <w:r w:rsidRPr="00F92F6B">
        <w:t>21</w:t>
      </w:r>
      <w:r w:rsidRPr="00F92F6B">
        <w:tab/>
        <w:t>Application Layer Measurement Collection</w:t>
      </w:r>
      <w:bookmarkEnd w:id="2384"/>
    </w:p>
    <w:p w14:paraId="4380D4DF" w14:textId="711A4D8C" w:rsidR="00E12E8B" w:rsidRPr="00F92F6B" w:rsidRDefault="00E12E8B" w:rsidP="00E12E8B">
      <w:pPr>
        <w:pStyle w:val="Heading2"/>
      </w:pPr>
      <w:bookmarkStart w:id="2385" w:name="_Toc76505088"/>
      <w:bookmarkStart w:id="2386" w:name="_Toc219281246"/>
      <w:r w:rsidRPr="00F92F6B">
        <w:t>21.1</w:t>
      </w:r>
      <w:r w:rsidRPr="00F92F6B">
        <w:tab/>
        <w:t>Overview</w:t>
      </w:r>
      <w:bookmarkEnd w:id="2385"/>
      <w:bookmarkEnd w:id="2386"/>
    </w:p>
    <w:p w14:paraId="40734D1F" w14:textId="219DC75D" w:rsidR="00E12E8B" w:rsidRPr="00F92F6B" w:rsidRDefault="00E12E8B" w:rsidP="00E12E8B">
      <w:r w:rsidRPr="00F92F6B">
        <w:t xml:space="preserve">The </w:t>
      </w:r>
      <w:proofErr w:type="spellStart"/>
      <w:r w:rsidRPr="00F92F6B">
        <w:t>QoE</w:t>
      </w:r>
      <w:proofErr w:type="spellEnd"/>
      <w:r w:rsidRPr="00F92F6B">
        <w:t xml:space="preserve"> Measurement Collection function enables collection of application layer measurements from the UE. </w:t>
      </w:r>
      <w:proofErr w:type="spellStart"/>
      <w:r w:rsidR="00003BA5" w:rsidRPr="00F92F6B">
        <w:t>QoE</w:t>
      </w:r>
      <w:proofErr w:type="spellEnd"/>
      <w:r w:rsidR="00003BA5" w:rsidRPr="00F92F6B">
        <w:t xml:space="preserve"> measurement collection is</w:t>
      </w:r>
      <w:r w:rsidRPr="00F92F6B">
        <w:t xml:space="preserve"> supported </w:t>
      </w:r>
      <w:r w:rsidR="00003BA5" w:rsidRPr="00F92F6B">
        <w:t xml:space="preserve">for the following </w:t>
      </w:r>
      <w:r w:rsidRPr="00F92F6B">
        <w:t xml:space="preserve">service types </w:t>
      </w:r>
      <w:r w:rsidR="00003BA5" w:rsidRPr="00F92F6B">
        <w:t>in NR cells</w:t>
      </w:r>
      <w:r w:rsidRPr="00F92F6B">
        <w:t>:</w:t>
      </w:r>
    </w:p>
    <w:p w14:paraId="22627D7F" w14:textId="1BE16662" w:rsidR="00E12E8B" w:rsidRPr="00F92F6B" w:rsidRDefault="00E12E8B" w:rsidP="00E12E8B">
      <w:pPr>
        <w:pStyle w:val="B1"/>
      </w:pPr>
      <w:r w:rsidRPr="00F92F6B">
        <w:t>-</w:t>
      </w:r>
      <w:r w:rsidRPr="00F92F6B">
        <w:tab/>
      </w:r>
      <w:proofErr w:type="spellStart"/>
      <w:r w:rsidRPr="00F92F6B">
        <w:t>QoE</w:t>
      </w:r>
      <w:proofErr w:type="spellEnd"/>
      <w:r w:rsidRPr="00F92F6B">
        <w:t xml:space="preserve"> Measurement Collection for </w:t>
      </w:r>
      <w:r w:rsidR="00013510" w:rsidRPr="00F92F6B">
        <w:t xml:space="preserve">DASH </w:t>
      </w:r>
      <w:r w:rsidRPr="00F92F6B">
        <w:t>streaming services;</w:t>
      </w:r>
    </w:p>
    <w:p w14:paraId="377545CE" w14:textId="2A864FEA" w:rsidR="00E12E8B" w:rsidRPr="00F92F6B" w:rsidRDefault="00E12E8B" w:rsidP="00E12E8B">
      <w:pPr>
        <w:pStyle w:val="B1"/>
      </w:pPr>
      <w:r w:rsidRPr="00F92F6B">
        <w:t>-</w:t>
      </w:r>
      <w:r w:rsidRPr="00F92F6B">
        <w:tab/>
      </w:r>
      <w:proofErr w:type="spellStart"/>
      <w:r w:rsidRPr="00F92F6B">
        <w:t>QoE</w:t>
      </w:r>
      <w:proofErr w:type="spellEnd"/>
      <w:r w:rsidRPr="00F92F6B">
        <w:t xml:space="preserve"> Measurement Collection for MTSI services;</w:t>
      </w:r>
    </w:p>
    <w:p w14:paraId="2903D36B" w14:textId="77777777" w:rsidR="00E12E8B" w:rsidRPr="00F92F6B" w:rsidRDefault="00E12E8B" w:rsidP="00E12E8B">
      <w:pPr>
        <w:pStyle w:val="B1"/>
      </w:pPr>
      <w:r w:rsidRPr="00F92F6B">
        <w:t>-</w:t>
      </w:r>
      <w:r w:rsidRPr="00F92F6B">
        <w:tab/>
      </w:r>
      <w:proofErr w:type="spellStart"/>
      <w:r w:rsidRPr="00F92F6B">
        <w:t>QoE</w:t>
      </w:r>
      <w:proofErr w:type="spellEnd"/>
      <w:r w:rsidRPr="00F92F6B">
        <w:t xml:space="preserve"> Measurement Collection for VR services.</w:t>
      </w:r>
    </w:p>
    <w:p w14:paraId="1090D8D0" w14:textId="2C217641" w:rsidR="00674167" w:rsidRPr="00F92F6B" w:rsidRDefault="00674167" w:rsidP="00674167">
      <w:r w:rsidRPr="00F92F6B">
        <w:t xml:space="preserve">The </w:t>
      </w:r>
      <w:proofErr w:type="spellStart"/>
      <w:r w:rsidRPr="00F92F6B">
        <w:t>QoE</w:t>
      </w:r>
      <w:proofErr w:type="spellEnd"/>
      <w:r w:rsidRPr="00F92F6B">
        <w:t xml:space="preserve"> Measurement Collection function</w:t>
      </w:r>
      <w:r w:rsidR="00003BA5" w:rsidRPr="00F92F6B">
        <w:t xml:space="preserve"> also</w:t>
      </w:r>
      <w:r w:rsidRPr="00F92F6B">
        <w:t xml:space="preserve"> supports collection of </w:t>
      </w:r>
      <w:proofErr w:type="spellStart"/>
      <w:r w:rsidRPr="00F92F6B">
        <w:t>QoE</w:t>
      </w:r>
      <w:proofErr w:type="spellEnd"/>
      <w:r w:rsidRPr="00F92F6B">
        <w:t xml:space="preserve"> measurements for </w:t>
      </w:r>
      <w:r w:rsidR="00003BA5" w:rsidRPr="00F92F6B">
        <w:t xml:space="preserve">any of the supported service types carried by the </w:t>
      </w:r>
      <w:r w:rsidRPr="00F92F6B">
        <w:t xml:space="preserve">MBS communication service. The </w:t>
      </w:r>
      <w:proofErr w:type="spellStart"/>
      <w:r w:rsidR="00003BA5" w:rsidRPr="00F92F6B">
        <w:t>QoE</w:t>
      </w:r>
      <w:proofErr w:type="spellEnd"/>
      <w:r w:rsidR="00003BA5" w:rsidRPr="00F92F6B">
        <w:t xml:space="preserve"> M</w:t>
      </w:r>
      <w:r w:rsidRPr="00F92F6B">
        <w:t xml:space="preserve">easurement </w:t>
      </w:r>
      <w:r w:rsidR="00003BA5" w:rsidRPr="00F92F6B">
        <w:t>C</w:t>
      </w:r>
      <w:r w:rsidRPr="00F92F6B">
        <w:t>ollection is supported for the following two communication service types:</w:t>
      </w:r>
    </w:p>
    <w:p w14:paraId="1FDA5012" w14:textId="6A68B32F" w:rsidR="00674167" w:rsidRPr="00F92F6B" w:rsidRDefault="00674167" w:rsidP="00674167">
      <w:pPr>
        <w:pStyle w:val="B1"/>
      </w:pPr>
      <w:r w:rsidRPr="00F92F6B">
        <w:t>-</w:t>
      </w:r>
      <w:r w:rsidRPr="00F92F6B">
        <w:tab/>
        <w:t>MBS broadcast;</w:t>
      </w:r>
    </w:p>
    <w:p w14:paraId="153E9856" w14:textId="77777777" w:rsidR="00674167" w:rsidRPr="00F92F6B" w:rsidRDefault="00674167" w:rsidP="00674167">
      <w:pPr>
        <w:pStyle w:val="B1"/>
      </w:pPr>
      <w:r w:rsidRPr="00F92F6B">
        <w:t>-</w:t>
      </w:r>
      <w:r w:rsidRPr="00F92F6B">
        <w:tab/>
        <w:t>MBS multicast.</w:t>
      </w:r>
    </w:p>
    <w:p w14:paraId="336F4835" w14:textId="77777777" w:rsidR="00003BA5" w:rsidRPr="00F92F6B" w:rsidRDefault="00003BA5" w:rsidP="005B6959">
      <w:bookmarkStart w:id="2387" w:name="_MCCTEMPBM_CRPT83880074___2"/>
      <w:r w:rsidRPr="00F92F6B">
        <w:t>For DASH streaming, MTSI and VR, QMC is supported in RRC_CONNECTED state only</w:t>
      </w:r>
      <w:r w:rsidRPr="00F92F6B">
        <w:rPr>
          <w:rFonts w:eastAsia="SimSun"/>
        </w:rPr>
        <w:t xml:space="preserve">, </w:t>
      </w:r>
      <w:r w:rsidRPr="00F92F6B">
        <w:t>unless the application data is delivered via the MBS broadcast communication service.</w:t>
      </w:r>
    </w:p>
    <w:p w14:paraId="12D272B6" w14:textId="29000DB4" w:rsidR="00E12E8B" w:rsidRPr="00F92F6B" w:rsidRDefault="00003BA5" w:rsidP="005B6959">
      <w:r w:rsidRPr="00F92F6B">
        <w:t>F</w:t>
      </w:r>
      <w:r w:rsidR="00674167" w:rsidRPr="00F92F6B">
        <w:t>or application sessions delivered via MBS broadcast</w:t>
      </w:r>
      <w:r w:rsidRPr="00F92F6B">
        <w:t>, QMC</w:t>
      </w:r>
      <w:r w:rsidR="00674167" w:rsidRPr="00F92F6B">
        <w:t xml:space="preserve"> is supported in RRC_CONNECTED, RRC_INACTIVE, and RRC_IDLE states. </w:t>
      </w:r>
      <w:r w:rsidRPr="00F92F6B">
        <w:t>QMC</w:t>
      </w:r>
      <w:r w:rsidR="00674167" w:rsidRPr="00F92F6B">
        <w:t xml:space="preserve"> for the application sessions delivered via MBS multicast is supported in RRC_CONNECTED state only.</w:t>
      </w:r>
      <w:r w:rsidR="006C6CB5" w:rsidRPr="00F92F6B">
        <w:t xml:space="preserve"> </w:t>
      </w:r>
      <w:r w:rsidR="00E12E8B" w:rsidRPr="00F92F6B">
        <w:t xml:space="preserve">Both signalling based and management based </w:t>
      </w:r>
      <w:proofErr w:type="spellStart"/>
      <w:r w:rsidR="00E12E8B" w:rsidRPr="00F92F6B">
        <w:t>QoE</w:t>
      </w:r>
      <w:proofErr w:type="spellEnd"/>
      <w:r w:rsidR="00E12E8B" w:rsidRPr="00F92F6B">
        <w:t xml:space="preserve"> measurement collection are supported</w:t>
      </w:r>
      <w:r w:rsidR="00674167" w:rsidRPr="00F92F6B">
        <w:t xml:space="preserve"> in NR SA and NR-DC</w:t>
      </w:r>
      <w:r w:rsidR="00E12E8B" w:rsidRPr="00F92F6B">
        <w:t>.</w:t>
      </w:r>
      <w:r w:rsidR="00674167" w:rsidRPr="00F92F6B">
        <w:t xml:space="preserve"> Further details of NR-DC operation can be found in TS 37.340 [21].</w:t>
      </w:r>
    </w:p>
    <w:bookmarkEnd w:id="2387"/>
    <w:p w14:paraId="2E87647E" w14:textId="26B767E9" w:rsidR="00E12E8B" w:rsidRPr="00F92F6B" w:rsidRDefault="00E12E8B" w:rsidP="00E12E8B">
      <w:pPr>
        <w:pStyle w:val="NO"/>
      </w:pPr>
      <w:r w:rsidRPr="00F92F6B">
        <w:rPr>
          <w:noProof/>
        </w:rPr>
        <w:t>NOTE:</w:t>
      </w:r>
      <w:r w:rsidRPr="00F92F6B">
        <w:rPr>
          <w:noProof/>
        </w:rPr>
        <w:tab/>
        <w:t xml:space="preserve">The naming </w:t>
      </w:r>
      <w:r w:rsidR="00003BA5" w:rsidRPr="00F92F6B">
        <w:rPr>
          <w:noProof/>
        </w:rPr>
        <w:t>"</w:t>
      </w:r>
      <w:r w:rsidRPr="00F92F6B">
        <w:rPr>
          <w:noProof/>
        </w:rPr>
        <w:t>QoE Measurement</w:t>
      </w:r>
      <w:r w:rsidR="00003BA5" w:rsidRPr="00F92F6B">
        <w:rPr>
          <w:noProof/>
        </w:rPr>
        <w:t>"</w:t>
      </w:r>
      <w:r w:rsidRPr="00F92F6B">
        <w:rPr>
          <w:noProof/>
        </w:rPr>
        <w:t xml:space="preserve"> is used in NG, Xn, and interfaces between </w:t>
      </w:r>
      <w:r w:rsidR="00013510" w:rsidRPr="00F92F6B">
        <w:rPr>
          <w:noProof/>
        </w:rPr>
        <w:t xml:space="preserve">the </w:t>
      </w:r>
      <w:r w:rsidRPr="00F92F6B">
        <w:rPr>
          <w:noProof/>
        </w:rPr>
        <w:t xml:space="preserve">OAM and </w:t>
      </w:r>
      <w:r w:rsidR="00013510" w:rsidRPr="00F92F6B">
        <w:rPr>
          <w:noProof/>
        </w:rPr>
        <w:t>the gNB</w:t>
      </w:r>
      <w:r w:rsidRPr="00F92F6B">
        <w:rPr>
          <w:noProof/>
        </w:rPr>
        <w:t xml:space="preserve">. In the Uu interface, the naming </w:t>
      </w:r>
      <w:r w:rsidR="00003BA5" w:rsidRPr="00F92F6B">
        <w:rPr>
          <w:noProof/>
        </w:rPr>
        <w:t>"</w:t>
      </w:r>
      <w:r w:rsidRPr="00F92F6B">
        <w:rPr>
          <w:noProof/>
        </w:rPr>
        <w:t>application layer measurement</w:t>
      </w:r>
      <w:r w:rsidR="00003BA5" w:rsidRPr="00F92F6B">
        <w:rPr>
          <w:noProof/>
        </w:rPr>
        <w:t>"</w:t>
      </w:r>
      <w:r w:rsidRPr="00F92F6B">
        <w:rPr>
          <w:noProof/>
        </w:rPr>
        <w:t xml:space="preserve"> is used and it is equ</w:t>
      </w:r>
      <w:r w:rsidR="00003BA5" w:rsidRPr="00F92F6B">
        <w:rPr>
          <w:noProof/>
        </w:rPr>
        <w:t>iv</w:t>
      </w:r>
      <w:r w:rsidRPr="00F92F6B">
        <w:rPr>
          <w:noProof/>
        </w:rPr>
        <w:t>al</w:t>
      </w:r>
      <w:r w:rsidR="00003BA5" w:rsidRPr="00F92F6B">
        <w:rPr>
          <w:noProof/>
        </w:rPr>
        <w:t>ent</w:t>
      </w:r>
      <w:r w:rsidRPr="00F92F6B">
        <w:rPr>
          <w:noProof/>
        </w:rPr>
        <w:t xml:space="preserve"> to</w:t>
      </w:r>
      <w:r w:rsidR="00522512" w:rsidRPr="00F92F6B">
        <w:rPr>
          <w:noProof/>
        </w:rPr>
        <w:t xml:space="preserve"> </w:t>
      </w:r>
      <w:r w:rsidR="00003BA5" w:rsidRPr="00F92F6B">
        <w:rPr>
          <w:noProof/>
        </w:rPr>
        <w:t>"</w:t>
      </w:r>
      <w:r w:rsidRPr="00F92F6B">
        <w:rPr>
          <w:noProof/>
        </w:rPr>
        <w:t>QoE Measurement</w:t>
      </w:r>
      <w:r w:rsidR="00003BA5" w:rsidRPr="00F92F6B">
        <w:rPr>
          <w:noProof/>
        </w:rPr>
        <w:t>"</w:t>
      </w:r>
      <w:r w:rsidRPr="00F92F6B">
        <w:rPr>
          <w:noProof/>
        </w:rPr>
        <w:t>.</w:t>
      </w:r>
    </w:p>
    <w:p w14:paraId="1B270E57" w14:textId="1F3195C4" w:rsidR="00E12E8B" w:rsidRPr="00F92F6B" w:rsidRDefault="00E12E8B" w:rsidP="00E12E8B">
      <w:pPr>
        <w:pStyle w:val="Heading2"/>
      </w:pPr>
      <w:bookmarkStart w:id="2388" w:name="_Toc219281247"/>
      <w:r w:rsidRPr="00F92F6B">
        <w:t>21.2</w:t>
      </w:r>
      <w:r w:rsidRPr="00F92F6B">
        <w:tab/>
      </w:r>
      <w:proofErr w:type="spellStart"/>
      <w:r w:rsidRPr="00F92F6B">
        <w:t>QoE</w:t>
      </w:r>
      <w:proofErr w:type="spellEnd"/>
      <w:r w:rsidRPr="00F92F6B">
        <w:t xml:space="preserve"> Measurement Configuration</w:t>
      </w:r>
      <w:bookmarkEnd w:id="2388"/>
    </w:p>
    <w:p w14:paraId="445DEDE8" w14:textId="60AEF1ED" w:rsidR="00E12E8B" w:rsidRPr="00F92F6B" w:rsidRDefault="00E12E8B" w:rsidP="00E12E8B">
      <w:pPr>
        <w:pStyle w:val="Heading3"/>
      </w:pPr>
      <w:bookmarkStart w:id="2389" w:name="_Toc219281248"/>
      <w:r w:rsidRPr="00F92F6B">
        <w:t>21.2.1</w:t>
      </w:r>
      <w:r w:rsidRPr="00F92F6B">
        <w:tab/>
      </w:r>
      <w:proofErr w:type="spellStart"/>
      <w:r w:rsidRPr="00F92F6B">
        <w:t>QoE</w:t>
      </w:r>
      <w:proofErr w:type="spellEnd"/>
      <w:r w:rsidRPr="00F92F6B">
        <w:t xml:space="preserve"> Measurement Collection Activation and Reporting</w:t>
      </w:r>
      <w:bookmarkEnd w:id="2389"/>
    </w:p>
    <w:p w14:paraId="59EC232A" w14:textId="021A808C" w:rsidR="00E96F07" w:rsidRPr="00F92F6B" w:rsidRDefault="00E12E8B" w:rsidP="00E12E8B">
      <w:r w:rsidRPr="00F92F6B">
        <w:t xml:space="preserve">The feature is activated in the </w:t>
      </w:r>
      <w:proofErr w:type="spellStart"/>
      <w:r w:rsidR="006C6CB5" w:rsidRPr="00F92F6B">
        <w:t>gNB</w:t>
      </w:r>
      <w:proofErr w:type="spellEnd"/>
      <w:r w:rsidRPr="00F92F6B">
        <w:t xml:space="preserve"> either by direct configuration from the OAM system (management-based activation), or by signalling from the OAM via the </w:t>
      </w:r>
      <w:r w:rsidR="00013510" w:rsidRPr="00F92F6B">
        <w:t>5GC</w:t>
      </w:r>
      <w:r w:rsidRPr="00F92F6B">
        <w:t xml:space="preserve"> (signalling-based activation), containing UE-associated </w:t>
      </w:r>
      <w:proofErr w:type="spellStart"/>
      <w:r w:rsidRPr="00F92F6B">
        <w:t>QoE</w:t>
      </w:r>
      <w:proofErr w:type="spellEnd"/>
      <w:r w:rsidRPr="00F92F6B">
        <w:t xml:space="preserve"> configuration. One or more </w:t>
      </w:r>
      <w:proofErr w:type="spellStart"/>
      <w:r w:rsidRPr="00F92F6B">
        <w:t>QoE</w:t>
      </w:r>
      <w:proofErr w:type="spellEnd"/>
      <w:r w:rsidRPr="00F92F6B">
        <w:t xml:space="preserve"> measurement collection </w:t>
      </w:r>
      <w:r w:rsidR="00E65C65" w:rsidRPr="00F92F6B">
        <w:t xml:space="preserve">configurations </w:t>
      </w:r>
      <w:r w:rsidRPr="00F92F6B">
        <w:t xml:space="preserve">can be activated at a UE per service type, and each </w:t>
      </w:r>
      <w:proofErr w:type="spellStart"/>
      <w:r w:rsidRPr="00F92F6B">
        <w:t>QoE</w:t>
      </w:r>
      <w:proofErr w:type="spellEnd"/>
      <w:r w:rsidRPr="00F92F6B">
        <w:t xml:space="preserve"> measurement configuration is uniquely identified by a </w:t>
      </w:r>
      <w:proofErr w:type="spellStart"/>
      <w:r w:rsidRPr="00F92F6B">
        <w:t>QoE</w:t>
      </w:r>
      <w:proofErr w:type="spellEnd"/>
      <w:r w:rsidRPr="00F92F6B">
        <w:t xml:space="preserve"> </w:t>
      </w:r>
      <w:r w:rsidR="00574C3C" w:rsidRPr="00F92F6B">
        <w:t>r</w:t>
      </w:r>
      <w:r w:rsidRPr="00F92F6B">
        <w:t>eference.</w:t>
      </w:r>
    </w:p>
    <w:p w14:paraId="6478DE38" w14:textId="4DC21948" w:rsidR="00E12E8B" w:rsidRPr="00F92F6B" w:rsidRDefault="00E12E8B" w:rsidP="00E12E8B">
      <w:r w:rsidRPr="00F92F6B">
        <w:t xml:space="preserve">For signalling-based </w:t>
      </w:r>
      <w:proofErr w:type="spellStart"/>
      <w:r w:rsidRPr="00F92F6B">
        <w:t>QoE</w:t>
      </w:r>
      <w:proofErr w:type="spellEnd"/>
      <w:r w:rsidRPr="00F92F6B">
        <w:t xml:space="preserve"> measurements, the OAM initiates the </w:t>
      </w:r>
      <w:r w:rsidR="00E65C65" w:rsidRPr="00F92F6B">
        <w:t>QMC</w:t>
      </w:r>
      <w:r w:rsidRPr="00F92F6B">
        <w:t xml:space="preserve"> activation for a specific UE via the </w:t>
      </w:r>
      <w:r w:rsidR="00574C3C" w:rsidRPr="00F92F6B">
        <w:t>5GC</w:t>
      </w:r>
      <w:r w:rsidRPr="00F92F6B">
        <w:t xml:space="preserve">, and the </w:t>
      </w:r>
      <w:proofErr w:type="spellStart"/>
      <w:r w:rsidR="005A69E9" w:rsidRPr="00F92F6B">
        <w:t>gNB</w:t>
      </w:r>
      <w:proofErr w:type="spellEnd"/>
      <w:r w:rsidRPr="00F92F6B">
        <w:t xml:space="preserve"> receives one or more </w:t>
      </w:r>
      <w:proofErr w:type="spellStart"/>
      <w:r w:rsidRPr="00F92F6B">
        <w:t>QoE</w:t>
      </w:r>
      <w:proofErr w:type="spellEnd"/>
      <w:r w:rsidRPr="00F92F6B">
        <w:t xml:space="preserve"> measurement configurations by means of UE-associated signalling. The </w:t>
      </w:r>
      <w:proofErr w:type="spellStart"/>
      <w:r w:rsidRPr="00F92F6B">
        <w:t>QoE</w:t>
      </w:r>
      <w:proofErr w:type="spellEnd"/>
      <w:r w:rsidRPr="00F92F6B">
        <w:t xml:space="preserve"> measurement configuration for signalling</w:t>
      </w:r>
      <w:r w:rsidRPr="00F92F6B">
        <w:rPr>
          <w:rFonts w:eastAsia="SimSun"/>
        </w:rPr>
        <w:t>-</w:t>
      </w:r>
      <w:r w:rsidRPr="00F92F6B">
        <w:t xml:space="preserve">based </w:t>
      </w:r>
      <w:r w:rsidR="00E65C65" w:rsidRPr="00F92F6B">
        <w:t xml:space="preserve">QMC </w:t>
      </w:r>
      <w:r w:rsidRPr="00F92F6B">
        <w:t xml:space="preserve">activation includes an application layer measurement configuration list and the corresponding information for </w:t>
      </w:r>
      <w:proofErr w:type="spellStart"/>
      <w:r w:rsidRPr="00F92F6B">
        <w:t>QoE</w:t>
      </w:r>
      <w:proofErr w:type="spellEnd"/>
      <w:r w:rsidRPr="00F92F6B">
        <w:t xml:space="preserve"> measurement collection, e.g., </w:t>
      </w:r>
      <w:proofErr w:type="spellStart"/>
      <w:r w:rsidRPr="00F92F6B">
        <w:t>QoE</w:t>
      </w:r>
      <w:proofErr w:type="spellEnd"/>
      <w:r w:rsidRPr="00F92F6B">
        <w:t xml:space="preserve"> </w:t>
      </w:r>
      <w:r w:rsidR="00574C3C" w:rsidRPr="00F92F6B">
        <w:t>r</w:t>
      </w:r>
      <w:r w:rsidRPr="00F92F6B">
        <w:t xml:space="preserve">eference, service type, MCE IP </w:t>
      </w:r>
      <w:r w:rsidR="00574C3C" w:rsidRPr="00F92F6B">
        <w:t>a</w:t>
      </w:r>
      <w:r w:rsidRPr="00F92F6B">
        <w:t xml:space="preserve">ddress, </w:t>
      </w:r>
      <w:r w:rsidR="00574C3C" w:rsidRPr="00F92F6B">
        <w:t>s</w:t>
      </w:r>
      <w:r w:rsidRPr="00F92F6B">
        <w:t xml:space="preserve">lice </w:t>
      </w:r>
      <w:r w:rsidR="00574C3C" w:rsidRPr="00F92F6B">
        <w:t>s</w:t>
      </w:r>
      <w:r w:rsidRPr="00F92F6B">
        <w:t xml:space="preserve">cope, </w:t>
      </w:r>
      <w:r w:rsidR="00574C3C" w:rsidRPr="00F92F6B">
        <w:t>a</w:t>
      </w:r>
      <w:r w:rsidRPr="00F92F6B">
        <w:t xml:space="preserve">rea </w:t>
      </w:r>
      <w:r w:rsidR="00574C3C" w:rsidRPr="00F92F6B">
        <w:t>s</w:t>
      </w:r>
      <w:r w:rsidRPr="00F92F6B">
        <w:t xml:space="preserve">cope, MDT </w:t>
      </w:r>
      <w:r w:rsidR="00574C3C" w:rsidRPr="00F92F6B">
        <w:t>a</w:t>
      </w:r>
      <w:r w:rsidRPr="00F92F6B">
        <w:t xml:space="preserve">lignment </w:t>
      </w:r>
      <w:r w:rsidR="00574C3C" w:rsidRPr="00F92F6B">
        <w:t>i</w:t>
      </w:r>
      <w:r w:rsidRPr="00F92F6B">
        <w:t>nformation</w:t>
      </w:r>
      <w:r w:rsidR="00674167" w:rsidRPr="00F92F6B">
        <w:t>,</w:t>
      </w:r>
      <w:r w:rsidRPr="00F92F6B">
        <w:t xml:space="preserve"> the indication of available RAN visible </w:t>
      </w:r>
      <w:proofErr w:type="spellStart"/>
      <w:r w:rsidRPr="00F92F6B">
        <w:t>QoE</w:t>
      </w:r>
      <w:proofErr w:type="spellEnd"/>
      <w:r w:rsidRPr="00F92F6B">
        <w:t xml:space="preserve"> metrics</w:t>
      </w:r>
      <w:r w:rsidR="00674167" w:rsidRPr="00F92F6B">
        <w:t xml:space="preserve"> and assistance information</w:t>
      </w:r>
      <w:r w:rsidRPr="00F92F6B">
        <w:t>.</w:t>
      </w:r>
    </w:p>
    <w:p w14:paraId="0BF1EB9B" w14:textId="70E3C70C" w:rsidR="00E12E8B" w:rsidRPr="00F92F6B" w:rsidRDefault="00E12E8B" w:rsidP="00E12E8B">
      <w:r w:rsidRPr="00F92F6B">
        <w:t xml:space="preserve">For management-based </w:t>
      </w:r>
      <w:r w:rsidR="00E65C65" w:rsidRPr="00F92F6B">
        <w:t>QMC</w:t>
      </w:r>
      <w:r w:rsidRPr="00F92F6B">
        <w:t xml:space="preserve"> activation, the OAM sends one or more </w:t>
      </w:r>
      <w:proofErr w:type="spellStart"/>
      <w:r w:rsidRPr="00F92F6B">
        <w:t>QoE</w:t>
      </w:r>
      <w:proofErr w:type="spellEnd"/>
      <w:r w:rsidRPr="00F92F6B">
        <w:t xml:space="preserve"> measurement configurations </w:t>
      </w:r>
      <w:r w:rsidR="002E1BB5" w:rsidRPr="00F92F6B">
        <w:t xml:space="preserve">directly </w:t>
      </w:r>
      <w:r w:rsidRPr="00F92F6B">
        <w:t xml:space="preserve">to the </w:t>
      </w:r>
      <w:proofErr w:type="spellStart"/>
      <w:r w:rsidR="002E1BB5" w:rsidRPr="00F92F6B">
        <w:t>gNB</w:t>
      </w:r>
      <w:proofErr w:type="spellEnd"/>
      <w:r w:rsidRPr="00F92F6B">
        <w:t xml:space="preserve">. The </w:t>
      </w:r>
      <w:proofErr w:type="spellStart"/>
      <w:r w:rsidRPr="00F92F6B">
        <w:t>QoE</w:t>
      </w:r>
      <w:proofErr w:type="spellEnd"/>
      <w:r w:rsidRPr="00F92F6B">
        <w:t xml:space="preserve"> measurement configuration for management-based </w:t>
      </w:r>
      <w:r w:rsidR="00E65C65" w:rsidRPr="00F92F6B">
        <w:t xml:space="preserve">QMC </w:t>
      </w:r>
      <w:r w:rsidRPr="00F92F6B">
        <w:t xml:space="preserve">activation also includes an application layer measurement configuration list and the corresponding information for </w:t>
      </w:r>
      <w:proofErr w:type="spellStart"/>
      <w:r w:rsidRPr="00F92F6B">
        <w:t>QoE</w:t>
      </w:r>
      <w:proofErr w:type="spellEnd"/>
      <w:r w:rsidRPr="00F92F6B">
        <w:t xml:space="preserve"> measurement collection. The </w:t>
      </w:r>
      <w:proofErr w:type="spellStart"/>
      <w:r w:rsidR="002E1BB5" w:rsidRPr="00F92F6B">
        <w:t>gNB</w:t>
      </w:r>
      <w:proofErr w:type="spellEnd"/>
      <w:r w:rsidRPr="00F92F6B">
        <w:t xml:space="preserve"> selects UE(s) that </w:t>
      </w:r>
      <w:r w:rsidR="00E65C65" w:rsidRPr="00F92F6B">
        <w:t xml:space="preserve">have </w:t>
      </w:r>
      <w:r w:rsidRPr="00F92F6B">
        <w:t xml:space="preserve">the required </w:t>
      </w:r>
      <w:proofErr w:type="spellStart"/>
      <w:r w:rsidRPr="00F92F6B">
        <w:t>QoE</w:t>
      </w:r>
      <w:proofErr w:type="spellEnd"/>
      <w:r w:rsidRPr="00F92F6B">
        <w:t xml:space="preserve"> measurement capability, </w:t>
      </w:r>
      <w:r w:rsidR="00E65C65" w:rsidRPr="00F92F6B">
        <w:t xml:space="preserve">and </w:t>
      </w:r>
      <w:r w:rsidR="00522512" w:rsidRPr="00F92F6B">
        <w:t xml:space="preserve">that meet </w:t>
      </w:r>
      <w:r w:rsidR="00E65C65" w:rsidRPr="00F92F6B">
        <w:t xml:space="preserve">the measurement collection criteria related to </w:t>
      </w:r>
      <w:r w:rsidR="00574C3C" w:rsidRPr="00F92F6B">
        <w:t>a</w:t>
      </w:r>
      <w:r w:rsidRPr="00F92F6B">
        <w:t xml:space="preserve">rea </w:t>
      </w:r>
      <w:r w:rsidR="00574C3C" w:rsidRPr="00F92F6B">
        <w:t>s</w:t>
      </w:r>
      <w:r w:rsidRPr="00F92F6B">
        <w:t xml:space="preserve">cope and </w:t>
      </w:r>
      <w:r w:rsidR="00574C3C" w:rsidRPr="00F92F6B">
        <w:t>s</w:t>
      </w:r>
      <w:r w:rsidRPr="00F92F6B">
        <w:t xml:space="preserve">lice </w:t>
      </w:r>
      <w:r w:rsidR="00574C3C" w:rsidRPr="00F92F6B">
        <w:t>s</w:t>
      </w:r>
      <w:r w:rsidRPr="00F92F6B">
        <w:t>cope.</w:t>
      </w:r>
    </w:p>
    <w:p w14:paraId="1B835BF4" w14:textId="1B54597B" w:rsidR="00E12E8B" w:rsidRPr="00F92F6B" w:rsidRDefault="00E12E8B" w:rsidP="00E12E8B">
      <w:r w:rsidRPr="00F92F6B">
        <w:t>A</w:t>
      </w:r>
      <w:r w:rsidR="00E65C65" w:rsidRPr="00F92F6B">
        <w:t>n a</w:t>
      </w:r>
      <w:r w:rsidRPr="00F92F6B">
        <w:t xml:space="preserve">pplication layer measurement configuration received by the </w:t>
      </w:r>
      <w:proofErr w:type="spellStart"/>
      <w:r w:rsidRPr="00F92F6B">
        <w:t>gNB</w:t>
      </w:r>
      <w:proofErr w:type="spellEnd"/>
      <w:r w:rsidRPr="00F92F6B">
        <w:t xml:space="preserve"> from </w:t>
      </w:r>
      <w:r w:rsidR="00E65C65" w:rsidRPr="00F92F6B">
        <w:t xml:space="preserve">the </w:t>
      </w:r>
      <w:r w:rsidRPr="00F92F6B">
        <w:t xml:space="preserve">OAM or </w:t>
      </w:r>
      <w:r w:rsidR="00B71580" w:rsidRPr="00F92F6B">
        <w:t xml:space="preserve">from the </w:t>
      </w:r>
      <w:r w:rsidR="00B6294A" w:rsidRPr="00F92F6B">
        <w:t>5GC</w:t>
      </w:r>
      <w:r w:rsidRPr="00F92F6B">
        <w:t xml:space="preserve"> is encapsulated in a transparent container, which is forwarded to a UE as </w:t>
      </w:r>
      <w:proofErr w:type="spellStart"/>
      <w:r w:rsidR="00B71580" w:rsidRPr="00F92F6B">
        <w:rPr>
          <w:i/>
          <w:iCs/>
        </w:rPr>
        <w:t>measConfigAppLayerContainer</w:t>
      </w:r>
      <w:proofErr w:type="spellEnd"/>
      <w:r w:rsidRPr="00F92F6B">
        <w:t xml:space="preserve"> in the</w:t>
      </w:r>
      <w:r w:rsidRPr="00F92F6B">
        <w:rPr>
          <w:i/>
        </w:rPr>
        <w:t xml:space="preserve"> </w:t>
      </w:r>
      <w:proofErr w:type="spellStart"/>
      <w:r w:rsidRPr="00F92F6B">
        <w:rPr>
          <w:i/>
        </w:rPr>
        <w:t>RRCReconfiguration</w:t>
      </w:r>
      <w:proofErr w:type="spellEnd"/>
      <w:r w:rsidRPr="00F92F6B">
        <w:t xml:space="preserve"> message (there can be multiple configurations in the same message). Application layer measurement reports received from UE</w:t>
      </w:r>
      <w:r w:rsidR="00240746" w:rsidRPr="00F92F6B">
        <w:t>'</w:t>
      </w:r>
      <w:r w:rsidRPr="00F92F6B">
        <w:t xml:space="preserve">s </w:t>
      </w:r>
      <w:r w:rsidR="002E1BB5" w:rsidRPr="00F92F6B">
        <w:t xml:space="preserve">application </w:t>
      </w:r>
      <w:r w:rsidRPr="00F92F6B">
        <w:t xml:space="preserve">layer are encapsulated in a transparent container and sent to the network in the </w:t>
      </w:r>
      <w:proofErr w:type="spellStart"/>
      <w:r w:rsidRPr="00F92F6B">
        <w:rPr>
          <w:i/>
        </w:rPr>
        <w:t>MeasurementReportAppLayer</w:t>
      </w:r>
      <w:proofErr w:type="spellEnd"/>
      <w:r w:rsidRPr="00F92F6B">
        <w:t xml:space="preserve"> message, as specified in TS 38.331 [12]. The UE can send multiple application layer measurement reports to the </w:t>
      </w:r>
      <w:proofErr w:type="spellStart"/>
      <w:r w:rsidRPr="00F92F6B">
        <w:t>gNB</w:t>
      </w:r>
      <w:proofErr w:type="spellEnd"/>
      <w:r w:rsidRPr="00F92F6B">
        <w:t xml:space="preserve"> in one </w:t>
      </w:r>
      <w:proofErr w:type="spellStart"/>
      <w:r w:rsidRPr="00F92F6B">
        <w:rPr>
          <w:i/>
        </w:rPr>
        <w:t>MeasurementReportAppLayer</w:t>
      </w:r>
      <w:proofErr w:type="spellEnd"/>
      <w:r w:rsidRPr="00F92F6B">
        <w:t xml:space="preserve"> message. In order to allow the transmission of application layer measurement reports which exceed the maximum PDCP SDU size, segmentation of the </w:t>
      </w:r>
      <w:proofErr w:type="spellStart"/>
      <w:r w:rsidRPr="00F92F6B">
        <w:rPr>
          <w:i/>
        </w:rPr>
        <w:t>MeasurementReportAppLayer</w:t>
      </w:r>
      <w:proofErr w:type="spellEnd"/>
      <w:r w:rsidRPr="00F92F6B">
        <w:t xml:space="preserve"> message may be enabled by the </w:t>
      </w:r>
      <w:proofErr w:type="spellStart"/>
      <w:r w:rsidRPr="00F92F6B">
        <w:t>gNB</w:t>
      </w:r>
      <w:proofErr w:type="spellEnd"/>
      <w:r w:rsidRPr="00F92F6B">
        <w:t>. A</w:t>
      </w:r>
      <w:r w:rsidR="002E1BB5" w:rsidRPr="00F92F6B">
        <w:t xml:space="preserve"> </w:t>
      </w:r>
      <w:r w:rsidR="00B6294A" w:rsidRPr="00F92F6B">
        <w:t>measurement configuration application layer ID</w:t>
      </w:r>
      <w:r w:rsidRPr="00F92F6B">
        <w:t xml:space="preserve"> conveyed in the RRC signalling is used to identify the application layer measurement configuration and report between the </w:t>
      </w:r>
      <w:proofErr w:type="spellStart"/>
      <w:r w:rsidRPr="00F92F6B">
        <w:t>gNB</w:t>
      </w:r>
      <w:proofErr w:type="spellEnd"/>
      <w:r w:rsidRPr="00F92F6B">
        <w:t xml:space="preserve"> and the UE. The </w:t>
      </w:r>
      <w:r w:rsidR="00B6294A" w:rsidRPr="00F92F6B">
        <w:t>measurement configuration application layer ID</w:t>
      </w:r>
      <w:r w:rsidRPr="00F92F6B">
        <w:t xml:space="preserve"> is mapped to the </w:t>
      </w:r>
      <w:proofErr w:type="spellStart"/>
      <w:r w:rsidRPr="00F92F6B">
        <w:t>QoE</w:t>
      </w:r>
      <w:proofErr w:type="spellEnd"/>
      <w:r w:rsidRPr="00F92F6B">
        <w:t xml:space="preserve"> </w:t>
      </w:r>
      <w:r w:rsidR="00574C3C" w:rsidRPr="00F92F6B">
        <w:t>r</w:t>
      </w:r>
      <w:r w:rsidRPr="00F92F6B">
        <w:t xml:space="preserve">eference in the </w:t>
      </w:r>
      <w:proofErr w:type="spellStart"/>
      <w:r w:rsidRPr="00F92F6B">
        <w:t>gNB</w:t>
      </w:r>
      <w:proofErr w:type="spellEnd"/>
      <w:r w:rsidR="00574C3C" w:rsidRPr="00F92F6B">
        <w:t>,</w:t>
      </w:r>
      <w:r w:rsidRPr="00F92F6B">
        <w:t xml:space="preserve"> </w:t>
      </w:r>
      <w:r w:rsidR="002E1BB5" w:rsidRPr="00F92F6B">
        <w:t xml:space="preserve">and the </w:t>
      </w:r>
      <w:proofErr w:type="spellStart"/>
      <w:r w:rsidR="002E1BB5" w:rsidRPr="00F92F6B">
        <w:t>gNB</w:t>
      </w:r>
      <w:proofErr w:type="spellEnd"/>
      <w:r w:rsidR="002E1BB5" w:rsidRPr="00F92F6B">
        <w:t xml:space="preserve"> forwards t</w:t>
      </w:r>
      <w:r w:rsidRPr="00F92F6B">
        <w:t xml:space="preserve">he application layer measurement report to </w:t>
      </w:r>
      <w:r w:rsidR="002E1BB5" w:rsidRPr="00F92F6B">
        <w:t xml:space="preserve">MCE </w:t>
      </w:r>
      <w:r w:rsidRPr="00F92F6B">
        <w:t xml:space="preserve">together with the </w:t>
      </w:r>
      <w:proofErr w:type="spellStart"/>
      <w:r w:rsidRPr="00F92F6B">
        <w:t>QoE</w:t>
      </w:r>
      <w:proofErr w:type="spellEnd"/>
      <w:r w:rsidRPr="00F92F6B">
        <w:t xml:space="preserve"> </w:t>
      </w:r>
      <w:r w:rsidR="00574C3C" w:rsidRPr="00F92F6B">
        <w:t>r</w:t>
      </w:r>
      <w:r w:rsidRPr="00F92F6B">
        <w:t xml:space="preserve">eference. </w:t>
      </w:r>
      <w:r w:rsidR="002E1BB5" w:rsidRPr="00F92F6B">
        <w:t xml:space="preserve">The </w:t>
      </w:r>
      <w:proofErr w:type="spellStart"/>
      <w:r w:rsidRPr="00F92F6B">
        <w:t>gNB</w:t>
      </w:r>
      <w:proofErr w:type="spellEnd"/>
      <w:r w:rsidRPr="00F92F6B">
        <w:t xml:space="preserve"> can release one or multiple application layer measurement configurations from the UE in one </w:t>
      </w:r>
      <w:proofErr w:type="spellStart"/>
      <w:r w:rsidRPr="00F92F6B">
        <w:rPr>
          <w:i/>
        </w:rPr>
        <w:t>RRCReconfiguration</w:t>
      </w:r>
      <w:proofErr w:type="spellEnd"/>
      <w:r w:rsidRPr="00F92F6B">
        <w:t xml:space="preserve"> message at any time. The UE may additionally be configured by the </w:t>
      </w:r>
      <w:proofErr w:type="spellStart"/>
      <w:r w:rsidRPr="00F92F6B">
        <w:t>gNB</w:t>
      </w:r>
      <w:proofErr w:type="spellEnd"/>
      <w:r w:rsidRPr="00F92F6B">
        <w:t xml:space="preserve"> to </w:t>
      </w:r>
      <w:r w:rsidR="00B71580" w:rsidRPr="00F92F6B">
        <w:t xml:space="preserve">indicate to the </w:t>
      </w:r>
      <w:proofErr w:type="spellStart"/>
      <w:r w:rsidR="00B71580" w:rsidRPr="00F92F6B">
        <w:t>gNB</w:t>
      </w:r>
      <w:proofErr w:type="spellEnd"/>
      <w:r w:rsidR="00B71580" w:rsidRPr="00F92F6B">
        <w:t xml:space="preserve"> </w:t>
      </w:r>
      <w:r w:rsidRPr="00F92F6B">
        <w:t xml:space="preserve">when a </w:t>
      </w:r>
      <w:proofErr w:type="spellStart"/>
      <w:r w:rsidRPr="00F92F6B">
        <w:t>QoE</w:t>
      </w:r>
      <w:proofErr w:type="spellEnd"/>
      <w:r w:rsidRPr="00F92F6B">
        <w:t xml:space="preserve"> measurement session starts or stops for a certain application layer measurement configuration.</w:t>
      </w:r>
    </w:p>
    <w:p w14:paraId="6FED0CBC" w14:textId="7C33247F" w:rsidR="00732346" w:rsidRPr="00F92F6B" w:rsidRDefault="00732346" w:rsidP="00E12E8B">
      <w:r w:rsidRPr="00F92F6B">
        <w:t xml:space="preserve">For a </w:t>
      </w:r>
      <w:proofErr w:type="spellStart"/>
      <w:r w:rsidRPr="00F92F6B">
        <w:t>QoE</w:t>
      </w:r>
      <w:proofErr w:type="spellEnd"/>
      <w:r w:rsidRPr="00F92F6B">
        <w:t xml:space="preserve"> measurement configuration, assistance information provided by OAM can be considered by the </w:t>
      </w:r>
      <w:proofErr w:type="spellStart"/>
      <w:r w:rsidRPr="00F92F6B">
        <w:t>gNB</w:t>
      </w:r>
      <w:proofErr w:type="spellEnd"/>
      <w:r w:rsidRPr="00F92F6B">
        <w:t xml:space="preserve"> for configuring a UE with a priority value. The priority value can be used by the UE to discard </w:t>
      </w:r>
      <w:proofErr w:type="spellStart"/>
      <w:r w:rsidRPr="00F92F6B">
        <w:t>QoE</w:t>
      </w:r>
      <w:proofErr w:type="spellEnd"/>
      <w:r w:rsidRPr="00F92F6B">
        <w:t xml:space="preserve"> measurement reports, as specified in TS 38.331 [12].</w:t>
      </w:r>
    </w:p>
    <w:p w14:paraId="196B6C98" w14:textId="3D32F282" w:rsidR="00E12E8B" w:rsidRPr="00F92F6B" w:rsidRDefault="00E12E8B" w:rsidP="00E12E8B">
      <w:pPr>
        <w:pStyle w:val="Heading3"/>
      </w:pPr>
      <w:bookmarkStart w:id="2390" w:name="_Toc219281249"/>
      <w:r w:rsidRPr="00F92F6B">
        <w:t>21.2.2</w:t>
      </w:r>
      <w:r w:rsidRPr="00F92F6B">
        <w:tab/>
      </w:r>
      <w:proofErr w:type="spellStart"/>
      <w:r w:rsidRPr="00F92F6B">
        <w:t>QoE</w:t>
      </w:r>
      <w:proofErr w:type="spellEnd"/>
      <w:r w:rsidRPr="00F92F6B">
        <w:t xml:space="preserve"> Measurement Collection Deactivation</w:t>
      </w:r>
      <w:bookmarkEnd w:id="2390"/>
    </w:p>
    <w:p w14:paraId="4931CB99" w14:textId="0BEBFAA7" w:rsidR="00E12E8B" w:rsidRPr="00F92F6B" w:rsidRDefault="002E1BB5" w:rsidP="00E12E8B">
      <w:r w:rsidRPr="00F92F6B">
        <w:t xml:space="preserve">The </w:t>
      </w:r>
      <w:proofErr w:type="spellStart"/>
      <w:r w:rsidR="00E12E8B" w:rsidRPr="00F92F6B">
        <w:t>QoE</w:t>
      </w:r>
      <w:proofErr w:type="spellEnd"/>
      <w:r w:rsidR="00E12E8B" w:rsidRPr="00F92F6B">
        <w:t xml:space="preserve"> Measurement Collection deactivation permanently stops all or some of </w:t>
      </w:r>
      <w:r w:rsidRPr="00F92F6B">
        <w:t xml:space="preserve">the </w:t>
      </w:r>
      <w:proofErr w:type="spellStart"/>
      <w:r w:rsidR="00E12E8B" w:rsidRPr="00F92F6B">
        <w:t>QoE</w:t>
      </w:r>
      <w:proofErr w:type="spellEnd"/>
      <w:r w:rsidR="00E12E8B" w:rsidRPr="00F92F6B">
        <w:t xml:space="preserve"> measurement collection</w:t>
      </w:r>
      <w:r w:rsidR="00B71580" w:rsidRPr="00F92F6B">
        <w:t xml:space="preserve"> configur</w:t>
      </w:r>
      <w:r w:rsidR="001405D5" w:rsidRPr="00F92F6B">
        <w:t>ations</w:t>
      </w:r>
      <w:r w:rsidR="00B71580" w:rsidRPr="00F92F6B">
        <w:t xml:space="preserve"> at</w:t>
      </w:r>
      <w:r w:rsidR="00E12E8B" w:rsidRPr="00F92F6B">
        <w:t xml:space="preserve"> a UE, resulting in the release of the corresponding </w:t>
      </w:r>
      <w:proofErr w:type="spellStart"/>
      <w:r w:rsidR="00E12E8B" w:rsidRPr="00F92F6B">
        <w:t>QoE</w:t>
      </w:r>
      <w:proofErr w:type="spellEnd"/>
      <w:r w:rsidR="00E12E8B" w:rsidRPr="00F92F6B">
        <w:t xml:space="preserve"> measurement configuration(s) in the UE. </w:t>
      </w:r>
      <w:proofErr w:type="spellStart"/>
      <w:r w:rsidR="00B71580" w:rsidRPr="00F92F6B">
        <w:t>QoE</w:t>
      </w:r>
      <w:proofErr w:type="spellEnd"/>
      <w:r w:rsidR="00B71580" w:rsidRPr="00F92F6B">
        <w:t xml:space="preserve"> Measurement Collection deactivation is initiated by the OAM towards the </w:t>
      </w:r>
      <w:proofErr w:type="spellStart"/>
      <w:r w:rsidR="00B71580" w:rsidRPr="00F92F6B">
        <w:t>gNB</w:t>
      </w:r>
      <w:proofErr w:type="spellEnd"/>
      <w:r w:rsidR="00B71580" w:rsidRPr="00F92F6B">
        <w:t xml:space="preserve"> (via the core network in case of a signalling-based </w:t>
      </w:r>
      <w:proofErr w:type="spellStart"/>
      <w:r w:rsidR="00B71580" w:rsidRPr="00F92F6B">
        <w:t>QoE</w:t>
      </w:r>
      <w:proofErr w:type="spellEnd"/>
      <w:r w:rsidR="00B71580" w:rsidRPr="00F92F6B">
        <w:t xml:space="preserve"> measurement configuration). For a signalling-based </w:t>
      </w:r>
      <w:proofErr w:type="spellStart"/>
      <w:r w:rsidR="00B71580" w:rsidRPr="00F92F6B">
        <w:t>QoE</w:t>
      </w:r>
      <w:proofErr w:type="spellEnd"/>
      <w:r w:rsidR="00B71580" w:rsidRPr="00F92F6B">
        <w:t xml:space="preserve"> measurement configuration, t</w:t>
      </w:r>
      <w:r w:rsidR="00E12E8B" w:rsidRPr="00F92F6B">
        <w:t xml:space="preserve">he deactivation of </w:t>
      </w:r>
      <w:proofErr w:type="spellStart"/>
      <w:r w:rsidR="00E12E8B" w:rsidRPr="00F92F6B">
        <w:t>QoE</w:t>
      </w:r>
      <w:proofErr w:type="spellEnd"/>
      <w:r w:rsidR="00E12E8B" w:rsidRPr="00F92F6B">
        <w:t xml:space="preserve"> measurement collection is supported by using UE-associated </w:t>
      </w:r>
      <w:r w:rsidR="00B71580" w:rsidRPr="00F92F6B">
        <w:t xml:space="preserve">NGAP </w:t>
      </w:r>
      <w:r w:rsidR="00E12E8B" w:rsidRPr="00F92F6B">
        <w:t xml:space="preserve">signalling. A list of </w:t>
      </w:r>
      <w:proofErr w:type="spellStart"/>
      <w:r w:rsidR="00E12E8B" w:rsidRPr="00F92F6B">
        <w:t>QoE</w:t>
      </w:r>
      <w:proofErr w:type="spellEnd"/>
      <w:r w:rsidR="00E12E8B" w:rsidRPr="00F92F6B">
        <w:t xml:space="preserve"> </w:t>
      </w:r>
      <w:r w:rsidR="00574C3C" w:rsidRPr="00F92F6B">
        <w:t>r</w:t>
      </w:r>
      <w:r w:rsidR="00E12E8B" w:rsidRPr="00F92F6B">
        <w:t>eference</w:t>
      </w:r>
      <w:r w:rsidR="00574C3C" w:rsidRPr="00F92F6B">
        <w:t>s</w:t>
      </w:r>
      <w:r w:rsidR="00E12E8B" w:rsidRPr="00F92F6B">
        <w:t xml:space="preserve"> is used to deactivate the corresponding </w:t>
      </w:r>
      <w:proofErr w:type="spellStart"/>
      <w:r w:rsidR="00E12E8B" w:rsidRPr="00F92F6B">
        <w:t>QoE</w:t>
      </w:r>
      <w:proofErr w:type="spellEnd"/>
      <w:r w:rsidR="00E12E8B" w:rsidRPr="00F92F6B">
        <w:t xml:space="preserve"> measurement collection(s).</w:t>
      </w:r>
    </w:p>
    <w:p w14:paraId="165C9842" w14:textId="55684A71" w:rsidR="00E12E8B" w:rsidRPr="00F92F6B" w:rsidRDefault="00E12E8B" w:rsidP="00E12E8B">
      <w:r w:rsidRPr="00F92F6B">
        <w:t xml:space="preserve">Upon reception of </w:t>
      </w:r>
      <w:r w:rsidR="002E1BB5" w:rsidRPr="00F92F6B">
        <w:t xml:space="preserve">the </w:t>
      </w:r>
      <w:proofErr w:type="spellStart"/>
      <w:r w:rsidRPr="00F92F6B">
        <w:t>QoE</w:t>
      </w:r>
      <w:proofErr w:type="spellEnd"/>
      <w:r w:rsidRPr="00F92F6B">
        <w:t xml:space="preserve"> release </w:t>
      </w:r>
      <w:r w:rsidR="00574C3C" w:rsidRPr="00F92F6B">
        <w:t xml:space="preserve">message </w:t>
      </w:r>
      <w:r w:rsidR="00B71580" w:rsidRPr="00F92F6B">
        <w:t xml:space="preserve">for </w:t>
      </w:r>
      <w:r w:rsidRPr="00F92F6B">
        <w:t xml:space="preserve">an application layer measurement configuration, the UE </w:t>
      </w:r>
      <w:r w:rsidR="00B71580" w:rsidRPr="00F92F6B">
        <w:t xml:space="preserve">deletes the application layer measurement configuration at the application layer and the associated parameters in the UE Access Stratum and </w:t>
      </w:r>
      <w:r w:rsidRPr="00F92F6B">
        <w:t xml:space="preserve">discards any unsent application layer measurement reports corresponding to the released application layer configuration. The UE discards the reports received from </w:t>
      </w:r>
      <w:r w:rsidR="00B71580" w:rsidRPr="00F92F6B">
        <w:t xml:space="preserve">the </w:t>
      </w:r>
      <w:r w:rsidRPr="00F92F6B">
        <w:t>application layer when it has no associated application layer measurement configuration configured.</w:t>
      </w:r>
    </w:p>
    <w:p w14:paraId="7949D020" w14:textId="5811D6D3" w:rsidR="00E12E8B" w:rsidRPr="00F92F6B" w:rsidRDefault="00E12E8B" w:rsidP="00E12E8B">
      <w:r w:rsidRPr="00F92F6B">
        <w:t xml:space="preserve">The network can replace a </w:t>
      </w:r>
      <w:proofErr w:type="spellStart"/>
      <w:r w:rsidR="00574C3C" w:rsidRPr="00F92F6B">
        <w:t>QoE</w:t>
      </w:r>
      <w:proofErr w:type="spellEnd"/>
      <w:r w:rsidR="00574C3C" w:rsidRPr="00F92F6B">
        <w:t xml:space="preserve"> measurement </w:t>
      </w:r>
      <w:r w:rsidRPr="00F92F6B">
        <w:t xml:space="preserve">configuration with another one by </w:t>
      </w:r>
      <w:r w:rsidR="00B71580" w:rsidRPr="00F92F6B">
        <w:t xml:space="preserve">releasing </w:t>
      </w:r>
      <w:r w:rsidRPr="00F92F6B">
        <w:t xml:space="preserve">an existing </w:t>
      </w:r>
      <w:proofErr w:type="spellStart"/>
      <w:r w:rsidR="00574C3C" w:rsidRPr="00F92F6B">
        <w:t>QoE</w:t>
      </w:r>
      <w:proofErr w:type="spellEnd"/>
      <w:r w:rsidR="00574C3C" w:rsidRPr="00F92F6B">
        <w:t xml:space="preserve"> </w:t>
      </w:r>
      <w:r w:rsidRPr="00F92F6B">
        <w:t xml:space="preserve">measurement </w:t>
      </w:r>
      <w:r w:rsidR="00574C3C" w:rsidRPr="00F92F6B">
        <w:t xml:space="preserve">configuration </w:t>
      </w:r>
      <w:r w:rsidRPr="00F92F6B">
        <w:t xml:space="preserve">and </w:t>
      </w:r>
      <w:r w:rsidR="00B71580" w:rsidRPr="00F92F6B">
        <w:t xml:space="preserve">configuring </w:t>
      </w:r>
      <w:r w:rsidRPr="00F92F6B">
        <w:t xml:space="preserve">another </w:t>
      </w:r>
      <w:proofErr w:type="spellStart"/>
      <w:r w:rsidR="00574C3C" w:rsidRPr="00F92F6B">
        <w:t>QoE</w:t>
      </w:r>
      <w:proofErr w:type="spellEnd"/>
      <w:r w:rsidR="00574C3C" w:rsidRPr="00F92F6B">
        <w:t xml:space="preserve"> </w:t>
      </w:r>
      <w:r w:rsidRPr="00F92F6B">
        <w:t xml:space="preserve">measurement </w:t>
      </w:r>
      <w:r w:rsidR="00574C3C" w:rsidRPr="00F92F6B">
        <w:t>configuration</w:t>
      </w:r>
      <w:r w:rsidRPr="00F92F6B">
        <w:t>.</w:t>
      </w:r>
      <w:r w:rsidR="00B71580" w:rsidRPr="00F92F6B">
        <w:t xml:space="preserve"> The network is not expected to release a signalling-based </w:t>
      </w:r>
      <w:proofErr w:type="spellStart"/>
      <w:r w:rsidR="00B71580" w:rsidRPr="00F92F6B">
        <w:t>QoE</w:t>
      </w:r>
      <w:proofErr w:type="spellEnd"/>
      <w:r w:rsidR="00B71580" w:rsidRPr="00F92F6B">
        <w:t xml:space="preserve"> measurement configuration for the sake of configuring a new management-based </w:t>
      </w:r>
      <w:proofErr w:type="spellStart"/>
      <w:r w:rsidR="00B71580" w:rsidRPr="00F92F6B">
        <w:t>QoE</w:t>
      </w:r>
      <w:proofErr w:type="spellEnd"/>
      <w:r w:rsidR="00B71580" w:rsidRPr="00F92F6B">
        <w:t xml:space="preserve"> measurement configuration.</w:t>
      </w:r>
    </w:p>
    <w:p w14:paraId="1FC245A7" w14:textId="66FDF749" w:rsidR="00E12E8B" w:rsidRPr="00F92F6B" w:rsidRDefault="00E12E8B" w:rsidP="00E12E8B">
      <w:pPr>
        <w:pStyle w:val="Heading3"/>
      </w:pPr>
      <w:bookmarkStart w:id="2391" w:name="_Toc219281250"/>
      <w:r w:rsidRPr="00F92F6B">
        <w:t>21.2.3</w:t>
      </w:r>
      <w:r w:rsidRPr="00F92F6B">
        <w:tab/>
        <w:t>Handling of QMC during RAN Overload</w:t>
      </w:r>
      <w:bookmarkEnd w:id="2391"/>
    </w:p>
    <w:p w14:paraId="7AF6CC0A" w14:textId="126C0B0A" w:rsidR="00E12E8B" w:rsidRPr="00F92F6B" w:rsidRDefault="002E1BB5" w:rsidP="00E12E8B">
      <w:r w:rsidRPr="00F92F6B">
        <w:t xml:space="preserve">The </w:t>
      </w:r>
      <w:proofErr w:type="spellStart"/>
      <w:r w:rsidR="00E12E8B" w:rsidRPr="00F92F6B">
        <w:t>QoE</w:t>
      </w:r>
      <w:proofErr w:type="spellEnd"/>
      <w:r w:rsidR="00E12E8B" w:rsidRPr="00F92F6B">
        <w:t xml:space="preserve"> </w:t>
      </w:r>
      <w:r w:rsidRPr="00F92F6B">
        <w:t>m</w:t>
      </w:r>
      <w:r w:rsidR="00E12E8B" w:rsidRPr="00F92F6B">
        <w:t xml:space="preserve">easurement </w:t>
      </w:r>
      <w:r w:rsidR="00B71580" w:rsidRPr="00F92F6B">
        <w:t xml:space="preserve">reporting </w:t>
      </w:r>
      <w:r w:rsidR="00E12E8B" w:rsidRPr="00F92F6B">
        <w:t xml:space="preserve">pause/resume procedure is used to </w:t>
      </w:r>
      <w:r w:rsidRPr="00F92F6B">
        <w:t xml:space="preserve">pause/resume reporting of one or multiple </w:t>
      </w:r>
      <w:proofErr w:type="spellStart"/>
      <w:r w:rsidRPr="00F92F6B">
        <w:t>QoE</w:t>
      </w:r>
      <w:proofErr w:type="spellEnd"/>
      <w:r w:rsidRPr="00F92F6B">
        <w:t xml:space="preserve"> </w:t>
      </w:r>
      <w:r w:rsidR="00574C3C" w:rsidRPr="00F92F6B">
        <w:t xml:space="preserve">measurement </w:t>
      </w:r>
      <w:r w:rsidRPr="00F92F6B">
        <w:t xml:space="preserve">configurations </w:t>
      </w:r>
      <w:r w:rsidR="00E12E8B" w:rsidRPr="00F92F6B">
        <w:t>in a UE in RAN overload situation.</w:t>
      </w:r>
    </w:p>
    <w:p w14:paraId="3F1C1B91" w14:textId="7B3AC848" w:rsidR="00674167" w:rsidRPr="00F92F6B" w:rsidRDefault="002E1BB5" w:rsidP="00674167">
      <w:r w:rsidRPr="00F92F6B">
        <w:t xml:space="preserve">The </w:t>
      </w:r>
      <w:proofErr w:type="spellStart"/>
      <w:r w:rsidR="00E12E8B" w:rsidRPr="00F92F6B">
        <w:t>gNB</w:t>
      </w:r>
      <w:proofErr w:type="spellEnd"/>
      <w:r w:rsidR="00E12E8B" w:rsidRPr="00F92F6B">
        <w:t xml:space="preserve"> can use the</w:t>
      </w:r>
      <w:r w:rsidR="00E12E8B" w:rsidRPr="00F92F6B">
        <w:rPr>
          <w:i/>
        </w:rPr>
        <w:t xml:space="preserve"> </w:t>
      </w:r>
      <w:proofErr w:type="spellStart"/>
      <w:r w:rsidR="00E12E8B" w:rsidRPr="00F92F6B">
        <w:rPr>
          <w:i/>
        </w:rPr>
        <w:t>RRCReconfiguration</w:t>
      </w:r>
      <w:proofErr w:type="spellEnd"/>
      <w:r w:rsidR="00E12E8B" w:rsidRPr="00F92F6B">
        <w:t xml:space="preserve"> message to temporarily stop </w:t>
      </w:r>
      <w:r w:rsidRPr="00F92F6B">
        <w:t xml:space="preserve">the UE from sending </w:t>
      </w:r>
      <w:r w:rsidR="00E12E8B" w:rsidRPr="00F92F6B">
        <w:t xml:space="preserve">application layer measurement reports associated </w:t>
      </w:r>
      <w:r w:rsidRPr="00F92F6B">
        <w:t xml:space="preserve">with </w:t>
      </w:r>
      <w:r w:rsidR="00E12E8B" w:rsidRPr="00F92F6B">
        <w:t xml:space="preserve">one or multiple application layer measurement configurations. When the UE receives the </w:t>
      </w:r>
      <w:proofErr w:type="spellStart"/>
      <w:r w:rsidR="00E12E8B" w:rsidRPr="00F92F6B">
        <w:t>QoE</w:t>
      </w:r>
      <w:proofErr w:type="spellEnd"/>
      <w:r w:rsidR="00E12E8B" w:rsidRPr="00F92F6B">
        <w:t xml:space="preserve"> </w:t>
      </w:r>
      <w:r w:rsidRPr="00F92F6B">
        <w:t xml:space="preserve">measurement </w:t>
      </w:r>
      <w:r w:rsidR="00B71580" w:rsidRPr="00F92F6B">
        <w:t xml:space="preserve">reporting </w:t>
      </w:r>
      <w:r w:rsidR="00E12E8B" w:rsidRPr="00F92F6B">
        <w:t xml:space="preserve">pause indication, </w:t>
      </w:r>
      <w:r w:rsidRPr="00F92F6B">
        <w:t xml:space="preserve">the </w:t>
      </w:r>
      <w:r w:rsidR="00E12E8B" w:rsidRPr="00F92F6B">
        <w:t xml:space="preserve">UE temporarily stores application layer measurement reports in </w:t>
      </w:r>
      <w:r w:rsidR="00B71580" w:rsidRPr="00F92F6B">
        <w:t xml:space="preserve">the </w:t>
      </w:r>
      <w:r w:rsidR="00E12E8B" w:rsidRPr="00F92F6B">
        <w:t xml:space="preserve">AS layer. When the UE receives the </w:t>
      </w:r>
      <w:proofErr w:type="spellStart"/>
      <w:r w:rsidR="00E12E8B" w:rsidRPr="00F92F6B">
        <w:t>QoE</w:t>
      </w:r>
      <w:proofErr w:type="spellEnd"/>
      <w:r w:rsidR="00E12E8B" w:rsidRPr="00F92F6B">
        <w:t xml:space="preserve"> </w:t>
      </w:r>
      <w:r w:rsidRPr="00F92F6B">
        <w:t xml:space="preserve">measurement </w:t>
      </w:r>
      <w:r w:rsidR="00B71580" w:rsidRPr="00F92F6B">
        <w:t xml:space="preserve">reporting </w:t>
      </w:r>
      <w:r w:rsidR="00E12E8B" w:rsidRPr="00F92F6B">
        <w:t xml:space="preserve">resume indication, </w:t>
      </w:r>
      <w:r w:rsidRPr="00F92F6B">
        <w:t xml:space="preserve">the </w:t>
      </w:r>
      <w:r w:rsidR="00E12E8B" w:rsidRPr="00F92F6B">
        <w:t xml:space="preserve">UE sends the stored application layer measurement reports to the </w:t>
      </w:r>
      <w:proofErr w:type="spellStart"/>
      <w:r w:rsidR="00E12E8B" w:rsidRPr="00F92F6B">
        <w:t>gNB</w:t>
      </w:r>
      <w:proofErr w:type="spellEnd"/>
      <w:r w:rsidR="00E12E8B" w:rsidRPr="00F92F6B">
        <w:t>.</w:t>
      </w:r>
    </w:p>
    <w:p w14:paraId="68FE9A8F" w14:textId="19225A29" w:rsidR="00E12E8B" w:rsidRPr="00F92F6B" w:rsidRDefault="00674167" w:rsidP="00674167">
      <w:r w:rsidRPr="00F92F6B">
        <w:t xml:space="preserve">For a </w:t>
      </w:r>
      <w:proofErr w:type="spellStart"/>
      <w:r w:rsidRPr="00F92F6B">
        <w:t>QoE</w:t>
      </w:r>
      <w:proofErr w:type="spellEnd"/>
      <w:r w:rsidRPr="00F92F6B">
        <w:t xml:space="preserve"> measurement configuration, the assistance information provided by the OAM may be considered by the </w:t>
      </w:r>
      <w:proofErr w:type="spellStart"/>
      <w:r w:rsidRPr="00F92F6B">
        <w:t>gNB</w:t>
      </w:r>
      <w:proofErr w:type="spellEnd"/>
      <w:r w:rsidRPr="00F92F6B">
        <w:t xml:space="preserve"> for deciding whether to pause/resume the </w:t>
      </w:r>
      <w:proofErr w:type="spellStart"/>
      <w:r w:rsidR="00B71580" w:rsidRPr="00F92F6B">
        <w:t>QoE</w:t>
      </w:r>
      <w:proofErr w:type="spellEnd"/>
      <w:r w:rsidR="00B71580" w:rsidRPr="00F92F6B">
        <w:t xml:space="preserve"> </w:t>
      </w:r>
      <w:r w:rsidRPr="00F92F6B">
        <w:t xml:space="preserve">measurement reporting </w:t>
      </w:r>
      <w:r w:rsidR="00B71580" w:rsidRPr="00F92F6B">
        <w:t xml:space="preserve">for </w:t>
      </w:r>
      <w:r w:rsidRPr="00F92F6B">
        <w:t xml:space="preserve">certain </w:t>
      </w:r>
      <w:proofErr w:type="spellStart"/>
      <w:r w:rsidRPr="00F92F6B">
        <w:t>QoE</w:t>
      </w:r>
      <w:proofErr w:type="spellEnd"/>
      <w:r w:rsidRPr="00F92F6B">
        <w:t xml:space="preserve"> measurement configurations in case of RAN overload.</w:t>
      </w:r>
    </w:p>
    <w:p w14:paraId="0A7C54C4" w14:textId="239F87D9" w:rsidR="00E12E8B" w:rsidRPr="00F92F6B" w:rsidRDefault="00E12E8B" w:rsidP="00E12E8B">
      <w:pPr>
        <w:pStyle w:val="Heading3"/>
      </w:pPr>
      <w:bookmarkStart w:id="2392" w:name="_Toc219281251"/>
      <w:r w:rsidRPr="00F92F6B">
        <w:t>21.2.4</w:t>
      </w:r>
      <w:r w:rsidRPr="00F92F6B">
        <w:tab/>
      </w:r>
      <w:proofErr w:type="spellStart"/>
      <w:r w:rsidRPr="00F92F6B">
        <w:t>QoE</w:t>
      </w:r>
      <w:proofErr w:type="spellEnd"/>
      <w:r w:rsidRPr="00F92F6B">
        <w:t xml:space="preserve"> Measurement Handling in RRC_IDLE and RRC_INACTIVE States</w:t>
      </w:r>
      <w:bookmarkEnd w:id="2392"/>
    </w:p>
    <w:p w14:paraId="5ECC9D7F" w14:textId="6418787F" w:rsidR="00E12E8B" w:rsidRPr="00F92F6B" w:rsidRDefault="00E12E8B" w:rsidP="00E12E8B">
      <w:r w:rsidRPr="00F92F6B">
        <w:t xml:space="preserve">If the UE enters RRC_INACTIVE, the UE AS configuration for the </w:t>
      </w:r>
      <w:proofErr w:type="spellStart"/>
      <w:r w:rsidRPr="00F92F6B">
        <w:t>QoE</w:t>
      </w:r>
      <w:proofErr w:type="spellEnd"/>
      <w:r w:rsidRPr="00F92F6B">
        <w:t xml:space="preserve"> is stored in the UE Inactive AS context.</w:t>
      </w:r>
    </w:p>
    <w:p w14:paraId="2A98F9BC" w14:textId="77777777" w:rsidR="00B71580" w:rsidRPr="00F92F6B" w:rsidRDefault="00E12E8B" w:rsidP="00B71580">
      <w:r w:rsidRPr="00F92F6B">
        <w:t>If the UE enters RRC_IDLE state, the UE releases all application layer measurement configurations</w:t>
      </w:r>
      <w:r w:rsidR="00674167" w:rsidRPr="00F92F6B">
        <w:t xml:space="preserve"> except the application layer configurations explicitly indicated by the </w:t>
      </w:r>
      <w:proofErr w:type="spellStart"/>
      <w:r w:rsidR="00674167" w:rsidRPr="00F92F6B">
        <w:t>gNB</w:t>
      </w:r>
      <w:proofErr w:type="spellEnd"/>
      <w:r w:rsidR="00674167" w:rsidRPr="00F92F6B">
        <w:t xml:space="preserve"> as applicable in RRC_IDLE and RRC_INACTIVE states</w:t>
      </w:r>
      <w:r w:rsidRPr="00F92F6B">
        <w:t>.</w:t>
      </w:r>
    </w:p>
    <w:p w14:paraId="49B16183" w14:textId="77777777" w:rsidR="00B71580" w:rsidRPr="00F92F6B" w:rsidRDefault="00B71580" w:rsidP="00B71580">
      <w:r w:rsidRPr="00F92F6B">
        <w:t xml:space="preserve">For </w:t>
      </w:r>
      <w:proofErr w:type="spellStart"/>
      <w:r w:rsidRPr="00F92F6B">
        <w:t>QoE</w:t>
      </w:r>
      <w:proofErr w:type="spellEnd"/>
      <w:r w:rsidRPr="00F92F6B">
        <w:t xml:space="preserve"> measurement sessions pertaining to data flows received via MBS broadcast, </w:t>
      </w:r>
      <w:proofErr w:type="spellStart"/>
      <w:r w:rsidRPr="00F92F6B">
        <w:t>QoE</w:t>
      </w:r>
      <w:proofErr w:type="spellEnd"/>
      <w:r w:rsidRPr="00F92F6B">
        <w:t xml:space="preserve"> measurement collection may continue during the RRC_INACTIVE and RRC_IDLE.</w:t>
      </w:r>
    </w:p>
    <w:p w14:paraId="34F6AB9E" w14:textId="77777777" w:rsidR="00B71580" w:rsidRPr="00F92F6B" w:rsidRDefault="00B71580" w:rsidP="00B71580">
      <w:r w:rsidRPr="00F92F6B">
        <w:t xml:space="preserve">Upon UE's transition from RRC_IDLE to RRC_CONNECTED, the </w:t>
      </w:r>
      <w:proofErr w:type="spellStart"/>
      <w:r w:rsidRPr="00F92F6B">
        <w:t>gNB</w:t>
      </w:r>
      <w:proofErr w:type="spellEnd"/>
      <w:r w:rsidRPr="00F92F6B">
        <w:t xml:space="preserve"> serving the UE should ensure that it does not release an already configured signalling-based </w:t>
      </w:r>
      <w:proofErr w:type="spellStart"/>
      <w:r w:rsidRPr="00F92F6B">
        <w:t>QoE</w:t>
      </w:r>
      <w:proofErr w:type="spellEnd"/>
      <w:r w:rsidRPr="00F92F6B">
        <w:t xml:space="preserve"> measurement configuration for the sake of configuring a new management-based </w:t>
      </w:r>
      <w:proofErr w:type="spellStart"/>
      <w:r w:rsidRPr="00F92F6B">
        <w:t>QoE</w:t>
      </w:r>
      <w:proofErr w:type="spellEnd"/>
      <w:r w:rsidRPr="00F92F6B">
        <w:t xml:space="preserve"> measurement configuration.</w:t>
      </w:r>
    </w:p>
    <w:p w14:paraId="76229BBF" w14:textId="77777777" w:rsidR="00B71580" w:rsidRPr="00F92F6B" w:rsidRDefault="00B71580" w:rsidP="00B71580">
      <w:proofErr w:type="spellStart"/>
      <w:r w:rsidRPr="00F92F6B">
        <w:t>QoE</w:t>
      </w:r>
      <w:proofErr w:type="spellEnd"/>
      <w:r w:rsidRPr="00F92F6B">
        <w:t xml:space="preserve"> measurements for ongoing sessions should be continued when switching between 5GC Shared MBS traffic delivery and 5GC Individual MBS traffic delivery modes for MBS multicast.</w:t>
      </w:r>
    </w:p>
    <w:p w14:paraId="34549800" w14:textId="76FB8625" w:rsidR="00674167" w:rsidRPr="00F92F6B" w:rsidRDefault="00B71580" w:rsidP="00674167">
      <w:r w:rsidRPr="00F92F6B">
        <w:t xml:space="preserve">When the UE resumes the connection with a </w:t>
      </w:r>
      <w:proofErr w:type="spellStart"/>
      <w:r w:rsidRPr="00F92F6B">
        <w:t>gNB</w:t>
      </w:r>
      <w:proofErr w:type="spellEnd"/>
      <w:r w:rsidRPr="00F92F6B">
        <w:t xml:space="preserve"> that does not support QMC, the UE releases all </w:t>
      </w:r>
      <w:r w:rsidR="00654830" w:rsidRPr="00F92F6B">
        <w:t xml:space="preserve">configured </w:t>
      </w:r>
      <w:r w:rsidRPr="00F92F6B">
        <w:t>application layer measurement configurations.</w:t>
      </w:r>
    </w:p>
    <w:p w14:paraId="2C580FF8" w14:textId="6202E10C" w:rsidR="00674167" w:rsidRPr="00F92F6B" w:rsidRDefault="00674167" w:rsidP="00674167">
      <w:r w:rsidRPr="00F92F6B">
        <w:t xml:space="preserve">For application measurement configurations applicable in RRC_IDLE and RRC_INACTIVE states, the UE continues on-going </w:t>
      </w:r>
      <w:proofErr w:type="spellStart"/>
      <w:r w:rsidRPr="00F92F6B">
        <w:t>QoE</w:t>
      </w:r>
      <w:proofErr w:type="spellEnd"/>
      <w:r w:rsidRPr="00F92F6B">
        <w:t xml:space="preserve"> measurement collection when entering RRC_IDLE or RRC_INACTIVE state, and also when returning to RRC_CONNECTED state. The UE may also start </w:t>
      </w:r>
      <w:proofErr w:type="spellStart"/>
      <w:r w:rsidRPr="00F92F6B">
        <w:t>QoE</w:t>
      </w:r>
      <w:proofErr w:type="spellEnd"/>
      <w:r w:rsidRPr="00F92F6B">
        <w:t xml:space="preserve"> collection according to the stored </w:t>
      </w:r>
      <w:proofErr w:type="spellStart"/>
      <w:r w:rsidRPr="00F92F6B">
        <w:t>QoE</w:t>
      </w:r>
      <w:proofErr w:type="spellEnd"/>
      <w:r w:rsidRPr="00F92F6B">
        <w:t xml:space="preserve"> configuration while in RRC_IDLE or RRC_INACTIVE state. The UE keeps the application layer measurement configurations but does not start new </w:t>
      </w:r>
      <w:proofErr w:type="spellStart"/>
      <w:r w:rsidRPr="00F92F6B">
        <w:t>QoE</w:t>
      </w:r>
      <w:proofErr w:type="spellEnd"/>
      <w:r w:rsidRPr="00F92F6B">
        <w:t xml:space="preserve"> </w:t>
      </w:r>
      <w:r w:rsidR="00B71580" w:rsidRPr="00F92F6B">
        <w:t xml:space="preserve">measurement </w:t>
      </w:r>
      <w:r w:rsidRPr="00F92F6B">
        <w:t xml:space="preserve">sessions when it is outside of the area scope for </w:t>
      </w:r>
      <w:proofErr w:type="spellStart"/>
      <w:r w:rsidRPr="00F92F6B">
        <w:t>QoE</w:t>
      </w:r>
      <w:proofErr w:type="spellEnd"/>
      <w:r w:rsidRPr="00F92F6B">
        <w:t xml:space="preserve"> configurations in RRC_IDLE and/or RRC_INACTIVE state. The UE stores the application layer measurement reports generated while in RRC_IDLE and/or RRC_INACTIVE state in the AS layer. The </w:t>
      </w:r>
      <w:proofErr w:type="spellStart"/>
      <w:r w:rsidRPr="00F92F6B">
        <w:t>gNB</w:t>
      </w:r>
      <w:proofErr w:type="spellEnd"/>
      <w:r w:rsidRPr="00F92F6B">
        <w:t xml:space="preserve"> can retrieve the application layer measurement reports/configurations and session status indication by configuring SRB4 or SRB5 after it receives </w:t>
      </w:r>
      <w:r w:rsidR="00B71580" w:rsidRPr="00F92F6B">
        <w:t xml:space="preserve">an indication of </w:t>
      </w:r>
      <w:r w:rsidRPr="00F92F6B">
        <w:t xml:space="preserve">application layer measurement report/configuration availability. The UE can send </w:t>
      </w:r>
      <w:r w:rsidR="00B71580" w:rsidRPr="00F92F6B">
        <w:t xml:space="preserve">to the </w:t>
      </w:r>
      <w:proofErr w:type="spellStart"/>
      <w:r w:rsidR="00B71580" w:rsidRPr="00F92F6B">
        <w:t>gNB</w:t>
      </w:r>
      <w:proofErr w:type="spellEnd"/>
      <w:r w:rsidR="00B71580" w:rsidRPr="00F92F6B">
        <w:t xml:space="preserve"> the</w:t>
      </w:r>
      <w:r w:rsidRPr="00F92F6B">
        <w:t xml:space="preserve"> application layer measurement reports </w:t>
      </w:r>
      <w:r w:rsidR="00B71580" w:rsidRPr="00F92F6B">
        <w:t xml:space="preserve">buffered when in RRC_IDLE and/or RRC_INACTIVE state, </w:t>
      </w:r>
      <w:r w:rsidRPr="00F92F6B">
        <w:t xml:space="preserve">only when </w:t>
      </w:r>
      <w:r w:rsidR="00B71580" w:rsidRPr="00F92F6B">
        <w:t>the UE</w:t>
      </w:r>
      <w:r w:rsidRPr="00F92F6B">
        <w:t xml:space="preserve"> has moved to RRC_CONNECTED state due to other reasons.</w:t>
      </w:r>
      <w:r w:rsidR="00B71580" w:rsidRPr="00F92F6B">
        <w:t xml:space="preserve"> The UE should not transit from RRC_IDLE or RRC_INACTIVE state to RRC_CONNECTED state for the sole purpose of sending stored application layer measurement reports.</w:t>
      </w:r>
    </w:p>
    <w:p w14:paraId="2DA17056" w14:textId="59031DD0" w:rsidR="00B71580" w:rsidRPr="00F92F6B" w:rsidRDefault="00B71580" w:rsidP="00E12E8B">
      <w:r w:rsidRPr="00F92F6B">
        <w:t xml:space="preserve">For the application measurement configurations applicable in RRC_IDLE state (i.e. for MBS broadcast service), the </w:t>
      </w:r>
      <w:proofErr w:type="spellStart"/>
      <w:r w:rsidRPr="00F92F6B">
        <w:t>gNB</w:t>
      </w:r>
      <w:proofErr w:type="spellEnd"/>
      <w:r w:rsidRPr="00F92F6B">
        <w:t xml:space="preserve"> that configures the </w:t>
      </w:r>
      <w:proofErr w:type="spellStart"/>
      <w:r w:rsidRPr="00F92F6B">
        <w:t>QoE</w:t>
      </w:r>
      <w:proofErr w:type="spellEnd"/>
      <w:r w:rsidRPr="00F92F6B">
        <w:t xml:space="preserve"> measurement collection also indicates </w:t>
      </w:r>
      <w:r w:rsidR="00F638EA" w:rsidRPr="00F92F6B">
        <w:t xml:space="preserve">to </w:t>
      </w:r>
      <w:r w:rsidRPr="00F92F6B">
        <w:t xml:space="preserve">the UE the </w:t>
      </w:r>
      <w:proofErr w:type="spellStart"/>
      <w:r w:rsidRPr="00F92F6B">
        <w:t>QoE</w:t>
      </w:r>
      <w:proofErr w:type="spellEnd"/>
      <w:r w:rsidRPr="00F92F6B">
        <w:t xml:space="preserve"> reference, MCE ID, service type, area scope, </w:t>
      </w:r>
      <w:r w:rsidR="00F638EA" w:rsidRPr="00F92F6B">
        <w:t xml:space="preserve">QMC assistance information (i.e., </w:t>
      </w:r>
      <w:proofErr w:type="spellStart"/>
      <w:r w:rsidR="00F638EA" w:rsidRPr="00F92F6B">
        <w:rPr>
          <w:i/>
          <w:iCs/>
        </w:rPr>
        <w:t>appLayerMeasPriority</w:t>
      </w:r>
      <w:proofErr w:type="spellEnd"/>
      <w:r w:rsidR="00F638EA" w:rsidRPr="00F92F6B">
        <w:t xml:space="preserve"> in TS 38.331 [12]), </w:t>
      </w:r>
      <w:proofErr w:type="spellStart"/>
      <w:r w:rsidRPr="00F92F6B">
        <w:t>QoE</w:t>
      </w:r>
      <w:proofErr w:type="spellEnd"/>
      <w:r w:rsidRPr="00F92F6B">
        <w:t xml:space="preserve"> measurement type (s</w:t>
      </w:r>
      <w:r w:rsidR="00654830" w:rsidRPr="00F92F6B">
        <w:t>ignalling</w:t>
      </w:r>
      <w:r w:rsidRPr="00F92F6B">
        <w:t>-based or m</w:t>
      </w:r>
      <w:r w:rsidR="00654830" w:rsidRPr="00F92F6B">
        <w:t>anagement</w:t>
      </w:r>
      <w:r w:rsidRPr="00F92F6B">
        <w:t xml:space="preserve">-based measurement), and available </w:t>
      </w:r>
      <w:proofErr w:type="spellStart"/>
      <w:r w:rsidRPr="00F92F6B">
        <w:t>RVQoE</w:t>
      </w:r>
      <w:proofErr w:type="spellEnd"/>
      <w:r w:rsidRPr="00F92F6B">
        <w:t xml:space="preserve"> metrics, per </w:t>
      </w:r>
      <w:proofErr w:type="spellStart"/>
      <w:r w:rsidRPr="00F92F6B">
        <w:t>QoE</w:t>
      </w:r>
      <w:proofErr w:type="spellEnd"/>
      <w:r w:rsidRPr="00F92F6B">
        <w:t xml:space="preserve"> reference</w:t>
      </w:r>
      <w:r w:rsidR="00522512" w:rsidRPr="00F92F6B">
        <w:t>.</w:t>
      </w:r>
      <w:r w:rsidRPr="00F92F6B">
        <w:t xml:space="preserve"> </w:t>
      </w:r>
      <w:r w:rsidR="00522512" w:rsidRPr="00F92F6B">
        <w:t>T</w:t>
      </w:r>
      <w:r w:rsidRPr="00F92F6B">
        <w:t xml:space="preserve">he UE stores the received information including the </w:t>
      </w:r>
      <w:proofErr w:type="spellStart"/>
      <w:r w:rsidRPr="00F92F6B">
        <w:t>QoE</w:t>
      </w:r>
      <w:proofErr w:type="spellEnd"/>
      <w:r w:rsidRPr="00F92F6B">
        <w:t xml:space="preserve"> reference, </w:t>
      </w:r>
      <w:r w:rsidR="00654830" w:rsidRPr="00F92F6B">
        <w:t>measurement configuration application layer</w:t>
      </w:r>
      <w:r w:rsidRPr="00F92F6B">
        <w:t xml:space="preserve"> ID, MCE ID, service type, area scope</w:t>
      </w:r>
      <w:r w:rsidR="00F638EA" w:rsidRPr="00F92F6B">
        <w:t xml:space="preserve">, QMC assistance information (i.e., </w:t>
      </w:r>
      <w:proofErr w:type="spellStart"/>
      <w:r w:rsidR="00F638EA" w:rsidRPr="00F92F6B">
        <w:rPr>
          <w:i/>
          <w:iCs/>
        </w:rPr>
        <w:t>appLayerMeasPriority</w:t>
      </w:r>
      <w:proofErr w:type="spellEnd"/>
      <w:r w:rsidR="00F638EA" w:rsidRPr="00F92F6B">
        <w:t xml:space="preserve"> in TS 38.331 [12])</w:t>
      </w:r>
      <w:r w:rsidRPr="00F92F6B">
        <w:t xml:space="preserve">, </w:t>
      </w:r>
      <w:proofErr w:type="spellStart"/>
      <w:r w:rsidRPr="00F92F6B">
        <w:t>QoE</w:t>
      </w:r>
      <w:proofErr w:type="spellEnd"/>
      <w:r w:rsidRPr="00F92F6B">
        <w:t xml:space="preserve"> measurement type, and available </w:t>
      </w:r>
      <w:proofErr w:type="spellStart"/>
      <w:r w:rsidRPr="00F92F6B">
        <w:t>RVQoE</w:t>
      </w:r>
      <w:proofErr w:type="spellEnd"/>
      <w:r w:rsidRPr="00F92F6B">
        <w:t xml:space="preserve"> metrics, per </w:t>
      </w:r>
      <w:proofErr w:type="spellStart"/>
      <w:r w:rsidRPr="00F92F6B">
        <w:t>QoE</w:t>
      </w:r>
      <w:proofErr w:type="spellEnd"/>
      <w:r w:rsidRPr="00F92F6B">
        <w:t xml:space="preserve"> reference when entering RRC_IDLE. Upon UE's transition from RRC_IDLE to RRC_CONNECTED, the UE indicates the stored information to the new serving </w:t>
      </w:r>
      <w:proofErr w:type="spellStart"/>
      <w:r w:rsidRPr="00F92F6B">
        <w:t>gNB</w:t>
      </w:r>
      <w:proofErr w:type="spellEnd"/>
      <w:r w:rsidRPr="00F92F6B">
        <w:t xml:space="preserve">, and the new serving </w:t>
      </w:r>
      <w:proofErr w:type="spellStart"/>
      <w:r w:rsidRPr="00F92F6B">
        <w:t>gNB</w:t>
      </w:r>
      <w:proofErr w:type="spellEnd"/>
      <w:r w:rsidRPr="00F92F6B">
        <w:t xml:space="preserve"> can use the information when managing the </w:t>
      </w:r>
      <w:proofErr w:type="spellStart"/>
      <w:r w:rsidRPr="00F92F6B">
        <w:t>QoE</w:t>
      </w:r>
      <w:proofErr w:type="spellEnd"/>
      <w:r w:rsidRPr="00F92F6B">
        <w:t xml:space="preserve"> configurations including configuring, releasing, updating the </w:t>
      </w:r>
      <w:proofErr w:type="spellStart"/>
      <w:r w:rsidRPr="00F92F6B">
        <w:t>QoE</w:t>
      </w:r>
      <w:proofErr w:type="spellEnd"/>
      <w:r w:rsidRPr="00F92F6B">
        <w:t xml:space="preserve"> configuration, and receiving and forwarding the </w:t>
      </w:r>
      <w:proofErr w:type="spellStart"/>
      <w:r w:rsidRPr="00F92F6B">
        <w:t>QoE</w:t>
      </w:r>
      <w:proofErr w:type="spellEnd"/>
      <w:r w:rsidRPr="00F92F6B">
        <w:t xml:space="preserve"> reports buffered in RRC_IDLE.</w:t>
      </w:r>
    </w:p>
    <w:p w14:paraId="548EF58A" w14:textId="45D4EB98" w:rsidR="00E12E8B" w:rsidRPr="00F92F6B" w:rsidRDefault="00E12E8B" w:rsidP="00E12E8B">
      <w:pPr>
        <w:pStyle w:val="Heading3"/>
      </w:pPr>
      <w:bookmarkStart w:id="2393" w:name="_Toc219281252"/>
      <w:r w:rsidRPr="00F92F6B">
        <w:t>21.2.5</w:t>
      </w:r>
      <w:r w:rsidRPr="00F92F6B">
        <w:tab/>
        <w:t xml:space="preserve">Per-slice </w:t>
      </w:r>
      <w:proofErr w:type="spellStart"/>
      <w:r w:rsidRPr="00F92F6B">
        <w:t>QoE</w:t>
      </w:r>
      <w:proofErr w:type="spellEnd"/>
      <w:r w:rsidRPr="00F92F6B">
        <w:t xml:space="preserve"> Measurement</w:t>
      </w:r>
      <w:bookmarkEnd w:id="2393"/>
    </w:p>
    <w:p w14:paraId="0B6E9F74" w14:textId="1DF6E430" w:rsidR="00E12E8B" w:rsidRPr="00F92F6B" w:rsidRDefault="00E12E8B" w:rsidP="00E12E8B">
      <w:r w:rsidRPr="00F92F6B">
        <w:t xml:space="preserve">When a service is provided within a configured slice, the </w:t>
      </w:r>
      <w:proofErr w:type="spellStart"/>
      <w:r w:rsidRPr="00F92F6B">
        <w:t>QoE</w:t>
      </w:r>
      <w:proofErr w:type="spellEnd"/>
      <w:r w:rsidRPr="00F92F6B">
        <w:t xml:space="preserve"> Measurement for this service type </w:t>
      </w:r>
      <w:r w:rsidR="00574C3C" w:rsidRPr="00F92F6B">
        <w:t xml:space="preserve">can </w:t>
      </w:r>
      <w:r w:rsidRPr="00F92F6B">
        <w:t xml:space="preserve">also be configured together with the corresponding slice scope, so that the user experience of this service </w:t>
      </w:r>
      <w:r w:rsidR="00574C3C" w:rsidRPr="00F92F6B">
        <w:t xml:space="preserve">can </w:t>
      </w:r>
      <w:r w:rsidRPr="00F92F6B">
        <w:t xml:space="preserve">also be evaluated on a per-slice basis. Multiple </w:t>
      </w:r>
      <w:proofErr w:type="spellStart"/>
      <w:r w:rsidRPr="00F92F6B">
        <w:t>QoE</w:t>
      </w:r>
      <w:proofErr w:type="spellEnd"/>
      <w:r w:rsidRPr="00F92F6B">
        <w:t xml:space="preserve"> measurement configurations can be configured for the same service type</w:t>
      </w:r>
      <w:r w:rsidR="004E4876" w:rsidRPr="00F92F6B">
        <w:t>,</w:t>
      </w:r>
      <w:r w:rsidRPr="00F92F6B">
        <w:t xml:space="preserve"> </w:t>
      </w:r>
      <w:r w:rsidR="004E4876" w:rsidRPr="00F92F6B">
        <w:t xml:space="preserve">and each configuration can pertain to </w:t>
      </w:r>
      <w:r w:rsidRPr="00F92F6B">
        <w:t xml:space="preserve">different slices, where each </w:t>
      </w:r>
      <w:proofErr w:type="spellStart"/>
      <w:r w:rsidRPr="00F92F6B">
        <w:t>QoE</w:t>
      </w:r>
      <w:proofErr w:type="spellEnd"/>
      <w:r w:rsidRPr="00F92F6B">
        <w:t xml:space="preserve"> measurement configuration is identified with a </w:t>
      </w:r>
      <w:proofErr w:type="spellStart"/>
      <w:r w:rsidRPr="00F92F6B">
        <w:t>QoE</w:t>
      </w:r>
      <w:proofErr w:type="spellEnd"/>
      <w:r w:rsidRPr="00F92F6B">
        <w:t xml:space="preserve"> </w:t>
      </w:r>
      <w:r w:rsidR="004E4876" w:rsidRPr="00F92F6B">
        <w:t>r</w:t>
      </w:r>
      <w:r w:rsidRPr="00F92F6B">
        <w:t>eference.</w:t>
      </w:r>
    </w:p>
    <w:p w14:paraId="2DE7E355" w14:textId="439314FE" w:rsidR="00E12E8B" w:rsidRPr="00F92F6B" w:rsidRDefault="00E12E8B" w:rsidP="00E12E8B">
      <w:r w:rsidRPr="00F92F6B">
        <w:t xml:space="preserve">The UE includes the </w:t>
      </w:r>
      <w:r w:rsidR="004E4876" w:rsidRPr="00F92F6B">
        <w:t xml:space="preserve">network </w:t>
      </w:r>
      <w:r w:rsidRPr="00F92F6B">
        <w:t xml:space="preserve">slice </w:t>
      </w:r>
      <w:r w:rsidR="004E4876" w:rsidRPr="00F92F6B">
        <w:t>identifier</w:t>
      </w:r>
      <w:r w:rsidRPr="00F92F6B">
        <w:t xml:space="preserve"> inside the </w:t>
      </w:r>
      <w:proofErr w:type="spellStart"/>
      <w:r w:rsidRPr="00F92F6B">
        <w:t>QoE</w:t>
      </w:r>
      <w:proofErr w:type="spellEnd"/>
      <w:r w:rsidRPr="00F92F6B">
        <w:t xml:space="preserve"> </w:t>
      </w:r>
      <w:r w:rsidR="00B71580" w:rsidRPr="00F92F6B">
        <w:t xml:space="preserve">measurement </w:t>
      </w:r>
      <w:r w:rsidRPr="00F92F6B">
        <w:t xml:space="preserve">report container when </w:t>
      </w:r>
      <w:r w:rsidR="00B71580" w:rsidRPr="00F92F6B">
        <w:t xml:space="preserve">sending the </w:t>
      </w:r>
      <w:proofErr w:type="spellStart"/>
      <w:r w:rsidRPr="00F92F6B">
        <w:t>QoE</w:t>
      </w:r>
      <w:proofErr w:type="spellEnd"/>
      <w:r w:rsidRPr="00F92F6B">
        <w:t xml:space="preserve"> measurement</w:t>
      </w:r>
      <w:r w:rsidR="004E4876" w:rsidRPr="00F92F6B">
        <w:t xml:space="preserve"> reports</w:t>
      </w:r>
      <w:r w:rsidRPr="00F92F6B">
        <w:t>.</w:t>
      </w:r>
    </w:p>
    <w:p w14:paraId="34090494" w14:textId="71D19453" w:rsidR="00E12E8B" w:rsidRPr="00F92F6B" w:rsidRDefault="00E12E8B" w:rsidP="00E12E8B">
      <w:pPr>
        <w:pStyle w:val="Heading2"/>
      </w:pPr>
      <w:bookmarkStart w:id="2394" w:name="_Toc219281253"/>
      <w:r w:rsidRPr="00F92F6B">
        <w:t>21.3</w:t>
      </w:r>
      <w:r w:rsidRPr="00F92F6B">
        <w:tab/>
      </w:r>
      <w:proofErr w:type="spellStart"/>
      <w:r w:rsidRPr="00F92F6B">
        <w:t>QoE</w:t>
      </w:r>
      <w:proofErr w:type="spellEnd"/>
      <w:r w:rsidRPr="00F92F6B">
        <w:t xml:space="preserve"> Measurement Continuity for Mobility</w:t>
      </w:r>
      <w:bookmarkEnd w:id="2394"/>
    </w:p>
    <w:p w14:paraId="59016D4B" w14:textId="1C47769A" w:rsidR="00E12E8B" w:rsidRPr="00F92F6B" w:rsidRDefault="00E12E8B" w:rsidP="00E12E8B">
      <w:proofErr w:type="spellStart"/>
      <w:r w:rsidRPr="00F92F6B">
        <w:t>QoE</w:t>
      </w:r>
      <w:proofErr w:type="spellEnd"/>
      <w:r w:rsidRPr="00F92F6B">
        <w:t xml:space="preserve"> </w:t>
      </w:r>
      <w:r w:rsidR="002E1BB5" w:rsidRPr="00F92F6B">
        <w:t>m</w:t>
      </w:r>
      <w:r w:rsidRPr="00F92F6B">
        <w:t xml:space="preserve">easurement </w:t>
      </w:r>
      <w:r w:rsidR="002E1BB5" w:rsidRPr="00F92F6B">
        <w:t>c</w:t>
      </w:r>
      <w:r w:rsidRPr="00F92F6B">
        <w:t>ollection continuity for intra-system intra-RAT</w:t>
      </w:r>
      <w:r w:rsidR="00B71580" w:rsidRPr="00F92F6B">
        <w:rPr>
          <w:rFonts w:eastAsia="SimSun"/>
        </w:rPr>
        <w:t>/</w:t>
      </w:r>
      <w:r w:rsidR="00B71580" w:rsidRPr="00F92F6B">
        <w:t>inter-RAT</w:t>
      </w:r>
      <w:r w:rsidRPr="00F92F6B">
        <w:t xml:space="preserve"> </w:t>
      </w:r>
      <w:r w:rsidR="00674167" w:rsidRPr="00F92F6B">
        <w:t xml:space="preserve">handover </w:t>
      </w:r>
      <w:r w:rsidRPr="00F92F6B">
        <w:t xml:space="preserve">is supported, with the Area Scope parameters configured by the OAM, where the network is responsible for keeping track of whether the UE is inside or outside the </w:t>
      </w:r>
      <w:r w:rsidR="0053632D" w:rsidRPr="00F92F6B">
        <w:t>a</w:t>
      </w:r>
      <w:r w:rsidRPr="00F92F6B">
        <w:t xml:space="preserve">rea </w:t>
      </w:r>
      <w:r w:rsidR="0053632D" w:rsidRPr="00F92F6B">
        <w:t>s</w:t>
      </w:r>
      <w:r w:rsidRPr="00F92F6B">
        <w:t>cope. A UE continue</w:t>
      </w:r>
      <w:r w:rsidR="002E1BB5" w:rsidRPr="00F92F6B">
        <w:t>s</w:t>
      </w:r>
      <w:r w:rsidRPr="00F92F6B">
        <w:t xml:space="preserve"> an ongoing </w:t>
      </w:r>
      <w:proofErr w:type="spellStart"/>
      <w:r w:rsidR="004E4876" w:rsidRPr="00F92F6B">
        <w:t>QoE</w:t>
      </w:r>
      <w:proofErr w:type="spellEnd"/>
      <w:r w:rsidR="004E4876" w:rsidRPr="00F92F6B">
        <w:t xml:space="preserve"> </w:t>
      </w:r>
      <w:r w:rsidRPr="00F92F6B">
        <w:t xml:space="preserve">measurement even if it leaves the </w:t>
      </w:r>
      <w:r w:rsidR="0053632D" w:rsidRPr="00F92F6B">
        <w:t>a</w:t>
      </w:r>
      <w:r w:rsidRPr="00F92F6B">
        <w:t xml:space="preserve">rea </w:t>
      </w:r>
      <w:r w:rsidR="0053632D" w:rsidRPr="00F92F6B">
        <w:t>s</w:t>
      </w:r>
      <w:r w:rsidRPr="00F92F6B">
        <w:t xml:space="preserve">cope, unless the network indicates to the UE to release the </w:t>
      </w:r>
      <w:r w:rsidR="0053632D" w:rsidRPr="00F92F6B">
        <w:rPr>
          <w:rFonts w:eastAsia="SimSun"/>
        </w:rPr>
        <w:t>application layer</w:t>
      </w:r>
      <w:r w:rsidR="0053632D" w:rsidRPr="00F92F6B">
        <w:t xml:space="preserve"> measurement</w:t>
      </w:r>
      <w:r w:rsidRPr="00F92F6B">
        <w:t xml:space="preserve"> configuration.</w:t>
      </w:r>
    </w:p>
    <w:p w14:paraId="26CAB3AF" w14:textId="58A9F1E0" w:rsidR="00E12E8B" w:rsidRPr="00F92F6B" w:rsidRDefault="00E12E8B" w:rsidP="00E12E8B">
      <w:r w:rsidRPr="00F92F6B">
        <w:t xml:space="preserve">For </w:t>
      </w:r>
      <w:r w:rsidR="00674167" w:rsidRPr="00F92F6B">
        <w:t>handover</w:t>
      </w:r>
      <w:r w:rsidRPr="00F92F6B">
        <w:t xml:space="preserve">, the source </w:t>
      </w:r>
      <w:proofErr w:type="spellStart"/>
      <w:r w:rsidR="002E1BB5" w:rsidRPr="00F92F6B">
        <w:t>gNB</w:t>
      </w:r>
      <w:proofErr w:type="spellEnd"/>
      <w:r w:rsidRPr="00F92F6B">
        <w:t xml:space="preserve"> may transmit the </w:t>
      </w:r>
      <w:r w:rsidR="0053632D" w:rsidRPr="00F92F6B">
        <w:t>information related to one or more application layer measurement configurations</w:t>
      </w:r>
      <w:r w:rsidRPr="00F92F6B">
        <w:t xml:space="preserve"> of </w:t>
      </w:r>
      <w:r w:rsidR="0053632D" w:rsidRPr="00F92F6B">
        <w:t>the</w:t>
      </w:r>
      <w:r w:rsidRPr="00F92F6B">
        <w:t xml:space="preserve"> UE to the target </w:t>
      </w:r>
      <w:proofErr w:type="spellStart"/>
      <w:r w:rsidR="002E1BB5" w:rsidRPr="00F92F6B">
        <w:t>gNB</w:t>
      </w:r>
      <w:proofErr w:type="spellEnd"/>
      <w:r w:rsidRPr="00F92F6B">
        <w:t xml:space="preserve"> via </w:t>
      </w:r>
      <w:proofErr w:type="spellStart"/>
      <w:r w:rsidRPr="00F92F6B">
        <w:t>XnAP</w:t>
      </w:r>
      <w:proofErr w:type="spellEnd"/>
      <w:r w:rsidRPr="00F92F6B">
        <w:t xml:space="preserve"> or NGAP. For signa</w:t>
      </w:r>
      <w:r w:rsidR="00EB2A7D" w:rsidRPr="00F92F6B">
        <w:t>l</w:t>
      </w:r>
      <w:r w:rsidRPr="00F92F6B">
        <w:t xml:space="preserve">ling-based </w:t>
      </w:r>
      <w:proofErr w:type="spellStart"/>
      <w:r w:rsidRPr="00F92F6B">
        <w:t>QoE</w:t>
      </w:r>
      <w:proofErr w:type="spellEnd"/>
      <w:r w:rsidRPr="00F92F6B">
        <w:t xml:space="preserve">, </w:t>
      </w:r>
      <w:r w:rsidR="004E4876" w:rsidRPr="00F92F6B">
        <w:t>the service type</w:t>
      </w:r>
      <w:r w:rsidR="0053632D" w:rsidRPr="00F92F6B">
        <w:rPr>
          <w:rFonts w:eastAsia="SimSun"/>
        </w:rPr>
        <w:t xml:space="preserve"> indication</w:t>
      </w:r>
      <w:r w:rsidR="004E4876" w:rsidRPr="00F92F6B">
        <w:t xml:space="preserve">, </w:t>
      </w:r>
      <w:r w:rsidR="00B71580" w:rsidRPr="00F92F6B">
        <w:t xml:space="preserve">the </w:t>
      </w:r>
      <w:proofErr w:type="spellStart"/>
      <w:r w:rsidRPr="00F92F6B">
        <w:t>QoE</w:t>
      </w:r>
      <w:proofErr w:type="spellEnd"/>
      <w:r w:rsidRPr="00F92F6B">
        <w:t xml:space="preserve"> </w:t>
      </w:r>
      <w:r w:rsidR="004E4876" w:rsidRPr="00F92F6B">
        <w:t>r</w:t>
      </w:r>
      <w:r w:rsidRPr="00F92F6B">
        <w:t xml:space="preserve">eference, </w:t>
      </w:r>
      <w:r w:rsidR="0053632D" w:rsidRPr="00F92F6B">
        <w:t xml:space="preserve">and, optionally, the </w:t>
      </w:r>
      <w:r w:rsidR="004B1364" w:rsidRPr="00F92F6B">
        <w:t xml:space="preserve">container for application layer measurement configuration, </w:t>
      </w:r>
      <w:r w:rsidRPr="00F92F6B">
        <w:t xml:space="preserve">MCE IP </w:t>
      </w:r>
      <w:r w:rsidR="004E4876" w:rsidRPr="00F92F6B">
        <w:t>a</w:t>
      </w:r>
      <w:r w:rsidRPr="00F92F6B">
        <w:t xml:space="preserve">ddress, </w:t>
      </w:r>
      <w:r w:rsidR="004E4876" w:rsidRPr="00F92F6B">
        <w:t>m</w:t>
      </w:r>
      <w:r w:rsidRPr="00F92F6B">
        <w:t xml:space="preserve">easurement </w:t>
      </w:r>
      <w:r w:rsidR="004E4876" w:rsidRPr="00F92F6B">
        <w:t>c</w:t>
      </w:r>
      <w:r w:rsidRPr="00F92F6B">
        <w:t xml:space="preserve">onfiguration </w:t>
      </w:r>
      <w:r w:rsidR="004E4876" w:rsidRPr="00F92F6B">
        <w:t>a</w:t>
      </w:r>
      <w:r w:rsidRPr="00F92F6B">
        <w:t xml:space="preserve">pplication layer </w:t>
      </w:r>
      <w:r w:rsidR="0053632D" w:rsidRPr="00F92F6B">
        <w:t>ID</w:t>
      </w:r>
      <w:r w:rsidRPr="00F92F6B">
        <w:t xml:space="preserve">, MDT </w:t>
      </w:r>
      <w:r w:rsidR="004E4876" w:rsidRPr="00F92F6B">
        <w:t>a</w:t>
      </w:r>
      <w:r w:rsidRPr="00F92F6B">
        <w:t xml:space="preserve">lignment </w:t>
      </w:r>
      <w:r w:rsidR="004E4876" w:rsidRPr="00F92F6B">
        <w:t>i</w:t>
      </w:r>
      <w:r w:rsidRPr="00F92F6B">
        <w:t xml:space="preserve">nformation, </w:t>
      </w:r>
      <w:r w:rsidR="004E4876" w:rsidRPr="00F92F6B">
        <w:t>a</w:t>
      </w:r>
      <w:r w:rsidRPr="00F92F6B">
        <w:t xml:space="preserve">rea </w:t>
      </w:r>
      <w:r w:rsidR="004E4876" w:rsidRPr="00F92F6B">
        <w:t>s</w:t>
      </w:r>
      <w:r w:rsidRPr="00F92F6B">
        <w:t xml:space="preserve">cope, </w:t>
      </w:r>
      <w:r w:rsidR="004E4876" w:rsidRPr="00F92F6B">
        <w:t>s</w:t>
      </w:r>
      <w:r w:rsidRPr="00F92F6B">
        <w:t xml:space="preserve">lice </w:t>
      </w:r>
      <w:r w:rsidR="004E4876" w:rsidRPr="00F92F6B">
        <w:t>support list for QMC</w:t>
      </w:r>
      <w:r w:rsidR="0053632D" w:rsidRPr="00F92F6B">
        <w:rPr>
          <w:rFonts w:eastAsia="SimSun"/>
        </w:rPr>
        <w:t xml:space="preserve">, available RAN visible </w:t>
      </w:r>
      <w:proofErr w:type="spellStart"/>
      <w:r w:rsidR="0053632D" w:rsidRPr="00F92F6B">
        <w:rPr>
          <w:rFonts w:eastAsia="SimSun"/>
        </w:rPr>
        <w:t>QoE</w:t>
      </w:r>
      <w:proofErr w:type="spellEnd"/>
      <w:r w:rsidR="0053632D" w:rsidRPr="00F92F6B">
        <w:rPr>
          <w:rFonts w:eastAsia="SimSun"/>
        </w:rPr>
        <w:t xml:space="preserve"> metrics</w:t>
      </w:r>
      <w:r w:rsidR="004B1364" w:rsidRPr="00F92F6B">
        <w:rPr>
          <w:rFonts w:eastAsia="SimSun"/>
        </w:rPr>
        <w:t>,</w:t>
      </w:r>
      <w:r w:rsidRPr="00F92F6B">
        <w:t xml:space="preserve"> </w:t>
      </w:r>
      <w:proofErr w:type="spellStart"/>
      <w:r w:rsidR="004B1364" w:rsidRPr="00F92F6B">
        <w:t>QoE</w:t>
      </w:r>
      <w:proofErr w:type="spellEnd"/>
      <w:r w:rsidR="004B1364" w:rsidRPr="00F92F6B">
        <w:t xml:space="preserve"> </w:t>
      </w:r>
      <w:r w:rsidR="004E4876" w:rsidRPr="00F92F6B">
        <w:t>m</w:t>
      </w:r>
      <w:r w:rsidRPr="00F92F6B">
        <w:t xml:space="preserve">easurement </w:t>
      </w:r>
      <w:r w:rsidR="00732346" w:rsidRPr="00F92F6B">
        <w:t xml:space="preserve">session </w:t>
      </w:r>
      <w:r w:rsidR="004E4876" w:rsidRPr="00F92F6B">
        <w:t>s</w:t>
      </w:r>
      <w:r w:rsidRPr="00F92F6B">
        <w:t>tatus</w:t>
      </w:r>
      <w:r w:rsidR="004B1364" w:rsidRPr="00F92F6B">
        <w:t xml:space="preserve">, MBS communication service type, and assistance information for </w:t>
      </w:r>
      <w:proofErr w:type="spellStart"/>
      <w:r w:rsidR="004B1364" w:rsidRPr="00F92F6B">
        <w:t>QoE</w:t>
      </w:r>
      <w:proofErr w:type="spellEnd"/>
      <w:r w:rsidR="004B1364" w:rsidRPr="00F92F6B">
        <w:t xml:space="preserve"> measurement</w:t>
      </w:r>
      <w:r w:rsidRPr="00F92F6B">
        <w:t xml:space="preserve"> are passed to the target </w:t>
      </w:r>
      <w:proofErr w:type="spellStart"/>
      <w:r w:rsidR="004E4876" w:rsidRPr="00F92F6B">
        <w:t>gNB</w:t>
      </w:r>
      <w:proofErr w:type="spellEnd"/>
      <w:r w:rsidRPr="00F92F6B">
        <w:t xml:space="preserve">. For management-based </w:t>
      </w:r>
      <w:proofErr w:type="spellStart"/>
      <w:r w:rsidRPr="00F92F6B">
        <w:t>QoE</w:t>
      </w:r>
      <w:proofErr w:type="spellEnd"/>
      <w:r w:rsidRPr="00F92F6B">
        <w:t xml:space="preserve">, </w:t>
      </w:r>
      <w:r w:rsidR="004E4876" w:rsidRPr="00F92F6B">
        <w:t xml:space="preserve">the </w:t>
      </w:r>
      <w:proofErr w:type="spellStart"/>
      <w:r w:rsidR="004B1364" w:rsidRPr="00F92F6B">
        <w:t>QoE</w:t>
      </w:r>
      <w:proofErr w:type="spellEnd"/>
      <w:r w:rsidR="004B1364" w:rsidRPr="00F92F6B">
        <w:t xml:space="preserve"> reference, </w:t>
      </w:r>
      <w:r w:rsidR="004E4876" w:rsidRPr="00F92F6B">
        <w:t>service type</w:t>
      </w:r>
      <w:r w:rsidR="0053632D" w:rsidRPr="00F92F6B">
        <w:rPr>
          <w:rFonts w:eastAsia="SimSun"/>
        </w:rPr>
        <w:t xml:space="preserve"> indication</w:t>
      </w:r>
      <w:r w:rsidR="004E4876" w:rsidRPr="00F92F6B">
        <w:t>,</w:t>
      </w:r>
      <w:r w:rsidR="004B1364" w:rsidRPr="00F92F6B">
        <w:t xml:space="preserve"> and, optionally, the</w:t>
      </w:r>
      <w:r w:rsidR="004E4876" w:rsidRPr="00F92F6B">
        <w:t xml:space="preserve"> m</w:t>
      </w:r>
      <w:r w:rsidRPr="00F92F6B">
        <w:t xml:space="preserve">easurement </w:t>
      </w:r>
      <w:r w:rsidR="004E4876" w:rsidRPr="00F92F6B">
        <w:t>c</w:t>
      </w:r>
      <w:r w:rsidRPr="00F92F6B">
        <w:t xml:space="preserve">onfiguration </w:t>
      </w:r>
      <w:r w:rsidR="004E4876" w:rsidRPr="00F92F6B">
        <w:t>a</w:t>
      </w:r>
      <w:r w:rsidRPr="00F92F6B">
        <w:t xml:space="preserve">pplication </w:t>
      </w:r>
      <w:r w:rsidR="004E4876" w:rsidRPr="00F92F6B">
        <w:t>l</w:t>
      </w:r>
      <w:r w:rsidRPr="00F92F6B">
        <w:t xml:space="preserve">ayer </w:t>
      </w:r>
      <w:r w:rsidR="0053632D" w:rsidRPr="00F92F6B">
        <w:t>ID</w:t>
      </w:r>
      <w:r w:rsidRPr="00F92F6B">
        <w:t xml:space="preserve">, </w:t>
      </w:r>
      <w:r w:rsidR="0053632D" w:rsidRPr="00F92F6B">
        <w:t xml:space="preserve">the </w:t>
      </w:r>
      <w:r w:rsidRPr="00F92F6B">
        <w:t xml:space="preserve">MCE IP </w:t>
      </w:r>
      <w:r w:rsidR="004E4876" w:rsidRPr="00F92F6B">
        <w:t>a</w:t>
      </w:r>
      <w:r w:rsidRPr="00F92F6B">
        <w:t>ddress</w:t>
      </w:r>
      <w:r w:rsidR="004B1364" w:rsidRPr="00F92F6B">
        <w:t xml:space="preserve">, area scope, slice support list for QMC, MBS communication service type, assistance information for </w:t>
      </w:r>
      <w:proofErr w:type="spellStart"/>
      <w:r w:rsidR="004B1364" w:rsidRPr="00F92F6B">
        <w:t>QoE</w:t>
      </w:r>
      <w:proofErr w:type="spellEnd"/>
      <w:r w:rsidR="004B1364" w:rsidRPr="00F92F6B">
        <w:t xml:space="preserve"> measurement</w:t>
      </w:r>
      <w:r w:rsidRPr="00F92F6B">
        <w:t xml:space="preserve"> and </w:t>
      </w:r>
      <w:proofErr w:type="spellStart"/>
      <w:r w:rsidR="004E4876" w:rsidRPr="00F92F6B">
        <w:t>QoE</w:t>
      </w:r>
      <w:proofErr w:type="spellEnd"/>
      <w:r w:rsidR="004E4876" w:rsidRPr="00F92F6B">
        <w:t xml:space="preserve"> m</w:t>
      </w:r>
      <w:r w:rsidRPr="00F92F6B">
        <w:t xml:space="preserve">easurement </w:t>
      </w:r>
      <w:r w:rsidR="004B1364" w:rsidRPr="00F92F6B">
        <w:t xml:space="preserve">session </w:t>
      </w:r>
      <w:r w:rsidR="004E4876" w:rsidRPr="00F92F6B">
        <w:t>s</w:t>
      </w:r>
      <w:r w:rsidRPr="00F92F6B">
        <w:t xml:space="preserve">tatus are passed to the target </w:t>
      </w:r>
      <w:proofErr w:type="spellStart"/>
      <w:r w:rsidR="004E4876" w:rsidRPr="00F92F6B">
        <w:t>gNB</w:t>
      </w:r>
      <w:proofErr w:type="spellEnd"/>
      <w:r w:rsidRPr="00F92F6B">
        <w:t xml:space="preserve">. For RRC_INACTIVE state mobility, </w:t>
      </w:r>
      <w:proofErr w:type="spellStart"/>
      <w:r w:rsidRPr="00F92F6B">
        <w:t>QoE</w:t>
      </w:r>
      <w:proofErr w:type="spellEnd"/>
      <w:r w:rsidRPr="00F92F6B">
        <w:t xml:space="preserve"> measurement configuration(s) of a specific UE can be </w:t>
      </w:r>
      <w:r w:rsidR="004E4876" w:rsidRPr="00F92F6B">
        <w:t xml:space="preserve">retrieved </w:t>
      </w:r>
      <w:r w:rsidRPr="00F92F6B">
        <w:t xml:space="preserve">from the </w:t>
      </w:r>
      <w:proofErr w:type="spellStart"/>
      <w:r w:rsidR="004E4876" w:rsidRPr="00F92F6B">
        <w:t>gNB</w:t>
      </w:r>
      <w:proofErr w:type="spellEnd"/>
      <w:r w:rsidR="004E4876" w:rsidRPr="00F92F6B">
        <w:t xml:space="preserve"> </w:t>
      </w:r>
      <w:r w:rsidRPr="00F92F6B">
        <w:t xml:space="preserve">hosting the UE context when </w:t>
      </w:r>
      <w:r w:rsidR="004B1364" w:rsidRPr="00F92F6B">
        <w:t>the UE</w:t>
      </w:r>
      <w:r w:rsidRPr="00F92F6B">
        <w:t xml:space="preserve"> resumes to </w:t>
      </w:r>
      <w:r w:rsidR="004E4876" w:rsidRPr="00F92F6B">
        <w:t xml:space="preserve">the </w:t>
      </w:r>
      <w:r w:rsidRPr="00F92F6B">
        <w:t>RRC_CONNECTED state.</w:t>
      </w:r>
    </w:p>
    <w:p w14:paraId="09713D36" w14:textId="77777777" w:rsidR="00654830" w:rsidRPr="00F92F6B" w:rsidRDefault="00E12E8B" w:rsidP="00654830">
      <w:r w:rsidRPr="00F92F6B">
        <w:t>For signalling</w:t>
      </w:r>
      <w:r w:rsidR="0053632D" w:rsidRPr="00F92F6B">
        <w:t>-</w:t>
      </w:r>
      <w:r w:rsidRPr="00F92F6B">
        <w:t xml:space="preserve">based </w:t>
      </w:r>
      <w:proofErr w:type="spellStart"/>
      <w:r w:rsidRPr="00F92F6B">
        <w:t>QoE</w:t>
      </w:r>
      <w:proofErr w:type="spellEnd"/>
      <w:r w:rsidRPr="00F92F6B">
        <w:t xml:space="preserve">, at handover to a target </w:t>
      </w:r>
      <w:proofErr w:type="spellStart"/>
      <w:r w:rsidRPr="00F92F6B">
        <w:t>gNB</w:t>
      </w:r>
      <w:proofErr w:type="spellEnd"/>
      <w:r w:rsidRPr="00F92F6B">
        <w:t xml:space="preserve"> </w:t>
      </w:r>
      <w:r w:rsidR="002E1BB5" w:rsidRPr="00F92F6B">
        <w:t xml:space="preserve">that </w:t>
      </w:r>
      <w:r w:rsidRPr="00F92F6B">
        <w:t xml:space="preserve">supports </w:t>
      </w:r>
      <w:proofErr w:type="spellStart"/>
      <w:r w:rsidRPr="00F92F6B">
        <w:t>QoE</w:t>
      </w:r>
      <w:proofErr w:type="spellEnd"/>
      <w:r w:rsidR="0053632D" w:rsidRPr="00F92F6B">
        <w:t xml:space="preserve"> measurement collection</w:t>
      </w:r>
      <w:r w:rsidRPr="00F92F6B">
        <w:t xml:space="preserve">, the target </w:t>
      </w:r>
      <w:proofErr w:type="spellStart"/>
      <w:r w:rsidRPr="00F92F6B">
        <w:t>gNB</w:t>
      </w:r>
      <w:proofErr w:type="spellEnd"/>
      <w:r w:rsidRPr="00F92F6B">
        <w:t xml:space="preserve"> decides which </w:t>
      </w:r>
      <w:r w:rsidR="002E1BB5" w:rsidRPr="00F92F6B">
        <w:t xml:space="preserve">of the </w:t>
      </w:r>
      <w:r w:rsidRPr="00F92F6B">
        <w:t xml:space="preserve">application layer measurement configurations </w:t>
      </w:r>
      <w:r w:rsidR="002E1BB5" w:rsidRPr="00F92F6B">
        <w:t>should be</w:t>
      </w:r>
      <w:r w:rsidRPr="00F92F6B">
        <w:t xml:space="preserve"> kep</w:t>
      </w:r>
      <w:r w:rsidR="002E1BB5" w:rsidRPr="00F92F6B">
        <w:t>t</w:t>
      </w:r>
      <w:r w:rsidRPr="00F92F6B">
        <w:t xml:space="preserve"> </w:t>
      </w:r>
      <w:r w:rsidR="004B1364" w:rsidRPr="00F92F6B">
        <w:t>and which should be</w:t>
      </w:r>
      <w:r w:rsidRPr="00F92F6B">
        <w:t xml:space="preserve"> release</w:t>
      </w:r>
      <w:r w:rsidR="002E1BB5" w:rsidRPr="00F92F6B">
        <w:t>d</w:t>
      </w:r>
      <w:r w:rsidRPr="00F92F6B">
        <w:t>, e.g.</w:t>
      </w:r>
      <w:r w:rsidR="0053632D" w:rsidRPr="00F92F6B">
        <w:t>,</w:t>
      </w:r>
      <w:r w:rsidRPr="00F92F6B">
        <w:t xml:space="preserve"> based on application layer measurement configuration information received from the source </w:t>
      </w:r>
      <w:proofErr w:type="spellStart"/>
      <w:r w:rsidRPr="00F92F6B">
        <w:t>gNB</w:t>
      </w:r>
      <w:proofErr w:type="spellEnd"/>
      <w:r w:rsidRPr="00F92F6B">
        <w:t xml:space="preserve"> in </w:t>
      </w:r>
      <w:proofErr w:type="spellStart"/>
      <w:r w:rsidRPr="00F92F6B">
        <w:t>Xn</w:t>
      </w:r>
      <w:proofErr w:type="spellEnd"/>
      <w:r w:rsidRPr="00F92F6B">
        <w:t>/NG signalling.</w:t>
      </w:r>
    </w:p>
    <w:p w14:paraId="4BD9D6EB" w14:textId="4F80D020" w:rsidR="00674167" w:rsidRPr="00F92F6B" w:rsidRDefault="00654830" w:rsidP="00654830">
      <w:r w:rsidRPr="00F92F6B">
        <w:t xml:space="preserve">When the UE is handed over to a target </w:t>
      </w:r>
      <w:proofErr w:type="spellStart"/>
      <w:r w:rsidR="00522512" w:rsidRPr="00F92F6B">
        <w:t>gNB</w:t>
      </w:r>
      <w:proofErr w:type="spellEnd"/>
      <w:r w:rsidR="00522512" w:rsidRPr="00F92F6B">
        <w:t xml:space="preserve"> </w:t>
      </w:r>
      <w:r w:rsidRPr="00F92F6B">
        <w:t>that does not support QMC, the UE releases all configured application layer measurement configurations.</w:t>
      </w:r>
    </w:p>
    <w:p w14:paraId="7F16C76A" w14:textId="09A8A377" w:rsidR="00674167" w:rsidRPr="00F92F6B" w:rsidRDefault="00674167" w:rsidP="00674167">
      <w:r w:rsidRPr="00F92F6B">
        <w:t xml:space="preserve">The continuity of </w:t>
      </w:r>
      <w:proofErr w:type="spellStart"/>
      <w:r w:rsidRPr="00F92F6B">
        <w:t>QoE</w:t>
      </w:r>
      <w:proofErr w:type="spellEnd"/>
      <w:r w:rsidRPr="00F92F6B">
        <w:t xml:space="preserve"> measurement configuration and reporting in NR-DC scenario is supported as specified in TS 37.340 [21].</w:t>
      </w:r>
    </w:p>
    <w:p w14:paraId="0994BF77" w14:textId="679B87CE" w:rsidR="00522512" w:rsidRPr="00F92F6B" w:rsidRDefault="00674167" w:rsidP="00674167">
      <w:proofErr w:type="spellStart"/>
      <w:r w:rsidRPr="00F92F6B">
        <w:t>QoE</w:t>
      </w:r>
      <w:proofErr w:type="spellEnd"/>
      <w:r w:rsidRPr="00F92F6B">
        <w:t xml:space="preserve"> measurement collection continuity for intra-system inter-RAT handover</w:t>
      </w:r>
      <w:r w:rsidRPr="00F92F6B">
        <w:rPr>
          <w:rFonts w:eastAsia="SimSun"/>
        </w:rPr>
        <w:t xml:space="preserve"> </w:t>
      </w:r>
      <w:r w:rsidRPr="00F92F6B">
        <w:t>is supported.</w:t>
      </w:r>
    </w:p>
    <w:p w14:paraId="066A95DA" w14:textId="54B5E278" w:rsidR="00674167" w:rsidRPr="00F92F6B" w:rsidRDefault="00674167" w:rsidP="00674167">
      <w:r w:rsidRPr="00F92F6B">
        <w:t xml:space="preserve">For </w:t>
      </w:r>
      <w:r w:rsidR="00522512" w:rsidRPr="00F92F6B">
        <w:t>intra-5GC</w:t>
      </w:r>
      <w:r w:rsidR="004B1364" w:rsidRPr="00F92F6B">
        <w:t xml:space="preserve"> </w:t>
      </w:r>
      <w:r w:rsidRPr="00F92F6B">
        <w:t xml:space="preserve">handover from </w:t>
      </w:r>
      <w:r w:rsidR="004B1364" w:rsidRPr="00F92F6B">
        <w:t xml:space="preserve">a source </w:t>
      </w:r>
      <w:proofErr w:type="spellStart"/>
      <w:r w:rsidR="004B1364" w:rsidRPr="00F92F6B">
        <w:t>gNB</w:t>
      </w:r>
      <w:proofErr w:type="spellEnd"/>
      <w:r w:rsidR="004B1364" w:rsidRPr="00F92F6B">
        <w:t xml:space="preserve"> to a target ng-</w:t>
      </w:r>
      <w:proofErr w:type="spellStart"/>
      <w:r w:rsidR="004B1364" w:rsidRPr="00F92F6B">
        <w:t>eNB</w:t>
      </w:r>
      <w:proofErr w:type="spellEnd"/>
      <w:r w:rsidRPr="00F92F6B">
        <w:t xml:space="preserve">, </w:t>
      </w:r>
      <w:r w:rsidR="004B1364" w:rsidRPr="00F92F6B">
        <w:t xml:space="preserve">measurements continuity for </w:t>
      </w:r>
      <w:r w:rsidRPr="00F92F6B">
        <w:t xml:space="preserve">only one </w:t>
      </w:r>
      <w:proofErr w:type="spellStart"/>
      <w:r w:rsidRPr="00F92F6B">
        <w:t>QoE</w:t>
      </w:r>
      <w:proofErr w:type="spellEnd"/>
      <w:r w:rsidRPr="00F92F6B">
        <w:t xml:space="preserve"> measurement </w:t>
      </w:r>
      <w:r w:rsidR="004B1364" w:rsidRPr="00F92F6B">
        <w:t xml:space="preserve">configuration </w:t>
      </w:r>
      <w:r w:rsidRPr="00F92F6B">
        <w:t xml:space="preserve">can be </w:t>
      </w:r>
      <w:r w:rsidR="004B1364" w:rsidRPr="00F92F6B">
        <w:t xml:space="preserve">supported </w:t>
      </w:r>
      <w:r w:rsidRPr="00F92F6B">
        <w:t xml:space="preserve">when the UE connects to the target </w:t>
      </w:r>
      <w:r w:rsidR="004B1364" w:rsidRPr="00F92F6B">
        <w:t>ng-</w:t>
      </w:r>
      <w:proofErr w:type="spellStart"/>
      <w:r w:rsidR="004B1364" w:rsidRPr="00F92F6B">
        <w:t>eNB</w:t>
      </w:r>
      <w:proofErr w:type="spellEnd"/>
      <w:r w:rsidRPr="00F92F6B">
        <w:t xml:space="preserve">. The source </w:t>
      </w:r>
      <w:proofErr w:type="spellStart"/>
      <w:r w:rsidRPr="00F92F6B">
        <w:t>gNB</w:t>
      </w:r>
      <w:proofErr w:type="spellEnd"/>
      <w:r w:rsidRPr="00F92F6B">
        <w:t xml:space="preserve"> decides which </w:t>
      </w:r>
      <w:proofErr w:type="spellStart"/>
      <w:r w:rsidRPr="00F92F6B">
        <w:t>QoE</w:t>
      </w:r>
      <w:proofErr w:type="spellEnd"/>
      <w:r w:rsidRPr="00F92F6B">
        <w:t xml:space="preserve"> measurement to keep and sends the information about this </w:t>
      </w:r>
      <w:proofErr w:type="spellStart"/>
      <w:r w:rsidRPr="00F92F6B">
        <w:t>QoE</w:t>
      </w:r>
      <w:proofErr w:type="spellEnd"/>
      <w:r w:rsidRPr="00F92F6B">
        <w:t xml:space="preserve"> measurement to the target ng-</w:t>
      </w:r>
      <w:proofErr w:type="spellStart"/>
      <w:r w:rsidRPr="00F92F6B">
        <w:t>eNB</w:t>
      </w:r>
      <w:proofErr w:type="spellEnd"/>
      <w:r w:rsidRPr="00F92F6B">
        <w:t>.</w:t>
      </w:r>
      <w:r w:rsidR="00522512" w:rsidRPr="00F92F6B">
        <w:t xml:space="preserve"> The UE releases all NR </w:t>
      </w:r>
      <w:proofErr w:type="spellStart"/>
      <w:r w:rsidR="00522512" w:rsidRPr="00F92F6B">
        <w:t>QoE</w:t>
      </w:r>
      <w:proofErr w:type="spellEnd"/>
      <w:r w:rsidR="00522512" w:rsidRPr="00F92F6B">
        <w:t xml:space="preserve"> configuration(s) and it applies the LTE </w:t>
      </w:r>
      <w:proofErr w:type="spellStart"/>
      <w:r w:rsidR="00522512" w:rsidRPr="00F92F6B">
        <w:t>QoE</w:t>
      </w:r>
      <w:proofErr w:type="spellEnd"/>
      <w:r w:rsidR="00522512" w:rsidRPr="00F92F6B">
        <w:t xml:space="preserve"> configuration, if received from the target ng-</w:t>
      </w:r>
      <w:proofErr w:type="spellStart"/>
      <w:r w:rsidR="00522512" w:rsidRPr="00F92F6B">
        <w:t>eNB</w:t>
      </w:r>
      <w:proofErr w:type="spellEnd"/>
      <w:r w:rsidR="00522512" w:rsidRPr="00F92F6B">
        <w:t>.</w:t>
      </w:r>
    </w:p>
    <w:p w14:paraId="420370B0" w14:textId="2DB4F951" w:rsidR="00674167" w:rsidRPr="00F92F6B" w:rsidRDefault="00674167" w:rsidP="00674167">
      <w:r w:rsidRPr="00F92F6B">
        <w:t xml:space="preserve">For intra-5GC handover from </w:t>
      </w:r>
      <w:r w:rsidR="004B1364" w:rsidRPr="00F92F6B">
        <w:t>a source ng-</w:t>
      </w:r>
      <w:proofErr w:type="spellStart"/>
      <w:r w:rsidR="004B1364" w:rsidRPr="00F92F6B">
        <w:t>eNB</w:t>
      </w:r>
      <w:proofErr w:type="spellEnd"/>
      <w:r w:rsidR="004B1364" w:rsidRPr="00F92F6B">
        <w:t xml:space="preserve"> to a target </w:t>
      </w:r>
      <w:proofErr w:type="spellStart"/>
      <w:r w:rsidR="004B1364" w:rsidRPr="00F92F6B">
        <w:t>gNB</w:t>
      </w:r>
      <w:proofErr w:type="spellEnd"/>
      <w:r w:rsidRPr="00F92F6B">
        <w:t xml:space="preserve">, the UE releases </w:t>
      </w:r>
      <w:r w:rsidR="00522512" w:rsidRPr="00F92F6B">
        <w:t>the</w:t>
      </w:r>
      <w:r w:rsidR="004B1364" w:rsidRPr="00F92F6B" w:rsidDel="004B1364">
        <w:t xml:space="preserve"> </w:t>
      </w:r>
      <w:r w:rsidRPr="00F92F6B">
        <w:t xml:space="preserve">LTE </w:t>
      </w:r>
      <w:proofErr w:type="spellStart"/>
      <w:r w:rsidRPr="00F92F6B">
        <w:t>QoE</w:t>
      </w:r>
      <w:proofErr w:type="spellEnd"/>
      <w:r w:rsidRPr="00F92F6B">
        <w:t xml:space="preserve"> configuration</w:t>
      </w:r>
      <w:r w:rsidR="004B1364" w:rsidRPr="00F92F6B">
        <w:t xml:space="preserve"> and it</w:t>
      </w:r>
      <w:r w:rsidRPr="00F92F6B">
        <w:t xml:space="preserve"> applies </w:t>
      </w:r>
      <w:r w:rsidR="004B1364" w:rsidRPr="00F92F6B">
        <w:t xml:space="preserve">the </w:t>
      </w:r>
      <w:r w:rsidRPr="00F92F6B">
        <w:t xml:space="preserve">NR </w:t>
      </w:r>
      <w:proofErr w:type="spellStart"/>
      <w:r w:rsidRPr="00F92F6B">
        <w:t>QoE</w:t>
      </w:r>
      <w:proofErr w:type="spellEnd"/>
      <w:r w:rsidRPr="00F92F6B">
        <w:t xml:space="preserve"> configuration(s)</w:t>
      </w:r>
      <w:r w:rsidR="004B1364" w:rsidRPr="00F92F6B">
        <w:t>,</w:t>
      </w:r>
      <w:r w:rsidRPr="00F92F6B">
        <w:t xml:space="preserve"> if received from the target </w:t>
      </w:r>
      <w:proofErr w:type="spellStart"/>
      <w:r w:rsidR="00FD0E3E" w:rsidRPr="00F92F6B">
        <w:t>gNB</w:t>
      </w:r>
      <w:proofErr w:type="spellEnd"/>
      <w:r w:rsidRPr="00F92F6B">
        <w:t>.</w:t>
      </w:r>
    </w:p>
    <w:p w14:paraId="3A24E5C3" w14:textId="62730D7C" w:rsidR="00E12E8B" w:rsidRPr="00F92F6B" w:rsidRDefault="00E12E8B" w:rsidP="00E12E8B">
      <w:pPr>
        <w:pStyle w:val="Heading2"/>
      </w:pPr>
      <w:bookmarkStart w:id="2395" w:name="_Toc219281254"/>
      <w:r w:rsidRPr="00F92F6B">
        <w:t>21.4</w:t>
      </w:r>
      <w:r w:rsidRPr="00F92F6B">
        <w:tab/>
        <w:t xml:space="preserve">RAN Visible </w:t>
      </w:r>
      <w:proofErr w:type="spellStart"/>
      <w:r w:rsidRPr="00F92F6B">
        <w:t>QoE</w:t>
      </w:r>
      <w:proofErr w:type="spellEnd"/>
      <w:r w:rsidRPr="00F92F6B">
        <w:t xml:space="preserve"> Measurements</w:t>
      </w:r>
      <w:bookmarkEnd w:id="2395"/>
    </w:p>
    <w:p w14:paraId="348F4C5F" w14:textId="42B204FC" w:rsidR="00E12E8B" w:rsidRPr="00F92F6B" w:rsidRDefault="00E12E8B" w:rsidP="00E12E8B">
      <w:r w:rsidRPr="00F92F6B">
        <w:t xml:space="preserve">RAN visible </w:t>
      </w:r>
      <w:proofErr w:type="spellStart"/>
      <w:r w:rsidRPr="00F92F6B">
        <w:t>QoE</w:t>
      </w:r>
      <w:proofErr w:type="spellEnd"/>
      <w:r w:rsidRPr="00F92F6B">
        <w:t xml:space="preserve"> measurements are configured </w:t>
      </w:r>
      <w:r w:rsidR="0053632D" w:rsidRPr="00F92F6B">
        <w:t>at</w:t>
      </w:r>
      <w:r w:rsidR="00551AC8" w:rsidRPr="00F92F6B">
        <w:t xml:space="preserve"> the UE </w:t>
      </w:r>
      <w:r w:rsidRPr="00F92F6B">
        <w:t xml:space="preserve">by the </w:t>
      </w:r>
      <w:proofErr w:type="spellStart"/>
      <w:r w:rsidR="002E1BB5" w:rsidRPr="00F92F6B">
        <w:t>gNB</w:t>
      </w:r>
      <w:proofErr w:type="spellEnd"/>
      <w:r w:rsidRPr="00F92F6B">
        <w:t xml:space="preserve">, where a subset of </w:t>
      </w:r>
      <w:r w:rsidR="00551AC8" w:rsidRPr="00F92F6B">
        <w:t xml:space="preserve">configured </w:t>
      </w:r>
      <w:proofErr w:type="spellStart"/>
      <w:r w:rsidRPr="00F92F6B">
        <w:t>QoE</w:t>
      </w:r>
      <w:proofErr w:type="spellEnd"/>
      <w:r w:rsidRPr="00F92F6B">
        <w:t xml:space="preserve"> metrics is reported from the UE </w:t>
      </w:r>
      <w:r w:rsidR="00551AC8" w:rsidRPr="00F92F6B">
        <w:t xml:space="preserve">to the </w:t>
      </w:r>
      <w:proofErr w:type="spellStart"/>
      <w:r w:rsidR="00551AC8" w:rsidRPr="00F92F6B">
        <w:t>gNB</w:t>
      </w:r>
      <w:proofErr w:type="spellEnd"/>
      <w:r w:rsidR="00551AC8" w:rsidRPr="00F92F6B">
        <w:t xml:space="preserve"> </w:t>
      </w:r>
      <w:r w:rsidRPr="00F92F6B">
        <w:t xml:space="preserve">as an explicit IE readable by the </w:t>
      </w:r>
      <w:proofErr w:type="spellStart"/>
      <w:r w:rsidR="002E1BB5" w:rsidRPr="00F92F6B">
        <w:t>gNB</w:t>
      </w:r>
      <w:proofErr w:type="spellEnd"/>
      <w:r w:rsidRPr="00F92F6B">
        <w:t xml:space="preserve">. </w:t>
      </w:r>
      <w:r w:rsidR="002E1BB5" w:rsidRPr="00F92F6B">
        <w:t xml:space="preserve">The </w:t>
      </w:r>
      <w:r w:rsidRPr="00F92F6B">
        <w:t xml:space="preserve">RAN visible </w:t>
      </w:r>
      <w:proofErr w:type="spellStart"/>
      <w:r w:rsidRPr="00F92F6B">
        <w:t>QoE</w:t>
      </w:r>
      <w:proofErr w:type="spellEnd"/>
      <w:r w:rsidRPr="00F92F6B">
        <w:t xml:space="preserve"> measurements </w:t>
      </w:r>
      <w:r w:rsidR="002E1BB5" w:rsidRPr="00F92F6B">
        <w:t xml:space="preserve">can </w:t>
      </w:r>
      <w:r w:rsidRPr="00F92F6B">
        <w:t xml:space="preserve">be </w:t>
      </w:r>
      <w:r w:rsidR="0053632D" w:rsidRPr="00F92F6B">
        <w:t>used</w:t>
      </w:r>
      <w:r w:rsidRPr="00F92F6B">
        <w:t xml:space="preserve"> by the </w:t>
      </w:r>
      <w:proofErr w:type="spellStart"/>
      <w:r w:rsidR="002E1BB5" w:rsidRPr="00F92F6B">
        <w:t>gNB</w:t>
      </w:r>
      <w:proofErr w:type="spellEnd"/>
      <w:r w:rsidRPr="00F92F6B">
        <w:t xml:space="preserve"> for network optimization. </w:t>
      </w:r>
      <w:r w:rsidR="002E1BB5" w:rsidRPr="00F92F6B">
        <w:t xml:space="preserve">The </w:t>
      </w:r>
      <w:r w:rsidRPr="00F92F6B">
        <w:t xml:space="preserve">RAN visible </w:t>
      </w:r>
      <w:proofErr w:type="spellStart"/>
      <w:r w:rsidRPr="00F92F6B">
        <w:t>QoE</w:t>
      </w:r>
      <w:proofErr w:type="spellEnd"/>
      <w:r w:rsidRPr="00F92F6B">
        <w:t xml:space="preserve"> measurements are supported for the DASH streaming and VR services. The </w:t>
      </w:r>
      <w:proofErr w:type="spellStart"/>
      <w:r w:rsidR="002E1BB5" w:rsidRPr="00F92F6B">
        <w:t>gNB</w:t>
      </w:r>
      <w:proofErr w:type="spellEnd"/>
      <w:r w:rsidRPr="00F92F6B">
        <w:t xml:space="preserve"> configures the RAN visible </w:t>
      </w:r>
      <w:proofErr w:type="spellStart"/>
      <w:r w:rsidRPr="00F92F6B">
        <w:t>QoE</w:t>
      </w:r>
      <w:proofErr w:type="spellEnd"/>
      <w:r w:rsidRPr="00F92F6B">
        <w:t xml:space="preserve"> measurement </w:t>
      </w:r>
      <w:r w:rsidR="0053632D" w:rsidRPr="00F92F6B">
        <w:t>of</w:t>
      </w:r>
      <w:r w:rsidRPr="00F92F6B">
        <w:t xml:space="preserve"> all or some of the available RAN visible </w:t>
      </w:r>
      <w:proofErr w:type="spellStart"/>
      <w:r w:rsidRPr="00F92F6B">
        <w:t>QoE</w:t>
      </w:r>
      <w:proofErr w:type="spellEnd"/>
      <w:r w:rsidRPr="00F92F6B">
        <w:t xml:space="preserve"> metrics, where the indication of metric availability is received </w:t>
      </w:r>
      <w:r w:rsidR="0053632D" w:rsidRPr="00F92F6B">
        <w:t xml:space="preserve">by the </w:t>
      </w:r>
      <w:proofErr w:type="spellStart"/>
      <w:r w:rsidR="0053632D" w:rsidRPr="00F92F6B">
        <w:t>gNB</w:t>
      </w:r>
      <w:proofErr w:type="spellEnd"/>
      <w:r w:rsidR="0053632D" w:rsidRPr="00F92F6B">
        <w:t xml:space="preserve"> as part of </w:t>
      </w:r>
      <w:r w:rsidR="004B1364" w:rsidRPr="00F92F6B">
        <w:t xml:space="preserve">the </w:t>
      </w:r>
      <w:r w:rsidR="0053632D" w:rsidRPr="00F92F6B">
        <w:t xml:space="preserve">management-based or the signalling-based </w:t>
      </w:r>
      <w:proofErr w:type="spellStart"/>
      <w:r w:rsidR="0053632D" w:rsidRPr="00F92F6B">
        <w:t>QoE</w:t>
      </w:r>
      <w:proofErr w:type="spellEnd"/>
      <w:r w:rsidR="0053632D" w:rsidRPr="00F92F6B">
        <w:t xml:space="preserve"> configuration</w:t>
      </w:r>
      <w:r w:rsidRPr="00F92F6B">
        <w:t xml:space="preserve">. The set of available RAN visible </w:t>
      </w:r>
      <w:proofErr w:type="spellStart"/>
      <w:r w:rsidRPr="00F92F6B">
        <w:t>QoE</w:t>
      </w:r>
      <w:proofErr w:type="spellEnd"/>
      <w:r w:rsidRPr="00F92F6B">
        <w:t xml:space="preserve"> metrics is a subset of the metrics configured as part of </w:t>
      </w:r>
      <w:proofErr w:type="spellStart"/>
      <w:r w:rsidRPr="00F92F6B">
        <w:t>QoE</w:t>
      </w:r>
      <w:proofErr w:type="spellEnd"/>
      <w:r w:rsidRPr="00F92F6B">
        <w:t xml:space="preserve"> measurement configuration encapsulated in the </w:t>
      </w:r>
      <w:r w:rsidR="00551AC8" w:rsidRPr="00F92F6B">
        <w:t xml:space="preserve">application layer </w:t>
      </w:r>
      <w:r w:rsidR="00674167" w:rsidRPr="00F92F6B">
        <w:t xml:space="preserve">measurement configuration </w:t>
      </w:r>
      <w:r w:rsidRPr="00F92F6B">
        <w:t xml:space="preserve">container. </w:t>
      </w:r>
      <w:r w:rsidR="0053632D" w:rsidRPr="00F92F6B">
        <w:t xml:space="preserve">RAN visible </w:t>
      </w:r>
      <w:proofErr w:type="spellStart"/>
      <w:r w:rsidR="0053632D" w:rsidRPr="00F92F6B">
        <w:t>QoE</w:t>
      </w:r>
      <w:proofErr w:type="spellEnd"/>
      <w:r w:rsidR="0053632D" w:rsidRPr="00F92F6B">
        <w:t xml:space="preserve"> measurements and</w:t>
      </w:r>
      <w:r w:rsidR="0053632D" w:rsidRPr="00F92F6B">
        <w:rPr>
          <w:rFonts w:eastAsia="SimSun"/>
        </w:rPr>
        <w:t xml:space="preserve"> encapsulated</w:t>
      </w:r>
      <w:r w:rsidR="0053632D" w:rsidRPr="00F92F6B">
        <w:t xml:space="preserve"> </w:t>
      </w:r>
      <w:proofErr w:type="spellStart"/>
      <w:r w:rsidR="0053632D" w:rsidRPr="00F92F6B">
        <w:t>QoE</w:t>
      </w:r>
      <w:proofErr w:type="spellEnd"/>
      <w:r w:rsidR="0053632D" w:rsidRPr="00F92F6B">
        <w:t xml:space="preserve"> measurements can be configured together or separately. RAN visible </w:t>
      </w:r>
      <w:proofErr w:type="spellStart"/>
      <w:r w:rsidR="0053632D" w:rsidRPr="00F92F6B">
        <w:rPr>
          <w:rFonts w:eastAsia="SimSun"/>
        </w:rPr>
        <w:t>QoE</w:t>
      </w:r>
      <w:proofErr w:type="spellEnd"/>
      <w:r w:rsidR="0053632D" w:rsidRPr="00F92F6B">
        <w:t xml:space="preserve"> measurements can only be configured if there is a corresponding </w:t>
      </w:r>
      <w:proofErr w:type="spellStart"/>
      <w:r w:rsidR="0053632D" w:rsidRPr="00F92F6B">
        <w:rPr>
          <w:rFonts w:eastAsia="SimSun"/>
        </w:rPr>
        <w:t>QoE</w:t>
      </w:r>
      <w:proofErr w:type="spellEnd"/>
      <w:r w:rsidR="0053632D" w:rsidRPr="00F92F6B">
        <w:t xml:space="preserve"> measurement configuration for the same service type configured at the UE. The </w:t>
      </w:r>
      <w:proofErr w:type="spellStart"/>
      <w:r w:rsidR="0053632D" w:rsidRPr="00F92F6B">
        <w:t>gNB</w:t>
      </w:r>
      <w:proofErr w:type="spellEnd"/>
      <w:r w:rsidR="0053632D" w:rsidRPr="00F92F6B">
        <w:t xml:space="preserve"> may modify a RAN visible </w:t>
      </w:r>
      <w:proofErr w:type="spellStart"/>
      <w:r w:rsidR="0053632D" w:rsidRPr="00F92F6B">
        <w:t>QoE</w:t>
      </w:r>
      <w:proofErr w:type="spellEnd"/>
      <w:r w:rsidR="0053632D" w:rsidRPr="00F92F6B">
        <w:t xml:space="preserve"> configuration by releasing it and configuring the UE with a new RAN visible </w:t>
      </w:r>
      <w:proofErr w:type="spellStart"/>
      <w:r w:rsidR="0053632D" w:rsidRPr="00F92F6B">
        <w:t>QoE</w:t>
      </w:r>
      <w:proofErr w:type="spellEnd"/>
      <w:r w:rsidR="0053632D" w:rsidRPr="00F92F6B">
        <w:t xml:space="preserve"> configuration pertaining to the same </w:t>
      </w:r>
      <w:proofErr w:type="spellStart"/>
      <w:r w:rsidR="0053632D" w:rsidRPr="00F92F6B">
        <w:t>QoE</w:t>
      </w:r>
      <w:proofErr w:type="spellEnd"/>
      <w:r w:rsidR="0053632D" w:rsidRPr="00F92F6B">
        <w:t xml:space="preserve"> reference</w:t>
      </w:r>
      <w:r w:rsidR="0053632D" w:rsidRPr="00F92F6B">
        <w:rPr>
          <w:rFonts w:eastAsia="SimSun"/>
        </w:rPr>
        <w:t xml:space="preserve">. </w:t>
      </w:r>
      <w:r w:rsidR="0053632D" w:rsidRPr="00F92F6B">
        <w:t xml:space="preserve">In this case, the new RAN visible </w:t>
      </w:r>
      <w:proofErr w:type="spellStart"/>
      <w:r w:rsidR="0053632D" w:rsidRPr="00F92F6B">
        <w:t>QoE</w:t>
      </w:r>
      <w:proofErr w:type="spellEnd"/>
      <w:r w:rsidR="0053632D" w:rsidRPr="00F92F6B">
        <w:t xml:space="preserve"> configuration applies immediately, i.e., </w:t>
      </w:r>
      <w:r w:rsidR="00674167" w:rsidRPr="00F92F6B">
        <w:t xml:space="preserve">even </w:t>
      </w:r>
      <w:r w:rsidR="0053632D" w:rsidRPr="00F92F6B">
        <w:t>during the same application session</w:t>
      </w:r>
      <w:r w:rsidRPr="00F92F6B">
        <w:t>.</w:t>
      </w:r>
    </w:p>
    <w:p w14:paraId="08818599" w14:textId="6AEDD3F0" w:rsidR="000A5B8F" w:rsidRPr="00F92F6B" w:rsidRDefault="00E12E8B" w:rsidP="00E12E8B">
      <w:pPr>
        <w:rPr>
          <w:rFonts w:eastAsia="SimSun"/>
        </w:rPr>
      </w:pPr>
      <w:r w:rsidRPr="00F92F6B">
        <w:t xml:space="preserve">Multiple simultaneous RAN visible </w:t>
      </w:r>
      <w:proofErr w:type="spellStart"/>
      <w:r w:rsidR="00027DB8" w:rsidRPr="00F92F6B">
        <w:rPr>
          <w:rFonts w:eastAsia="SimSun"/>
        </w:rPr>
        <w:t>QoE</w:t>
      </w:r>
      <w:proofErr w:type="spellEnd"/>
      <w:r w:rsidRPr="00F92F6B" w:rsidDel="00BE511B">
        <w:t xml:space="preserve"> </w:t>
      </w:r>
      <w:r w:rsidRPr="00F92F6B">
        <w:t>measurement configuration</w:t>
      </w:r>
      <w:r w:rsidR="00551AC8" w:rsidRPr="00F92F6B">
        <w:t>s</w:t>
      </w:r>
      <w:r w:rsidRPr="00F92F6B">
        <w:t xml:space="preserve"> and reports can be supported for RAN visible </w:t>
      </w:r>
      <w:proofErr w:type="spellStart"/>
      <w:r w:rsidR="00027DB8" w:rsidRPr="00F92F6B">
        <w:rPr>
          <w:rFonts w:eastAsia="SimSun"/>
        </w:rPr>
        <w:t>QoE</w:t>
      </w:r>
      <w:proofErr w:type="spellEnd"/>
      <w:r w:rsidRPr="00F92F6B">
        <w:t xml:space="preserve"> measurement</w:t>
      </w:r>
      <w:r w:rsidR="0053632D" w:rsidRPr="00F92F6B">
        <w:t>s</w:t>
      </w:r>
      <w:r w:rsidRPr="00F92F6B">
        <w:t xml:space="preserve">, and each RAN visible </w:t>
      </w:r>
      <w:proofErr w:type="spellStart"/>
      <w:r w:rsidR="00027DB8" w:rsidRPr="00F92F6B">
        <w:rPr>
          <w:rFonts w:eastAsia="SimSun"/>
        </w:rPr>
        <w:t>QoE</w:t>
      </w:r>
      <w:proofErr w:type="spellEnd"/>
      <w:r w:rsidRPr="00F92F6B">
        <w:t xml:space="preserve"> measurement configuration and report is identified by the same </w:t>
      </w:r>
      <w:r w:rsidR="0053632D" w:rsidRPr="00F92F6B">
        <w:rPr>
          <w:rFonts w:eastAsia="SimSun"/>
        </w:rPr>
        <w:t>measurement configuration application layer ID</w:t>
      </w:r>
      <w:r w:rsidRPr="00F92F6B">
        <w:t xml:space="preserve"> as the </w:t>
      </w:r>
      <w:r w:rsidR="000A5B8F" w:rsidRPr="00F92F6B">
        <w:rPr>
          <w:rFonts w:eastAsia="SimSun"/>
        </w:rPr>
        <w:t xml:space="preserve">corresponding </w:t>
      </w:r>
      <w:proofErr w:type="spellStart"/>
      <w:r w:rsidR="00027DB8" w:rsidRPr="00F92F6B">
        <w:rPr>
          <w:rFonts w:eastAsia="SimSun"/>
        </w:rPr>
        <w:t>QoE</w:t>
      </w:r>
      <w:proofErr w:type="spellEnd"/>
      <w:r w:rsidRPr="00F92F6B">
        <w:t xml:space="preserve"> measurement configuration and measurement report. After receiving the RAN visible </w:t>
      </w:r>
      <w:proofErr w:type="spellStart"/>
      <w:r w:rsidR="00027DB8" w:rsidRPr="00F92F6B">
        <w:rPr>
          <w:rFonts w:eastAsia="SimSun"/>
        </w:rPr>
        <w:t>QoE</w:t>
      </w:r>
      <w:proofErr w:type="spellEnd"/>
      <w:r w:rsidRPr="00F92F6B">
        <w:t xml:space="preserve"> measurement configuration, the UE </w:t>
      </w:r>
      <w:r w:rsidR="004B1364" w:rsidRPr="00F92F6B">
        <w:t>AS</w:t>
      </w:r>
      <w:r w:rsidRPr="00F92F6B">
        <w:t xml:space="preserve"> layer forwards the configuration to the application layer, indicating the service type, the </w:t>
      </w:r>
      <w:r w:rsidR="000A5B8F" w:rsidRPr="00F92F6B">
        <w:rPr>
          <w:rFonts w:eastAsia="SimSun"/>
        </w:rPr>
        <w:t>measurement configuration application layer ID</w:t>
      </w:r>
      <w:r w:rsidRPr="00F92F6B">
        <w:t xml:space="preserve"> and</w:t>
      </w:r>
      <w:r w:rsidR="000A5B8F" w:rsidRPr="00F92F6B">
        <w:t>, optionally,</w:t>
      </w:r>
      <w:r w:rsidRPr="00F92F6B">
        <w:t xml:space="preserve"> the </w:t>
      </w:r>
      <w:r w:rsidR="000A5B8F" w:rsidRPr="00F92F6B">
        <w:t xml:space="preserve">reporting </w:t>
      </w:r>
      <w:r w:rsidRPr="00F92F6B">
        <w:t>periodicity</w:t>
      </w:r>
      <w:r w:rsidR="000A5B8F" w:rsidRPr="00F92F6B">
        <w:t xml:space="preserve"> for RAN visible </w:t>
      </w:r>
      <w:proofErr w:type="spellStart"/>
      <w:r w:rsidR="000A5B8F" w:rsidRPr="00F92F6B">
        <w:t>QoE</w:t>
      </w:r>
      <w:proofErr w:type="spellEnd"/>
      <w:r w:rsidRPr="00F92F6B">
        <w:t xml:space="preserve">. The application layer sends the RAN visible </w:t>
      </w:r>
      <w:proofErr w:type="spellStart"/>
      <w:r w:rsidR="00027DB8" w:rsidRPr="00F92F6B">
        <w:rPr>
          <w:rFonts w:eastAsia="SimSun"/>
        </w:rPr>
        <w:t>QoE</w:t>
      </w:r>
      <w:proofErr w:type="spellEnd"/>
      <w:r w:rsidRPr="00F92F6B">
        <w:t xml:space="preserve"> measurement report associated with the </w:t>
      </w:r>
      <w:r w:rsidR="000A5B8F" w:rsidRPr="00F92F6B">
        <w:rPr>
          <w:rFonts w:eastAsia="SimSun"/>
        </w:rPr>
        <w:t>measurement configuration application layer ID</w:t>
      </w:r>
      <w:r w:rsidRPr="00F92F6B">
        <w:t xml:space="preserve"> to the UE</w:t>
      </w:r>
      <w:r w:rsidR="00240746" w:rsidRPr="00F92F6B">
        <w:t>'</w:t>
      </w:r>
      <w:r w:rsidRPr="00F92F6B">
        <w:t xml:space="preserve">s AS layer. </w:t>
      </w:r>
      <w:r w:rsidR="000A5B8F" w:rsidRPr="00F92F6B">
        <w:t xml:space="preserve">The PDU session ID(s) </w:t>
      </w:r>
      <w:r w:rsidR="00674167" w:rsidRPr="00F92F6B">
        <w:t xml:space="preserve">and QoS Flow ID(s) per PDU session ID </w:t>
      </w:r>
      <w:r w:rsidR="000A5B8F" w:rsidRPr="00F92F6B">
        <w:t xml:space="preserve">corresponding to the service that is subject to </w:t>
      </w:r>
      <w:proofErr w:type="spellStart"/>
      <w:r w:rsidR="000A5B8F" w:rsidRPr="00F92F6B">
        <w:t>QoE</w:t>
      </w:r>
      <w:proofErr w:type="spellEnd"/>
      <w:r w:rsidR="000A5B8F" w:rsidRPr="00F92F6B">
        <w:t xml:space="preserve"> measurements can also be reported by the UE along with the RAN visible </w:t>
      </w:r>
      <w:proofErr w:type="spellStart"/>
      <w:r w:rsidR="000A5B8F" w:rsidRPr="00F92F6B">
        <w:t>QoE</w:t>
      </w:r>
      <w:proofErr w:type="spellEnd"/>
      <w:r w:rsidR="000A5B8F" w:rsidRPr="00F92F6B">
        <w:t xml:space="preserve"> measurement results.</w:t>
      </w:r>
    </w:p>
    <w:p w14:paraId="6A003742" w14:textId="710BBBA6" w:rsidR="000952C6" w:rsidRPr="00F92F6B" w:rsidRDefault="00C033F5" w:rsidP="00E12E8B">
      <w:r w:rsidRPr="00F92F6B">
        <w:t xml:space="preserve">The RAN visible </w:t>
      </w:r>
      <w:proofErr w:type="spellStart"/>
      <w:r w:rsidRPr="00F92F6B">
        <w:t>QoE</w:t>
      </w:r>
      <w:proofErr w:type="spellEnd"/>
      <w:r w:rsidRPr="00F92F6B">
        <w:t xml:space="preserve"> measurements can be reported with a reporting periodicity different from the one of the corresponding encapsulated </w:t>
      </w:r>
      <w:proofErr w:type="spellStart"/>
      <w:r w:rsidRPr="00F92F6B">
        <w:t>QoE</w:t>
      </w:r>
      <w:proofErr w:type="spellEnd"/>
      <w:r w:rsidRPr="00F92F6B">
        <w:t xml:space="preserve"> measurements, when a dedicated RAN visible </w:t>
      </w:r>
      <w:proofErr w:type="spellStart"/>
      <w:r w:rsidRPr="00F92F6B">
        <w:t>QoE</w:t>
      </w:r>
      <w:proofErr w:type="spellEnd"/>
      <w:r w:rsidRPr="00F92F6B">
        <w:t xml:space="preserve"> reporting periodicity is configured by the </w:t>
      </w:r>
      <w:proofErr w:type="spellStart"/>
      <w:r w:rsidRPr="00F92F6B">
        <w:t>gNB</w:t>
      </w:r>
      <w:proofErr w:type="spellEnd"/>
      <w:r w:rsidRPr="00F92F6B">
        <w:t xml:space="preserve">. The UE </w:t>
      </w:r>
      <w:r w:rsidR="00FD0E3E" w:rsidRPr="00F92F6B">
        <w:t>a</w:t>
      </w:r>
      <w:r w:rsidRPr="00F92F6B">
        <w:t xml:space="preserve">pplication layer can measure the RAN visible </w:t>
      </w:r>
      <w:proofErr w:type="spellStart"/>
      <w:r w:rsidRPr="00F92F6B">
        <w:t>QoE</w:t>
      </w:r>
      <w:proofErr w:type="spellEnd"/>
      <w:r w:rsidRPr="00F92F6B">
        <w:t xml:space="preserve"> metrics based on this reporting periodicity. </w:t>
      </w:r>
      <w:r w:rsidR="00027DB8" w:rsidRPr="00F92F6B">
        <w:t xml:space="preserve">If there is no reporting periodicity defined in the RAN visible </w:t>
      </w:r>
      <w:proofErr w:type="spellStart"/>
      <w:r w:rsidR="00027DB8" w:rsidRPr="00F92F6B">
        <w:t>QoE</w:t>
      </w:r>
      <w:proofErr w:type="spellEnd"/>
      <w:r w:rsidR="00027DB8" w:rsidRPr="00F92F6B">
        <w:t xml:space="preserve"> configuration,</w:t>
      </w:r>
      <w:r w:rsidR="00027DB8" w:rsidRPr="00F92F6B">
        <w:rPr>
          <w:rFonts w:eastAsia="SimSun"/>
        </w:rPr>
        <w:t xml:space="preserve"> the </w:t>
      </w:r>
      <w:r w:rsidR="00E12E8B" w:rsidRPr="00F92F6B">
        <w:t>UE send</w:t>
      </w:r>
      <w:r w:rsidR="00027DB8" w:rsidRPr="00F92F6B">
        <w:t>s</w:t>
      </w:r>
      <w:r w:rsidR="00E12E8B" w:rsidRPr="00F92F6B">
        <w:t xml:space="preserve"> both RAN visible </w:t>
      </w:r>
      <w:proofErr w:type="spellStart"/>
      <w:r w:rsidR="00027DB8" w:rsidRPr="00F92F6B">
        <w:rPr>
          <w:rFonts w:eastAsia="SimSun"/>
        </w:rPr>
        <w:t>QoE</w:t>
      </w:r>
      <w:proofErr w:type="spellEnd"/>
      <w:r w:rsidR="00E12E8B" w:rsidRPr="00F92F6B">
        <w:t xml:space="preserve"> measurement reports and the </w:t>
      </w:r>
      <w:proofErr w:type="spellStart"/>
      <w:r w:rsidR="00027DB8" w:rsidRPr="00F92F6B">
        <w:rPr>
          <w:rFonts w:eastAsia="SimSun"/>
        </w:rPr>
        <w:t>QoE</w:t>
      </w:r>
      <w:proofErr w:type="spellEnd"/>
      <w:r w:rsidR="00E12E8B" w:rsidRPr="00F92F6B">
        <w:t xml:space="preserve"> measurement reports to the </w:t>
      </w:r>
      <w:proofErr w:type="spellStart"/>
      <w:r w:rsidR="00E12E8B" w:rsidRPr="00F92F6B">
        <w:t>gNB</w:t>
      </w:r>
      <w:proofErr w:type="spellEnd"/>
      <w:r w:rsidR="00E12E8B" w:rsidRPr="00F92F6B">
        <w:t xml:space="preserve"> in the same </w:t>
      </w:r>
      <w:proofErr w:type="spellStart"/>
      <w:r w:rsidR="00E12E8B" w:rsidRPr="00F92F6B">
        <w:rPr>
          <w:i/>
        </w:rPr>
        <w:t>MeasurementReportAppLayer</w:t>
      </w:r>
      <w:proofErr w:type="spellEnd"/>
      <w:r w:rsidR="00E12E8B" w:rsidRPr="00F92F6B">
        <w:t xml:space="preserve"> message</w:t>
      </w:r>
      <w:r w:rsidR="00027DB8" w:rsidRPr="00F92F6B">
        <w:t xml:space="preserve">, except </w:t>
      </w:r>
      <w:r w:rsidR="00D23F60" w:rsidRPr="00F92F6B">
        <w:t xml:space="preserve">when </w:t>
      </w:r>
      <w:proofErr w:type="spellStart"/>
      <w:r w:rsidR="00D23F60" w:rsidRPr="00F92F6B">
        <w:t>QoE</w:t>
      </w:r>
      <w:proofErr w:type="spellEnd"/>
      <w:r w:rsidR="00D23F60" w:rsidRPr="00F92F6B">
        <w:t xml:space="preserve"> measurement </w:t>
      </w:r>
      <w:r w:rsidR="00674167" w:rsidRPr="00F92F6B">
        <w:t xml:space="preserve">reporting </w:t>
      </w:r>
      <w:r w:rsidR="00D23F60" w:rsidRPr="00F92F6B">
        <w:t>pause indication is received (e.g.</w:t>
      </w:r>
      <w:r w:rsidR="000A5B8F" w:rsidRPr="00F92F6B">
        <w:t>,</w:t>
      </w:r>
      <w:r w:rsidR="00D23F60" w:rsidRPr="00F92F6B">
        <w:t xml:space="preserve"> </w:t>
      </w:r>
      <w:r w:rsidR="00027DB8" w:rsidRPr="00F92F6B">
        <w:t>in case of RAN overload</w:t>
      </w:r>
      <w:r w:rsidR="00D23F60" w:rsidRPr="00F92F6B">
        <w:t>)</w:t>
      </w:r>
      <w:r w:rsidR="00E12E8B" w:rsidRPr="00F92F6B">
        <w:t xml:space="preserve">. </w:t>
      </w:r>
      <w:r w:rsidR="00D23F60" w:rsidRPr="00F92F6B">
        <w:t xml:space="preserve">When </w:t>
      </w:r>
      <w:r w:rsidR="000A5B8F" w:rsidRPr="00F92F6B">
        <w:t xml:space="preserve">a </w:t>
      </w:r>
      <w:proofErr w:type="spellStart"/>
      <w:r w:rsidR="00D23F60" w:rsidRPr="00F92F6B">
        <w:t>QoE</w:t>
      </w:r>
      <w:proofErr w:type="spellEnd"/>
      <w:r w:rsidR="00D23F60" w:rsidRPr="00F92F6B">
        <w:t xml:space="preserve"> measurement </w:t>
      </w:r>
      <w:r w:rsidR="000E469E" w:rsidRPr="00F92F6B">
        <w:t>reporting</w:t>
      </w:r>
      <w:r w:rsidR="00D23F60" w:rsidRPr="00F92F6B">
        <w:t xml:space="preserve"> is paused</w:t>
      </w:r>
      <w:r w:rsidR="00027DB8" w:rsidRPr="00F92F6B">
        <w:t xml:space="preserve">, if there is no reporting periodicity defined in the RAN visible </w:t>
      </w:r>
      <w:proofErr w:type="spellStart"/>
      <w:r w:rsidR="00027DB8" w:rsidRPr="00F92F6B">
        <w:t>QoE</w:t>
      </w:r>
      <w:proofErr w:type="spellEnd"/>
      <w:r w:rsidR="00027DB8" w:rsidRPr="00F92F6B">
        <w:t xml:space="preserve"> configuration, the encapsulated </w:t>
      </w:r>
      <w:proofErr w:type="spellStart"/>
      <w:r w:rsidR="00027DB8" w:rsidRPr="00F92F6B">
        <w:t>QoE</w:t>
      </w:r>
      <w:proofErr w:type="spellEnd"/>
      <w:r w:rsidR="00027DB8" w:rsidRPr="00F92F6B">
        <w:t xml:space="preserve"> reports are stored at the UE</w:t>
      </w:r>
      <w:r w:rsidR="00D23F60" w:rsidRPr="00F92F6B">
        <w:t>'s</w:t>
      </w:r>
      <w:r w:rsidR="00027DB8" w:rsidRPr="00F92F6B">
        <w:t xml:space="preserve"> </w:t>
      </w:r>
      <w:r w:rsidRPr="00F92F6B">
        <w:t>AS</w:t>
      </w:r>
      <w:r w:rsidR="00027DB8" w:rsidRPr="00F92F6B">
        <w:t xml:space="preserve"> layer, but the RAN visible </w:t>
      </w:r>
      <w:proofErr w:type="spellStart"/>
      <w:r w:rsidR="00027DB8" w:rsidRPr="00F92F6B">
        <w:t>QoE</w:t>
      </w:r>
      <w:proofErr w:type="spellEnd"/>
      <w:r w:rsidR="00027DB8" w:rsidRPr="00F92F6B">
        <w:t xml:space="preserve"> reports continue to be reported to the </w:t>
      </w:r>
      <w:proofErr w:type="spellStart"/>
      <w:r w:rsidR="00027DB8" w:rsidRPr="00F92F6B">
        <w:t>gNB</w:t>
      </w:r>
      <w:proofErr w:type="spellEnd"/>
      <w:r w:rsidR="00027DB8" w:rsidRPr="00F92F6B">
        <w:t xml:space="preserve"> with the reporting periodicity configured for </w:t>
      </w:r>
      <w:r w:rsidR="00F24E1F" w:rsidRPr="00F92F6B">
        <w:t xml:space="preserve">encapsulated </w:t>
      </w:r>
      <w:proofErr w:type="spellStart"/>
      <w:r w:rsidR="00027DB8" w:rsidRPr="00F92F6B">
        <w:t>QoE</w:t>
      </w:r>
      <w:proofErr w:type="spellEnd"/>
      <w:r w:rsidR="00027DB8" w:rsidRPr="00F92F6B">
        <w:t xml:space="preserve"> reporting.</w:t>
      </w:r>
    </w:p>
    <w:p w14:paraId="1F1A63BD" w14:textId="2554D73D" w:rsidR="000A5B8F" w:rsidRPr="00F92F6B" w:rsidRDefault="00EE390E" w:rsidP="000A5B8F">
      <w:pPr>
        <w:rPr>
          <w:rFonts w:eastAsia="SimSun"/>
        </w:rPr>
      </w:pPr>
      <w:r w:rsidRPr="00F92F6B">
        <w:t xml:space="preserve">The </w:t>
      </w:r>
      <w:proofErr w:type="spellStart"/>
      <w:r w:rsidR="00E12E8B" w:rsidRPr="00F92F6B">
        <w:t>gNB</w:t>
      </w:r>
      <w:proofErr w:type="spellEnd"/>
      <w:r w:rsidR="00E12E8B" w:rsidRPr="00F92F6B">
        <w:t xml:space="preserve"> can release one or multiple RAN visible </w:t>
      </w:r>
      <w:proofErr w:type="spellStart"/>
      <w:r w:rsidR="00027DB8" w:rsidRPr="00F92F6B">
        <w:rPr>
          <w:rFonts w:eastAsia="SimSun"/>
        </w:rPr>
        <w:t>QoE</w:t>
      </w:r>
      <w:proofErr w:type="spellEnd"/>
      <w:r w:rsidR="00E12E8B" w:rsidRPr="00F92F6B">
        <w:t xml:space="preserve"> measurement configurations from the UE in one </w:t>
      </w:r>
      <w:proofErr w:type="spellStart"/>
      <w:r w:rsidRPr="00F92F6B">
        <w:rPr>
          <w:i/>
        </w:rPr>
        <w:t>RRCReconfiguration</w:t>
      </w:r>
      <w:proofErr w:type="spellEnd"/>
      <w:r w:rsidR="00E12E8B" w:rsidRPr="00F92F6B">
        <w:t xml:space="preserve"> message at any time.</w:t>
      </w:r>
      <w:r w:rsidR="000A5B8F" w:rsidRPr="00F92F6B">
        <w:rPr>
          <w:rFonts w:eastAsia="SimSun"/>
        </w:rPr>
        <w:t xml:space="preserve"> If the encapsulated </w:t>
      </w:r>
      <w:proofErr w:type="spellStart"/>
      <w:r w:rsidR="000A5B8F" w:rsidRPr="00F92F6B">
        <w:rPr>
          <w:rFonts w:eastAsia="SimSun"/>
        </w:rPr>
        <w:t>QoE</w:t>
      </w:r>
      <w:proofErr w:type="spellEnd"/>
      <w:r w:rsidR="000A5B8F" w:rsidRPr="00F92F6B">
        <w:rPr>
          <w:rFonts w:eastAsia="SimSun"/>
        </w:rPr>
        <w:t xml:space="preserve"> configuration is released, the corresponding RAN visible </w:t>
      </w:r>
      <w:proofErr w:type="spellStart"/>
      <w:r w:rsidR="000A5B8F" w:rsidRPr="00F92F6B">
        <w:rPr>
          <w:rFonts w:eastAsia="SimSun"/>
        </w:rPr>
        <w:t>QoE</w:t>
      </w:r>
      <w:proofErr w:type="spellEnd"/>
      <w:r w:rsidR="000A5B8F" w:rsidRPr="00F92F6B">
        <w:rPr>
          <w:rFonts w:eastAsia="SimSun"/>
        </w:rPr>
        <w:t xml:space="preserve"> configuration </w:t>
      </w:r>
      <w:r w:rsidR="00C033F5" w:rsidRPr="00F92F6B">
        <w:rPr>
          <w:rFonts w:eastAsia="SimSun"/>
        </w:rPr>
        <w:t>is</w:t>
      </w:r>
      <w:r w:rsidR="000A5B8F" w:rsidRPr="00F92F6B">
        <w:rPr>
          <w:rFonts w:eastAsia="SimSun"/>
        </w:rPr>
        <w:t xml:space="preserve"> released as well.</w:t>
      </w:r>
    </w:p>
    <w:p w14:paraId="3C0221CF" w14:textId="1962FE7E" w:rsidR="00E12E8B" w:rsidRPr="00F92F6B" w:rsidRDefault="000A5B8F" w:rsidP="000A5B8F">
      <w:r w:rsidRPr="00F92F6B">
        <w:rPr>
          <w:rFonts w:eastAsia="SimSun"/>
        </w:rPr>
        <w:t xml:space="preserve">The </w:t>
      </w:r>
      <w:r w:rsidRPr="00F92F6B">
        <w:t xml:space="preserve">RAN visible </w:t>
      </w:r>
      <w:proofErr w:type="spellStart"/>
      <w:r w:rsidRPr="00F92F6B">
        <w:t>QoE</w:t>
      </w:r>
      <w:proofErr w:type="spellEnd"/>
      <w:r w:rsidRPr="00F92F6B">
        <w:t xml:space="preserve"> configuration can be transferred from the source </w:t>
      </w:r>
      <w:proofErr w:type="spellStart"/>
      <w:r w:rsidRPr="00F92F6B">
        <w:t>gNB</w:t>
      </w:r>
      <w:proofErr w:type="spellEnd"/>
      <w:r w:rsidRPr="00F92F6B">
        <w:t xml:space="preserve"> to the target </w:t>
      </w:r>
      <w:proofErr w:type="spellStart"/>
      <w:r w:rsidRPr="00F92F6B">
        <w:t>gNB</w:t>
      </w:r>
      <w:proofErr w:type="spellEnd"/>
      <w:r w:rsidRPr="00F92F6B">
        <w:t xml:space="preserve"> upon mobility and from the old </w:t>
      </w:r>
      <w:proofErr w:type="spellStart"/>
      <w:r w:rsidRPr="00F92F6B">
        <w:t>gNB</w:t>
      </w:r>
      <w:proofErr w:type="spellEnd"/>
      <w:r w:rsidRPr="00F92F6B">
        <w:t xml:space="preserve"> to the new </w:t>
      </w:r>
      <w:proofErr w:type="spellStart"/>
      <w:r w:rsidRPr="00F92F6B">
        <w:t>gNB</w:t>
      </w:r>
      <w:proofErr w:type="spellEnd"/>
      <w:r w:rsidRPr="00F92F6B">
        <w:t xml:space="preserve"> during context retrieval. The target </w:t>
      </w:r>
      <w:proofErr w:type="spellStart"/>
      <w:r w:rsidRPr="00F92F6B">
        <w:t>gNB</w:t>
      </w:r>
      <w:proofErr w:type="spellEnd"/>
      <w:r w:rsidRPr="00F92F6B">
        <w:t xml:space="preserve"> or the new </w:t>
      </w:r>
      <w:proofErr w:type="spellStart"/>
      <w:r w:rsidRPr="00F92F6B">
        <w:t>gNB</w:t>
      </w:r>
      <w:proofErr w:type="spellEnd"/>
      <w:r w:rsidRPr="00F92F6B">
        <w:t xml:space="preserve"> can generate a new RAN visible </w:t>
      </w:r>
      <w:proofErr w:type="spellStart"/>
      <w:r w:rsidRPr="00F92F6B">
        <w:t>QoE</w:t>
      </w:r>
      <w:proofErr w:type="spellEnd"/>
      <w:r w:rsidRPr="00F92F6B">
        <w:t xml:space="preserve"> configuration </w:t>
      </w:r>
      <w:r w:rsidRPr="00F92F6B">
        <w:rPr>
          <w:rFonts w:eastAsia="SimSun"/>
        </w:rPr>
        <w:t xml:space="preserve">based on the available RAN visible </w:t>
      </w:r>
      <w:proofErr w:type="spellStart"/>
      <w:r w:rsidRPr="00F92F6B">
        <w:rPr>
          <w:rFonts w:eastAsia="SimSun"/>
        </w:rPr>
        <w:t>QoE</w:t>
      </w:r>
      <w:proofErr w:type="spellEnd"/>
      <w:r w:rsidRPr="00F92F6B">
        <w:rPr>
          <w:rFonts w:eastAsia="SimSun"/>
        </w:rPr>
        <w:t xml:space="preserve"> metri</w:t>
      </w:r>
      <w:r w:rsidR="00F552F4" w:rsidRPr="00F92F6B">
        <w:rPr>
          <w:rFonts w:eastAsia="SimSun"/>
        </w:rPr>
        <w:t>c</w:t>
      </w:r>
      <w:r w:rsidRPr="00F92F6B">
        <w:rPr>
          <w:rFonts w:eastAsia="SimSun"/>
        </w:rPr>
        <w:t xml:space="preserve">s received </w:t>
      </w:r>
      <w:r w:rsidRPr="00F92F6B">
        <w:t xml:space="preserve">and </w:t>
      </w:r>
      <w:r w:rsidR="00C033F5" w:rsidRPr="00F92F6B">
        <w:t xml:space="preserve">it </w:t>
      </w:r>
      <w:r w:rsidRPr="00F92F6B">
        <w:t xml:space="preserve">can send the new RAN visible </w:t>
      </w:r>
      <w:proofErr w:type="spellStart"/>
      <w:r w:rsidRPr="00F92F6B">
        <w:t>QoE</w:t>
      </w:r>
      <w:proofErr w:type="spellEnd"/>
      <w:r w:rsidRPr="00F92F6B">
        <w:t xml:space="preserve"> configuration to the UE during handover or the RRC resume procedure.</w:t>
      </w:r>
    </w:p>
    <w:p w14:paraId="4B2A086D" w14:textId="4E752CBB" w:rsidR="00E12E8B" w:rsidRPr="00F92F6B" w:rsidRDefault="00E12E8B" w:rsidP="00E12E8B">
      <w:pPr>
        <w:pStyle w:val="Heading2"/>
      </w:pPr>
      <w:bookmarkStart w:id="2396" w:name="_Toc219281255"/>
      <w:r w:rsidRPr="00F92F6B">
        <w:t>21.5</w:t>
      </w:r>
      <w:r w:rsidRPr="00F92F6B">
        <w:tab/>
        <w:t xml:space="preserve">Alignment of MDT and </w:t>
      </w:r>
      <w:proofErr w:type="spellStart"/>
      <w:r w:rsidRPr="00F92F6B">
        <w:t>QoE</w:t>
      </w:r>
      <w:proofErr w:type="spellEnd"/>
      <w:r w:rsidRPr="00F92F6B">
        <w:t xml:space="preserve"> Measurements</w:t>
      </w:r>
      <w:bookmarkEnd w:id="2396"/>
    </w:p>
    <w:p w14:paraId="26922021" w14:textId="7A6C51D2" w:rsidR="00E12E8B" w:rsidRPr="00F92F6B" w:rsidRDefault="00EE390E" w:rsidP="00E12E8B">
      <w:r w:rsidRPr="00F92F6B">
        <w:t>The r</w:t>
      </w:r>
      <w:r w:rsidR="00E12E8B" w:rsidRPr="00F92F6B">
        <w:t xml:space="preserve">adio-related measurements may be collected via immediate MDT for all types of supported services for the purpose of </w:t>
      </w:r>
      <w:proofErr w:type="spellStart"/>
      <w:r w:rsidR="00E12E8B" w:rsidRPr="00F92F6B">
        <w:t>QoE</w:t>
      </w:r>
      <w:proofErr w:type="spellEnd"/>
      <w:r w:rsidR="00E12E8B" w:rsidRPr="00F92F6B">
        <w:t xml:space="preserve"> analysis. The MCE/TCE performs the correlation of the immediate MDT </w:t>
      </w:r>
      <w:r w:rsidR="00551AC8" w:rsidRPr="00F92F6B">
        <w:t xml:space="preserve">measurement </w:t>
      </w:r>
      <w:r w:rsidR="00E12E8B" w:rsidRPr="00F92F6B">
        <w:t xml:space="preserve">results and the </w:t>
      </w:r>
      <w:proofErr w:type="spellStart"/>
      <w:r w:rsidR="00E12E8B" w:rsidRPr="00F92F6B">
        <w:t>QoE</w:t>
      </w:r>
      <w:proofErr w:type="spellEnd"/>
      <w:r w:rsidR="00E12E8B" w:rsidRPr="00F92F6B">
        <w:t xml:space="preserve"> measurement results collected at the same UE.</w:t>
      </w:r>
    </w:p>
    <w:p w14:paraId="4EE7665B" w14:textId="2D738C39" w:rsidR="00E12E8B" w:rsidRPr="00F92F6B" w:rsidRDefault="00E12E8B" w:rsidP="00E12E8B">
      <w:r w:rsidRPr="00F92F6B">
        <w:t>The following is supported:</w:t>
      </w:r>
    </w:p>
    <w:p w14:paraId="246302E1" w14:textId="45E19D9C" w:rsidR="00E12E8B" w:rsidRPr="00F92F6B" w:rsidRDefault="00E12E8B" w:rsidP="00D62AC1">
      <w:pPr>
        <w:pStyle w:val="B1"/>
      </w:pPr>
      <w:r w:rsidRPr="00F92F6B">
        <w:t>-</w:t>
      </w:r>
      <w:r w:rsidRPr="00F92F6B">
        <w:tab/>
        <w:t xml:space="preserve">Alignment between a signalling-based </w:t>
      </w:r>
      <w:proofErr w:type="spellStart"/>
      <w:r w:rsidRPr="00F92F6B">
        <w:t>QoE</w:t>
      </w:r>
      <w:proofErr w:type="spellEnd"/>
      <w:r w:rsidRPr="00F92F6B">
        <w:t xml:space="preserve"> measurement and a signalling-based MDT measurement. In this case, the signalling-based </w:t>
      </w:r>
      <w:proofErr w:type="spellStart"/>
      <w:r w:rsidRPr="00F92F6B">
        <w:t>QoE</w:t>
      </w:r>
      <w:proofErr w:type="spellEnd"/>
      <w:r w:rsidRPr="00F92F6B">
        <w:t xml:space="preserve"> configuration sent to the </w:t>
      </w:r>
      <w:proofErr w:type="spellStart"/>
      <w:r w:rsidR="00EE390E" w:rsidRPr="00F92F6B">
        <w:t>gNB</w:t>
      </w:r>
      <w:proofErr w:type="spellEnd"/>
      <w:r w:rsidRPr="00F92F6B">
        <w:t xml:space="preserve"> includes the NG-RAN Trace ID of the signalling-based MDT measurement</w:t>
      </w:r>
      <w:r w:rsidR="00EB2A7D" w:rsidRPr="00F92F6B">
        <w:t>.</w:t>
      </w:r>
    </w:p>
    <w:p w14:paraId="44D7226D" w14:textId="05723DF2" w:rsidR="00E12E8B" w:rsidRPr="00F92F6B" w:rsidRDefault="00E12E8B" w:rsidP="00D62AC1">
      <w:pPr>
        <w:pStyle w:val="B1"/>
      </w:pPr>
      <w:r w:rsidRPr="00F92F6B">
        <w:t>-</w:t>
      </w:r>
      <w:r w:rsidRPr="00F92F6B">
        <w:tab/>
        <w:t xml:space="preserve">Alignment between a management-based </w:t>
      </w:r>
      <w:proofErr w:type="spellStart"/>
      <w:r w:rsidRPr="00F92F6B">
        <w:t>QoE</w:t>
      </w:r>
      <w:proofErr w:type="spellEnd"/>
      <w:r w:rsidRPr="00F92F6B">
        <w:t xml:space="preserve"> measurement and a management-based MDT measurement.</w:t>
      </w:r>
    </w:p>
    <w:p w14:paraId="0BE917F1" w14:textId="2E63ACAC" w:rsidR="00E12E8B" w:rsidRPr="00F92F6B" w:rsidRDefault="00E12E8B" w:rsidP="00E12E8B">
      <w:r w:rsidRPr="00F92F6B">
        <w:t xml:space="preserve">The UE configured </w:t>
      </w:r>
      <w:r w:rsidR="00EE390E" w:rsidRPr="00F92F6B">
        <w:t xml:space="preserve">with </w:t>
      </w:r>
      <w:proofErr w:type="spellStart"/>
      <w:r w:rsidRPr="00F92F6B">
        <w:t>QoE</w:t>
      </w:r>
      <w:proofErr w:type="spellEnd"/>
      <w:r w:rsidRPr="00F92F6B">
        <w:t xml:space="preserve"> measurements send</w:t>
      </w:r>
      <w:r w:rsidR="00EE390E" w:rsidRPr="00F92F6B">
        <w:t>s</w:t>
      </w:r>
      <w:r w:rsidRPr="00F92F6B">
        <w:t xml:space="preserve"> </w:t>
      </w:r>
      <w:r w:rsidR="00EE390E" w:rsidRPr="00F92F6B">
        <w:t>an i</w:t>
      </w:r>
      <w:r w:rsidRPr="00F92F6B">
        <w:t xml:space="preserve">ndication to inform the </w:t>
      </w:r>
      <w:proofErr w:type="spellStart"/>
      <w:r w:rsidR="00EE390E" w:rsidRPr="00F92F6B">
        <w:t>gNB</w:t>
      </w:r>
      <w:proofErr w:type="spellEnd"/>
      <w:r w:rsidRPr="00F92F6B">
        <w:t xml:space="preserve"> about the start or the </w:t>
      </w:r>
      <w:r w:rsidR="00EE390E" w:rsidRPr="00F92F6B">
        <w:t xml:space="preserve">stop </w:t>
      </w:r>
      <w:r w:rsidRPr="00F92F6B">
        <w:t xml:space="preserve">of a </w:t>
      </w:r>
      <w:proofErr w:type="spellStart"/>
      <w:r w:rsidR="00551AC8" w:rsidRPr="00F92F6B">
        <w:t>QoE</w:t>
      </w:r>
      <w:proofErr w:type="spellEnd"/>
      <w:r w:rsidR="00551AC8" w:rsidRPr="00F92F6B">
        <w:t xml:space="preserve"> measurement </w:t>
      </w:r>
      <w:r w:rsidRPr="00F92F6B">
        <w:t xml:space="preserve">session of configured </w:t>
      </w:r>
      <w:proofErr w:type="spellStart"/>
      <w:r w:rsidRPr="00F92F6B">
        <w:t>QoE</w:t>
      </w:r>
      <w:proofErr w:type="spellEnd"/>
      <w:r w:rsidRPr="00F92F6B">
        <w:t xml:space="preserve"> measurements. The </w:t>
      </w:r>
      <w:proofErr w:type="spellStart"/>
      <w:r w:rsidR="00EE390E" w:rsidRPr="00F92F6B">
        <w:t>gNB</w:t>
      </w:r>
      <w:proofErr w:type="spellEnd"/>
      <w:r w:rsidRPr="00F92F6B">
        <w:t xml:space="preserve"> can activate the MDT measurements that are to be aligned with the </w:t>
      </w:r>
      <w:proofErr w:type="spellStart"/>
      <w:r w:rsidRPr="00F92F6B">
        <w:t>QoE</w:t>
      </w:r>
      <w:proofErr w:type="spellEnd"/>
      <w:r w:rsidRPr="00F92F6B">
        <w:t xml:space="preserve"> measurements performed by the UE upon/after receiving the </w:t>
      </w:r>
      <w:proofErr w:type="spellStart"/>
      <w:r w:rsidR="00551AC8" w:rsidRPr="00F92F6B">
        <w:t>QoE</w:t>
      </w:r>
      <w:proofErr w:type="spellEnd"/>
      <w:r w:rsidR="00551AC8" w:rsidRPr="00F92F6B">
        <w:t xml:space="preserve"> measurement </w:t>
      </w:r>
      <w:r w:rsidR="00EE390E" w:rsidRPr="00F92F6B">
        <w:t>s</w:t>
      </w:r>
      <w:r w:rsidRPr="00F92F6B">
        <w:t xml:space="preserve">ession </w:t>
      </w:r>
      <w:r w:rsidR="00EE390E" w:rsidRPr="00F92F6B">
        <w:t>s</w:t>
      </w:r>
      <w:r w:rsidRPr="00F92F6B">
        <w:t xml:space="preserve">tart </w:t>
      </w:r>
      <w:r w:rsidR="00EE390E" w:rsidRPr="00F92F6B">
        <w:t>i</w:t>
      </w:r>
      <w:r w:rsidRPr="00F92F6B">
        <w:t xml:space="preserve">ndication from the UE. The </w:t>
      </w:r>
      <w:proofErr w:type="spellStart"/>
      <w:r w:rsidR="00EE390E" w:rsidRPr="00F92F6B">
        <w:t>gNB</w:t>
      </w:r>
      <w:proofErr w:type="spellEnd"/>
      <w:r w:rsidRPr="00F92F6B">
        <w:t xml:space="preserve"> may activate the MDT measurements upon/after receiving the MDT activation message from </w:t>
      </w:r>
      <w:r w:rsidR="00551AC8" w:rsidRPr="00F92F6B">
        <w:t xml:space="preserve">the </w:t>
      </w:r>
      <w:r w:rsidRPr="00F92F6B">
        <w:t xml:space="preserve">OAM. The </w:t>
      </w:r>
      <w:proofErr w:type="spellStart"/>
      <w:r w:rsidR="00EE390E" w:rsidRPr="00F92F6B">
        <w:t>gNB</w:t>
      </w:r>
      <w:proofErr w:type="spellEnd"/>
      <w:r w:rsidRPr="00F92F6B">
        <w:t xml:space="preserve"> can deactivate the aligned MDT measurements according to </w:t>
      </w:r>
      <w:r w:rsidR="00551AC8" w:rsidRPr="00F92F6B">
        <w:t xml:space="preserve">an </w:t>
      </w:r>
      <w:r w:rsidRPr="00F92F6B">
        <w:t xml:space="preserve">OAM command which may, e.g., be triggered by the </w:t>
      </w:r>
      <w:r w:rsidR="00EE390E" w:rsidRPr="00F92F6B">
        <w:t>s</w:t>
      </w:r>
      <w:r w:rsidRPr="00F92F6B">
        <w:t xml:space="preserve">ession </w:t>
      </w:r>
      <w:r w:rsidR="00EE390E" w:rsidRPr="00F92F6B">
        <w:t>stop</w:t>
      </w:r>
      <w:r w:rsidRPr="00F92F6B">
        <w:t xml:space="preserve"> </w:t>
      </w:r>
      <w:r w:rsidR="00EE390E" w:rsidRPr="00F92F6B">
        <w:t>i</w:t>
      </w:r>
      <w:r w:rsidRPr="00F92F6B">
        <w:t>ndication.</w:t>
      </w:r>
    </w:p>
    <w:p w14:paraId="4BE9D955" w14:textId="77777777" w:rsidR="00674167" w:rsidRPr="00F92F6B" w:rsidRDefault="00E12E8B" w:rsidP="00674167">
      <w:r w:rsidRPr="00F92F6B">
        <w:t xml:space="preserve">The </w:t>
      </w:r>
      <w:proofErr w:type="spellStart"/>
      <w:r w:rsidR="00EE390E" w:rsidRPr="00F92F6B">
        <w:t>gNB</w:t>
      </w:r>
      <w:proofErr w:type="spellEnd"/>
      <w:r w:rsidRPr="00F92F6B">
        <w:t xml:space="preserve"> includes time stamp information to the </w:t>
      </w:r>
      <w:proofErr w:type="spellStart"/>
      <w:r w:rsidRPr="00F92F6B">
        <w:t>QoE</w:t>
      </w:r>
      <w:proofErr w:type="spellEnd"/>
      <w:r w:rsidRPr="00F92F6B">
        <w:t xml:space="preserve"> </w:t>
      </w:r>
      <w:r w:rsidR="00551AC8" w:rsidRPr="00F92F6B">
        <w:t xml:space="preserve">measurement </w:t>
      </w:r>
      <w:r w:rsidRPr="00F92F6B">
        <w:t xml:space="preserve">reports to enable the correlation of corresponding measurement results of MDT and </w:t>
      </w:r>
      <w:proofErr w:type="spellStart"/>
      <w:r w:rsidRPr="00F92F6B">
        <w:t>QoE</w:t>
      </w:r>
      <w:proofErr w:type="spellEnd"/>
      <w:r w:rsidRPr="00F92F6B">
        <w:t xml:space="preserve"> at the MCE/TCE. In addition, the </w:t>
      </w:r>
      <w:proofErr w:type="spellStart"/>
      <w:r w:rsidR="00EE390E" w:rsidRPr="00F92F6B">
        <w:t>gNB</w:t>
      </w:r>
      <w:proofErr w:type="spellEnd"/>
      <w:r w:rsidRPr="00F92F6B">
        <w:t xml:space="preserve"> includes the MDT session identifiers (Trace Reference and Trace Recording Session Reference) </w:t>
      </w:r>
      <w:r w:rsidR="00551AC8" w:rsidRPr="00F92F6B">
        <w:t>in</w:t>
      </w:r>
      <w:r w:rsidRPr="00F92F6B">
        <w:t xml:space="preserve"> the corresponding </w:t>
      </w:r>
      <w:proofErr w:type="spellStart"/>
      <w:r w:rsidRPr="00F92F6B">
        <w:t>QoE</w:t>
      </w:r>
      <w:proofErr w:type="spellEnd"/>
      <w:r w:rsidRPr="00F92F6B">
        <w:t xml:space="preserve"> </w:t>
      </w:r>
      <w:r w:rsidR="00551AC8" w:rsidRPr="00F92F6B">
        <w:t xml:space="preserve">measurement </w:t>
      </w:r>
      <w:r w:rsidRPr="00F92F6B">
        <w:t>report.</w:t>
      </w:r>
    </w:p>
    <w:p w14:paraId="6543693E" w14:textId="77777777" w:rsidR="00674167" w:rsidRPr="00F92F6B" w:rsidRDefault="00674167" w:rsidP="005B6959">
      <w:pPr>
        <w:pStyle w:val="Heading2"/>
      </w:pPr>
      <w:bookmarkStart w:id="2397" w:name="_Toc219281256"/>
      <w:bookmarkStart w:id="2398" w:name="_MCCTEMPBM_CRPT83880075___2"/>
      <w:r w:rsidRPr="00F92F6B">
        <w:t>21.6</w:t>
      </w:r>
      <w:r w:rsidRPr="00F92F6B">
        <w:tab/>
      </w:r>
      <w:proofErr w:type="spellStart"/>
      <w:r w:rsidRPr="00F92F6B">
        <w:t>QoE</w:t>
      </w:r>
      <w:proofErr w:type="spellEnd"/>
      <w:r w:rsidRPr="00F92F6B">
        <w:t xml:space="preserve"> Measurement Collection in High Mobility Scenarios</w:t>
      </w:r>
      <w:bookmarkEnd w:id="2397"/>
    </w:p>
    <w:bookmarkEnd w:id="2398"/>
    <w:p w14:paraId="662967C8" w14:textId="77777777" w:rsidR="00674167" w:rsidRPr="00F92F6B" w:rsidRDefault="00674167" w:rsidP="00674167">
      <w:proofErr w:type="spellStart"/>
      <w:r w:rsidRPr="00F92F6B">
        <w:t>QoE</w:t>
      </w:r>
      <w:proofErr w:type="spellEnd"/>
      <w:r w:rsidRPr="00F92F6B">
        <w:t xml:space="preserve"> measurements can be confined to high mobility state of the UE and/or to HSDN cells.</w:t>
      </w:r>
    </w:p>
    <w:p w14:paraId="5D7F51F3" w14:textId="7DF08FE4" w:rsidR="00674167" w:rsidRPr="00F92F6B" w:rsidRDefault="00674167" w:rsidP="005B6959">
      <w:pPr>
        <w:pStyle w:val="Heading2"/>
      </w:pPr>
      <w:bookmarkStart w:id="2399" w:name="_Toc219281257"/>
      <w:bookmarkStart w:id="2400" w:name="_MCCTEMPBM_CRPT83880076___2"/>
      <w:r w:rsidRPr="00F92F6B">
        <w:t>21.</w:t>
      </w:r>
      <w:r w:rsidRPr="00F92F6B">
        <w:rPr>
          <w:rFonts w:eastAsia="SimSun"/>
        </w:rPr>
        <w:t>7</w:t>
      </w:r>
      <w:r w:rsidRPr="00F92F6B">
        <w:tab/>
      </w:r>
      <w:r w:rsidR="00A83F51" w:rsidRPr="00F92F6B">
        <w:t>Void</w:t>
      </w:r>
      <w:bookmarkEnd w:id="2399"/>
    </w:p>
    <w:p w14:paraId="1A3A4CC8" w14:textId="3651B8C8" w:rsidR="002C3C4C" w:rsidRPr="00F92F6B" w:rsidRDefault="002C3C4C" w:rsidP="00DA6E71">
      <w:pPr>
        <w:pStyle w:val="Heading1"/>
        <w:rPr>
          <w:rFonts w:eastAsia="SimSun"/>
        </w:rPr>
      </w:pPr>
      <w:bookmarkStart w:id="2401" w:name="_Toc219281258"/>
      <w:bookmarkEnd w:id="2400"/>
      <w:r w:rsidRPr="00F92F6B">
        <w:rPr>
          <w:rFonts w:eastAsia="SimSun"/>
        </w:rPr>
        <w:t>22</w:t>
      </w:r>
      <w:r w:rsidRPr="00F92F6B">
        <w:rPr>
          <w:rFonts w:eastAsia="SimSun"/>
        </w:rPr>
        <w:tab/>
        <w:t>Support of AI/ML for NR Air Interface</w:t>
      </w:r>
      <w:bookmarkEnd w:id="2401"/>
    </w:p>
    <w:p w14:paraId="49A0479B" w14:textId="02507DDB" w:rsidR="002C3C4C" w:rsidRPr="00F92F6B" w:rsidRDefault="002C3C4C" w:rsidP="00DA6E71">
      <w:pPr>
        <w:pStyle w:val="Heading2"/>
        <w:rPr>
          <w:rFonts w:eastAsia="SimSun"/>
        </w:rPr>
      </w:pPr>
      <w:bookmarkStart w:id="2402" w:name="_Toc219281259"/>
      <w:r w:rsidRPr="00F92F6B">
        <w:rPr>
          <w:rFonts w:eastAsia="SimSun"/>
        </w:rPr>
        <w:t>22.1</w:t>
      </w:r>
      <w:r w:rsidRPr="00F92F6B">
        <w:rPr>
          <w:rFonts w:eastAsia="SimSun"/>
        </w:rPr>
        <w:tab/>
        <w:t>Overview</w:t>
      </w:r>
      <w:bookmarkEnd w:id="2402"/>
    </w:p>
    <w:p w14:paraId="24E7F2EE" w14:textId="77777777" w:rsidR="002C3C4C" w:rsidRPr="00F92F6B" w:rsidRDefault="002C3C4C" w:rsidP="002C3C4C">
      <w:pPr>
        <w:rPr>
          <w:rFonts w:eastAsia="DengXian"/>
        </w:rPr>
      </w:pPr>
      <w:r w:rsidRPr="00F92F6B">
        <w:t>The objective of AI/ML for NR air interface is to improve network performance and user experience, through AI/ML-enabled enhancements to the following features: beam management, CSI prediction and positioning.</w:t>
      </w:r>
    </w:p>
    <w:p w14:paraId="715F6455" w14:textId="087A2FBE" w:rsidR="002C3C4C" w:rsidRPr="00F92F6B" w:rsidRDefault="002C3C4C" w:rsidP="00DA6E71">
      <w:pPr>
        <w:pStyle w:val="Heading2"/>
        <w:rPr>
          <w:rFonts w:eastAsia="SimSun"/>
        </w:rPr>
      </w:pPr>
      <w:bookmarkStart w:id="2403" w:name="_Toc219281260"/>
      <w:r w:rsidRPr="00F92F6B">
        <w:rPr>
          <w:rFonts w:eastAsia="SimSun"/>
        </w:rPr>
        <w:t>22.2</w:t>
      </w:r>
      <w:r w:rsidRPr="00F92F6B">
        <w:rPr>
          <w:rFonts w:eastAsia="SimSun"/>
        </w:rPr>
        <w:tab/>
        <w:t>AI/ML-based Beam Management</w:t>
      </w:r>
      <w:bookmarkEnd w:id="2403"/>
    </w:p>
    <w:p w14:paraId="739902D8" w14:textId="16140208" w:rsidR="002C3C4C" w:rsidRPr="00F92F6B" w:rsidRDefault="002C3C4C" w:rsidP="00DA6E71">
      <w:pPr>
        <w:pStyle w:val="Heading3"/>
        <w:rPr>
          <w:rFonts w:eastAsia="SimSun"/>
        </w:rPr>
      </w:pPr>
      <w:bookmarkStart w:id="2404" w:name="_Toc219281261"/>
      <w:r w:rsidRPr="00F92F6B">
        <w:rPr>
          <w:rFonts w:eastAsia="SimSun"/>
        </w:rPr>
        <w:t>22.2.1</w:t>
      </w:r>
      <w:r w:rsidRPr="00F92F6B">
        <w:rPr>
          <w:rFonts w:eastAsia="SimSun"/>
        </w:rPr>
        <w:tab/>
      </w:r>
      <w:r w:rsidRPr="00F92F6B">
        <w:rPr>
          <w:rFonts w:eastAsiaTheme="minorEastAsia"/>
          <w:lang w:eastAsia="en-GB"/>
        </w:rPr>
        <w:t>Introduction</w:t>
      </w:r>
      <w:bookmarkEnd w:id="2404"/>
    </w:p>
    <w:p w14:paraId="500EFCF2" w14:textId="77777777" w:rsidR="002C3C4C" w:rsidRPr="00F92F6B" w:rsidRDefault="002C3C4C" w:rsidP="002C3C4C">
      <w:r w:rsidRPr="00F92F6B">
        <w:t>AI/ML-based beam management utilizes intra-cell downlink beam prediction of the serving cell to reduce measurement/RS overhead and to improve the accuracy of beam selection. Two types of beam prediction are supported:</w:t>
      </w:r>
    </w:p>
    <w:p w14:paraId="6A0AC014" w14:textId="504EF5B1" w:rsidR="002C3C4C" w:rsidRPr="00F92F6B" w:rsidRDefault="002C3C4C" w:rsidP="002C3C4C">
      <w:pPr>
        <w:pStyle w:val="B1"/>
      </w:pPr>
      <w:r w:rsidRPr="00F92F6B">
        <w:t>-</w:t>
      </w:r>
      <w:r w:rsidRPr="00F92F6B">
        <w:tab/>
        <w:t>Spatial-domain downlink transmission beam prediction for one set of beams based on measurement results of another set of beams</w:t>
      </w:r>
      <w:r w:rsidR="003741C5" w:rsidRPr="00F92F6B">
        <w:t xml:space="preserve"> where the set of beams for prediction can be SSB or CSI-RS beams and another set of beams for measurement can be SSB or CSI-RS beams</w:t>
      </w:r>
      <w:r w:rsidRPr="00F92F6B">
        <w:t>; and</w:t>
      </w:r>
    </w:p>
    <w:p w14:paraId="3977BC3F" w14:textId="77777777" w:rsidR="002C3C4C" w:rsidRPr="00F92F6B" w:rsidRDefault="002C3C4C" w:rsidP="002C3C4C">
      <w:pPr>
        <w:pStyle w:val="B1"/>
      </w:pPr>
      <w:r w:rsidRPr="00F92F6B">
        <w:t>-</w:t>
      </w:r>
      <w:r w:rsidRPr="00F92F6B">
        <w:tab/>
        <w:t>Temporal-domain downlink transmission beam prediction for one set of beams based on historic measurement results of another set of beams (these two sets may be different).</w:t>
      </w:r>
    </w:p>
    <w:p w14:paraId="417D95D4" w14:textId="65407474" w:rsidR="002C3C4C" w:rsidRPr="00F92F6B" w:rsidRDefault="002C3C4C" w:rsidP="002C3C4C">
      <w:pPr>
        <w:rPr>
          <w:rFonts w:eastAsia="DengXian"/>
        </w:rPr>
      </w:pPr>
      <w:r w:rsidRPr="00F92F6B">
        <w:rPr>
          <w:rFonts w:eastAsia="DengXian" w:hint="eastAsia"/>
        </w:rPr>
        <w:t>F</w:t>
      </w:r>
      <w:r w:rsidRPr="00F92F6B">
        <w:rPr>
          <w:rFonts w:eastAsia="DengXian"/>
        </w:rPr>
        <w:t xml:space="preserve">or AI/ML-based beam management, both </w:t>
      </w:r>
      <w:r w:rsidR="003741C5" w:rsidRPr="00F92F6B">
        <w:rPr>
          <w:rFonts w:eastAsia="DengXian"/>
        </w:rPr>
        <w:t>Network</w:t>
      </w:r>
      <w:r w:rsidRPr="00F92F6B">
        <w:rPr>
          <w:rFonts w:eastAsia="DengXian"/>
        </w:rPr>
        <w:t>-side model and UE-side model are supported.</w:t>
      </w:r>
    </w:p>
    <w:p w14:paraId="09E9B0CC" w14:textId="74C068F8" w:rsidR="002C3C4C" w:rsidRPr="00F92F6B" w:rsidRDefault="002C3C4C" w:rsidP="00DA6E71">
      <w:pPr>
        <w:pStyle w:val="Heading3"/>
        <w:rPr>
          <w:rFonts w:eastAsia="SimSun"/>
        </w:rPr>
      </w:pPr>
      <w:bookmarkStart w:id="2405" w:name="_Toc219281262"/>
      <w:r w:rsidRPr="00F92F6B">
        <w:rPr>
          <w:rFonts w:eastAsia="SimSun"/>
        </w:rPr>
        <w:t>22.2.2</w:t>
      </w:r>
      <w:r w:rsidRPr="00F92F6B">
        <w:rPr>
          <w:rFonts w:eastAsia="SimSun"/>
        </w:rPr>
        <w:tab/>
      </w:r>
      <w:r w:rsidR="003741C5" w:rsidRPr="00F92F6B">
        <w:rPr>
          <w:rFonts w:eastAsia="SimSun"/>
        </w:rPr>
        <w:t>Void</w:t>
      </w:r>
      <w:bookmarkEnd w:id="2405"/>
    </w:p>
    <w:p w14:paraId="0370346A" w14:textId="146B804A" w:rsidR="002C3C4C" w:rsidRPr="00F92F6B" w:rsidRDefault="002C3C4C" w:rsidP="00DA6E71">
      <w:pPr>
        <w:pStyle w:val="Heading3"/>
      </w:pPr>
      <w:bookmarkStart w:id="2406" w:name="_Toc219281263"/>
      <w:r w:rsidRPr="00F92F6B">
        <w:t>22.2.3</w:t>
      </w:r>
      <w:r w:rsidRPr="00F92F6B">
        <w:tab/>
      </w:r>
      <w:r w:rsidRPr="00F92F6B">
        <w:rPr>
          <w:rFonts w:eastAsiaTheme="minorEastAsia"/>
          <w:lang w:eastAsia="en-GB"/>
        </w:rPr>
        <w:t>Applicability</w:t>
      </w:r>
      <w:r w:rsidRPr="00F92F6B">
        <w:t xml:space="preserve"> Reporting</w:t>
      </w:r>
      <w:bookmarkEnd w:id="2406"/>
    </w:p>
    <w:p w14:paraId="02977711" w14:textId="6A6E5DDA" w:rsidR="002C3C4C" w:rsidRPr="00F92F6B" w:rsidRDefault="002C3C4C" w:rsidP="002C3C4C">
      <w:pPr>
        <w:rPr>
          <w:rFonts w:eastAsia="DengXian"/>
        </w:rPr>
      </w:pPr>
      <w:r w:rsidRPr="00F92F6B">
        <w:rPr>
          <w:rFonts w:eastAsia="DengXian" w:hint="eastAsia"/>
        </w:rPr>
        <w:t>F</w:t>
      </w:r>
      <w:r w:rsidRPr="00F92F6B">
        <w:rPr>
          <w:rFonts w:eastAsia="DengXian"/>
        </w:rPr>
        <w:t xml:space="preserve">or UE-side model, the </w:t>
      </w:r>
      <w:proofErr w:type="spellStart"/>
      <w:r w:rsidR="003741C5" w:rsidRPr="00F92F6B">
        <w:rPr>
          <w:rFonts w:eastAsia="DengXian"/>
        </w:rPr>
        <w:t>gNB</w:t>
      </w:r>
      <w:proofErr w:type="spellEnd"/>
      <w:r w:rsidRPr="00F92F6B">
        <w:rPr>
          <w:rFonts w:eastAsia="DengXian"/>
        </w:rPr>
        <w:t xml:space="preserve"> provides inference configuration </w:t>
      </w:r>
      <w:r w:rsidR="003741C5" w:rsidRPr="00F92F6B">
        <w:rPr>
          <w:rFonts w:eastAsia="DengXian"/>
        </w:rPr>
        <w:t xml:space="preserve">or inference related parameters </w:t>
      </w:r>
      <w:r w:rsidRPr="00F92F6B">
        <w:rPr>
          <w:rFonts w:eastAsia="DengXian"/>
        </w:rPr>
        <w:t xml:space="preserve">based on UE supported functionalities. The UE reports its applicable functionalities, inapplicable functionalities with its preference to release the configuration and subsequent changes </w:t>
      </w:r>
      <w:r w:rsidRPr="00F92F6B">
        <w:t>of applicability status of functionalities</w:t>
      </w:r>
      <w:r w:rsidRPr="00F92F6B">
        <w:rPr>
          <w:rFonts w:eastAsia="DengXian"/>
        </w:rPr>
        <w:t xml:space="preserve"> to </w:t>
      </w:r>
      <w:proofErr w:type="spellStart"/>
      <w:r w:rsidR="003741C5" w:rsidRPr="00F92F6B">
        <w:rPr>
          <w:rFonts w:eastAsia="DengXian"/>
        </w:rPr>
        <w:t>gNB</w:t>
      </w:r>
      <w:proofErr w:type="spellEnd"/>
      <w:r w:rsidRPr="00F92F6B">
        <w:rPr>
          <w:rFonts w:eastAsia="DengXian"/>
        </w:rPr>
        <w:t xml:space="preserve">. The basic procedure of applicability reporting is described in </w:t>
      </w:r>
      <w:r w:rsidRPr="00F92F6B">
        <w:t>Figure 22.2.3-1.</w:t>
      </w:r>
    </w:p>
    <w:p w14:paraId="07BF6F44" w14:textId="27135168" w:rsidR="002C3C4C" w:rsidRPr="00F92F6B" w:rsidRDefault="003741C5" w:rsidP="00DA6E71">
      <w:pPr>
        <w:pStyle w:val="TH"/>
        <w:rPr>
          <w:rFonts w:eastAsia="DengXian"/>
        </w:rPr>
      </w:pPr>
      <w:r w:rsidRPr="00F92F6B">
        <w:object w:dxaOrig="5138" w:dyaOrig="6698" w14:anchorId="047790FA">
          <v:shape id="_x0000_i1157" type="#_x0000_t75" style="width:258pt;height:334.5pt" o:ole="">
            <v:imagedata r:id="rId275" o:title=""/>
          </v:shape>
          <o:OLEObject Type="Embed" ProgID="Mscgen.Chart" ShapeID="_x0000_i1157" DrawAspect="Content" ObjectID="_1829898744" r:id="rId276"/>
        </w:object>
      </w:r>
    </w:p>
    <w:p w14:paraId="561C3E00" w14:textId="6A478CB2" w:rsidR="002C3C4C" w:rsidRPr="00F92F6B" w:rsidRDefault="002C3C4C" w:rsidP="002C3C4C">
      <w:pPr>
        <w:pStyle w:val="TF"/>
      </w:pPr>
      <w:r w:rsidRPr="00F92F6B">
        <w:t>Figure 22.2.3-1: Initial applicability and applicability status change reporting</w:t>
      </w:r>
    </w:p>
    <w:p w14:paraId="14835C9C" w14:textId="0CB11406" w:rsidR="002C3C4C" w:rsidRPr="00F92F6B" w:rsidRDefault="002C3C4C" w:rsidP="002C3C4C">
      <w:pPr>
        <w:pStyle w:val="B1"/>
      </w:pPr>
      <w:r w:rsidRPr="00F92F6B">
        <w:t>1.</w:t>
      </w:r>
      <w:r w:rsidRPr="00F92F6B">
        <w:tab/>
        <w:t xml:space="preserve">The </w:t>
      </w:r>
      <w:proofErr w:type="spellStart"/>
      <w:r w:rsidR="003741C5" w:rsidRPr="00F92F6B">
        <w:t>gNB</w:t>
      </w:r>
      <w:proofErr w:type="spellEnd"/>
      <w:r w:rsidRPr="00F92F6B">
        <w:t xml:space="preserve"> </w:t>
      </w:r>
      <w:r w:rsidR="003741C5" w:rsidRPr="00F92F6B">
        <w:t xml:space="preserve">may </w:t>
      </w:r>
      <w:r w:rsidRPr="00F92F6B">
        <w:t>inquire about the UE capability information.</w:t>
      </w:r>
    </w:p>
    <w:p w14:paraId="0E849654" w14:textId="13627EA7" w:rsidR="002C3C4C" w:rsidRPr="00F92F6B" w:rsidRDefault="002C3C4C" w:rsidP="002C3C4C">
      <w:pPr>
        <w:pStyle w:val="B1"/>
      </w:pPr>
      <w:r w:rsidRPr="00F92F6B">
        <w:t>2.</w:t>
      </w:r>
      <w:r w:rsidRPr="00F92F6B">
        <w:tab/>
      </w:r>
      <w:r w:rsidR="003741C5" w:rsidRPr="00F92F6B">
        <w:t xml:space="preserve">If the </w:t>
      </w:r>
      <w:proofErr w:type="spellStart"/>
      <w:r w:rsidR="003741C5" w:rsidRPr="00F92F6B">
        <w:t>gNB</w:t>
      </w:r>
      <w:proofErr w:type="spellEnd"/>
      <w:r w:rsidR="003741C5" w:rsidRPr="00F92F6B">
        <w:t xml:space="preserve"> inquires the UE capability information then t</w:t>
      </w:r>
      <w:r w:rsidRPr="00F92F6B">
        <w:t xml:space="preserve">he UE indicates its supported </w:t>
      </w:r>
      <w:r w:rsidR="003741C5" w:rsidRPr="00F92F6B">
        <w:t xml:space="preserve">AI/ML </w:t>
      </w:r>
      <w:r w:rsidRPr="00F92F6B">
        <w:t xml:space="preserve">functionalities to the </w:t>
      </w:r>
      <w:proofErr w:type="spellStart"/>
      <w:r w:rsidR="003741C5" w:rsidRPr="00F92F6B">
        <w:t>gNB</w:t>
      </w:r>
      <w:proofErr w:type="spellEnd"/>
      <w:r w:rsidR="003741C5" w:rsidRPr="00F92F6B">
        <w:t xml:space="preserve"> </w:t>
      </w:r>
      <w:r w:rsidRPr="00F92F6B">
        <w:t xml:space="preserve">via </w:t>
      </w:r>
      <w:proofErr w:type="spellStart"/>
      <w:r w:rsidRPr="00F92F6B">
        <w:rPr>
          <w:i/>
          <w:iCs/>
        </w:rPr>
        <w:t>UECapabilityInformation</w:t>
      </w:r>
      <w:proofErr w:type="spellEnd"/>
      <w:r w:rsidRPr="00F92F6B">
        <w:t xml:space="preserve"> message.</w:t>
      </w:r>
    </w:p>
    <w:p w14:paraId="0F87DD33" w14:textId="5CA165D1" w:rsidR="002C3C4C" w:rsidRPr="00F92F6B" w:rsidRDefault="002C3C4C" w:rsidP="002C3C4C">
      <w:pPr>
        <w:pStyle w:val="B1"/>
      </w:pPr>
      <w:r w:rsidRPr="00F92F6B">
        <w:t>3.</w:t>
      </w:r>
      <w:r w:rsidRPr="00F92F6B">
        <w:tab/>
        <w:t xml:space="preserve">The </w:t>
      </w:r>
      <w:proofErr w:type="spellStart"/>
      <w:r w:rsidR="003741C5" w:rsidRPr="00F92F6B">
        <w:t>gNB</w:t>
      </w:r>
      <w:proofErr w:type="spellEnd"/>
      <w:r w:rsidR="003741C5" w:rsidRPr="00F92F6B">
        <w:t xml:space="preserve"> </w:t>
      </w:r>
      <w:r w:rsidRPr="00F92F6B">
        <w:t xml:space="preserve">may provide inference configuration with </w:t>
      </w:r>
      <w:r w:rsidR="003741C5" w:rsidRPr="00F92F6B">
        <w:rPr>
          <w:rFonts w:eastAsia="DengXian"/>
        </w:rPr>
        <w:t>Network</w:t>
      </w:r>
      <w:r w:rsidRPr="00F92F6B">
        <w:t>-side additional conditions (</w:t>
      </w:r>
      <w:r w:rsidR="003741C5" w:rsidRPr="00F92F6B">
        <w:t>i.e.</w:t>
      </w:r>
      <w:r w:rsidRPr="00F92F6B">
        <w:t>, associated ID) to UE via CSI report configuration or inference related parameters configuration.</w:t>
      </w:r>
    </w:p>
    <w:p w14:paraId="6A3DA858" w14:textId="36CBE1DC" w:rsidR="002C3C4C" w:rsidRPr="00F92F6B" w:rsidRDefault="002C3C4C" w:rsidP="002C3C4C">
      <w:pPr>
        <w:pStyle w:val="B1"/>
      </w:pPr>
      <w:r w:rsidRPr="00F92F6B">
        <w:t>4.</w:t>
      </w:r>
      <w:r w:rsidRPr="00F92F6B">
        <w:tab/>
        <w:t xml:space="preserve">The UE determines the applicable AI/ML functionalities based on </w:t>
      </w:r>
      <w:r w:rsidR="003741C5" w:rsidRPr="00F92F6B">
        <w:rPr>
          <w:rFonts w:eastAsia="DengXian"/>
        </w:rPr>
        <w:t>Network</w:t>
      </w:r>
      <w:r w:rsidRPr="00F92F6B">
        <w:t>-side additional conditions (if provided), UE-side additional conditions (internally known by UE) and model availability in the UE.</w:t>
      </w:r>
    </w:p>
    <w:p w14:paraId="5A70285C" w14:textId="46A49415" w:rsidR="002C3C4C" w:rsidRPr="00F92F6B" w:rsidRDefault="002C3C4C" w:rsidP="002C3C4C">
      <w:pPr>
        <w:pStyle w:val="NO"/>
        <w:rPr>
          <w:rFonts w:eastAsia="DengXian"/>
        </w:rPr>
      </w:pPr>
      <w:r w:rsidRPr="00F92F6B">
        <w:t>NOTE 1:</w:t>
      </w:r>
      <w:r w:rsidRPr="00F92F6B">
        <w:tab/>
        <w:t xml:space="preserve">If the </w:t>
      </w:r>
      <w:proofErr w:type="spellStart"/>
      <w:r w:rsidR="003741C5" w:rsidRPr="00F92F6B">
        <w:t>gNB</w:t>
      </w:r>
      <w:proofErr w:type="spellEnd"/>
      <w:r w:rsidRPr="00F92F6B">
        <w:t xml:space="preserve"> does not provide the associated ID, it is up to UE implementation how to determine the applicability.</w:t>
      </w:r>
    </w:p>
    <w:p w14:paraId="1BC93CF2" w14:textId="5F7D48AE" w:rsidR="002C3C4C" w:rsidRPr="00F92F6B" w:rsidRDefault="002C3C4C" w:rsidP="002C3C4C">
      <w:pPr>
        <w:pStyle w:val="B1"/>
      </w:pPr>
      <w:r w:rsidRPr="00F92F6B">
        <w:t>5.</w:t>
      </w:r>
      <w:r w:rsidRPr="00F92F6B">
        <w:tab/>
        <w:t xml:space="preserve">The UE reports its functionality applicability in </w:t>
      </w:r>
      <w:proofErr w:type="spellStart"/>
      <w:r w:rsidRPr="00F92F6B">
        <w:rPr>
          <w:i/>
          <w:iCs/>
        </w:rPr>
        <w:t>RRCReconfigurationComplete</w:t>
      </w:r>
      <w:proofErr w:type="spellEnd"/>
      <w:r w:rsidRPr="00F92F6B">
        <w:t xml:space="preserve"> </w:t>
      </w:r>
      <w:r w:rsidRPr="00F92F6B">
        <w:rPr>
          <w:rFonts w:hint="eastAsia"/>
        </w:rPr>
        <w:t>message</w:t>
      </w:r>
      <w:r w:rsidRPr="00F92F6B">
        <w:t>.</w:t>
      </w:r>
    </w:p>
    <w:p w14:paraId="1233DC7E" w14:textId="3272F938" w:rsidR="002C3C4C" w:rsidRPr="00F92F6B" w:rsidRDefault="002C3C4C" w:rsidP="002C3C4C">
      <w:pPr>
        <w:pStyle w:val="B1"/>
      </w:pPr>
      <w:r w:rsidRPr="00F92F6B">
        <w:t>6.</w:t>
      </w:r>
      <w:r w:rsidRPr="00F92F6B">
        <w:tab/>
        <w:t>When the inference configuration consists of periodic CSI report configuration, upon reporting the applicable functionalities, the UE autonomously activates the applicable AI/ML functionalities.</w:t>
      </w:r>
      <w:r w:rsidRPr="00F92F6B" w:rsidDel="00527640">
        <w:t xml:space="preserve"> </w:t>
      </w:r>
      <w:r w:rsidRPr="00F92F6B">
        <w:t xml:space="preserve">When the inference configuration consists </w:t>
      </w:r>
      <w:r w:rsidR="003741C5" w:rsidRPr="00F92F6B">
        <w:t xml:space="preserve">of </w:t>
      </w:r>
      <w:r w:rsidRPr="00F92F6B">
        <w:t xml:space="preserve">semi-persistent CSI </w:t>
      </w:r>
      <w:r w:rsidR="003741C5" w:rsidRPr="00F92F6B">
        <w:t xml:space="preserve">reporting </w:t>
      </w:r>
      <w:r w:rsidRPr="00F92F6B">
        <w:t xml:space="preserve">and/or aperiodic CSI report configuration, upon reporting the applicable AI/ML functionalities, </w:t>
      </w:r>
      <w:r w:rsidR="003741C5" w:rsidRPr="00F92F6B">
        <w:t>semi-persistent CSI reporting</w:t>
      </w:r>
      <w:r w:rsidRPr="00F92F6B">
        <w:t xml:space="preserve"> can be activated by MAC CE/DCI and aperiodic CSI reporting can be activated by DCI.</w:t>
      </w:r>
    </w:p>
    <w:p w14:paraId="6A9E99AC" w14:textId="37E3D9B9" w:rsidR="002C3C4C" w:rsidRPr="00F92F6B" w:rsidRDefault="002C3C4C" w:rsidP="002C3C4C">
      <w:pPr>
        <w:pStyle w:val="B1"/>
        <w:rPr>
          <w:rFonts w:eastAsia="DengXian"/>
        </w:rPr>
      </w:pPr>
      <w:r w:rsidRPr="00F92F6B">
        <w:t>7.</w:t>
      </w:r>
      <w:r w:rsidRPr="00F92F6B">
        <w:tab/>
        <w:t xml:space="preserve">When applicability of the functionality changes, the UE can report updated functionality applicability status in </w:t>
      </w:r>
      <w:proofErr w:type="spellStart"/>
      <w:r w:rsidRPr="00F92F6B">
        <w:rPr>
          <w:i/>
          <w:iCs/>
        </w:rPr>
        <w:t>UEAssistanceInformation</w:t>
      </w:r>
      <w:proofErr w:type="spellEnd"/>
      <w:r w:rsidRPr="00F92F6B">
        <w:t xml:space="preserve"> </w:t>
      </w:r>
      <w:r w:rsidRPr="00F92F6B">
        <w:rPr>
          <w:rFonts w:hint="eastAsia"/>
        </w:rPr>
        <w:t>message</w:t>
      </w:r>
      <w:r w:rsidRPr="00F92F6B">
        <w:t xml:space="preserve">. When an activated AI/ML functionality becomes inapplicable, the UE does not autonomously deactivate it, but the UE indicates to the </w:t>
      </w:r>
      <w:proofErr w:type="spellStart"/>
      <w:r w:rsidR="003741C5" w:rsidRPr="00F92F6B">
        <w:t>gNB</w:t>
      </w:r>
      <w:proofErr w:type="spellEnd"/>
      <w:r w:rsidRPr="00F92F6B">
        <w:t xml:space="preserve"> the change in the applicability. Upon reception of UE indication of the functionality becoming inapplicable, the </w:t>
      </w:r>
      <w:proofErr w:type="spellStart"/>
      <w:r w:rsidR="00746119" w:rsidRPr="00F92F6B">
        <w:t>gNB</w:t>
      </w:r>
      <w:proofErr w:type="spellEnd"/>
      <w:r w:rsidRPr="00F92F6B">
        <w:t xml:space="preserve"> should deactivate or release this activated functionality.</w:t>
      </w:r>
    </w:p>
    <w:p w14:paraId="617A5BC3" w14:textId="3B247130" w:rsidR="002C3C4C" w:rsidRPr="00F92F6B" w:rsidRDefault="002C3C4C" w:rsidP="002C3C4C">
      <w:pPr>
        <w:pStyle w:val="NO"/>
      </w:pPr>
      <w:r w:rsidRPr="00F92F6B">
        <w:t>NOTE 2:</w:t>
      </w:r>
      <w:r w:rsidRPr="00F92F6B">
        <w:tab/>
        <w:t xml:space="preserve">Upon receiving one or more inference configuration(s), UE maintains all the inference configuration(s) no matter the inference configuration is applicable or inapplicable until the </w:t>
      </w:r>
      <w:proofErr w:type="spellStart"/>
      <w:r w:rsidR="00746119" w:rsidRPr="00F92F6B">
        <w:t>gNB</w:t>
      </w:r>
      <w:proofErr w:type="spellEnd"/>
      <w:r w:rsidRPr="00F92F6B">
        <w:t xml:space="preserve"> releases it.</w:t>
      </w:r>
    </w:p>
    <w:p w14:paraId="2E1F207B" w14:textId="77777777" w:rsidR="002C3C4C" w:rsidRPr="00F92F6B" w:rsidRDefault="002C3C4C" w:rsidP="002C3C4C">
      <w:pPr>
        <w:rPr>
          <w:rFonts w:eastAsia="DengXian"/>
        </w:rPr>
      </w:pPr>
      <w:r w:rsidRPr="00F92F6B">
        <w:rPr>
          <w:rFonts w:eastAsia="DengXian"/>
        </w:rPr>
        <w:t>During handover, the</w:t>
      </w:r>
      <w:r w:rsidRPr="00F92F6B">
        <w:t xml:space="preserve"> UE may receive the inference configuration related to the target </w:t>
      </w:r>
      <w:proofErr w:type="spellStart"/>
      <w:r w:rsidRPr="00F92F6B">
        <w:t>gNB</w:t>
      </w:r>
      <w:proofErr w:type="spellEnd"/>
      <w:r w:rsidRPr="00F92F6B">
        <w:t xml:space="preserve"> </w:t>
      </w:r>
      <w:r w:rsidRPr="00F92F6B">
        <w:rPr>
          <w:rFonts w:eastAsia="DengXian" w:hint="eastAsia"/>
        </w:rPr>
        <w:t>via</w:t>
      </w:r>
      <w:r w:rsidRPr="00F92F6B">
        <w:rPr>
          <w:rFonts w:eastAsia="DengXian"/>
        </w:rPr>
        <w:t xml:space="preserve"> handover command. Then the UE reports its </w:t>
      </w:r>
      <w:r w:rsidRPr="00F92F6B">
        <w:t xml:space="preserve">applicable/inapplicable </w:t>
      </w:r>
      <w:r w:rsidRPr="00F92F6B">
        <w:rPr>
          <w:rFonts w:eastAsia="DengXian"/>
        </w:rPr>
        <w:t>AI/ML</w:t>
      </w:r>
      <w:r w:rsidRPr="00F92F6B">
        <w:t xml:space="preserve"> functionalities </w:t>
      </w:r>
      <w:r w:rsidRPr="00F92F6B">
        <w:rPr>
          <w:rFonts w:eastAsia="DengXian"/>
        </w:rPr>
        <w:t xml:space="preserve">to the target </w:t>
      </w:r>
      <w:proofErr w:type="spellStart"/>
      <w:r w:rsidRPr="00F92F6B">
        <w:rPr>
          <w:rFonts w:eastAsia="DengXian"/>
        </w:rPr>
        <w:t>gNB</w:t>
      </w:r>
      <w:proofErr w:type="spellEnd"/>
      <w:r w:rsidRPr="00F92F6B">
        <w:rPr>
          <w:rFonts w:eastAsia="DengXian"/>
        </w:rPr>
        <w:t xml:space="preserve"> after the handover </w:t>
      </w:r>
      <w:r w:rsidRPr="00F92F6B">
        <w:rPr>
          <w:rFonts w:eastAsia="DengXian" w:hint="eastAsia"/>
        </w:rPr>
        <w:t>completion</w:t>
      </w:r>
      <w:r w:rsidRPr="00F92F6B">
        <w:rPr>
          <w:rFonts w:eastAsia="DengXian"/>
        </w:rPr>
        <w:t>.</w:t>
      </w:r>
    </w:p>
    <w:p w14:paraId="28688A95" w14:textId="77777777" w:rsidR="00746119" w:rsidRPr="00F92F6B" w:rsidRDefault="002C3C4C" w:rsidP="00746119">
      <w:pPr>
        <w:pStyle w:val="NO"/>
      </w:pPr>
      <w:r w:rsidRPr="00F92F6B">
        <w:t>NOTE 3:</w:t>
      </w:r>
      <w:r w:rsidRPr="00F92F6B">
        <w:rPr>
          <w:rStyle w:val="CommentReference"/>
        </w:rPr>
        <w:tab/>
      </w:r>
      <w:r w:rsidRPr="00F92F6B">
        <w:t xml:space="preserve">UAI can be sent from the source </w:t>
      </w:r>
      <w:proofErr w:type="spellStart"/>
      <w:r w:rsidRPr="00F92F6B">
        <w:t>gNB</w:t>
      </w:r>
      <w:proofErr w:type="spellEnd"/>
      <w:r w:rsidRPr="00F92F6B">
        <w:t xml:space="preserve"> to the target </w:t>
      </w:r>
      <w:proofErr w:type="spellStart"/>
      <w:r w:rsidRPr="00F92F6B">
        <w:t>gNB</w:t>
      </w:r>
      <w:proofErr w:type="spellEnd"/>
      <w:r w:rsidRPr="00F92F6B">
        <w:t xml:space="preserve"> to exchange applicability reporting referring to the configurations from the source </w:t>
      </w:r>
      <w:proofErr w:type="spellStart"/>
      <w:r w:rsidRPr="00F92F6B">
        <w:t>gNB</w:t>
      </w:r>
      <w:proofErr w:type="spellEnd"/>
      <w:r w:rsidRPr="00F92F6B">
        <w:t>.</w:t>
      </w:r>
      <w:r w:rsidR="00746119" w:rsidRPr="00F92F6B">
        <w:t xml:space="preserve"> The source </w:t>
      </w:r>
      <w:proofErr w:type="spellStart"/>
      <w:r w:rsidR="00746119" w:rsidRPr="00F92F6B">
        <w:t>gNB</w:t>
      </w:r>
      <w:proofErr w:type="spellEnd"/>
      <w:r w:rsidR="00746119" w:rsidRPr="00F92F6B">
        <w:t xml:space="preserve"> can send to the target </w:t>
      </w:r>
      <w:proofErr w:type="spellStart"/>
      <w:r w:rsidR="00746119" w:rsidRPr="00F92F6B">
        <w:t>gNB</w:t>
      </w:r>
      <w:proofErr w:type="spellEnd"/>
      <w:r w:rsidR="00746119" w:rsidRPr="00F92F6B">
        <w:t xml:space="preserve"> applicability information referring to the configurations from the source </w:t>
      </w:r>
      <w:proofErr w:type="spellStart"/>
      <w:r w:rsidR="00746119" w:rsidRPr="00F92F6B">
        <w:t>gNB</w:t>
      </w:r>
      <w:proofErr w:type="spellEnd"/>
      <w:r w:rsidR="00746119" w:rsidRPr="00F92F6B">
        <w:t>, via handover preparation information message.</w:t>
      </w:r>
    </w:p>
    <w:p w14:paraId="7B2DE3F3" w14:textId="4D993CA3" w:rsidR="002C3C4C" w:rsidRPr="00F92F6B" w:rsidRDefault="00746119" w:rsidP="006C004A">
      <w:r w:rsidRPr="00F92F6B">
        <w:rPr>
          <w:rFonts w:eastAsia="DengXian"/>
        </w:rPr>
        <w:t>UE can also report functionality applicability during RRC connection resume procedure.</w:t>
      </w:r>
    </w:p>
    <w:p w14:paraId="2A8ED63E" w14:textId="1A36A567" w:rsidR="002C3C4C" w:rsidRPr="00F92F6B" w:rsidRDefault="002C3C4C" w:rsidP="00DA6E71">
      <w:pPr>
        <w:pStyle w:val="Heading3"/>
      </w:pPr>
      <w:bookmarkStart w:id="2407" w:name="_Toc219281264"/>
      <w:r w:rsidRPr="00F92F6B">
        <w:t>22.2.4</w:t>
      </w:r>
      <w:r w:rsidRPr="00F92F6B">
        <w:tab/>
        <w:t xml:space="preserve">Inference, </w:t>
      </w:r>
      <w:r w:rsidRPr="00F92F6B">
        <w:rPr>
          <w:rFonts w:eastAsiaTheme="minorEastAsia"/>
          <w:lang w:eastAsia="en-GB"/>
        </w:rPr>
        <w:t>Monitoring</w:t>
      </w:r>
      <w:r w:rsidRPr="00F92F6B">
        <w:t xml:space="preserve"> and Management</w:t>
      </w:r>
      <w:bookmarkEnd w:id="2407"/>
    </w:p>
    <w:p w14:paraId="44BDD0D4" w14:textId="2168DB1D" w:rsidR="002C3C4C" w:rsidRPr="00F92F6B" w:rsidRDefault="002C3C4C" w:rsidP="002C3C4C">
      <w:pPr>
        <w:rPr>
          <w:rFonts w:eastAsia="DengXian"/>
        </w:rPr>
      </w:pPr>
      <w:r w:rsidRPr="00F92F6B">
        <w:rPr>
          <w:rFonts w:eastAsia="DengXian"/>
        </w:rPr>
        <w:t xml:space="preserve">For </w:t>
      </w:r>
      <w:r w:rsidR="00746119" w:rsidRPr="00F92F6B">
        <w:rPr>
          <w:rFonts w:eastAsia="DengXian"/>
        </w:rPr>
        <w:t>Network</w:t>
      </w:r>
      <w:r w:rsidRPr="00F92F6B">
        <w:rPr>
          <w:rFonts w:eastAsia="DengXian"/>
        </w:rPr>
        <w:t>-side model, the CSI measurement and reporting is used to acquire input data for inference.</w:t>
      </w:r>
    </w:p>
    <w:p w14:paraId="410139B8" w14:textId="4EAAAEDE" w:rsidR="002C3C4C" w:rsidRPr="00F92F6B" w:rsidRDefault="002C3C4C" w:rsidP="002C3C4C">
      <w:pPr>
        <w:pStyle w:val="NO"/>
      </w:pPr>
      <w:r w:rsidRPr="00F92F6B">
        <w:t>NOTE:</w:t>
      </w:r>
      <w:r w:rsidRPr="00F92F6B">
        <w:tab/>
        <w:t xml:space="preserve">For </w:t>
      </w:r>
      <w:r w:rsidR="00746119" w:rsidRPr="00F92F6B">
        <w:rPr>
          <w:rFonts w:eastAsia="DengXian"/>
        </w:rPr>
        <w:t>Network</w:t>
      </w:r>
      <w:r w:rsidRPr="00F92F6B">
        <w:t>-side model, network side additional conditions are considered known via network implementation.</w:t>
      </w:r>
    </w:p>
    <w:p w14:paraId="6710267A" w14:textId="0503517F" w:rsidR="002C3C4C" w:rsidRPr="00F92F6B" w:rsidRDefault="002C3C4C" w:rsidP="002C3C4C">
      <w:pPr>
        <w:rPr>
          <w:rFonts w:eastAsia="DengXian"/>
        </w:rPr>
      </w:pPr>
      <w:r w:rsidRPr="00F92F6B">
        <w:rPr>
          <w:rFonts w:eastAsia="DengXian"/>
        </w:rPr>
        <w:t xml:space="preserve">For </w:t>
      </w:r>
      <w:r w:rsidR="00746119" w:rsidRPr="00F92F6B">
        <w:rPr>
          <w:rFonts w:eastAsia="DengXian"/>
        </w:rPr>
        <w:t>Network</w:t>
      </w:r>
      <w:r w:rsidRPr="00F92F6B">
        <w:rPr>
          <w:rFonts w:eastAsia="DengXian"/>
        </w:rPr>
        <w:t xml:space="preserve">-side model, the </w:t>
      </w:r>
      <w:proofErr w:type="spellStart"/>
      <w:r w:rsidRPr="00F92F6B">
        <w:rPr>
          <w:rFonts w:eastAsia="DengXian"/>
        </w:rPr>
        <w:t>gNB</w:t>
      </w:r>
      <w:proofErr w:type="spellEnd"/>
      <w:r w:rsidRPr="00F92F6B">
        <w:rPr>
          <w:rFonts w:eastAsia="DengXian"/>
        </w:rPr>
        <w:t xml:space="preserve"> is responsible for performance monitoring (i.e., calculates performance metrics). </w:t>
      </w:r>
      <w:r w:rsidRPr="00F92F6B">
        <w:t>There are no additional impacts on the UE for monitoring and management</w:t>
      </w:r>
      <w:r w:rsidRPr="00F92F6B">
        <w:rPr>
          <w:rFonts w:eastAsia="DengXian"/>
        </w:rPr>
        <w:t xml:space="preserve">, except </w:t>
      </w:r>
      <w:r w:rsidRPr="00F92F6B">
        <w:rPr>
          <w:rFonts w:eastAsia="DengXian" w:hint="eastAsia"/>
        </w:rPr>
        <w:t>for</w:t>
      </w:r>
      <w:r w:rsidRPr="00F92F6B">
        <w:rPr>
          <w:rFonts w:eastAsia="DengXian"/>
        </w:rPr>
        <w:t xml:space="preserve"> being configured to provide the required measurement/data. Additionally, the UE is not informed about any </w:t>
      </w:r>
      <w:proofErr w:type="spellStart"/>
      <w:r w:rsidRPr="00F92F6B">
        <w:rPr>
          <w:rFonts w:eastAsia="DengXian"/>
        </w:rPr>
        <w:t>gNB</w:t>
      </w:r>
      <w:proofErr w:type="spellEnd"/>
      <w:r w:rsidRPr="00F92F6B">
        <w:rPr>
          <w:rFonts w:eastAsia="DengXian"/>
        </w:rPr>
        <w:t>-side management decision.</w:t>
      </w:r>
    </w:p>
    <w:p w14:paraId="71A0FFF7" w14:textId="6B5A1641" w:rsidR="002C3C4C" w:rsidRPr="00F92F6B" w:rsidRDefault="002C3C4C" w:rsidP="002C3C4C">
      <w:pPr>
        <w:rPr>
          <w:rFonts w:eastAsia="DengXian"/>
        </w:rPr>
      </w:pPr>
      <w:r w:rsidRPr="00F92F6B">
        <w:rPr>
          <w:rFonts w:eastAsia="DengXian" w:hint="eastAsia"/>
        </w:rPr>
        <w:t>F</w:t>
      </w:r>
      <w:r w:rsidRPr="00F92F6B">
        <w:rPr>
          <w:rFonts w:eastAsia="DengXian"/>
        </w:rPr>
        <w:t xml:space="preserve">or UE-side model, the </w:t>
      </w:r>
      <w:proofErr w:type="spellStart"/>
      <w:r w:rsidR="00746119" w:rsidRPr="00F92F6B">
        <w:rPr>
          <w:rFonts w:eastAsia="DengXian"/>
        </w:rPr>
        <w:t>gNB</w:t>
      </w:r>
      <w:proofErr w:type="spellEnd"/>
      <w:r w:rsidRPr="00F92F6B">
        <w:rPr>
          <w:rFonts w:eastAsia="DengXian"/>
        </w:rPr>
        <w:t xml:space="preserve"> initiates performance monitoring, and makes management decisions based on the performance monitoring results. The </w:t>
      </w:r>
      <w:r w:rsidRPr="00F92F6B">
        <w:t>UE can be configured to send either the measurement reports or the calculated performance metrics</w:t>
      </w:r>
      <w:r w:rsidRPr="00F92F6B">
        <w:rPr>
          <w:rFonts w:eastAsia="DengXian"/>
        </w:rPr>
        <w:t>.</w:t>
      </w:r>
    </w:p>
    <w:p w14:paraId="4888AB47" w14:textId="4EE4594E" w:rsidR="002C3C4C" w:rsidRPr="00F92F6B" w:rsidRDefault="002C3C4C" w:rsidP="00DA6E71">
      <w:pPr>
        <w:pStyle w:val="Heading2"/>
        <w:rPr>
          <w:rFonts w:eastAsia="SimSun"/>
        </w:rPr>
      </w:pPr>
      <w:bookmarkStart w:id="2408" w:name="_Toc219281265"/>
      <w:r w:rsidRPr="00F92F6B">
        <w:rPr>
          <w:rFonts w:eastAsia="SimSun"/>
        </w:rPr>
        <w:t>22.3</w:t>
      </w:r>
      <w:r w:rsidRPr="00F92F6B">
        <w:rPr>
          <w:rFonts w:eastAsia="SimSun"/>
        </w:rPr>
        <w:tab/>
        <w:t>AI/ML-based CSI prediction</w:t>
      </w:r>
      <w:bookmarkEnd w:id="2408"/>
    </w:p>
    <w:p w14:paraId="3E1FA912" w14:textId="5D22ADDD" w:rsidR="002C3C4C" w:rsidRPr="00F92F6B" w:rsidRDefault="002C3C4C" w:rsidP="002C3C4C">
      <w:pPr>
        <w:rPr>
          <w:rFonts w:eastAsia="DengXian"/>
        </w:rPr>
      </w:pPr>
      <w:r w:rsidRPr="00F92F6B">
        <w:rPr>
          <w:rFonts w:eastAsia="DengXian"/>
        </w:rPr>
        <w:t>AI/ML-based CSI prediction is supported with similar principles and procedures as described in 22.2 for AI/ML-based beam management with the following differences:</w:t>
      </w:r>
    </w:p>
    <w:p w14:paraId="5FA5EF0E" w14:textId="77777777" w:rsidR="002C3C4C" w:rsidRPr="00F92F6B" w:rsidRDefault="002C3C4C" w:rsidP="002C3C4C">
      <w:pPr>
        <w:pStyle w:val="B1"/>
      </w:pPr>
      <w:r w:rsidRPr="00F92F6B">
        <w:t>-</w:t>
      </w:r>
      <w:r w:rsidRPr="00F92F6B">
        <w:tab/>
        <w:t>Only temporal-domain CSI prediction with UE-side model is supported.</w:t>
      </w:r>
    </w:p>
    <w:p w14:paraId="7BD0CBEA" w14:textId="7A14A063" w:rsidR="002C3C4C" w:rsidRPr="00F92F6B" w:rsidRDefault="002C3C4C" w:rsidP="002C3C4C">
      <w:pPr>
        <w:pStyle w:val="B1"/>
      </w:pPr>
      <w:r w:rsidRPr="00F92F6B">
        <w:t>-</w:t>
      </w:r>
      <w:r w:rsidRPr="00F92F6B">
        <w:tab/>
        <w:t xml:space="preserve">During the applicability reporting procedure, there is no inference related parameters configuration provided from </w:t>
      </w:r>
      <w:proofErr w:type="spellStart"/>
      <w:r w:rsidR="00746119" w:rsidRPr="00F92F6B">
        <w:t>gNB</w:t>
      </w:r>
      <w:proofErr w:type="spellEnd"/>
      <w:r w:rsidRPr="00F92F6B">
        <w:t xml:space="preserve"> to UE for CSI prediction.</w:t>
      </w:r>
    </w:p>
    <w:p w14:paraId="142BDC6D" w14:textId="53EBF01F" w:rsidR="002C3C4C" w:rsidRPr="00F92F6B" w:rsidRDefault="002C3C4C" w:rsidP="00DA6E71">
      <w:pPr>
        <w:pStyle w:val="Heading2"/>
        <w:rPr>
          <w:rFonts w:eastAsia="SimSun"/>
        </w:rPr>
      </w:pPr>
      <w:bookmarkStart w:id="2409" w:name="_Toc219281266"/>
      <w:r w:rsidRPr="00F92F6B">
        <w:rPr>
          <w:rFonts w:eastAsia="SimSun"/>
        </w:rPr>
        <w:t>22.4</w:t>
      </w:r>
      <w:r w:rsidRPr="00F92F6B">
        <w:rPr>
          <w:rFonts w:eastAsia="SimSun"/>
        </w:rPr>
        <w:tab/>
        <w:t>AI/ML-based Positioning</w:t>
      </w:r>
      <w:bookmarkEnd w:id="2409"/>
    </w:p>
    <w:p w14:paraId="71B4045B" w14:textId="77777777" w:rsidR="002C3C4C" w:rsidRPr="00F92F6B" w:rsidRDefault="002C3C4C" w:rsidP="002C3C4C">
      <w:r w:rsidRPr="00F92F6B">
        <w:t>AI/ML-based Positioning is described in TS 38.305 [42].</w:t>
      </w:r>
    </w:p>
    <w:p w14:paraId="22181132" w14:textId="77777777" w:rsidR="002C3C4C" w:rsidRPr="00F92F6B" w:rsidRDefault="002C3C4C" w:rsidP="002C3C4C">
      <w:pPr>
        <w:rPr>
          <w:rFonts w:eastAsia="DengXian"/>
        </w:rPr>
      </w:pPr>
      <w:r w:rsidRPr="00F92F6B">
        <w:rPr>
          <w:rFonts w:eastAsia="DengXian"/>
        </w:rPr>
        <w:t xml:space="preserve">For the deployment of AI/ML assisted positioning with </w:t>
      </w:r>
      <w:proofErr w:type="spellStart"/>
      <w:r w:rsidRPr="00F92F6B">
        <w:rPr>
          <w:rFonts w:eastAsia="DengXian"/>
        </w:rPr>
        <w:t>gNB</w:t>
      </w:r>
      <w:proofErr w:type="spellEnd"/>
      <w:r w:rsidRPr="00F92F6B">
        <w:rPr>
          <w:rFonts w:eastAsia="DengXian"/>
        </w:rPr>
        <w:t xml:space="preserve">-side AI/ML model, AI/ML Model Training and AI/ML Model Inference are both located in the </w:t>
      </w:r>
      <w:proofErr w:type="spellStart"/>
      <w:r w:rsidRPr="00F92F6B">
        <w:rPr>
          <w:rFonts w:eastAsia="DengXian"/>
        </w:rPr>
        <w:t>gNB</w:t>
      </w:r>
      <w:proofErr w:type="spellEnd"/>
      <w:r w:rsidRPr="00F92F6B">
        <w:rPr>
          <w:rFonts w:eastAsia="DengXian"/>
        </w:rPr>
        <w:t xml:space="preserve">. The </w:t>
      </w:r>
      <w:proofErr w:type="spellStart"/>
      <w:r w:rsidRPr="00F92F6B">
        <w:rPr>
          <w:rFonts w:eastAsia="DengXian"/>
        </w:rPr>
        <w:t>gNB</w:t>
      </w:r>
      <w:proofErr w:type="spellEnd"/>
      <w:r w:rsidRPr="00F92F6B">
        <w:rPr>
          <w:rFonts w:eastAsia="DengXian"/>
        </w:rPr>
        <w:t xml:space="preserve"> also does performance monitoring of its own AI/ML Model. The other principles for support of AI/ML for NG-RAN described in clause 16.20.2 apply for AI/ML assisted positioning with </w:t>
      </w:r>
      <w:proofErr w:type="spellStart"/>
      <w:r w:rsidRPr="00F92F6B">
        <w:rPr>
          <w:rFonts w:eastAsia="DengXian"/>
        </w:rPr>
        <w:t>gNB</w:t>
      </w:r>
      <w:proofErr w:type="spellEnd"/>
      <w:r w:rsidRPr="00F92F6B">
        <w:rPr>
          <w:rFonts w:eastAsia="DengXian"/>
        </w:rPr>
        <w:t>-side AI/ML model.</w:t>
      </w:r>
    </w:p>
    <w:p w14:paraId="45F89ECB" w14:textId="67550D36" w:rsidR="00746119" w:rsidRPr="00F92F6B" w:rsidRDefault="00746119" w:rsidP="00F92F6B">
      <w:pPr>
        <w:pStyle w:val="Heading2"/>
        <w:rPr>
          <w:rFonts w:eastAsia="SimSun"/>
        </w:rPr>
      </w:pPr>
      <w:bookmarkStart w:id="2410" w:name="_Toc219281267"/>
      <w:r w:rsidRPr="00F92F6B">
        <w:rPr>
          <w:rFonts w:eastAsia="SimSun"/>
        </w:rPr>
        <w:t>22.5</w:t>
      </w:r>
      <w:r w:rsidRPr="00F92F6B">
        <w:rPr>
          <w:rFonts w:eastAsia="SimSun"/>
        </w:rPr>
        <w:tab/>
        <w:t>Data Collection for Offline Model Training</w:t>
      </w:r>
      <w:bookmarkEnd w:id="2410"/>
    </w:p>
    <w:p w14:paraId="6DF0A597" w14:textId="2DA174E0" w:rsidR="00746119" w:rsidRPr="00F92F6B" w:rsidRDefault="00746119" w:rsidP="00746119">
      <w:pPr>
        <w:pStyle w:val="Heading3"/>
      </w:pPr>
      <w:bookmarkStart w:id="2411" w:name="_Toc219281268"/>
      <w:r w:rsidRPr="00F92F6B">
        <w:t>22.5.1</w:t>
      </w:r>
      <w:r w:rsidRPr="00F92F6B">
        <w:tab/>
      </w:r>
      <w:r w:rsidRPr="00F92F6B">
        <w:rPr>
          <w:rFonts w:eastAsia="DengXian"/>
        </w:rPr>
        <w:t>Network</w:t>
      </w:r>
      <w:r w:rsidRPr="00F92F6B">
        <w:t>-side data collection</w:t>
      </w:r>
      <w:bookmarkEnd w:id="2411"/>
    </w:p>
    <w:p w14:paraId="440D7583" w14:textId="77777777" w:rsidR="00746119" w:rsidRPr="00F92F6B" w:rsidRDefault="00746119" w:rsidP="00746119">
      <w:pPr>
        <w:rPr>
          <w:rFonts w:eastAsia="DengXian"/>
        </w:rPr>
      </w:pPr>
      <w:r w:rsidRPr="00F92F6B">
        <w:rPr>
          <w:rFonts w:eastAsia="DengXian"/>
        </w:rPr>
        <w:t>Network-side data collection applies only to AI/ML beam management feature.</w:t>
      </w:r>
    </w:p>
    <w:p w14:paraId="5361EC8B" w14:textId="77777777" w:rsidR="00746119" w:rsidRPr="00F92F6B" w:rsidRDefault="00746119" w:rsidP="00746119">
      <w:pPr>
        <w:rPr>
          <w:rFonts w:eastAsia="DengXian"/>
        </w:rPr>
      </w:pPr>
      <w:r w:rsidRPr="00F92F6B">
        <w:rPr>
          <w:rFonts w:eastAsia="DengXian"/>
        </w:rPr>
        <w:t>Network-side data collection for Network-side model training</w:t>
      </w:r>
      <w:r w:rsidRPr="00F92F6B">
        <w:t xml:space="preserve"> can be initiated by OAM or by </w:t>
      </w:r>
      <w:proofErr w:type="spellStart"/>
      <w:r w:rsidRPr="00F92F6B">
        <w:t>gNB</w:t>
      </w:r>
      <w:proofErr w:type="spellEnd"/>
      <w:r w:rsidRPr="00F92F6B">
        <w:rPr>
          <w:rStyle w:val="CommentReference"/>
        </w:rPr>
        <w:t>.</w:t>
      </w:r>
      <w:r w:rsidRPr="00F92F6B">
        <w:rPr>
          <w:rFonts w:eastAsia="DengXian"/>
        </w:rPr>
        <w:t xml:space="preserve"> In case of NR-DC, the data collection can only be configured for MCG. The following enablers are introduced for Network-side data collection for Network-side model </w:t>
      </w:r>
      <w:r w:rsidRPr="00F92F6B">
        <w:t>over air interface</w:t>
      </w:r>
      <w:r w:rsidRPr="00F92F6B">
        <w:rPr>
          <w:rFonts w:eastAsia="DengXian"/>
        </w:rPr>
        <w:t>:</w:t>
      </w:r>
    </w:p>
    <w:p w14:paraId="6EBC750C" w14:textId="77777777" w:rsidR="00746119" w:rsidRPr="00F92F6B" w:rsidRDefault="00746119" w:rsidP="00746119">
      <w:pPr>
        <w:pStyle w:val="B1"/>
      </w:pPr>
      <w:r w:rsidRPr="00F92F6B">
        <w:t>-</w:t>
      </w:r>
      <w:r w:rsidRPr="00F92F6B">
        <w:tab/>
        <w:t xml:space="preserve">The UE can be configured by </w:t>
      </w:r>
      <w:proofErr w:type="spellStart"/>
      <w:r w:rsidRPr="00F92F6B">
        <w:t>gNB</w:t>
      </w:r>
      <w:proofErr w:type="spellEnd"/>
      <w:r w:rsidRPr="00F92F6B">
        <w:t xml:space="preserve"> to log L1 measurements in the AS layer memory and report them via a RRC message(s).</w:t>
      </w:r>
    </w:p>
    <w:p w14:paraId="4EE3446B" w14:textId="77777777" w:rsidR="00746119" w:rsidRPr="00F92F6B" w:rsidRDefault="00746119" w:rsidP="00746119">
      <w:pPr>
        <w:pStyle w:val="B1"/>
      </w:pPr>
      <w:r w:rsidRPr="00F92F6B">
        <w:t>-</w:t>
      </w:r>
      <w:r w:rsidRPr="00F92F6B">
        <w:tab/>
        <w:t xml:space="preserve">Both </w:t>
      </w:r>
      <w:r w:rsidRPr="00F92F6B">
        <w:rPr>
          <w:rFonts w:eastAsia="DengXian"/>
        </w:rPr>
        <w:t xml:space="preserve">periodic and L3 measurement event-triggered data collection are supported. The UE stores the logged data at </w:t>
      </w:r>
      <w:r w:rsidRPr="00F92F6B">
        <w:rPr>
          <w:rFonts w:eastAsia="DengXian" w:hint="eastAsia"/>
        </w:rPr>
        <w:t>the</w:t>
      </w:r>
      <w:r w:rsidRPr="00F92F6B">
        <w:rPr>
          <w:rFonts w:eastAsia="DengXian"/>
        </w:rPr>
        <w:t xml:space="preserve"> AS </w:t>
      </w:r>
      <w:r w:rsidRPr="00F92F6B">
        <w:t>layer memory</w:t>
      </w:r>
      <w:r w:rsidRPr="00F92F6B">
        <w:rPr>
          <w:rFonts w:eastAsia="DengXian"/>
        </w:rPr>
        <w:t xml:space="preserve">. When the AS </w:t>
      </w:r>
      <w:r w:rsidRPr="00F92F6B">
        <w:t>layer memory</w:t>
      </w:r>
      <w:r w:rsidRPr="00F92F6B">
        <w:rPr>
          <w:rFonts w:eastAsia="DengXian"/>
        </w:rPr>
        <w:t xml:space="preserve"> for storing logged data becomes full, the UE stops measurement and logging for data collection. When the AS </w:t>
      </w:r>
      <w:r w:rsidRPr="00F92F6B">
        <w:t>layer memory</w:t>
      </w:r>
      <w:r w:rsidRPr="00F92F6B">
        <w:rPr>
          <w:rFonts w:eastAsia="DengXian"/>
        </w:rPr>
        <w:t xml:space="preserve"> reserved for storing logged data becomes full or reaches </w:t>
      </w:r>
      <w:r w:rsidRPr="00F92F6B">
        <w:t>an absolute threshold (if configured), the UE</w:t>
      </w:r>
      <w:r w:rsidRPr="00F92F6B">
        <w:rPr>
          <w:rFonts w:eastAsia="DengXian"/>
        </w:rPr>
        <w:t xml:space="preserve"> indicates data availability to the </w:t>
      </w:r>
      <w:proofErr w:type="spellStart"/>
      <w:r w:rsidRPr="00F92F6B">
        <w:rPr>
          <w:rFonts w:eastAsia="DengXian"/>
        </w:rPr>
        <w:t>gNB</w:t>
      </w:r>
      <w:proofErr w:type="spellEnd"/>
      <w:r w:rsidRPr="00F92F6B">
        <w:t>, as specified in TS 38.331[12]</w:t>
      </w:r>
      <w:r w:rsidRPr="00F92F6B">
        <w:rPr>
          <w:rFonts w:eastAsia="DengXian"/>
        </w:rPr>
        <w:t>.</w:t>
      </w:r>
    </w:p>
    <w:p w14:paraId="7FC4AED5" w14:textId="77777777" w:rsidR="00746119" w:rsidRPr="00F92F6B" w:rsidRDefault="00746119" w:rsidP="00746119">
      <w:pPr>
        <w:pStyle w:val="B1"/>
        <w:rPr>
          <w:rFonts w:eastAsia="DengXian"/>
        </w:rPr>
      </w:pPr>
      <w:r w:rsidRPr="00F92F6B">
        <w:t>-</w:t>
      </w:r>
      <w:r w:rsidRPr="00F92F6B">
        <w:tab/>
        <w:t>W</w:t>
      </w:r>
      <w:r w:rsidRPr="00F92F6B">
        <w:rPr>
          <w:rFonts w:eastAsia="DengXian"/>
        </w:rPr>
        <w:t xml:space="preserve">hen low power state is detected, the UE can indicate the low power state to the </w:t>
      </w:r>
      <w:proofErr w:type="spellStart"/>
      <w:r w:rsidRPr="00F92F6B">
        <w:rPr>
          <w:rFonts w:eastAsia="DengXian"/>
        </w:rPr>
        <w:t>gNB</w:t>
      </w:r>
      <w:proofErr w:type="spellEnd"/>
      <w:r w:rsidRPr="00F92F6B">
        <w:rPr>
          <w:rFonts w:eastAsia="DengXian"/>
        </w:rPr>
        <w:t>. Upon reception of the low power state indication,</w:t>
      </w:r>
      <w:r w:rsidRPr="00F92F6B" w:rsidDel="00E31D28">
        <w:rPr>
          <w:rFonts w:eastAsia="DengXian"/>
        </w:rPr>
        <w:t xml:space="preserve"> </w:t>
      </w:r>
      <w:r w:rsidRPr="00F92F6B">
        <w:rPr>
          <w:rFonts w:eastAsia="DengXian"/>
        </w:rPr>
        <w:t xml:space="preserve">the </w:t>
      </w:r>
      <w:proofErr w:type="spellStart"/>
      <w:r w:rsidRPr="00F92F6B">
        <w:rPr>
          <w:rFonts w:eastAsia="DengXian"/>
        </w:rPr>
        <w:t>gNB</w:t>
      </w:r>
      <w:proofErr w:type="spellEnd"/>
      <w:r w:rsidRPr="00F92F6B">
        <w:rPr>
          <w:rFonts w:eastAsia="DengXian"/>
        </w:rPr>
        <w:t xml:space="preserve"> should release the UE data collection configuration for Network-side model.</w:t>
      </w:r>
    </w:p>
    <w:p w14:paraId="37742C26" w14:textId="77777777" w:rsidR="00746119" w:rsidRPr="00F92F6B" w:rsidRDefault="00746119" w:rsidP="00746119">
      <w:pPr>
        <w:pStyle w:val="NO"/>
      </w:pPr>
      <w:r w:rsidRPr="00F92F6B">
        <w:rPr>
          <w:rFonts w:hint="eastAsia"/>
        </w:rPr>
        <w:t>N</w:t>
      </w:r>
      <w:r w:rsidRPr="00F92F6B">
        <w:t>OTE:</w:t>
      </w:r>
      <w:r w:rsidRPr="00F92F6B">
        <w:tab/>
        <w:t>It is up to UE implementation how to determine the AS layer memory threshold is reached and how to determine low power state.</w:t>
      </w:r>
    </w:p>
    <w:p w14:paraId="7ECE7090" w14:textId="77777777" w:rsidR="00746119" w:rsidRPr="00F92F6B" w:rsidRDefault="00746119" w:rsidP="00746119">
      <w:pPr>
        <w:pStyle w:val="B1"/>
        <w:rPr>
          <w:rFonts w:eastAsia="DengXian"/>
        </w:rPr>
      </w:pPr>
      <w:r w:rsidRPr="00F92F6B">
        <w:t>-</w:t>
      </w:r>
      <w:r w:rsidRPr="00F92F6B">
        <w:tab/>
        <w:t xml:space="preserve">The </w:t>
      </w:r>
      <w:proofErr w:type="spellStart"/>
      <w:r w:rsidRPr="00F92F6B">
        <w:t>gNB</w:t>
      </w:r>
      <w:proofErr w:type="spellEnd"/>
      <w:r w:rsidRPr="00F92F6B">
        <w:t xml:space="preserve"> can </w:t>
      </w:r>
      <w:r w:rsidRPr="00F92F6B">
        <w:rPr>
          <w:rFonts w:hint="cs"/>
        </w:rPr>
        <w:t>i</w:t>
      </w:r>
      <w:r w:rsidRPr="00F92F6B">
        <w:t>ndicate UE whether the logged data should be kept or not during handover. When indicated to keep the logged data, UE retains it during handover and indicates its availability after handover</w:t>
      </w:r>
      <w:r w:rsidRPr="00F92F6B">
        <w:rPr>
          <w:rFonts w:eastAsia="DengXian"/>
        </w:rPr>
        <w:t>.</w:t>
      </w:r>
    </w:p>
    <w:p w14:paraId="50C13E72" w14:textId="7542A83F" w:rsidR="00746119" w:rsidRPr="00F92F6B" w:rsidRDefault="00746119" w:rsidP="00746119">
      <w:pPr>
        <w:pStyle w:val="Heading3"/>
      </w:pPr>
      <w:bookmarkStart w:id="2412" w:name="_Toc219281269"/>
      <w:r w:rsidRPr="00F92F6B">
        <w:t>22.5.2</w:t>
      </w:r>
      <w:r w:rsidRPr="00F92F6B">
        <w:tab/>
        <w:t>UE-side data collection</w:t>
      </w:r>
      <w:bookmarkEnd w:id="2412"/>
    </w:p>
    <w:p w14:paraId="20857841" w14:textId="77777777" w:rsidR="00746119" w:rsidRPr="00F92F6B" w:rsidRDefault="00746119" w:rsidP="00746119">
      <w:r w:rsidRPr="00F92F6B">
        <w:t>UE-</w:t>
      </w:r>
      <w:r w:rsidRPr="00F92F6B">
        <w:rPr>
          <w:rFonts w:eastAsia="DengXian"/>
        </w:rPr>
        <w:t>side data collection applies to AI/ML Beam management and CSI prediction features.</w:t>
      </w:r>
    </w:p>
    <w:p w14:paraId="78AA9E54" w14:textId="1AF877EF" w:rsidR="00746119" w:rsidRPr="00F92F6B" w:rsidRDefault="00746119" w:rsidP="002C3C4C">
      <w:pPr>
        <w:rPr>
          <w:rFonts w:eastAsia="DengXian"/>
        </w:rPr>
      </w:pPr>
      <w:r w:rsidRPr="00F92F6B">
        <w:t>For UE-</w:t>
      </w:r>
      <w:r w:rsidRPr="00F92F6B">
        <w:rPr>
          <w:rFonts w:eastAsia="DengXian"/>
        </w:rPr>
        <w:t>side data collection for</w:t>
      </w:r>
      <w:r w:rsidRPr="00F92F6B">
        <w:t xml:space="preserve"> UE-</w:t>
      </w:r>
      <w:r w:rsidRPr="00F92F6B">
        <w:rPr>
          <w:rFonts w:eastAsia="DengXian"/>
        </w:rPr>
        <w:t xml:space="preserve">side model training, the </w:t>
      </w:r>
      <w:proofErr w:type="spellStart"/>
      <w:r w:rsidRPr="00F92F6B">
        <w:rPr>
          <w:rFonts w:eastAsia="DengXian"/>
        </w:rPr>
        <w:t>gNB</w:t>
      </w:r>
      <w:proofErr w:type="spellEnd"/>
      <w:r w:rsidRPr="00F92F6B">
        <w:rPr>
          <w:rFonts w:eastAsia="DengXian"/>
        </w:rPr>
        <w:t xml:space="preserve"> can configure whether UE is allowed to initiate a request for data collection configuration </w:t>
      </w:r>
      <w:r w:rsidRPr="00F92F6B">
        <w:rPr>
          <w:bCs/>
        </w:rPr>
        <w:t>(e.g., UE's preference to start or to stop data collection, preferred configuration from a list of candidate configurations provided by network)</w:t>
      </w:r>
      <w:r w:rsidRPr="00F92F6B">
        <w:rPr>
          <w:rFonts w:eastAsia="DengXian"/>
        </w:rPr>
        <w:t xml:space="preserve">. </w:t>
      </w:r>
      <w:r w:rsidRPr="00F92F6B">
        <w:rPr>
          <w:bCs/>
        </w:rPr>
        <w:t xml:space="preserve">The </w:t>
      </w:r>
      <w:proofErr w:type="spellStart"/>
      <w:r w:rsidRPr="00F92F6B">
        <w:rPr>
          <w:bCs/>
        </w:rPr>
        <w:t>gNB</w:t>
      </w:r>
      <w:proofErr w:type="spellEnd"/>
      <w:r w:rsidRPr="00F92F6B">
        <w:rPr>
          <w:bCs/>
        </w:rPr>
        <w:t xml:space="preserve"> can also provide UE with data collection configuration or release the data collection configuration at any point in time, with or without UE request.</w:t>
      </w:r>
    </w:p>
    <w:p w14:paraId="4BC7EBA7" w14:textId="6B47A223" w:rsidR="00797C8A" w:rsidRPr="00F92F6B" w:rsidRDefault="00797C8A" w:rsidP="00797C8A">
      <w:pPr>
        <w:pStyle w:val="Heading1"/>
        <w:rPr>
          <w:rFonts w:eastAsia="DengXian"/>
        </w:rPr>
      </w:pPr>
      <w:bookmarkStart w:id="2413" w:name="_Toc219281270"/>
      <w:r w:rsidRPr="00F92F6B">
        <w:rPr>
          <w:rFonts w:eastAsia="DengXian"/>
        </w:rPr>
        <w:t>23</w:t>
      </w:r>
      <w:r w:rsidRPr="00F92F6B">
        <w:rPr>
          <w:rFonts w:eastAsia="DengXian"/>
        </w:rPr>
        <w:tab/>
      </w:r>
      <w:r w:rsidRPr="00F92F6B">
        <w:rPr>
          <w:rFonts w:eastAsia="DengXian" w:hint="eastAsia"/>
        </w:rPr>
        <w:t>SBFD</w:t>
      </w:r>
      <w:bookmarkEnd w:id="2413"/>
    </w:p>
    <w:p w14:paraId="4FA855DF" w14:textId="0C3CBC1E" w:rsidR="00797C8A" w:rsidRPr="00F92F6B" w:rsidRDefault="00797C8A" w:rsidP="00797C8A">
      <w:pPr>
        <w:pStyle w:val="Heading2"/>
      </w:pPr>
      <w:bookmarkStart w:id="2414" w:name="_Toc185530772"/>
      <w:bookmarkStart w:id="2415" w:name="_Toc219281271"/>
      <w:r w:rsidRPr="00F92F6B">
        <w:rPr>
          <w:rFonts w:eastAsia="DengXian"/>
        </w:rPr>
        <w:t>23</w:t>
      </w:r>
      <w:r w:rsidRPr="00F92F6B">
        <w:t>.1</w:t>
      </w:r>
      <w:r w:rsidRPr="00F92F6B">
        <w:tab/>
        <w:t>General</w:t>
      </w:r>
      <w:bookmarkEnd w:id="2414"/>
      <w:bookmarkEnd w:id="2415"/>
    </w:p>
    <w:p w14:paraId="07F33943" w14:textId="77777777" w:rsidR="00797C8A" w:rsidRPr="00F92F6B" w:rsidRDefault="00797C8A" w:rsidP="00797C8A">
      <w:pPr>
        <w:rPr>
          <w:rFonts w:eastAsiaTheme="minorEastAsia"/>
        </w:rPr>
      </w:pPr>
      <w:r w:rsidRPr="00F92F6B">
        <w:rPr>
          <w:rFonts w:eastAsiaTheme="minorEastAsia" w:hint="eastAsia"/>
        </w:rPr>
        <w:t xml:space="preserve">Sub-Band Full Duplex (SBFD) operation is </w:t>
      </w:r>
      <w:r w:rsidRPr="00F92F6B">
        <w:rPr>
          <w:rFonts w:eastAsiaTheme="minorEastAsia"/>
        </w:rPr>
        <w:t>supported for</w:t>
      </w:r>
      <w:r w:rsidRPr="00F92F6B">
        <w:rPr>
          <w:rFonts w:eastAsiaTheme="minorEastAsia" w:hint="eastAsia"/>
        </w:rPr>
        <w:t xml:space="preserve"> a TDD </w:t>
      </w:r>
      <w:r w:rsidRPr="00F92F6B">
        <w:rPr>
          <w:rFonts w:eastAsiaTheme="minorEastAsia"/>
        </w:rPr>
        <w:t>carrier, enabling</w:t>
      </w:r>
      <w:r w:rsidRPr="00F92F6B">
        <w:rPr>
          <w:rFonts w:eastAsiaTheme="minorEastAsia" w:hint="eastAsia"/>
        </w:rPr>
        <w:t xml:space="preserve"> simultaneous downlink </w:t>
      </w:r>
      <w:r w:rsidRPr="00F92F6B">
        <w:rPr>
          <w:rFonts w:eastAsiaTheme="minorEastAsia"/>
        </w:rPr>
        <w:t xml:space="preserve">transmission </w:t>
      </w:r>
      <w:r w:rsidRPr="00F92F6B">
        <w:rPr>
          <w:rFonts w:eastAsiaTheme="minorEastAsia" w:hint="eastAsia"/>
        </w:rPr>
        <w:t xml:space="preserve">and uplink </w:t>
      </w:r>
      <w:r w:rsidRPr="00F92F6B">
        <w:rPr>
          <w:rFonts w:eastAsiaTheme="minorEastAsia"/>
        </w:rPr>
        <w:t>reception</w:t>
      </w:r>
      <w:r w:rsidRPr="00F92F6B">
        <w:rPr>
          <w:rFonts w:eastAsiaTheme="minorEastAsia" w:hint="eastAsia"/>
        </w:rPr>
        <w:t xml:space="preserve"> at the </w:t>
      </w:r>
      <w:proofErr w:type="spellStart"/>
      <w:r w:rsidRPr="00F92F6B">
        <w:rPr>
          <w:rFonts w:eastAsiaTheme="minorEastAsia" w:hint="eastAsia"/>
        </w:rPr>
        <w:t>gNB</w:t>
      </w:r>
      <w:proofErr w:type="spellEnd"/>
      <w:r w:rsidRPr="00F92F6B">
        <w:t xml:space="preserve"> </w:t>
      </w:r>
      <w:r w:rsidRPr="00F92F6B">
        <w:rPr>
          <w:rFonts w:eastAsiaTheme="minorEastAsia"/>
        </w:rPr>
        <w:t xml:space="preserve">on their </w:t>
      </w:r>
      <w:r w:rsidRPr="00F92F6B">
        <w:t xml:space="preserve">non-overlapping </w:t>
      </w:r>
      <w:r w:rsidRPr="00F92F6B">
        <w:rPr>
          <w:rFonts w:eastAsiaTheme="minorEastAsia"/>
        </w:rPr>
        <w:t>respective sub-bands</w:t>
      </w:r>
      <w:r w:rsidRPr="00F92F6B">
        <w:rPr>
          <w:rFonts w:eastAsiaTheme="minorEastAsia" w:hint="eastAsia"/>
        </w:rPr>
        <w:t xml:space="preserve">. From UE perspective, full duplex is not supported. The configurations of cell-specific SBFD time and frequency resources are provided through SIB1 or dedicated </w:t>
      </w:r>
      <w:r w:rsidRPr="00F92F6B">
        <w:rPr>
          <w:rFonts w:eastAsiaTheme="minorEastAsia"/>
        </w:rPr>
        <w:t>signalling</w:t>
      </w:r>
      <w:r w:rsidRPr="00F92F6B">
        <w:rPr>
          <w:rFonts w:eastAsiaTheme="minorEastAsia" w:hint="eastAsia"/>
        </w:rPr>
        <w:t>.</w:t>
      </w:r>
    </w:p>
    <w:p w14:paraId="18E86C60" w14:textId="77777777" w:rsidR="00797C8A" w:rsidRPr="00F92F6B" w:rsidRDefault="00797C8A" w:rsidP="00797C8A">
      <w:pPr>
        <w:snapToGrid w:val="0"/>
        <w:rPr>
          <w:rFonts w:eastAsia="Malgun Gothic"/>
        </w:rPr>
      </w:pPr>
      <w:r w:rsidRPr="00F92F6B">
        <w:rPr>
          <w:rFonts w:eastAsia="Malgun Gothic"/>
        </w:rPr>
        <w:t xml:space="preserve">A UE can be semi-statically configured with SBFD sub-bands in downlink symbols and flexible symbols </w:t>
      </w:r>
      <w:r w:rsidRPr="00F92F6B">
        <w:t xml:space="preserve">provided by </w:t>
      </w:r>
      <w:proofErr w:type="spellStart"/>
      <w:r w:rsidRPr="00F92F6B">
        <w:rPr>
          <w:i/>
        </w:rPr>
        <w:t>tdd</w:t>
      </w:r>
      <w:proofErr w:type="spellEnd"/>
      <w:r w:rsidRPr="00F92F6B">
        <w:rPr>
          <w:i/>
        </w:rPr>
        <w:t>-UL-DL-</w:t>
      </w:r>
      <w:proofErr w:type="spellStart"/>
      <w:r w:rsidRPr="00F92F6B">
        <w:rPr>
          <w:i/>
        </w:rPr>
        <w:t>ConfigurationCommon</w:t>
      </w:r>
      <w:proofErr w:type="spellEnd"/>
      <w:r w:rsidRPr="00F92F6B">
        <w:rPr>
          <w:rFonts w:eastAsia="Malgun Gothic"/>
        </w:rPr>
        <w:t xml:space="preserve"> and t</w:t>
      </w:r>
      <w:r w:rsidRPr="00F92F6B">
        <w:t xml:space="preserve">his UE is referred to as an SBFD aware UE. </w:t>
      </w:r>
      <w:r w:rsidRPr="00F92F6B">
        <w:rPr>
          <w:rFonts w:eastAsia="Malgun Gothic"/>
        </w:rPr>
        <w:t>The maximum number of UL sub-bands for SBFD operation in an SBFD symbol within a TDD carrier is one. The maximum number of DL sub-bands for SBFD operation in an SBFD symbol within a TDD carrier is two.</w:t>
      </w:r>
    </w:p>
    <w:p w14:paraId="279258B9" w14:textId="77777777" w:rsidR="00797C8A" w:rsidRPr="00F92F6B" w:rsidRDefault="00797C8A" w:rsidP="00797C8A">
      <w:pPr>
        <w:snapToGrid w:val="0"/>
      </w:pPr>
      <w:r w:rsidRPr="00F92F6B">
        <w:t>In an SBFD symbol, except for cross-link interference measurements, a UE transmits or receives only in RBs that are both in the active UL BWP and in the UL sub-band, or both in the active DL BWP and the DL sub-band(s), respectively.</w:t>
      </w:r>
    </w:p>
    <w:p w14:paraId="34626D60" w14:textId="728B2C93" w:rsidR="00797C8A" w:rsidRPr="00F92F6B" w:rsidRDefault="00797C8A" w:rsidP="00797C8A">
      <w:pPr>
        <w:snapToGrid w:val="0"/>
      </w:pPr>
      <w:r w:rsidRPr="00F92F6B">
        <w:t xml:space="preserve">A UE can be configured to transmit or receive </w:t>
      </w:r>
      <w:r w:rsidRPr="00F92F6B">
        <w:rPr>
          <w:rFonts w:hint="eastAsia"/>
        </w:rPr>
        <w:t xml:space="preserve">only </w:t>
      </w:r>
      <w:r w:rsidRPr="00F92F6B">
        <w:t>in non-SBFD symbols</w:t>
      </w:r>
      <w:r w:rsidRPr="00F92F6B">
        <w:rPr>
          <w:rFonts w:hint="eastAsia"/>
        </w:rPr>
        <w:t xml:space="preserve">, </w:t>
      </w:r>
      <w:r w:rsidRPr="00F92F6B">
        <w:t>only</w:t>
      </w:r>
      <w:r w:rsidRPr="00F92F6B">
        <w:rPr>
          <w:rFonts w:hint="eastAsia"/>
        </w:rPr>
        <w:t xml:space="preserve"> in</w:t>
      </w:r>
      <w:r w:rsidRPr="00F92F6B">
        <w:t xml:space="preserve"> SBFD symbols</w:t>
      </w:r>
      <w:r w:rsidRPr="00F92F6B">
        <w:rPr>
          <w:rFonts w:hint="eastAsia"/>
        </w:rPr>
        <w:t>, or</w:t>
      </w:r>
      <w:r w:rsidRPr="00F92F6B">
        <w:t xml:space="preserve"> across both SBFD symbols and non-SBFD symbols for multiple transmission or reception occasions.</w:t>
      </w:r>
    </w:p>
    <w:p w14:paraId="3F0AD03F" w14:textId="15348340" w:rsidR="00797C8A" w:rsidRPr="00F92F6B" w:rsidRDefault="00797C8A" w:rsidP="00797C8A">
      <w:pPr>
        <w:pStyle w:val="Heading2"/>
        <w:rPr>
          <w:rFonts w:eastAsiaTheme="minorEastAsia"/>
        </w:rPr>
      </w:pPr>
      <w:bookmarkStart w:id="2416" w:name="_Toc219281272"/>
      <w:r w:rsidRPr="00F92F6B">
        <w:rPr>
          <w:rFonts w:eastAsia="DengXian"/>
        </w:rPr>
        <w:t>23</w:t>
      </w:r>
      <w:r w:rsidRPr="00F92F6B">
        <w:t>.</w:t>
      </w:r>
      <w:r w:rsidRPr="00F92F6B">
        <w:rPr>
          <w:rFonts w:hint="eastAsia"/>
        </w:rPr>
        <w:t>2</w:t>
      </w:r>
      <w:r w:rsidRPr="00F92F6B">
        <w:tab/>
      </w:r>
      <w:r w:rsidRPr="00F92F6B">
        <w:rPr>
          <w:rFonts w:hint="eastAsia"/>
        </w:rPr>
        <w:t>SBFD Random Access</w:t>
      </w:r>
      <w:bookmarkEnd w:id="2416"/>
    </w:p>
    <w:p w14:paraId="1CE3C898" w14:textId="77777777" w:rsidR="00797C8A" w:rsidRPr="00F92F6B" w:rsidRDefault="00797C8A" w:rsidP="00797C8A">
      <w:pPr>
        <w:rPr>
          <w:rFonts w:eastAsiaTheme="minorEastAsia"/>
        </w:rPr>
      </w:pPr>
      <w:r w:rsidRPr="00F92F6B">
        <w:t>Random access procedure</w:t>
      </w:r>
      <w:r w:rsidRPr="00F92F6B">
        <w:rPr>
          <w:rFonts w:hint="eastAsia"/>
        </w:rPr>
        <w:t xml:space="preserve"> </w:t>
      </w:r>
      <w:r w:rsidRPr="00F92F6B">
        <w:t xml:space="preserve">in SBFD symbols </w:t>
      </w:r>
      <w:r w:rsidRPr="00F92F6B">
        <w:rPr>
          <w:rFonts w:hint="eastAsia"/>
        </w:rPr>
        <w:t xml:space="preserve">is </w:t>
      </w:r>
      <w:r w:rsidRPr="00F92F6B">
        <w:t xml:space="preserve">supported for all existing RACH trigger events </w:t>
      </w:r>
      <w:r w:rsidRPr="00F92F6B">
        <w:rPr>
          <w:rFonts w:hint="eastAsia"/>
        </w:rPr>
        <w:t xml:space="preserve">as </w:t>
      </w:r>
      <w:r w:rsidRPr="00F92F6B">
        <w:t>described in clause 9.2</w:t>
      </w:r>
      <w:r w:rsidRPr="00F92F6B">
        <w:rPr>
          <w:rFonts w:hint="eastAsia"/>
        </w:rPr>
        <w:t xml:space="preserve">.6, </w:t>
      </w:r>
      <w:r w:rsidRPr="00F92F6B">
        <w:t xml:space="preserve">except for </w:t>
      </w:r>
      <w:r w:rsidRPr="00F92F6B">
        <w:rPr>
          <w:rFonts w:hint="eastAsia"/>
        </w:rPr>
        <w:t xml:space="preserve">the event of </w:t>
      </w:r>
      <w:r w:rsidRPr="00F92F6B">
        <w:t xml:space="preserve">Request for Other SI </w:t>
      </w:r>
      <w:r w:rsidRPr="00F92F6B">
        <w:rPr>
          <w:rFonts w:hint="eastAsia"/>
        </w:rPr>
        <w:t xml:space="preserve">and </w:t>
      </w:r>
      <w:r w:rsidRPr="00F92F6B">
        <w:t>Early UL synchronization with an LTM candidate cell</w:t>
      </w:r>
      <w:r w:rsidRPr="00F92F6B">
        <w:rPr>
          <w:rFonts w:hint="eastAsia"/>
        </w:rPr>
        <w:t xml:space="preserve">. For the event of </w:t>
      </w:r>
      <w:r w:rsidRPr="00F92F6B">
        <w:t>RACH-based LTM cell switch</w:t>
      </w:r>
      <w:r w:rsidRPr="00F92F6B">
        <w:rPr>
          <w:rFonts w:hint="eastAsia"/>
        </w:rPr>
        <w:t>, r</w:t>
      </w:r>
      <w:r w:rsidRPr="00F92F6B">
        <w:t>andom access procedure</w:t>
      </w:r>
      <w:r w:rsidRPr="00F92F6B">
        <w:rPr>
          <w:rFonts w:hint="eastAsia"/>
        </w:rPr>
        <w:t xml:space="preserve"> </w:t>
      </w:r>
      <w:r w:rsidRPr="00F92F6B">
        <w:t xml:space="preserve">in SBFD symbols </w:t>
      </w:r>
      <w:r w:rsidRPr="00F92F6B">
        <w:rPr>
          <w:rFonts w:hint="eastAsia"/>
        </w:rPr>
        <w:t xml:space="preserve">is only </w:t>
      </w:r>
      <w:r w:rsidRPr="00F92F6B">
        <w:t>supported for</w:t>
      </w:r>
      <w:r w:rsidRPr="00F92F6B">
        <w:rPr>
          <w:rFonts w:hint="eastAsia"/>
        </w:rPr>
        <w:t xml:space="preserve"> </w:t>
      </w:r>
      <w:r w:rsidRPr="00F92F6B">
        <w:t>intra-DU</w:t>
      </w:r>
      <w:r w:rsidRPr="00F92F6B">
        <w:rPr>
          <w:rFonts w:hint="eastAsia"/>
        </w:rPr>
        <w:t xml:space="preserve"> case.</w:t>
      </w:r>
    </w:p>
    <w:p w14:paraId="69934289" w14:textId="14A97C00" w:rsidR="00797C8A" w:rsidRPr="00F92F6B" w:rsidRDefault="00797C8A" w:rsidP="00797C8A">
      <w:pPr>
        <w:rPr>
          <w:rFonts w:eastAsiaTheme="minorEastAsia"/>
        </w:rPr>
      </w:pPr>
      <w:r w:rsidRPr="00F92F6B">
        <w:rPr>
          <w:rFonts w:eastAsiaTheme="minorEastAsia" w:hint="eastAsia"/>
        </w:rPr>
        <w:t xml:space="preserve">Both CBRA and CFRA can be supported on SBFD sub-bands. Only the 4-step RA type using SBFD RACH </w:t>
      </w:r>
      <w:r w:rsidRPr="00F92F6B">
        <w:t>resources</w:t>
      </w:r>
      <w:r w:rsidRPr="00F92F6B">
        <w:rPr>
          <w:rFonts w:eastAsiaTheme="minorEastAsia" w:hint="eastAsia"/>
        </w:rPr>
        <w:t xml:space="preserve"> can be supported.</w:t>
      </w:r>
    </w:p>
    <w:p w14:paraId="516C815F" w14:textId="06F82554" w:rsidR="00797C8A" w:rsidRPr="00F92F6B" w:rsidRDefault="00797C8A" w:rsidP="00797C8A">
      <w:pPr>
        <w:rPr>
          <w:rFonts w:eastAsiaTheme="minorEastAsia"/>
          <w:noProof/>
        </w:rPr>
      </w:pPr>
      <w:r w:rsidRPr="00F92F6B">
        <w:rPr>
          <w:rFonts w:eastAsiaTheme="minorEastAsia" w:hint="eastAsia"/>
        </w:rPr>
        <w:t>Two RACH configuration options are specified for SBFD RA operation in TS 38.331</w:t>
      </w:r>
      <w:r w:rsidRPr="00F92F6B">
        <w:rPr>
          <w:rFonts w:eastAsiaTheme="minorEastAsia"/>
        </w:rPr>
        <w:t xml:space="preserve"> [12]</w:t>
      </w:r>
      <w:r w:rsidRPr="00F92F6B">
        <w:rPr>
          <w:rFonts w:eastAsiaTheme="minorEastAsia" w:hint="eastAsia"/>
        </w:rPr>
        <w:t xml:space="preserve">. A cell can configure only </w:t>
      </w:r>
      <w:r w:rsidRPr="00F92F6B">
        <w:rPr>
          <w:rFonts w:eastAsiaTheme="minorEastAsia"/>
        </w:rPr>
        <w:t xml:space="preserve">one </w:t>
      </w:r>
      <w:r w:rsidR="0082028D" w:rsidRPr="00F92F6B">
        <w:rPr>
          <w:rFonts w:eastAsiaTheme="minorEastAsia" w:hint="eastAsia"/>
        </w:rPr>
        <w:t xml:space="preserve">SBFD </w:t>
      </w:r>
      <w:r w:rsidRPr="00F92F6B">
        <w:rPr>
          <w:rFonts w:eastAsiaTheme="minorEastAsia"/>
        </w:rPr>
        <w:t>RACH configuration</w:t>
      </w:r>
      <w:r w:rsidRPr="00F92F6B">
        <w:rPr>
          <w:rFonts w:eastAsiaTheme="minorEastAsia" w:hint="eastAsia"/>
        </w:rPr>
        <w:t xml:space="preserve"> option.</w:t>
      </w:r>
      <w:r w:rsidRPr="00F92F6B">
        <w:rPr>
          <w:rFonts w:eastAsiaTheme="minorEastAsia"/>
        </w:rPr>
        <w:t xml:space="preserve"> </w:t>
      </w:r>
      <w:r w:rsidRPr="00F92F6B">
        <w:rPr>
          <w:rFonts w:eastAsiaTheme="minorEastAsia" w:hint="eastAsia"/>
        </w:rPr>
        <w:t>This</w:t>
      </w:r>
      <w:r w:rsidRPr="00F92F6B">
        <w:rPr>
          <w:rFonts w:eastAsiaTheme="minorEastAsia"/>
        </w:rPr>
        <w:t xml:space="preserve"> can be </w:t>
      </w:r>
      <w:r w:rsidRPr="00F92F6B">
        <w:t>either: 1) A single</w:t>
      </w:r>
      <w:r w:rsidRPr="00F92F6B">
        <w:rPr>
          <w:rFonts w:eastAsiaTheme="minorEastAsia"/>
        </w:rPr>
        <w:t xml:space="preserve"> </w:t>
      </w:r>
      <w:r w:rsidRPr="00F92F6B">
        <w:rPr>
          <w:rFonts w:eastAsiaTheme="minorEastAsia" w:hint="eastAsia"/>
        </w:rPr>
        <w:t xml:space="preserve">RACH </w:t>
      </w:r>
      <w:r w:rsidRPr="00F92F6B">
        <w:t>configuration that support</w:t>
      </w:r>
      <w:r w:rsidRPr="00F92F6B">
        <w:rPr>
          <w:rFonts w:hint="eastAsia"/>
        </w:rPr>
        <w:t>s</w:t>
      </w:r>
      <w:r w:rsidRPr="00F92F6B">
        <w:t xml:space="preserve"> both </w:t>
      </w:r>
      <w:r w:rsidRPr="00F92F6B">
        <w:rPr>
          <w:rFonts w:hint="eastAsia"/>
        </w:rPr>
        <w:t>non-SBFD</w:t>
      </w:r>
      <w:r w:rsidRPr="00F92F6B">
        <w:t xml:space="preserve"> RA operation and SBFD RA operation</w:t>
      </w:r>
      <w:r w:rsidRPr="00F92F6B">
        <w:rPr>
          <w:rFonts w:hint="eastAsia"/>
        </w:rPr>
        <w:t>,</w:t>
      </w:r>
      <w:r w:rsidRPr="00F92F6B">
        <w:t xml:space="preserve"> or </w:t>
      </w:r>
      <w:r w:rsidRPr="00F92F6B">
        <w:rPr>
          <w:rFonts w:hint="eastAsia"/>
        </w:rPr>
        <w:t>2) A d</w:t>
      </w:r>
      <w:r w:rsidRPr="00F92F6B">
        <w:t>ual RACH configuration</w:t>
      </w:r>
      <w:r w:rsidRPr="00F92F6B">
        <w:rPr>
          <w:rFonts w:eastAsiaTheme="minorEastAsia" w:hint="eastAsia"/>
        </w:rPr>
        <w:t xml:space="preserve"> where </w:t>
      </w:r>
      <w:r w:rsidRPr="00F92F6B">
        <w:rPr>
          <w:rFonts w:eastAsiaTheme="minorEastAsia"/>
        </w:rPr>
        <w:t xml:space="preserve">a RACH configuration </w:t>
      </w:r>
      <w:r w:rsidRPr="00F92F6B">
        <w:rPr>
          <w:rFonts w:eastAsiaTheme="minorEastAsia" w:hint="eastAsia"/>
        </w:rPr>
        <w:t>is used for</w:t>
      </w:r>
      <w:r w:rsidRPr="00F92F6B">
        <w:rPr>
          <w:rFonts w:eastAsiaTheme="minorEastAsia"/>
        </w:rPr>
        <w:t xml:space="preserve"> </w:t>
      </w:r>
      <w:r w:rsidRPr="00F92F6B">
        <w:rPr>
          <w:rFonts w:eastAsiaTheme="minorEastAsia" w:hint="eastAsia"/>
        </w:rPr>
        <w:t>non-SBFD</w:t>
      </w:r>
      <w:r w:rsidRPr="00F92F6B">
        <w:rPr>
          <w:rFonts w:eastAsiaTheme="minorEastAsia"/>
        </w:rPr>
        <w:t xml:space="preserve"> RA operation and an additional RACH configuration </w:t>
      </w:r>
      <w:r w:rsidRPr="00F92F6B">
        <w:rPr>
          <w:rFonts w:eastAsiaTheme="minorEastAsia" w:hint="eastAsia"/>
        </w:rPr>
        <w:t xml:space="preserve">is designated </w:t>
      </w:r>
      <w:r w:rsidRPr="00F92F6B">
        <w:rPr>
          <w:rFonts w:eastAsiaTheme="minorEastAsia"/>
        </w:rPr>
        <w:t>for SBFD RA operation</w:t>
      </w:r>
      <w:r w:rsidRPr="00F92F6B">
        <w:rPr>
          <w:rFonts w:eastAsiaTheme="minorEastAsia" w:hint="eastAsia"/>
        </w:rPr>
        <w:t xml:space="preserve">, </w:t>
      </w:r>
      <w:r w:rsidRPr="00F92F6B">
        <w:rPr>
          <w:rFonts w:hint="eastAsia"/>
        </w:rPr>
        <w:t>as specified</w:t>
      </w:r>
      <w:r w:rsidRPr="00F92F6B">
        <w:rPr>
          <w:rFonts w:eastAsiaTheme="minorEastAsia" w:hint="eastAsia"/>
        </w:rPr>
        <w:t xml:space="preserve"> in TS 38.331 [12]. </w:t>
      </w:r>
      <w:r w:rsidRPr="00F92F6B">
        <w:rPr>
          <w:rFonts w:eastAsiaTheme="minorEastAsia"/>
          <w:noProof/>
        </w:rPr>
        <w:t>A</w:t>
      </w:r>
      <w:r w:rsidRPr="00F92F6B">
        <w:rPr>
          <w:rFonts w:eastAsiaTheme="minorEastAsia" w:hint="eastAsia"/>
          <w:noProof/>
        </w:rPr>
        <w:t>n</w:t>
      </w:r>
      <w:r w:rsidRPr="00F92F6B">
        <w:rPr>
          <w:rFonts w:eastAsiaTheme="minorEastAsia"/>
          <w:noProof/>
        </w:rPr>
        <w:t xml:space="preserve"> SBFD</w:t>
      </w:r>
      <w:r w:rsidRPr="00F92F6B">
        <w:rPr>
          <w:rFonts w:eastAsiaTheme="minorEastAsia" w:hint="eastAsia"/>
          <w:noProof/>
        </w:rPr>
        <w:t xml:space="preserve"> aware</w:t>
      </w:r>
      <w:r w:rsidRPr="00F92F6B" w:rsidDel="00897E77">
        <w:rPr>
          <w:rStyle w:val="CommentReference"/>
        </w:rPr>
        <w:t xml:space="preserve"> </w:t>
      </w:r>
      <w:r w:rsidRPr="00F92F6B">
        <w:rPr>
          <w:rFonts w:eastAsiaTheme="minorEastAsia"/>
          <w:noProof/>
        </w:rPr>
        <w:t xml:space="preserve">UE </w:t>
      </w:r>
      <w:r w:rsidRPr="00F92F6B">
        <w:rPr>
          <w:rFonts w:eastAsiaTheme="minorEastAsia" w:hint="eastAsia"/>
          <w:noProof/>
        </w:rPr>
        <w:t>that</w:t>
      </w:r>
      <w:r w:rsidRPr="00F92F6B">
        <w:rPr>
          <w:rFonts w:eastAsiaTheme="minorEastAsia"/>
          <w:noProof/>
        </w:rPr>
        <w:t xml:space="preserve"> supports the </w:t>
      </w:r>
      <w:r w:rsidR="0082028D" w:rsidRPr="00F92F6B">
        <w:rPr>
          <w:rFonts w:eastAsiaTheme="minorEastAsia" w:hint="eastAsia"/>
          <w:noProof/>
        </w:rPr>
        <w:t xml:space="preserve">SBFD </w:t>
      </w:r>
      <w:r w:rsidRPr="00F92F6B">
        <w:rPr>
          <w:rFonts w:eastAsiaTheme="minorEastAsia"/>
          <w:noProof/>
        </w:rPr>
        <w:t xml:space="preserve">RACH configuration option configured in the cell applies </w:t>
      </w:r>
      <w:r w:rsidRPr="00F92F6B">
        <w:rPr>
          <w:rFonts w:eastAsiaTheme="minorEastAsia" w:hint="eastAsia"/>
          <w:noProof/>
        </w:rPr>
        <w:t xml:space="preserve">the </w:t>
      </w:r>
      <w:r w:rsidRPr="00F92F6B">
        <w:rPr>
          <w:rFonts w:eastAsiaTheme="minorEastAsia"/>
        </w:rPr>
        <w:t xml:space="preserve">corresponding </w:t>
      </w:r>
      <w:r w:rsidRPr="00F92F6B">
        <w:rPr>
          <w:rFonts w:eastAsiaTheme="minorEastAsia"/>
          <w:noProof/>
        </w:rPr>
        <w:t>RACH configuration</w:t>
      </w:r>
      <w:r w:rsidRPr="00F92F6B">
        <w:rPr>
          <w:rFonts w:eastAsiaTheme="minorEastAsia" w:hint="eastAsia"/>
          <w:noProof/>
        </w:rPr>
        <w:t>.</w:t>
      </w:r>
      <w:r w:rsidRPr="00F92F6B">
        <w:rPr>
          <w:rFonts w:eastAsiaTheme="minorEastAsia"/>
          <w:noProof/>
        </w:rPr>
        <w:t xml:space="preserve"> </w:t>
      </w:r>
      <w:r w:rsidRPr="00F92F6B">
        <w:rPr>
          <w:rFonts w:eastAsiaTheme="minorEastAsia" w:hint="eastAsia"/>
          <w:noProof/>
        </w:rPr>
        <w:t>O</w:t>
      </w:r>
      <w:r w:rsidRPr="00F92F6B">
        <w:rPr>
          <w:rFonts w:eastAsiaTheme="minorEastAsia"/>
          <w:noProof/>
        </w:rPr>
        <w:t>therwise</w:t>
      </w:r>
      <w:r w:rsidRPr="00F92F6B">
        <w:rPr>
          <w:rFonts w:eastAsiaTheme="minorEastAsia" w:hint="eastAsia"/>
          <w:noProof/>
        </w:rPr>
        <w:t>,</w:t>
      </w:r>
      <w:r w:rsidRPr="00F92F6B">
        <w:rPr>
          <w:rFonts w:eastAsiaTheme="minorEastAsia"/>
          <w:noProof/>
        </w:rPr>
        <w:t xml:space="preserve"> the SBFD</w:t>
      </w:r>
      <w:r w:rsidRPr="00F92F6B">
        <w:rPr>
          <w:rFonts w:eastAsiaTheme="minorEastAsia" w:hint="eastAsia"/>
          <w:noProof/>
        </w:rPr>
        <w:t xml:space="preserve"> aware</w:t>
      </w:r>
      <w:r w:rsidRPr="00F92F6B">
        <w:rPr>
          <w:rFonts w:eastAsiaTheme="minorEastAsia"/>
          <w:noProof/>
        </w:rPr>
        <w:t xml:space="preserve"> UE applies the </w:t>
      </w:r>
      <w:r w:rsidRPr="00F92F6B">
        <w:rPr>
          <w:rFonts w:eastAsiaTheme="minorEastAsia" w:hint="eastAsia"/>
        </w:rPr>
        <w:t>non-SBFD</w:t>
      </w:r>
      <w:r w:rsidRPr="00F92F6B">
        <w:rPr>
          <w:rFonts w:eastAsiaTheme="minorEastAsia"/>
        </w:rPr>
        <w:t xml:space="preserve"> </w:t>
      </w:r>
      <w:r w:rsidRPr="00F92F6B">
        <w:rPr>
          <w:rFonts w:eastAsiaTheme="minorEastAsia"/>
          <w:noProof/>
        </w:rPr>
        <w:t>RA operation.</w:t>
      </w:r>
    </w:p>
    <w:p w14:paraId="438F1F41" w14:textId="045A0203" w:rsidR="00797C8A" w:rsidRPr="00F92F6B" w:rsidRDefault="00797C8A" w:rsidP="00DA6E71">
      <w:pPr>
        <w:snapToGrid w:val="0"/>
        <w:rPr>
          <w:rFonts w:eastAsiaTheme="minorEastAsia"/>
          <w:noProof/>
        </w:rPr>
      </w:pPr>
      <w:r w:rsidRPr="00F92F6B">
        <w:t>For CFRA, an SBFD aware UE can be explicitly indicated in the PDCCH order</w:t>
      </w:r>
      <w:r w:rsidR="0082028D" w:rsidRPr="00F92F6B">
        <w:t>, the</w:t>
      </w:r>
      <w:r w:rsidR="0082028D" w:rsidRPr="00F92F6B">
        <w:rPr>
          <w:rFonts w:hint="eastAsia"/>
        </w:rPr>
        <w:t xml:space="preserve"> (E</w:t>
      </w:r>
      <w:r w:rsidR="0082028D" w:rsidRPr="00F92F6B">
        <w:t>nhanced</w:t>
      </w:r>
      <w:r w:rsidR="0082028D" w:rsidRPr="00F92F6B">
        <w:rPr>
          <w:rFonts w:hint="eastAsia"/>
        </w:rPr>
        <w:t>)</w:t>
      </w:r>
      <w:r w:rsidR="0082028D" w:rsidRPr="00F92F6B">
        <w:t xml:space="preserve"> LTM Cell Switch Command MAC CE or dedicated RRC signalling</w:t>
      </w:r>
      <w:r w:rsidRPr="00F92F6B">
        <w:t xml:space="preserve"> </w:t>
      </w:r>
      <w:r w:rsidRPr="00F92F6B">
        <w:rPr>
          <w:rFonts w:hint="eastAsia"/>
        </w:rPr>
        <w:t>whether</w:t>
      </w:r>
      <w:r w:rsidRPr="00F92F6B">
        <w:t xml:space="preserve"> </w:t>
      </w:r>
      <w:r w:rsidRPr="00F92F6B">
        <w:rPr>
          <w:rFonts w:hint="eastAsia"/>
        </w:rPr>
        <w:t>to</w:t>
      </w:r>
      <w:r w:rsidRPr="00F92F6B">
        <w:t xml:space="preserve"> use either</w:t>
      </w:r>
      <w:r w:rsidRPr="00F92F6B">
        <w:rPr>
          <w:i/>
        </w:rPr>
        <w:t xml:space="preserve"> </w:t>
      </w:r>
      <w:r w:rsidRPr="00F92F6B">
        <w:t>the first PRACH occasions or the second PRACH occasions</w:t>
      </w:r>
      <w:r w:rsidRPr="00F92F6B">
        <w:rPr>
          <w:rFonts w:hint="eastAsia"/>
        </w:rPr>
        <w:t xml:space="preserve"> as specified in TS 38.213 [38]</w:t>
      </w:r>
      <w:r w:rsidRPr="00F92F6B">
        <w:t>, for the PRACH transmission.</w:t>
      </w:r>
      <w:r w:rsidR="0082028D" w:rsidRPr="00F92F6B">
        <w:t xml:space="preserve"> For CBRA, the network can configure a cell specific indication in SI whether to use either the first PRACH occasions or the second PRACH occasions. If there is no cell specific indication, </w:t>
      </w:r>
      <w:r w:rsidR="0082028D" w:rsidRPr="00F92F6B">
        <w:rPr>
          <w:rFonts w:hint="eastAsia"/>
        </w:rPr>
        <w:t>an</w:t>
      </w:r>
      <w:r w:rsidR="0082028D" w:rsidRPr="00F92F6B">
        <w:t xml:space="preserve"> SBFD aware UE selects the PRACH occasions based on an SSB RSRP threshold provided in SI. If none of cell specification indication nor SSB RSRP threshold is provided, </w:t>
      </w:r>
      <w:r w:rsidR="0082028D" w:rsidRPr="00F92F6B">
        <w:rPr>
          <w:rFonts w:hint="eastAsia"/>
        </w:rPr>
        <w:t xml:space="preserve">the </w:t>
      </w:r>
      <w:r w:rsidR="0082028D" w:rsidRPr="00F92F6B">
        <w:t>SBFD aware UE selects the PRACH occasions based on its implementation.</w:t>
      </w:r>
    </w:p>
    <w:p w14:paraId="64AECBD7" w14:textId="77777777" w:rsidR="00797C8A" w:rsidRPr="00F92F6B" w:rsidRDefault="00797C8A" w:rsidP="00797C8A">
      <w:pPr>
        <w:rPr>
          <w:rFonts w:eastAsiaTheme="minorEastAsia"/>
        </w:rPr>
      </w:pPr>
      <w:r w:rsidRPr="00F92F6B">
        <w:rPr>
          <w:rFonts w:eastAsiaTheme="minorEastAsia"/>
        </w:rPr>
        <w:t>For CBRA, an SBFD aware UE is permitted to switch from the first PRACH occasions to the second PRACH occasions</w:t>
      </w:r>
      <w:r w:rsidRPr="00F92F6B">
        <w:rPr>
          <w:rFonts w:hint="eastAsia"/>
        </w:rPr>
        <w:t xml:space="preserve"> </w:t>
      </w:r>
      <w:r w:rsidRPr="00F92F6B">
        <w:rPr>
          <w:rFonts w:eastAsiaTheme="minorEastAsia"/>
        </w:rPr>
        <w:t>and vice versa</w:t>
      </w:r>
      <w:r w:rsidRPr="00F92F6B">
        <w:rPr>
          <w:rFonts w:hint="eastAsia"/>
        </w:rPr>
        <w:t xml:space="preserve"> as specified in TS 38.213 [38]</w:t>
      </w:r>
      <w:r w:rsidRPr="00F92F6B">
        <w:t xml:space="preserve"> </w:t>
      </w:r>
      <w:r w:rsidRPr="00F92F6B">
        <w:rPr>
          <w:rFonts w:eastAsiaTheme="minorEastAsia"/>
        </w:rPr>
        <w:t xml:space="preserve">during a random access procedure. However, no </w:t>
      </w:r>
      <w:r w:rsidRPr="00F92F6B">
        <w:rPr>
          <w:rFonts w:eastAsiaTheme="minorEastAsia" w:hint="eastAsia"/>
        </w:rPr>
        <w:t>further</w:t>
      </w:r>
      <w:r w:rsidRPr="00F92F6B">
        <w:rPr>
          <w:rFonts w:eastAsiaTheme="minorEastAsia"/>
        </w:rPr>
        <w:t xml:space="preserve"> switch of PRACH occasions type (</w:t>
      </w:r>
      <w:r w:rsidRPr="00F92F6B">
        <w:rPr>
          <w:rFonts w:eastAsiaTheme="minorEastAsia" w:hint="eastAsia"/>
        </w:rPr>
        <w:t xml:space="preserve">the </w:t>
      </w:r>
      <w:r w:rsidRPr="00F92F6B">
        <w:rPr>
          <w:rFonts w:eastAsiaTheme="minorEastAsia"/>
        </w:rPr>
        <w:t xml:space="preserve">first </w:t>
      </w:r>
      <w:r w:rsidRPr="00F92F6B">
        <w:rPr>
          <w:rFonts w:eastAsiaTheme="minorEastAsia" w:hint="eastAsia"/>
        </w:rPr>
        <w:t>or</w:t>
      </w:r>
      <w:r w:rsidRPr="00F92F6B">
        <w:rPr>
          <w:rFonts w:eastAsiaTheme="minorEastAsia"/>
        </w:rPr>
        <w:t xml:space="preserve"> second PRACH occasions</w:t>
      </w:r>
      <w:r w:rsidRPr="00F92F6B">
        <w:rPr>
          <w:rFonts w:eastAsiaTheme="minorEastAsia" w:hint="eastAsia"/>
        </w:rPr>
        <w:t>)</w:t>
      </w:r>
      <w:r w:rsidRPr="00F92F6B">
        <w:rPr>
          <w:rFonts w:eastAsiaTheme="minorEastAsia"/>
        </w:rPr>
        <w:t xml:space="preserve"> is allowed in the same random access procedure.</w:t>
      </w:r>
    </w:p>
    <w:p w14:paraId="20CEDF09" w14:textId="77777777" w:rsidR="00797C8A" w:rsidRPr="00F92F6B" w:rsidRDefault="00797C8A" w:rsidP="00797C8A">
      <w:pPr>
        <w:rPr>
          <w:rFonts w:eastAsiaTheme="minorEastAsia"/>
        </w:rPr>
      </w:pPr>
      <w:r w:rsidRPr="00F92F6B">
        <w:rPr>
          <w:rFonts w:eastAsiaTheme="minorEastAsia"/>
        </w:rPr>
        <w:t>If a fall</w:t>
      </w:r>
      <w:r w:rsidRPr="00F92F6B">
        <w:rPr>
          <w:rFonts w:eastAsiaTheme="minorEastAsia" w:hint="eastAsia"/>
        </w:rPr>
        <w:t>-</w:t>
      </w:r>
      <w:r w:rsidRPr="00F92F6B">
        <w:rPr>
          <w:rFonts w:eastAsiaTheme="minorEastAsia"/>
        </w:rPr>
        <w:t>back from CFRA to CBRA occurs, an SBFD aware UE uses the CBRA resource associated with the same PRACH occasions type.</w:t>
      </w:r>
    </w:p>
    <w:p w14:paraId="11500455" w14:textId="77777777" w:rsidR="001525CC" w:rsidRPr="00F92F6B" w:rsidRDefault="001525CC" w:rsidP="001525CC">
      <w:pPr>
        <w:pStyle w:val="Heading8"/>
      </w:pPr>
      <w:r w:rsidRPr="00F92F6B">
        <w:br w:type="page"/>
      </w:r>
      <w:bookmarkStart w:id="2417" w:name="_Toc20388080"/>
      <w:bookmarkStart w:id="2418" w:name="_Toc29376162"/>
      <w:bookmarkStart w:id="2419" w:name="_Toc37232085"/>
      <w:bookmarkStart w:id="2420" w:name="_Toc46502171"/>
      <w:bookmarkStart w:id="2421" w:name="_Toc51971519"/>
      <w:bookmarkStart w:id="2422" w:name="_Toc52551502"/>
      <w:bookmarkStart w:id="2423" w:name="_Toc219281273"/>
      <w:r w:rsidRPr="00F92F6B">
        <w:t>Annex A (informative):</w:t>
      </w:r>
      <w:r w:rsidRPr="00F92F6B">
        <w:br/>
        <w:t>QoS Handling in RAN</w:t>
      </w:r>
      <w:bookmarkEnd w:id="2417"/>
      <w:bookmarkEnd w:id="2418"/>
      <w:bookmarkEnd w:id="2419"/>
      <w:bookmarkEnd w:id="2420"/>
      <w:bookmarkEnd w:id="2421"/>
      <w:bookmarkEnd w:id="2422"/>
      <w:bookmarkEnd w:id="2423"/>
    </w:p>
    <w:p w14:paraId="45C2FBA8" w14:textId="77777777" w:rsidR="005E2F35" w:rsidRPr="00F92F6B" w:rsidRDefault="005E2F35" w:rsidP="004456C6">
      <w:pPr>
        <w:pStyle w:val="Heading1"/>
      </w:pPr>
      <w:bookmarkStart w:id="2424" w:name="_Toc20388081"/>
      <w:bookmarkStart w:id="2425" w:name="_Toc29376163"/>
      <w:bookmarkStart w:id="2426" w:name="_Toc37232086"/>
      <w:bookmarkStart w:id="2427" w:name="_Toc46502172"/>
      <w:bookmarkStart w:id="2428" w:name="_Toc51971520"/>
      <w:bookmarkStart w:id="2429" w:name="_Toc52551503"/>
      <w:bookmarkStart w:id="2430" w:name="_Toc219281274"/>
      <w:r w:rsidRPr="00F92F6B">
        <w:t>A.1</w:t>
      </w:r>
      <w:r w:rsidRPr="00F92F6B">
        <w:tab/>
        <w:t>PDU Session Establishment</w:t>
      </w:r>
      <w:bookmarkEnd w:id="2424"/>
      <w:bookmarkEnd w:id="2425"/>
      <w:bookmarkEnd w:id="2426"/>
      <w:bookmarkEnd w:id="2427"/>
      <w:bookmarkEnd w:id="2428"/>
      <w:bookmarkEnd w:id="2429"/>
      <w:bookmarkEnd w:id="2430"/>
    </w:p>
    <w:p w14:paraId="643D4082" w14:textId="77777777" w:rsidR="005E2F35" w:rsidRPr="00F92F6B" w:rsidRDefault="005E2F35" w:rsidP="005E2F35">
      <w:r w:rsidRPr="00F92F6B">
        <w:t xml:space="preserve">The following </w:t>
      </w:r>
      <w:r w:rsidR="00E55556" w:rsidRPr="00F92F6B">
        <w:t xml:space="preserve">figure shows an </w:t>
      </w:r>
      <w:r w:rsidRPr="00F92F6B">
        <w:t xml:space="preserve">example message flow </w:t>
      </w:r>
      <w:r w:rsidR="00E55556" w:rsidRPr="00F92F6B">
        <w:t>for</w:t>
      </w:r>
      <w:r w:rsidRPr="00F92F6B">
        <w:t xml:space="preserve"> a PDU session establishment.</w:t>
      </w:r>
      <w:r w:rsidR="00E55556" w:rsidRPr="00F92F6B">
        <w:t xml:space="preserve"> NAS procedures details between </w:t>
      </w:r>
      <w:proofErr w:type="spellStart"/>
      <w:r w:rsidR="00E55556" w:rsidRPr="00F92F6B">
        <w:t>gNB</w:t>
      </w:r>
      <w:proofErr w:type="spellEnd"/>
      <w:r w:rsidR="00E55556" w:rsidRPr="00F92F6B">
        <w:t xml:space="preserve"> and 5GC can be found in TS 23.501 [3], TS 23.502 [22] and TS 38.413 [26].</w:t>
      </w:r>
    </w:p>
    <w:p w14:paraId="1CE0AB52" w14:textId="77777777" w:rsidR="005E2F35" w:rsidRPr="00F92F6B" w:rsidRDefault="00E55556" w:rsidP="001F58EE">
      <w:pPr>
        <w:pStyle w:val="TH"/>
      </w:pPr>
      <w:r w:rsidRPr="00F92F6B">
        <w:rPr>
          <w:noProof/>
        </w:rPr>
        <w:object w:dxaOrig="10200" w:dyaOrig="4605" w14:anchorId="73B371BC">
          <v:shape id="_x0000_i1158" type="#_x0000_t75" style="width:380.25pt;height:171.75pt" o:ole="">
            <v:imagedata r:id="rId277" o:title=""/>
          </v:shape>
          <o:OLEObject Type="Embed" ProgID="Mscgen.Chart" ShapeID="_x0000_i1158" DrawAspect="Content" ObjectID="_1829898745" r:id="rId278"/>
        </w:object>
      </w:r>
    </w:p>
    <w:p w14:paraId="7219386F" w14:textId="77777777" w:rsidR="005E2F35" w:rsidRPr="00F92F6B" w:rsidRDefault="005E2F35" w:rsidP="005E2F35">
      <w:pPr>
        <w:pStyle w:val="TF"/>
      </w:pPr>
      <w:r w:rsidRPr="00F92F6B">
        <w:t>Figure A.1-1: PDU session establishment</w:t>
      </w:r>
    </w:p>
    <w:p w14:paraId="4C96FDBF" w14:textId="77777777" w:rsidR="00810F8B" w:rsidRPr="00F92F6B" w:rsidRDefault="00810F8B" w:rsidP="00810F8B">
      <w:pPr>
        <w:pStyle w:val="B1"/>
      </w:pPr>
      <w:r w:rsidRPr="00F92F6B">
        <w:t>1.</w:t>
      </w:r>
      <w:r w:rsidRPr="00F92F6B">
        <w:tab/>
        <w:t>UE requests a PDU session establishment to AMF.</w:t>
      </w:r>
    </w:p>
    <w:p w14:paraId="5791794D" w14:textId="77777777" w:rsidR="005E2F35" w:rsidRPr="00F92F6B" w:rsidRDefault="00810F8B" w:rsidP="005E2F35">
      <w:pPr>
        <w:pStyle w:val="B1"/>
      </w:pPr>
      <w:r w:rsidRPr="00F92F6B">
        <w:t>2</w:t>
      </w:r>
      <w:r w:rsidR="005E2F35" w:rsidRPr="00F92F6B">
        <w:t>.</w:t>
      </w:r>
      <w:r w:rsidR="005E2F35" w:rsidRPr="00F92F6B">
        <w:tab/>
      </w:r>
      <w:r w:rsidRPr="00F92F6B">
        <w:t>AMF</w:t>
      </w:r>
      <w:r w:rsidR="005E2F35" w:rsidRPr="00F92F6B">
        <w:t xml:space="preserve"> sends a PDU </w:t>
      </w:r>
      <w:r w:rsidRPr="00F92F6B">
        <w:t>SESSION RESOURCE SETUP REQUEST</w:t>
      </w:r>
      <w:r w:rsidR="005E2F35" w:rsidRPr="00F92F6B">
        <w:t xml:space="preserve"> message</w:t>
      </w:r>
      <w:r w:rsidRPr="00F92F6B">
        <w:t xml:space="preserve"> to </w:t>
      </w:r>
      <w:proofErr w:type="spellStart"/>
      <w:r w:rsidRPr="00F92F6B">
        <w:t>gNB</w:t>
      </w:r>
      <w:proofErr w:type="spellEnd"/>
      <w:r w:rsidRPr="00F92F6B">
        <w:t>, which</w:t>
      </w:r>
      <w:r w:rsidR="005E2F35" w:rsidRPr="00F92F6B">
        <w:t xml:space="preserve"> includes the NAS message to be sent to the UE with NAS QoS related information.</w:t>
      </w:r>
    </w:p>
    <w:p w14:paraId="02E774EA" w14:textId="77777777" w:rsidR="005E2F35" w:rsidRPr="00F92F6B" w:rsidRDefault="00810F8B" w:rsidP="005E2F35">
      <w:pPr>
        <w:pStyle w:val="B1"/>
      </w:pPr>
      <w:r w:rsidRPr="00F92F6B">
        <w:t>3</w:t>
      </w:r>
      <w:r w:rsidR="005E2F35" w:rsidRPr="00F92F6B">
        <w:t>.</w:t>
      </w:r>
      <w:r w:rsidR="005E2F35" w:rsidRPr="00F92F6B">
        <w:tab/>
      </w:r>
      <w:proofErr w:type="spellStart"/>
      <w:r w:rsidR="005E2F35" w:rsidRPr="00F92F6B">
        <w:t>gNB</w:t>
      </w:r>
      <w:proofErr w:type="spellEnd"/>
      <w:r w:rsidR="005E2F35" w:rsidRPr="00F92F6B">
        <w:t xml:space="preserve"> sends a</w:t>
      </w:r>
      <w:r w:rsidRPr="00F92F6B">
        <w:t xml:space="preserve">n </w:t>
      </w:r>
      <w:proofErr w:type="spellStart"/>
      <w:r w:rsidRPr="00F92F6B">
        <w:rPr>
          <w:i/>
        </w:rPr>
        <w:t>RRCReconfiguration</w:t>
      </w:r>
      <w:proofErr w:type="spellEnd"/>
      <w:r w:rsidRPr="00F92F6B">
        <w:t xml:space="preserve"> message</w:t>
      </w:r>
      <w:r w:rsidR="005E2F35" w:rsidRPr="00F92F6B">
        <w:t xml:space="preserve"> to UE including </w:t>
      </w:r>
      <w:r w:rsidRPr="00F92F6B">
        <w:t>the configuration of at least one DRB</w:t>
      </w:r>
      <w:r w:rsidR="005E2F35" w:rsidRPr="00F92F6B">
        <w:t xml:space="preserve"> and the NAS message received at Step </w:t>
      </w:r>
      <w:r w:rsidRPr="00F92F6B">
        <w:t>2</w:t>
      </w:r>
      <w:r w:rsidR="005E2F35" w:rsidRPr="00F92F6B">
        <w:t>.</w:t>
      </w:r>
    </w:p>
    <w:p w14:paraId="047CE4BE" w14:textId="77777777" w:rsidR="005E2F35" w:rsidRPr="00F92F6B" w:rsidRDefault="00810F8B" w:rsidP="005E2F35">
      <w:pPr>
        <w:pStyle w:val="B1"/>
      </w:pPr>
      <w:r w:rsidRPr="00F92F6B">
        <w:t>4</w:t>
      </w:r>
      <w:r w:rsidR="005E2F35" w:rsidRPr="00F92F6B">
        <w:t>.</w:t>
      </w:r>
      <w:r w:rsidR="005E2F35" w:rsidRPr="00F92F6B">
        <w:tab/>
        <w:t xml:space="preserve">UE establishes </w:t>
      </w:r>
      <w:r w:rsidRPr="00F92F6B">
        <w:t>the</w:t>
      </w:r>
      <w:r w:rsidR="005E2F35" w:rsidRPr="00F92F6B">
        <w:t xml:space="preserve"> DRB</w:t>
      </w:r>
      <w:r w:rsidRPr="00F92F6B">
        <w:t>(s)</w:t>
      </w:r>
      <w:r w:rsidR="005E2F35" w:rsidRPr="00F92F6B">
        <w:rPr>
          <w:lang w:eastAsia="ko-KR"/>
        </w:rPr>
        <w:t xml:space="preserve"> </w:t>
      </w:r>
      <w:r w:rsidR="00CA4400" w:rsidRPr="00F92F6B">
        <w:rPr>
          <w:lang w:eastAsia="ko-KR"/>
        </w:rPr>
        <w:t>for</w:t>
      </w:r>
      <w:r w:rsidR="005E2F35" w:rsidRPr="00F92F6B">
        <w:rPr>
          <w:lang w:eastAsia="ko-KR"/>
        </w:rPr>
        <w:t xml:space="preserve"> the new PDU session</w:t>
      </w:r>
      <w:r w:rsidR="00CA4400" w:rsidRPr="00F92F6B">
        <w:rPr>
          <w:lang w:eastAsia="ko-KR"/>
        </w:rPr>
        <w:t xml:space="preserve"> and</w:t>
      </w:r>
      <w:r w:rsidR="005E2F35" w:rsidRPr="00F92F6B">
        <w:t xml:space="preserve"> creates the QFI to DRB mapping</w:t>
      </w:r>
      <w:r w:rsidR="00CA4400" w:rsidRPr="00F92F6B">
        <w:t xml:space="preserve"> rules</w:t>
      </w:r>
      <w:r w:rsidR="005E2F35" w:rsidRPr="00F92F6B">
        <w:t>.</w:t>
      </w:r>
    </w:p>
    <w:p w14:paraId="465FF530" w14:textId="77777777" w:rsidR="005E2F35" w:rsidRPr="00F92F6B" w:rsidRDefault="00810F8B" w:rsidP="005E2F35">
      <w:pPr>
        <w:pStyle w:val="B1"/>
      </w:pPr>
      <w:r w:rsidRPr="00F92F6B">
        <w:t>5</w:t>
      </w:r>
      <w:r w:rsidR="005E2F35" w:rsidRPr="00F92F6B">
        <w:t>.</w:t>
      </w:r>
      <w:r w:rsidR="005E2F35" w:rsidRPr="00F92F6B">
        <w:tab/>
        <w:t xml:space="preserve">UE sends an </w:t>
      </w:r>
      <w:proofErr w:type="spellStart"/>
      <w:r w:rsidR="005E2F35" w:rsidRPr="00F92F6B">
        <w:rPr>
          <w:i/>
        </w:rPr>
        <w:t>RRC</w:t>
      </w:r>
      <w:r w:rsidR="00CA4400" w:rsidRPr="00F92F6B">
        <w:rPr>
          <w:i/>
        </w:rPr>
        <w:t>Reconfiguration</w:t>
      </w:r>
      <w:proofErr w:type="spellEnd"/>
      <w:r w:rsidR="005E2F35" w:rsidRPr="00F92F6B">
        <w:t xml:space="preserve"> </w:t>
      </w:r>
      <w:r w:rsidR="00CA4400" w:rsidRPr="00F92F6B">
        <w:rPr>
          <w:i/>
        </w:rPr>
        <w:t>C</w:t>
      </w:r>
      <w:r w:rsidR="005E2F35" w:rsidRPr="00F92F6B">
        <w:rPr>
          <w:i/>
        </w:rPr>
        <w:t>omplete</w:t>
      </w:r>
      <w:r w:rsidR="005E2F35" w:rsidRPr="00F92F6B">
        <w:t xml:space="preserve"> message</w:t>
      </w:r>
      <w:r w:rsidR="00CA4400" w:rsidRPr="00F92F6B">
        <w:t xml:space="preserve"> to </w:t>
      </w:r>
      <w:proofErr w:type="spellStart"/>
      <w:r w:rsidR="00CA4400" w:rsidRPr="00F92F6B">
        <w:t>gNB</w:t>
      </w:r>
      <w:proofErr w:type="spellEnd"/>
      <w:r w:rsidR="005E2F35" w:rsidRPr="00F92F6B">
        <w:t>.</w:t>
      </w:r>
    </w:p>
    <w:p w14:paraId="6A4E0AB1" w14:textId="77777777" w:rsidR="005E2F35" w:rsidRPr="00F92F6B" w:rsidRDefault="00810F8B" w:rsidP="005E2F35">
      <w:pPr>
        <w:pStyle w:val="B1"/>
      </w:pPr>
      <w:r w:rsidRPr="00F92F6B">
        <w:t>6</w:t>
      </w:r>
      <w:r w:rsidR="005E2F35" w:rsidRPr="00F92F6B">
        <w:t>.</w:t>
      </w:r>
      <w:r w:rsidR="005E2F35" w:rsidRPr="00F92F6B">
        <w:tab/>
      </w:r>
      <w:proofErr w:type="spellStart"/>
      <w:r w:rsidR="005E2F35" w:rsidRPr="00F92F6B">
        <w:t>gNB</w:t>
      </w:r>
      <w:proofErr w:type="spellEnd"/>
      <w:r w:rsidR="005E2F35" w:rsidRPr="00F92F6B">
        <w:t xml:space="preserve"> sends </w:t>
      </w:r>
      <w:r w:rsidR="00CA4400" w:rsidRPr="00F92F6B">
        <w:t xml:space="preserve">a </w:t>
      </w:r>
      <w:r w:rsidR="005E2F35" w:rsidRPr="00F92F6B">
        <w:t>PDU</w:t>
      </w:r>
      <w:r w:rsidR="00CA4400" w:rsidRPr="00F92F6B">
        <w:t xml:space="preserve"> SESSION RESOURCE SETUP RESPONSE</w:t>
      </w:r>
      <w:r w:rsidR="005E2F35" w:rsidRPr="00F92F6B">
        <w:t xml:space="preserve"> message to </w:t>
      </w:r>
      <w:r w:rsidR="00CA4400" w:rsidRPr="00F92F6B">
        <w:t>AMF</w:t>
      </w:r>
      <w:r w:rsidR="005E2F35" w:rsidRPr="00F92F6B">
        <w:t>.</w:t>
      </w:r>
    </w:p>
    <w:p w14:paraId="4EFD182B" w14:textId="77777777" w:rsidR="005E2F35" w:rsidRPr="00F92F6B" w:rsidRDefault="00810F8B" w:rsidP="005E2F35">
      <w:pPr>
        <w:pStyle w:val="B1"/>
      </w:pPr>
      <w:r w:rsidRPr="00F92F6B">
        <w:t>7</w:t>
      </w:r>
      <w:r w:rsidR="005E2F35" w:rsidRPr="00F92F6B">
        <w:t>.</w:t>
      </w:r>
      <w:r w:rsidR="005E2F35" w:rsidRPr="00F92F6B">
        <w:tab/>
      </w:r>
      <w:r w:rsidR="00CA4400" w:rsidRPr="00F92F6B">
        <w:t xml:space="preserve">User Plane Data can then be exchanged between UE and </w:t>
      </w:r>
      <w:proofErr w:type="spellStart"/>
      <w:r w:rsidR="00CA4400" w:rsidRPr="00F92F6B">
        <w:t>gNB</w:t>
      </w:r>
      <w:proofErr w:type="spellEnd"/>
      <w:r w:rsidR="00CA4400" w:rsidRPr="00F92F6B">
        <w:t xml:space="preserve"> over DRB(s) according to the mapping rules and between UPF and </w:t>
      </w:r>
      <w:proofErr w:type="spellStart"/>
      <w:r w:rsidR="00CA4400" w:rsidRPr="00F92F6B">
        <w:t>gNB</w:t>
      </w:r>
      <w:proofErr w:type="spellEnd"/>
      <w:r w:rsidR="00CA4400" w:rsidRPr="00F92F6B">
        <w:t xml:space="preserve"> over the tunnel for the PDU session. QFI marking over </w:t>
      </w:r>
      <w:proofErr w:type="spellStart"/>
      <w:r w:rsidR="00CA4400" w:rsidRPr="00F92F6B">
        <w:t>Uu</w:t>
      </w:r>
      <w:proofErr w:type="spellEnd"/>
      <w:r w:rsidR="00CA4400" w:rsidRPr="00F92F6B">
        <w:t xml:space="preserve"> is optional (see clause 12) while QFI marking over NG-U is always present.</w:t>
      </w:r>
    </w:p>
    <w:p w14:paraId="5E950ABA" w14:textId="77777777" w:rsidR="005E2F35" w:rsidRPr="00F92F6B" w:rsidRDefault="005E2F35" w:rsidP="005E2F35">
      <w:pPr>
        <w:pStyle w:val="Heading1"/>
      </w:pPr>
      <w:bookmarkStart w:id="2431" w:name="_Toc20388082"/>
      <w:bookmarkStart w:id="2432" w:name="_Toc29376164"/>
      <w:bookmarkStart w:id="2433" w:name="_Toc37232087"/>
      <w:bookmarkStart w:id="2434" w:name="_Toc46502173"/>
      <w:bookmarkStart w:id="2435" w:name="_Toc51971521"/>
      <w:bookmarkStart w:id="2436" w:name="_Toc52551504"/>
      <w:bookmarkStart w:id="2437" w:name="_Toc219281275"/>
      <w:r w:rsidRPr="00F92F6B">
        <w:t>A.2</w:t>
      </w:r>
      <w:r w:rsidRPr="00F92F6B">
        <w:tab/>
        <w:t>New QoS Flow with</w:t>
      </w:r>
      <w:r w:rsidR="00CA4400" w:rsidRPr="00F92F6B">
        <w:t xml:space="preserve"> </w:t>
      </w:r>
      <w:proofErr w:type="spellStart"/>
      <w:r w:rsidR="00CA4400" w:rsidRPr="00F92F6B">
        <w:rPr>
          <w:lang w:eastAsia="ko-KR"/>
        </w:rPr>
        <w:t>RQoS</w:t>
      </w:r>
      <w:bookmarkEnd w:id="2431"/>
      <w:bookmarkEnd w:id="2432"/>
      <w:bookmarkEnd w:id="2433"/>
      <w:bookmarkEnd w:id="2434"/>
      <w:bookmarkEnd w:id="2435"/>
      <w:bookmarkEnd w:id="2436"/>
      <w:bookmarkEnd w:id="2437"/>
      <w:proofErr w:type="spellEnd"/>
    </w:p>
    <w:p w14:paraId="16C96AFF" w14:textId="77777777" w:rsidR="005E2F35" w:rsidRPr="00F92F6B" w:rsidRDefault="005E2F35" w:rsidP="005E2F35">
      <w:r w:rsidRPr="00F92F6B">
        <w:t xml:space="preserve">The following figure shows an example message flow </w:t>
      </w:r>
      <w:r w:rsidR="00CA4400" w:rsidRPr="00F92F6B">
        <w:t xml:space="preserve">when </w:t>
      </w:r>
      <w:proofErr w:type="spellStart"/>
      <w:r w:rsidR="00CA4400" w:rsidRPr="00F92F6B">
        <w:t>RQoS</w:t>
      </w:r>
      <w:proofErr w:type="spellEnd"/>
      <w:r w:rsidR="00CA4400" w:rsidRPr="00F92F6B">
        <w:t xml:space="preserve"> is used for a new QoS flow</w:t>
      </w:r>
      <w:r w:rsidRPr="00F92F6B">
        <w:t xml:space="preserve">. </w:t>
      </w:r>
      <w:r w:rsidR="00CA4400" w:rsidRPr="00F92F6B">
        <w:t xml:space="preserve">In this example, the </w:t>
      </w:r>
      <w:proofErr w:type="spellStart"/>
      <w:r w:rsidR="00CA4400" w:rsidRPr="00F92F6B">
        <w:t>gNB</w:t>
      </w:r>
      <w:proofErr w:type="spellEnd"/>
      <w:r w:rsidR="00CA4400" w:rsidRPr="00F92F6B">
        <w:t xml:space="preserve"> receives from UPF a first downlink packet associated with a QFI for which the QoS parameters are known from the PDU session establishment, but for which there is no association to any DRB yet in AS</w:t>
      </w:r>
      <w:r w:rsidR="004456C6" w:rsidRPr="00F92F6B">
        <w:t>.</w:t>
      </w:r>
    </w:p>
    <w:p w14:paraId="481A81EB" w14:textId="77777777" w:rsidR="005E2F35" w:rsidRPr="00F92F6B" w:rsidRDefault="00CA4400" w:rsidP="001F58EE">
      <w:pPr>
        <w:pStyle w:val="TH"/>
      </w:pPr>
      <w:r w:rsidRPr="00F92F6B">
        <w:rPr>
          <w:noProof/>
        </w:rPr>
        <w:object w:dxaOrig="7365" w:dyaOrig="4395" w14:anchorId="461F2FFC">
          <v:shape id="_x0000_i1159" type="#_x0000_t75" style="width:276pt;height:165pt" o:ole="">
            <v:imagedata r:id="rId279" o:title=""/>
          </v:shape>
          <o:OLEObject Type="Embed" ProgID="Mscgen.Chart" ShapeID="_x0000_i1159" DrawAspect="Content" ObjectID="_1829898746" r:id="rId280"/>
        </w:object>
      </w:r>
    </w:p>
    <w:p w14:paraId="3BF6E093" w14:textId="77777777" w:rsidR="005E2F35" w:rsidRPr="00F92F6B" w:rsidRDefault="005E2F35" w:rsidP="005E2F35">
      <w:pPr>
        <w:pStyle w:val="TF"/>
      </w:pPr>
      <w:r w:rsidRPr="00F92F6B">
        <w:t>Figure A.2-1: DL data with new QFI sent over existing DRB</w:t>
      </w:r>
    </w:p>
    <w:p w14:paraId="091236D4" w14:textId="77777777" w:rsidR="005E2F35" w:rsidRPr="00F92F6B" w:rsidRDefault="005E2F35" w:rsidP="005E2F35">
      <w:pPr>
        <w:pStyle w:val="B1"/>
      </w:pPr>
      <w:r w:rsidRPr="00F92F6B">
        <w:t>0.</w:t>
      </w:r>
      <w:r w:rsidRPr="00F92F6B">
        <w:tab/>
        <w:t>PDU session and DRB</w:t>
      </w:r>
      <w:r w:rsidR="00CA4400" w:rsidRPr="00F92F6B">
        <w:t>(s)</w:t>
      </w:r>
      <w:r w:rsidRPr="00F92F6B">
        <w:rPr>
          <w:lang w:eastAsia="ko-KR"/>
        </w:rPr>
        <w:t xml:space="preserve"> have been</w:t>
      </w:r>
      <w:r w:rsidRPr="00F92F6B">
        <w:t xml:space="preserve"> already established.</w:t>
      </w:r>
    </w:p>
    <w:p w14:paraId="1ACE2B2D" w14:textId="77777777" w:rsidR="005E2F35" w:rsidRPr="00F92F6B" w:rsidRDefault="005E2F35" w:rsidP="005E2F35">
      <w:pPr>
        <w:pStyle w:val="B1"/>
      </w:pPr>
      <w:r w:rsidRPr="00F92F6B">
        <w:t>1.</w:t>
      </w:r>
      <w:r w:rsidRPr="00F92F6B">
        <w:tab/>
      </w:r>
      <w:proofErr w:type="spellStart"/>
      <w:r w:rsidRPr="00F92F6B">
        <w:t>gNB</w:t>
      </w:r>
      <w:proofErr w:type="spellEnd"/>
      <w:r w:rsidRPr="00F92F6B">
        <w:t xml:space="preserve"> receives a downlink packet with a new QFI</w:t>
      </w:r>
      <w:r w:rsidR="00CA4400" w:rsidRPr="00F92F6B">
        <w:t xml:space="preserve"> from UPF</w:t>
      </w:r>
      <w:r w:rsidR="004456C6" w:rsidRPr="00F92F6B">
        <w:t>.</w:t>
      </w:r>
    </w:p>
    <w:p w14:paraId="725B0DC0" w14:textId="77777777" w:rsidR="00CA4400" w:rsidRPr="00F92F6B" w:rsidRDefault="005E2F35" w:rsidP="00CA4400">
      <w:pPr>
        <w:pStyle w:val="B1"/>
      </w:pPr>
      <w:r w:rsidRPr="00F92F6B">
        <w:t>2.</w:t>
      </w:r>
      <w:r w:rsidRPr="00F92F6B">
        <w:tab/>
      </w:r>
      <w:proofErr w:type="spellStart"/>
      <w:r w:rsidRPr="00F92F6B">
        <w:t>gNB</w:t>
      </w:r>
      <w:proofErr w:type="spellEnd"/>
      <w:r w:rsidRPr="00F92F6B">
        <w:t xml:space="preserve"> decides to send the</w:t>
      </w:r>
      <w:r w:rsidRPr="00F92F6B">
        <w:rPr>
          <w:lang w:eastAsia="ko-KR"/>
        </w:rPr>
        <w:t xml:space="preserve"> </w:t>
      </w:r>
      <w:r w:rsidR="00CA4400" w:rsidRPr="00F92F6B">
        <w:rPr>
          <w:lang w:eastAsia="ko-KR"/>
        </w:rPr>
        <w:t xml:space="preserve">new </w:t>
      </w:r>
      <w:r w:rsidRPr="00F92F6B">
        <w:rPr>
          <w:lang w:eastAsia="ko-KR"/>
        </w:rPr>
        <w:t>QoS</w:t>
      </w:r>
      <w:r w:rsidRPr="00F92F6B">
        <w:t xml:space="preserve"> flow over an existing DRB.</w:t>
      </w:r>
    </w:p>
    <w:p w14:paraId="2A2B65A1" w14:textId="77777777" w:rsidR="005E2F35" w:rsidRPr="00F92F6B" w:rsidRDefault="00CA4400" w:rsidP="00CA4400">
      <w:pPr>
        <w:pStyle w:val="NO"/>
      </w:pPr>
      <w:r w:rsidRPr="00F92F6B">
        <w:t>NOTE:</w:t>
      </w:r>
      <w:r w:rsidRPr="00F92F6B">
        <w:tab/>
      </w:r>
      <w:r w:rsidR="005E2F35" w:rsidRPr="00F92F6B">
        <w:t xml:space="preserve">If </w:t>
      </w:r>
      <w:proofErr w:type="spellStart"/>
      <w:r w:rsidR="005E2F35" w:rsidRPr="00F92F6B">
        <w:t>gNB</w:t>
      </w:r>
      <w:proofErr w:type="spellEnd"/>
      <w:r w:rsidR="005E2F35" w:rsidRPr="00F92F6B">
        <w:t xml:space="preserve"> decides to send it over a new DRB, it needs to establish the DRB first.</w:t>
      </w:r>
    </w:p>
    <w:p w14:paraId="5DE69419" w14:textId="77777777" w:rsidR="005E2F35" w:rsidRPr="00F92F6B" w:rsidRDefault="005E2F35" w:rsidP="005E2F35">
      <w:pPr>
        <w:pStyle w:val="B1"/>
      </w:pPr>
      <w:r w:rsidRPr="00F92F6B">
        <w:t>3.</w:t>
      </w:r>
      <w:r w:rsidRPr="00F92F6B">
        <w:tab/>
      </w:r>
      <w:proofErr w:type="spellStart"/>
      <w:r w:rsidRPr="00F92F6B">
        <w:t>gNB</w:t>
      </w:r>
      <w:proofErr w:type="spellEnd"/>
      <w:r w:rsidRPr="00F92F6B">
        <w:t xml:space="preserve"> sends </w:t>
      </w:r>
      <w:r w:rsidR="00CA4400" w:rsidRPr="00F92F6B">
        <w:t xml:space="preserve">the </w:t>
      </w:r>
      <w:r w:rsidRPr="00F92F6B">
        <w:t xml:space="preserve">DL packet over the </w:t>
      </w:r>
      <w:r w:rsidR="00CA4400" w:rsidRPr="00F92F6B">
        <w:t xml:space="preserve">selected </w:t>
      </w:r>
      <w:r w:rsidRPr="00F92F6B">
        <w:t xml:space="preserve">DRB with the new QFI and </w:t>
      </w:r>
      <w:r w:rsidR="00CA4400" w:rsidRPr="00F92F6B">
        <w:t xml:space="preserve">RDI set </w:t>
      </w:r>
      <w:r w:rsidRPr="00F92F6B">
        <w:t xml:space="preserve">in the </w:t>
      </w:r>
      <w:r w:rsidRPr="00F92F6B">
        <w:rPr>
          <w:lang w:eastAsia="ko-KR"/>
        </w:rPr>
        <w:t xml:space="preserve">SDAP </w:t>
      </w:r>
      <w:r w:rsidRPr="00F92F6B">
        <w:t>header.</w:t>
      </w:r>
    </w:p>
    <w:p w14:paraId="71CC6F47" w14:textId="77777777" w:rsidR="005E2F35" w:rsidRPr="00F92F6B" w:rsidRDefault="005E2F35" w:rsidP="005E2F35">
      <w:pPr>
        <w:pStyle w:val="B1"/>
      </w:pPr>
      <w:r w:rsidRPr="00F92F6B">
        <w:t>4.</w:t>
      </w:r>
      <w:r w:rsidRPr="00F92F6B">
        <w:tab/>
        <w:t xml:space="preserve">UE identifies the QFI and </w:t>
      </w:r>
      <w:r w:rsidR="00CA4400" w:rsidRPr="00F92F6B">
        <w:t>RDI i</w:t>
      </w:r>
      <w:r w:rsidRPr="00F92F6B">
        <w:t xml:space="preserve">n the received DL packet and the DRB on which the packet </w:t>
      </w:r>
      <w:r w:rsidR="00CA4400" w:rsidRPr="00F92F6B">
        <w:t>was</w:t>
      </w:r>
      <w:r w:rsidRPr="00F92F6B">
        <w:t xml:space="preserve"> received. The AS mapping </w:t>
      </w:r>
      <w:r w:rsidR="00CA4400" w:rsidRPr="00F92F6B">
        <w:t>rules are then</w:t>
      </w:r>
      <w:r w:rsidRPr="00F92F6B">
        <w:t xml:space="preserve"> updated </w:t>
      </w:r>
      <w:r w:rsidR="00CA4400" w:rsidRPr="00F92F6B">
        <w:t>accordingly</w:t>
      </w:r>
      <w:r w:rsidRPr="00F92F6B">
        <w:t>.</w:t>
      </w:r>
    </w:p>
    <w:p w14:paraId="4AD5DBB9" w14:textId="77777777" w:rsidR="005E2F35" w:rsidRPr="00F92F6B" w:rsidRDefault="005E2F35" w:rsidP="005E2F35">
      <w:pPr>
        <w:pStyle w:val="B1"/>
      </w:pPr>
      <w:r w:rsidRPr="00F92F6B">
        <w:t>5.</w:t>
      </w:r>
      <w:r w:rsidRPr="00F92F6B">
        <w:tab/>
      </w:r>
      <w:r w:rsidR="00CA4400" w:rsidRPr="00F92F6B">
        <w:t xml:space="preserve">User Plane Data for the new QoS flow can then be exchanged between UE and </w:t>
      </w:r>
      <w:proofErr w:type="spellStart"/>
      <w:r w:rsidR="00CA4400" w:rsidRPr="00F92F6B">
        <w:t>gNB</w:t>
      </w:r>
      <w:proofErr w:type="spellEnd"/>
      <w:r w:rsidR="00CA4400" w:rsidRPr="00F92F6B">
        <w:t xml:space="preserve"> over the DRB according to the updated mapping rules and between UPF and </w:t>
      </w:r>
      <w:proofErr w:type="spellStart"/>
      <w:r w:rsidR="00CA4400" w:rsidRPr="00F92F6B">
        <w:t>gNB</w:t>
      </w:r>
      <w:proofErr w:type="spellEnd"/>
      <w:r w:rsidR="00CA4400" w:rsidRPr="00F92F6B">
        <w:t xml:space="preserve"> over the tunnel for the PDU session.</w:t>
      </w:r>
    </w:p>
    <w:p w14:paraId="095B1576" w14:textId="77777777" w:rsidR="005E2F35" w:rsidRPr="00F92F6B" w:rsidRDefault="005E2F35" w:rsidP="005E2F35">
      <w:pPr>
        <w:pStyle w:val="Heading1"/>
      </w:pPr>
      <w:bookmarkStart w:id="2438" w:name="_Toc20388083"/>
      <w:bookmarkStart w:id="2439" w:name="_Toc29376165"/>
      <w:bookmarkStart w:id="2440" w:name="_Toc37232088"/>
      <w:bookmarkStart w:id="2441" w:name="_Toc46502174"/>
      <w:bookmarkStart w:id="2442" w:name="_Toc51971522"/>
      <w:bookmarkStart w:id="2443" w:name="_Toc52551505"/>
      <w:bookmarkStart w:id="2444" w:name="_Toc219281276"/>
      <w:r w:rsidRPr="00F92F6B">
        <w:t>A.3</w:t>
      </w:r>
      <w:r w:rsidRPr="00F92F6B">
        <w:tab/>
        <w:t>New QoS Flow with</w:t>
      </w:r>
      <w:r w:rsidRPr="00F92F6B">
        <w:rPr>
          <w:lang w:eastAsia="ko-KR"/>
        </w:rPr>
        <w:t xml:space="preserve"> </w:t>
      </w:r>
      <w:r w:rsidRPr="00F92F6B">
        <w:t>Explicit RRC Signalling</w:t>
      </w:r>
      <w:bookmarkEnd w:id="2438"/>
      <w:bookmarkEnd w:id="2439"/>
      <w:bookmarkEnd w:id="2440"/>
      <w:bookmarkEnd w:id="2441"/>
      <w:bookmarkEnd w:id="2442"/>
      <w:bookmarkEnd w:id="2443"/>
      <w:bookmarkEnd w:id="2444"/>
    </w:p>
    <w:p w14:paraId="06530DC3" w14:textId="77777777" w:rsidR="005E2F35" w:rsidRPr="00F92F6B" w:rsidRDefault="005E2F35" w:rsidP="005E2F35">
      <w:r w:rsidRPr="00F92F6B">
        <w:t xml:space="preserve">The following figure shows an example message flow </w:t>
      </w:r>
      <w:r w:rsidR="00CA4400" w:rsidRPr="00F92F6B">
        <w:t>when explicit RRC signalling is used for a new QoS flow</w:t>
      </w:r>
      <w:r w:rsidRPr="00F92F6B">
        <w:t xml:space="preserve">. </w:t>
      </w:r>
      <w:r w:rsidR="00CA4400" w:rsidRPr="00F92F6B">
        <w:t xml:space="preserve">In this example, the </w:t>
      </w:r>
      <w:proofErr w:type="spellStart"/>
      <w:r w:rsidR="00CA4400" w:rsidRPr="00F92F6B">
        <w:t>gNB</w:t>
      </w:r>
      <w:proofErr w:type="spellEnd"/>
      <w:r w:rsidR="00CA4400" w:rsidRPr="00F92F6B">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F92F6B" w:rsidRDefault="00CA4400" w:rsidP="00353F00">
      <w:pPr>
        <w:pStyle w:val="TH"/>
      </w:pPr>
      <w:r w:rsidRPr="00F92F6B">
        <w:rPr>
          <w:noProof/>
        </w:rPr>
        <w:object w:dxaOrig="8235" w:dyaOrig="4665" w14:anchorId="3580A599">
          <v:shape id="_x0000_i1160" type="#_x0000_t75" style="width:309pt;height:174.75pt" o:ole="">
            <v:imagedata r:id="rId281" o:title=""/>
          </v:shape>
          <o:OLEObject Type="Embed" ProgID="Mscgen.Chart" ShapeID="_x0000_i1160" DrawAspect="Content" ObjectID="_1829898747" r:id="rId282"/>
        </w:object>
      </w:r>
    </w:p>
    <w:p w14:paraId="2D5DA3C5" w14:textId="77777777" w:rsidR="005E2F35" w:rsidRPr="00F92F6B" w:rsidRDefault="005E2F35" w:rsidP="005E2F35">
      <w:pPr>
        <w:pStyle w:val="TF"/>
      </w:pPr>
      <w:r w:rsidRPr="00F92F6B">
        <w:t>Figure A.3-1: DL data with new QFI sent over existing DRB</w:t>
      </w:r>
    </w:p>
    <w:p w14:paraId="7C609880" w14:textId="77777777" w:rsidR="005E2F35" w:rsidRPr="00F92F6B" w:rsidRDefault="005E2F35" w:rsidP="005E2F35">
      <w:pPr>
        <w:pStyle w:val="B1"/>
      </w:pPr>
      <w:r w:rsidRPr="00F92F6B">
        <w:t>0.</w:t>
      </w:r>
      <w:r w:rsidRPr="00F92F6B">
        <w:tab/>
        <w:t>PDU session and DRB</w:t>
      </w:r>
      <w:r w:rsidR="001E064D" w:rsidRPr="00F92F6B">
        <w:t>(s)</w:t>
      </w:r>
      <w:r w:rsidRPr="00F92F6B">
        <w:rPr>
          <w:lang w:eastAsia="ko-KR"/>
        </w:rPr>
        <w:t xml:space="preserve"> have been</w:t>
      </w:r>
      <w:r w:rsidRPr="00F92F6B">
        <w:t xml:space="preserve"> already established.</w:t>
      </w:r>
    </w:p>
    <w:p w14:paraId="20C761D6" w14:textId="77777777" w:rsidR="005E2F35" w:rsidRPr="00F92F6B" w:rsidRDefault="005E2F35" w:rsidP="005E2F35">
      <w:pPr>
        <w:pStyle w:val="B1"/>
      </w:pPr>
      <w:r w:rsidRPr="00F92F6B">
        <w:t>1.</w:t>
      </w:r>
      <w:r w:rsidRPr="00F92F6B">
        <w:tab/>
      </w:r>
      <w:proofErr w:type="spellStart"/>
      <w:r w:rsidRPr="00F92F6B">
        <w:t>gNB</w:t>
      </w:r>
      <w:proofErr w:type="spellEnd"/>
      <w:r w:rsidRPr="00F92F6B">
        <w:t xml:space="preserve"> receives a downlink packet with</w:t>
      </w:r>
      <w:r w:rsidR="001E064D" w:rsidRPr="00F92F6B">
        <w:t xml:space="preserve"> a</w:t>
      </w:r>
      <w:r w:rsidRPr="00F92F6B">
        <w:t xml:space="preserve"> new QFI </w:t>
      </w:r>
      <w:r w:rsidR="001E064D" w:rsidRPr="00F92F6B">
        <w:t>from UPF</w:t>
      </w:r>
      <w:r w:rsidR="00621EA0" w:rsidRPr="00F92F6B">
        <w:t>.</w:t>
      </w:r>
    </w:p>
    <w:p w14:paraId="1C01019F" w14:textId="77777777" w:rsidR="005E2F35" w:rsidRPr="00F92F6B" w:rsidRDefault="005E2F35" w:rsidP="005E2F35">
      <w:pPr>
        <w:pStyle w:val="B1"/>
      </w:pPr>
      <w:r w:rsidRPr="00F92F6B">
        <w:t>2.</w:t>
      </w:r>
      <w:r w:rsidRPr="00F92F6B">
        <w:tab/>
      </w:r>
      <w:proofErr w:type="spellStart"/>
      <w:r w:rsidRPr="00F92F6B">
        <w:t>gNB</w:t>
      </w:r>
      <w:proofErr w:type="spellEnd"/>
      <w:r w:rsidRPr="00F92F6B">
        <w:t xml:space="preserve"> decides to send the</w:t>
      </w:r>
      <w:r w:rsidR="001E064D" w:rsidRPr="00F92F6B">
        <w:rPr>
          <w:lang w:eastAsia="ko-KR"/>
        </w:rPr>
        <w:t xml:space="preserve"> new</w:t>
      </w:r>
      <w:r w:rsidRPr="00F92F6B">
        <w:rPr>
          <w:lang w:eastAsia="ko-KR"/>
        </w:rPr>
        <w:t xml:space="preserve"> QoS</w:t>
      </w:r>
      <w:r w:rsidRPr="00F92F6B">
        <w:t xml:space="preserve"> flow over an existing DRB using explicit </w:t>
      </w:r>
      <w:r w:rsidR="00621EA0" w:rsidRPr="00F92F6B">
        <w:t xml:space="preserve">RRC signalling for </w:t>
      </w:r>
      <w:r w:rsidR="001E064D" w:rsidRPr="00F92F6B">
        <w:t xml:space="preserve">updating the </w:t>
      </w:r>
      <w:r w:rsidR="00621EA0" w:rsidRPr="00F92F6B">
        <w:t>AS mapping</w:t>
      </w:r>
      <w:r w:rsidR="001E064D" w:rsidRPr="00F92F6B">
        <w:t xml:space="preserve"> rules</w:t>
      </w:r>
      <w:r w:rsidR="00621EA0" w:rsidRPr="00F92F6B">
        <w:t>.</w:t>
      </w:r>
    </w:p>
    <w:p w14:paraId="6DA7F10C" w14:textId="77777777" w:rsidR="005E2F35" w:rsidRPr="00F92F6B" w:rsidRDefault="005E2F35" w:rsidP="005E2F35">
      <w:pPr>
        <w:pStyle w:val="B1"/>
      </w:pPr>
      <w:r w:rsidRPr="00F92F6B">
        <w:t>3.</w:t>
      </w:r>
      <w:r w:rsidRPr="00F92F6B">
        <w:tab/>
      </w:r>
      <w:proofErr w:type="spellStart"/>
      <w:r w:rsidRPr="00F92F6B">
        <w:t>gNB</w:t>
      </w:r>
      <w:proofErr w:type="spellEnd"/>
      <w:r w:rsidRPr="00F92F6B">
        <w:t xml:space="preserve"> sends a</w:t>
      </w:r>
      <w:r w:rsidR="001E064D" w:rsidRPr="00F92F6B">
        <w:t xml:space="preserve">n </w:t>
      </w:r>
      <w:proofErr w:type="spellStart"/>
      <w:r w:rsidR="001E064D" w:rsidRPr="00F92F6B">
        <w:rPr>
          <w:i/>
        </w:rPr>
        <w:t>RRCReconfiguration</w:t>
      </w:r>
      <w:proofErr w:type="spellEnd"/>
      <w:r w:rsidR="001E064D" w:rsidRPr="00F92F6B">
        <w:t xml:space="preserve"> message</w:t>
      </w:r>
      <w:r w:rsidRPr="00F92F6B">
        <w:t xml:space="preserve"> to UE with the new </w:t>
      </w:r>
      <w:r w:rsidR="001E064D" w:rsidRPr="00F92F6B">
        <w:t>QFI</w:t>
      </w:r>
      <w:r w:rsidRPr="00F92F6B">
        <w:t xml:space="preserve"> to DRB mapping</w:t>
      </w:r>
      <w:r w:rsidR="001E064D" w:rsidRPr="00F92F6B">
        <w:t xml:space="preserve"> rule</w:t>
      </w:r>
      <w:r w:rsidRPr="00F92F6B">
        <w:t xml:space="preserve">. </w:t>
      </w:r>
      <w:proofErr w:type="spellStart"/>
      <w:r w:rsidRPr="00F92F6B">
        <w:t>gNB</w:t>
      </w:r>
      <w:proofErr w:type="spellEnd"/>
      <w:r w:rsidRPr="00F92F6B">
        <w:t xml:space="preserve"> may also </w:t>
      </w:r>
      <w:r w:rsidR="001E064D" w:rsidRPr="00F92F6B">
        <w:t xml:space="preserve">decide to </w:t>
      </w:r>
      <w:r w:rsidRPr="00F92F6B">
        <w:t xml:space="preserve">update the DRB </w:t>
      </w:r>
      <w:r w:rsidR="001E064D" w:rsidRPr="00F92F6B">
        <w:t xml:space="preserve">configuration </w:t>
      </w:r>
      <w:r w:rsidRPr="00F92F6B">
        <w:t>if required to meet the QoS requirements for the new QoS Flow.</w:t>
      </w:r>
    </w:p>
    <w:p w14:paraId="5ED753B7" w14:textId="77777777" w:rsidR="005E2F35" w:rsidRPr="00F92F6B" w:rsidRDefault="005E2F35" w:rsidP="005E2F35">
      <w:pPr>
        <w:pStyle w:val="B1"/>
      </w:pPr>
      <w:r w:rsidRPr="00F92F6B">
        <w:t>4.</w:t>
      </w:r>
      <w:r w:rsidRPr="00F92F6B">
        <w:tab/>
        <w:t xml:space="preserve">UE </w:t>
      </w:r>
      <w:r w:rsidRPr="00F92F6B">
        <w:rPr>
          <w:lang w:eastAsia="ko-KR"/>
        </w:rPr>
        <w:t xml:space="preserve">updates the </w:t>
      </w:r>
      <w:r w:rsidRPr="00F92F6B">
        <w:t xml:space="preserve">QFI to DRB mapping </w:t>
      </w:r>
      <w:r w:rsidR="001E064D" w:rsidRPr="00F92F6B">
        <w:t>rules and configuration (if received)</w:t>
      </w:r>
      <w:r w:rsidRPr="00F92F6B">
        <w:t>.</w:t>
      </w:r>
    </w:p>
    <w:p w14:paraId="05B38527" w14:textId="77777777" w:rsidR="005E2F35" w:rsidRPr="00F92F6B" w:rsidRDefault="005E2F35" w:rsidP="005E2F35">
      <w:pPr>
        <w:pStyle w:val="B1"/>
      </w:pPr>
      <w:r w:rsidRPr="00F92F6B">
        <w:t>5.</w:t>
      </w:r>
      <w:r w:rsidRPr="00F92F6B">
        <w:tab/>
        <w:t xml:space="preserve">UE sends an </w:t>
      </w:r>
      <w:proofErr w:type="spellStart"/>
      <w:r w:rsidRPr="00F92F6B">
        <w:rPr>
          <w:i/>
        </w:rPr>
        <w:t>RRC</w:t>
      </w:r>
      <w:r w:rsidR="001E064D" w:rsidRPr="00F92F6B">
        <w:rPr>
          <w:i/>
        </w:rPr>
        <w:t>ReconfigurationC</w:t>
      </w:r>
      <w:r w:rsidRPr="00F92F6B">
        <w:rPr>
          <w:i/>
        </w:rPr>
        <w:t>omplete</w:t>
      </w:r>
      <w:proofErr w:type="spellEnd"/>
      <w:r w:rsidRPr="00F92F6B">
        <w:t xml:space="preserve"> message</w:t>
      </w:r>
      <w:r w:rsidR="001E064D" w:rsidRPr="00F92F6B">
        <w:t xml:space="preserve"> to </w:t>
      </w:r>
      <w:proofErr w:type="spellStart"/>
      <w:r w:rsidR="001E064D" w:rsidRPr="00F92F6B">
        <w:t>gNB</w:t>
      </w:r>
      <w:proofErr w:type="spellEnd"/>
      <w:r w:rsidRPr="00F92F6B">
        <w:t>.</w:t>
      </w:r>
    </w:p>
    <w:p w14:paraId="5307CB56" w14:textId="77777777" w:rsidR="005E2F35" w:rsidRPr="00F92F6B" w:rsidRDefault="005E2F35" w:rsidP="005E2F35">
      <w:pPr>
        <w:pStyle w:val="B1"/>
      </w:pPr>
      <w:r w:rsidRPr="00F92F6B">
        <w:t>6.</w:t>
      </w:r>
      <w:r w:rsidRPr="00F92F6B">
        <w:tab/>
      </w:r>
      <w:r w:rsidR="001E064D" w:rsidRPr="00F92F6B">
        <w:t xml:space="preserve">User Plane Data for the new QoS flow can then be exchanged between UE and </w:t>
      </w:r>
      <w:proofErr w:type="spellStart"/>
      <w:r w:rsidR="001E064D" w:rsidRPr="00F92F6B">
        <w:t>gNB</w:t>
      </w:r>
      <w:proofErr w:type="spellEnd"/>
      <w:r w:rsidR="001E064D" w:rsidRPr="00F92F6B">
        <w:t xml:space="preserve"> over the DRB according to the updated mapping rules and between UPF and </w:t>
      </w:r>
      <w:proofErr w:type="spellStart"/>
      <w:r w:rsidR="001E064D" w:rsidRPr="00F92F6B">
        <w:t>gNB</w:t>
      </w:r>
      <w:proofErr w:type="spellEnd"/>
      <w:r w:rsidR="001E064D" w:rsidRPr="00F92F6B">
        <w:t xml:space="preserve"> over the tunnel for the PDU session</w:t>
      </w:r>
      <w:r w:rsidRPr="00F92F6B">
        <w:t>.</w:t>
      </w:r>
    </w:p>
    <w:p w14:paraId="6D10757C" w14:textId="77777777" w:rsidR="005E2F35" w:rsidRPr="00F92F6B" w:rsidRDefault="005E2F35" w:rsidP="005E2F35">
      <w:pPr>
        <w:pStyle w:val="Heading1"/>
      </w:pPr>
      <w:bookmarkStart w:id="2445" w:name="_Toc20388084"/>
      <w:bookmarkStart w:id="2446" w:name="_Toc29376166"/>
      <w:bookmarkStart w:id="2447" w:name="_Toc37232089"/>
      <w:bookmarkStart w:id="2448" w:name="_Toc46502175"/>
      <w:bookmarkStart w:id="2449" w:name="_Toc51971523"/>
      <w:bookmarkStart w:id="2450" w:name="_Toc52551506"/>
      <w:bookmarkStart w:id="2451" w:name="_Toc219281277"/>
      <w:r w:rsidRPr="00F92F6B">
        <w:t>A.4</w:t>
      </w:r>
      <w:r w:rsidRPr="00F92F6B">
        <w:tab/>
        <w:t xml:space="preserve">New QoS Flow with Explicit </w:t>
      </w:r>
      <w:r w:rsidR="001E064D" w:rsidRPr="00F92F6B">
        <w:t xml:space="preserve">NAS </w:t>
      </w:r>
      <w:r w:rsidRPr="00F92F6B">
        <w:t>Signalling</w:t>
      </w:r>
      <w:bookmarkEnd w:id="2445"/>
      <w:bookmarkEnd w:id="2446"/>
      <w:bookmarkEnd w:id="2447"/>
      <w:bookmarkEnd w:id="2448"/>
      <w:bookmarkEnd w:id="2449"/>
      <w:bookmarkEnd w:id="2450"/>
      <w:bookmarkEnd w:id="2451"/>
    </w:p>
    <w:p w14:paraId="2B780EAF" w14:textId="77777777" w:rsidR="005E2F35" w:rsidRPr="00F92F6B" w:rsidRDefault="005E2F35" w:rsidP="005E2F35">
      <w:r w:rsidRPr="00F92F6B">
        <w:t xml:space="preserve">The following figure shows an example message flow when the </w:t>
      </w:r>
      <w:proofErr w:type="spellStart"/>
      <w:r w:rsidRPr="00F92F6B">
        <w:t>gNB</w:t>
      </w:r>
      <w:proofErr w:type="spellEnd"/>
      <w:r w:rsidRPr="00F92F6B">
        <w:t xml:space="preserve"> receives a new QoS flow establishment request from CN that involves </w:t>
      </w:r>
      <w:r w:rsidR="001E064D" w:rsidRPr="00F92F6B">
        <w:t xml:space="preserve">NAS </w:t>
      </w:r>
      <w:r w:rsidRPr="00F92F6B">
        <w:t xml:space="preserve">explicit signalling. </w:t>
      </w:r>
      <w:r w:rsidRPr="00F92F6B">
        <w:rPr>
          <w:lang w:eastAsia="ko-KR"/>
        </w:rPr>
        <w:t>The</w:t>
      </w:r>
      <w:r w:rsidRPr="00F92F6B">
        <w:t xml:space="preserve"> QoS flow </w:t>
      </w:r>
      <w:r w:rsidRPr="00F92F6B">
        <w:rPr>
          <w:lang w:eastAsia="ko-KR"/>
        </w:rPr>
        <w:t xml:space="preserve">establishment request </w:t>
      </w:r>
      <w:r w:rsidRPr="00F92F6B">
        <w:t xml:space="preserve">provides the </w:t>
      </w:r>
      <w:proofErr w:type="spellStart"/>
      <w:r w:rsidRPr="00F92F6B">
        <w:t>gNB</w:t>
      </w:r>
      <w:proofErr w:type="spellEnd"/>
      <w:r w:rsidRPr="00F92F6B">
        <w:t xml:space="preserve"> and UE with the QoS parameters for the QFI. In this example, the </w:t>
      </w:r>
      <w:proofErr w:type="spellStart"/>
      <w:r w:rsidRPr="00F92F6B">
        <w:t>gNB</w:t>
      </w:r>
      <w:proofErr w:type="spellEnd"/>
      <w:r w:rsidRPr="00F92F6B">
        <w:t xml:space="preserve"> decides to establish a new DRB (rather than re-use an existing one) for this QoS flow and provide</w:t>
      </w:r>
      <w:r w:rsidRPr="00F92F6B">
        <w:rPr>
          <w:lang w:eastAsia="ko-KR"/>
        </w:rPr>
        <w:t>s</w:t>
      </w:r>
      <w:r w:rsidRPr="00F92F6B">
        <w:t xml:space="preserve"> the mapping </w:t>
      </w:r>
      <w:r w:rsidR="001E064D" w:rsidRPr="00F92F6B">
        <w:t>rule</w:t>
      </w:r>
      <w:r w:rsidRPr="00F92F6B">
        <w:t xml:space="preserve"> over RRC signalling.</w:t>
      </w:r>
      <w:r w:rsidR="001E064D" w:rsidRPr="00F92F6B">
        <w:t xml:space="preserve"> NAS procedures details between </w:t>
      </w:r>
      <w:proofErr w:type="spellStart"/>
      <w:r w:rsidR="001E064D" w:rsidRPr="00F92F6B">
        <w:t>gNB</w:t>
      </w:r>
      <w:proofErr w:type="spellEnd"/>
      <w:r w:rsidR="001E064D" w:rsidRPr="00F92F6B">
        <w:t xml:space="preserve"> and 5GC can be found in TS 23.501 [3], TS 23.502 [22] and TS 38.413 [26].</w:t>
      </w:r>
    </w:p>
    <w:p w14:paraId="37D81422" w14:textId="77777777" w:rsidR="005E2F35" w:rsidRPr="00F92F6B" w:rsidRDefault="001E064D" w:rsidP="005E2F35">
      <w:pPr>
        <w:pStyle w:val="TH"/>
      </w:pPr>
      <w:r w:rsidRPr="00F92F6B">
        <w:rPr>
          <w:noProof/>
        </w:rPr>
        <w:object w:dxaOrig="11175" w:dyaOrig="5175" w14:anchorId="235DAA43">
          <v:shape id="_x0000_i1161" type="#_x0000_t75" style="width:420pt;height:195pt" o:ole="">
            <v:imagedata r:id="rId283" o:title=""/>
          </v:shape>
          <o:OLEObject Type="Embed" ProgID="Mscgen.Chart" ShapeID="_x0000_i1161" DrawAspect="Content" ObjectID="_1829898748" r:id="rId284"/>
        </w:object>
      </w:r>
    </w:p>
    <w:p w14:paraId="77893DE8" w14:textId="77777777" w:rsidR="005E2F35" w:rsidRPr="00F92F6B" w:rsidRDefault="005E2F35" w:rsidP="005E2F35">
      <w:pPr>
        <w:pStyle w:val="TF"/>
      </w:pPr>
      <w:r w:rsidRPr="00F92F6B">
        <w:t>Figure A.4-1: DL data with new QoS Flow ID sent over new DRB with explicit signalling</w:t>
      </w:r>
    </w:p>
    <w:p w14:paraId="6718DA26" w14:textId="77777777" w:rsidR="005E2F35" w:rsidRPr="00F92F6B" w:rsidRDefault="005E2F35" w:rsidP="005E2F35">
      <w:pPr>
        <w:pStyle w:val="B1"/>
      </w:pPr>
      <w:r w:rsidRPr="00F92F6B">
        <w:t>0.</w:t>
      </w:r>
      <w:r w:rsidRPr="00F92F6B">
        <w:tab/>
        <w:t>PDU session DRB</w:t>
      </w:r>
      <w:r w:rsidR="001E064D" w:rsidRPr="00F92F6B">
        <w:t>(s)</w:t>
      </w:r>
      <w:r w:rsidRPr="00F92F6B">
        <w:t xml:space="preserve"> </w:t>
      </w:r>
      <w:r w:rsidRPr="00F92F6B">
        <w:rPr>
          <w:lang w:eastAsia="ko-KR"/>
        </w:rPr>
        <w:t xml:space="preserve">have been </w:t>
      </w:r>
      <w:r w:rsidRPr="00F92F6B">
        <w:t>already established.</w:t>
      </w:r>
    </w:p>
    <w:p w14:paraId="3F75E129" w14:textId="77777777" w:rsidR="005E2F35" w:rsidRPr="00F92F6B" w:rsidRDefault="005E2F35" w:rsidP="005E2F35">
      <w:pPr>
        <w:pStyle w:val="B1"/>
      </w:pPr>
      <w:r w:rsidRPr="00F92F6B">
        <w:t>1.</w:t>
      </w:r>
      <w:r w:rsidRPr="00F92F6B">
        <w:tab/>
      </w:r>
      <w:proofErr w:type="spellStart"/>
      <w:r w:rsidRPr="00F92F6B">
        <w:t>gNB</w:t>
      </w:r>
      <w:proofErr w:type="spellEnd"/>
      <w:r w:rsidRPr="00F92F6B">
        <w:t xml:space="preserve"> receives a PDU </w:t>
      </w:r>
      <w:r w:rsidR="001E064D" w:rsidRPr="00F92F6B">
        <w:t>SESSION RESOURCE MODIFY REQUEST message</w:t>
      </w:r>
      <w:r w:rsidRPr="00F92F6B">
        <w:t xml:space="preserve"> from </w:t>
      </w:r>
      <w:r w:rsidR="001E064D" w:rsidRPr="00F92F6B">
        <w:t>AMF</w:t>
      </w:r>
      <w:r w:rsidRPr="00F92F6B">
        <w:t xml:space="preserve"> for a new </w:t>
      </w:r>
      <w:r w:rsidR="001E064D" w:rsidRPr="00F92F6B">
        <w:t xml:space="preserve">QoS </w:t>
      </w:r>
      <w:r w:rsidRPr="00F92F6B">
        <w:t>flow.</w:t>
      </w:r>
    </w:p>
    <w:p w14:paraId="284BB751" w14:textId="77777777" w:rsidR="005E2F35" w:rsidRPr="00F92F6B" w:rsidRDefault="005E2F35" w:rsidP="005E2F35">
      <w:pPr>
        <w:pStyle w:val="B1"/>
      </w:pPr>
      <w:r w:rsidRPr="00F92F6B">
        <w:t>2.</w:t>
      </w:r>
      <w:r w:rsidRPr="00F92F6B">
        <w:tab/>
        <w:t xml:space="preserve">If </w:t>
      </w:r>
      <w:proofErr w:type="spellStart"/>
      <w:r w:rsidRPr="00F92F6B">
        <w:t>gNB</w:t>
      </w:r>
      <w:proofErr w:type="spellEnd"/>
      <w:r w:rsidRPr="00F92F6B">
        <w:t xml:space="preserve"> cannot find an existing DRB to map this </w:t>
      </w:r>
      <w:r w:rsidR="001E064D" w:rsidRPr="00F92F6B">
        <w:t xml:space="preserve">new </w:t>
      </w:r>
      <w:r w:rsidRPr="00F92F6B">
        <w:t xml:space="preserve">QoS flow, </w:t>
      </w:r>
      <w:r w:rsidR="001E064D" w:rsidRPr="00F92F6B">
        <w:t xml:space="preserve">it </w:t>
      </w:r>
      <w:r w:rsidRPr="00F92F6B">
        <w:t>decides to establis</w:t>
      </w:r>
      <w:r w:rsidR="00621EA0" w:rsidRPr="00F92F6B">
        <w:t>h a new DRB.</w:t>
      </w:r>
    </w:p>
    <w:p w14:paraId="7BC45498" w14:textId="77777777" w:rsidR="005E2F35" w:rsidRPr="00F92F6B" w:rsidRDefault="005E2F35" w:rsidP="005E2F35">
      <w:pPr>
        <w:pStyle w:val="B1"/>
      </w:pPr>
      <w:r w:rsidRPr="00F92F6B">
        <w:t>3.</w:t>
      </w:r>
      <w:r w:rsidRPr="00F92F6B">
        <w:tab/>
      </w:r>
      <w:proofErr w:type="spellStart"/>
      <w:r w:rsidRPr="00F92F6B">
        <w:t>gNB</w:t>
      </w:r>
      <w:proofErr w:type="spellEnd"/>
      <w:r w:rsidRPr="00F92F6B">
        <w:t xml:space="preserve"> sends a</w:t>
      </w:r>
      <w:r w:rsidR="001E064D" w:rsidRPr="00F92F6B">
        <w:t xml:space="preserve">n </w:t>
      </w:r>
      <w:proofErr w:type="spellStart"/>
      <w:r w:rsidR="001E064D" w:rsidRPr="00F92F6B">
        <w:rPr>
          <w:i/>
        </w:rPr>
        <w:t>RRCReconfiguration</w:t>
      </w:r>
      <w:proofErr w:type="spellEnd"/>
      <w:r w:rsidRPr="00F92F6B">
        <w:t xml:space="preserve"> </w:t>
      </w:r>
      <w:r w:rsidR="001E064D" w:rsidRPr="00F92F6B">
        <w:t xml:space="preserve">message </w:t>
      </w:r>
      <w:r w:rsidRPr="00F92F6B">
        <w:t xml:space="preserve">to UE including </w:t>
      </w:r>
      <w:r w:rsidR="001E064D" w:rsidRPr="00F92F6B">
        <w:t xml:space="preserve">the </w:t>
      </w:r>
      <w:r w:rsidRPr="00F92F6B">
        <w:t xml:space="preserve">DRB </w:t>
      </w:r>
      <w:r w:rsidR="00E479BB" w:rsidRPr="00F92F6B">
        <w:t>configuration with the new QFI to DRB mapping rule and</w:t>
      </w:r>
      <w:r w:rsidRPr="00F92F6B">
        <w:t xml:space="preserve"> the NAS message</w:t>
      </w:r>
      <w:r w:rsidR="00E479BB" w:rsidRPr="00F92F6B">
        <w:t xml:space="preserve"> received at step 1</w:t>
      </w:r>
      <w:r w:rsidRPr="00F92F6B">
        <w:t>.</w:t>
      </w:r>
    </w:p>
    <w:p w14:paraId="35EE57EF" w14:textId="77777777" w:rsidR="005E2F35" w:rsidRPr="00F92F6B" w:rsidRDefault="005E2F35" w:rsidP="005E2F35">
      <w:pPr>
        <w:pStyle w:val="B1"/>
      </w:pPr>
      <w:r w:rsidRPr="00F92F6B">
        <w:t>4.</w:t>
      </w:r>
      <w:r w:rsidRPr="00F92F6B">
        <w:tab/>
        <w:t xml:space="preserve">UE establishes the DRB for the </w:t>
      </w:r>
      <w:r w:rsidR="00E479BB" w:rsidRPr="00F92F6B">
        <w:t xml:space="preserve">new </w:t>
      </w:r>
      <w:r w:rsidRPr="00F92F6B">
        <w:t xml:space="preserve">QoS flow </w:t>
      </w:r>
      <w:r w:rsidRPr="00F92F6B">
        <w:rPr>
          <w:lang w:eastAsia="ko-KR"/>
        </w:rPr>
        <w:t>associated with this PDU session</w:t>
      </w:r>
      <w:r w:rsidR="00E479BB" w:rsidRPr="00F92F6B">
        <w:rPr>
          <w:lang w:eastAsia="ko-KR"/>
        </w:rPr>
        <w:t xml:space="preserve"> and updates the mapping rules</w:t>
      </w:r>
      <w:r w:rsidRPr="00F92F6B">
        <w:rPr>
          <w:lang w:eastAsia="ko-KR"/>
        </w:rPr>
        <w:t>.</w:t>
      </w:r>
    </w:p>
    <w:p w14:paraId="13B04A76" w14:textId="77777777" w:rsidR="005E2F35" w:rsidRPr="00F92F6B" w:rsidRDefault="005E2F35" w:rsidP="005E2F35">
      <w:pPr>
        <w:pStyle w:val="B1"/>
      </w:pPr>
      <w:r w:rsidRPr="00F92F6B">
        <w:t>5.</w:t>
      </w:r>
      <w:r w:rsidRPr="00F92F6B">
        <w:tab/>
        <w:t xml:space="preserve">UE sends an </w:t>
      </w:r>
      <w:proofErr w:type="spellStart"/>
      <w:r w:rsidRPr="00F92F6B">
        <w:rPr>
          <w:i/>
        </w:rPr>
        <w:t>RRC</w:t>
      </w:r>
      <w:r w:rsidR="00E479BB" w:rsidRPr="00F92F6B">
        <w:rPr>
          <w:i/>
        </w:rPr>
        <w:t>ReconfigurationC</w:t>
      </w:r>
      <w:r w:rsidRPr="00F92F6B">
        <w:rPr>
          <w:i/>
        </w:rPr>
        <w:t>omplete</w:t>
      </w:r>
      <w:proofErr w:type="spellEnd"/>
      <w:r w:rsidRPr="00F92F6B">
        <w:t xml:space="preserve"> message</w:t>
      </w:r>
      <w:r w:rsidR="00E479BB" w:rsidRPr="00F92F6B">
        <w:t xml:space="preserve"> to </w:t>
      </w:r>
      <w:proofErr w:type="spellStart"/>
      <w:r w:rsidR="00E479BB" w:rsidRPr="00F92F6B">
        <w:t>gNB</w:t>
      </w:r>
      <w:proofErr w:type="spellEnd"/>
      <w:r w:rsidRPr="00F92F6B">
        <w:t>.</w:t>
      </w:r>
    </w:p>
    <w:p w14:paraId="6D255426" w14:textId="77777777" w:rsidR="005E2F35" w:rsidRPr="00F92F6B" w:rsidRDefault="005E2F35" w:rsidP="005E2F35">
      <w:pPr>
        <w:pStyle w:val="B1"/>
      </w:pPr>
      <w:r w:rsidRPr="00F92F6B">
        <w:t>6.</w:t>
      </w:r>
      <w:r w:rsidRPr="00F92F6B">
        <w:tab/>
      </w:r>
      <w:proofErr w:type="spellStart"/>
      <w:r w:rsidRPr="00F92F6B">
        <w:t>gNB</w:t>
      </w:r>
      <w:proofErr w:type="spellEnd"/>
      <w:r w:rsidRPr="00F92F6B">
        <w:t xml:space="preserve"> sends </w:t>
      </w:r>
      <w:r w:rsidR="00E479BB" w:rsidRPr="00F92F6B">
        <w:t xml:space="preserve">a </w:t>
      </w:r>
      <w:r w:rsidRPr="00F92F6B">
        <w:t xml:space="preserve">PDU </w:t>
      </w:r>
      <w:r w:rsidR="00E479BB" w:rsidRPr="00F92F6B">
        <w:t>SESSION RESOURCE MODIFY RESPONSE message</w:t>
      </w:r>
      <w:r w:rsidRPr="00F92F6B">
        <w:t xml:space="preserve"> to </w:t>
      </w:r>
      <w:r w:rsidR="00E479BB" w:rsidRPr="00F92F6B">
        <w:t>AMF</w:t>
      </w:r>
      <w:r w:rsidRPr="00F92F6B">
        <w:t>.</w:t>
      </w:r>
    </w:p>
    <w:p w14:paraId="4C1A3A5A" w14:textId="77777777" w:rsidR="005E2F35" w:rsidRPr="00F92F6B" w:rsidRDefault="005E2F35" w:rsidP="005E2F35">
      <w:pPr>
        <w:pStyle w:val="B1"/>
      </w:pPr>
      <w:r w:rsidRPr="00F92F6B">
        <w:t>7.</w:t>
      </w:r>
      <w:r w:rsidRPr="00F92F6B">
        <w:tab/>
      </w:r>
      <w:r w:rsidR="00E479BB" w:rsidRPr="00F92F6B">
        <w:t xml:space="preserve">User Plane Data can then be exchanged between UE and </w:t>
      </w:r>
      <w:proofErr w:type="spellStart"/>
      <w:r w:rsidR="00E479BB" w:rsidRPr="00F92F6B">
        <w:t>gNB</w:t>
      </w:r>
      <w:proofErr w:type="spellEnd"/>
      <w:r w:rsidR="00E479BB" w:rsidRPr="00F92F6B">
        <w:t xml:space="preserve"> over DRB(s) according to the mapping rules and between UPF and </w:t>
      </w:r>
      <w:proofErr w:type="spellStart"/>
      <w:r w:rsidR="00E479BB" w:rsidRPr="00F92F6B">
        <w:t>gNB</w:t>
      </w:r>
      <w:proofErr w:type="spellEnd"/>
      <w:r w:rsidR="00E479BB" w:rsidRPr="00F92F6B">
        <w:t xml:space="preserve"> over the tunnel for the PDU session</w:t>
      </w:r>
      <w:r w:rsidRPr="00F92F6B">
        <w:t>.</w:t>
      </w:r>
    </w:p>
    <w:p w14:paraId="253D74F9" w14:textId="77777777" w:rsidR="005E2F35" w:rsidRPr="00F92F6B" w:rsidRDefault="005E2F35" w:rsidP="005E2F35">
      <w:pPr>
        <w:pStyle w:val="Heading1"/>
      </w:pPr>
      <w:bookmarkStart w:id="2452" w:name="_Toc20388085"/>
      <w:bookmarkStart w:id="2453" w:name="_Toc29376167"/>
      <w:bookmarkStart w:id="2454" w:name="_Toc37232090"/>
      <w:bookmarkStart w:id="2455" w:name="_Toc46502176"/>
      <w:bookmarkStart w:id="2456" w:name="_Toc51971524"/>
      <w:bookmarkStart w:id="2457" w:name="_Toc52551507"/>
      <w:bookmarkStart w:id="2458" w:name="_Toc219281278"/>
      <w:r w:rsidRPr="00F92F6B">
        <w:t>A.5</w:t>
      </w:r>
      <w:r w:rsidRPr="00F92F6B">
        <w:tab/>
        <w:t>Release of QoS Flow with Explicit Signalling</w:t>
      </w:r>
      <w:bookmarkEnd w:id="2452"/>
      <w:bookmarkEnd w:id="2453"/>
      <w:bookmarkEnd w:id="2454"/>
      <w:bookmarkEnd w:id="2455"/>
      <w:bookmarkEnd w:id="2456"/>
      <w:bookmarkEnd w:id="2457"/>
      <w:bookmarkEnd w:id="2458"/>
    </w:p>
    <w:p w14:paraId="41BD4BF9" w14:textId="77777777" w:rsidR="005E2F35" w:rsidRPr="00F92F6B" w:rsidRDefault="005E2F35" w:rsidP="005E2F35">
      <w:r w:rsidRPr="00F92F6B">
        <w:t xml:space="preserve">The following figure shows an example message flow when the </w:t>
      </w:r>
      <w:proofErr w:type="spellStart"/>
      <w:r w:rsidRPr="00F92F6B">
        <w:t>gNB</w:t>
      </w:r>
      <w:proofErr w:type="spellEnd"/>
      <w:r w:rsidRPr="00F92F6B">
        <w:t xml:space="preserve"> receives a request to release a QoS flow from CN that involves explicit </w:t>
      </w:r>
      <w:r w:rsidR="00E479BB" w:rsidRPr="00F92F6B">
        <w:t xml:space="preserve">NAS </w:t>
      </w:r>
      <w:r w:rsidRPr="00F92F6B">
        <w:t xml:space="preserve">signalling. </w:t>
      </w:r>
      <w:r w:rsidR="00E479BB" w:rsidRPr="00F92F6B">
        <w:t xml:space="preserve">NAS procedures details between </w:t>
      </w:r>
      <w:proofErr w:type="spellStart"/>
      <w:r w:rsidR="00E479BB" w:rsidRPr="00F92F6B">
        <w:t>gNB</w:t>
      </w:r>
      <w:proofErr w:type="spellEnd"/>
      <w:r w:rsidR="00E479BB" w:rsidRPr="00F92F6B">
        <w:t xml:space="preserve"> and 5GC can be found in TS 23.501 [3], TS 23.502 [22] and TS 38.413 [26]</w:t>
      </w:r>
      <w:r w:rsidRPr="00F92F6B">
        <w:t>.</w:t>
      </w:r>
    </w:p>
    <w:p w14:paraId="16186F4B" w14:textId="77777777" w:rsidR="005E2F35" w:rsidRPr="00F92F6B" w:rsidRDefault="00E479BB" w:rsidP="005E2F35">
      <w:pPr>
        <w:pStyle w:val="TH"/>
      </w:pPr>
      <w:r w:rsidRPr="00F92F6B">
        <w:rPr>
          <w:noProof/>
        </w:rPr>
        <w:object w:dxaOrig="10755" w:dyaOrig="4665" w14:anchorId="5B599159">
          <v:shape id="_x0000_i1162" type="#_x0000_t75" style="width:401.25pt;height:174pt" o:ole="">
            <v:imagedata r:id="rId285" o:title=""/>
          </v:shape>
          <o:OLEObject Type="Embed" ProgID="Mscgen.Chart" ShapeID="_x0000_i1162" DrawAspect="Content" ObjectID="_1829898749" r:id="rId286"/>
        </w:object>
      </w:r>
    </w:p>
    <w:p w14:paraId="42724FEF" w14:textId="77777777" w:rsidR="005E2F35" w:rsidRPr="00F92F6B" w:rsidRDefault="005E2F35" w:rsidP="005E2F35">
      <w:pPr>
        <w:pStyle w:val="TF"/>
      </w:pPr>
      <w:r w:rsidRPr="00F92F6B">
        <w:t xml:space="preserve">Figure A.5-1: </w:t>
      </w:r>
      <w:r w:rsidR="00E479BB" w:rsidRPr="00F92F6B">
        <w:t>Release of QoS Flow with Explicit Signalling</w:t>
      </w:r>
    </w:p>
    <w:p w14:paraId="36716CCD" w14:textId="77777777" w:rsidR="005E2F35" w:rsidRPr="00F92F6B" w:rsidRDefault="005E2F35" w:rsidP="005E2F35">
      <w:pPr>
        <w:pStyle w:val="B1"/>
      </w:pPr>
      <w:r w:rsidRPr="00F92F6B">
        <w:t>0.</w:t>
      </w:r>
      <w:r w:rsidRPr="00F92F6B">
        <w:tab/>
        <w:t>PDU session and DRB</w:t>
      </w:r>
      <w:r w:rsidR="00E479BB" w:rsidRPr="00F92F6B">
        <w:t>(s)</w:t>
      </w:r>
      <w:r w:rsidRPr="00F92F6B">
        <w:t xml:space="preserve"> </w:t>
      </w:r>
      <w:r w:rsidR="00E479BB" w:rsidRPr="00F92F6B">
        <w:t>have</w:t>
      </w:r>
      <w:r w:rsidRPr="00F92F6B">
        <w:t xml:space="preserve"> </w:t>
      </w:r>
      <w:r w:rsidRPr="00F92F6B">
        <w:rPr>
          <w:lang w:eastAsia="ko-KR"/>
        </w:rPr>
        <w:t xml:space="preserve">been </w:t>
      </w:r>
      <w:r w:rsidRPr="00F92F6B">
        <w:t>already established.</w:t>
      </w:r>
    </w:p>
    <w:p w14:paraId="3867BA4E" w14:textId="77777777" w:rsidR="005E2F35" w:rsidRPr="00F92F6B" w:rsidRDefault="005E2F35" w:rsidP="005E2F35">
      <w:pPr>
        <w:pStyle w:val="B1"/>
      </w:pPr>
      <w:r w:rsidRPr="00F92F6B">
        <w:t>1.</w:t>
      </w:r>
      <w:r w:rsidRPr="00F92F6B">
        <w:tab/>
      </w:r>
      <w:proofErr w:type="spellStart"/>
      <w:r w:rsidRPr="00F92F6B">
        <w:t>gNB</w:t>
      </w:r>
      <w:proofErr w:type="spellEnd"/>
      <w:r w:rsidRPr="00F92F6B">
        <w:t xml:space="preserve"> receives a PDU </w:t>
      </w:r>
      <w:r w:rsidR="00E479BB" w:rsidRPr="00F92F6B">
        <w:t>SESSION RESOURCE MODIFY REQUEST message</w:t>
      </w:r>
      <w:r w:rsidRPr="00F92F6B">
        <w:t xml:space="preserve"> from </w:t>
      </w:r>
      <w:r w:rsidR="00E479BB" w:rsidRPr="00F92F6B">
        <w:t xml:space="preserve">AMF </w:t>
      </w:r>
      <w:r w:rsidRPr="00F92F6B">
        <w:t xml:space="preserve">to release </w:t>
      </w:r>
      <w:r w:rsidR="00E479BB" w:rsidRPr="00F92F6B">
        <w:t>a QoS flow</w:t>
      </w:r>
      <w:r w:rsidRPr="00F92F6B">
        <w:t>.</w:t>
      </w:r>
    </w:p>
    <w:p w14:paraId="7E632743" w14:textId="77777777" w:rsidR="005E2F35" w:rsidRPr="00F92F6B" w:rsidRDefault="005E2F35" w:rsidP="005E2F35">
      <w:pPr>
        <w:pStyle w:val="B1"/>
      </w:pPr>
      <w:r w:rsidRPr="00F92F6B">
        <w:t>2.</w:t>
      </w:r>
      <w:r w:rsidRPr="00F92F6B">
        <w:tab/>
        <w:t xml:space="preserve">The </w:t>
      </w:r>
      <w:proofErr w:type="spellStart"/>
      <w:r w:rsidRPr="00F92F6B">
        <w:t>gNB</w:t>
      </w:r>
      <w:proofErr w:type="spellEnd"/>
      <w:r w:rsidRPr="00F92F6B">
        <w:t xml:space="preserve"> decides to release </w:t>
      </w:r>
      <w:r w:rsidR="00E479BB" w:rsidRPr="00F92F6B">
        <w:t xml:space="preserve">corresponding </w:t>
      </w:r>
      <w:r w:rsidRPr="00F92F6B">
        <w:t>the QFI to DRB mapping</w:t>
      </w:r>
      <w:r w:rsidR="00E479BB" w:rsidRPr="00F92F6B">
        <w:t xml:space="preserve"> rule</w:t>
      </w:r>
      <w:r w:rsidRPr="00F92F6B">
        <w:t xml:space="preserve">. </w:t>
      </w:r>
      <w:r w:rsidR="00E479BB" w:rsidRPr="00F92F6B">
        <w:t>Since t</w:t>
      </w:r>
      <w:r w:rsidRPr="00F92F6B">
        <w:t>he DRB also carries other QoS flows</w:t>
      </w:r>
      <w:r w:rsidR="00E479BB" w:rsidRPr="00F92F6B">
        <w:t>,</w:t>
      </w:r>
      <w:r w:rsidRPr="00F92F6B">
        <w:t xml:space="preserve"> the DRB is not released.</w:t>
      </w:r>
    </w:p>
    <w:p w14:paraId="3CE628E1" w14:textId="77777777" w:rsidR="005E2F35" w:rsidRPr="00F92F6B" w:rsidRDefault="005E2F35" w:rsidP="005E2F35">
      <w:pPr>
        <w:pStyle w:val="B1"/>
      </w:pPr>
      <w:r w:rsidRPr="00F92F6B">
        <w:t>3.</w:t>
      </w:r>
      <w:r w:rsidRPr="00F92F6B">
        <w:tab/>
      </w:r>
      <w:proofErr w:type="spellStart"/>
      <w:r w:rsidRPr="00F92F6B">
        <w:t>gNB</w:t>
      </w:r>
      <w:proofErr w:type="spellEnd"/>
      <w:r w:rsidRPr="00F92F6B">
        <w:t xml:space="preserve"> sends an </w:t>
      </w:r>
      <w:proofErr w:type="spellStart"/>
      <w:r w:rsidRPr="00F92F6B">
        <w:rPr>
          <w:i/>
        </w:rPr>
        <w:t>RRC</w:t>
      </w:r>
      <w:r w:rsidR="00E479BB" w:rsidRPr="00F92F6B">
        <w:rPr>
          <w:i/>
        </w:rPr>
        <w:t>Reconfiguration</w:t>
      </w:r>
      <w:proofErr w:type="spellEnd"/>
      <w:r w:rsidRPr="00F92F6B">
        <w:t xml:space="preserve"> </w:t>
      </w:r>
      <w:r w:rsidR="00E479BB" w:rsidRPr="00F92F6B">
        <w:t xml:space="preserve">message </w:t>
      </w:r>
      <w:r w:rsidRPr="00F92F6B">
        <w:t>to UE to release the QFI to DRB mapping</w:t>
      </w:r>
      <w:r w:rsidR="00E479BB" w:rsidRPr="00F92F6B">
        <w:t xml:space="preserve"> rule</w:t>
      </w:r>
      <w:r w:rsidRPr="00F92F6B">
        <w:t>.</w:t>
      </w:r>
    </w:p>
    <w:p w14:paraId="64BB1D2C" w14:textId="77777777" w:rsidR="005E2F35" w:rsidRPr="00F92F6B" w:rsidRDefault="005E2F35" w:rsidP="005E2F35">
      <w:pPr>
        <w:pStyle w:val="B1"/>
      </w:pPr>
      <w:r w:rsidRPr="00F92F6B">
        <w:t>4.</w:t>
      </w:r>
      <w:r w:rsidRPr="00F92F6B">
        <w:tab/>
        <w:t xml:space="preserve">UE </w:t>
      </w:r>
      <w:r w:rsidRPr="00F92F6B">
        <w:rPr>
          <w:lang w:eastAsia="ko-KR"/>
        </w:rPr>
        <w:t>updates the AS</w:t>
      </w:r>
      <w:r w:rsidRPr="00F92F6B">
        <w:t xml:space="preserve"> QFI to DRB mapping </w:t>
      </w:r>
      <w:r w:rsidR="00E479BB" w:rsidRPr="00F92F6B">
        <w:t xml:space="preserve">rules </w:t>
      </w:r>
      <w:r w:rsidRPr="00F92F6B">
        <w:t>to release this QFI to DRB mapping</w:t>
      </w:r>
      <w:r w:rsidR="00E479BB" w:rsidRPr="00F92F6B">
        <w:t xml:space="preserve"> rule</w:t>
      </w:r>
      <w:r w:rsidRPr="00F92F6B">
        <w:t>.</w:t>
      </w:r>
    </w:p>
    <w:p w14:paraId="795B0E3A" w14:textId="77777777" w:rsidR="005E2F35" w:rsidRPr="00F92F6B" w:rsidRDefault="005E2F35" w:rsidP="005E2F35">
      <w:pPr>
        <w:pStyle w:val="B1"/>
      </w:pPr>
      <w:r w:rsidRPr="00F92F6B">
        <w:t>5.</w:t>
      </w:r>
      <w:r w:rsidRPr="00F92F6B">
        <w:tab/>
        <w:t xml:space="preserve">UE sends an </w:t>
      </w:r>
      <w:proofErr w:type="spellStart"/>
      <w:r w:rsidRPr="00F92F6B">
        <w:rPr>
          <w:i/>
        </w:rPr>
        <w:t>RRC</w:t>
      </w:r>
      <w:r w:rsidR="00E479BB" w:rsidRPr="00F92F6B">
        <w:rPr>
          <w:i/>
        </w:rPr>
        <w:t>ReconfigurationC</w:t>
      </w:r>
      <w:r w:rsidRPr="00F92F6B">
        <w:t>omplete</w:t>
      </w:r>
      <w:proofErr w:type="spellEnd"/>
      <w:r w:rsidRPr="00F92F6B">
        <w:t xml:space="preserve"> message</w:t>
      </w:r>
      <w:r w:rsidR="00E479BB" w:rsidRPr="00F92F6B">
        <w:t xml:space="preserve"> to </w:t>
      </w:r>
      <w:proofErr w:type="spellStart"/>
      <w:r w:rsidR="00E479BB" w:rsidRPr="00F92F6B">
        <w:t>gNB</w:t>
      </w:r>
      <w:proofErr w:type="spellEnd"/>
      <w:r w:rsidRPr="00F92F6B">
        <w:t>.</w:t>
      </w:r>
    </w:p>
    <w:p w14:paraId="353DC0D4" w14:textId="77777777" w:rsidR="005E2F35" w:rsidRPr="00F92F6B" w:rsidRDefault="005E2F35" w:rsidP="005E2F35">
      <w:pPr>
        <w:pStyle w:val="B1"/>
      </w:pPr>
      <w:r w:rsidRPr="00F92F6B">
        <w:t>6.</w:t>
      </w:r>
      <w:r w:rsidRPr="00F92F6B">
        <w:tab/>
      </w:r>
      <w:proofErr w:type="spellStart"/>
      <w:r w:rsidRPr="00F92F6B">
        <w:t>gNB</w:t>
      </w:r>
      <w:proofErr w:type="spellEnd"/>
      <w:r w:rsidRPr="00F92F6B">
        <w:t xml:space="preserve"> sends </w:t>
      </w:r>
      <w:r w:rsidR="00E479BB" w:rsidRPr="00F92F6B">
        <w:t xml:space="preserve">a </w:t>
      </w:r>
      <w:r w:rsidRPr="00F92F6B">
        <w:t xml:space="preserve">PDU </w:t>
      </w:r>
      <w:r w:rsidR="00E479BB" w:rsidRPr="00F92F6B">
        <w:t>SESSION RESOURCE MODIFY RESPONSE message to AMF</w:t>
      </w:r>
      <w:r w:rsidRPr="00F92F6B">
        <w:t>.</w:t>
      </w:r>
    </w:p>
    <w:p w14:paraId="1D1B654D" w14:textId="77777777" w:rsidR="005E2F35" w:rsidRPr="00F92F6B" w:rsidRDefault="005E2F35" w:rsidP="005E2F35">
      <w:pPr>
        <w:pStyle w:val="Heading1"/>
      </w:pPr>
      <w:bookmarkStart w:id="2459" w:name="_Toc20388086"/>
      <w:bookmarkStart w:id="2460" w:name="_Toc29376168"/>
      <w:bookmarkStart w:id="2461" w:name="_Toc37232091"/>
      <w:bookmarkStart w:id="2462" w:name="_Toc46502177"/>
      <w:bookmarkStart w:id="2463" w:name="_Toc51971525"/>
      <w:bookmarkStart w:id="2464" w:name="_Toc52551508"/>
      <w:bookmarkStart w:id="2465" w:name="_Toc219281279"/>
      <w:r w:rsidRPr="00F92F6B">
        <w:t>A.6</w:t>
      </w:r>
      <w:r w:rsidRPr="00F92F6B">
        <w:tab/>
        <w:t>UE Initiated UL QoS Flow</w:t>
      </w:r>
      <w:bookmarkEnd w:id="2459"/>
      <w:bookmarkEnd w:id="2460"/>
      <w:bookmarkEnd w:id="2461"/>
      <w:bookmarkEnd w:id="2462"/>
      <w:bookmarkEnd w:id="2463"/>
      <w:bookmarkEnd w:id="2464"/>
      <w:bookmarkEnd w:id="2465"/>
    </w:p>
    <w:p w14:paraId="3F09FE1C" w14:textId="77777777" w:rsidR="005E2F35" w:rsidRPr="00F92F6B" w:rsidRDefault="005E2F35" w:rsidP="005E2F35">
      <w:r w:rsidRPr="00F92F6B">
        <w:t xml:space="preserve">The following figure shows an example message flow when the UE AS receives an UL packet for a new </w:t>
      </w:r>
      <w:r w:rsidRPr="00F92F6B">
        <w:rPr>
          <w:lang w:eastAsia="ko-KR"/>
        </w:rPr>
        <w:t xml:space="preserve">QoS </w:t>
      </w:r>
      <w:r w:rsidRPr="00F92F6B">
        <w:t xml:space="preserve">flow for which a QFI </w:t>
      </w:r>
      <w:r w:rsidR="00E479BB" w:rsidRPr="00F92F6B">
        <w:t xml:space="preserve">to </w:t>
      </w:r>
      <w:r w:rsidRPr="00F92F6B">
        <w:t xml:space="preserve">DRB </w:t>
      </w:r>
      <w:r w:rsidR="00E479BB" w:rsidRPr="00F92F6B">
        <w:t xml:space="preserve">mapping rule </w:t>
      </w:r>
      <w:r w:rsidRPr="00F92F6B">
        <w:t>does not exist.</w:t>
      </w:r>
    </w:p>
    <w:p w14:paraId="7D66486B" w14:textId="77777777" w:rsidR="005E2F35" w:rsidRPr="00F92F6B" w:rsidRDefault="00E479BB" w:rsidP="005E2F35">
      <w:pPr>
        <w:pStyle w:val="TH"/>
      </w:pPr>
      <w:r w:rsidRPr="00F92F6B">
        <w:rPr>
          <w:noProof/>
        </w:rPr>
        <w:object w:dxaOrig="9120" w:dyaOrig="4560" w14:anchorId="1629E857">
          <v:shape id="_x0000_i1163" type="#_x0000_t75" style="width:342pt;height:171.75pt" o:ole="">
            <v:imagedata r:id="rId287" o:title=""/>
          </v:shape>
          <o:OLEObject Type="Embed" ProgID="Mscgen.Chart" ShapeID="_x0000_i1163" DrawAspect="Content" ObjectID="_1829898750" r:id="rId288"/>
        </w:object>
      </w:r>
    </w:p>
    <w:p w14:paraId="57F51F50" w14:textId="77777777" w:rsidR="005E2F35" w:rsidRPr="00F92F6B" w:rsidRDefault="005E2F35" w:rsidP="005E2F35">
      <w:pPr>
        <w:pStyle w:val="TF"/>
      </w:pPr>
      <w:r w:rsidRPr="00F92F6B">
        <w:t>Figure A.6-1: UL packet with a new QoS flow for which a mapping does not exist in UE</w:t>
      </w:r>
    </w:p>
    <w:p w14:paraId="71BF365F" w14:textId="77777777" w:rsidR="005E2F35" w:rsidRPr="00F92F6B" w:rsidRDefault="005E2F35" w:rsidP="005E2F35">
      <w:pPr>
        <w:pStyle w:val="B1"/>
      </w:pPr>
      <w:r w:rsidRPr="00F92F6B">
        <w:t>0.</w:t>
      </w:r>
      <w:r w:rsidRPr="00F92F6B">
        <w:tab/>
        <w:t xml:space="preserve">PDU session and DRBs (including a default DRB) </w:t>
      </w:r>
      <w:r w:rsidRPr="00F92F6B">
        <w:rPr>
          <w:lang w:eastAsia="ko-KR"/>
        </w:rPr>
        <w:t>have been</w:t>
      </w:r>
      <w:r w:rsidRPr="00F92F6B">
        <w:t xml:space="preserve"> already established.</w:t>
      </w:r>
    </w:p>
    <w:p w14:paraId="4F95D372" w14:textId="77777777" w:rsidR="005E2F35" w:rsidRPr="00F92F6B" w:rsidRDefault="005E2F35" w:rsidP="005E2F35">
      <w:pPr>
        <w:pStyle w:val="B1"/>
      </w:pPr>
      <w:r w:rsidRPr="00F92F6B">
        <w:t>1.</w:t>
      </w:r>
      <w:r w:rsidRPr="00F92F6B">
        <w:tab/>
        <w:t>UE AS receives a packet with a new QFI from UE NAS.</w:t>
      </w:r>
    </w:p>
    <w:p w14:paraId="41DD9CD9" w14:textId="77777777" w:rsidR="005E2F35" w:rsidRPr="00F92F6B" w:rsidRDefault="005E2F35" w:rsidP="005E2F35">
      <w:pPr>
        <w:pStyle w:val="B1"/>
      </w:pPr>
      <w:r w:rsidRPr="00F92F6B">
        <w:t>2.</w:t>
      </w:r>
      <w:r w:rsidRPr="00F92F6B">
        <w:tab/>
        <w:t xml:space="preserve">UE uses the QFI of the packet to map it to a DRB. If there is no mapping of the QFI to a DRB in the AS mapping </w:t>
      </w:r>
      <w:r w:rsidR="00E479BB" w:rsidRPr="00F92F6B">
        <w:t xml:space="preserve">rules </w:t>
      </w:r>
      <w:r w:rsidRPr="00F92F6B">
        <w:t>for this PDU session, then the packet is assigned to the default DRB.</w:t>
      </w:r>
    </w:p>
    <w:p w14:paraId="6DD701E7" w14:textId="77777777" w:rsidR="005E2F35" w:rsidRPr="00F92F6B" w:rsidRDefault="005E2F35" w:rsidP="005E2F35">
      <w:pPr>
        <w:pStyle w:val="B1"/>
      </w:pPr>
      <w:r w:rsidRPr="00F92F6B">
        <w:t>3.</w:t>
      </w:r>
      <w:r w:rsidRPr="00F92F6B">
        <w:tab/>
        <w:t>UE sends the UL packet on the default DRB. The UE includes the QFI in the SDAP header.</w:t>
      </w:r>
    </w:p>
    <w:p w14:paraId="6C70E949" w14:textId="77777777" w:rsidR="005E2F35" w:rsidRPr="00F92F6B" w:rsidRDefault="005E2F35" w:rsidP="005E2F35">
      <w:pPr>
        <w:pStyle w:val="B1"/>
      </w:pPr>
      <w:r w:rsidRPr="00F92F6B">
        <w:t>4.</w:t>
      </w:r>
      <w:r w:rsidRPr="00F92F6B">
        <w:tab/>
      </w:r>
      <w:proofErr w:type="spellStart"/>
      <w:r w:rsidRPr="00F92F6B">
        <w:t>gNB</w:t>
      </w:r>
      <w:proofErr w:type="spellEnd"/>
      <w:r w:rsidRPr="00F92F6B">
        <w:t xml:space="preserve"> sends UL packets </w:t>
      </w:r>
      <w:r w:rsidR="00E479BB" w:rsidRPr="00F92F6B">
        <w:t>to UPF</w:t>
      </w:r>
      <w:r w:rsidRPr="00F92F6B">
        <w:t xml:space="preserve"> and includes the corresponding QFI.</w:t>
      </w:r>
    </w:p>
    <w:p w14:paraId="42B284CA" w14:textId="77777777" w:rsidR="005E2F35" w:rsidRPr="00F92F6B" w:rsidRDefault="005E2F35" w:rsidP="005E2F35">
      <w:pPr>
        <w:pStyle w:val="B1"/>
      </w:pPr>
      <w:r w:rsidRPr="00F92F6B">
        <w:t>5.</w:t>
      </w:r>
      <w:r w:rsidRPr="00F92F6B">
        <w:tab/>
        <w:t xml:space="preserve">If </w:t>
      </w:r>
      <w:proofErr w:type="spellStart"/>
      <w:r w:rsidRPr="00F92F6B">
        <w:t>gNB</w:t>
      </w:r>
      <w:proofErr w:type="spellEnd"/>
      <w:r w:rsidRPr="00F92F6B">
        <w:t xml:space="preserve"> wants to use a new DRB for this QoS flow, it sets up </w:t>
      </w:r>
      <w:r w:rsidR="00E479BB" w:rsidRPr="00F92F6B">
        <w:t>one</w:t>
      </w:r>
      <w:r w:rsidRPr="00F92F6B">
        <w:t xml:space="preserve">. It can also choose to move the QoS flow to an existing DRB using </w:t>
      </w:r>
      <w:proofErr w:type="spellStart"/>
      <w:r w:rsidR="00E479BB" w:rsidRPr="00F92F6B">
        <w:t>RQoS</w:t>
      </w:r>
      <w:proofErr w:type="spellEnd"/>
      <w:r w:rsidR="00E479BB" w:rsidRPr="00F92F6B">
        <w:t xml:space="preserve"> or </w:t>
      </w:r>
      <w:r w:rsidRPr="00F92F6B">
        <w:t xml:space="preserve">RRC signalling </w:t>
      </w:r>
      <w:r w:rsidR="00045881" w:rsidRPr="00F92F6B">
        <w:t>(see clauses</w:t>
      </w:r>
      <w:r w:rsidRPr="00F92F6B">
        <w:t xml:space="preserve"> A.2 and A.3</w:t>
      </w:r>
      <w:r w:rsidR="00045881" w:rsidRPr="00F92F6B">
        <w:t>)</w:t>
      </w:r>
      <w:r w:rsidRPr="00F92F6B">
        <w:t>.</w:t>
      </w:r>
    </w:p>
    <w:p w14:paraId="559D092E" w14:textId="77777777" w:rsidR="005E2F35" w:rsidRPr="00F92F6B" w:rsidRDefault="005E2F35" w:rsidP="005E2F35">
      <w:pPr>
        <w:pStyle w:val="B1"/>
      </w:pPr>
      <w:r w:rsidRPr="00F92F6B">
        <w:t>6.</w:t>
      </w:r>
      <w:r w:rsidRPr="00F92F6B">
        <w:tab/>
      </w:r>
      <w:r w:rsidR="00045881" w:rsidRPr="00F92F6B">
        <w:t xml:space="preserve">User Plane Data for the new QoS flow can then be exchanged between UE and </w:t>
      </w:r>
      <w:proofErr w:type="spellStart"/>
      <w:r w:rsidR="00045881" w:rsidRPr="00F92F6B">
        <w:t>gNB</w:t>
      </w:r>
      <w:proofErr w:type="spellEnd"/>
      <w:r w:rsidR="00045881" w:rsidRPr="00F92F6B">
        <w:t xml:space="preserve"> over the DRB according to the updated mapping rules and between UPF and </w:t>
      </w:r>
      <w:proofErr w:type="spellStart"/>
      <w:r w:rsidR="00045881" w:rsidRPr="00F92F6B">
        <w:t>gNB</w:t>
      </w:r>
      <w:proofErr w:type="spellEnd"/>
      <w:r w:rsidR="00045881" w:rsidRPr="00F92F6B">
        <w:t xml:space="preserve"> over the tunnel for the PDU session</w:t>
      </w:r>
      <w:r w:rsidRPr="00F92F6B">
        <w:t>.</w:t>
      </w:r>
    </w:p>
    <w:p w14:paraId="047614B6" w14:textId="77777777" w:rsidR="005513CC" w:rsidRPr="00F92F6B" w:rsidRDefault="005513CC" w:rsidP="005513CC">
      <w:pPr>
        <w:pStyle w:val="Heading8"/>
      </w:pPr>
      <w:r w:rsidRPr="00F92F6B">
        <w:br w:type="page"/>
      </w:r>
      <w:bookmarkStart w:id="2466" w:name="_Toc20388087"/>
      <w:bookmarkStart w:id="2467" w:name="_Toc29376169"/>
      <w:bookmarkStart w:id="2468" w:name="_Toc37232092"/>
      <w:bookmarkStart w:id="2469" w:name="_Toc46502178"/>
      <w:bookmarkStart w:id="2470" w:name="_Toc51971526"/>
      <w:bookmarkStart w:id="2471" w:name="_Toc52551509"/>
      <w:bookmarkStart w:id="2472" w:name="_Toc219281280"/>
      <w:r w:rsidRPr="00F92F6B">
        <w:t>Annex B (informative):</w:t>
      </w:r>
      <w:r w:rsidRPr="00F92F6B">
        <w:br/>
        <w:t>Deployment Scenarios</w:t>
      </w:r>
      <w:bookmarkEnd w:id="2466"/>
      <w:bookmarkEnd w:id="2467"/>
      <w:bookmarkEnd w:id="2468"/>
      <w:bookmarkEnd w:id="2469"/>
      <w:bookmarkEnd w:id="2470"/>
      <w:bookmarkEnd w:id="2471"/>
      <w:bookmarkEnd w:id="2472"/>
    </w:p>
    <w:p w14:paraId="41054C47" w14:textId="77777777" w:rsidR="005513CC" w:rsidRPr="00F92F6B" w:rsidRDefault="005513CC" w:rsidP="005513CC">
      <w:pPr>
        <w:pStyle w:val="Heading1"/>
      </w:pPr>
      <w:bookmarkStart w:id="2473" w:name="_Toc20388088"/>
      <w:bookmarkStart w:id="2474" w:name="_Toc29376170"/>
      <w:bookmarkStart w:id="2475" w:name="_Toc37232093"/>
      <w:bookmarkStart w:id="2476" w:name="_Toc46502179"/>
      <w:bookmarkStart w:id="2477" w:name="_Toc51971527"/>
      <w:bookmarkStart w:id="2478" w:name="_Toc52551510"/>
      <w:bookmarkStart w:id="2479" w:name="_Toc219281281"/>
      <w:r w:rsidRPr="00F92F6B">
        <w:t>B.1</w:t>
      </w:r>
      <w:r w:rsidRPr="00F92F6B">
        <w:tab/>
      </w:r>
      <w:r w:rsidR="007E1481" w:rsidRPr="00F92F6B">
        <w:t>Supplementary Uplink</w:t>
      </w:r>
      <w:bookmarkEnd w:id="2473"/>
      <w:bookmarkEnd w:id="2474"/>
      <w:bookmarkEnd w:id="2475"/>
      <w:bookmarkEnd w:id="2476"/>
      <w:bookmarkEnd w:id="2477"/>
      <w:bookmarkEnd w:id="2478"/>
      <w:bookmarkEnd w:id="2479"/>
    </w:p>
    <w:p w14:paraId="034C288C" w14:textId="77777777" w:rsidR="007E1481" w:rsidRPr="00F92F6B" w:rsidRDefault="007E1481" w:rsidP="0065306B">
      <w:r w:rsidRPr="00F92F6B">
        <w:t>To improve UL coverage for high frequency scenarios, SUL can be configured (see TS 38.101</w:t>
      </w:r>
      <w:r w:rsidR="00C4150C" w:rsidRPr="00F92F6B">
        <w:t>-1</w:t>
      </w:r>
      <w:r w:rsidRPr="00F92F6B">
        <w:t xml:space="preserve"> [18]). With SUL</w:t>
      </w:r>
      <w:r w:rsidR="003232DA" w:rsidRPr="00F92F6B">
        <w:t xml:space="preserve">, </w:t>
      </w:r>
      <w:r w:rsidRPr="00F92F6B">
        <w:t>the UE is configured with 2 ULs for one DL of the same cell as depicted on Figure B.1-1 below:</w:t>
      </w:r>
    </w:p>
    <w:p w14:paraId="1BBC33CA" w14:textId="77777777" w:rsidR="007E1481" w:rsidRPr="00F92F6B" w:rsidRDefault="006159B0" w:rsidP="0065306B">
      <w:pPr>
        <w:pStyle w:val="TH"/>
      </w:pPr>
      <w:r w:rsidRPr="00F92F6B">
        <w:rPr>
          <w:noProof/>
        </w:rPr>
        <w:object w:dxaOrig="5272" w:dyaOrig="2824" w14:anchorId="60C2FF63">
          <v:shape id="_x0000_i1164" type="#_x0000_t75" style="width:263.25pt;height:141pt" o:ole="">
            <v:imagedata r:id="rId289" o:title=""/>
          </v:shape>
          <o:OLEObject Type="Embed" ProgID="Visio.Drawing.11" ShapeID="_x0000_i1164" DrawAspect="Content" ObjectID="_1829898751" r:id="rId290"/>
        </w:object>
      </w:r>
    </w:p>
    <w:p w14:paraId="1E1B9751" w14:textId="77777777" w:rsidR="005513CC" w:rsidRPr="00F92F6B" w:rsidRDefault="007E1481" w:rsidP="00621EA0">
      <w:pPr>
        <w:pStyle w:val="TF"/>
      </w:pPr>
      <w:r w:rsidRPr="00F92F6B">
        <w:t xml:space="preserve">Figure B.1-1: </w:t>
      </w:r>
      <w:r w:rsidR="00A85F23" w:rsidRPr="00F92F6B">
        <w:t xml:space="preserve">Example of </w:t>
      </w:r>
      <w:r w:rsidRPr="00F92F6B">
        <w:t>Supplementary Uplink</w:t>
      </w:r>
    </w:p>
    <w:p w14:paraId="2388BB1F" w14:textId="77777777" w:rsidR="004A1502" w:rsidRPr="00F92F6B" w:rsidRDefault="004A1502" w:rsidP="004A1502">
      <w:pPr>
        <w:pStyle w:val="Heading1"/>
      </w:pPr>
      <w:bookmarkStart w:id="2480" w:name="_Toc20388089"/>
      <w:bookmarkStart w:id="2481" w:name="_Toc29376171"/>
      <w:bookmarkStart w:id="2482" w:name="_Toc37232094"/>
      <w:bookmarkStart w:id="2483" w:name="_Toc46502180"/>
      <w:bookmarkStart w:id="2484" w:name="_Toc51971528"/>
      <w:bookmarkStart w:id="2485" w:name="_Toc52551511"/>
      <w:bookmarkStart w:id="2486" w:name="_Toc219281282"/>
      <w:r w:rsidRPr="00F92F6B">
        <w:t>B.2</w:t>
      </w:r>
      <w:r w:rsidRPr="00F92F6B">
        <w:tab/>
        <w:t>Multiple SSBs in a carrier</w:t>
      </w:r>
      <w:bookmarkEnd w:id="2480"/>
      <w:bookmarkEnd w:id="2481"/>
      <w:bookmarkEnd w:id="2482"/>
      <w:bookmarkEnd w:id="2483"/>
      <w:bookmarkEnd w:id="2484"/>
      <w:bookmarkEnd w:id="2485"/>
      <w:bookmarkEnd w:id="2486"/>
    </w:p>
    <w:p w14:paraId="4F7F4CAF" w14:textId="77777777" w:rsidR="004A1502" w:rsidRPr="00F92F6B" w:rsidRDefault="004A1502" w:rsidP="004A1502">
      <w:r w:rsidRPr="00F92F6B">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F92F6B" w:rsidRDefault="00106855" w:rsidP="00106855">
      <w:pPr>
        <w:pStyle w:val="TH"/>
      </w:pPr>
      <w:r w:rsidRPr="00F92F6B">
        <w:object w:dxaOrig="10006" w:dyaOrig="5476" w14:anchorId="33CC5221">
          <v:shape id="_x0000_i1165" type="#_x0000_t75" style="width:481.5pt;height:264pt" o:ole="">
            <v:imagedata r:id="rId291" o:title=""/>
          </v:shape>
          <o:OLEObject Type="Embed" ProgID="Visio.Drawing.15" ShapeID="_x0000_i1165" DrawAspect="Content" ObjectID="_1829898752" r:id="rId292"/>
        </w:object>
      </w:r>
    </w:p>
    <w:p w14:paraId="5DE4B60D" w14:textId="77777777" w:rsidR="004A1502" w:rsidRPr="00F92F6B" w:rsidRDefault="0041591B" w:rsidP="0041591B">
      <w:pPr>
        <w:pStyle w:val="TF"/>
      </w:pPr>
      <w:r w:rsidRPr="00F92F6B">
        <w:t>Figure B.2-1: Example of multiple SSBs in a carrier</w:t>
      </w:r>
    </w:p>
    <w:p w14:paraId="2A28F7AD" w14:textId="77777777" w:rsidR="004B55CB" w:rsidRPr="00F92F6B" w:rsidRDefault="004B55CB" w:rsidP="004B55CB">
      <w:pPr>
        <w:pStyle w:val="Heading1"/>
      </w:pPr>
      <w:bookmarkStart w:id="2487" w:name="_Toc46502181"/>
      <w:bookmarkStart w:id="2488" w:name="_Toc51971529"/>
      <w:bookmarkStart w:id="2489" w:name="_Toc52551512"/>
      <w:bookmarkStart w:id="2490" w:name="_Toc219281283"/>
      <w:r w:rsidRPr="00F92F6B">
        <w:t>B.3</w:t>
      </w:r>
      <w:r w:rsidRPr="00F92F6B">
        <w:tab/>
        <w:t>NR Operation with Shared Spectrum</w:t>
      </w:r>
      <w:bookmarkEnd w:id="2487"/>
      <w:bookmarkEnd w:id="2488"/>
      <w:bookmarkEnd w:id="2489"/>
      <w:bookmarkEnd w:id="2490"/>
    </w:p>
    <w:p w14:paraId="00B2715B" w14:textId="77777777" w:rsidR="004B55CB" w:rsidRPr="00F92F6B" w:rsidRDefault="004B55CB" w:rsidP="004B55CB">
      <w:r w:rsidRPr="00F92F6B">
        <w:t>NR Radio Access operating with shared spectrum channel access can support the following deployment scenarios:</w:t>
      </w:r>
    </w:p>
    <w:p w14:paraId="58B36ACD" w14:textId="4516AF2D" w:rsidR="00F57337" w:rsidRPr="00F92F6B" w:rsidRDefault="004B55CB" w:rsidP="00F57337">
      <w:pPr>
        <w:pStyle w:val="B1"/>
      </w:pPr>
      <w:r w:rsidRPr="00F92F6B">
        <w:t>-</w:t>
      </w:r>
      <w:r w:rsidRPr="00F92F6B">
        <w:tab/>
        <w:t>Scenario A: Carrier aggregation between NR in licensed spectrum (</w:t>
      </w:r>
      <w:proofErr w:type="spellStart"/>
      <w:r w:rsidR="00385EF6" w:rsidRPr="00F92F6B">
        <w:t>Sp</w:t>
      </w:r>
      <w:r w:rsidRPr="00F92F6B">
        <w:t>Cell</w:t>
      </w:r>
      <w:proofErr w:type="spellEnd"/>
      <w:r w:rsidRPr="00F92F6B">
        <w:t>) and NR in shared spectrum (</w:t>
      </w:r>
      <w:proofErr w:type="spellStart"/>
      <w:r w:rsidRPr="00F92F6B">
        <w:t>SCell</w:t>
      </w:r>
      <w:proofErr w:type="spellEnd"/>
      <w:r w:rsidRPr="00F92F6B">
        <w:t>);</w:t>
      </w:r>
    </w:p>
    <w:p w14:paraId="761523E5" w14:textId="77777777" w:rsidR="00F57337" w:rsidRPr="00F92F6B" w:rsidRDefault="00F57337" w:rsidP="006012C7">
      <w:pPr>
        <w:pStyle w:val="B2"/>
      </w:pPr>
      <w:r w:rsidRPr="00F92F6B">
        <w:t>-</w:t>
      </w:r>
      <w:r w:rsidRPr="00F92F6B">
        <w:tab/>
        <w:t xml:space="preserve">Scenario A.1: </w:t>
      </w:r>
      <w:proofErr w:type="spellStart"/>
      <w:r w:rsidRPr="00F92F6B">
        <w:t>SCell</w:t>
      </w:r>
      <w:proofErr w:type="spellEnd"/>
      <w:r w:rsidRPr="00F92F6B">
        <w:t xml:space="preserve"> is not configured with uplink (DL only);</w:t>
      </w:r>
    </w:p>
    <w:p w14:paraId="240F034D" w14:textId="77777777" w:rsidR="004B55CB" w:rsidRPr="00F92F6B" w:rsidRDefault="00F57337" w:rsidP="006012C7">
      <w:pPr>
        <w:pStyle w:val="B2"/>
      </w:pPr>
      <w:r w:rsidRPr="00F92F6B">
        <w:t>-</w:t>
      </w:r>
      <w:r w:rsidRPr="00F92F6B">
        <w:tab/>
        <w:t xml:space="preserve">Scenario A.2: </w:t>
      </w:r>
      <w:proofErr w:type="spellStart"/>
      <w:r w:rsidRPr="00F92F6B">
        <w:t>SCell</w:t>
      </w:r>
      <w:proofErr w:type="spellEnd"/>
      <w:r w:rsidRPr="00F92F6B">
        <w:t xml:space="preserve"> is configured with uplink (DL+UL).</w:t>
      </w:r>
    </w:p>
    <w:p w14:paraId="6EFE653B" w14:textId="77777777" w:rsidR="004B55CB" w:rsidRPr="00F92F6B" w:rsidRDefault="004B55CB" w:rsidP="004B55CB">
      <w:pPr>
        <w:pStyle w:val="B1"/>
        <w:rPr>
          <w:lang w:eastAsia="x-none"/>
        </w:rPr>
      </w:pPr>
      <w:r w:rsidRPr="00F92F6B">
        <w:t>-</w:t>
      </w:r>
      <w:r w:rsidRPr="00F92F6B">
        <w:tab/>
        <w:t>Scenario B: Dual connectivity between LTE in licensed spectrum and NR in shared spectrum (</w:t>
      </w:r>
      <w:proofErr w:type="spellStart"/>
      <w:r w:rsidRPr="00F92F6B">
        <w:t>PSCell</w:t>
      </w:r>
      <w:proofErr w:type="spellEnd"/>
      <w:r w:rsidRPr="00F92F6B">
        <w:t>);</w:t>
      </w:r>
    </w:p>
    <w:p w14:paraId="307E747B" w14:textId="77777777" w:rsidR="004B55CB" w:rsidRPr="00F92F6B" w:rsidRDefault="004B55CB" w:rsidP="004B55CB">
      <w:pPr>
        <w:pStyle w:val="B1"/>
      </w:pPr>
      <w:r w:rsidRPr="00F92F6B">
        <w:t>-</w:t>
      </w:r>
      <w:r w:rsidRPr="00F92F6B">
        <w:tab/>
        <w:t>Scenario C: NR in shared spectrum</w:t>
      </w:r>
      <w:r w:rsidR="00F57337" w:rsidRPr="00F92F6B">
        <w:t xml:space="preserve"> (</w:t>
      </w:r>
      <w:proofErr w:type="spellStart"/>
      <w:r w:rsidR="00F57337" w:rsidRPr="00F92F6B">
        <w:t>PCell</w:t>
      </w:r>
      <w:proofErr w:type="spellEnd"/>
      <w:r w:rsidR="00F57337" w:rsidRPr="00F92F6B">
        <w:t>)</w:t>
      </w:r>
      <w:r w:rsidRPr="00F92F6B">
        <w:t>;</w:t>
      </w:r>
    </w:p>
    <w:p w14:paraId="7E4769D2" w14:textId="77777777" w:rsidR="004B55CB" w:rsidRPr="00F92F6B" w:rsidRDefault="004B55CB" w:rsidP="004B55CB">
      <w:pPr>
        <w:pStyle w:val="B1"/>
        <w:rPr>
          <w:lang w:eastAsia="x-none"/>
        </w:rPr>
      </w:pPr>
      <w:r w:rsidRPr="00F92F6B">
        <w:t>-</w:t>
      </w:r>
      <w:r w:rsidRPr="00F92F6B">
        <w:tab/>
        <w:t>Scenario D: NR cell in shared spectrum and uplink in licensed spectrum;</w:t>
      </w:r>
    </w:p>
    <w:p w14:paraId="14B3A703" w14:textId="77777777" w:rsidR="004B55CB" w:rsidRPr="00F92F6B" w:rsidRDefault="004B55CB" w:rsidP="004B55CB">
      <w:pPr>
        <w:pStyle w:val="B1"/>
      </w:pPr>
      <w:r w:rsidRPr="00F92F6B">
        <w:t>-</w:t>
      </w:r>
      <w:r w:rsidRPr="00F92F6B">
        <w:tab/>
        <w:t xml:space="preserve">Scenario E: Dual connectivity between NR in licensed spectrum </w:t>
      </w:r>
      <w:r w:rsidR="00F57337" w:rsidRPr="00F92F6B">
        <w:t>(</w:t>
      </w:r>
      <w:proofErr w:type="spellStart"/>
      <w:r w:rsidR="00F57337" w:rsidRPr="00F92F6B">
        <w:t>PCell</w:t>
      </w:r>
      <w:proofErr w:type="spellEnd"/>
      <w:r w:rsidR="00F57337" w:rsidRPr="00F92F6B">
        <w:t xml:space="preserve">) </w:t>
      </w:r>
      <w:r w:rsidRPr="00F92F6B">
        <w:t>and NR in shared spectrum</w:t>
      </w:r>
      <w:r w:rsidR="00F57337" w:rsidRPr="00F92F6B">
        <w:t xml:space="preserve"> (</w:t>
      </w:r>
      <w:proofErr w:type="spellStart"/>
      <w:r w:rsidR="00F57337" w:rsidRPr="00F92F6B">
        <w:t>PSCell</w:t>
      </w:r>
      <w:proofErr w:type="spellEnd"/>
      <w:r w:rsidR="00F57337" w:rsidRPr="00F92F6B">
        <w:t>)</w:t>
      </w:r>
      <w:r w:rsidRPr="00F92F6B">
        <w:t>.</w:t>
      </w:r>
    </w:p>
    <w:p w14:paraId="4B1ACC2C" w14:textId="0CF09184" w:rsidR="004B55CB" w:rsidRPr="00F92F6B" w:rsidRDefault="004B55CB" w:rsidP="005B6959">
      <w:bookmarkStart w:id="2491" w:name="_MCCTEMPBM_CRPT83880077___2"/>
      <w:r w:rsidRPr="00F92F6B">
        <w:t>Carrier aggregation of cells in shared spectrum is applicable to all deployment scenarios.</w:t>
      </w:r>
    </w:p>
    <w:p w14:paraId="554A890D" w14:textId="462ACCE2" w:rsidR="00930540" w:rsidRPr="00F92F6B" w:rsidRDefault="00EE3772" w:rsidP="00EE3772">
      <w:pPr>
        <w:pStyle w:val="Heading1"/>
      </w:pPr>
      <w:bookmarkStart w:id="2492" w:name="_Toc60788162"/>
      <w:bookmarkStart w:id="2493" w:name="_Toc219281284"/>
      <w:bookmarkEnd w:id="2491"/>
      <w:r w:rsidRPr="00F92F6B">
        <w:t>B.4</w:t>
      </w:r>
      <w:r w:rsidR="00930540" w:rsidRPr="00F92F6B">
        <w:tab/>
      </w:r>
      <w:bookmarkEnd w:id="2492"/>
      <w:r w:rsidR="00930540" w:rsidRPr="00F92F6B">
        <w:t>Example implementation of Non-Terrestrial Networks</w:t>
      </w:r>
      <w:bookmarkEnd w:id="2493"/>
    </w:p>
    <w:p w14:paraId="27788D5E" w14:textId="475493CB" w:rsidR="00930540" w:rsidRPr="00F92F6B" w:rsidRDefault="00930540" w:rsidP="00930540">
      <w:r w:rsidRPr="00F92F6B">
        <w:t>The following figure illustrates an example implementation of a Non-Terrestrial Network for transparent NTN payload:</w:t>
      </w:r>
    </w:p>
    <w:p w14:paraId="56D41A3A" w14:textId="7AFA0A66" w:rsidR="00930540" w:rsidRPr="00F92F6B" w:rsidRDefault="001753DE" w:rsidP="00930540">
      <w:pPr>
        <w:pStyle w:val="TH"/>
      </w:pPr>
      <w:r w:rsidRPr="00F92F6B">
        <w:object w:dxaOrig="15046" w:dyaOrig="5670" w14:anchorId="4A316922">
          <v:shape id="_x0000_i1166" type="#_x0000_t75" style="width:483pt;height:179.25pt" o:ole="">
            <v:imagedata r:id="rId293" o:title=""/>
          </v:shape>
          <o:OLEObject Type="Embed" ProgID="Visio.Drawing.11" ShapeID="_x0000_i1166" DrawAspect="Content" ObjectID="_1829898753" r:id="rId294"/>
        </w:object>
      </w:r>
    </w:p>
    <w:p w14:paraId="21FEFD10" w14:textId="00251F30" w:rsidR="00930540" w:rsidRPr="00F92F6B" w:rsidRDefault="00930540" w:rsidP="00930540">
      <w:pPr>
        <w:pStyle w:val="TF"/>
      </w:pPr>
      <w:r w:rsidRPr="00F92F6B">
        <w:t>Figure B</w:t>
      </w:r>
      <w:r w:rsidR="00EE3772" w:rsidRPr="00F92F6B">
        <w:t>.4</w:t>
      </w:r>
      <w:r w:rsidRPr="00F92F6B">
        <w:t>-1: NTN based NG-RAN</w:t>
      </w:r>
      <w:r w:rsidR="00D62DF4" w:rsidRPr="00F92F6B">
        <w:t xml:space="preserve"> with transparent NTN payload</w:t>
      </w:r>
    </w:p>
    <w:p w14:paraId="4E3F080F" w14:textId="70B057F1" w:rsidR="00930540" w:rsidRPr="00F92F6B" w:rsidRDefault="00930540" w:rsidP="00930540">
      <w:r w:rsidRPr="00F92F6B">
        <w:t xml:space="preserve">The </w:t>
      </w:r>
      <w:proofErr w:type="spellStart"/>
      <w:r w:rsidRPr="00F92F6B">
        <w:t>gNB</w:t>
      </w:r>
      <w:proofErr w:type="spellEnd"/>
      <w:r w:rsidRPr="00F92F6B">
        <w:t xml:space="preserve"> depicted in Figure B</w:t>
      </w:r>
      <w:r w:rsidR="00135FC1" w:rsidRPr="00F92F6B">
        <w:t>.4</w:t>
      </w:r>
      <w:r w:rsidRPr="00F92F6B">
        <w:t xml:space="preserve">-1 may be subdivided into non-NTN infrastructure </w:t>
      </w:r>
      <w:proofErr w:type="spellStart"/>
      <w:r w:rsidRPr="00F92F6B">
        <w:t>gNB</w:t>
      </w:r>
      <w:proofErr w:type="spellEnd"/>
      <w:r w:rsidRPr="00F92F6B">
        <w:t xml:space="preserve"> functions and the NTN Service Link provisioning </w:t>
      </w:r>
      <w:r w:rsidR="00135FC1" w:rsidRPr="00F92F6B">
        <w:t>s</w:t>
      </w:r>
      <w:r w:rsidRPr="00F92F6B">
        <w:t xml:space="preserve">ystem. The NTN infrastructure may be thought of being subdivided into the NTN Service Link provisioning </w:t>
      </w:r>
      <w:r w:rsidR="00135FC1" w:rsidRPr="00F92F6B">
        <w:t>s</w:t>
      </w:r>
      <w:r w:rsidRPr="00F92F6B">
        <w:t xml:space="preserve">ystem and the NTN Control function. The NTN Service Link provisioning </w:t>
      </w:r>
      <w:r w:rsidR="00135FC1" w:rsidRPr="00F92F6B">
        <w:t>s</w:t>
      </w:r>
      <w:r w:rsidRPr="00F92F6B">
        <w:t>ystem may consist of one or more NTN payloads and NTN Gateways.</w:t>
      </w:r>
    </w:p>
    <w:p w14:paraId="6324F898" w14:textId="77777777" w:rsidR="00930540" w:rsidRPr="00F92F6B" w:rsidRDefault="00930540" w:rsidP="00930540">
      <w:r w:rsidRPr="00F92F6B">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F92F6B" w:rsidRDefault="00930540" w:rsidP="00930540">
      <w:r w:rsidRPr="00F92F6B">
        <w:t xml:space="preserve">The NTN Service Link provisioning </w:t>
      </w:r>
      <w:r w:rsidR="00135FC1" w:rsidRPr="00F92F6B">
        <w:t>s</w:t>
      </w:r>
      <w:r w:rsidRPr="00F92F6B">
        <w:t>ystem maps the NR-</w:t>
      </w:r>
      <w:proofErr w:type="spellStart"/>
      <w:r w:rsidRPr="00F92F6B">
        <w:t>Uu</w:t>
      </w:r>
      <w:proofErr w:type="spellEnd"/>
      <w:r w:rsidRPr="00F92F6B">
        <w:t xml:space="preserve"> radio protocol over radio resources of the NTN infrastructure (e.g. beams, channels, Tx power).</w:t>
      </w:r>
    </w:p>
    <w:p w14:paraId="702436A8" w14:textId="77777777" w:rsidR="00930540" w:rsidRPr="00F92F6B" w:rsidRDefault="00930540" w:rsidP="00930540">
      <w:r w:rsidRPr="00F92F6B">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F92F6B">
        <w:t>gNB</w:t>
      </w:r>
      <w:proofErr w:type="spellEnd"/>
      <w:r w:rsidRPr="00F92F6B">
        <w:t xml:space="preserve"> functions of the </w:t>
      </w:r>
      <w:proofErr w:type="spellStart"/>
      <w:r w:rsidRPr="00F92F6B">
        <w:t>gNB</w:t>
      </w:r>
      <w:proofErr w:type="spellEnd"/>
      <w:r w:rsidRPr="00F92F6B">
        <w:t>.</w:t>
      </w:r>
    </w:p>
    <w:p w14:paraId="3851BA86" w14:textId="77777777" w:rsidR="00930540" w:rsidRPr="00F92F6B" w:rsidRDefault="00930540" w:rsidP="00930540">
      <w:r w:rsidRPr="00F92F6B">
        <w:t xml:space="preserve">Provision of NTN control data to the </w:t>
      </w:r>
      <w:proofErr w:type="spellStart"/>
      <w:r w:rsidRPr="00F92F6B">
        <w:t>gNB</w:t>
      </w:r>
      <w:proofErr w:type="spellEnd"/>
      <w:r w:rsidRPr="00F92F6B">
        <w:t xml:space="preserve"> is out of 3GPP scope.</w:t>
      </w:r>
    </w:p>
    <w:p w14:paraId="326D8B4F" w14:textId="77777777" w:rsidR="00930540" w:rsidRPr="00F92F6B" w:rsidRDefault="00930540" w:rsidP="00930540">
      <w:pPr>
        <w:pStyle w:val="NO"/>
      </w:pPr>
      <w:r w:rsidRPr="00F92F6B">
        <w:t>NOTE:</w:t>
      </w:r>
      <w:r w:rsidRPr="00F92F6B">
        <w:tab/>
        <w:t>The transport of NR-</w:t>
      </w:r>
      <w:proofErr w:type="spellStart"/>
      <w:r w:rsidRPr="00F92F6B">
        <w:t>Uu</w:t>
      </w:r>
      <w:proofErr w:type="spellEnd"/>
      <w:r w:rsidRPr="00F92F6B">
        <w:t xml:space="preserve"> protocol between the NTN Service Link provisioning system and the non-NTN infrastructure </w:t>
      </w:r>
      <w:proofErr w:type="spellStart"/>
      <w:r w:rsidRPr="00F92F6B">
        <w:t>gNB</w:t>
      </w:r>
      <w:proofErr w:type="spellEnd"/>
      <w:r w:rsidRPr="00F92F6B">
        <w:t xml:space="preserve"> functions is out of 3GPP scope.</w:t>
      </w:r>
    </w:p>
    <w:p w14:paraId="4987368E" w14:textId="02C65D6E" w:rsidR="00930540" w:rsidRPr="00F92F6B" w:rsidRDefault="00930540" w:rsidP="00930540">
      <w:r w:rsidRPr="00F92F6B">
        <w:t xml:space="preserve">At least the following NTN related parameters are expected to be provided by O&amp;M to the </w:t>
      </w:r>
      <w:proofErr w:type="spellStart"/>
      <w:r w:rsidRPr="00F92F6B">
        <w:t>gNB</w:t>
      </w:r>
      <w:proofErr w:type="spellEnd"/>
      <w:r w:rsidRPr="00F92F6B">
        <w:t xml:space="preserve"> for its operation</w:t>
      </w:r>
      <w:r w:rsidR="00EE3772" w:rsidRPr="00F92F6B">
        <w:t>:</w:t>
      </w:r>
    </w:p>
    <w:p w14:paraId="6344C365" w14:textId="560DA32D" w:rsidR="00930540" w:rsidRPr="00F92F6B" w:rsidRDefault="00930540" w:rsidP="00930540">
      <w:pPr>
        <w:pStyle w:val="B1"/>
      </w:pPr>
      <w:r w:rsidRPr="00F92F6B">
        <w:t>a) Earth</w:t>
      </w:r>
      <w:r w:rsidR="00135FC1" w:rsidRPr="00F92F6B">
        <w:t>-</w:t>
      </w:r>
      <w:r w:rsidRPr="00F92F6B">
        <w:t>fixed beams: for each beam provided by a given NTN-payload:</w:t>
      </w:r>
    </w:p>
    <w:p w14:paraId="6008E36A" w14:textId="77777777" w:rsidR="00930540" w:rsidRPr="00F92F6B" w:rsidRDefault="00930540" w:rsidP="00930540">
      <w:pPr>
        <w:pStyle w:val="B2"/>
      </w:pPr>
      <w:r w:rsidRPr="00F92F6B">
        <w:t>-</w:t>
      </w:r>
      <w:r w:rsidRPr="00F92F6B">
        <w:tab/>
        <w:t xml:space="preserve">The Cell identifier (NG and </w:t>
      </w:r>
      <w:proofErr w:type="spellStart"/>
      <w:r w:rsidRPr="00F92F6B">
        <w:t>Uu</w:t>
      </w:r>
      <w:proofErr w:type="spellEnd"/>
      <w:r w:rsidRPr="00F92F6B">
        <w:t>) mapped to the beam;</w:t>
      </w:r>
    </w:p>
    <w:p w14:paraId="50093EA9" w14:textId="2E4B2320" w:rsidR="00930540" w:rsidRPr="00F92F6B" w:rsidRDefault="00930540" w:rsidP="00930540">
      <w:pPr>
        <w:pStyle w:val="B2"/>
      </w:pPr>
      <w:r w:rsidRPr="00F92F6B">
        <w:t>-</w:t>
      </w:r>
      <w:r w:rsidRPr="00F92F6B">
        <w:tab/>
        <w:t>The Cell</w:t>
      </w:r>
      <w:r w:rsidR="00240746" w:rsidRPr="00F92F6B">
        <w:t>'</w:t>
      </w:r>
      <w:r w:rsidRPr="00F92F6B">
        <w:t>s reference location (e.g. cell</w:t>
      </w:r>
      <w:r w:rsidR="00240746" w:rsidRPr="00F92F6B">
        <w:t>'</w:t>
      </w:r>
      <w:r w:rsidRPr="00F92F6B">
        <w:t xml:space="preserve">s </w:t>
      </w:r>
      <w:proofErr w:type="spellStart"/>
      <w:r w:rsidRPr="00F92F6B">
        <w:t>center</w:t>
      </w:r>
      <w:proofErr w:type="spellEnd"/>
      <w:r w:rsidRPr="00F92F6B">
        <w:t xml:space="preserve"> and range).</w:t>
      </w:r>
    </w:p>
    <w:p w14:paraId="0DB5BB7B" w14:textId="0C8EFF86" w:rsidR="00930540" w:rsidRPr="00F92F6B" w:rsidRDefault="00930540" w:rsidP="00930540">
      <w:pPr>
        <w:pStyle w:val="B1"/>
      </w:pPr>
      <w:r w:rsidRPr="00F92F6B">
        <w:t>b) Quasi</w:t>
      </w:r>
      <w:r w:rsidR="00135FC1" w:rsidRPr="00F92F6B">
        <w:t>-</w:t>
      </w:r>
      <w:r w:rsidRPr="00F92F6B">
        <w:t>Earth</w:t>
      </w:r>
      <w:r w:rsidR="00135FC1" w:rsidRPr="00F92F6B">
        <w:t>-</w:t>
      </w:r>
      <w:r w:rsidRPr="00F92F6B">
        <w:t>fixed: for each beam provided by a given NTN</w:t>
      </w:r>
      <w:r w:rsidR="00135FC1" w:rsidRPr="00F92F6B">
        <w:t xml:space="preserve"> </w:t>
      </w:r>
      <w:r w:rsidRPr="00F92F6B">
        <w:t>payload:</w:t>
      </w:r>
    </w:p>
    <w:p w14:paraId="0FE6083F" w14:textId="77777777" w:rsidR="00930540" w:rsidRPr="00F92F6B" w:rsidRDefault="00930540" w:rsidP="005B6959">
      <w:pPr>
        <w:pStyle w:val="B2"/>
      </w:pPr>
      <w:bookmarkStart w:id="2494" w:name="_MCCTEMPBM_CRPT83880078___2"/>
      <w:r w:rsidRPr="00F92F6B">
        <w:t>-</w:t>
      </w:r>
      <w:r w:rsidRPr="00F92F6B">
        <w:tab/>
        <w:t xml:space="preserve">The Cell identifier (NG and </w:t>
      </w:r>
      <w:proofErr w:type="spellStart"/>
      <w:r w:rsidRPr="00F92F6B">
        <w:t>Uu</w:t>
      </w:r>
      <w:proofErr w:type="spellEnd"/>
      <w:r w:rsidRPr="00F92F6B">
        <w:t>) and time window mapped to a beam;</w:t>
      </w:r>
    </w:p>
    <w:p w14:paraId="06D712F6" w14:textId="399EB365" w:rsidR="00930540" w:rsidRPr="00F92F6B" w:rsidRDefault="00930540" w:rsidP="005B6959">
      <w:pPr>
        <w:pStyle w:val="B2"/>
      </w:pPr>
      <w:r w:rsidRPr="00F92F6B">
        <w:t>-</w:t>
      </w:r>
      <w:r w:rsidRPr="00F92F6B">
        <w:tab/>
        <w:t>The Cell</w:t>
      </w:r>
      <w:r w:rsidR="00240746" w:rsidRPr="00F92F6B">
        <w:t>'</w:t>
      </w:r>
      <w:r w:rsidRPr="00F92F6B">
        <w:t>s/beam</w:t>
      </w:r>
      <w:r w:rsidR="00240746" w:rsidRPr="00F92F6B">
        <w:t>'</w:t>
      </w:r>
      <w:r w:rsidRPr="00F92F6B">
        <w:t>s reference location (e.g. cell</w:t>
      </w:r>
      <w:r w:rsidR="00240746" w:rsidRPr="00F92F6B">
        <w:t>'</w:t>
      </w:r>
      <w:r w:rsidRPr="00F92F6B">
        <w:t xml:space="preserve">s </w:t>
      </w:r>
      <w:proofErr w:type="spellStart"/>
      <w:r w:rsidRPr="00F92F6B">
        <w:t>center</w:t>
      </w:r>
      <w:proofErr w:type="spellEnd"/>
      <w:r w:rsidRPr="00F92F6B">
        <w:t xml:space="preserve"> and range);</w:t>
      </w:r>
    </w:p>
    <w:bookmarkEnd w:id="2494"/>
    <w:p w14:paraId="03FF1215" w14:textId="77777777" w:rsidR="00930540" w:rsidRPr="00F92F6B" w:rsidRDefault="00930540" w:rsidP="00930540">
      <w:pPr>
        <w:pStyle w:val="B2"/>
      </w:pPr>
      <w:r w:rsidRPr="00F92F6B">
        <w:t>-</w:t>
      </w:r>
      <w:r w:rsidRPr="00F92F6B">
        <w:tab/>
        <w:t>The time window of the successive switch overs (feeder link, service link);</w:t>
      </w:r>
    </w:p>
    <w:p w14:paraId="6B655145" w14:textId="64ED6CE0" w:rsidR="00930540" w:rsidRPr="00F92F6B" w:rsidRDefault="00930540" w:rsidP="00930540">
      <w:pPr>
        <w:pStyle w:val="B2"/>
      </w:pPr>
      <w:r w:rsidRPr="00F92F6B">
        <w:t>-</w:t>
      </w:r>
      <w:r w:rsidRPr="00F92F6B">
        <w:tab/>
        <w:t xml:space="preserve">The identifier and time window of all serving satellites </w:t>
      </w:r>
      <w:r w:rsidR="00135FC1" w:rsidRPr="00F92F6B">
        <w:t xml:space="preserve">(resp. HAPS) </w:t>
      </w:r>
      <w:r w:rsidRPr="00F92F6B">
        <w:t>and NTN</w:t>
      </w:r>
      <w:r w:rsidR="00135FC1" w:rsidRPr="00F92F6B">
        <w:t xml:space="preserve"> </w:t>
      </w:r>
      <w:r w:rsidRPr="00F92F6B">
        <w:t>Gateways</w:t>
      </w:r>
      <w:r w:rsidR="00EE3772" w:rsidRPr="00F92F6B">
        <w:t>.</w:t>
      </w:r>
    </w:p>
    <w:p w14:paraId="28EBB343" w14:textId="0376CC3C" w:rsidR="00930540" w:rsidRPr="00F92F6B" w:rsidRDefault="00930540" w:rsidP="00930540">
      <w:pPr>
        <w:pStyle w:val="B1"/>
      </w:pPr>
      <w:r w:rsidRPr="00F92F6B">
        <w:t>c) Earth moving beams: for each beam provided by a given NTN</w:t>
      </w:r>
      <w:r w:rsidR="00135FC1" w:rsidRPr="00F92F6B">
        <w:t xml:space="preserve"> </w:t>
      </w:r>
      <w:r w:rsidRPr="00F92F6B">
        <w:t>payload:</w:t>
      </w:r>
    </w:p>
    <w:p w14:paraId="7548DA18" w14:textId="2F08CC43" w:rsidR="00930540" w:rsidRPr="00F92F6B" w:rsidRDefault="00930540" w:rsidP="005B6959">
      <w:pPr>
        <w:pStyle w:val="B2"/>
      </w:pPr>
      <w:bookmarkStart w:id="2495" w:name="_MCCTEMPBM_CRPT83880079___2"/>
      <w:r w:rsidRPr="00F92F6B">
        <w:t>-</w:t>
      </w:r>
      <w:r w:rsidRPr="00F92F6B">
        <w:tab/>
        <w:t xml:space="preserve">The </w:t>
      </w:r>
      <w:proofErr w:type="spellStart"/>
      <w:r w:rsidRPr="00F92F6B">
        <w:t>Uu</w:t>
      </w:r>
      <w:proofErr w:type="spellEnd"/>
      <w:r w:rsidRPr="00F92F6B">
        <w:t xml:space="preserve"> Cell identifier mapped to a beam and mapping information to fixed geographical areas reported on NG, including information about the beams direction and motion of the beam</w:t>
      </w:r>
      <w:r w:rsidR="00240746" w:rsidRPr="00F92F6B">
        <w:t>'</w:t>
      </w:r>
      <w:r w:rsidRPr="00F92F6B">
        <w:t>s foot print on Earth;</w:t>
      </w:r>
    </w:p>
    <w:bookmarkEnd w:id="2495"/>
    <w:p w14:paraId="06E3B2DF" w14:textId="7F85BAC3" w:rsidR="00930540" w:rsidRPr="00F92F6B" w:rsidRDefault="00930540" w:rsidP="00930540">
      <w:pPr>
        <w:pStyle w:val="B2"/>
      </w:pPr>
      <w:r w:rsidRPr="00F92F6B">
        <w:t>-</w:t>
      </w:r>
      <w:r w:rsidRPr="00F92F6B">
        <w:tab/>
        <w:t xml:space="preserve">Its elevation </w:t>
      </w:r>
      <w:proofErr w:type="spellStart"/>
      <w:r w:rsidRPr="00F92F6B">
        <w:t>wrt</w:t>
      </w:r>
      <w:proofErr w:type="spellEnd"/>
      <w:r w:rsidRPr="00F92F6B">
        <w:t xml:space="preserve"> NTN</w:t>
      </w:r>
      <w:r w:rsidR="00135FC1" w:rsidRPr="00F92F6B">
        <w:t xml:space="preserve"> </w:t>
      </w:r>
      <w:r w:rsidRPr="00F92F6B">
        <w:t>payload;</w:t>
      </w:r>
    </w:p>
    <w:p w14:paraId="6851DB11" w14:textId="485AC80B" w:rsidR="00930540" w:rsidRPr="00F92F6B" w:rsidRDefault="00930540" w:rsidP="00930540">
      <w:pPr>
        <w:pStyle w:val="B2"/>
      </w:pPr>
      <w:r w:rsidRPr="00F92F6B">
        <w:t>-</w:t>
      </w:r>
      <w:r w:rsidRPr="00F92F6B">
        <w:tab/>
        <w:t>Schedule of successive serving NTN</w:t>
      </w:r>
      <w:r w:rsidR="00135FC1" w:rsidRPr="00F92F6B">
        <w:t xml:space="preserve"> </w:t>
      </w:r>
      <w:r w:rsidRPr="00F92F6B">
        <w:t>Gateways/</w:t>
      </w:r>
      <w:proofErr w:type="spellStart"/>
      <w:r w:rsidRPr="00F92F6B">
        <w:t>gNBs</w:t>
      </w:r>
      <w:proofErr w:type="spellEnd"/>
      <w:r w:rsidRPr="00F92F6B">
        <w:t>;</w:t>
      </w:r>
    </w:p>
    <w:p w14:paraId="274E1503" w14:textId="77777777" w:rsidR="00930540" w:rsidRPr="00F92F6B" w:rsidRDefault="00930540" w:rsidP="005B6959">
      <w:pPr>
        <w:pStyle w:val="B2"/>
        <w:rPr>
          <w:rFonts w:eastAsiaTheme="minorEastAsia"/>
          <w:lang w:eastAsia="ja-JP"/>
        </w:rPr>
      </w:pPr>
      <w:bookmarkStart w:id="2496" w:name="_MCCTEMPBM_CRPT83880080___2"/>
      <w:r w:rsidRPr="00F92F6B">
        <w:t>-</w:t>
      </w:r>
      <w:r w:rsidRPr="00F92F6B">
        <w:tab/>
        <w:t>Schedule of successive switch overs (feeder link, service link).</w:t>
      </w:r>
    </w:p>
    <w:bookmarkEnd w:id="2496"/>
    <w:p w14:paraId="26807F00" w14:textId="7A6714A5" w:rsidR="001753DE" w:rsidRPr="00F92F6B" w:rsidRDefault="001753DE" w:rsidP="00CE3B75">
      <w:pPr>
        <w:rPr>
          <w:rFonts w:eastAsiaTheme="minorEastAsia"/>
          <w:lang w:eastAsia="ja-JP"/>
        </w:rPr>
      </w:pPr>
      <w:r w:rsidRPr="00F92F6B">
        <w:t>The NTN related parameters provided by O&amp;M to the CN for UE location verification is specified in TS 38.305 [42].</w:t>
      </w:r>
    </w:p>
    <w:p w14:paraId="5E1782A8" w14:textId="77777777" w:rsidR="001D5287" w:rsidRPr="00F92F6B" w:rsidRDefault="00080512" w:rsidP="001D5287">
      <w:pPr>
        <w:pStyle w:val="Heading8"/>
      </w:pPr>
      <w:r w:rsidRPr="00F92F6B">
        <w:br w:type="page"/>
      </w:r>
      <w:bookmarkStart w:id="2497" w:name="_Toc20388090"/>
      <w:bookmarkStart w:id="2498" w:name="_Toc29376172"/>
      <w:bookmarkStart w:id="2499" w:name="_Toc37232095"/>
      <w:bookmarkStart w:id="2500" w:name="_Toc46502182"/>
      <w:bookmarkStart w:id="2501" w:name="_Toc51971530"/>
      <w:bookmarkStart w:id="2502" w:name="_Toc52551513"/>
      <w:bookmarkStart w:id="2503" w:name="_Toc219281285"/>
      <w:r w:rsidR="001D5287" w:rsidRPr="00F92F6B">
        <w:t>Annex C (informative):</w:t>
      </w:r>
      <w:r w:rsidR="001D5287" w:rsidRPr="00F92F6B">
        <w:br/>
        <w:t>I-RNTI Reference Profiles</w:t>
      </w:r>
      <w:bookmarkEnd w:id="2497"/>
      <w:bookmarkEnd w:id="2498"/>
      <w:bookmarkEnd w:id="2499"/>
      <w:bookmarkEnd w:id="2500"/>
      <w:bookmarkEnd w:id="2501"/>
      <w:bookmarkEnd w:id="2502"/>
      <w:bookmarkEnd w:id="2503"/>
    </w:p>
    <w:p w14:paraId="46FC5C98" w14:textId="77777777" w:rsidR="001D5287" w:rsidRPr="00F92F6B" w:rsidRDefault="001D5287" w:rsidP="001D5287">
      <w:r w:rsidRPr="00F92F6B">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F92F6B" w:rsidRDefault="001D5287" w:rsidP="001D5287">
      <w:r w:rsidRPr="00F92F6B">
        <w:t>Table C-1 below provides some typical partitioning of a 40bit I-RNTI, assuming the following content:</w:t>
      </w:r>
    </w:p>
    <w:p w14:paraId="70EE2A82" w14:textId="77777777" w:rsidR="001D5287" w:rsidRPr="00F92F6B" w:rsidRDefault="001D5287" w:rsidP="001D5287">
      <w:pPr>
        <w:pStyle w:val="B1"/>
      </w:pPr>
      <w:r w:rsidRPr="00F92F6B">
        <w:t>-</w:t>
      </w:r>
      <w:r w:rsidRPr="00F92F6B">
        <w:tab/>
      </w:r>
      <w:r w:rsidRPr="00F92F6B">
        <w:rPr>
          <w:b/>
        </w:rPr>
        <w:t>UE specific reference</w:t>
      </w:r>
      <w:r w:rsidRPr="00F92F6B">
        <w:t>: reference to the UE context within a logical NG-RAN node;</w:t>
      </w:r>
    </w:p>
    <w:p w14:paraId="7BE1A2FA" w14:textId="77777777" w:rsidR="001D5287" w:rsidRPr="00F92F6B" w:rsidRDefault="001D5287" w:rsidP="001D5287">
      <w:pPr>
        <w:pStyle w:val="B1"/>
      </w:pPr>
      <w:r w:rsidRPr="00F92F6B">
        <w:t>-</w:t>
      </w:r>
      <w:r w:rsidRPr="00F92F6B">
        <w:tab/>
      </w:r>
      <w:r w:rsidRPr="00F92F6B">
        <w:rPr>
          <w:b/>
        </w:rPr>
        <w:t>NG-RAN node address index</w:t>
      </w:r>
      <w:r w:rsidRPr="00F92F6B">
        <w:t>: information to identify the NG-RAN node that has allocated the UE specific part;</w:t>
      </w:r>
    </w:p>
    <w:p w14:paraId="1A364470" w14:textId="77777777" w:rsidR="001D5287" w:rsidRPr="00F92F6B" w:rsidRDefault="001D5287" w:rsidP="001D5287">
      <w:pPr>
        <w:pStyle w:val="NO"/>
      </w:pPr>
      <w:r w:rsidRPr="00F92F6B">
        <w:t>NOTE:</w:t>
      </w:r>
      <w:r w:rsidRPr="00F92F6B">
        <w:tab/>
      </w:r>
      <w:r w:rsidRPr="00F92F6B">
        <w:rPr>
          <w:b/>
        </w:rPr>
        <w:t>RAT-specific information</w:t>
      </w:r>
      <w:r w:rsidRPr="00F92F6B">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F92F6B" w:rsidRDefault="001D5287" w:rsidP="001D5287">
      <w:pPr>
        <w:pStyle w:val="B1"/>
      </w:pPr>
      <w:r w:rsidRPr="00F92F6B">
        <w:t>-</w:t>
      </w:r>
      <w:r w:rsidRPr="00F92F6B">
        <w:tab/>
      </w:r>
      <w:r w:rsidRPr="00F92F6B">
        <w:rPr>
          <w:b/>
        </w:rPr>
        <w:t>PLMN-specific information</w:t>
      </w:r>
      <w:r w:rsidRPr="00F92F6B">
        <w:t>: information supporting network sharing deployments, providing an index to the PLMN ID part of the Global NG-RAN node identifier.</w:t>
      </w:r>
    </w:p>
    <w:p w14:paraId="3792FAD3" w14:textId="77777777" w:rsidR="001D5287" w:rsidRPr="00F92F6B" w:rsidRDefault="001D5287" w:rsidP="001D5287">
      <w:pPr>
        <w:pStyle w:val="TH"/>
      </w:pPr>
      <w:r w:rsidRPr="00F92F6B">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6C004A" w:rsidRPr="00F92F6B" w14:paraId="60A02A88" w14:textId="77777777" w:rsidTr="001D5287">
        <w:tc>
          <w:tcPr>
            <w:tcW w:w="1101" w:type="dxa"/>
            <w:shd w:val="clear" w:color="auto" w:fill="auto"/>
          </w:tcPr>
          <w:p w14:paraId="1CAD488C" w14:textId="77777777" w:rsidR="001D5287" w:rsidRPr="00F92F6B" w:rsidRDefault="001D5287" w:rsidP="00424979">
            <w:pPr>
              <w:pStyle w:val="TAH"/>
              <w:rPr>
                <w:lang w:eastAsia="en-US"/>
              </w:rPr>
            </w:pPr>
            <w:r w:rsidRPr="00F92F6B">
              <w:rPr>
                <w:lang w:eastAsia="en-US"/>
              </w:rPr>
              <w:t>Profile ID</w:t>
            </w:r>
          </w:p>
        </w:tc>
        <w:tc>
          <w:tcPr>
            <w:tcW w:w="1701" w:type="dxa"/>
            <w:shd w:val="clear" w:color="auto" w:fill="auto"/>
          </w:tcPr>
          <w:p w14:paraId="3EC4D8CF" w14:textId="77777777" w:rsidR="001D5287" w:rsidRPr="00F92F6B" w:rsidRDefault="001D5287" w:rsidP="00424979">
            <w:pPr>
              <w:pStyle w:val="TAH"/>
              <w:rPr>
                <w:lang w:eastAsia="en-US"/>
              </w:rPr>
            </w:pPr>
            <w:r w:rsidRPr="00F92F6B">
              <w:rPr>
                <w:lang w:eastAsia="en-US"/>
              </w:rPr>
              <w:t>UE specific reference</w:t>
            </w:r>
          </w:p>
        </w:tc>
        <w:tc>
          <w:tcPr>
            <w:tcW w:w="1842" w:type="dxa"/>
            <w:shd w:val="clear" w:color="auto" w:fill="auto"/>
          </w:tcPr>
          <w:p w14:paraId="20BE4EA6" w14:textId="77777777" w:rsidR="001D5287" w:rsidRPr="00F92F6B" w:rsidRDefault="001D5287" w:rsidP="00424979">
            <w:pPr>
              <w:pStyle w:val="TAH"/>
              <w:rPr>
                <w:lang w:eastAsia="en-US"/>
              </w:rPr>
            </w:pPr>
            <w:r w:rsidRPr="00F92F6B">
              <w:rPr>
                <w:lang w:eastAsia="en-US"/>
              </w:rPr>
              <w:t xml:space="preserve">NG-RAN node address index </w:t>
            </w:r>
            <w:r w:rsidRPr="00F92F6B">
              <w:rPr>
                <w:lang w:eastAsia="en-US"/>
              </w:rPr>
              <w:br/>
              <w:t xml:space="preserve">(e.g., </w:t>
            </w:r>
            <w:proofErr w:type="spellStart"/>
            <w:r w:rsidRPr="00F92F6B">
              <w:rPr>
                <w:lang w:eastAsia="en-US"/>
              </w:rPr>
              <w:t>gNB</w:t>
            </w:r>
            <w:proofErr w:type="spellEnd"/>
            <w:r w:rsidRPr="00F92F6B">
              <w:rPr>
                <w:lang w:eastAsia="en-US"/>
              </w:rPr>
              <w:t xml:space="preserve"> ID, </w:t>
            </w:r>
            <w:proofErr w:type="spellStart"/>
            <w:r w:rsidRPr="00F92F6B">
              <w:rPr>
                <w:lang w:eastAsia="en-US"/>
              </w:rPr>
              <w:t>eNB</w:t>
            </w:r>
            <w:proofErr w:type="spellEnd"/>
            <w:r w:rsidRPr="00F92F6B">
              <w:rPr>
                <w:lang w:eastAsia="en-US"/>
              </w:rPr>
              <w:t xml:space="preserve"> ID)</w:t>
            </w:r>
          </w:p>
        </w:tc>
        <w:tc>
          <w:tcPr>
            <w:tcW w:w="1418" w:type="dxa"/>
            <w:shd w:val="clear" w:color="auto" w:fill="auto"/>
          </w:tcPr>
          <w:p w14:paraId="3FDBFACA" w14:textId="77777777" w:rsidR="001D5287" w:rsidRPr="00F92F6B" w:rsidRDefault="001D5287" w:rsidP="00424979">
            <w:pPr>
              <w:pStyle w:val="TAH"/>
              <w:rPr>
                <w:lang w:eastAsia="en-US"/>
              </w:rPr>
            </w:pPr>
            <w:r w:rsidRPr="00F92F6B">
              <w:rPr>
                <w:lang w:eastAsia="en-US"/>
              </w:rPr>
              <w:t>RAT-specific information</w:t>
            </w:r>
          </w:p>
        </w:tc>
        <w:tc>
          <w:tcPr>
            <w:tcW w:w="1559" w:type="dxa"/>
            <w:shd w:val="clear" w:color="auto" w:fill="auto"/>
          </w:tcPr>
          <w:p w14:paraId="7530F1F8" w14:textId="77777777" w:rsidR="001D5287" w:rsidRPr="00F92F6B" w:rsidRDefault="001D5287" w:rsidP="00424979">
            <w:pPr>
              <w:pStyle w:val="TAH"/>
              <w:rPr>
                <w:lang w:eastAsia="en-US"/>
              </w:rPr>
            </w:pPr>
            <w:r w:rsidRPr="00F92F6B">
              <w:rPr>
                <w:lang w:eastAsia="en-US"/>
              </w:rPr>
              <w:t>PLMN-specific information</w:t>
            </w:r>
          </w:p>
        </w:tc>
        <w:tc>
          <w:tcPr>
            <w:tcW w:w="2234" w:type="dxa"/>
            <w:shd w:val="clear" w:color="auto" w:fill="auto"/>
          </w:tcPr>
          <w:p w14:paraId="71BFA815" w14:textId="77777777" w:rsidR="001D5287" w:rsidRPr="00F92F6B" w:rsidRDefault="001D5287" w:rsidP="00424979">
            <w:pPr>
              <w:pStyle w:val="TAH"/>
              <w:rPr>
                <w:lang w:eastAsia="en-US"/>
              </w:rPr>
            </w:pPr>
            <w:r w:rsidRPr="00F92F6B">
              <w:rPr>
                <w:lang w:eastAsia="en-US"/>
              </w:rPr>
              <w:t>Comment</w:t>
            </w:r>
          </w:p>
        </w:tc>
      </w:tr>
      <w:tr w:rsidR="006C004A" w:rsidRPr="00F92F6B" w14:paraId="74715136" w14:textId="77777777" w:rsidTr="001D5287">
        <w:tc>
          <w:tcPr>
            <w:tcW w:w="1101" w:type="dxa"/>
            <w:shd w:val="clear" w:color="auto" w:fill="auto"/>
          </w:tcPr>
          <w:p w14:paraId="7B8C9BD0" w14:textId="77777777" w:rsidR="001D5287" w:rsidRPr="00F92F6B" w:rsidRDefault="001D5287" w:rsidP="00424979">
            <w:pPr>
              <w:pStyle w:val="TAL"/>
              <w:rPr>
                <w:lang w:eastAsia="en-US"/>
              </w:rPr>
            </w:pPr>
            <w:r w:rsidRPr="00F92F6B">
              <w:rPr>
                <w:lang w:eastAsia="en-US"/>
              </w:rPr>
              <w:t>1</w:t>
            </w:r>
          </w:p>
        </w:tc>
        <w:tc>
          <w:tcPr>
            <w:tcW w:w="1701" w:type="dxa"/>
            <w:shd w:val="clear" w:color="auto" w:fill="auto"/>
          </w:tcPr>
          <w:p w14:paraId="5C4276CB" w14:textId="77777777" w:rsidR="001D5287" w:rsidRPr="00F92F6B" w:rsidRDefault="001D5287" w:rsidP="00424979">
            <w:pPr>
              <w:pStyle w:val="TAL"/>
              <w:rPr>
                <w:lang w:eastAsia="en-US"/>
              </w:rPr>
            </w:pPr>
            <w:r w:rsidRPr="00F92F6B">
              <w:rPr>
                <w:lang w:eastAsia="en-US"/>
              </w:rPr>
              <w:t>20 bits</w:t>
            </w:r>
          </w:p>
          <w:p w14:paraId="7CD429E0" w14:textId="77777777" w:rsidR="001D5287" w:rsidRPr="00F92F6B" w:rsidRDefault="001D5287" w:rsidP="00424979">
            <w:pPr>
              <w:pStyle w:val="TAL"/>
              <w:rPr>
                <w:lang w:eastAsia="en-US"/>
              </w:rPr>
            </w:pPr>
            <w:r w:rsidRPr="00F92F6B">
              <w:rPr>
                <w:lang w:eastAsia="en-US"/>
              </w:rPr>
              <w:t>(~1 million values)</w:t>
            </w:r>
          </w:p>
        </w:tc>
        <w:tc>
          <w:tcPr>
            <w:tcW w:w="1842" w:type="dxa"/>
            <w:shd w:val="clear" w:color="auto" w:fill="auto"/>
          </w:tcPr>
          <w:p w14:paraId="7257784C" w14:textId="77777777" w:rsidR="001D5287" w:rsidRPr="00F92F6B" w:rsidRDefault="001D5287" w:rsidP="00424979">
            <w:pPr>
              <w:pStyle w:val="TAL"/>
              <w:rPr>
                <w:lang w:eastAsia="en-US"/>
              </w:rPr>
            </w:pPr>
            <w:r w:rsidRPr="00F92F6B">
              <w:rPr>
                <w:lang w:eastAsia="en-US"/>
              </w:rPr>
              <w:t>20 bits</w:t>
            </w:r>
          </w:p>
          <w:p w14:paraId="20AEFA9D" w14:textId="77777777" w:rsidR="001D5287" w:rsidRPr="00F92F6B" w:rsidRDefault="001D5287" w:rsidP="00424979">
            <w:pPr>
              <w:pStyle w:val="TAL"/>
              <w:rPr>
                <w:lang w:eastAsia="en-US"/>
              </w:rPr>
            </w:pPr>
            <w:r w:rsidRPr="00F92F6B">
              <w:rPr>
                <w:lang w:eastAsia="en-US"/>
              </w:rPr>
              <w:t>(~1 million values)</w:t>
            </w:r>
          </w:p>
        </w:tc>
        <w:tc>
          <w:tcPr>
            <w:tcW w:w="1418" w:type="dxa"/>
            <w:shd w:val="clear" w:color="auto" w:fill="auto"/>
          </w:tcPr>
          <w:p w14:paraId="73D12E60" w14:textId="77777777" w:rsidR="001D5287" w:rsidRPr="00F92F6B" w:rsidRDefault="001D5287" w:rsidP="00424979">
            <w:pPr>
              <w:pStyle w:val="TAL"/>
              <w:rPr>
                <w:lang w:eastAsia="en-US"/>
              </w:rPr>
            </w:pPr>
            <w:r w:rsidRPr="00F92F6B">
              <w:rPr>
                <w:lang w:eastAsia="en-US"/>
              </w:rPr>
              <w:t>N/A</w:t>
            </w:r>
          </w:p>
        </w:tc>
        <w:tc>
          <w:tcPr>
            <w:tcW w:w="1559" w:type="dxa"/>
            <w:shd w:val="clear" w:color="auto" w:fill="auto"/>
          </w:tcPr>
          <w:p w14:paraId="3AED14CF" w14:textId="77777777" w:rsidR="001D5287" w:rsidRPr="00F92F6B" w:rsidRDefault="001D5287" w:rsidP="00424979">
            <w:pPr>
              <w:pStyle w:val="TAL"/>
              <w:rPr>
                <w:lang w:eastAsia="en-US"/>
              </w:rPr>
            </w:pPr>
            <w:r w:rsidRPr="00F92F6B">
              <w:rPr>
                <w:lang w:eastAsia="en-US"/>
              </w:rPr>
              <w:t>N/A</w:t>
            </w:r>
          </w:p>
        </w:tc>
        <w:tc>
          <w:tcPr>
            <w:tcW w:w="2234" w:type="dxa"/>
            <w:shd w:val="clear" w:color="auto" w:fill="auto"/>
          </w:tcPr>
          <w:p w14:paraId="34440D76" w14:textId="77777777" w:rsidR="001D5287" w:rsidRPr="00F92F6B" w:rsidRDefault="001D5287" w:rsidP="00424979">
            <w:pPr>
              <w:pStyle w:val="TAL"/>
              <w:rPr>
                <w:lang w:eastAsia="en-US"/>
              </w:rPr>
            </w:pPr>
            <w:r w:rsidRPr="00F92F6B">
              <w:rPr>
                <w:lang w:eastAsia="en-US"/>
              </w:rPr>
              <w:t xml:space="preserve">NG-RAN node address index may be very well represented by the LSBs of the </w:t>
            </w:r>
            <w:proofErr w:type="spellStart"/>
            <w:r w:rsidRPr="00F92F6B">
              <w:rPr>
                <w:lang w:eastAsia="en-US"/>
              </w:rPr>
              <w:t>gNB</w:t>
            </w:r>
            <w:proofErr w:type="spellEnd"/>
            <w:r w:rsidRPr="00F92F6B">
              <w:rPr>
                <w:lang w:eastAsia="en-US"/>
              </w:rPr>
              <w:t xml:space="preserve"> ID.</w:t>
            </w:r>
          </w:p>
          <w:p w14:paraId="31C52D8D" w14:textId="77777777" w:rsidR="001D5287" w:rsidRPr="00F92F6B" w:rsidRDefault="001D5287" w:rsidP="00424979">
            <w:pPr>
              <w:pStyle w:val="TAL"/>
              <w:rPr>
                <w:lang w:eastAsia="en-US"/>
              </w:rPr>
            </w:pPr>
            <w:r w:rsidRPr="00F92F6B">
              <w:rPr>
                <w:lang w:eastAsia="en-US"/>
              </w:rPr>
              <w:t>This profile may be applicable for any NG-RAN RAT.</w:t>
            </w:r>
          </w:p>
        </w:tc>
      </w:tr>
      <w:tr w:rsidR="006C004A" w:rsidRPr="00F92F6B" w14:paraId="39CABF2B" w14:textId="77777777" w:rsidTr="001D5287">
        <w:tc>
          <w:tcPr>
            <w:tcW w:w="1101" w:type="dxa"/>
            <w:shd w:val="clear" w:color="auto" w:fill="auto"/>
          </w:tcPr>
          <w:p w14:paraId="3A458066" w14:textId="77777777" w:rsidR="001D5287" w:rsidRPr="00F92F6B" w:rsidRDefault="001D5287" w:rsidP="00424979">
            <w:pPr>
              <w:pStyle w:val="TAL"/>
              <w:rPr>
                <w:lang w:eastAsia="en-US"/>
              </w:rPr>
            </w:pPr>
            <w:r w:rsidRPr="00F92F6B">
              <w:rPr>
                <w:lang w:eastAsia="en-US"/>
              </w:rPr>
              <w:t>2</w:t>
            </w:r>
          </w:p>
        </w:tc>
        <w:tc>
          <w:tcPr>
            <w:tcW w:w="1701" w:type="dxa"/>
            <w:shd w:val="clear" w:color="auto" w:fill="auto"/>
          </w:tcPr>
          <w:p w14:paraId="175BA598" w14:textId="77777777" w:rsidR="001D5287" w:rsidRPr="00F92F6B" w:rsidRDefault="001D5287" w:rsidP="00424979">
            <w:pPr>
              <w:pStyle w:val="TAL"/>
              <w:rPr>
                <w:lang w:eastAsia="en-US"/>
              </w:rPr>
            </w:pPr>
            <w:r w:rsidRPr="00F92F6B">
              <w:rPr>
                <w:lang w:eastAsia="en-US"/>
              </w:rPr>
              <w:t>20 bits</w:t>
            </w:r>
          </w:p>
          <w:p w14:paraId="31EC7835" w14:textId="77777777" w:rsidR="001D5287" w:rsidRPr="00F92F6B" w:rsidRDefault="001D5287" w:rsidP="00424979">
            <w:pPr>
              <w:pStyle w:val="TAL"/>
              <w:rPr>
                <w:lang w:eastAsia="en-US"/>
              </w:rPr>
            </w:pPr>
            <w:r w:rsidRPr="00F92F6B">
              <w:rPr>
                <w:lang w:eastAsia="en-US"/>
              </w:rPr>
              <w:t>(~1 million values)</w:t>
            </w:r>
          </w:p>
        </w:tc>
        <w:tc>
          <w:tcPr>
            <w:tcW w:w="1842" w:type="dxa"/>
            <w:shd w:val="clear" w:color="auto" w:fill="auto"/>
          </w:tcPr>
          <w:p w14:paraId="57CC67BD" w14:textId="77777777" w:rsidR="001D5287" w:rsidRPr="00F92F6B" w:rsidRDefault="001D5287" w:rsidP="00424979">
            <w:pPr>
              <w:pStyle w:val="TAL"/>
              <w:rPr>
                <w:lang w:eastAsia="en-US"/>
              </w:rPr>
            </w:pPr>
            <w:r w:rsidRPr="00F92F6B">
              <w:rPr>
                <w:lang w:eastAsia="en-US"/>
              </w:rPr>
              <w:t>16 bits</w:t>
            </w:r>
          </w:p>
          <w:p w14:paraId="57B4995F" w14:textId="77777777" w:rsidR="001D5287" w:rsidRPr="00F92F6B" w:rsidRDefault="001D5287" w:rsidP="00424979">
            <w:pPr>
              <w:pStyle w:val="TAL"/>
              <w:rPr>
                <w:lang w:eastAsia="en-US"/>
              </w:rPr>
            </w:pPr>
            <w:r w:rsidRPr="00F92F6B">
              <w:rPr>
                <w:lang w:eastAsia="en-US"/>
              </w:rPr>
              <w:t>(65.000 nodes)</w:t>
            </w:r>
          </w:p>
        </w:tc>
        <w:tc>
          <w:tcPr>
            <w:tcW w:w="1418" w:type="dxa"/>
            <w:shd w:val="clear" w:color="auto" w:fill="auto"/>
          </w:tcPr>
          <w:p w14:paraId="466CB7F0" w14:textId="77777777" w:rsidR="001D5287" w:rsidRPr="00F92F6B" w:rsidRDefault="001D5287" w:rsidP="00424979">
            <w:pPr>
              <w:pStyle w:val="TAL"/>
              <w:rPr>
                <w:lang w:eastAsia="en-US"/>
              </w:rPr>
            </w:pPr>
            <w:r w:rsidRPr="00F92F6B">
              <w:rPr>
                <w:lang w:eastAsia="en-US"/>
              </w:rPr>
              <w:t>N/A</w:t>
            </w:r>
          </w:p>
        </w:tc>
        <w:tc>
          <w:tcPr>
            <w:tcW w:w="1559" w:type="dxa"/>
            <w:shd w:val="clear" w:color="auto" w:fill="auto"/>
          </w:tcPr>
          <w:p w14:paraId="53D957A4" w14:textId="77777777" w:rsidR="001D5287" w:rsidRPr="00F92F6B" w:rsidRDefault="001D5287" w:rsidP="00424979">
            <w:pPr>
              <w:pStyle w:val="TAL"/>
              <w:rPr>
                <w:lang w:eastAsia="en-US"/>
              </w:rPr>
            </w:pPr>
            <w:r w:rsidRPr="00F92F6B">
              <w:rPr>
                <w:lang w:eastAsia="en-US"/>
              </w:rPr>
              <w:t>4 bits (Max 16 PLMNs)</w:t>
            </w:r>
          </w:p>
        </w:tc>
        <w:tc>
          <w:tcPr>
            <w:tcW w:w="2234" w:type="dxa"/>
            <w:shd w:val="clear" w:color="auto" w:fill="auto"/>
          </w:tcPr>
          <w:p w14:paraId="5404062B" w14:textId="77777777" w:rsidR="001D5287" w:rsidRPr="00F92F6B" w:rsidRDefault="001D5287" w:rsidP="00424979">
            <w:pPr>
              <w:pStyle w:val="TAL"/>
              <w:rPr>
                <w:lang w:eastAsia="en-US"/>
              </w:rPr>
            </w:pPr>
            <w:r w:rsidRPr="00F92F6B">
              <w:rPr>
                <w:lang w:eastAsia="en-US"/>
              </w:rPr>
              <w:t>Max number of PLMN IDs broadcast in NR is 12.</w:t>
            </w:r>
          </w:p>
          <w:p w14:paraId="396D866C" w14:textId="77777777" w:rsidR="001D5287" w:rsidRPr="00F92F6B" w:rsidRDefault="001D5287" w:rsidP="00424979">
            <w:pPr>
              <w:pStyle w:val="TAL"/>
              <w:rPr>
                <w:lang w:eastAsia="en-US"/>
              </w:rPr>
            </w:pPr>
            <w:r w:rsidRPr="00F92F6B">
              <w:rPr>
                <w:lang w:eastAsia="en-US"/>
              </w:rPr>
              <w:t>This profile may be applicable for any NG-RAN RAT.</w:t>
            </w:r>
          </w:p>
        </w:tc>
      </w:tr>
      <w:tr w:rsidR="001D5287" w:rsidRPr="00F92F6B" w14:paraId="41633D93" w14:textId="77777777" w:rsidTr="001D5287">
        <w:tc>
          <w:tcPr>
            <w:tcW w:w="1101" w:type="dxa"/>
            <w:shd w:val="clear" w:color="auto" w:fill="auto"/>
          </w:tcPr>
          <w:p w14:paraId="3214979C" w14:textId="77777777" w:rsidR="001D5287" w:rsidRPr="00F92F6B" w:rsidRDefault="001D5287" w:rsidP="00424979">
            <w:pPr>
              <w:pStyle w:val="TAL"/>
              <w:rPr>
                <w:lang w:eastAsia="en-US"/>
              </w:rPr>
            </w:pPr>
            <w:r w:rsidRPr="00F92F6B">
              <w:rPr>
                <w:lang w:eastAsia="en-US"/>
              </w:rPr>
              <w:t>3</w:t>
            </w:r>
          </w:p>
        </w:tc>
        <w:tc>
          <w:tcPr>
            <w:tcW w:w="1701" w:type="dxa"/>
            <w:shd w:val="clear" w:color="auto" w:fill="auto"/>
          </w:tcPr>
          <w:p w14:paraId="5B08FDFB" w14:textId="77777777" w:rsidR="001D5287" w:rsidRPr="00F92F6B" w:rsidRDefault="001D5287" w:rsidP="00424979">
            <w:pPr>
              <w:pStyle w:val="TAL"/>
              <w:rPr>
                <w:lang w:eastAsia="en-US"/>
              </w:rPr>
            </w:pPr>
            <w:r w:rsidRPr="00F92F6B">
              <w:rPr>
                <w:lang w:eastAsia="en-US"/>
              </w:rPr>
              <w:t>24 bits</w:t>
            </w:r>
          </w:p>
          <w:p w14:paraId="03047CE0" w14:textId="77777777" w:rsidR="001D5287" w:rsidRPr="00F92F6B" w:rsidRDefault="001D5287" w:rsidP="00424979">
            <w:pPr>
              <w:pStyle w:val="TAL"/>
              <w:rPr>
                <w:lang w:eastAsia="en-US"/>
              </w:rPr>
            </w:pPr>
            <w:r w:rsidRPr="00F92F6B">
              <w:rPr>
                <w:lang w:eastAsia="en-US"/>
              </w:rPr>
              <w:t>(16 million values)</w:t>
            </w:r>
          </w:p>
        </w:tc>
        <w:tc>
          <w:tcPr>
            <w:tcW w:w="1842" w:type="dxa"/>
            <w:shd w:val="clear" w:color="auto" w:fill="auto"/>
          </w:tcPr>
          <w:p w14:paraId="5E37460F" w14:textId="77777777" w:rsidR="001D5287" w:rsidRPr="00F92F6B" w:rsidRDefault="001D5287" w:rsidP="00424979">
            <w:pPr>
              <w:pStyle w:val="TAL"/>
              <w:rPr>
                <w:lang w:eastAsia="en-US"/>
              </w:rPr>
            </w:pPr>
            <w:r w:rsidRPr="00F92F6B">
              <w:rPr>
                <w:lang w:eastAsia="en-US"/>
              </w:rPr>
              <w:t>16 bits</w:t>
            </w:r>
          </w:p>
          <w:p w14:paraId="09879F7F" w14:textId="77777777" w:rsidR="001D5287" w:rsidRPr="00F92F6B" w:rsidRDefault="001D5287" w:rsidP="00424979">
            <w:pPr>
              <w:pStyle w:val="TAL"/>
              <w:rPr>
                <w:lang w:eastAsia="en-US"/>
              </w:rPr>
            </w:pPr>
            <w:r w:rsidRPr="00F92F6B">
              <w:rPr>
                <w:lang w:eastAsia="en-US"/>
              </w:rPr>
              <w:t>(65.000 nodes)</w:t>
            </w:r>
          </w:p>
        </w:tc>
        <w:tc>
          <w:tcPr>
            <w:tcW w:w="1418" w:type="dxa"/>
            <w:shd w:val="clear" w:color="auto" w:fill="auto"/>
          </w:tcPr>
          <w:p w14:paraId="32FE80C9" w14:textId="77777777" w:rsidR="001D5287" w:rsidRPr="00F92F6B" w:rsidRDefault="001D5287" w:rsidP="00424979">
            <w:pPr>
              <w:pStyle w:val="TAL"/>
              <w:rPr>
                <w:lang w:eastAsia="en-US"/>
              </w:rPr>
            </w:pPr>
            <w:r w:rsidRPr="00F92F6B">
              <w:rPr>
                <w:lang w:eastAsia="en-US"/>
              </w:rPr>
              <w:t>N/A</w:t>
            </w:r>
          </w:p>
        </w:tc>
        <w:tc>
          <w:tcPr>
            <w:tcW w:w="1559" w:type="dxa"/>
            <w:shd w:val="clear" w:color="auto" w:fill="auto"/>
          </w:tcPr>
          <w:p w14:paraId="689F7AF4" w14:textId="77777777" w:rsidR="001D5287" w:rsidRPr="00F92F6B" w:rsidRDefault="001D5287" w:rsidP="00424979">
            <w:pPr>
              <w:pStyle w:val="TAL"/>
              <w:rPr>
                <w:lang w:eastAsia="en-US"/>
              </w:rPr>
            </w:pPr>
            <w:r w:rsidRPr="00F92F6B">
              <w:rPr>
                <w:lang w:eastAsia="en-US"/>
              </w:rPr>
              <w:t>N/A</w:t>
            </w:r>
          </w:p>
        </w:tc>
        <w:tc>
          <w:tcPr>
            <w:tcW w:w="2234" w:type="dxa"/>
            <w:shd w:val="clear" w:color="auto" w:fill="auto"/>
          </w:tcPr>
          <w:p w14:paraId="493CDDF9" w14:textId="77777777" w:rsidR="001D5287" w:rsidRPr="00F92F6B" w:rsidRDefault="001D5287" w:rsidP="00424979">
            <w:pPr>
              <w:pStyle w:val="TAL"/>
              <w:rPr>
                <w:lang w:eastAsia="en-US"/>
              </w:rPr>
            </w:pPr>
            <w:r w:rsidRPr="00F92F6B">
              <w:rPr>
                <w:lang w:eastAsia="en-US"/>
              </w:rPr>
              <w:t>Reduced node address to maximise addressable UE contexts.</w:t>
            </w:r>
          </w:p>
          <w:p w14:paraId="3F1C728C" w14:textId="77777777" w:rsidR="001D5287" w:rsidRPr="00F92F6B" w:rsidRDefault="001D5287" w:rsidP="00424979">
            <w:pPr>
              <w:pStyle w:val="TAL"/>
              <w:rPr>
                <w:lang w:eastAsia="en-US"/>
              </w:rPr>
            </w:pPr>
            <w:r w:rsidRPr="00F92F6B">
              <w:rPr>
                <w:lang w:eastAsia="en-US"/>
              </w:rPr>
              <w:t>This profile may be applicable for any NG-RAN RAT.</w:t>
            </w:r>
          </w:p>
        </w:tc>
      </w:tr>
    </w:tbl>
    <w:p w14:paraId="173E0CA4" w14:textId="77777777" w:rsidR="001D5287" w:rsidRPr="00F92F6B" w:rsidRDefault="001D5287" w:rsidP="001D5287"/>
    <w:p w14:paraId="4277BA0F" w14:textId="77777777" w:rsidR="00BB1329" w:rsidRPr="00F92F6B" w:rsidRDefault="00BB1329" w:rsidP="00BB1329">
      <w:pPr>
        <w:pStyle w:val="Heading8"/>
      </w:pPr>
      <w:r w:rsidRPr="00F92F6B">
        <w:br w:type="page"/>
      </w:r>
      <w:bookmarkStart w:id="2504" w:name="_Toc20388091"/>
      <w:bookmarkStart w:id="2505" w:name="_Toc29376173"/>
      <w:bookmarkStart w:id="2506" w:name="_Toc37232096"/>
      <w:bookmarkStart w:id="2507" w:name="_Toc46502183"/>
      <w:bookmarkStart w:id="2508" w:name="_Toc51971531"/>
      <w:bookmarkStart w:id="2509" w:name="_Toc52551514"/>
      <w:bookmarkStart w:id="2510" w:name="_Toc219281286"/>
      <w:r w:rsidRPr="00F92F6B">
        <w:t>Annex D (informative):</w:t>
      </w:r>
      <w:r w:rsidRPr="00F92F6B">
        <w:br/>
        <w:t>SPID ranges and mapping of SPID values to cell reselection and inter-RAT/inter frequency handover priorities</w:t>
      </w:r>
      <w:bookmarkEnd w:id="2504"/>
      <w:bookmarkEnd w:id="2505"/>
      <w:bookmarkEnd w:id="2506"/>
      <w:bookmarkEnd w:id="2507"/>
      <w:bookmarkEnd w:id="2508"/>
      <w:bookmarkEnd w:id="2509"/>
      <w:bookmarkEnd w:id="2510"/>
    </w:p>
    <w:p w14:paraId="06299A0F" w14:textId="32205CDC" w:rsidR="00BB1329" w:rsidRPr="00F92F6B" w:rsidRDefault="00BB1329" w:rsidP="00BB1329">
      <w:r w:rsidRPr="00F92F6B">
        <w:t xml:space="preserve">The </w:t>
      </w:r>
      <w:r w:rsidR="00E90B2A" w:rsidRPr="00F92F6B">
        <w:t>Subscriber Profile ID for RAT/Frequency Priority (</w:t>
      </w:r>
      <w:r w:rsidRPr="00F92F6B">
        <w:t>SPID</w:t>
      </w:r>
      <w:r w:rsidR="00E90B2A" w:rsidRPr="00F92F6B">
        <w:t>)</w:t>
      </w:r>
      <w:r w:rsidRPr="00F92F6B">
        <w:t xml:space="preserve"> values are defined in Annex I of TS 36.300 [2].</w:t>
      </w:r>
    </w:p>
    <w:p w14:paraId="4B0715C3" w14:textId="62F5AC47" w:rsidR="00E90B2A" w:rsidRPr="00F92F6B" w:rsidRDefault="00BB1329" w:rsidP="00E90B2A">
      <w:r w:rsidRPr="00F92F6B">
        <w:t>From the</w:t>
      </w:r>
      <w:r w:rsidR="00E90B2A" w:rsidRPr="00F92F6B">
        <w:t>se</w:t>
      </w:r>
      <w:r w:rsidRPr="00F92F6B">
        <w:t xml:space="preserve"> SPID reference values, the SPID=253 also applies for 5GC.</w:t>
      </w:r>
    </w:p>
    <w:p w14:paraId="69DAAE48" w14:textId="77777777" w:rsidR="00E90B2A" w:rsidRPr="00F92F6B" w:rsidRDefault="00E90B2A" w:rsidP="00E90B2A">
      <w:r w:rsidRPr="00F92F6B">
        <w:t>In addition, the SPID values defined below applies for 5GC.</w:t>
      </w:r>
    </w:p>
    <w:p w14:paraId="055CF533" w14:textId="77777777" w:rsidR="00E90B2A" w:rsidRPr="00F92F6B" w:rsidRDefault="00E90B2A" w:rsidP="00E90B2A">
      <w:r w:rsidRPr="00F92F6B">
        <w:t>SPID = 252</w:t>
      </w:r>
    </w:p>
    <w:p w14:paraId="5A374E5D" w14:textId="77777777" w:rsidR="00E90B2A" w:rsidRPr="00F92F6B" w:rsidRDefault="00E90B2A" w:rsidP="00E90B2A">
      <w:pPr>
        <w:pStyle w:val="TH"/>
      </w:pPr>
      <w:r w:rsidRPr="00F92F6B">
        <w:t xml:space="preserve">Table D-1: </w:t>
      </w:r>
      <w:proofErr w:type="spellStart"/>
      <w:r w:rsidRPr="00F92F6B">
        <w:t>gNB</w:t>
      </w:r>
      <w:proofErr w:type="spellEnd"/>
      <w:r w:rsidRPr="00F92F6B">
        <w:t xml:space="preserve">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6C004A" w:rsidRPr="00F92F6B" w14:paraId="17BBE91F" w14:textId="77777777" w:rsidTr="00617465">
        <w:trPr>
          <w:jc w:val="center"/>
        </w:trPr>
        <w:tc>
          <w:tcPr>
            <w:tcW w:w="2663" w:type="dxa"/>
          </w:tcPr>
          <w:p w14:paraId="16C61F67" w14:textId="77777777" w:rsidR="00E90B2A" w:rsidRPr="00F92F6B" w:rsidRDefault="00E90B2A" w:rsidP="00617465">
            <w:pPr>
              <w:pStyle w:val="TAH"/>
            </w:pPr>
            <w:r w:rsidRPr="00F92F6B">
              <w:t>Configuration parameter</w:t>
            </w:r>
          </w:p>
        </w:tc>
        <w:tc>
          <w:tcPr>
            <w:tcW w:w="880" w:type="dxa"/>
          </w:tcPr>
          <w:p w14:paraId="49AF6F2F" w14:textId="77777777" w:rsidR="00E90B2A" w:rsidRPr="00F92F6B" w:rsidRDefault="00E90B2A" w:rsidP="00617465">
            <w:pPr>
              <w:pStyle w:val="TAH"/>
            </w:pPr>
            <w:r w:rsidRPr="00F92F6B">
              <w:t>Value</w:t>
            </w:r>
          </w:p>
        </w:tc>
        <w:tc>
          <w:tcPr>
            <w:tcW w:w="4183" w:type="dxa"/>
          </w:tcPr>
          <w:p w14:paraId="6A4943D3" w14:textId="77777777" w:rsidR="00E90B2A" w:rsidRPr="00F92F6B" w:rsidRDefault="00E90B2A" w:rsidP="00617465">
            <w:pPr>
              <w:pStyle w:val="TAH"/>
            </w:pPr>
            <w:r w:rsidRPr="00F92F6B">
              <w:t>Meaning</w:t>
            </w:r>
          </w:p>
        </w:tc>
      </w:tr>
      <w:tr w:rsidR="00C57EBD" w:rsidRPr="00F92F6B" w14:paraId="6AC41EC2" w14:textId="77777777" w:rsidTr="00617465">
        <w:trPr>
          <w:jc w:val="center"/>
        </w:trPr>
        <w:tc>
          <w:tcPr>
            <w:tcW w:w="2663" w:type="dxa"/>
          </w:tcPr>
          <w:p w14:paraId="1EEAFA38" w14:textId="77777777" w:rsidR="00E90B2A" w:rsidRPr="00F92F6B" w:rsidRDefault="00E90B2A" w:rsidP="00C57EBD">
            <w:pPr>
              <w:pStyle w:val="TAC"/>
              <w:jc w:val="left"/>
            </w:pPr>
            <w:bookmarkStart w:id="2511" w:name="_MCCTEMPBM_CRPT83880081___4" w:colFirst="0" w:colLast="1"/>
            <w:r w:rsidRPr="00F92F6B">
              <w:t>2Rx XR device subscriber</w:t>
            </w:r>
          </w:p>
        </w:tc>
        <w:tc>
          <w:tcPr>
            <w:tcW w:w="880" w:type="dxa"/>
          </w:tcPr>
          <w:p w14:paraId="378DF369" w14:textId="77777777" w:rsidR="00E90B2A" w:rsidRPr="00F92F6B" w:rsidRDefault="00E90B2A" w:rsidP="00C57EBD">
            <w:pPr>
              <w:pStyle w:val="TAC"/>
              <w:jc w:val="left"/>
            </w:pPr>
            <w:r w:rsidRPr="00F92F6B">
              <w:t>true</w:t>
            </w:r>
          </w:p>
        </w:tc>
        <w:tc>
          <w:tcPr>
            <w:tcW w:w="4183" w:type="dxa"/>
          </w:tcPr>
          <w:p w14:paraId="5BBFDE68" w14:textId="05DEFF08" w:rsidR="00E90B2A" w:rsidRPr="00F92F6B" w:rsidRDefault="00E90B2A" w:rsidP="00C57EBD">
            <w:pPr>
              <w:pStyle w:val="TAC"/>
              <w:jc w:val="left"/>
            </w:pPr>
            <w:r w:rsidRPr="00F92F6B">
              <w:t>The selection provides information that subscriber is an XR device and is permitted to utilise a minimum of two Rx antenna ports for the NR bands where four Rx antenna ports are baseline as given in TS 38.101-1 [</w:t>
            </w:r>
            <w:r w:rsidR="00A667B4" w:rsidRPr="00F92F6B">
              <w:t>1</w:t>
            </w:r>
            <w:r w:rsidRPr="00F92F6B">
              <w:t>8].</w:t>
            </w:r>
          </w:p>
        </w:tc>
      </w:tr>
      <w:bookmarkEnd w:id="2511"/>
    </w:tbl>
    <w:p w14:paraId="0507E54E" w14:textId="00DCF6A9" w:rsidR="00056D0D" w:rsidRPr="00F92F6B" w:rsidRDefault="00056D0D" w:rsidP="001D5287">
      <w:pPr>
        <w:rPr>
          <w:sz w:val="28"/>
          <w:szCs w:val="28"/>
        </w:rPr>
      </w:pPr>
    </w:p>
    <w:p w14:paraId="1AF48920" w14:textId="73854BBB" w:rsidR="00323DC9" w:rsidRPr="00F92F6B" w:rsidRDefault="001D5287" w:rsidP="007900D0">
      <w:pPr>
        <w:pStyle w:val="Heading8"/>
      </w:pPr>
      <w:r w:rsidRPr="00F92F6B">
        <w:br w:type="page"/>
      </w:r>
      <w:bookmarkStart w:id="2512" w:name="_Toc20388092"/>
      <w:bookmarkStart w:id="2513" w:name="_Toc29376174"/>
      <w:bookmarkStart w:id="2514" w:name="_Toc37232097"/>
      <w:bookmarkStart w:id="2515" w:name="_Toc46502184"/>
      <w:bookmarkStart w:id="2516" w:name="_Toc51971532"/>
      <w:bookmarkStart w:id="2517" w:name="_Toc52551515"/>
      <w:bookmarkStart w:id="2518" w:name="_Toc219281287"/>
      <w:r w:rsidR="00323DC9" w:rsidRPr="00F92F6B">
        <w:t>Annex E</w:t>
      </w:r>
      <w:r w:rsidR="009B2094" w:rsidRPr="00F92F6B">
        <w:t xml:space="preserve"> (informative)</w:t>
      </w:r>
      <w:r w:rsidR="00323DC9" w:rsidRPr="00F92F6B">
        <w:t>:</w:t>
      </w:r>
      <w:r w:rsidR="007900D0" w:rsidRPr="00F92F6B">
        <w:br/>
      </w:r>
      <w:r w:rsidR="00323DC9" w:rsidRPr="00F92F6B">
        <w:t>NG-RAN Architecture for Radio Access Network Sharing with multiple cell ID broadcast</w:t>
      </w:r>
      <w:bookmarkEnd w:id="2512"/>
      <w:bookmarkEnd w:id="2513"/>
      <w:bookmarkEnd w:id="2514"/>
      <w:bookmarkEnd w:id="2515"/>
      <w:bookmarkEnd w:id="2516"/>
      <w:bookmarkEnd w:id="2517"/>
      <w:bookmarkEnd w:id="2518"/>
    </w:p>
    <w:p w14:paraId="323D5569" w14:textId="77777777" w:rsidR="00323DC9" w:rsidRPr="00F92F6B" w:rsidRDefault="00323DC9" w:rsidP="00323DC9">
      <w:r w:rsidRPr="00F92F6B">
        <w:t xml:space="preserve">Each NG-RAN node serving a cell identified by a Cell Identity associated with </w:t>
      </w:r>
      <w:r w:rsidR="00C475D3" w:rsidRPr="00F92F6B">
        <w:t xml:space="preserve">either </w:t>
      </w:r>
      <w:r w:rsidRPr="00F92F6B">
        <w:t>a subset of PLMNs</w:t>
      </w:r>
      <w:r w:rsidR="00C475D3" w:rsidRPr="00F92F6B">
        <w:t>, or a subset of SNPNs, or a subset of PNI-NPNs</w:t>
      </w:r>
      <w:r w:rsidRPr="00F92F6B">
        <w:t xml:space="preserve"> is connected to another NG-RAN node via a single </w:t>
      </w:r>
      <w:proofErr w:type="spellStart"/>
      <w:r w:rsidRPr="00F92F6B">
        <w:t>Xn</w:t>
      </w:r>
      <w:proofErr w:type="spellEnd"/>
      <w:r w:rsidRPr="00F92F6B">
        <w:t>-C interface instance.</w:t>
      </w:r>
    </w:p>
    <w:p w14:paraId="76026D3D" w14:textId="77777777" w:rsidR="00323DC9" w:rsidRPr="00F92F6B" w:rsidRDefault="00323DC9" w:rsidP="00323DC9">
      <w:r w:rsidRPr="00F92F6B">
        <w:t xml:space="preserve">Each </w:t>
      </w:r>
      <w:proofErr w:type="spellStart"/>
      <w:r w:rsidRPr="00F92F6B">
        <w:t>Xn</w:t>
      </w:r>
      <w:proofErr w:type="spellEnd"/>
      <w:r w:rsidRPr="00F92F6B">
        <w:t>-C interface instance is setup and removed individually.</w:t>
      </w:r>
    </w:p>
    <w:p w14:paraId="5625C408" w14:textId="77777777" w:rsidR="00323DC9" w:rsidRPr="00F92F6B" w:rsidRDefault="00323DC9" w:rsidP="00323DC9">
      <w:proofErr w:type="spellStart"/>
      <w:r w:rsidRPr="00F92F6B">
        <w:t>Xn</w:t>
      </w:r>
      <w:proofErr w:type="spellEnd"/>
      <w:r w:rsidRPr="00F92F6B">
        <w:t>-C interface instances terminating at NG-RAN nodes which share the same physical radio resources may share the same signalling transport resources. If this option is applied</w:t>
      </w:r>
      <w:r w:rsidR="00AD667C" w:rsidRPr="00F92F6B">
        <w:t>:</w:t>
      </w:r>
    </w:p>
    <w:p w14:paraId="01DE3EF3" w14:textId="77777777" w:rsidR="00323DC9" w:rsidRPr="00F92F6B" w:rsidRDefault="00323DC9" w:rsidP="00323DC9">
      <w:pPr>
        <w:pStyle w:val="B1"/>
      </w:pPr>
      <w:r w:rsidRPr="00F92F6B">
        <w:t>-</w:t>
      </w:r>
      <w:r w:rsidRPr="00F92F6B">
        <w:tab/>
      </w:r>
      <w:r w:rsidR="00AD667C" w:rsidRPr="00F92F6B">
        <w:t>N</w:t>
      </w:r>
      <w:r w:rsidRPr="00F92F6B">
        <w:t xml:space="preserve">on-UE associated signalling is associated to an </w:t>
      </w:r>
      <w:proofErr w:type="spellStart"/>
      <w:r w:rsidRPr="00F92F6B">
        <w:t>Xn</w:t>
      </w:r>
      <w:proofErr w:type="spellEnd"/>
      <w:r w:rsidRPr="00F92F6B">
        <w:t xml:space="preserve">-C interface instance by including an Interface Instance Indication in the </w:t>
      </w:r>
      <w:proofErr w:type="spellStart"/>
      <w:r w:rsidRPr="00F92F6B">
        <w:t>XnAP</w:t>
      </w:r>
      <w:proofErr w:type="spellEnd"/>
      <w:r w:rsidRPr="00F92F6B">
        <w:t xml:space="preserve"> message</w:t>
      </w:r>
      <w:r w:rsidR="00AD667C" w:rsidRPr="00F92F6B">
        <w:t>;</w:t>
      </w:r>
    </w:p>
    <w:p w14:paraId="4621B42A" w14:textId="77777777" w:rsidR="00323DC9" w:rsidRPr="00F92F6B" w:rsidRDefault="00323DC9" w:rsidP="009014E0">
      <w:pPr>
        <w:pStyle w:val="B1"/>
      </w:pPr>
      <w:r w:rsidRPr="00F92F6B">
        <w:t>-</w:t>
      </w:r>
      <w:r w:rsidRPr="00F92F6B">
        <w:tab/>
      </w:r>
      <w:r w:rsidR="00AD667C" w:rsidRPr="00F92F6B">
        <w:t>N</w:t>
      </w:r>
      <w:r w:rsidRPr="00F92F6B">
        <w:t xml:space="preserve">ode related, non-UE associated </w:t>
      </w:r>
      <w:proofErr w:type="spellStart"/>
      <w:r w:rsidRPr="00F92F6B">
        <w:t>Xn</w:t>
      </w:r>
      <w:proofErr w:type="spellEnd"/>
      <w:r w:rsidRPr="00F92F6B">
        <w:t xml:space="preserve">-C interface signalling may provide information destined for multiple logical nodes in a single </w:t>
      </w:r>
      <w:proofErr w:type="spellStart"/>
      <w:r w:rsidRPr="00F92F6B">
        <w:t>XnAP</w:t>
      </w:r>
      <w:proofErr w:type="spellEnd"/>
      <w:r w:rsidRPr="00F92F6B">
        <w:t xml:space="preserve"> procedure instance once the </w:t>
      </w:r>
      <w:proofErr w:type="spellStart"/>
      <w:r w:rsidRPr="00F92F6B">
        <w:t>Xn</w:t>
      </w:r>
      <w:proofErr w:type="spellEnd"/>
      <w:r w:rsidRPr="00F92F6B">
        <w:t>-C interface instance is setup</w:t>
      </w:r>
      <w:r w:rsidR="00AD667C" w:rsidRPr="00F92F6B">
        <w:t>;</w:t>
      </w:r>
    </w:p>
    <w:p w14:paraId="16097878" w14:textId="77777777" w:rsidR="00323DC9" w:rsidRPr="00F92F6B" w:rsidRDefault="00323DC9" w:rsidP="00323DC9">
      <w:pPr>
        <w:pStyle w:val="NO"/>
      </w:pPr>
      <w:r w:rsidRPr="00F92F6B">
        <w:t>NOTE 1:</w:t>
      </w:r>
      <w:r w:rsidRPr="00F92F6B">
        <w:tab/>
        <w:t xml:space="preserve">If the Interface Instance Indication corresponds to more than one interface instance, the respective </w:t>
      </w:r>
      <w:proofErr w:type="spellStart"/>
      <w:r w:rsidRPr="00F92F6B">
        <w:t>XnAP</w:t>
      </w:r>
      <w:proofErr w:type="spellEnd"/>
      <w:r w:rsidRPr="00F92F6B">
        <w:t xml:space="preserve"> message carries information destined for multiple logical nodes.</w:t>
      </w:r>
    </w:p>
    <w:p w14:paraId="045F4979" w14:textId="77777777" w:rsidR="00323DC9" w:rsidRPr="00F92F6B" w:rsidRDefault="00323DC9" w:rsidP="00323DC9">
      <w:pPr>
        <w:pStyle w:val="B1"/>
      </w:pPr>
      <w:r w:rsidRPr="00F92F6B">
        <w:t>-</w:t>
      </w:r>
      <w:r w:rsidRPr="00F92F6B">
        <w:tab/>
      </w:r>
      <w:r w:rsidR="00AD667C" w:rsidRPr="00F92F6B">
        <w:t>A</w:t>
      </w:r>
      <w:r w:rsidRPr="00F92F6B">
        <w:t xml:space="preserve"> UE associated signalling connection is associated to an </w:t>
      </w:r>
      <w:proofErr w:type="spellStart"/>
      <w:r w:rsidRPr="00F92F6B">
        <w:t>Xn</w:t>
      </w:r>
      <w:proofErr w:type="spellEnd"/>
      <w:r w:rsidRPr="00F92F6B">
        <w:t xml:space="preserve">-C interface instance by allocating values for the corresponding </w:t>
      </w:r>
      <w:r w:rsidRPr="00F92F6B">
        <w:rPr>
          <w:rFonts w:eastAsia="Batang"/>
        </w:rPr>
        <w:t xml:space="preserve">NG-RAN node UE </w:t>
      </w:r>
      <w:proofErr w:type="spellStart"/>
      <w:r w:rsidRPr="00F92F6B">
        <w:rPr>
          <w:rFonts w:eastAsia="Batang"/>
        </w:rPr>
        <w:t>XnAP</w:t>
      </w:r>
      <w:proofErr w:type="spellEnd"/>
      <w:r w:rsidRPr="00F92F6B">
        <w:rPr>
          <w:rFonts w:eastAsia="Batang"/>
        </w:rPr>
        <w:t xml:space="preserve"> IDs</w:t>
      </w:r>
      <w:r w:rsidRPr="00F92F6B">
        <w:t xml:space="preserve"> so that they can be mapped to that </w:t>
      </w:r>
      <w:proofErr w:type="spellStart"/>
      <w:r w:rsidRPr="00F92F6B">
        <w:t>Xn</w:t>
      </w:r>
      <w:proofErr w:type="spellEnd"/>
      <w:r w:rsidRPr="00F92F6B">
        <w:t>-C interface instance.</w:t>
      </w:r>
    </w:p>
    <w:p w14:paraId="56924B12" w14:textId="7D45B14C" w:rsidR="00323DC9" w:rsidRPr="00F92F6B" w:rsidRDefault="00323DC9" w:rsidP="00323DC9">
      <w:pPr>
        <w:pStyle w:val="NO"/>
      </w:pPr>
      <w:r w:rsidRPr="00F92F6B">
        <w:t>NOTE 2:</w:t>
      </w:r>
      <w:r w:rsidRPr="00F92F6B">
        <w:tab/>
        <w:t xml:space="preserve">One possible implementation is to partition the value ranges of the </w:t>
      </w:r>
      <w:r w:rsidRPr="00F92F6B">
        <w:rPr>
          <w:rFonts w:eastAsia="Batang"/>
        </w:rPr>
        <w:t xml:space="preserve">NG-RAN node UE </w:t>
      </w:r>
      <w:proofErr w:type="spellStart"/>
      <w:r w:rsidRPr="00F92F6B">
        <w:rPr>
          <w:rFonts w:eastAsia="Batang"/>
        </w:rPr>
        <w:t>XnAP</w:t>
      </w:r>
      <w:proofErr w:type="spellEnd"/>
      <w:r w:rsidRPr="00F92F6B">
        <w:rPr>
          <w:rFonts w:eastAsia="Batang"/>
        </w:rPr>
        <w:t xml:space="preserve"> IDs</w:t>
      </w:r>
      <w:r w:rsidRPr="00F92F6B">
        <w:t xml:space="preserve"> and associate each value range with an </w:t>
      </w:r>
      <w:proofErr w:type="spellStart"/>
      <w:r w:rsidRPr="00F92F6B">
        <w:t>Xn</w:t>
      </w:r>
      <w:proofErr w:type="spellEnd"/>
      <w:r w:rsidRPr="00F92F6B">
        <w:t>-C interface instance.</w:t>
      </w:r>
    </w:p>
    <w:p w14:paraId="1B10AE4D" w14:textId="3838AFE7" w:rsidR="009455B7" w:rsidRPr="00F92F6B" w:rsidRDefault="009455B7">
      <w:pPr>
        <w:overflowPunct/>
        <w:autoSpaceDE/>
        <w:autoSpaceDN/>
        <w:adjustRightInd/>
        <w:spacing w:after="0"/>
        <w:textAlignment w:val="auto"/>
      </w:pPr>
      <w:r w:rsidRPr="00F92F6B">
        <w:br w:type="page"/>
      </w:r>
    </w:p>
    <w:p w14:paraId="6050152A" w14:textId="05C7715E" w:rsidR="00BD4B36" w:rsidRPr="00F92F6B" w:rsidRDefault="00BD4B36" w:rsidP="00D62AC1">
      <w:pPr>
        <w:pStyle w:val="Heading8"/>
      </w:pPr>
      <w:bookmarkStart w:id="2519" w:name="_Toc219281288"/>
      <w:r w:rsidRPr="00F92F6B">
        <w:t>Annex F (normative):</w:t>
      </w:r>
      <w:r w:rsidR="00EB2A7D" w:rsidRPr="00F92F6B">
        <w:br/>
      </w:r>
      <w:r w:rsidRPr="00F92F6B">
        <w:t>Use and structure of the I-RNTI</w:t>
      </w:r>
      <w:bookmarkEnd w:id="2519"/>
    </w:p>
    <w:p w14:paraId="7B48D142" w14:textId="77777777" w:rsidR="00BD4B36" w:rsidRPr="00F92F6B" w:rsidRDefault="00BD4B36" w:rsidP="00BD4B36">
      <w:r w:rsidRPr="00F92F6B">
        <w:t>The I-RNTI provides an NG-RAN node with a reference to the UE context and a reference to the NG-RAN node that allocated the UE context.</w:t>
      </w:r>
    </w:p>
    <w:p w14:paraId="3390CB7C" w14:textId="18F9DCA6" w:rsidR="00BD4B36" w:rsidRPr="00F92F6B" w:rsidRDefault="00BD4B36" w:rsidP="00BD4B36">
      <w:r w:rsidRPr="00F92F6B">
        <w:t>To support an NG-RAN node in resolving the Local NG-RAN ID of the NG-RAN node that allocated the UE context, the I-RNTI structure is as follows:</w:t>
      </w:r>
    </w:p>
    <w:p w14:paraId="4FAFC1EA" w14:textId="53F61940" w:rsidR="00BD4B36" w:rsidRPr="00F92F6B" w:rsidRDefault="00BD4B36" w:rsidP="00D62AC1">
      <w:pPr>
        <w:pStyle w:val="B1"/>
      </w:pPr>
      <w:r w:rsidRPr="00F92F6B">
        <w:t>-</w:t>
      </w:r>
      <w:r w:rsidRPr="00F92F6B">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F92F6B">
        <w:t>;</w:t>
      </w:r>
    </w:p>
    <w:p w14:paraId="24AF00BB" w14:textId="6CC892A1" w:rsidR="00BD4B36" w:rsidRPr="00F92F6B" w:rsidRDefault="00BD4B36" w:rsidP="00D62AC1">
      <w:pPr>
        <w:pStyle w:val="B1"/>
      </w:pPr>
      <w:r w:rsidRPr="00F92F6B">
        <w:t>-</w:t>
      </w:r>
      <w:r w:rsidRPr="00F92F6B">
        <w:tab/>
        <w:t>the second part, immediately following the first part, is a Local NG-RAN Node Identifier</w:t>
      </w:r>
      <w:r w:rsidR="00EB2A7D" w:rsidRPr="00F92F6B">
        <w:t>;</w:t>
      </w:r>
    </w:p>
    <w:p w14:paraId="44927C1C" w14:textId="5BAB585D" w:rsidR="00BD4B36" w:rsidRPr="00F92F6B" w:rsidRDefault="00BD4B36" w:rsidP="00D62AC1">
      <w:pPr>
        <w:pStyle w:val="B1"/>
      </w:pPr>
      <w:r w:rsidRPr="00F92F6B">
        <w:t>-</w:t>
      </w:r>
      <w:r w:rsidRPr="00F92F6B">
        <w:tab/>
        <w:t>the third part, immediately following the second part, identifies the UE context stored in the NG-RAN node that allocated the I-RNTI.</w:t>
      </w:r>
    </w:p>
    <w:p w14:paraId="1604F77D" w14:textId="1AE434D3" w:rsidR="00BD4B36" w:rsidRPr="00F92F6B" w:rsidRDefault="00BD4B36" w:rsidP="00BD4B36">
      <w:r w:rsidRPr="00F92F6B">
        <w:t>In case a NG-RAN node takes an additional Local NG-RAN Node identifier into use or removes a Local NG-RAN Node identifier currently in use it informs its neighbo</w:t>
      </w:r>
      <w:r w:rsidR="009455B7" w:rsidRPr="00F92F6B">
        <w:t>u</w:t>
      </w:r>
      <w:r w:rsidRPr="00F92F6B">
        <w:t>r NG-RAN nodes about this change.</w:t>
      </w:r>
    </w:p>
    <w:p w14:paraId="57973F04" w14:textId="50AB81E2" w:rsidR="00BD4B36" w:rsidRPr="00F92F6B" w:rsidRDefault="00BD4B36" w:rsidP="00BD4B36">
      <w:pPr>
        <w:rPr>
          <w:kern w:val="2"/>
        </w:rPr>
      </w:pPr>
      <w:r w:rsidRPr="00F92F6B">
        <w:rPr>
          <w:kern w:val="2"/>
        </w:rPr>
        <w:t>The I-RNTI profiles for Full I-RNTI are described in table F-1.</w:t>
      </w:r>
    </w:p>
    <w:p w14:paraId="605956AA" w14:textId="672E0F98" w:rsidR="00BD4B36" w:rsidRPr="00F92F6B" w:rsidRDefault="00BD4B36" w:rsidP="00BD4B36">
      <w:pPr>
        <w:pStyle w:val="TH"/>
      </w:pPr>
      <w:r w:rsidRPr="00F92F6B">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6C004A" w:rsidRPr="00F92F6B" w14:paraId="37A51414" w14:textId="77777777" w:rsidTr="00BD4B36">
        <w:trPr>
          <w:jc w:val="center"/>
        </w:trPr>
        <w:tc>
          <w:tcPr>
            <w:tcW w:w="2712" w:type="dxa"/>
            <w:shd w:val="clear" w:color="auto" w:fill="auto"/>
          </w:tcPr>
          <w:p w14:paraId="5E5EAC45" w14:textId="77777777" w:rsidR="00BD4B36" w:rsidRPr="00F92F6B" w:rsidRDefault="00BD4B36" w:rsidP="00D62AC1">
            <w:pPr>
              <w:pStyle w:val="TAH"/>
            </w:pPr>
            <w:r w:rsidRPr="00F92F6B">
              <w:t>I-RNTI Profile Identity</w:t>
            </w:r>
          </w:p>
        </w:tc>
        <w:tc>
          <w:tcPr>
            <w:tcW w:w="2610" w:type="dxa"/>
            <w:shd w:val="clear" w:color="auto" w:fill="auto"/>
          </w:tcPr>
          <w:p w14:paraId="7103BE36" w14:textId="2B54BBC6" w:rsidR="00BD4B36" w:rsidRPr="00F92F6B" w:rsidRDefault="00BD4B36" w:rsidP="00D62AC1">
            <w:pPr>
              <w:pStyle w:val="TAH"/>
            </w:pPr>
            <w:r w:rsidRPr="00F92F6B">
              <w:t>I-RNTI profile value</w:t>
            </w:r>
            <w:r w:rsidRPr="00F92F6B">
              <w:br/>
              <w:t>(binary encoding)</w:t>
            </w:r>
          </w:p>
        </w:tc>
      </w:tr>
      <w:tr w:rsidR="006C004A" w:rsidRPr="00F92F6B" w14:paraId="194E903C" w14:textId="77777777" w:rsidTr="00BD4B36">
        <w:trPr>
          <w:jc w:val="center"/>
        </w:trPr>
        <w:tc>
          <w:tcPr>
            <w:tcW w:w="2712" w:type="dxa"/>
            <w:shd w:val="clear" w:color="auto" w:fill="auto"/>
          </w:tcPr>
          <w:p w14:paraId="530023D9" w14:textId="77777777" w:rsidR="00BD4B36" w:rsidRPr="00F92F6B" w:rsidRDefault="00BD4B36" w:rsidP="00D62AC1">
            <w:pPr>
              <w:pStyle w:val="TAL"/>
              <w:jc w:val="center"/>
            </w:pPr>
            <w:bookmarkStart w:id="2520" w:name="_MCCTEMPBM_CRPT83880082___4" w:colFirst="0" w:colLast="0"/>
            <w:r w:rsidRPr="00F92F6B">
              <w:t>0</w:t>
            </w:r>
          </w:p>
        </w:tc>
        <w:tc>
          <w:tcPr>
            <w:tcW w:w="2610" w:type="dxa"/>
            <w:shd w:val="clear" w:color="auto" w:fill="auto"/>
          </w:tcPr>
          <w:p w14:paraId="476C1AD7" w14:textId="77777777" w:rsidR="00BD4B36" w:rsidRPr="00F92F6B" w:rsidRDefault="00BD4B36" w:rsidP="00D62AC1">
            <w:pPr>
              <w:pStyle w:val="TAL"/>
              <w:jc w:val="center"/>
            </w:pPr>
            <w:r w:rsidRPr="00F92F6B">
              <w:t>0b00</w:t>
            </w:r>
          </w:p>
        </w:tc>
      </w:tr>
      <w:tr w:rsidR="006C004A" w:rsidRPr="00F92F6B" w14:paraId="612440A7" w14:textId="77777777" w:rsidTr="00BD4B36">
        <w:trPr>
          <w:jc w:val="center"/>
        </w:trPr>
        <w:tc>
          <w:tcPr>
            <w:tcW w:w="2712" w:type="dxa"/>
            <w:shd w:val="clear" w:color="auto" w:fill="auto"/>
          </w:tcPr>
          <w:p w14:paraId="76001760" w14:textId="77777777" w:rsidR="00BD4B36" w:rsidRPr="00F92F6B" w:rsidRDefault="00BD4B36" w:rsidP="00D62AC1">
            <w:pPr>
              <w:pStyle w:val="TAL"/>
              <w:jc w:val="center"/>
            </w:pPr>
            <w:bookmarkStart w:id="2521" w:name="_MCCTEMPBM_CRPT83880083___4" w:colFirst="0" w:colLast="0"/>
            <w:bookmarkEnd w:id="2520"/>
            <w:r w:rsidRPr="00F92F6B">
              <w:t>1</w:t>
            </w:r>
          </w:p>
        </w:tc>
        <w:tc>
          <w:tcPr>
            <w:tcW w:w="2610" w:type="dxa"/>
            <w:shd w:val="clear" w:color="auto" w:fill="auto"/>
          </w:tcPr>
          <w:p w14:paraId="7C8DA5F2" w14:textId="77777777" w:rsidR="00BD4B36" w:rsidRPr="00F92F6B" w:rsidRDefault="00BD4B36" w:rsidP="00D62AC1">
            <w:pPr>
              <w:pStyle w:val="TAL"/>
              <w:jc w:val="center"/>
            </w:pPr>
            <w:r w:rsidRPr="00F92F6B">
              <w:t>0b01</w:t>
            </w:r>
          </w:p>
        </w:tc>
      </w:tr>
      <w:tr w:rsidR="006C004A" w:rsidRPr="00F92F6B" w14:paraId="1F4A5E4E" w14:textId="77777777" w:rsidTr="00BD4B36">
        <w:trPr>
          <w:jc w:val="center"/>
        </w:trPr>
        <w:tc>
          <w:tcPr>
            <w:tcW w:w="2712" w:type="dxa"/>
            <w:shd w:val="clear" w:color="auto" w:fill="auto"/>
          </w:tcPr>
          <w:p w14:paraId="46D13DBB" w14:textId="77777777" w:rsidR="00BD4B36" w:rsidRPr="00F92F6B" w:rsidRDefault="00BD4B36" w:rsidP="00D62AC1">
            <w:pPr>
              <w:pStyle w:val="TAL"/>
              <w:jc w:val="center"/>
            </w:pPr>
            <w:bookmarkStart w:id="2522" w:name="_MCCTEMPBM_CRPT83880084___4" w:colFirst="0" w:colLast="0"/>
            <w:bookmarkEnd w:id="2521"/>
            <w:r w:rsidRPr="00F92F6B">
              <w:t>2</w:t>
            </w:r>
          </w:p>
        </w:tc>
        <w:tc>
          <w:tcPr>
            <w:tcW w:w="2610" w:type="dxa"/>
            <w:shd w:val="clear" w:color="auto" w:fill="auto"/>
          </w:tcPr>
          <w:p w14:paraId="6439FA76" w14:textId="77777777" w:rsidR="00BD4B36" w:rsidRPr="00F92F6B" w:rsidRDefault="00BD4B36" w:rsidP="00D62AC1">
            <w:pPr>
              <w:pStyle w:val="TAL"/>
              <w:jc w:val="center"/>
            </w:pPr>
            <w:r w:rsidRPr="00F92F6B">
              <w:t>0b10</w:t>
            </w:r>
          </w:p>
        </w:tc>
      </w:tr>
      <w:tr w:rsidR="000760EF" w:rsidRPr="00F92F6B" w14:paraId="66FC72DE" w14:textId="77777777" w:rsidTr="00BD4B36">
        <w:trPr>
          <w:jc w:val="center"/>
        </w:trPr>
        <w:tc>
          <w:tcPr>
            <w:tcW w:w="2712" w:type="dxa"/>
            <w:shd w:val="clear" w:color="auto" w:fill="auto"/>
          </w:tcPr>
          <w:p w14:paraId="03109D39" w14:textId="77777777" w:rsidR="00BD4B36" w:rsidRPr="00F92F6B" w:rsidRDefault="00BD4B36" w:rsidP="00D62AC1">
            <w:pPr>
              <w:pStyle w:val="TAL"/>
              <w:jc w:val="center"/>
            </w:pPr>
            <w:bookmarkStart w:id="2523" w:name="_MCCTEMPBM_CRPT83880085___4" w:colFirst="0" w:colLast="0"/>
            <w:bookmarkEnd w:id="2522"/>
            <w:r w:rsidRPr="00F92F6B">
              <w:t>3</w:t>
            </w:r>
          </w:p>
        </w:tc>
        <w:tc>
          <w:tcPr>
            <w:tcW w:w="2610" w:type="dxa"/>
            <w:shd w:val="clear" w:color="auto" w:fill="auto"/>
          </w:tcPr>
          <w:p w14:paraId="2F6C40BE" w14:textId="77777777" w:rsidR="00BD4B36" w:rsidRPr="00F92F6B" w:rsidRDefault="00BD4B36" w:rsidP="00D62AC1">
            <w:pPr>
              <w:pStyle w:val="TAL"/>
              <w:jc w:val="center"/>
            </w:pPr>
            <w:r w:rsidRPr="00F92F6B">
              <w:t>0b11</w:t>
            </w:r>
          </w:p>
        </w:tc>
      </w:tr>
      <w:bookmarkEnd w:id="2523"/>
    </w:tbl>
    <w:p w14:paraId="7DCFA82E" w14:textId="77777777" w:rsidR="00BD4B36" w:rsidRPr="00F92F6B" w:rsidRDefault="00BD4B36" w:rsidP="00BD4B36"/>
    <w:p w14:paraId="2273DE61" w14:textId="597A56FB" w:rsidR="00BD4B36" w:rsidRPr="00F92F6B" w:rsidRDefault="00BD4B36" w:rsidP="00BD4B36">
      <w:pPr>
        <w:rPr>
          <w:kern w:val="2"/>
        </w:rPr>
      </w:pPr>
      <w:r w:rsidRPr="00F92F6B">
        <w:rPr>
          <w:kern w:val="2"/>
        </w:rPr>
        <w:t>The I-RNTI profiles for Short I-RNTI are described in table F-2.</w:t>
      </w:r>
    </w:p>
    <w:p w14:paraId="3BFEF3AF" w14:textId="460E5786" w:rsidR="00BD4B36" w:rsidRPr="00F92F6B" w:rsidRDefault="00BD4B36" w:rsidP="00BD4B36">
      <w:pPr>
        <w:pStyle w:val="TH"/>
      </w:pPr>
      <w:r w:rsidRPr="00F92F6B">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6C004A" w:rsidRPr="00F92F6B" w14:paraId="7ED84527" w14:textId="77777777" w:rsidTr="00BD4B36">
        <w:trPr>
          <w:jc w:val="center"/>
        </w:trPr>
        <w:tc>
          <w:tcPr>
            <w:tcW w:w="2712" w:type="dxa"/>
            <w:shd w:val="clear" w:color="auto" w:fill="auto"/>
          </w:tcPr>
          <w:p w14:paraId="3ED74EBA" w14:textId="77777777" w:rsidR="00BD4B36" w:rsidRPr="00F92F6B" w:rsidRDefault="00BD4B36" w:rsidP="00D62AC1">
            <w:pPr>
              <w:pStyle w:val="TAH"/>
            </w:pPr>
            <w:r w:rsidRPr="00F92F6B">
              <w:t>I-RNTI Profile Identity</w:t>
            </w:r>
          </w:p>
        </w:tc>
        <w:tc>
          <w:tcPr>
            <w:tcW w:w="2610" w:type="dxa"/>
            <w:shd w:val="clear" w:color="auto" w:fill="auto"/>
          </w:tcPr>
          <w:p w14:paraId="64F3FA5A" w14:textId="4CACCCB2" w:rsidR="00BD4B36" w:rsidRPr="00F92F6B" w:rsidRDefault="00BD4B36" w:rsidP="00D62AC1">
            <w:pPr>
              <w:pStyle w:val="TAH"/>
            </w:pPr>
            <w:r w:rsidRPr="00F92F6B">
              <w:t>I-RNTI profile value</w:t>
            </w:r>
            <w:r w:rsidRPr="00F92F6B">
              <w:br/>
              <w:t>(binary encoding)</w:t>
            </w:r>
            <w:r w:rsidRPr="00F92F6B">
              <w:br/>
            </w:r>
          </w:p>
        </w:tc>
      </w:tr>
      <w:tr w:rsidR="006C004A" w:rsidRPr="00F92F6B" w14:paraId="70DBBBBB" w14:textId="77777777" w:rsidTr="00BD4B36">
        <w:trPr>
          <w:jc w:val="center"/>
        </w:trPr>
        <w:tc>
          <w:tcPr>
            <w:tcW w:w="2712" w:type="dxa"/>
            <w:shd w:val="clear" w:color="auto" w:fill="auto"/>
          </w:tcPr>
          <w:p w14:paraId="49E1F00A" w14:textId="77777777" w:rsidR="00BD4B36" w:rsidRPr="00F92F6B" w:rsidRDefault="00BD4B36" w:rsidP="00D62AC1">
            <w:pPr>
              <w:pStyle w:val="TAL"/>
              <w:jc w:val="center"/>
            </w:pPr>
            <w:bookmarkStart w:id="2524" w:name="_MCCTEMPBM_CRPT83880086___4" w:colFirst="0" w:colLast="0"/>
            <w:r w:rsidRPr="00F92F6B">
              <w:t>0</w:t>
            </w:r>
          </w:p>
        </w:tc>
        <w:tc>
          <w:tcPr>
            <w:tcW w:w="2610" w:type="dxa"/>
            <w:shd w:val="clear" w:color="auto" w:fill="auto"/>
          </w:tcPr>
          <w:p w14:paraId="7BC287AC" w14:textId="77777777" w:rsidR="00BD4B36" w:rsidRPr="00F92F6B" w:rsidRDefault="00BD4B36" w:rsidP="00D62AC1">
            <w:pPr>
              <w:pStyle w:val="TAL"/>
              <w:jc w:val="center"/>
            </w:pPr>
            <w:r w:rsidRPr="00F92F6B">
              <w:t>0b0</w:t>
            </w:r>
          </w:p>
        </w:tc>
      </w:tr>
      <w:tr w:rsidR="00E96F07" w:rsidRPr="00F92F6B" w14:paraId="7091BC47" w14:textId="77777777" w:rsidTr="00BD4B36">
        <w:trPr>
          <w:jc w:val="center"/>
        </w:trPr>
        <w:tc>
          <w:tcPr>
            <w:tcW w:w="2712" w:type="dxa"/>
            <w:shd w:val="clear" w:color="auto" w:fill="auto"/>
          </w:tcPr>
          <w:p w14:paraId="38BDE4A7" w14:textId="77777777" w:rsidR="00BD4B36" w:rsidRPr="00F92F6B" w:rsidRDefault="00BD4B36" w:rsidP="00D62AC1">
            <w:pPr>
              <w:pStyle w:val="TAL"/>
              <w:jc w:val="center"/>
            </w:pPr>
            <w:bookmarkStart w:id="2525" w:name="_MCCTEMPBM_CRPT83880087___4" w:colFirst="0" w:colLast="0"/>
            <w:bookmarkEnd w:id="2524"/>
            <w:r w:rsidRPr="00F92F6B">
              <w:t>1</w:t>
            </w:r>
          </w:p>
        </w:tc>
        <w:tc>
          <w:tcPr>
            <w:tcW w:w="2610" w:type="dxa"/>
            <w:shd w:val="clear" w:color="auto" w:fill="auto"/>
          </w:tcPr>
          <w:p w14:paraId="67F9ADE9" w14:textId="77777777" w:rsidR="00BD4B36" w:rsidRPr="00F92F6B" w:rsidRDefault="00BD4B36" w:rsidP="00D62AC1">
            <w:pPr>
              <w:pStyle w:val="TAL"/>
              <w:jc w:val="center"/>
            </w:pPr>
            <w:r w:rsidRPr="00F92F6B">
              <w:t>0b1</w:t>
            </w:r>
          </w:p>
        </w:tc>
      </w:tr>
      <w:bookmarkEnd w:id="2525"/>
    </w:tbl>
    <w:p w14:paraId="75AFA93E" w14:textId="77777777" w:rsidR="00BD4B36" w:rsidRPr="00F92F6B" w:rsidRDefault="00BD4B36" w:rsidP="00D62AC1"/>
    <w:p w14:paraId="3E5645A0" w14:textId="6A1720AC" w:rsidR="009455B7" w:rsidRPr="00F92F6B" w:rsidRDefault="009455B7">
      <w:pPr>
        <w:overflowPunct/>
        <w:autoSpaceDE/>
        <w:autoSpaceDN/>
        <w:adjustRightInd/>
        <w:spacing w:after="0"/>
        <w:textAlignment w:val="auto"/>
      </w:pPr>
      <w:r w:rsidRPr="00F92F6B">
        <w:br w:type="page"/>
      </w:r>
    </w:p>
    <w:p w14:paraId="417DCB9A" w14:textId="2D46CC27" w:rsidR="000525F0" w:rsidRPr="00F92F6B" w:rsidRDefault="000525F0" w:rsidP="00E96F07">
      <w:pPr>
        <w:pStyle w:val="Heading8"/>
      </w:pPr>
      <w:bookmarkStart w:id="2526" w:name="_Toc219281289"/>
      <w:r w:rsidRPr="00F92F6B">
        <w:t>Annex G (informative):</w:t>
      </w:r>
      <w:r w:rsidRPr="00F92F6B">
        <w:br/>
        <w:t>Components of Mobility Latency</w:t>
      </w:r>
      <w:bookmarkEnd w:id="2526"/>
    </w:p>
    <w:p w14:paraId="11F8BD0C" w14:textId="6C8B3A5C" w:rsidR="000525F0" w:rsidRPr="00F92F6B" w:rsidRDefault="00CF5868" w:rsidP="000525F0">
      <w:r w:rsidRPr="00F92F6B">
        <w:t>Mobility</w:t>
      </w:r>
      <w:r w:rsidR="000525F0" w:rsidRPr="00F92F6B">
        <w:t xml:space="preserve"> interruption time for L1/L2</w:t>
      </w:r>
      <w:r w:rsidRPr="00F92F6B">
        <w:t xml:space="preserve"> Triggered</w:t>
      </w:r>
      <w:r w:rsidR="000525F0" w:rsidRPr="00F92F6B">
        <w:t xml:space="preserve"> </w:t>
      </w:r>
      <w:r w:rsidRPr="00F92F6B">
        <w:t>M</w:t>
      </w:r>
      <w:r w:rsidR="000525F0" w:rsidRPr="00F92F6B">
        <w:t xml:space="preserve">obility </w:t>
      </w:r>
      <w:r w:rsidRPr="00F92F6B">
        <w:t xml:space="preserve">(LTM) </w:t>
      </w:r>
      <w:r w:rsidR="000525F0" w:rsidRPr="00F92F6B">
        <w:t>is the time from UE receives the cell switch command to UE performs the first DL/UL reception/transmission on the indicated beam of the target cell.</w:t>
      </w:r>
    </w:p>
    <w:p w14:paraId="0E7930A2" w14:textId="344ADC86" w:rsidR="000525F0" w:rsidRPr="00F92F6B" w:rsidRDefault="00CF5868" w:rsidP="000525F0">
      <w:pPr>
        <w:rPr>
          <w:noProof/>
        </w:rPr>
      </w:pPr>
      <w:r w:rsidRPr="00F92F6B">
        <w:t>T</w:t>
      </w:r>
      <w:r w:rsidR="000525F0" w:rsidRPr="00F92F6B">
        <w:t xml:space="preserve">he latency of the mobility procedure </w:t>
      </w:r>
      <w:r w:rsidR="005B0C4B" w:rsidRPr="00F92F6B">
        <w:t xml:space="preserve">for LTM </w:t>
      </w:r>
      <w:r w:rsidR="000525F0" w:rsidRPr="00F92F6B">
        <w:t>is characterized by the terms illustrated in Figure G-1.</w:t>
      </w:r>
    </w:p>
    <w:p w14:paraId="5A4B5DF6" w14:textId="6A2AC8B0" w:rsidR="000525F0" w:rsidRPr="00F92F6B" w:rsidRDefault="004F64EE" w:rsidP="000525F0">
      <w:pPr>
        <w:pStyle w:val="TH"/>
        <w:rPr>
          <w:rFonts w:eastAsia="PMingLiU"/>
          <w:lang w:eastAsia="zh-TW"/>
        </w:rPr>
      </w:pPr>
      <w:r w:rsidRPr="00F92F6B">
        <w:object w:dxaOrig="19191" w:dyaOrig="5371" w14:anchorId="53BA020F">
          <v:shape id="_x0000_i1167" type="#_x0000_t75" style="width:463.5pt;height:129.75pt" o:ole="">
            <v:imagedata r:id="rId295" o:title=""/>
          </v:shape>
          <o:OLEObject Type="Embed" ProgID="Visio.Drawing.15" ShapeID="_x0000_i1167" DrawAspect="Content" ObjectID="_1829898754" r:id="rId296"/>
        </w:object>
      </w:r>
    </w:p>
    <w:p w14:paraId="18609F87" w14:textId="0E6CC369" w:rsidR="000525F0" w:rsidRPr="00F92F6B" w:rsidRDefault="000525F0" w:rsidP="000525F0">
      <w:pPr>
        <w:pStyle w:val="TF"/>
      </w:pPr>
      <w:r w:rsidRPr="00F92F6B">
        <w:t>Figure G-1: Components of Mobility Latency</w:t>
      </w:r>
      <w:r w:rsidR="005B0C4B" w:rsidRPr="00F92F6B">
        <w:t xml:space="preserve"> for LTM</w:t>
      </w:r>
    </w:p>
    <w:p w14:paraId="4DD4CCDE" w14:textId="67669FBD" w:rsidR="000525F0" w:rsidRPr="00F92F6B" w:rsidRDefault="000525F0" w:rsidP="000525F0">
      <w:r w:rsidRPr="00F92F6B">
        <w:t>Each component of mobility latency is described in the table below.</w:t>
      </w:r>
      <w:r w:rsidR="005B0C4B" w:rsidRPr="00F92F6B">
        <w:t xml:space="preserve"> The value of T</w:t>
      </w:r>
      <w:r w:rsidR="005B0C4B" w:rsidRPr="00F92F6B">
        <w:rPr>
          <w:vertAlign w:val="subscript"/>
        </w:rPr>
        <w:t xml:space="preserve">RRC </w:t>
      </w:r>
      <w:r w:rsidR="005B0C4B" w:rsidRPr="00F92F6B">
        <w:t>is specified in clause 12 of TS 38.331</w:t>
      </w:r>
      <w:r w:rsidR="003821E7" w:rsidRPr="00F92F6B">
        <w:t xml:space="preserve"> </w:t>
      </w:r>
      <w:r w:rsidR="005B0C4B" w:rsidRPr="00F92F6B">
        <w:t>[12].</w:t>
      </w:r>
    </w:p>
    <w:p w14:paraId="77C43DC8" w14:textId="597325B2" w:rsidR="000525F0" w:rsidRPr="00F92F6B" w:rsidRDefault="000525F0" w:rsidP="000525F0">
      <w:pPr>
        <w:pStyle w:val="TH"/>
      </w:pPr>
      <w:r w:rsidRPr="00F92F6B">
        <w:t>Table G-1: Components of Mobility Latency</w:t>
      </w:r>
    </w:p>
    <w:tbl>
      <w:tblPr>
        <w:tblW w:w="0" w:type="auto"/>
        <w:tblLook w:val="04A0" w:firstRow="1" w:lastRow="0" w:firstColumn="1" w:lastColumn="0" w:noHBand="0" w:noVBand="1"/>
      </w:tblPr>
      <w:tblGrid>
        <w:gridCol w:w="1696"/>
        <w:gridCol w:w="7855"/>
      </w:tblGrid>
      <w:tr w:rsidR="006C004A" w:rsidRPr="00F92F6B" w14:paraId="1CDE90B5" w14:textId="77777777" w:rsidTr="00060BAA">
        <w:trPr>
          <w:trHeight w:val="193"/>
        </w:trPr>
        <w:tc>
          <w:tcPr>
            <w:tcW w:w="1696" w:type="dxa"/>
          </w:tcPr>
          <w:p w14:paraId="3E831964" w14:textId="77777777" w:rsidR="000525F0" w:rsidRPr="00F92F6B" w:rsidRDefault="000525F0" w:rsidP="00060BAA">
            <w:pPr>
              <w:pStyle w:val="TAH"/>
            </w:pPr>
            <w:r w:rsidRPr="00F92F6B">
              <w:t>Component</w:t>
            </w:r>
          </w:p>
        </w:tc>
        <w:tc>
          <w:tcPr>
            <w:tcW w:w="7855" w:type="dxa"/>
          </w:tcPr>
          <w:p w14:paraId="4671F55B" w14:textId="77777777" w:rsidR="000525F0" w:rsidRPr="00F92F6B" w:rsidRDefault="000525F0" w:rsidP="00060BAA">
            <w:pPr>
              <w:pStyle w:val="TAH"/>
            </w:pPr>
            <w:r w:rsidRPr="00F92F6B">
              <w:t>Meaning</w:t>
            </w:r>
          </w:p>
        </w:tc>
      </w:tr>
      <w:tr w:rsidR="006C004A" w:rsidRPr="00F92F6B" w14:paraId="014603FE" w14:textId="77777777" w:rsidTr="00060BAA">
        <w:trPr>
          <w:trHeight w:val="281"/>
        </w:trPr>
        <w:tc>
          <w:tcPr>
            <w:tcW w:w="1696" w:type="dxa"/>
          </w:tcPr>
          <w:p w14:paraId="216231C5" w14:textId="77777777" w:rsidR="000525F0" w:rsidRPr="00F92F6B" w:rsidRDefault="000525F0" w:rsidP="00060BAA">
            <w:pPr>
              <w:pStyle w:val="TAL"/>
            </w:pPr>
            <w:r w:rsidRPr="00F92F6B">
              <w:t>T</w:t>
            </w:r>
            <w:r w:rsidRPr="00F92F6B">
              <w:rPr>
                <w:vertAlign w:val="subscript"/>
              </w:rPr>
              <w:t>RRC</w:t>
            </w:r>
          </w:p>
        </w:tc>
        <w:tc>
          <w:tcPr>
            <w:tcW w:w="7855" w:type="dxa"/>
          </w:tcPr>
          <w:p w14:paraId="4F1C0704" w14:textId="77777777" w:rsidR="000525F0" w:rsidRPr="00F92F6B" w:rsidRDefault="000525F0" w:rsidP="00060BAA">
            <w:pPr>
              <w:pStyle w:val="TAL"/>
            </w:pPr>
            <w:r w:rsidRPr="00F92F6B">
              <w:t xml:space="preserve">Processing time for </w:t>
            </w:r>
            <w:proofErr w:type="spellStart"/>
            <w:r w:rsidRPr="00F92F6B">
              <w:rPr>
                <w:i/>
                <w:iCs/>
              </w:rPr>
              <w:t>RRCReconfiguration</w:t>
            </w:r>
            <w:proofErr w:type="spellEnd"/>
            <w:r w:rsidRPr="00F92F6B">
              <w:t xml:space="preserve"> carrying candidate configurations</w:t>
            </w:r>
          </w:p>
        </w:tc>
      </w:tr>
      <w:tr w:rsidR="006C004A" w:rsidRPr="00F92F6B" w14:paraId="21AEA617" w14:textId="77777777" w:rsidTr="00060BAA">
        <w:trPr>
          <w:trHeight w:val="270"/>
        </w:trPr>
        <w:tc>
          <w:tcPr>
            <w:tcW w:w="1696" w:type="dxa"/>
          </w:tcPr>
          <w:p w14:paraId="7613CB16" w14:textId="670B07C6" w:rsidR="000525F0" w:rsidRPr="00F92F6B" w:rsidRDefault="000525F0" w:rsidP="00060BAA">
            <w:pPr>
              <w:pStyle w:val="TAL"/>
            </w:pPr>
            <w:r w:rsidRPr="00F92F6B">
              <w:t>T</w:t>
            </w:r>
            <w:r w:rsidR="004F64EE" w:rsidRPr="00F92F6B">
              <w:rPr>
                <w:vertAlign w:val="subscript"/>
              </w:rPr>
              <w:t>MAC</w:t>
            </w:r>
          </w:p>
        </w:tc>
        <w:tc>
          <w:tcPr>
            <w:tcW w:w="7855" w:type="dxa"/>
          </w:tcPr>
          <w:p w14:paraId="70630473" w14:textId="2D362946" w:rsidR="000525F0" w:rsidRPr="00F92F6B" w:rsidRDefault="000525F0" w:rsidP="00060BAA">
            <w:pPr>
              <w:pStyle w:val="TAL"/>
            </w:pPr>
            <w:r w:rsidRPr="00F92F6B">
              <w:t xml:space="preserve">Time for processing </w:t>
            </w:r>
            <w:r w:rsidR="004F64EE" w:rsidRPr="00F92F6B">
              <w:t>the LTM cell switch command MAC CE</w:t>
            </w:r>
          </w:p>
        </w:tc>
      </w:tr>
      <w:tr w:rsidR="006C004A" w:rsidRPr="00F92F6B" w14:paraId="02E0D2A2" w14:textId="77777777" w:rsidTr="00060BAA">
        <w:trPr>
          <w:trHeight w:val="193"/>
        </w:trPr>
        <w:tc>
          <w:tcPr>
            <w:tcW w:w="1696" w:type="dxa"/>
          </w:tcPr>
          <w:p w14:paraId="44269300" w14:textId="77956ACB" w:rsidR="000525F0" w:rsidRPr="00F92F6B" w:rsidDel="000B55BE" w:rsidRDefault="000525F0" w:rsidP="00060BAA">
            <w:pPr>
              <w:pStyle w:val="TAL"/>
              <w:rPr>
                <w:rFonts w:eastAsia="DengXian"/>
              </w:rPr>
            </w:pPr>
            <w:r w:rsidRPr="00F92F6B">
              <w:rPr>
                <w:rFonts w:eastAsia="DengXian"/>
              </w:rPr>
              <w:t>T</w:t>
            </w:r>
            <w:r w:rsidRPr="00F92F6B">
              <w:rPr>
                <w:vertAlign w:val="subscript"/>
              </w:rPr>
              <w:t>RRC-</w:t>
            </w:r>
            <w:r w:rsidR="004F64EE" w:rsidRPr="00F92F6B">
              <w:rPr>
                <w:vertAlign w:val="subscript"/>
              </w:rPr>
              <w:t>target</w:t>
            </w:r>
          </w:p>
        </w:tc>
        <w:tc>
          <w:tcPr>
            <w:tcW w:w="7855" w:type="dxa"/>
          </w:tcPr>
          <w:p w14:paraId="16E24E41" w14:textId="3A2EE9C1" w:rsidR="000525F0" w:rsidRPr="00F92F6B" w:rsidDel="000B55BE" w:rsidRDefault="004F64EE" w:rsidP="00060BAA">
            <w:pPr>
              <w:pStyle w:val="TAL"/>
              <w:rPr>
                <w:rFonts w:eastAsia="DengXian"/>
              </w:rPr>
            </w:pPr>
            <w:r w:rsidRPr="00F92F6B">
              <w:t>Time for processing and applying the target configuration</w:t>
            </w:r>
          </w:p>
        </w:tc>
      </w:tr>
      <w:tr w:rsidR="006C004A" w:rsidRPr="00F92F6B" w14:paraId="5DB7FDCB" w14:textId="77777777" w:rsidTr="00060BAA">
        <w:trPr>
          <w:trHeight w:val="239"/>
        </w:trPr>
        <w:tc>
          <w:tcPr>
            <w:tcW w:w="1696" w:type="dxa"/>
          </w:tcPr>
          <w:p w14:paraId="0084C497" w14:textId="34CA5C44" w:rsidR="000525F0" w:rsidRPr="00F92F6B" w:rsidRDefault="000525F0" w:rsidP="00060BAA">
            <w:pPr>
              <w:pStyle w:val="TAL"/>
            </w:pPr>
            <w:r w:rsidRPr="00F92F6B">
              <w:t>T</w:t>
            </w:r>
            <w:r w:rsidR="004F64EE" w:rsidRPr="00F92F6B">
              <w:rPr>
                <w:vertAlign w:val="subscript"/>
              </w:rPr>
              <w:t>DL-sync</w:t>
            </w:r>
          </w:p>
        </w:tc>
        <w:tc>
          <w:tcPr>
            <w:tcW w:w="7855" w:type="dxa"/>
          </w:tcPr>
          <w:p w14:paraId="00768424" w14:textId="52427DA9" w:rsidR="000525F0" w:rsidRPr="00F92F6B" w:rsidRDefault="000525F0" w:rsidP="00060BAA">
            <w:pPr>
              <w:pStyle w:val="TAL"/>
            </w:pPr>
            <w:r w:rsidRPr="00F92F6B">
              <w:t xml:space="preserve">Time for </w:t>
            </w:r>
            <w:r w:rsidR="004F64EE" w:rsidRPr="00F92F6B">
              <w:t>DL synchronization</w:t>
            </w:r>
          </w:p>
        </w:tc>
      </w:tr>
      <w:tr w:rsidR="006C004A" w:rsidRPr="00F92F6B" w14:paraId="50D95781" w14:textId="77777777" w:rsidTr="00060BAA">
        <w:trPr>
          <w:trHeight w:val="317"/>
        </w:trPr>
        <w:tc>
          <w:tcPr>
            <w:tcW w:w="1696" w:type="dxa"/>
          </w:tcPr>
          <w:p w14:paraId="72952471" w14:textId="4FF8E794" w:rsidR="000525F0" w:rsidRPr="00F92F6B" w:rsidRDefault="000525F0" w:rsidP="00060BAA">
            <w:pPr>
              <w:pStyle w:val="TAL"/>
            </w:pPr>
            <w:r w:rsidRPr="00F92F6B">
              <w:t>T</w:t>
            </w:r>
            <w:r w:rsidR="004F64EE" w:rsidRPr="00F92F6B">
              <w:rPr>
                <w:vertAlign w:val="subscript"/>
              </w:rPr>
              <w:t>RA</w:t>
            </w:r>
          </w:p>
        </w:tc>
        <w:tc>
          <w:tcPr>
            <w:tcW w:w="7855" w:type="dxa"/>
          </w:tcPr>
          <w:p w14:paraId="5EA3E6C7" w14:textId="0F5E9BCE" w:rsidR="000525F0" w:rsidRPr="00F92F6B" w:rsidRDefault="004F64EE" w:rsidP="00060BAA">
            <w:pPr>
              <w:pStyle w:val="TAL"/>
            </w:pPr>
            <w:r w:rsidRPr="00F92F6B">
              <w:t>Time until RA</w:t>
            </w:r>
            <w:r w:rsidR="000525F0" w:rsidRPr="00F92F6B">
              <w:t xml:space="preserve"> transmission</w:t>
            </w:r>
          </w:p>
        </w:tc>
      </w:tr>
      <w:tr w:rsidR="006C004A" w:rsidRPr="00F92F6B" w14:paraId="2EB6BDC0" w14:textId="77777777" w:rsidTr="00060BAA">
        <w:trPr>
          <w:trHeight w:val="193"/>
        </w:trPr>
        <w:tc>
          <w:tcPr>
            <w:tcW w:w="1696" w:type="dxa"/>
          </w:tcPr>
          <w:p w14:paraId="3CFEC954" w14:textId="77777777" w:rsidR="000525F0" w:rsidRPr="00F92F6B" w:rsidRDefault="000525F0" w:rsidP="00060BAA">
            <w:pPr>
              <w:pStyle w:val="TAL"/>
            </w:pPr>
            <w:r w:rsidRPr="00F92F6B">
              <w:t>T</w:t>
            </w:r>
            <w:r w:rsidRPr="00F92F6B">
              <w:rPr>
                <w:vertAlign w:val="subscript"/>
              </w:rPr>
              <w:t>RAR</w:t>
            </w:r>
          </w:p>
        </w:tc>
        <w:tc>
          <w:tcPr>
            <w:tcW w:w="7855" w:type="dxa"/>
          </w:tcPr>
          <w:p w14:paraId="157E70B6" w14:textId="7F49F780" w:rsidR="000525F0" w:rsidRPr="00F92F6B" w:rsidRDefault="000525F0" w:rsidP="00060BAA">
            <w:pPr>
              <w:pStyle w:val="TAL"/>
            </w:pPr>
            <w:r w:rsidRPr="00F92F6B">
              <w:t xml:space="preserve">Time </w:t>
            </w:r>
            <w:r w:rsidR="004F64EE" w:rsidRPr="00F92F6B">
              <w:t>until</w:t>
            </w:r>
            <w:r w:rsidRPr="00F92F6B">
              <w:t xml:space="preserve"> RAR </w:t>
            </w:r>
            <w:r w:rsidR="004F64EE" w:rsidRPr="00F92F6B">
              <w:t>reception</w:t>
            </w:r>
          </w:p>
        </w:tc>
      </w:tr>
      <w:tr w:rsidR="00E96F07" w:rsidRPr="00F92F6B" w14:paraId="53B5921D" w14:textId="77777777" w:rsidTr="00060BAA">
        <w:trPr>
          <w:trHeight w:val="467"/>
        </w:trPr>
        <w:tc>
          <w:tcPr>
            <w:tcW w:w="1696" w:type="dxa"/>
          </w:tcPr>
          <w:p w14:paraId="339A3B1A" w14:textId="77777777" w:rsidR="000525F0" w:rsidRPr="00F92F6B" w:rsidRDefault="000525F0" w:rsidP="00060BAA">
            <w:pPr>
              <w:pStyle w:val="TAL"/>
            </w:pPr>
            <w:proofErr w:type="spellStart"/>
            <w:r w:rsidRPr="00F92F6B">
              <w:t>T</w:t>
            </w:r>
            <w:r w:rsidRPr="00F92F6B">
              <w:rPr>
                <w:vertAlign w:val="subscript"/>
              </w:rPr>
              <w:t>first</w:t>
            </w:r>
            <w:proofErr w:type="spellEnd"/>
            <w:r w:rsidRPr="00F92F6B">
              <w:rPr>
                <w:vertAlign w:val="subscript"/>
              </w:rPr>
              <w:t>-data</w:t>
            </w:r>
          </w:p>
        </w:tc>
        <w:tc>
          <w:tcPr>
            <w:tcW w:w="7855" w:type="dxa"/>
          </w:tcPr>
          <w:p w14:paraId="3EDA31CE" w14:textId="77777777" w:rsidR="000525F0" w:rsidRPr="00F92F6B" w:rsidRDefault="000525F0" w:rsidP="00060BAA">
            <w:pPr>
              <w:pStyle w:val="TAL"/>
            </w:pPr>
            <w:r w:rsidRPr="00F92F6B">
              <w:t>Time for UE performs the first DL/UL reception/ transmission on the indicated beam of the target cell, after RAR</w:t>
            </w:r>
          </w:p>
        </w:tc>
      </w:tr>
    </w:tbl>
    <w:p w14:paraId="77B33A0C" w14:textId="77777777" w:rsidR="000525F0" w:rsidRPr="00F92F6B" w:rsidRDefault="000525F0" w:rsidP="00E96F07">
      <w:pPr>
        <w:rPr>
          <w:rFonts w:eastAsia="PMingLiU"/>
          <w:lang w:eastAsia="zh-TW"/>
        </w:rPr>
      </w:pPr>
    </w:p>
    <w:p w14:paraId="31C6E48F" w14:textId="4BE5575D" w:rsidR="000525F0" w:rsidRPr="00F92F6B" w:rsidRDefault="005B0C4B" w:rsidP="00E96F07">
      <w:r w:rsidRPr="00F92F6B">
        <w:t>T</w:t>
      </w:r>
      <w:r w:rsidR="000525F0" w:rsidRPr="00F92F6B">
        <w:t xml:space="preserve">he latency of the RACH-based and RACH-less LTM procedure is characterized by the terms illustrated in Figure G-2 and Figure G-3. </w:t>
      </w:r>
      <w:r w:rsidRPr="00F92F6B">
        <w:t xml:space="preserve">In particular, Figure G-2 shows the LTM procedure where </w:t>
      </w:r>
      <w:r w:rsidR="004F64EE" w:rsidRPr="00F92F6B">
        <w:t xml:space="preserve">the </w:t>
      </w:r>
      <w:r w:rsidRPr="00F92F6B">
        <w:t xml:space="preserve">UE </w:t>
      </w:r>
      <w:r w:rsidR="004F64EE" w:rsidRPr="00F92F6B">
        <w:t>performs DL synchronization toward</w:t>
      </w:r>
      <w:r w:rsidRPr="00F92F6B">
        <w:t xml:space="preserve"> an LTM candidate cell before performing an LTM cell switch which involves a random access procedure. Further, Figure G-3 shows the LTM procedure whe</w:t>
      </w:r>
      <w:r w:rsidR="004F64EE" w:rsidRPr="00F92F6B">
        <w:t>re</w:t>
      </w:r>
      <w:r w:rsidRPr="00F92F6B">
        <w:t xml:space="preserve"> the UE performs the UL and DL synchronization before performing an LTM cell switch which does not involve a random access</w:t>
      </w:r>
      <w:r w:rsidR="004F64EE" w:rsidRPr="00F92F6B">
        <w:t xml:space="preserve"> procedure</w:t>
      </w:r>
      <w:r w:rsidRPr="00F92F6B">
        <w:t>. In both figures, it is highlighted how t</w:t>
      </w:r>
      <w:r w:rsidR="000525F0" w:rsidRPr="00F92F6B">
        <w:t>he overall mobility latency of LTM can be reduced by early synchronization procedure.</w:t>
      </w:r>
      <w:r w:rsidRPr="00F92F6B">
        <w:t xml:space="preserve"> </w:t>
      </w:r>
      <w:r w:rsidR="004F64EE" w:rsidRPr="00F92F6B">
        <w:t xml:space="preserve">Interruption time requirements (not represented by this annex) </w:t>
      </w:r>
      <w:r w:rsidRPr="00F92F6B">
        <w:t>are specified in clause 6.3 of TS 38.133[13].</w:t>
      </w:r>
    </w:p>
    <w:p w14:paraId="74845DD1" w14:textId="38555B7C" w:rsidR="000525F0" w:rsidRPr="00F92F6B" w:rsidRDefault="004F64EE" w:rsidP="000525F0">
      <w:pPr>
        <w:pStyle w:val="TH"/>
      </w:pPr>
      <w:r w:rsidRPr="00F92F6B">
        <w:rPr>
          <w:noProof/>
        </w:rPr>
        <w:object w:dxaOrig="18311" w:dyaOrig="4920" w14:anchorId="77D69400">
          <v:shape id="_x0000_i1168" type="#_x0000_t75" alt="" style="width:420pt;height:113.25pt" o:ole="">
            <v:imagedata r:id="rId297" o:title=""/>
          </v:shape>
          <o:OLEObject Type="Embed" ProgID="Visio.Drawing.15" ShapeID="_x0000_i1168" DrawAspect="Content" ObjectID="_1829898755" r:id="rId298"/>
        </w:object>
      </w:r>
    </w:p>
    <w:p w14:paraId="326EF423" w14:textId="5E012C4D" w:rsidR="000525F0" w:rsidRPr="00F92F6B" w:rsidRDefault="000525F0" w:rsidP="00E96F07">
      <w:pPr>
        <w:pStyle w:val="TF"/>
      </w:pPr>
      <w:r w:rsidRPr="00F92F6B">
        <w:t>Figure G-2: Mobility Latency for RACH-based LTM</w:t>
      </w:r>
    </w:p>
    <w:p w14:paraId="10BD9310" w14:textId="3DA36F93" w:rsidR="000525F0" w:rsidRPr="00F92F6B" w:rsidRDefault="004F64EE" w:rsidP="000525F0">
      <w:pPr>
        <w:pStyle w:val="TH"/>
      </w:pPr>
      <w:r w:rsidRPr="00F92F6B">
        <w:rPr>
          <w:noProof/>
        </w:rPr>
        <w:object w:dxaOrig="19580" w:dyaOrig="4870" w14:anchorId="00CB5BEA">
          <v:shape id="_x0000_i1169" type="#_x0000_t75" alt="" style="width:499.5pt;height:123.75pt" o:ole="">
            <v:imagedata r:id="rId299" o:title=""/>
          </v:shape>
          <o:OLEObject Type="Embed" ProgID="Visio.Drawing.15" ShapeID="_x0000_i1169" DrawAspect="Content" ObjectID="_1829898756" r:id="rId300"/>
        </w:object>
      </w:r>
    </w:p>
    <w:p w14:paraId="53BF8E86" w14:textId="51B339E9" w:rsidR="000525F0" w:rsidRPr="00F92F6B" w:rsidRDefault="000525F0" w:rsidP="000525F0">
      <w:pPr>
        <w:pStyle w:val="TF"/>
        <w:rPr>
          <w:rFonts w:eastAsiaTheme="minorEastAsia"/>
        </w:rPr>
      </w:pPr>
      <w:r w:rsidRPr="00F92F6B">
        <w:t>Figure G-3: Mobility Latency for RACH-less LTM</w:t>
      </w:r>
    </w:p>
    <w:p w14:paraId="53EBEA37" w14:textId="2E7FE608" w:rsidR="009455B7" w:rsidRPr="00F92F6B" w:rsidRDefault="009455B7">
      <w:pPr>
        <w:overflowPunct/>
        <w:autoSpaceDE/>
        <w:autoSpaceDN/>
        <w:adjustRightInd/>
        <w:spacing w:after="0"/>
        <w:textAlignment w:val="auto"/>
      </w:pPr>
      <w:r w:rsidRPr="00F92F6B">
        <w:br w:type="page"/>
      </w:r>
    </w:p>
    <w:p w14:paraId="4556E082" w14:textId="12B6B86D" w:rsidR="00080512" w:rsidRPr="00F92F6B" w:rsidRDefault="00080512" w:rsidP="009014E0">
      <w:pPr>
        <w:pStyle w:val="Heading8"/>
      </w:pPr>
      <w:bookmarkStart w:id="2527" w:name="_Toc20388093"/>
      <w:bookmarkStart w:id="2528" w:name="_Toc29376175"/>
      <w:bookmarkStart w:id="2529" w:name="_Toc37232098"/>
      <w:bookmarkStart w:id="2530" w:name="_Toc46502185"/>
      <w:bookmarkStart w:id="2531" w:name="_Toc51971533"/>
      <w:bookmarkStart w:id="2532" w:name="_Toc52551516"/>
      <w:bookmarkStart w:id="2533" w:name="_Toc219281290"/>
      <w:r w:rsidRPr="00F92F6B">
        <w:t xml:space="preserve">Annex </w:t>
      </w:r>
      <w:r w:rsidR="000525F0" w:rsidRPr="00F92F6B">
        <w:t>H</w:t>
      </w:r>
      <w:r w:rsidR="00BB1329" w:rsidRPr="00F92F6B">
        <w:t xml:space="preserve"> </w:t>
      </w:r>
      <w:r w:rsidRPr="00F92F6B">
        <w:t>(informative):</w:t>
      </w:r>
      <w:r w:rsidRPr="00F92F6B">
        <w:br/>
      </w:r>
      <w:bookmarkStart w:id="2534" w:name="historyclause"/>
      <w:r w:rsidRPr="00F92F6B">
        <w:t>Change history</w:t>
      </w:r>
      <w:bookmarkEnd w:id="2527"/>
      <w:bookmarkEnd w:id="2528"/>
      <w:bookmarkEnd w:id="2529"/>
      <w:bookmarkEnd w:id="2530"/>
      <w:bookmarkEnd w:id="2531"/>
      <w:bookmarkEnd w:id="2532"/>
      <w:bookmarkEnd w:id="2533"/>
      <w:bookmarkEnd w:id="2534"/>
    </w:p>
    <w:p w14:paraId="30EFB571" w14:textId="77777777" w:rsidR="00054A22" w:rsidRPr="00F92F6B"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6C004A" w:rsidRPr="00F92F6B" w14:paraId="4EC655AD" w14:textId="77777777" w:rsidTr="00C360C7">
        <w:tc>
          <w:tcPr>
            <w:tcW w:w="9639" w:type="dxa"/>
            <w:gridSpan w:val="8"/>
            <w:tcBorders>
              <w:bottom w:val="nil"/>
            </w:tcBorders>
            <w:shd w:val="solid" w:color="FFFFFF" w:fill="auto"/>
          </w:tcPr>
          <w:p w14:paraId="77107E33" w14:textId="77777777" w:rsidR="003C3971" w:rsidRPr="00F92F6B" w:rsidRDefault="003C3971" w:rsidP="009014E0">
            <w:pPr>
              <w:pStyle w:val="TAL"/>
              <w:jc w:val="center"/>
              <w:rPr>
                <w:b/>
                <w:sz w:val="16"/>
              </w:rPr>
            </w:pPr>
            <w:r w:rsidRPr="00F92F6B">
              <w:rPr>
                <w:b/>
              </w:rPr>
              <w:t>Change history</w:t>
            </w:r>
          </w:p>
        </w:tc>
      </w:tr>
      <w:tr w:rsidR="006C004A" w:rsidRPr="00F92F6B" w14:paraId="0E1EEB12" w14:textId="77777777" w:rsidTr="00F871AE">
        <w:tc>
          <w:tcPr>
            <w:tcW w:w="709" w:type="dxa"/>
            <w:shd w:val="pct10" w:color="auto" w:fill="FFFFFF"/>
          </w:tcPr>
          <w:p w14:paraId="29D19E19" w14:textId="77777777" w:rsidR="003C3971" w:rsidRPr="00F92F6B" w:rsidRDefault="003C3971" w:rsidP="009014E0">
            <w:pPr>
              <w:pStyle w:val="TAL"/>
              <w:jc w:val="center"/>
              <w:rPr>
                <w:b/>
                <w:sz w:val="16"/>
              </w:rPr>
            </w:pPr>
            <w:r w:rsidRPr="00F92F6B">
              <w:rPr>
                <w:b/>
                <w:sz w:val="16"/>
              </w:rPr>
              <w:t>Date</w:t>
            </w:r>
          </w:p>
        </w:tc>
        <w:tc>
          <w:tcPr>
            <w:tcW w:w="661" w:type="dxa"/>
            <w:shd w:val="pct10" w:color="auto" w:fill="FFFFFF"/>
          </w:tcPr>
          <w:p w14:paraId="69AAED29" w14:textId="77777777" w:rsidR="003C3971" w:rsidRPr="00F92F6B" w:rsidRDefault="00DF2B1F" w:rsidP="009014E0">
            <w:pPr>
              <w:pStyle w:val="TAL"/>
              <w:jc w:val="center"/>
              <w:rPr>
                <w:b/>
                <w:sz w:val="16"/>
              </w:rPr>
            </w:pPr>
            <w:r w:rsidRPr="00F92F6B">
              <w:rPr>
                <w:b/>
                <w:sz w:val="16"/>
              </w:rPr>
              <w:t>Meeting</w:t>
            </w:r>
          </w:p>
        </w:tc>
        <w:tc>
          <w:tcPr>
            <w:tcW w:w="992" w:type="dxa"/>
            <w:shd w:val="pct10" w:color="auto" w:fill="FFFFFF"/>
          </w:tcPr>
          <w:p w14:paraId="5D59340E" w14:textId="77777777" w:rsidR="003C3971" w:rsidRPr="00F92F6B" w:rsidRDefault="003C3971" w:rsidP="009014E0">
            <w:pPr>
              <w:pStyle w:val="TAL"/>
              <w:jc w:val="center"/>
              <w:rPr>
                <w:b/>
                <w:sz w:val="16"/>
              </w:rPr>
            </w:pPr>
            <w:proofErr w:type="spellStart"/>
            <w:r w:rsidRPr="00F92F6B">
              <w:rPr>
                <w:b/>
                <w:sz w:val="16"/>
              </w:rPr>
              <w:t>TDoc</w:t>
            </w:r>
            <w:proofErr w:type="spellEnd"/>
          </w:p>
        </w:tc>
        <w:tc>
          <w:tcPr>
            <w:tcW w:w="567" w:type="dxa"/>
            <w:shd w:val="pct10" w:color="auto" w:fill="FFFFFF"/>
          </w:tcPr>
          <w:p w14:paraId="422EE815" w14:textId="77777777" w:rsidR="003C3971" w:rsidRPr="00F92F6B" w:rsidRDefault="003C3971" w:rsidP="009014E0">
            <w:pPr>
              <w:pStyle w:val="TAL"/>
              <w:jc w:val="center"/>
              <w:rPr>
                <w:b/>
                <w:sz w:val="16"/>
              </w:rPr>
            </w:pPr>
            <w:r w:rsidRPr="00F92F6B">
              <w:rPr>
                <w:b/>
                <w:sz w:val="16"/>
              </w:rPr>
              <w:t>CR</w:t>
            </w:r>
          </w:p>
        </w:tc>
        <w:tc>
          <w:tcPr>
            <w:tcW w:w="425" w:type="dxa"/>
            <w:shd w:val="pct10" w:color="auto" w:fill="FFFFFF"/>
          </w:tcPr>
          <w:p w14:paraId="1C8A5628" w14:textId="77777777" w:rsidR="003C3971" w:rsidRPr="00F92F6B" w:rsidRDefault="003C3971" w:rsidP="009014E0">
            <w:pPr>
              <w:pStyle w:val="TAL"/>
              <w:jc w:val="center"/>
              <w:rPr>
                <w:b/>
                <w:sz w:val="16"/>
              </w:rPr>
            </w:pPr>
            <w:r w:rsidRPr="00F92F6B">
              <w:rPr>
                <w:b/>
                <w:sz w:val="16"/>
              </w:rPr>
              <w:t>Rev</w:t>
            </w:r>
          </w:p>
        </w:tc>
        <w:tc>
          <w:tcPr>
            <w:tcW w:w="426" w:type="dxa"/>
            <w:shd w:val="pct10" w:color="auto" w:fill="FFFFFF"/>
          </w:tcPr>
          <w:p w14:paraId="0217FEEC" w14:textId="77777777" w:rsidR="003C3971" w:rsidRPr="00F92F6B" w:rsidRDefault="003C3971" w:rsidP="009014E0">
            <w:pPr>
              <w:pStyle w:val="TAL"/>
              <w:jc w:val="center"/>
              <w:rPr>
                <w:b/>
                <w:sz w:val="16"/>
              </w:rPr>
            </w:pPr>
            <w:r w:rsidRPr="00F92F6B">
              <w:rPr>
                <w:b/>
                <w:sz w:val="16"/>
              </w:rPr>
              <w:t>Cat</w:t>
            </w:r>
          </w:p>
        </w:tc>
        <w:tc>
          <w:tcPr>
            <w:tcW w:w="5151" w:type="dxa"/>
            <w:shd w:val="pct10" w:color="auto" w:fill="FFFFFF"/>
          </w:tcPr>
          <w:p w14:paraId="6D9B54A9" w14:textId="77777777" w:rsidR="003C3971" w:rsidRPr="00F92F6B" w:rsidRDefault="003C3971" w:rsidP="009014E0">
            <w:pPr>
              <w:pStyle w:val="TAL"/>
              <w:rPr>
                <w:b/>
                <w:sz w:val="16"/>
              </w:rPr>
            </w:pPr>
            <w:r w:rsidRPr="00F92F6B">
              <w:rPr>
                <w:b/>
                <w:sz w:val="16"/>
              </w:rPr>
              <w:t>Subject/Comment</w:t>
            </w:r>
          </w:p>
        </w:tc>
        <w:tc>
          <w:tcPr>
            <w:tcW w:w="708" w:type="dxa"/>
            <w:shd w:val="pct10" w:color="auto" w:fill="FFFFFF"/>
          </w:tcPr>
          <w:p w14:paraId="7B0BC8AF" w14:textId="77777777" w:rsidR="003C3971" w:rsidRPr="00F92F6B" w:rsidRDefault="00BB5A40" w:rsidP="009014E0">
            <w:pPr>
              <w:pStyle w:val="TAL"/>
              <w:jc w:val="center"/>
              <w:rPr>
                <w:b/>
                <w:sz w:val="16"/>
              </w:rPr>
            </w:pPr>
            <w:r w:rsidRPr="00F92F6B">
              <w:rPr>
                <w:b/>
                <w:sz w:val="16"/>
              </w:rPr>
              <w:t xml:space="preserve">New </w:t>
            </w:r>
            <w:r w:rsidR="00D52878" w:rsidRPr="00F92F6B">
              <w:rPr>
                <w:b/>
                <w:sz w:val="16"/>
              </w:rPr>
              <w:t>Version</w:t>
            </w:r>
          </w:p>
        </w:tc>
      </w:tr>
      <w:tr w:rsidR="006C004A" w:rsidRPr="00F92F6B" w14:paraId="0047EE81" w14:textId="77777777" w:rsidTr="00F871AE">
        <w:tc>
          <w:tcPr>
            <w:tcW w:w="709" w:type="dxa"/>
            <w:shd w:val="solid" w:color="FFFFFF" w:fill="auto"/>
          </w:tcPr>
          <w:p w14:paraId="532CD101" w14:textId="77777777" w:rsidR="003C3971" w:rsidRPr="00F92F6B" w:rsidRDefault="00D52878" w:rsidP="009014E0">
            <w:pPr>
              <w:pStyle w:val="TAC"/>
              <w:rPr>
                <w:sz w:val="16"/>
                <w:szCs w:val="16"/>
              </w:rPr>
            </w:pPr>
            <w:r w:rsidRPr="00F92F6B">
              <w:rPr>
                <w:sz w:val="16"/>
                <w:szCs w:val="16"/>
              </w:rPr>
              <w:t>2017.03</w:t>
            </w:r>
          </w:p>
        </w:tc>
        <w:tc>
          <w:tcPr>
            <w:tcW w:w="661" w:type="dxa"/>
            <w:shd w:val="solid" w:color="FFFFFF" w:fill="auto"/>
          </w:tcPr>
          <w:p w14:paraId="795AE76E" w14:textId="77777777" w:rsidR="003C3971" w:rsidRPr="00F92F6B" w:rsidRDefault="00D52878" w:rsidP="009014E0">
            <w:pPr>
              <w:pStyle w:val="TAC"/>
              <w:jc w:val="left"/>
              <w:rPr>
                <w:sz w:val="16"/>
                <w:szCs w:val="16"/>
              </w:rPr>
            </w:pPr>
            <w:r w:rsidRPr="00F92F6B">
              <w:rPr>
                <w:sz w:val="16"/>
                <w:szCs w:val="16"/>
              </w:rPr>
              <w:t>RAN2</w:t>
            </w:r>
            <w:r w:rsidR="00E470F4" w:rsidRPr="00F92F6B">
              <w:rPr>
                <w:sz w:val="16"/>
                <w:szCs w:val="16"/>
              </w:rPr>
              <w:t xml:space="preserve"> </w:t>
            </w:r>
            <w:r w:rsidRPr="00F92F6B">
              <w:rPr>
                <w:sz w:val="16"/>
                <w:szCs w:val="16"/>
              </w:rPr>
              <w:t>97bis</w:t>
            </w:r>
          </w:p>
        </w:tc>
        <w:tc>
          <w:tcPr>
            <w:tcW w:w="992" w:type="dxa"/>
            <w:shd w:val="solid" w:color="FFFFFF" w:fill="auto"/>
          </w:tcPr>
          <w:p w14:paraId="2F6D5F86" w14:textId="77777777" w:rsidR="003C3971" w:rsidRPr="00F92F6B" w:rsidRDefault="00D52878" w:rsidP="009014E0">
            <w:pPr>
              <w:pStyle w:val="TAC"/>
              <w:jc w:val="left"/>
              <w:rPr>
                <w:sz w:val="16"/>
                <w:szCs w:val="16"/>
              </w:rPr>
            </w:pPr>
            <w:r w:rsidRPr="00F92F6B">
              <w:rPr>
                <w:sz w:val="16"/>
                <w:szCs w:val="16"/>
              </w:rPr>
              <w:t>R2-17</w:t>
            </w:r>
            <w:r w:rsidR="002432FD" w:rsidRPr="00F92F6B">
              <w:rPr>
                <w:sz w:val="16"/>
                <w:szCs w:val="16"/>
              </w:rPr>
              <w:t>02627</w:t>
            </w:r>
          </w:p>
        </w:tc>
        <w:tc>
          <w:tcPr>
            <w:tcW w:w="567" w:type="dxa"/>
            <w:shd w:val="solid" w:color="FFFFFF" w:fill="auto"/>
          </w:tcPr>
          <w:p w14:paraId="11F65533" w14:textId="77777777" w:rsidR="003C3971" w:rsidRPr="00F92F6B" w:rsidRDefault="00D52878" w:rsidP="009014E0">
            <w:pPr>
              <w:pStyle w:val="TAL"/>
              <w:jc w:val="center"/>
              <w:rPr>
                <w:sz w:val="16"/>
                <w:szCs w:val="16"/>
              </w:rPr>
            </w:pPr>
            <w:r w:rsidRPr="00F92F6B">
              <w:rPr>
                <w:sz w:val="16"/>
                <w:szCs w:val="16"/>
              </w:rPr>
              <w:t>-</w:t>
            </w:r>
          </w:p>
        </w:tc>
        <w:tc>
          <w:tcPr>
            <w:tcW w:w="425" w:type="dxa"/>
            <w:shd w:val="solid" w:color="FFFFFF" w:fill="auto"/>
          </w:tcPr>
          <w:p w14:paraId="322F3DE0" w14:textId="77777777" w:rsidR="003C3971" w:rsidRPr="00F92F6B" w:rsidRDefault="00D52878" w:rsidP="009014E0">
            <w:pPr>
              <w:pStyle w:val="TAR"/>
              <w:jc w:val="center"/>
              <w:rPr>
                <w:sz w:val="16"/>
                <w:szCs w:val="16"/>
              </w:rPr>
            </w:pPr>
            <w:r w:rsidRPr="00F92F6B">
              <w:rPr>
                <w:sz w:val="16"/>
                <w:szCs w:val="16"/>
              </w:rPr>
              <w:t>-</w:t>
            </w:r>
          </w:p>
        </w:tc>
        <w:tc>
          <w:tcPr>
            <w:tcW w:w="426" w:type="dxa"/>
            <w:shd w:val="solid" w:color="FFFFFF" w:fill="auto"/>
          </w:tcPr>
          <w:p w14:paraId="596584A1" w14:textId="77777777" w:rsidR="003C3971" w:rsidRPr="00F92F6B" w:rsidRDefault="00D52878" w:rsidP="009014E0">
            <w:pPr>
              <w:pStyle w:val="TAC"/>
              <w:rPr>
                <w:sz w:val="16"/>
                <w:szCs w:val="16"/>
              </w:rPr>
            </w:pPr>
            <w:r w:rsidRPr="00F92F6B">
              <w:rPr>
                <w:sz w:val="16"/>
                <w:szCs w:val="16"/>
              </w:rPr>
              <w:t>-</w:t>
            </w:r>
          </w:p>
        </w:tc>
        <w:tc>
          <w:tcPr>
            <w:tcW w:w="5151" w:type="dxa"/>
            <w:shd w:val="solid" w:color="FFFFFF" w:fill="auto"/>
          </w:tcPr>
          <w:p w14:paraId="269DEE8E" w14:textId="77777777" w:rsidR="003C3971" w:rsidRPr="00F92F6B" w:rsidRDefault="00D52878" w:rsidP="009014E0">
            <w:pPr>
              <w:pStyle w:val="TAL"/>
              <w:rPr>
                <w:sz w:val="16"/>
                <w:szCs w:val="16"/>
              </w:rPr>
            </w:pPr>
            <w:r w:rsidRPr="00F92F6B">
              <w:rPr>
                <w:sz w:val="16"/>
                <w:szCs w:val="16"/>
              </w:rPr>
              <w:t>First version.</w:t>
            </w:r>
          </w:p>
        </w:tc>
        <w:tc>
          <w:tcPr>
            <w:tcW w:w="708" w:type="dxa"/>
            <w:shd w:val="solid" w:color="FFFFFF" w:fill="auto"/>
          </w:tcPr>
          <w:p w14:paraId="13D57DCD" w14:textId="77777777" w:rsidR="003C3971" w:rsidRPr="00F92F6B" w:rsidRDefault="00D52878" w:rsidP="009014E0">
            <w:pPr>
              <w:pStyle w:val="TAC"/>
              <w:jc w:val="left"/>
              <w:rPr>
                <w:sz w:val="16"/>
                <w:szCs w:val="16"/>
              </w:rPr>
            </w:pPr>
            <w:r w:rsidRPr="00F92F6B">
              <w:rPr>
                <w:sz w:val="16"/>
                <w:szCs w:val="16"/>
              </w:rPr>
              <w:t>0.1.0</w:t>
            </w:r>
          </w:p>
        </w:tc>
      </w:tr>
      <w:tr w:rsidR="006C004A" w:rsidRPr="00F92F6B" w14:paraId="7D36F2E2" w14:textId="77777777" w:rsidTr="00F871AE">
        <w:tc>
          <w:tcPr>
            <w:tcW w:w="709" w:type="dxa"/>
            <w:shd w:val="solid" w:color="FFFFFF" w:fill="auto"/>
          </w:tcPr>
          <w:p w14:paraId="629573D9" w14:textId="77777777" w:rsidR="002432FD" w:rsidRPr="00F92F6B" w:rsidRDefault="002432FD" w:rsidP="009014E0">
            <w:pPr>
              <w:pStyle w:val="TAC"/>
              <w:keepNext w:val="0"/>
              <w:keepLines w:val="0"/>
              <w:widowControl w:val="0"/>
              <w:rPr>
                <w:sz w:val="16"/>
                <w:szCs w:val="16"/>
              </w:rPr>
            </w:pPr>
            <w:r w:rsidRPr="00F92F6B">
              <w:rPr>
                <w:sz w:val="16"/>
                <w:szCs w:val="16"/>
              </w:rPr>
              <w:t>2017.0</w:t>
            </w:r>
            <w:r w:rsidR="00E470F4" w:rsidRPr="00F92F6B">
              <w:rPr>
                <w:sz w:val="16"/>
                <w:szCs w:val="16"/>
              </w:rPr>
              <w:t>4</w:t>
            </w:r>
          </w:p>
        </w:tc>
        <w:tc>
          <w:tcPr>
            <w:tcW w:w="661" w:type="dxa"/>
            <w:shd w:val="solid" w:color="FFFFFF" w:fill="auto"/>
          </w:tcPr>
          <w:p w14:paraId="1A8A3363" w14:textId="77777777" w:rsidR="002432FD" w:rsidRPr="00F92F6B" w:rsidRDefault="002432FD" w:rsidP="009014E0">
            <w:pPr>
              <w:pStyle w:val="TAC"/>
              <w:keepNext w:val="0"/>
              <w:keepLines w:val="0"/>
              <w:widowControl w:val="0"/>
              <w:jc w:val="left"/>
              <w:rPr>
                <w:sz w:val="16"/>
                <w:szCs w:val="16"/>
              </w:rPr>
            </w:pPr>
            <w:r w:rsidRPr="00F92F6B">
              <w:rPr>
                <w:sz w:val="16"/>
                <w:szCs w:val="16"/>
              </w:rPr>
              <w:t>RAN2</w:t>
            </w:r>
            <w:r w:rsidR="00E470F4" w:rsidRPr="00F92F6B">
              <w:rPr>
                <w:sz w:val="16"/>
                <w:szCs w:val="16"/>
              </w:rPr>
              <w:t xml:space="preserve"> </w:t>
            </w:r>
            <w:r w:rsidRPr="00F92F6B">
              <w:rPr>
                <w:sz w:val="16"/>
                <w:szCs w:val="16"/>
              </w:rPr>
              <w:t>97bis</w:t>
            </w:r>
          </w:p>
        </w:tc>
        <w:tc>
          <w:tcPr>
            <w:tcW w:w="992" w:type="dxa"/>
            <w:shd w:val="solid" w:color="FFFFFF" w:fill="auto"/>
          </w:tcPr>
          <w:p w14:paraId="42E21FE0" w14:textId="77777777" w:rsidR="002432FD" w:rsidRPr="00F92F6B" w:rsidRDefault="002432FD" w:rsidP="009014E0">
            <w:pPr>
              <w:pStyle w:val="TAC"/>
              <w:keepNext w:val="0"/>
              <w:keepLines w:val="0"/>
              <w:widowControl w:val="0"/>
              <w:jc w:val="left"/>
              <w:rPr>
                <w:sz w:val="16"/>
                <w:szCs w:val="16"/>
              </w:rPr>
            </w:pPr>
            <w:r w:rsidRPr="00F92F6B">
              <w:rPr>
                <w:sz w:val="16"/>
                <w:szCs w:val="16"/>
              </w:rPr>
              <w:t>R2-1703825</w:t>
            </w:r>
          </w:p>
        </w:tc>
        <w:tc>
          <w:tcPr>
            <w:tcW w:w="567" w:type="dxa"/>
            <w:shd w:val="solid" w:color="FFFFFF" w:fill="auto"/>
          </w:tcPr>
          <w:p w14:paraId="77EDB614" w14:textId="77777777" w:rsidR="002432FD" w:rsidRPr="00F92F6B" w:rsidRDefault="002432FD"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56F1812" w14:textId="77777777" w:rsidR="002432FD" w:rsidRPr="00F92F6B" w:rsidRDefault="002432FD"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1FB5FA7" w14:textId="77777777" w:rsidR="002432FD" w:rsidRPr="00F92F6B" w:rsidRDefault="002432FD"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63915FE9" w14:textId="77777777" w:rsidR="00190E5A" w:rsidRPr="00F92F6B" w:rsidRDefault="002432FD" w:rsidP="009014E0">
            <w:pPr>
              <w:pStyle w:val="TAL"/>
              <w:keepNext w:val="0"/>
              <w:keepLines w:val="0"/>
              <w:widowControl w:val="0"/>
              <w:rPr>
                <w:sz w:val="16"/>
                <w:szCs w:val="16"/>
              </w:rPr>
            </w:pPr>
            <w:r w:rsidRPr="00F92F6B">
              <w:rPr>
                <w:sz w:val="16"/>
                <w:szCs w:val="16"/>
              </w:rPr>
              <w:t>Editorial Updates</w:t>
            </w:r>
            <w:r w:rsidR="00190E5A" w:rsidRPr="00F92F6B">
              <w:rPr>
                <w:sz w:val="16"/>
                <w:szCs w:val="16"/>
              </w:rPr>
              <w:t>:</w:t>
            </w:r>
          </w:p>
          <w:p w14:paraId="5B194A1B" w14:textId="77777777" w:rsidR="0098134B" w:rsidRPr="00F92F6B" w:rsidRDefault="0098134B" w:rsidP="009014E0">
            <w:pPr>
              <w:pStyle w:val="TAL"/>
              <w:keepNext w:val="0"/>
              <w:keepLines w:val="0"/>
              <w:widowControl w:val="0"/>
              <w:rPr>
                <w:sz w:val="16"/>
                <w:szCs w:val="16"/>
              </w:rPr>
            </w:pPr>
            <w:r w:rsidRPr="00F92F6B">
              <w:rPr>
                <w:sz w:val="16"/>
                <w:szCs w:val="16"/>
              </w:rPr>
              <w:t xml:space="preserve">- Stage 2 Details of ARQ operation </w:t>
            </w:r>
            <w:r w:rsidR="00586086" w:rsidRPr="00F92F6B">
              <w:rPr>
                <w:sz w:val="16"/>
                <w:szCs w:val="16"/>
              </w:rPr>
              <w:t>marked</w:t>
            </w:r>
            <w:r w:rsidRPr="00F92F6B">
              <w:rPr>
                <w:sz w:val="16"/>
                <w:szCs w:val="16"/>
              </w:rPr>
              <w:t xml:space="preserve"> as FFS</w:t>
            </w:r>
          </w:p>
          <w:p w14:paraId="743CCD30" w14:textId="77777777" w:rsidR="0098134B" w:rsidRPr="00F92F6B" w:rsidRDefault="0098134B" w:rsidP="009014E0">
            <w:pPr>
              <w:pStyle w:val="TAL"/>
              <w:keepNext w:val="0"/>
              <w:keepLines w:val="0"/>
              <w:widowControl w:val="0"/>
              <w:rPr>
                <w:sz w:val="16"/>
                <w:szCs w:val="16"/>
              </w:rPr>
            </w:pPr>
            <w:r w:rsidRPr="00F92F6B">
              <w:rPr>
                <w:sz w:val="16"/>
                <w:szCs w:val="16"/>
              </w:rPr>
              <w:t>- Placeholder for CU/DU Split overview added</w:t>
            </w:r>
          </w:p>
          <w:p w14:paraId="5B98B368" w14:textId="77777777" w:rsidR="0098134B" w:rsidRPr="00F92F6B" w:rsidRDefault="0098134B" w:rsidP="009014E0">
            <w:pPr>
              <w:pStyle w:val="TAL"/>
              <w:keepNext w:val="0"/>
              <w:keepLines w:val="0"/>
              <w:widowControl w:val="0"/>
              <w:rPr>
                <w:sz w:val="16"/>
                <w:szCs w:val="16"/>
              </w:rPr>
            </w:pPr>
            <w:r w:rsidRPr="00F92F6B">
              <w:rPr>
                <w:sz w:val="16"/>
                <w:szCs w:val="16"/>
              </w:rPr>
              <w:t xml:space="preserve">- </w:t>
            </w:r>
            <w:r w:rsidR="000808DD" w:rsidRPr="00F92F6B">
              <w:rPr>
                <w:sz w:val="16"/>
                <w:szCs w:val="16"/>
              </w:rPr>
              <w:t xml:space="preserve">Outdated editor notes </w:t>
            </w:r>
            <w:r w:rsidR="00586086" w:rsidRPr="00F92F6B">
              <w:rPr>
                <w:sz w:val="16"/>
                <w:szCs w:val="16"/>
              </w:rPr>
              <w:t>removed</w:t>
            </w:r>
          </w:p>
          <w:p w14:paraId="0C27781F" w14:textId="77777777" w:rsidR="000808DD" w:rsidRPr="00F92F6B" w:rsidRDefault="000808DD" w:rsidP="009014E0">
            <w:pPr>
              <w:pStyle w:val="TAL"/>
              <w:keepNext w:val="0"/>
              <w:keepLines w:val="0"/>
              <w:widowControl w:val="0"/>
              <w:rPr>
                <w:sz w:val="16"/>
                <w:szCs w:val="16"/>
              </w:rPr>
            </w:pPr>
            <w:r w:rsidRPr="00F92F6B">
              <w:rPr>
                <w:sz w:val="16"/>
                <w:szCs w:val="16"/>
              </w:rPr>
              <w:t>- Protocol Architecture updated</w:t>
            </w:r>
          </w:p>
          <w:p w14:paraId="613800D8" w14:textId="77777777" w:rsidR="00B25370" w:rsidRPr="00F92F6B" w:rsidRDefault="00B25370" w:rsidP="009014E0">
            <w:pPr>
              <w:pStyle w:val="TAL"/>
              <w:keepNext w:val="0"/>
              <w:keepLines w:val="0"/>
              <w:widowControl w:val="0"/>
              <w:rPr>
                <w:sz w:val="16"/>
                <w:szCs w:val="16"/>
              </w:rPr>
            </w:pPr>
            <w:r w:rsidRPr="00F92F6B">
              <w:rPr>
                <w:sz w:val="16"/>
                <w:szCs w:val="16"/>
              </w:rPr>
              <w:t>- NG-RAN terminology aligned</w:t>
            </w:r>
          </w:p>
          <w:p w14:paraId="3C855887" w14:textId="77777777" w:rsidR="0008231C" w:rsidRPr="00F92F6B" w:rsidRDefault="0008231C" w:rsidP="009014E0">
            <w:pPr>
              <w:pStyle w:val="TAL"/>
              <w:keepNext w:val="0"/>
              <w:keepLines w:val="0"/>
              <w:widowControl w:val="0"/>
              <w:rPr>
                <w:sz w:val="16"/>
                <w:szCs w:val="16"/>
              </w:rPr>
            </w:pPr>
            <w:r w:rsidRPr="00F92F6B">
              <w:rPr>
                <w:sz w:val="16"/>
                <w:szCs w:val="16"/>
              </w:rPr>
              <w:t>- Header placement in the L2 overview put as FFS</w:t>
            </w:r>
          </w:p>
        </w:tc>
        <w:tc>
          <w:tcPr>
            <w:tcW w:w="708" w:type="dxa"/>
            <w:shd w:val="solid" w:color="FFFFFF" w:fill="auto"/>
          </w:tcPr>
          <w:p w14:paraId="62A208C2" w14:textId="77777777" w:rsidR="002432FD" w:rsidRPr="00F92F6B" w:rsidRDefault="002432FD" w:rsidP="009014E0">
            <w:pPr>
              <w:pStyle w:val="TAC"/>
              <w:keepNext w:val="0"/>
              <w:keepLines w:val="0"/>
              <w:widowControl w:val="0"/>
              <w:jc w:val="left"/>
              <w:rPr>
                <w:sz w:val="16"/>
                <w:szCs w:val="16"/>
              </w:rPr>
            </w:pPr>
            <w:r w:rsidRPr="00F92F6B">
              <w:rPr>
                <w:sz w:val="16"/>
                <w:szCs w:val="16"/>
              </w:rPr>
              <w:t>0.1.1</w:t>
            </w:r>
          </w:p>
        </w:tc>
      </w:tr>
      <w:tr w:rsidR="006C004A" w:rsidRPr="00F92F6B" w14:paraId="57888689" w14:textId="77777777" w:rsidTr="00F871AE">
        <w:tc>
          <w:tcPr>
            <w:tcW w:w="709" w:type="dxa"/>
            <w:shd w:val="solid" w:color="FFFFFF" w:fill="auto"/>
          </w:tcPr>
          <w:p w14:paraId="4010C455" w14:textId="77777777" w:rsidR="00106255" w:rsidRPr="00F92F6B" w:rsidRDefault="00106255" w:rsidP="009014E0">
            <w:pPr>
              <w:pStyle w:val="TAC"/>
              <w:keepNext w:val="0"/>
              <w:keepLines w:val="0"/>
              <w:widowControl w:val="0"/>
              <w:rPr>
                <w:sz w:val="16"/>
                <w:szCs w:val="16"/>
              </w:rPr>
            </w:pPr>
            <w:r w:rsidRPr="00F92F6B">
              <w:rPr>
                <w:sz w:val="16"/>
                <w:szCs w:val="16"/>
              </w:rPr>
              <w:t>2017.04</w:t>
            </w:r>
          </w:p>
        </w:tc>
        <w:tc>
          <w:tcPr>
            <w:tcW w:w="661" w:type="dxa"/>
            <w:shd w:val="solid" w:color="FFFFFF" w:fill="auto"/>
          </w:tcPr>
          <w:p w14:paraId="5E48D103" w14:textId="77777777" w:rsidR="00106255" w:rsidRPr="00F92F6B" w:rsidRDefault="00106255" w:rsidP="009014E0">
            <w:pPr>
              <w:pStyle w:val="TAC"/>
              <w:keepNext w:val="0"/>
              <w:keepLines w:val="0"/>
              <w:widowControl w:val="0"/>
              <w:jc w:val="left"/>
              <w:rPr>
                <w:sz w:val="16"/>
                <w:szCs w:val="16"/>
              </w:rPr>
            </w:pPr>
            <w:r w:rsidRPr="00F92F6B">
              <w:rPr>
                <w:sz w:val="16"/>
                <w:szCs w:val="16"/>
              </w:rPr>
              <w:t>RAN2 97bis</w:t>
            </w:r>
          </w:p>
        </w:tc>
        <w:tc>
          <w:tcPr>
            <w:tcW w:w="992" w:type="dxa"/>
            <w:shd w:val="solid" w:color="FFFFFF" w:fill="auto"/>
          </w:tcPr>
          <w:p w14:paraId="2A873BA7" w14:textId="77777777" w:rsidR="00106255" w:rsidRPr="00F92F6B" w:rsidRDefault="00106255" w:rsidP="009014E0">
            <w:pPr>
              <w:pStyle w:val="TAC"/>
              <w:keepNext w:val="0"/>
              <w:keepLines w:val="0"/>
              <w:widowControl w:val="0"/>
              <w:jc w:val="left"/>
              <w:rPr>
                <w:sz w:val="16"/>
                <w:szCs w:val="16"/>
              </w:rPr>
            </w:pPr>
            <w:r w:rsidRPr="00F92F6B">
              <w:rPr>
                <w:sz w:val="16"/>
                <w:szCs w:val="16"/>
              </w:rPr>
              <w:t>R2-1703952</w:t>
            </w:r>
          </w:p>
        </w:tc>
        <w:tc>
          <w:tcPr>
            <w:tcW w:w="567" w:type="dxa"/>
            <w:shd w:val="solid" w:color="FFFFFF" w:fill="auto"/>
          </w:tcPr>
          <w:p w14:paraId="21084E29" w14:textId="77777777" w:rsidR="00106255" w:rsidRPr="00F92F6B" w:rsidRDefault="00106255"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56AB423A" w14:textId="77777777" w:rsidR="00106255" w:rsidRPr="00F92F6B" w:rsidRDefault="00106255"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31881EB" w14:textId="77777777" w:rsidR="00106255" w:rsidRPr="00F92F6B" w:rsidRDefault="00106255"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5E3CB57D" w14:textId="77777777" w:rsidR="00106255" w:rsidRPr="00F92F6B" w:rsidRDefault="00106255" w:rsidP="009014E0">
            <w:pPr>
              <w:pStyle w:val="TAL"/>
              <w:keepNext w:val="0"/>
              <w:keepLines w:val="0"/>
              <w:widowControl w:val="0"/>
              <w:rPr>
                <w:sz w:val="16"/>
                <w:szCs w:val="16"/>
              </w:rPr>
            </w:pPr>
            <w:r w:rsidRPr="00F92F6B">
              <w:rPr>
                <w:sz w:val="16"/>
                <w:szCs w:val="16"/>
              </w:rPr>
              <w:t>Editorial Updates:</w:t>
            </w:r>
          </w:p>
          <w:p w14:paraId="5A0B6131" w14:textId="77777777" w:rsidR="00106255" w:rsidRPr="00F92F6B" w:rsidRDefault="00106255" w:rsidP="009014E0">
            <w:pPr>
              <w:pStyle w:val="TAL"/>
              <w:keepNext w:val="0"/>
              <w:keepLines w:val="0"/>
              <w:widowControl w:val="0"/>
              <w:rPr>
                <w:sz w:val="16"/>
                <w:szCs w:val="16"/>
              </w:rPr>
            </w:pPr>
            <w:r w:rsidRPr="00F92F6B">
              <w:rPr>
                <w:sz w:val="16"/>
                <w:szCs w:val="16"/>
              </w:rPr>
              <w:t xml:space="preserve">- </w:t>
            </w:r>
            <w:r w:rsidR="009F6CCB" w:rsidRPr="00F92F6B">
              <w:rPr>
                <w:sz w:val="16"/>
                <w:szCs w:val="16"/>
              </w:rPr>
              <w:t>description</w:t>
            </w:r>
            <w:r w:rsidRPr="00F92F6B">
              <w:rPr>
                <w:sz w:val="16"/>
                <w:szCs w:val="16"/>
              </w:rPr>
              <w:t xml:space="preserve"> of measurements for mobility clarified</w:t>
            </w:r>
          </w:p>
          <w:p w14:paraId="019C6B0C" w14:textId="77777777" w:rsidR="00106255" w:rsidRPr="00F92F6B" w:rsidRDefault="00106255" w:rsidP="009014E0">
            <w:pPr>
              <w:pStyle w:val="TAL"/>
              <w:keepNext w:val="0"/>
              <w:keepLines w:val="0"/>
              <w:widowControl w:val="0"/>
              <w:rPr>
                <w:sz w:val="16"/>
                <w:szCs w:val="16"/>
              </w:rPr>
            </w:pPr>
            <w:r w:rsidRPr="00F92F6B">
              <w:rPr>
                <w:sz w:val="16"/>
                <w:szCs w:val="16"/>
              </w:rPr>
              <w:t>- some cell reselection details put FFS</w:t>
            </w:r>
          </w:p>
          <w:p w14:paraId="68C36175" w14:textId="77777777" w:rsidR="00106255" w:rsidRPr="00F92F6B" w:rsidRDefault="00106255" w:rsidP="009014E0">
            <w:pPr>
              <w:pStyle w:val="TAL"/>
              <w:keepNext w:val="0"/>
              <w:keepLines w:val="0"/>
              <w:widowControl w:val="0"/>
              <w:rPr>
                <w:sz w:val="16"/>
                <w:szCs w:val="16"/>
              </w:rPr>
            </w:pPr>
            <w:r w:rsidRPr="00F92F6B">
              <w:rPr>
                <w:sz w:val="16"/>
                <w:szCs w:val="16"/>
              </w:rPr>
              <w:t>- outdated references removed</w:t>
            </w:r>
          </w:p>
        </w:tc>
        <w:tc>
          <w:tcPr>
            <w:tcW w:w="708" w:type="dxa"/>
            <w:shd w:val="solid" w:color="FFFFFF" w:fill="auto"/>
          </w:tcPr>
          <w:p w14:paraId="2A7EA4E4" w14:textId="77777777" w:rsidR="00106255" w:rsidRPr="00F92F6B" w:rsidRDefault="00106255" w:rsidP="009014E0">
            <w:pPr>
              <w:pStyle w:val="TAC"/>
              <w:keepNext w:val="0"/>
              <w:keepLines w:val="0"/>
              <w:widowControl w:val="0"/>
              <w:jc w:val="left"/>
              <w:rPr>
                <w:sz w:val="16"/>
                <w:szCs w:val="16"/>
              </w:rPr>
            </w:pPr>
            <w:r w:rsidRPr="00F92F6B">
              <w:rPr>
                <w:sz w:val="16"/>
                <w:szCs w:val="16"/>
              </w:rPr>
              <w:t>0.1.2</w:t>
            </w:r>
          </w:p>
        </w:tc>
      </w:tr>
      <w:tr w:rsidR="006C004A" w:rsidRPr="00F92F6B" w14:paraId="756763E3" w14:textId="77777777" w:rsidTr="00F871AE">
        <w:tc>
          <w:tcPr>
            <w:tcW w:w="709" w:type="dxa"/>
            <w:shd w:val="solid" w:color="FFFFFF" w:fill="auto"/>
          </w:tcPr>
          <w:p w14:paraId="2B9E0917" w14:textId="77777777" w:rsidR="00106255" w:rsidRPr="00F92F6B" w:rsidRDefault="009F6CCB" w:rsidP="009014E0">
            <w:pPr>
              <w:pStyle w:val="TAC"/>
              <w:keepNext w:val="0"/>
              <w:keepLines w:val="0"/>
              <w:widowControl w:val="0"/>
              <w:rPr>
                <w:sz w:val="16"/>
                <w:szCs w:val="16"/>
              </w:rPr>
            </w:pPr>
            <w:r w:rsidRPr="00F92F6B">
              <w:rPr>
                <w:sz w:val="16"/>
                <w:szCs w:val="16"/>
              </w:rPr>
              <w:t>2017.04</w:t>
            </w:r>
          </w:p>
        </w:tc>
        <w:tc>
          <w:tcPr>
            <w:tcW w:w="661" w:type="dxa"/>
            <w:shd w:val="solid" w:color="FFFFFF" w:fill="auto"/>
          </w:tcPr>
          <w:p w14:paraId="68CF9098" w14:textId="77777777" w:rsidR="00106255" w:rsidRPr="00F92F6B" w:rsidRDefault="009F6CCB"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7DEAFDDE" w14:textId="77777777" w:rsidR="00106255" w:rsidRPr="00F92F6B" w:rsidRDefault="009F6CCB" w:rsidP="009014E0">
            <w:pPr>
              <w:pStyle w:val="TAC"/>
              <w:keepNext w:val="0"/>
              <w:keepLines w:val="0"/>
              <w:widowControl w:val="0"/>
              <w:jc w:val="left"/>
              <w:rPr>
                <w:sz w:val="16"/>
                <w:szCs w:val="16"/>
              </w:rPr>
            </w:pPr>
            <w:r w:rsidRPr="00F92F6B">
              <w:rPr>
                <w:sz w:val="16"/>
                <w:szCs w:val="16"/>
              </w:rPr>
              <w:t>R2-17</w:t>
            </w:r>
            <w:r w:rsidR="00222EA7" w:rsidRPr="00F92F6B">
              <w:rPr>
                <w:sz w:val="16"/>
                <w:szCs w:val="16"/>
              </w:rPr>
              <w:t>04296</w:t>
            </w:r>
          </w:p>
        </w:tc>
        <w:tc>
          <w:tcPr>
            <w:tcW w:w="567" w:type="dxa"/>
            <w:shd w:val="solid" w:color="FFFFFF" w:fill="auto"/>
          </w:tcPr>
          <w:p w14:paraId="3B1A2802" w14:textId="77777777" w:rsidR="00106255" w:rsidRPr="00F92F6B" w:rsidRDefault="00DD0ABE"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57DA007" w14:textId="77777777" w:rsidR="00106255" w:rsidRPr="00F92F6B" w:rsidRDefault="00DD0AB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F711B6F" w14:textId="77777777" w:rsidR="00106255" w:rsidRPr="00F92F6B" w:rsidRDefault="00DD0ABE"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61366AEE" w14:textId="77777777" w:rsidR="009F6CCB" w:rsidRPr="00F92F6B" w:rsidRDefault="009F6CCB" w:rsidP="009014E0">
            <w:pPr>
              <w:pStyle w:val="TAL"/>
              <w:keepNext w:val="0"/>
              <w:keepLines w:val="0"/>
              <w:widowControl w:val="0"/>
              <w:rPr>
                <w:sz w:val="16"/>
                <w:szCs w:val="16"/>
              </w:rPr>
            </w:pPr>
            <w:r w:rsidRPr="00F92F6B">
              <w:rPr>
                <w:sz w:val="16"/>
                <w:szCs w:val="16"/>
              </w:rPr>
              <w:t>Editorial updates</w:t>
            </w:r>
            <w:r w:rsidR="00603C1E" w:rsidRPr="00F92F6B">
              <w:rPr>
                <w:sz w:val="16"/>
                <w:szCs w:val="16"/>
              </w:rPr>
              <w:t>:</w:t>
            </w:r>
          </w:p>
          <w:p w14:paraId="7FB1252B" w14:textId="77777777" w:rsidR="00603C1E" w:rsidRPr="00F92F6B" w:rsidRDefault="00603C1E" w:rsidP="009014E0">
            <w:pPr>
              <w:pStyle w:val="TAL"/>
              <w:keepNext w:val="0"/>
              <w:keepLines w:val="0"/>
              <w:widowControl w:val="0"/>
              <w:rPr>
                <w:sz w:val="16"/>
                <w:szCs w:val="16"/>
              </w:rPr>
            </w:pPr>
            <w:r w:rsidRPr="00F92F6B">
              <w:rPr>
                <w:sz w:val="16"/>
                <w:szCs w:val="16"/>
              </w:rPr>
              <w:t>- NG interfaces naming aligned to RAN3</w:t>
            </w:r>
          </w:p>
          <w:p w14:paraId="49EBD45D" w14:textId="77777777" w:rsidR="00603C1E" w:rsidRPr="00F92F6B" w:rsidRDefault="00603C1E" w:rsidP="009014E0">
            <w:pPr>
              <w:pStyle w:val="TAL"/>
              <w:keepNext w:val="0"/>
              <w:keepLines w:val="0"/>
              <w:widowControl w:val="0"/>
              <w:rPr>
                <w:sz w:val="16"/>
                <w:szCs w:val="16"/>
              </w:rPr>
            </w:pPr>
            <w:r w:rsidRPr="00F92F6B">
              <w:rPr>
                <w:sz w:val="16"/>
                <w:szCs w:val="16"/>
              </w:rPr>
              <w:t>- 5GC used consistently</w:t>
            </w:r>
          </w:p>
          <w:p w14:paraId="773EC36E" w14:textId="77777777" w:rsidR="00603C1E" w:rsidRPr="00F92F6B" w:rsidRDefault="00603C1E" w:rsidP="009014E0">
            <w:pPr>
              <w:pStyle w:val="TAL"/>
              <w:keepNext w:val="0"/>
              <w:keepLines w:val="0"/>
              <w:widowControl w:val="0"/>
              <w:rPr>
                <w:sz w:val="16"/>
                <w:szCs w:val="16"/>
              </w:rPr>
            </w:pPr>
            <w:r w:rsidRPr="00F92F6B">
              <w:rPr>
                <w:sz w:val="16"/>
                <w:szCs w:val="16"/>
              </w:rPr>
              <w:t>- Statement on lossless delivery removed from 9.3.2</w:t>
            </w:r>
          </w:p>
          <w:p w14:paraId="3DDC5663" w14:textId="77777777" w:rsidR="00436156" w:rsidRPr="00F92F6B" w:rsidRDefault="00436156" w:rsidP="009014E0">
            <w:pPr>
              <w:pStyle w:val="TAL"/>
              <w:keepNext w:val="0"/>
              <w:keepLines w:val="0"/>
              <w:widowControl w:val="0"/>
              <w:rPr>
                <w:sz w:val="16"/>
                <w:szCs w:val="16"/>
              </w:rPr>
            </w:pPr>
            <w:r w:rsidRPr="00F92F6B">
              <w:rPr>
                <w:sz w:val="16"/>
                <w:szCs w:val="16"/>
              </w:rPr>
              <w:t>- Overview of PDCP function for CP detailed</w:t>
            </w:r>
          </w:p>
        </w:tc>
        <w:tc>
          <w:tcPr>
            <w:tcW w:w="708" w:type="dxa"/>
            <w:shd w:val="solid" w:color="FFFFFF" w:fill="auto"/>
          </w:tcPr>
          <w:p w14:paraId="48EADE85" w14:textId="77777777" w:rsidR="00106255" w:rsidRPr="00F92F6B" w:rsidRDefault="009F6CCB" w:rsidP="009014E0">
            <w:pPr>
              <w:pStyle w:val="TAC"/>
              <w:keepNext w:val="0"/>
              <w:keepLines w:val="0"/>
              <w:widowControl w:val="0"/>
              <w:jc w:val="left"/>
              <w:rPr>
                <w:sz w:val="16"/>
                <w:szCs w:val="16"/>
              </w:rPr>
            </w:pPr>
            <w:r w:rsidRPr="00F92F6B">
              <w:rPr>
                <w:sz w:val="16"/>
                <w:szCs w:val="16"/>
              </w:rPr>
              <w:t>0.1.3</w:t>
            </w:r>
          </w:p>
        </w:tc>
      </w:tr>
      <w:tr w:rsidR="006C004A" w:rsidRPr="00F92F6B" w14:paraId="3031E66F" w14:textId="77777777" w:rsidTr="00F871AE">
        <w:tc>
          <w:tcPr>
            <w:tcW w:w="709" w:type="dxa"/>
            <w:shd w:val="solid" w:color="FFFFFF" w:fill="auto"/>
          </w:tcPr>
          <w:p w14:paraId="1A6FF7EC" w14:textId="77777777" w:rsidR="00106255" w:rsidRPr="00F92F6B" w:rsidRDefault="00646D91" w:rsidP="009014E0">
            <w:pPr>
              <w:pStyle w:val="TAC"/>
              <w:keepNext w:val="0"/>
              <w:keepLines w:val="0"/>
              <w:widowControl w:val="0"/>
              <w:rPr>
                <w:sz w:val="16"/>
                <w:szCs w:val="16"/>
              </w:rPr>
            </w:pPr>
            <w:r w:rsidRPr="00F92F6B">
              <w:rPr>
                <w:sz w:val="16"/>
                <w:szCs w:val="16"/>
              </w:rPr>
              <w:t>2017.05</w:t>
            </w:r>
          </w:p>
        </w:tc>
        <w:tc>
          <w:tcPr>
            <w:tcW w:w="661" w:type="dxa"/>
            <w:shd w:val="solid" w:color="FFFFFF" w:fill="auto"/>
          </w:tcPr>
          <w:p w14:paraId="5486E755" w14:textId="77777777" w:rsidR="00106255" w:rsidRPr="00F92F6B" w:rsidRDefault="00646D91"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56659679" w14:textId="77777777" w:rsidR="00106255" w:rsidRPr="00F92F6B" w:rsidRDefault="00646D91" w:rsidP="009014E0">
            <w:pPr>
              <w:pStyle w:val="TAC"/>
              <w:keepNext w:val="0"/>
              <w:keepLines w:val="0"/>
              <w:widowControl w:val="0"/>
              <w:jc w:val="left"/>
              <w:rPr>
                <w:sz w:val="16"/>
                <w:szCs w:val="16"/>
              </w:rPr>
            </w:pPr>
            <w:r w:rsidRPr="00F92F6B">
              <w:rPr>
                <w:sz w:val="16"/>
                <w:szCs w:val="16"/>
              </w:rPr>
              <w:t>R2-17</w:t>
            </w:r>
            <w:r w:rsidR="00222EA7" w:rsidRPr="00F92F6B">
              <w:rPr>
                <w:sz w:val="16"/>
                <w:szCs w:val="16"/>
              </w:rPr>
              <w:t>04298</w:t>
            </w:r>
          </w:p>
        </w:tc>
        <w:tc>
          <w:tcPr>
            <w:tcW w:w="567" w:type="dxa"/>
            <w:shd w:val="solid" w:color="FFFFFF" w:fill="auto"/>
          </w:tcPr>
          <w:p w14:paraId="124A7DB2" w14:textId="77777777" w:rsidR="00106255" w:rsidRPr="00F92F6B" w:rsidRDefault="00DD0ABE"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4EC4D20E" w14:textId="77777777" w:rsidR="00106255" w:rsidRPr="00F92F6B" w:rsidRDefault="00DD0AB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FBB4C5C" w14:textId="77777777" w:rsidR="00106255" w:rsidRPr="00F92F6B" w:rsidRDefault="00DD0ABE"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7F6D4720" w14:textId="77777777" w:rsidR="00646D91" w:rsidRPr="00F92F6B" w:rsidRDefault="00646D91" w:rsidP="009014E0">
            <w:pPr>
              <w:pStyle w:val="TAL"/>
              <w:keepNext w:val="0"/>
              <w:keepLines w:val="0"/>
              <w:widowControl w:val="0"/>
              <w:rPr>
                <w:sz w:val="16"/>
                <w:szCs w:val="16"/>
              </w:rPr>
            </w:pPr>
            <w:r w:rsidRPr="00F92F6B">
              <w:rPr>
                <w:sz w:val="16"/>
                <w:szCs w:val="16"/>
              </w:rPr>
              <w:t>Ag</w:t>
            </w:r>
            <w:r w:rsidR="00882EC3" w:rsidRPr="00F92F6B">
              <w:rPr>
                <w:sz w:val="16"/>
                <w:szCs w:val="16"/>
              </w:rPr>
              <w:t>reements of RAN2#97bis captured</w:t>
            </w:r>
            <w:r w:rsidR="00502FA9" w:rsidRPr="00F92F6B">
              <w:rPr>
                <w:sz w:val="16"/>
                <w:szCs w:val="16"/>
              </w:rPr>
              <w:t>:</w:t>
            </w:r>
          </w:p>
          <w:p w14:paraId="1E4E916F" w14:textId="77777777" w:rsidR="00502FA9" w:rsidRPr="00F92F6B" w:rsidRDefault="00502FA9" w:rsidP="009014E0">
            <w:pPr>
              <w:pStyle w:val="TAL"/>
              <w:keepNext w:val="0"/>
              <w:keepLines w:val="0"/>
              <w:widowControl w:val="0"/>
              <w:rPr>
                <w:sz w:val="16"/>
                <w:szCs w:val="16"/>
              </w:rPr>
            </w:pPr>
            <w:r w:rsidRPr="00F92F6B">
              <w:rPr>
                <w:sz w:val="16"/>
                <w:szCs w:val="16"/>
              </w:rPr>
              <w:t>- overview of duplication operation</w:t>
            </w:r>
          </w:p>
          <w:p w14:paraId="472E1E13" w14:textId="77777777" w:rsidR="00502FA9" w:rsidRPr="00F92F6B" w:rsidRDefault="00502FA9" w:rsidP="009014E0">
            <w:pPr>
              <w:pStyle w:val="TAL"/>
              <w:keepNext w:val="0"/>
              <w:keepLines w:val="0"/>
              <w:widowControl w:val="0"/>
              <w:rPr>
                <w:sz w:val="16"/>
                <w:szCs w:val="16"/>
              </w:rPr>
            </w:pPr>
            <w:r w:rsidRPr="00F92F6B">
              <w:rPr>
                <w:sz w:val="16"/>
                <w:szCs w:val="16"/>
              </w:rPr>
              <w:t>- RLC modes for DRBs and SRBs</w:t>
            </w:r>
          </w:p>
          <w:p w14:paraId="4F449512" w14:textId="77777777" w:rsidR="00502FA9" w:rsidRPr="00F92F6B" w:rsidRDefault="00502FA9" w:rsidP="009014E0">
            <w:pPr>
              <w:pStyle w:val="TAL"/>
              <w:keepNext w:val="0"/>
              <w:keepLines w:val="0"/>
              <w:widowControl w:val="0"/>
              <w:rPr>
                <w:sz w:val="16"/>
                <w:szCs w:val="16"/>
              </w:rPr>
            </w:pPr>
            <w:r w:rsidRPr="00F92F6B">
              <w:rPr>
                <w:sz w:val="16"/>
                <w:szCs w:val="16"/>
              </w:rPr>
              <w:t>- Condition for lossless mobility</w:t>
            </w:r>
          </w:p>
          <w:p w14:paraId="1517A909" w14:textId="77777777" w:rsidR="00502FA9" w:rsidRPr="00F92F6B" w:rsidRDefault="00502FA9" w:rsidP="009014E0">
            <w:pPr>
              <w:pStyle w:val="TAL"/>
              <w:keepNext w:val="0"/>
              <w:keepLines w:val="0"/>
              <w:widowControl w:val="0"/>
              <w:rPr>
                <w:sz w:val="16"/>
                <w:szCs w:val="16"/>
              </w:rPr>
            </w:pPr>
            <w:r w:rsidRPr="00F92F6B">
              <w:rPr>
                <w:sz w:val="16"/>
                <w:szCs w:val="16"/>
              </w:rPr>
              <w:t>- L2 handling at handover</w:t>
            </w:r>
          </w:p>
          <w:p w14:paraId="47BC7B69" w14:textId="77777777" w:rsidR="00502FA9" w:rsidRPr="00F92F6B" w:rsidRDefault="00502FA9" w:rsidP="009014E0">
            <w:pPr>
              <w:pStyle w:val="TAL"/>
              <w:keepNext w:val="0"/>
              <w:keepLines w:val="0"/>
              <w:widowControl w:val="0"/>
              <w:rPr>
                <w:sz w:val="16"/>
                <w:szCs w:val="16"/>
              </w:rPr>
            </w:pPr>
            <w:r w:rsidRPr="00F92F6B">
              <w:rPr>
                <w:sz w:val="16"/>
                <w:szCs w:val="16"/>
              </w:rPr>
              <w:t>- RLF triggers</w:t>
            </w:r>
          </w:p>
          <w:p w14:paraId="24D74D61" w14:textId="77777777" w:rsidR="00502FA9" w:rsidRPr="00F92F6B" w:rsidRDefault="00502FA9" w:rsidP="009014E0">
            <w:pPr>
              <w:pStyle w:val="TAL"/>
              <w:keepNext w:val="0"/>
              <w:keepLines w:val="0"/>
              <w:widowControl w:val="0"/>
              <w:rPr>
                <w:sz w:val="16"/>
                <w:szCs w:val="16"/>
              </w:rPr>
            </w:pPr>
            <w:r w:rsidRPr="00F92F6B">
              <w:rPr>
                <w:sz w:val="16"/>
                <w:szCs w:val="16"/>
              </w:rPr>
              <w:t>- Measurement details (filtering, beams, quality…)</w:t>
            </w:r>
          </w:p>
          <w:p w14:paraId="72C03ABB" w14:textId="77777777" w:rsidR="00502FA9" w:rsidRPr="00F92F6B" w:rsidRDefault="00502FA9" w:rsidP="009014E0">
            <w:pPr>
              <w:pStyle w:val="TAL"/>
              <w:keepNext w:val="0"/>
              <w:keepLines w:val="0"/>
              <w:widowControl w:val="0"/>
              <w:rPr>
                <w:sz w:val="16"/>
                <w:szCs w:val="16"/>
              </w:rPr>
            </w:pPr>
            <w:r w:rsidRPr="00F92F6B">
              <w:rPr>
                <w:sz w:val="16"/>
                <w:szCs w:val="16"/>
              </w:rPr>
              <w:t>- QoS flow handling in DC</w:t>
            </w:r>
          </w:p>
          <w:p w14:paraId="539A167D" w14:textId="77777777" w:rsidR="00502FA9" w:rsidRPr="00F92F6B" w:rsidRDefault="00502FA9" w:rsidP="009014E0">
            <w:pPr>
              <w:pStyle w:val="TAL"/>
              <w:keepNext w:val="0"/>
              <w:keepLines w:val="0"/>
              <w:widowControl w:val="0"/>
              <w:rPr>
                <w:sz w:val="16"/>
                <w:szCs w:val="16"/>
              </w:rPr>
            </w:pPr>
            <w:r w:rsidRPr="00F92F6B">
              <w:rPr>
                <w:sz w:val="16"/>
                <w:szCs w:val="16"/>
              </w:rPr>
              <w:t xml:space="preserve">- </w:t>
            </w:r>
            <w:r w:rsidR="0075269B" w:rsidRPr="00F92F6B">
              <w:rPr>
                <w:sz w:val="16"/>
                <w:szCs w:val="16"/>
              </w:rPr>
              <w:t>RACH procedure message usage for on-demand SI</w:t>
            </w:r>
          </w:p>
          <w:p w14:paraId="595D8B4E" w14:textId="77777777" w:rsidR="0075269B" w:rsidRPr="00F92F6B" w:rsidRDefault="0075269B" w:rsidP="009014E0">
            <w:pPr>
              <w:pStyle w:val="TAL"/>
              <w:keepNext w:val="0"/>
              <w:keepLines w:val="0"/>
              <w:widowControl w:val="0"/>
              <w:rPr>
                <w:sz w:val="16"/>
                <w:szCs w:val="16"/>
              </w:rPr>
            </w:pPr>
            <w:r w:rsidRPr="00F92F6B">
              <w:rPr>
                <w:sz w:val="16"/>
                <w:szCs w:val="16"/>
              </w:rPr>
              <w:t>- Random Access Procedure triggers</w:t>
            </w:r>
          </w:p>
          <w:p w14:paraId="74B61DA1" w14:textId="77777777" w:rsidR="0075269B" w:rsidRPr="00F92F6B" w:rsidRDefault="0075269B" w:rsidP="009014E0">
            <w:pPr>
              <w:pStyle w:val="TAL"/>
              <w:keepNext w:val="0"/>
              <w:keepLines w:val="0"/>
              <w:widowControl w:val="0"/>
              <w:rPr>
                <w:sz w:val="16"/>
                <w:szCs w:val="16"/>
              </w:rPr>
            </w:pPr>
            <w:r w:rsidRPr="00F92F6B">
              <w:rPr>
                <w:sz w:val="16"/>
                <w:szCs w:val="16"/>
              </w:rPr>
              <w:t xml:space="preserve">- </w:t>
            </w:r>
            <w:r w:rsidR="00335531" w:rsidRPr="00F92F6B">
              <w:rPr>
                <w:sz w:val="16"/>
                <w:szCs w:val="16"/>
              </w:rPr>
              <w:t>DRX baseline</w:t>
            </w:r>
          </w:p>
        </w:tc>
        <w:tc>
          <w:tcPr>
            <w:tcW w:w="708" w:type="dxa"/>
            <w:shd w:val="solid" w:color="FFFFFF" w:fill="auto"/>
          </w:tcPr>
          <w:p w14:paraId="099B91B8" w14:textId="77777777" w:rsidR="00106255" w:rsidRPr="00F92F6B" w:rsidRDefault="00646D91" w:rsidP="009014E0">
            <w:pPr>
              <w:pStyle w:val="TAC"/>
              <w:keepNext w:val="0"/>
              <w:keepLines w:val="0"/>
              <w:widowControl w:val="0"/>
              <w:jc w:val="left"/>
              <w:rPr>
                <w:sz w:val="16"/>
                <w:szCs w:val="16"/>
              </w:rPr>
            </w:pPr>
            <w:r w:rsidRPr="00F92F6B">
              <w:rPr>
                <w:sz w:val="16"/>
                <w:szCs w:val="16"/>
              </w:rPr>
              <w:t>0.2.0</w:t>
            </w:r>
          </w:p>
        </w:tc>
      </w:tr>
      <w:tr w:rsidR="006C004A" w:rsidRPr="00F92F6B" w14:paraId="13AD7A51" w14:textId="77777777" w:rsidTr="00F871AE">
        <w:tc>
          <w:tcPr>
            <w:tcW w:w="709" w:type="dxa"/>
            <w:shd w:val="solid" w:color="FFFFFF" w:fill="auto"/>
          </w:tcPr>
          <w:p w14:paraId="0561F8B5" w14:textId="77777777" w:rsidR="00106255" w:rsidRPr="00F92F6B" w:rsidRDefault="00F5501E" w:rsidP="009014E0">
            <w:pPr>
              <w:pStyle w:val="TAC"/>
              <w:keepNext w:val="0"/>
              <w:keepLines w:val="0"/>
              <w:widowControl w:val="0"/>
              <w:rPr>
                <w:sz w:val="16"/>
                <w:szCs w:val="16"/>
              </w:rPr>
            </w:pPr>
            <w:r w:rsidRPr="00F92F6B">
              <w:rPr>
                <w:sz w:val="16"/>
                <w:szCs w:val="16"/>
              </w:rPr>
              <w:t>2017.05</w:t>
            </w:r>
          </w:p>
        </w:tc>
        <w:tc>
          <w:tcPr>
            <w:tcW w:w="661" w:type="dxa"/>
            <w:shd w:val="solid" w:color="FFFFFF" w:fill="auto"/>
          </w:tcPr>
          <w:p w14:paraId="1A8EFD11" w14:textId="77777777" w:rsidR="00106255" w:rsidRPr="00F92F6B" w:rsidRDefault="00F5501E"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7A8F2953" w14:textId="77777777" w:rsidR="00106255" w:rsidRPr="00F92F6B" w:rsidRDefault="00F5501E" w:rsidP="009014E0">
            <w:pPr>
              <w:pStyle w:val="TAC"/>
              <w:keepNext w:val="0"/>
              <w:keepLines w:val="0"/>
              <w:widowControl w:val="0"/>
              <w:jc w:val="left"/>
              <w:rPr>
                <w:sz w:val="16"/>
                <w:szCs w:val="16"/>
              </w:rPr>
            </w:pPr>
            <w:r w:rsidRPr="00F92F6B">
              <w:rPr>
                <w:sz w:val="16"/>
                <w:szCs w:val="16"/>
              </w:rPr>
              <w:t>R2-1704452</w:t>
            </w:r>
          </w:p>
        </w:tc>
        <w:tc>
          <w:tcPr>
            <w:tcW w:w="567" w:type="dxa"/>
            <w:shd w:val="solid" w:color="FFFFFF" w:fill="auto"/>
          </w:tcPr>
          <w:p w14:paraId="61313F2D" w14:textId="77777777" w:rsidR="00106255" w:rsidRPr="00F92F6B" w:rsidRDefault="00F5501E"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39517C16" w14:textId="77777777" w:rsidR="00106255" w:rsidRPr="00F92F6B" w:rsidRDefault="00F5501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6123090" w14:textId="77777777" w:rsidR="00106255" w:rsidRPr="00F92F6B" w:rsidRDefault="00F5501E"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02DDAC41" w14:textId="77777777" w:rsidR="00106255" w:rsidRPr="00F92F6B" w:rsidRDefault="00F5501E" w:rsidP="009014E0">
            <w:pPr>
              <w:pStyle w:val="TAL"/>
              <w:keepNext w:val="0"/>
              <w:keepLines w:val="0"/>
              <w:widowControl w:val="0"/>
              <w:rPr>
                <w:sz w:val="16"/>
                <w:szCs w:val="16"/>
              </w:rPr>
            </w:pPr>
            <w:r w:rsidRPr="00F92F6B">
              <w:rPr>
                <w:sz w:val="16"/>
                <w:szCs w:val="16"/>
              </w:rPr>
              <w:t>RAN3 agreements captured (R3-171329)</w:t>
            </w:r>
          </w:p>
          <w:p w14:paraId="0D25E5F9" w14:textId="77777777" w:rsidR="00F5501E" w:rsidRPr="00F92F6B" w:rsidRDefault="00F5501E" w:rsidP="009014E0">
            <w:pPr>
              <w:pStyle w:val="TAL"/>
              <w:keepNext w:val="0"/>
              <w:keepLines w:val="0"/>
              <w:widowControl w:val="0"/>
              <w:rPr>
                <w:sz w:val="16"/>
                <w:szCs w:val="16"/>
              </w:rPr>
            </w:pPr>
            <w:r w:rsidRPr="00F92F6B">
              <w:rPr>
                <w:sz w:val="16"/>
                <w:szCs w:val="16"/>
              </w:rPr>
              <w:t xml:space="preserve">5G logo </w:t>
            </w:r>
            <w:r w:rsidR="00756B8F" w:rsidRPr="00F92F6B">
              <w:rPr>
                <w:sz w:val="16"/>
                <w:szCs w:val="16"/>
              </w:rPr>
              <w:t xml:space="preserve">and specification title </w:t>
            </w:r>
            <w:r w:rsidRPr="00F92F6B">
              <w:rPr>
                <w:sz w:val="16"/>
                <w:szCs w:val="16"/>
              </w:rPr>
              <w:t>updated</w:t>
            </w:r>
          </w:p>
        </w:tc>
        <w:tc>
          <w:tcPr>
            <w:tcW w:w="708" w:type="dxa"/>
            <w:shd w:val="solid" w:color="FFFFFF" w:fill="auto"/>
          </w:tcPr>
          <w:p w14:paraId="01F44952" w14:textId="77777777" w:rsidR="00106255" w:rsidRPr="00F92F6B" w:rsidRDefault="00F5501E" w:rsidP="009014E0">
            <w:pPr>
              <w:pStyle w:val="TAC"/>
              <w:keepNext w:val="0"/>
              <w:keepLines w:val="0"/>
              <w:widowControl w:val="0"/>
              <w:jc w:val="left"/>
              <w:rPr>
                <w:sz w:val="16"/>
                <w:szCs w:val="16"/>
              </w:rPr>
            </w:pPr>
            <w:r w:rsidRPr="00F92F6B">
              <w:rPr>
                <w:sz w:val="16"/>
                <w:szCs w:val="16"/>
              </w:rPr>
              <w:t>0.2.1</w:t>
            </w:r>
          </w:p>
        </w:tc>
      </w:tr>
      <w:tr w:rsidR="006C004A" w:rsidRPr="00F92F6B" w14:paraId="133F231E" w14:textId="77777777" w:rsidTr="00F871AE">
        <w:tc>
          <w:tcPr>
            <w:tcW w:w="709" w:type="dxa"/>
            <w:shd w:val="solid" w:color="FFFFFF" w:fill="auto"/>
          </w:tcPr>
          <w:p w14:paraId="013A2E1B" w14:textId="77777777" w:rsidR="00106255" w:rsidRPr="00F92F6B" w:rsidRDefault="009B3D5A" w:rsidP="009014E0">
            <w:pPr>
              <w:pStyle w:val="TAC"/>
              <w:keepNext w:val="0"/>
              <w:keepLines w:val="0"/>
              <w:widowControl w:val="0"/>
              <w:rPr>
                <w:sz w:val="16"/>
                <w:szCs w:val="16"/>
              </w:rPr>
            </w:pPr>
            <w:r w:rsidRPr="00F92F6B">
              <w:rPr>
                <w:sz w:val="16"/>
                <w:szCs w:val="16"/>
              </w:rPr>
              <w:t>2017.05</w:t>
            </w:r>
          </w:p>
        </w:tc>
        <w:tc>
          <w:tcPr>
            <w:tcW w:w="661" w:type="dxa"/>
            <w:shd w:val="solid" w:color="FFFFFF" w:fill="auto"/>
          </w:tcPr>
          <w:p w14:paraId="3007799D" w14:textId="77777777" w:rsidR="00106255" w:rsidRPr="00F92F6B" w:rsidRDefault="009B3D5A"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29D143BA" w14:textId="77777777" w:rsidR="00106255" w:rsidRPr="00F92F6B" w:rsidRDefault="009B3D5A" w:rsidP="009014E0">
            <w:pPr>
              <w:pStyle w:val="TAC"/>
              <w:keepNext w:val="0"/>
              <w:keepLines w:val="0"/>
              <w:widowControl w:val="0"/>
              <w:jc w:val="left"/>
              <w:rPr>
                <w:sz w:val="16"/>
                <w:szCs w:val="16"/>
              </w:rPr>
            </w:pPr>
            <w:r w:rsidRPr="00F92F6B">
              <w:rPr>
                <w:sz w:val="16"/>
                <w:szCs w:val="16"/>
              </w:rPr>
              <w:t>R2-1705994</w:t>
            </w:r>
          </w:p>
        </w:tc>
        <w:tc>
          <w:tcPr>
            <w:tcW w:w="567" w:type="dxa"/>
            <w:shd w:val="solid" w:color="FFFFFF" w:fill="auto"/>
          </w:tcPr>
          <w:p w14:paraId="5C1FF6DB" w14:textId="77777777" w:rsidR="00106255" w:rsidRPr="00F92F6B" w:rsidRDefault="009B3D5A"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514E29EA" w14:textId="77777777" w:rsidR="00106255" w:rsidRPr="00F92F6B" w:rsidRDefault="009B3D5A"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EAAE799" w14:textId="77777777" w:rsidR="00106255" w:rsidRPr="00F92F6B" w:rsidRDefault="009B3D5A"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3D83C082" w14:textId="77777777" w:rsidR="00106255" w:rsidRPr="00F92F6B" w:rsidRDefault="009B3D5A" w:rsidP="009014E0">
            <w:pPr>
              <w:pStyle w:val="TAL"/>
              <w:keepNext w:val="0"/>
              <w:keepLines w:val="0"/>
              <w:widowControl w:val="0"/>
              <w:rPr>
                <w:sz w:val="16"/>
                <w:szCs w:val="16"/>
              </w:rPr>
            </w:pPr>
            <w:r w:rsidRPr="00F92F6B">
              <w:rPr>
                <w:sz w:val="16"/>
                <w:szCs w:val="16"/>
              </w:rPr>
              <w:t>RL</w:t>
            </w:r>
            <w:r w:rsidR="00252EEB" w:rsidRPr="00F92F6B">
              <w:rPr>
                <w:sz w:val="16"/>
                <w:szCs w:val="16"/>
              </w:rPr>
              <w:t>C</w:t>
            </w:r>
            <w:r w:rsidRPr="00F92F6B">
              <w:rPr>
                <w:sz w:val="16"/>
                <w:szCs w:val="16"/>
              </w:rPr>
              <w:t xml:space="preserve"> failure for RL</w:t>
            </w:r>
            <w:r w:rsidR="00252EEB" w:rsidRPr="00F92F6B">
              <w:rPr>
                <w:sz w:val="16"/>
                <w:szCs w:val="16"/>
              </w:rPr>
              <w:t>F</w:t>
            </w:r>
            <w:r w:rsidRPr="00F92F6B">
              <w:rPr>
                <w:sz w:val="16"/>
                <w:szCs w:val="16"/>
              </w:rPr>
              <w:t xml:space="preserve"> generalized.</w:t>
            </w:r>
          </w:p>
        </w:tc>
        <w:tc>
          <w:tcPr>
            <w:tcW w:w="708" w:type="dxa"/>
            <w:shd w:val="solid" w:color="FFFFFF" w:fill="auto"/>
          </w:tcPr>
          <w:p w14:paraId="027D1299" w14:textId="77777777" w:rsidR="00106255" w:rsidRPr="00F92F6B" w:rsidRDefault="009B3D5A" w:rsidP="009014E0">
            <w:pPr>
              <w:pStyle w:val="TAC"/>
              <w:keepNext w:val="0"/>
              <w:keepLines w:val="0"/>
              <w:widowControl w:val="0"/>
              <w:jc w:val="left"/>
              <w:rPr>
                <w:sz w:val="16"/>
                <w:szCs w:val="16"/>
              </w:rPr>
            </w:pPr>
            <w:r w:rsidRPr="00F92F6B">
              <w:rPr>
                <w:sz w:val="16"/>
                <w:szCs w:val="16"/>
              </w:rPr>
              <w:t>0.3.0</w:t>
            </w:r>
          </w:p>
        </w:tc>
      </w:tr>
      <w:tr w:rsidR="006C004A" w:rsidRPr="00F92F6B" w14:paraId="1F156F94" w14:textId="77777777" w:rsidTr="00F871AE">
        <w:tc>
          <w:tcPr>
            <w:tcW w:w="709" w:type="dxa"/>
            <w:shd w:val="solid" w:color="FFFFFF" w:fill="auto"/>
          </w:tcPr>
          <w:p w14:paraId="7832FDD4" w14:textId="77777777" w:rsidR="00106255" w:rsidRPr="00F92F6B" w:rsidRDefault="0060170D" w:rsidP="009014E0">
            <w:pPr>
              <w:pStyle w:val="TAC"/>
              <w:keepNext w:val="0"/>
              <w:keepLines w:val="0"/>
              <w:widowControl w:val="0"/>
              <w:rPr>
                <w:sz w:val="16"/>
                <w:szCs w:val="16"/>
              </w:rPr>
            </w:pPr>
            <w:r w:rsidRPr="00F92F6B">
              <w:rPr>
                <w:sz w:val="16"/>
                <w:szCs w:val="16"/>
              </w:rPr>
              <w:t>2017.06</w:t>
            </w:r>
          </w:p>
        </w:tc>
        <w:tc>
          <w:tcPr>
            <w:tcW w:w="661" w:type="dxa"/>
            <w:shd w:val="solid" w:color="FFFFFF" w:fill="auto"/>
          </w:tcPr>
          <w:p w14:paraId="5740AD3E" w14:textId="77777777" w:rsidR="00106255" w:rsidRPr="00F92F6B" w:rsidRDefault="0060170D"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67430DD8" w14:textId="77777777" w:rsidR="00106255" w:rsidRPr="00F92F6B" w:rsidRDefault="0060170D" w:rsidP="009014E0">
            <w:pPr>
              <w:pStyle w:val="TAC"/>
              <w:keepNext w:val="0"/>
              <w:keepLines w:val="0"/>
              <w:widowControl w:val="0"/>
              <w:jc w:val="left"/>
              <w:rPr>
                <w:sz w:val="16"/>
                <w:szCs w:val="16"/>
              </w:rPr>
            </w:pPr>
            <w:r w:rsidRPr="00F92F6B">
              <w:rPr>
                <w:sz w:val="16"/>
                <w:szCs w:val="16"/>
              </w:rPr>
              <w:t>R2-170</w:t>
            </w:r>
            <w:r w:rsidR="004D11A2" w:rsidRPr="00F92F6B">
              <w:rPr>
                <w:sz w:val="16"/>
                <w:szCs w:val="16"/>
              </w:rPr>
              <w:t>6204</w:t>
            </w:r>
          </w:p>
        </w:tc>
        <w:tc>
          <w:tcPr>
            <w:tcW w:w="567" w:type="dxa"/>
            <w:shd w:val="solid" w:color="FFFFFF" w:fill="auto"/>
          </w:tcPr>
          <w:p w14:paraId="12770E02" w14:textId="77777777" w:rsidR="00106255" w:rsidRPr="00F92F6B" w:rsidRDefault="0060170D"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C6123D6" w14:textId="77777777" w:rsidR="00106255" w:rsidRPr="00F92F6B" w:rsidRDefault="0060170D"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5A8C307" w14:textId="77777777" w:rsidR="00106255" w:rsidRPr="00F92F6B" w:rsidRDefault="0060170D"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264EA7CE" w14:textId="77777777" w:rsidR="00106255" w:rsidRPr="00F92F6B" w:rsidRDefault="0060170D" w:rsidP="009014E0">
            <w:pPr>
              <w:pStyle w:val="TAL"/>
              <w:keepNext w:val="0"/>
              <w:keepLines w:val="0"/>
              <w:widowControl w:val="0"/>
              <w:rPr>
                <w:sz w:val="16"/>
                <w:szCs w:val="16"/>
              </w:rPr>
            </w:pPr>
            <w:r w:rsidRPr="00F92F6B">
              <w:rPr>
                <w:sz w:val="16"/>
                <w:szCs w:val="16"/>
              </w:rPr>
              <w:t>Agreements of RAN2#98 captured:</w:t>
            </w:r>
          </w:p>
          <w:p w14:paraId="32884F85" w14:textId="77777777" w:rsidR="0060170D" w:rsidRPr="00F92F6B" w:rsidRDefault="0060170D" w:rsidP="009014E0">
            <w:pPr>
              <w:pStyle w:val="TAL"/>
              <w:keepNext w:val="0"/>
              <w:keepLines w:val="0"/>
              <w:widowControl w:val="0"/>
              <w:rPr>
                <w:sz w:val="16"/>
                <w:szCs w:val="16"/>
              </w:rPr>
            </w:pPr>
            <w:r w:rsidRPr="00F92F6B">
              <w:rPr>
                <w:sz w:val="16"/>
                <w:szCs w:val="16"/>
              </w:rPr>
              <w:t xml:space="preserve">- </w:t>
            </w:r>
            <w:r w:rsidR="0030568F" w:rsidRPr="00F92F6B">
              <w:rPr>
                <w:sz w:val="16"/>
                <w:szCs w:val="16"/>
              </w:rPr>
              <w:t>Duplication Control</w:t>
            </w:r>
          </w:p>
          <w:p w14:paraId="325F784F" w14:textId="77777777" w:rsidR="00FC24B5" w:rsidRPr="00F92F6B" w:rsidRDefault="00FC24B5" w:rsidP="009014E0">
            <w:pPr>
              <w:pStyle w:val="TAL"/>
              <w:keepNext w:val="0"/>
              <w:keepLines w:val="0"/>
              <w:widowControl w:val="0"/>
              <w:rPr>
                <w:sz w:val="16"/>
                <w:szCs w:val="16"/>
              </w:rPr>
            </w:pPr>
            <w:r w:rsidRPr="00F92F6B">
              <w:rPr>
                <w:sz w:val="16"/>
                <w:szCs w:val="16"/>
              </w:rPr>
              <w:t>- RLC mode for SRB0 and System Info</w:t>
            </w:r>
          </w:p>
          <w:p w14:paraId="1397441F" w14:textId="77777777" w:rsidR="00FC24B5" w:rsidRPr="00F92F6B" w:rsidRDefault="00FC24B5" w:rsidP="009014E0">
            <w:pPr>
              <w:pStyle w:val="TAL"/>
              <w:keepNext w:val="0"/>
              <w:keepLines w:val="0"/>
              <w:widowControl w:val="0"/>
              <w:rPr>
                <w:sz w:val="16"/>
                <w:szCs w:val="16"/>
              </w:rPr>
            </w:pPr>
            <w:r w:rsidRPr="00F92F6B">
              <w:rPr>
                <w:sz w:val="16"/>
                <w:szCs w:val="16"/>
              </w:rPr>
              <w:t xml:space="preserve">- </w:t>
            </w:r>
            <w:r w:rsidR="002B0088" w:rsidRPr="00F92F6B">
              <w:rPr>
                <w:sz w:val="16"/>
                <w:szCs w:val="16"/>
              </w:rPr>
              <w:t>Provision of Assistance Info for AMF Selection</w:t>
            </w:r>
          </w:p>
          <w:p w14:paraId="2D1D0F70" w14:textId="77777777" w:rsidR="001525CC" w:rsidRPr="00F92F6B" w:rsidRDefault="001525CC" w:rsidP="009014E0">
            <w:pPr>
              <w:pStyle w:val="TAL"/>
              <w:keepNext w:val="0"/>
              <w:keepLines w:val="0"/>
              <w:widowControl w:val="0"/>
              <w:rPr>
                <w:sz w:val="16"/>
                <w:szCs w:val="16"/>
              </w:rPr>
            </w:pPr>
            <w:r w:rsidRPr="00F92F6B">
              <w:rPr>
                <w:sz w:val="16"/>
                <w:szCs w:val="16"/>
              </w:rPr>
              <w:t>- QoS Handling from R2-1706011</w:t>
            </w:r>
          </w:p>
          <w:p w14:paraId="4EE5FBAD" w14:textId="77777777" w:rsidR="00B44277" w:rsidRPr="00F92F6B" w:rsidRDefault="00B44277" w:rsidP="009014E0">
            <w:pPr>
              <w:pStyle w:val="TAL"/>
              <w:keepNext w:val="0"/>
              <w:keepLines w:val="0"/>
              <w:widowControl w:val="0"/>
              <w:rPr>
                <w:sz w:val="16"/>
                <w:szCs w:val="16"/>
              </w:rPr>
            </w:pPr>
            <w:r w:rsidRPr="00F92F6B">
              <w:rPr>
                <w:sz w:val="16"/>
                <w:szCs w:val="16"/>
              </w:rPr>
              <w:t>- Beam measurements combining</w:t>
            </w:r>
          </w:p>
          <w:p w14:paraId="67F4FA55" w14:textId="77777777" w:rsidR="00B44277" w:rsidRPr="00F92F6B" w:rsidRDefault="00B44277" w:rsidP="009014E0">
            <w:pPr>
              <w:pStyle w:val="TAL"/>
              <w:keepNext w:val="0"/>
              <w:keepLines w:val="0"/>
              <w:widowControl w:val="0"/>
              <w:rPr>
                <w:sz w:val="16"/>
                <w:szCs w:val="16"/>
              </w:rPr>
            </w:pPr>
            <w:r w:rsidRPr="00F92F6B">
              <w:rPr>
                <w:sz w:val="16"/>
                <w:szCs w:val="16"/>
              </w:rPr>
              <w:t>- MSG1 request details for on-demand SI</w:t>
            </w:r>
          </w:p>
          <w:p w14:paraId="3C346A97" w14:textId="77777777" w:rsidR="00B44277" w:rsidRPr="00F92F6B" w:rsidRDefault="00B44277" w:rsidP="009014E0">
            <w:pPr>
              <w:pStyle w:val="TAL"/>
              <w:keepNext w:val="0"/>
              <w:keepLines w:val="0"/>
              <w:widowControl w:val="0"/>
              <w:rPr>
                <w:sz w:val="16"/>
                <w:szCs w:val="16"/>
              </w:rPr>
            </w:pPr>
            <w:r w:rsidRPr="00F92F6B">
              <w:rPr>
                <w:sz w:val="16"/>
                <w:szCs w:val="16"/>
              </w:rPr>
              <w:t>- RNA and RLAU terminology introduced for INACTIVE</w:t>
            </w:r>
          </w:p>
          <w:p w14:paraId="41EA0948" w14:textId="77777777" w:rsidR="00B44277" w:rsidRPr="00F92F6B" w:rsidRDefault="00B44277" w:rsidP="009014E0">
            <w:pPr>
              <w:pStyle w:val="TAL"/>
              <w:keepNext w:val="0"/>
              <w:keepLines w:val="0"/>
              <w:widowControl w:val="0"/>
              <w:rPr>
                <w:sz w:val="16"/>
                <w:szCs w:val="16"/>
              </w:rPr>
            </w:pPr>
            <w:r w:rsidRPr="00F92F6B">
              <w:rPr>
                <w:sz w:val="16"/>
                <w:szCs w:val="16"/>
              </w:rPr>
              <w:t>- Skipping of SPS resources when nothing to transmit</w:t>
            </w:r>
          </w:p>
          <w:p w14:paraId="4A72F49C" w14:textId="77777777" w:rsidR="00B44277" w:rsidRPr="00F92F6B" w:rsidRDefault="00B44277" w:rsidP="009014E0">
            <w:pPr>
              <w:pStyle w:val="TAL"/>
              <w:keepNext w:val="0"/>
              <w:keepLines w:val="0"/>
              <w:widowControl w:val="0"/>
              <w:rPr>
                <w:sz w:val="16"/>
                <w:szCs w:val="16"/>
              </w:rPr>
            </w:pPr>
            <w:r w:rsidRPr="00F92F6B">
              <w:rPr>
                <w:sz w:val="16"/>
                <w:szCs w:val="16"/>
              </w:rPr>
              <w:t>- Duplication detection at RLC only for AM</w:t>
            </w:r>
          </w:p>
          <w:p w14:paraId="371EDC44" w14:textId="77777777" w:rsidR="00C869E7" w:rsidRPr="00F92F6B" w:rsidRDefault="00C869E7" w:rsidP="009014E0">
            <w:pPr>
              <w:pStyle w:val="TAL"/>
              <w:keepNext w:val="0"/>
              <w:keepLines w:val="0"/>
              <w:widowControl w:val="0"/>
              <w:rPr>
                <w:sz w:val="16"/>
                <w:szCs w:val="16"/>
              </w:rPr>
            </w:pPr>
            <w:r w:rsidRPr="00F92F6B">
              <w:rPr>
                <w:sz w:val="16"/>
                <w:szCs w:val="16"/>
              </w:rPr>
              <w:t>- Provision of access category by NAS for connection control</w:t>
            </w:r>
          </w:p>
          <w:p w14:paraId="35F4DD24" w14:textId="77777777" w:rsidR="00C87FA4" w:rsidRPr="00F92F6B" w:rsidRDefault="00C87FA4" w:rsidP="009014E0">
            <w:pPr>
              <w:pStyle w:val="TAL"/>
              <w:keepNext w:val="0"/>
              <w:keepLines w:val="0"/>
              <w:widowControl w:val="0"/>
              <w:rPr>
                <w:sz w:val="16"/>
                <w:szCs w:val="16"/>
              </w:rPr>
            </w:pPr>
            <w:r w:rsidRPr="00F92F6B">
              <w:rPr>
                <w:sz w:val="16"/>
                <w:szCs w:val="16"/>
              </w:rPr>
              <w:t>Editorial updates in addition:</w:t>
            </w:r>
          </w:p>
          <w:p w14:paraId="0DD49003" w14:textId="77777777" w:rsidR="00C87FA4" w:rsidRPr="00F92F6B" w:rsidRDefault="00C87FA4" w:rsidP="009014E0">
            <w:pPr>
              <w:pStyle w:val="TAL"/>
              <w:keepNext w:val="0"/>
              <w:keepLines w:val="0"/>
              <w:widowControl w:val="0"/>
              <w:rPr>
                <w:sz w:val="16"/>
                <w:szCs w:val="16"/>
              </w:rPr>
            </w:pPr>
            <w:r w:rsidRPr="00F92F6B">
              <w:rPr>
                <w:sz w:val="16"/>
                <w:szCs w:val="16"/>
              </w:rPr>
              <w:t>- QFI used consistently</w:t>
            </w:r>
          </w:p>
        </w:tc>
        <w:tc>
          <w:tcPr>
            <w:tcW w:w="708" w:type="dxa"/>
            <w:shd w:val="solid" w:color="FFFFFF" w:fill="auto"/>
          </w:tcPr>
          <w:p w14:paraId="2EA58614" w14:textId="77777777" w:rsidR="00106255" w:rsidRPr="00F92F6B" w:rsidRDefault="0060170D" w:rsidP="009014E0">
            <w:pPr>
              <w:pStyle w:val="TAC"/>
              <w:keepNext w:val="0"/>
              <w:keepLines w:val="0"/>
              <w:widowControl w:val="0"/>
              <w:jc w:val="left"/>
              <w:rPr>
                <w:sz w:val="16"/>
                <w:szCs w:val="16"/>
              </w:rPr>
            </w:pPr>
            <w:r w:rsidRPr="00F92F6B">
              <w:rPr>
                <w:sz w:val="16"/>
                <w:szCs w:val="16"/>
              </w:rPr>
              <w:t>0.3.1</w:t>
            </w:r>
          </w:p>
        </w:tc>
      </w:tr>
      <w:tr w:rsidR="006C004A" w:rsidRPr="00F92F6B" w14:paraId="0C1D63E3" w14:textId="77777777" w:rsidTr="00F871AE">
        <w:tc>
          <w:tcPr>
            <w:tcW w:w="709" w:type="dxa"/>
            <w:shd w:val="solid" w:color="FFFFFF" w:fill="auto"/>
          </w:tcPr>
          <w:p w14:paraId="14665117" w14:textId="77777777" w:rsidR="00106255" w:rsidRPr="00F92F6B" w:rsidRDefault="008618A5" w:rsidP="009014E0">
            <w:pPr>
              <w:pStyle w:val="TAC"/>
              <w:keepNext w:val="0"/>
              <w:keepLines w:val="0"/>
              <w:widowControl w:val="0"/>
              <w:rPr>
                <w:sz w:val="16"/>
                <w:szCs w:val="16"/>
              </w:rPr>
            </w:pPr>
            <w:r w:rsidRPr="00F92F6B">
              <w:rPr>
                <w:sz w:val="16"/>
                <w:szCs w:val="16"/>
              </w:rPr>
              <w:t>2017.06</w:t>
            </w:r>
          </w:p>
        </w:tc>
        <w:tc>
          <w:tcPr>
            <w:tcW w:w="661" w:type="dxa"/>
            <w:shd w:val="solid" w:color="FFFFFF" w:fill="auto"/>
          </w:tcPr>
          <w:p w14:paraId="3441AE68" w14:textId="77777777" w:rsidR="00106255" w:rsidRPr="00F92F6B" w:rsidRDefault="008618A5"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56CC9775" w14:textId="77777777" w:rsidR="00106255" w:rsidRPr="00F92F6B" w:rsidRDefault="008618A5" w:rsidP="009014E0">
            <w:pPr>
              <w:pStyle w:val="TAC"/>
              <w:keepNext w:val="0"/>
              <w:keepLines w:val="0"/>
              <w:widowControl w:val="0"/>
              <w:jc w:val="left"/>
              <w:rPr>
                <w:sz w:val="16"/>
                <w:szCs w:val="16"/>
              </w:rPr>
            </w:pPr>
            <w:r w:rsidRPr="00F92F6B">
              <w:rPr>
                <w:sz w:val="16"/>
                <w:szCs w:val="16"/>
              </w:rPr>
              <w:t>R2-1706205</w:t>
            </w:r>
          </w:p>
        </w:tc>
        <w:tc>
          <w:tcPr>
            <w:tcW w:w="567" w:type="dxa"/>
            <w:shd w:val="solid" w:color="FFFFFF" w:fill="auto"/>
          </w:tcPr>
          <w:p w14:paraId="01DB4EE1" w14:textId="77777777" w:rsidR="00106255" w:rsidRPr="00F92F6B" w:rsidRDefault="001D5FA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556DCC61" w14:textId="77777777" w:rsidR="00106255" w:rsidRPr="00F92F6B" w:rsidRDefault="001D5FA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0467962" w14:textId="77777777" w:rsidR="00106255" w:rsidRPr="00F92F6B" w:rsidRDefault="001D5FA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5AAB94C5" w14:textId="77777777" w:rsidR="00106255" w:rsidRPr="00F92F6B" w:rsidRDefault="008618A5" w:rsidP="009014E0">
            <w:pPr>
              <w:pStyle w:val="TAL"/>
              <w:keepNext w:val="0"/>
              <w:keepLines w:val="0"/>
              <w:widowControl w:val="0"/>
              <w:rPr>
                <w:sz w:val="16"/>
                <w:szCs w:val="16"/>
              </w:rPr>
            </w:pPr>
            <w:r w:rsidRPr="00F92F6B">
              <w:rPr>
                <w:sz w:val="16"/>
                <w:szCs w:val="16"/>
              </w:rPr>
              <w:t xml:space="preserve">RAN3 agreements captured (R3-171932) </w:t>
            </w:r>
          </w:p>
        </w:tc>
        <w:tc>
          <w:tcPr>
            <w:tcW w:w="708" w:type="dxa"/>
            <w:shd w:val="solid" w:color="FFFFFF" w:fill="auto"/>
          </w:tcPr>
          <w:p w14:paraId="03772043" w14:textId="77777777" w:rsidR="00106255" w:rsidRPr="00F92F6B" w:rsidRDefault="008618A5" w:rsidP="009014E0">
            <w:pPr>
              <w:pStyle w:val="TAC"/>
              <w:keepNext w:val="0"/>
              <w:keepLines w:val="0"/>
              <w:widowControl w:val="0"/>
              <w:jc w:val="left"/>
              <w:rPr>
                <w:sz w:val="16"/>
                <w:szCs w:val="16"/>
              </w:rPr>
            </w:pPr>
            <w:r w:rsidRPr="00F92F6B">
              <w:rPr>
                <w:sz w:val="16"/>
                <w:szCs w:val="16"/>
              </w:rPr>
              <w:t>0.4.0</w:t>
            </w:r>
          </w:p>
        </w:tc>
      </w:tr>
      <w:tr w:rsidR="006C004A" w:rsidRPr="00F92F6B" w14:paraId="464F7D2E" w14:textId="77777777" w:rsidTr="00F871AE">
        <w:tc>
          <w:tcPr>
            <w:tcW w:w="709" w:type="dxa"/>
            <w:shd w:val="solid" w:color="FFFFFF" w:fill="auto"/>
          </w:tcPr>
          <w:p w14:paraId="5E8DC21F" w14:textId="77777777" w:rsidR="00106255" w:rsidRPr="00F92F6B" w:rsidRDefault="0069664C" w:rsidP="009014E0">
            <w:pPr>
              <w:pStyle w:val="TAC"/>
              <w:keepNext w:val="0"/>
              <w:keepLines w:val="0"/>
              <w:widowControl w:val="0"/>
              <w:rPr>
                <w:sz w:val="16"/>
                <w:szCs w:val="16"/>
              </w:rPr>
            </w:pPr>
            <w:r w:rsidRPr="00F92F6B">
              <w:rPr>
                <w:sz w:val="16"/>
                <w:szCs w:val="16"/>
              </w:rPr>
              <w:t>2017.06</w:t>
            </w:r>
          </w:p>
        </w:tc>
        <w:tc>
          <w:tcPr>
            <w:tcW w:w="661" w:type="dxa"/>
            <w:shd w:val="solid" w:color="FFFFFF" w:fill="auto"/>
          </w:tcPr>
          <w:p w14:paraId="7F5D041D" w14:textId="77777777" w:rsidR="00106255" w:rsidRPr="00F92F6B" w:rsidRDefault="00A42069" w:rsidP="009014E0">
            <w:pPr>
              <w:pStyle w:val="TAC"/>
              <w:keepNext w:val="0"/>
              <w:keepLines w:val="0"/>
              <w:widowControl w:val="0"/>
              <w:jc w:val="left"/>
              <w:rPr>
                <w:sz w:val="16"/>
                <w:szCs w:val="16"/>
              </w:rPr>
            </w:pPr>
            <w:r w:rsidRPr="00F92F6B">
              <w:rPr>
                <w:sz w:val="16"/>
                <w:szCs w:val="16"/>
              </w:rPr>
              <w:t>RAN2 98</w:t>
            </w:r>
          </w:p>
        </w:tc>
        <w:tc>
          <w:tcPr>
            <w:tcW w:w="992" w:type="dxa"/>
            <w:shd w:val="solid" w:color="FFFFFF" w:fill="auto"/>
          </w:tcPr>
          <w:p w14:paraId="2E73B91C" w14:textId="77777777" w:rsidR="00106255" w:rsidRPr="00F92F6B" w:rsidRDefault="0069664C" w:rsidP="009014E0">
            <w:pPr>
              <w:pStyle w:val="TAC"/>
              <w:keepNext w:val="0"/>
              <w:keepLines w:val="0"/>
              <w:widowControl w:val="0"/>
              <w:jc w:val="left"/>
              <w:rPr>
                <w:sz w:val="16"/>
                <w:szCs w:val="16"/>
              </w:rPr>
            </w:pPr>
            <w:r w:rsidRPr="00F92F6B">
              <w:rPr>
                <w:sz w:val="16"/>
                <w:szCs w:val="16"/>
              </w:rPr>
              <w:t>R2-170</w:t>
            </w:r>
            <w:r w:rsidR="00A42069" w:rsidRPr="00F92F6B">
              <w:rPr>
                <w:sz w:val="16"/>
                <w:szCs w:val="16"/>
              </w:rPr>
              <w:t>6206</w:t>
            </w:r>
          </w:p>
        </w:tc>
        <w:tc>
          <w:tcPr>
            <w:tcW w:w="567" w:type="dxa"/>
            <w:shd w:val="solid" w:color="FFFFFF" w:fill="auto"/>
          </w:tcPr>
          <w:p w14:paraId="2891224B" w14:textId="77777777" w:rsidR="00106255" w:rsidRPr="00F92F6B" w:rsidRDefault="001D5FA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62DD56C9" w14:textId="77777777" w:rsidR="00106255" w:rsidRPr="00F92F6B" w:rsidRDefault="001D5FA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057380E" w14:textId="77777777" w:rsidR="00106255" w:rsidRPr="00F92F6B" w:rsidRDefault="001D5FA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0D0E6587" w14:textId="77777777" w:rsidR="00106255" w:rsidRPr="00F92F6B" w:rsidRDefault="007E67EC" w:rsidP="009014E0">
            <w:pPr>
              <w:pStyle w:val="TAL"/>
              <w:keepNext w:val="0"/>
              <w:keepLines w:val="0"/>
              <w:widowControl w:val="0"/>
              <w:rPr>
                <w:sz w:val="16"/>
                <w:szCs w:val="16"/>
              </w:rPr>
            </w:pPr>
            <w:r w:rsidRPr="00F92F6B">
              <w:rPr>
                <w:sz w:val="16"/>
                <w:szCs w:val="16"/>
              </w:rPr>
              <w:t>Corrections:</w:t>
            </w:r>
          </w:p>
          <w:p w14:paraId="7C59A9DB" w14:textId="77777777" w:rsidR="007E67EC" w:rsidRPr="00F92F6B" w:rsidRDefault="007E67EC" w:rsidP="009014E0">
            <w:pPr>
              <w:pStyle w:val="TAL"/>
              <w:keepNext w:val="0"/>
              <w:keepLines w:val="0"/>
              <w:widowControl w:val="0"/>
              <w:rPr>
                <w:sz w:val="16"/>
                <w:szCs w:val="16"/>
              </w:rPr>
            </w:pPr>
            <w:r w:rsidRPr="00F92F6B">
              <w:rPr>
                <w:sz w:val="16"/>
                <w:szCs w:val="16"/>
              </w:rPr>
              <w:t>- provision of AC in INACTIVE is FFS</w:t>
            </w:r>
          </w:p>
          <w:p w14:paraId="16D63125" w14:textId="77777777" w:rsidR="007E67EC" w:rsidRPr="00F92F6B" w:rsidRDefault="003C3946" w:rsidP="009014E0">
            <w:pPr>
              <w:pStyle w:val="TAL"/>
              <w:keepNext w:val="0"/>
              <w:keepLines w:val="0"/>
              <w:widowControl w:val="0"/>
              <w:rPr>
                <w:sz w:val="16"/>
                <w:szCs w:val="16"/>
              </w:rPr>
            </w:pPr>
            <w:r w:rsidRPr="00F92F6B">
              <w:rPr>
                <w:sz w:val="16"/>
                <w:szCs w:val="16"/>
              </w:rPr>
              <w:t xml:space="preserve">- agreements on measurement </w:t>
            </w:r>
            <w:r w:rsidR="00606887" w:rsidRPr="00F92F6B">
              <w:rPr>
                <w:sz w:val="16"/>
                <w:szCs w:val="16"/>
              </w:rPr>
              <w:t>moved from 9.2.1.1 to 9.2.4</w:t>
            </w:r>
          </w:p>
        </w:tc>
        <w:tc>
          <w:tcPr>
            <w:tcW w:w="708" w:type="dxa"/>
            <w:shd w:val="solid" w:color="FFFFFF" w:fill="auto"/>
          </w:tcPr>
          <w:p w14:paraId="32281236" w14:textId="77777777" w:rsidR="00106255" w:rsidRPr="00F92F6B" w:rsidRDefault="0069664C" w:rsidP="009014E0">
            <w:pPr>
              <w:pStyle w:val="TAC"/>
              <w:keepNext w:val="0"/>
              <w:keepLines w:val="0"/>
              <w:widowControl w:val="0"/>
              <w:jc w:val="left"/>
              <w:rPr>
                <w:sz w:val="16"/>
                <w:szCs w:val="16"/>
              </w:rPr>
            </w:pPr>
            <w:r w:rsidRPr="00F92F6B">
              <w:rPr>
                <w:sz w:val="16"/>
                <w:szCs w:val="16"/>
              </w:rPr>
              <w:t>0.4.1</w:t>
            </w:r>
          </w:p>
        </w:tc>
      </w:tr>
      <w:tr w:rsidR="006C004A" w:rsidRPr="00F92F6B" w14:paraId="64AEF86D" w14:textId="77777777" w:rsidTr="00F871AE">
        <w:tc>
          <w:tcPr>
            <w:tcW w:w="709" w:type="dxa"/>
            <w:shd w:val="solid" w:color="FFFFFF" w:fill="auto"/>
          </w:tcPr>
          <w:p w14:paraId="72822633" w14:textId="77777777" w:rsidR="00106255" w:rsidRPr="00F92F6B" w:rsidRDefault="00AD1696" w:rsidP="009014E0">
            <w:pPr>
              <w:pStyle w:val="TAC"/>
              <w:keepNext w:val="0"/>
              <w:keepLines w:val="0"/>
              <w:widowControl w:val="0"/>
              <w:rPr>
                <w:sz w:val="16"/>
                <w:szCs w:val="16"/>
              </w:rPr>
            </w:pPr>
            <w:r w:rsidRPr="00F92F6B">
              <w:rPr>
                <w:sz w:val="16"/>
                <w:szCs w:val="16"/>
              </w:rPr>
              <w:t>2017.06</w:t>
            </w:r>
          </w:p>
        </w:tc>
        <w:tc>
          <w:tcPr>
            <w:tcW w:w="661" w:type="dxa"/>
            <w:shd w:val="solid" w:color="FFFFFF" w:fill="auto"/>
          </w:tcPr>
          <w:p w14:paraId="0600603A" w14:textId="77777777" w:rsidR="00106255" w:rsidRPr="00F92F6B" w:rsidRDefault="00AD1696" w:rsidP="009014E0">
            <w:pPr>
              <w:pStyle w:val="TAC"/>
              <w:keepNext w:val="0"/>
              <w:keepLines w:val="0"/>
              <w:widowControl w:val="0"/>
              <w:jc w:val="left"/>
              <w:rPr>
                <w:sz w:val="16"/>
                <w:szCs w:val="16"/>
              </w:rPr>
            </w:pPr>
            <w:r w:rsidRPr="00F92F6B">
              <w:rPr>
                <w:sz w:val="16"/>
                <w:szCs w:val="16"/>
              </w:rPr>
              <w:t xml:space="preserve">NR </w:t>
            </w:r>
            <w:proofErr w:type="spellStart"/>
            <w:r w:rsidRPr="00F92F6B">
              <w:rPr>
                <w:sz w:val="16"/>
                <w:szCs w:val="16"/>
              </w:rPr>
              <w:t>Adhoc</w:t>
            </w:r>
            <w:proofErr w:type="spellEnd"/>
            <w:r w:rsidRPr="00F92F6B">
              <w:rPr>
                <w:sz w:val="16"/>
                <w:szCs w:val="16"/>
              </w:rPr>
              <w:t xml:space="preserve"> 2</w:t>
            </w:r>
          </w:p>
        </w:tc>
        <w:tc>
          <w:tcPr>
            <w:tcW w:w="992" w:type="dxa"/>
            <w:shd w:val="solid" w:color="FFFFFF" w:fill="auto"/>
          </w:tcPr>
          <w:p w14:paraId="5778418C" w14:textId="77777777" w:rsidR="00106255" w:rsidRPr="00F92F6B" w:rsidRDefault="00AD1696" w:rsidP="009014E0">
            <w:pPr>
              <w:pStyle w:val="TAC"/>
              <w:keepNext w:val="0"/>
              <w:keepLines w:val="0"/>
              <w:widowControl w:val="0"/>
              <w:jc w:val="left"/>
              <w:rPr>
                <w:sz w:val="16"/>
                <w:szCs w:val="16"/>
              </w:rPr>
            </w:pPr>
            <w:r w:rsidRPr="00F92F6B">
              <w:rPr>
                <w:sz w:val="16"/>
                <w:szCs w:val="16"/>
              </w:rPr>
              <w:t>R2-1706540</w:t>
            </w:r>
          </w:p>
        </w:tc>
        <w:tc>
          <w:tcPr>
            <w:tcW w:w="567" w:type="dxa"/>
            <w:shd w:val="solid" w:color="FFFFFF" w:fill="auto"/>
          </w:tcPr>
          <w:p w14:paraId="3B7785B4" w14:textId="77777777" w:rsidR="00106255" w:rsidRPr="00F92F6B" w:rsidRDefault="001D5FA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3512F2B" w14:textId="77777777" w:rsidR="00106255" w:rsidRPr="00F92F6B" w:rsidRDefault="001D5FA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C8B6A3A" w14:textId="77777777" w:rsidR="00106255" w:rsidRPr="00F92F6B" w:rsidRDefault="001D5FA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5B76F23C" w14:textId="77777777" w:rsidR="00142F60" w:rsidRPr="00F92F6B" w:rsidRDefault="00142F60" w:rsidP="009014E0">
            <w:pPr>
              <w:pStyle w:val="TAL"/>
              <w:keepNext w:val="0"/>
              <w:keepLines w:val="0"/>
              <w:widowControl w:val="0"/>
              <w:rPr>
                <w:sz w:val="16"/>
                <w:szCs w:val="16"/>
              </w:rPr>
            </w:pPr>
            <w:r w:rsidRPr="00F92F6B">
              <w:rPr>
                <w:sz w:val="16"/>
                <w:szCs w:val="16"/>
              </w:rPr>
              <w:t>Editorial corrections</w:t>
            </w:r>
          </w:p>
          <w:p w14:paraId="7D37C65A" w14:textId="77777777" w:rsidR="00142F60" w:rsidRPr="00F92F6B" w:rsidRDefault="00142F60" w:rsidP="009014E0">
            <w:pPr>
              <w:pStyle w:val="TAL"/>
              <w:keepNext w:val="0"/>
              <w:keepLines w:val="0"/>
              <w:widowControl w:val="0"/>
              <w:rPr>
                <w:sz w:val="16"/>
                <w:szCs w:val="16"/>
              </w:rPr>
            </w:pPr>
            <w:r w:rsidRPr="00F92F6B">
              <w:rPr>
                <w:sz w:val="16"/>
                <w:szCs w:val="16"/>
              </w:rPr>
              <w:t>Agreement on RLC Segmentation captured</w:t>
            </w:r>
          </w:p>
          <w:p w14:paraId="5FC173BD" w14:textId="77777777" w:rsidR="00142F60" w:rsidRPr="00F92F6B" w:rsidRDefault="00142F60" w:rsidP="009014E0">
            <w:pPr>
              <w:pStyle w:val="TAL"/>
              <w:keepNext w:val="0"/>
              <w:keepLines w:val="0"/>
              <w:widowControl w:val="0"/>
              <w:rPr>
                <w:sz w:val="16"/>
                <w:szCs w:val="16"/>
              </w:rPr>
            </w:pPr>
            <w:r w:rsidRPr="00F92F6B">
              <w:rPr>
                <w:sz w:val="16"/>
                <w:szCs w:val="16"/>
              </w:rPr>
              <w:t>Duplicated statement in 9.2.1.1. and 7.3 removed</w:t>
            </w:r>
          </w:p>
        </w:tc>
        <w:tc>
          <w:tcPr>
            <w:tcW w:w="708" w:type="dxa"/>
            <w:shd w:val="solid" w:color="FFFFFF" w:fill="auto"/>
          </w:tcPr>
          <w:p w14:paraId="1B81FC0B" w14:textId="77777777" w:rsidR="00106255" w:rsidRPr="00F92F6B" w:rsidRDefault="00AD1696" w:rsidP="009014E0">
            <w:pPr>
              <w:pStyle w:val="TAC"/>
              <w:keepNext w:val="0"/>
              <w:keepLines w:val="0"/>
              <w:widowControl w:val="0"/>
              <w:jc w:val="left"/>
              <w:rPr>
                <w:sz w:val="16"/>
                <w:szCs w:val="16"/>
              </w:rPr>
            </w:pPr>
            <w:r w:rsidRPr="00F92F6B">
              <w:rPr>
                <w:sz w:val="16"/>
                <w:szCs w:val="16"/>
              </w:rPr>
              <w:t>0.5.0</w:t>
            </w:r>
          </w:p>
        </w:tc>
      </w:tr>
      <w:tr w:rsidR="006C004A" w:rsidRPr="00F92F6B" w14:paraId="4A391012" w14:textId="77777777" w:rsidTr="00F871AE">
        <w:tc>
          <w:tcPr>
            <w:tcW w:w="709" w:type="dxa"/>
            <w:shd w:val="solid" w:color="FFFFFF" w:fill="auto"/>
          </w:tcPr>
          <w:p w14:paraId="277D63E9" w14:textId="77777777" w:rsidR="00106255" w:rsidRPr="00F92F6B" w:rsidRDefault="00C75A92" w:rsidP="009014E0">
            <w:pPr>
              <w:pStyle w:val="TAC"/>
              <w:keepNext w:val="0"/>
              <w:keepLines w:val="0"/>
              <w:widowControl w:val="0"/>
              <w:rPr>
                <w:sz w:val="16"/>
                <w:szCs w:val="16"/>
              </w:rPr>
            </w:pPr>
            <w:r w:rsidRPr="00F92F6B">
              <w:rPr>
                <w:sz w:val="16"/>
                <w:szCs w:val="16"/>
              </w:rPr>
              <w:t>2017.0</w:t>
            </w:r>
            <w:r w:rsidR="009A0512" w:rsidRPr="00F92F6B">
              <w:rPr>
                <w:sz w:val="16"/>
                <w:szCs w:val="16"/>
              </w:rPr>
              <w:t>8</w:t>
            </w:r>
          </w:p>
        </w:tc>
        <w:tc>
          <w:tcPr>
            <w:tcW w:w="661" w:type="dxa"/>
            <w:shd w:val="solid" w:color="FFFFFF" w:fill="auto"/>
          </w:tcPr>
          <w:p w14:paraId="106EB438" w14:textId="77777777" w:rsidR="00106255" w:rsidRPr="00F92F6B" w:rsidRDefault="00EA1BA8" w:rsidP="009014E0">
            <w:pPr>
              <w:pStyle w:val="TAC"/>
              <w:keepNext w:val="0"/>
              <w:keepLines w:val="0"/>
              <w:widowControl w:val="0"/>
              <w:jc w:val="left"/>
              <w:rPr>
                <w:sz w:val="16"/>
                <w:szCs w:val="16"/>
              </w:rPr>
            </w:pPr>
            <w:r w:rsidRPr="00F92F6B">
              <w:rPr>
                <w:sz w:val="16"/>
                <w:szCs w:val="16"/>
              </w:rPr>
              <w:t>RAN2 99</w:t>
            </w:r>
          </w:p>
        </w:tc>
        <w:tc>
          <w:tcPr>
            <w:tcW w:w="992" w:type="dxa"/>
            <w:shd w:val="solid" w:color="FFFFFF" w:fill="auto"/>
          </w:tcPr>
          <w:p w14:paraId="02048244" w14:textId="77777777" w:rsidR="00106255" w:rsidRPr="00F92F6B" w:rsidRDefault="00C75A92" w:rsidP="009014E0">
            <w:pPr>
              <w:pStyle w:val="TAC"/>
              <w:keepNext w:val="0"/>
              <w:keepLines w:val="0"/>
              <w:widowControl w:val="0"/>
              <w:jc w:val="left"/>
              <w:rPr>
                <w:sz w:val="16"/>
                <w:szCs w:val="16"/>
              </w:rPr>
            </w:pPr>
            <w:r w:rsidRPr="00F92F6B">
              <w:rPr>
                <w:sz w:val="16"/>
                <w:szCs w:val="16"/>
              </w:rPr>
              <w:t>R2-170</w:t>
            </w:r>
            <w:r w:rsidR="009A0512" w:rsidRPr="00F92F6B">
              <w:rPr>
                <w:sz w:val="16"/>
                <w:szCs w:val="16"/>
              </w:rPr>
              <w:t>7748</w:t>
            </w:r>
          </w:p>
        </w:tc>
        <w:tc>
          <w:tcPr>
            <w:tcW w:w="567" w:type="dxa"/>
            <w:shd w:val="solid" w:color="FFFFFF" w:fill="auto"/>
          </w:tcPr>
          <w:p w14:paraId="02062DD8" w14:textId="77777777" w:rsidR="00106255" w:rsidRPr="00F92F6B" w:rsidRDefault="001D5FA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4219615B" w14:textId="77777777" w:rsidR="00106255" w:rsidRPr="00F92F6B" w:rsidRDefault="001D5FA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2B8BF23" w14:textId="77777777" w:rsidR="00106255" w:rsidRPr="00F92F6B" w:rsidRDefault="001D5FA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6489872A" w14:textId="77777777" w:rsidR="00106255" w:rsidRPr="00F92F6B" w:rsidRDefault="00C75A92" w:rsidP="009014E0">
            <w:pPr>
              <w:pStyle w:val="TAL"/>
              <w:keepNext w:val="0"/>
              <w:keepLines w:val="0"/>
              <w:widowControl w:val="0"/>
              <w:rPr>
                <w:sz w:val="16"/>
                <w:szCs w:val="16"/>
              </w:rPr>
            </w:pPr>
            <w:r w:rsidRPr="00F92F6B">
              <w:rPr>
                <w:sz w:val="16"/>
                <w:szCs w:val="16"/>
              </w:rPr>
              <w:t xml:space="preserve">Agreements of RAN2 NR June </w:t>
            </w:r>
            <w:proofErr w:type="spellStart"/>
            <w:r w:rsidRPr="00F92F6B">
              <w:rPr>
                <w:sz w:val="16"/>
                <w:szCs w:val="16"/>
              </w:rPr>
              <w:t>Adhoc</w:t>
            </w:r>
            <w:proofErr w:type="spellEnd"/>
            <w:r w:rsidRPr="00F92F6B">
              <w:rPr>
                <w:sz w:val="16"/>
                <w:szCs w:val="16"/>
              </w:rPr>
              <w:t xml:space="preserve"> captured:</w:t>
            </w:r>
          </w:p>
          <w:p w14:paraId="0B135437" w14:textId="77777777" w:rsidR="00C75A92" w:rsidRPr="00F92F6B" w:rsidRDefault="00C75A92" w:rsidP="009014E0">
            <w:pPr>
              <w:pStyle w:val="TAL"/>
              <w:keepNext w:val="0"/>
              <w:keepLines w:val="0"/>
              <w:widowControl w:val="0"/>
              <w:rPr>
                <w:sz w:val="16"/>
                <w:szCs w:val="16"/>
              </w:rPr>
            </w:pPr>
            <w:r w:rsidRPr="00F92F6B">
              <w:rPr>
                <w:sz w:val="16"/>
                <w:szCs w:val="16"/>
              </w:rPr>
              <w:t>- TP</w:t>
            </w:r>
            <w:r w:rsidR="003D7CD2" w:rsidRPr="00F92F6B">
              <w:rPr>
                <w:sz w:val="16"/>
                <w:szCs w:val="16"/>
              </w:rPr>
              <w:t xml:space="preserve"> on Security</w:t>
            </w:r>
            <w:r w:rsidRPr="00F92F6B">
              <w:rPr>
                <w:sz w:val="16"/>
                <w:szCs w:val="16"/>
              </w:rPr>
              <w:t xml:space="preserve"> in R2-1707466</w:t>
            </w:r>
          </w:p>
          <w:p w14:paraId="7F92826A" w14:textId="77777777" w:rsidR="00C75A92" w:rsidRPr="00F92F6B" w:rsidRDefault="00C75A92" w:rsidP="009014E0">
            <w:pPr>
              <w:pStyle w:val="TAL"/>
              <w:keepNext w:val="0"/>
              <w:keepLines w:val="0"/>
              <w:widowControl w:val="0"/>
              <w:rPr>
                <w:sz w:val="16"/>
                <w:szCs w:val="16"/>
              </w:rPr>
            </w:pPr>
            <w:r w:rsidRPr="00F92F6B">
              <w:rPr>
                <w:sz w:val="16"/>
                <w:szCs w:val="16"/>
              </w:rPr>
              <w:t xml:space="preserve">- TP </w:t>
            </w:r>
            <w:r w:rsidR="003D7CD2" w:rsidRPr="00F92F6B">
              <w:rPr>
                <w:sz w:val="16"/>
                <w:szCs w:val="16"/>
              </w:rPr>
              <w:t xml:space="preserve">on Measurement Model </w:t>
            </w:r>
            <w:r w:rsidRPr="00F92F6B">
              <w:rPr>
                <w:sz w:val="16"/>
                <w:szCs w:val="16"/>
              </w:rPr>
              <w:t>in</w:t>
            </w:r>
            <w:r w:rsidR="003D7CD2" w:rsidRPr="00F92F6B">
              <w:rPr>
                <w:sz w:val="16"/>
                <w:szCs w:val="16"/>
              </w:rPr>
              <w:t xml:space="preserve"> R2-1707480</w:t>
            </w:r>
          </w:p>
          <w:p w14:paraId="32A224CE" w14:textId="77777777" w:rsidR="002F64DB" w:rsidRPr="00F92F6B" w:rsidRDefault="002F64DB" w:rsidP="009014E0">
            <w:pPr>
              <w:pStyle w:val="TAL"/>
              <w:keepNext w:val="0"/>
              <w:keepLines w:val="0"/>
              <w:widowControl w:val="0"/>
              <w:rPr>
                <w:sz w:val="16"/>
                <w:szCs w:val="16"/>
              </w:rPr>
            </w:pPr>
            <w:r w:rsidRPr="00F92F6B">
              <w:rPr>
                <w:sz w:val="16"/>
                <w:szCs w:val="16"/>
              </w:rPr>
              <w:t>- NCR Acronym</w:t>
            </w:r>
            <w:r w:rsidR="00BD5105" w:rsidRPr="00F92F6B">
              <w:rPr>
                <w:sz w:val="16"/>
                <w:szCs w:val="16"/>
              </w:rPr>
              <w:t xml:space="preserve"> addition</w:t>
            </w:r>
          </w:p>
          <w:p w14:paraId="116AB5E6" w14:textId="77777777" w:rsidR="00357015" w:rsidRPr="00F92F6B" w:rsidRDefault="00357015" w:rsidP="009014E0">
            <w:pPr>
              <w:pStyle w:val="TAL"/>
              <w:keepNext w:val="0"/>
              <w:keepLines w:val="0"/>
              <w:widowControl w:val="0"/>
              <w:rPr>
                <w:sz w:val="16"/>
                <w:szCs w:val="16"/>
              </w:rPr>
            </w:pPr>
            <w:r w:rsidRPr="00F92F6B">
              <w:rPr>
                <w:sz w:val="16"/>
                <w:szCs w:val="16"/>
              </w:rPr>
              <w:t>- Duplication control details</w:t>
            </w:r>
          </w:p>
          <w:p w14:paraId="45D101D6" w14:textId="77777777" w:rsidR="0077093E" w:rsidRPr="00F92F6B" w:rsidRDefault="0077093E" w:rsidP="009014E0">
            <w:pPr>
              <w:pStyle w:val="TAL"/>
              <w:keepNext w:val="0"/>
              <w:keepLines w:val="0"/>
              <w:widowControl w:val="0"/>
              <w:rPr>
                <w:sz w:val="16"/>
                <w:szCs w:val="16"/>
              </w:rPr>
            </w:pPr>
            <w:r w:rsidRPr="00F92F6B">
              <w:rPr>
                <w:sz w:val="16"/>
                <w:szCs w:val="16"/>
              </w:rPr>
              <w:t>- UE capabilities and band combinations</w:t>
            </w:r>
          </w:p>
          <w:p w14:paraId="7E403AF1" w14:textId="77777777" w:rsidR="00BD5105" w:rsidRPr="00F92F6B" w:rsidRDefault="00BD5105" w:rsidP="009014E0">
            <w:pPr>
              <w:pStyle w:val="TAL"/>
              <w:keepNext w:val="0"/>
              <w:keepLines w:val="0"/>
              <w:widowControl w:val="0"/>
              <w:rPr>
                <w:sz w:val="16"/>
                <w:szCs w:val="16"/>
              </w:rPr>
            </w:pPr>
            <w:r w:rsidRPr="00F92F6B">
              <w:rPr>
                <w:sz w:val="16"/>
                <w:szCs w:val="16"/>
              </w:rPr>
              <w:t>- Disabling of PDPC reordering as PDCP function</w:t>
            </w:r>
          </w:p>
          <w:p w14:paraId="01222558" w14:textId="77777777" w:rsidR="00BD5105" w:rsidRPr="00F92F6B" w:rsidRDefault="00BD5105" w:rsidP="009014E0">
            <w:pPr>
              <w:pStyle w:val="TAL"/>
              <w:keepNext w:val="0"/>
              <w:keepLines w:val="0"/>
              <w:widowControl w:val="0"/>
              <w:rPr>
                <w:sz w:val="16"/>
                <w:szCs w:val="16"/>
              </w:rPr>
            </w:pPr>
            <w:r w:rsidRPr="00F92F6B">
              <w:rPr>
                <w:sz w:val="16"/>
                <w:szCs w:val="16"/>
              </w:rPr>
              <w:t>- On-Demand SI and RACH details</w:t>
            </w:r>
          </w:p>
          <w:p w14:paraId="15FF42C4" w14:textId="77777777" w:rsidR="00BD5105" w:rsidRPr="00F92F6B" w:rsidRDefault="00BD5105" w:rsidP="009014E0">
            <w:pPr>
              <w:pStyle w:val="TAL"/>
              <w:keepNext w:val="0"/>
              <w:keepLines w:val="0"/>
              <w:widowControl w:val="0"/>
              <w:rPr>
                <w:sz w:val="16"/>
                <w:szCs w:val="16"/>
              </w:rPr>
            </w:pPr>
            <w:r w:rsidRPr="00F92F6B">
              <w:rPr>
                <w:sz w:val="16"/>
                <w:szCs w:val="16"/>
              </w:rPr>
              <w:t>- Measurement Report Characteristics</w:t>
            </w:r>
          </w:p>
          <w:p w14:paraId="7CB1099B" w14:textId="77777777" w:rsidR="00BD5105" w:rsidRPr="00F92F6B" w:rsidRDefault="00BD5105" w:rsidP="009014E0">
            <w:pPr>
              <w:pStyle w:val="TAL"/>
              <w:keepNext w:val="0"/>
              <w:keepLines w:val="0"/>
              <w:widowControl w:val="0"/>
              <w:rPr>
                <w:sz w:val="16"/>
                <w:szCs w:val="16"/>
              </w:rPr>
            </w:pPr>
            <w:r w:rsidRPr="00F92F6B">
              <w:rPr>
                <w:sz w:val="16"/>
                <w:szCs w:val="16"/>
              </w:rPr>
              <w:t xml:space="preserve">- </w:t>
            </w:r>
            <w:r w:rsidR="0073291F" w:rsidRPr="00F92F6B">
              <w:rPr>
                <w:sz w:val="16"/>
                <w:szCs w:val="16"/>
              </w:rPr>
              <w:t>Mapping rules update handling</w:t>
            </w:r>
          </w:p>
          <w:p w14:paraId="2ECA71B0" w14:textId="77777777" w:rsidR="0073291F" w:rsidRPr="00F92F6B" w:rsidRDefault="0073291F" w:rsidP="009014E0">
            <w:pPr>
              <w:pStyle w:val="TAL"/>
              <w:keepNext w:val="0"/>
              <w:keepLines w:val="0"/>
              <w:widowControl w:val="0"/>
              <w:rPr>
                <w:sz w:val="16"/>
                <w:szCs w:val="16"/>
              </w:rPr>
            </w:pPr>
            <w:r w:rsidRPr="00F92F6B">
              <w:rPr>
                <w:sz w:val="16"/>
                <w:szCs w:val="16"/>
              </w:rPr>
              <w:t>- UE Capabilities and Band Combination handling</w:t>
            </w:r>
          </w:p>
          <w:p w14:paraId="27783E3D" w14:textId="77777777" w:rsidR="00BD5105" w:rsidRPr="00F92F6B" w:rsidRDefault="00BD5105" w:rsidP="009014E0">
            <w:pPr>
              <w:pStyle w:val="TAL"/>
              <w:keepNext w:val="0"/>
              <w:keepLines w:val="0"/>
              <w:widowControl w:val="0"/>
              <w:rPr>
                <w:sz w:val="16"/>
                <w:szCs w:val="16"/>
              </w:rPr>
            </w:pPr>
            <w:r w:rsidRPr="00F92F6B">
              <w:rPr>
                <w:sz w:val="16"/>
                <w:szCs w:val="16"/>
              </w:rPr>
              <w:t>In addition:</w:t>
            </w:r>
          </w:p>
          <w:p w14:paraId="4AF860B5" w14:textId="77777777" w:rsidR="00BD5105" w:rsidRPr="00F92F6B" w:rsidRDefault="00BD5105" w:rsidP="009014E0">
            <w:pPr>
              <w:pStyle w:val="TAL"/>
              <w:keepNext w:val="0"/>
              <w:keepLines w:val="0"/>
              <w:widowControl w:val="0"/>
              <w:rPr>
                <w:sz w:val="16"/>
                <w:szCs w:val="16"/>
              </w:rPr>
            </w:pPr>
            <w:r w:rsidRPr="00F92F6B">
              <w:rPr>
                <w:sz w:val="16"/>
                <w:szCs w:val="16"/>
              </w:rPr>
              <w:t>- ARQ overview aligned with Stage 3 agreements</w:t>
            </w:r>
          </w:p>
          <w:p w14:paraId="35A2E296" w14:textId="77777777" w:rsidR="00BD5105" w:rsidRPr="00F92F6B" w:rsidRDefault="00BD5105" w:rsidP="009014E0">
            <w:pPr>
              <w:pStyle w:val="TAL"/>
              <w:keepNext w:val="0"/>
              <w:keepLines w:val="0"/>
              <w:widowControl w:val="0"/>
              <w:rPr>
                <w:sz w:val="16"/>
                <w:szCs w:val="16"/>
              </w:rPr>
            </w:pPr>
            <w:r w:rsidRPr="00F92F6B">
              <w:rPr>
                <w:sz w:val="16"/>
                <w:szCs w:val="16"/>
              </w:rPr>
              <w:t>- L2 Data Flow aligned with Stage 3 agreements</w:t>
            </w:r>
          </w:p>
          <w:p w14:paraId="44DB5E5F" w14:textId="77777777" w:rsidR="00AD5B8F" w:rsidRPr="00F92F6B" w:rsidRDefault="00BD5105" w:rsidP="009014E0">
            <w:pPr>
              <w:pStyle w:val="TAL"/>
              <w:keepNext w:val="0"/>
              <w:keepLines w:val="0"/>
              <w:widowControl w:val="0"/>
              <w:rPr>
                <w:sz w:val="16"/>
                <w:szCs w:val="16"/>
              </w:rPr>
            </w:pPr>
            <w:r w:rsidRPr="00F92F6B">
              <w:rPr>
                <w:sz w:val="16"/>
                <w:szCs w:val="16"/>
              </w:rPr>
              <w:t xml:space="preserve">- </w:t>
            </w:r>
            <w:r w:rsidR="00AD5B8F" w:rsidRPr="00F92F6B">
              <w:rPr>
                <w:sz w:val="16"/>
                <w:szCs w:val="16"/>
              </w:rPr>
              <w:t>References updated</w:t>
            </w:r>
          </w:p>
          <w:p w14:paraId="2EC04019" w14:textId="77777777" w:rsidR="00937279" w:rsidRPr="00F92F6B" w:rsidRDefault="00937279" w:rsidP="009014E0">
            <w:pPr>
              <w:pStyle w:val="TAL"/>
              <w:keepNext w:val="0"/>
              <w:keepLines w:val="0"/>
              <w:widowControl w:val="0"/>
              <w:rPr>
                <w:sz w:val="16"/>
                <w:szCs w:val="16"/>
              </w:rPr>
            </w:pPr>
            <w:r w:rsidRPr="00F92F6B">
              <w:rPr>
                <w:sz w:val="16"/>
                <w:szCs w:val="16"/>
              </w:rPr>
              <w:t>RAN3 TP incorporated (R3-172610)</w:t>
            </w:r>
          </w:p>
        </w:tc>
        <w:tc>
          <w:tcPr>
            <w:tcW w:w="708" w:type="dxa"/>
            <w:shd w:val="solid" w:color="FFFFFF" w:fill="auto"/>
          </w:tcPr>
          <w:p w14:paraId="2067D3E7" w14:textId="77777777" w:rsidR="00106255" w:rsidRPr="00F92F6B" w:rsidRDefault="00C75A92" w:rsidP="009014E0">
            <w:pPr>
              <w:pStyle w:val="TAC"/>
              <w:keepNext w:val="0"/>
              <w:keepLines w:val="0"/>
              <w:widowControl w:val="0"/>
              <w:jc w:val="left"/>
              <w:rPr>
                <w:sz w:val="16"/>
                <w:szCs w:val="16"/>
              </w:rPr>
            </w:pPr>
            <w:r w:rsidRPr="00F92F6B">
              <w:rPr>
                <w:sz w:val="16"/>
                <w:szCs w:val="16"/>
              </w:rPr>
              <w:t>0.</w:t>
            </w:r>
            <w:r w:rsidR="00EA1BA8" w:rsidRPr="00F92F6B">
              <w:rPr>
                <w:sz w:val="16"/>
                <w:szCs w:val="16"/>
              </w:rPr>
              <w:t>6</w:t>
            </w:r>
            <w:r w:rsidRPr="00F92F6B">
              <w:rPr>
                <w:sz w:val="16"/>
                <w:szCs w:val="16"/>
              </w:rPr>
              <w:t>.</w:t>
            </w:r>
            <w:r w:rsidR="00EA1BA8" w:rsidRPr="00F92F6B">
              <w:rPr>
                <w:sz w:val="16"/>
                <w:szCs w:val="16"/>
              </w:rPr>
              <w:t>0</w:t>
            </w:r>
          </w:p>
        </w:tc>
      </w:tr>
      <w:tr w:rsidR="006C004A" w:rsidRPr="00F92F6B" w14:paraId="1E2369F5" w14:textId="77777777" w:rsidTr="00F871AE">
        <w:tc>
          <w:tcPr>
            <w:tcW w:w="709" w:type="dxa"/>
            <w:shd w:val="solid" w:color="FFFFFF" w:fill="auto"/>
          </w:tcPr>
          <w:p w14:paraId="0A2A6380" w14:textId="77777777" w:rsidR="00106255" w:rsidRPr="00F92F6B" w:rsidRDefault="0092220C" w:rsidP="009014E0">
            <w:pPr>
              <w:pStyle w:val="TAC"/>
              <w:keepNext w:val="0"/>
              <w:keepLines w:val="0"/>
              <w:widowControl w:val="0"/>
              <w:rPr>
                <w:sz w:val="16"/>
                <w:szCs w:val="16"/>
              </w:rPr>
            </w:pPr>
            <w:r w:rsidRPr="00F92F6B">
              <w:rPr>
                <w:sz w:val="16"/>
                <w:szCs w:val="16"/>
              </w:rPr>
              <w:t>2017.08</w:t>
            </w:r>
          </w:p>
        </w:tc>
        <w:tc>
          <w:tcPr>
            <w:tcW w:w="661" w:type="dxa"/>
            <w:shd w:val="solid" w:color="FFFFFF" w:fill="auto"/>
          </w:tcPr>
          <w:p w14:paraId="1737DAA1" w14:textId="77777777" w:rsidR="00106255" w:rsidRPr="00F92F6B" w:rsidRDefault="0092220C" w:rsidP="009014E0">
            <w:pPr>
              <w:pStyle w:val="TAC"/>
              <w:keepNext w:val="0"/>
              <w:keepLines w:val="0"/>
              <w:widowControl w:val="0"/>
              <w:jc w:val="left"/>
              <w:rPr>
                <w:sz w:val="16"/>
                <w:szCs w:val="16"/>
              </w:rPr>
            </w:pPr>
            <w:r w:rsidRPr="00F92F6B">
              <w:rPr>
                <w:sz w:val="16"/>
                <w:szCs w:val="16"/>
              </w:rPr>
              <w:t>RAN2 99</w:t>
            </w:r>
          </w:p>
        </w:tc>
        <w:tc>
          <w:tcPr>
            <w:tcW w:w="992" w:type="dxa"/>
            <w:shd w:val="solid" w:color="FFFFFF" w:fill="auto"/>
          </w:tcPr>
          <w:p w14:paraId="54CAFDA5" w14:textId="77777777" w:rsidR="00106255" w:rsidRPr="00F92F6B" w:rsidRDefault="0092220C" w:rsidP="009014E0">
            <w:pPr>
              <w:pStyle w:val="TAC"/>
              <w:keepNext w:val="0"/>
              <w:keepLines w:val="0"/>
              <w:widowControl w:val="0"/>
              <w:jc w:val="left"/>
              <w:rPr>
                <w:sz w:val="16"/>
                <w:szCs w:val="16"/>
              </w:rPr>
            </w:pPr>
            <w:r w:rsidRPr="00F92F6B">
              <w:rPr>
                <w:sz w:val="16"/>
                <w:szCs w:val="16"/>
              </w:rPr>
              <w:t>R2-170</w:t>
            </w:r>
            <w:r w:rsidR="005E7B7C" w:rsidRPr="00F92F6B">
              <w:rPr>
                <w:sz w:val="16"/>
                <w:szCs w:val="16"/>
              </w:rPr>
              <w:t>9937</w:t>
            </w:r>
          </w:p>
        </w:tc>
        <w:tc>
          <w:tcPr>
            <w:tcW w:w="567" w:type="dxa"/>
            <w:shd w:val="solid" w:color="FFFFFF" w:fill="auto"/>
          </w:tcPr>
          <w:p w14:paraId="0A7194C3" w14:textId="77777777" w:rsidR="00106255" w:rsidRPr="00F92F6B" w:rsidRDefault="001D5FA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4264ACF2" w14:textId="77777777" w:rsidR="00106255" w:rsidRPr="00F92F6B" w:rsidRDefault="001D5FA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B4B8AEB" w14:textId="77777777" w:rsidR="00106255" w:rsidRPr="00F92F6B" w:rsidRDefault="001D5FA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0C1D2C65" w14:textId="77777777" w:rsidR="00106255" w:rsidRPr="00F92F6B" w:rsidRDefault="0092220C" w:rsidP="009014E0">
            <w:pPr>
              <w:pStyle w:val="TAL"/>
              <w:keepNext w:val="0"/>
              <w:keepLines w:val="0"/>
              <w:widowControl w:val="0"/>
              <w:rPr>
                <w:sz w:val="16"/>
                <w:szCs w:val="16"/>
              </w:rPr>
            </w:pPr>
            <w:r w:rsidRPr="00F92F6B">
              <w:rPr>
                <w:sz w:val="16"/>
                <w:szCs w:val="16"/>
              </w:rPr>
              <w:t>Agreements of RAN2 99 captured:</w:t>
            </w:r>
          </w:p>
          <w:p w14:paraId="563CDC0F" w14:textId="77777777" w:rsidR="0092220C" w:rsidRPr="00F92F6B" w:rsidRDefault="0092220C" w:rsidP="009014E0">
            <w:pPr>
              <w:pStyle w:val="TAL"/>
              <w:keepNext w:val="0"/>
              <w:keepLines w:val="0"/>
              <w:widowControl w:val="0"/>
              <w:rPr>
                <w:sz w:val="16"/>
                <w:szCs w:val="16"/>
              </w:rPr>
            </w:pPr>
            <w:r w:rsidRPr="00F92F6B">
              <w:rPr>
                <w:sz w:val="16"/>
                <w:szCs w:val="16"/>
              </w:rPr>
              <w:t>-</w:t>
            </w:r>
            <w:r w:rsidR="001274F9" w:rsidRPr="00F92F6B">
              <w:rPr>
                <w:sz w:val="16"/>
                <w:szCs w:val="16"/>
              </w:rPr>
              <w:t xml:space="preserve"> QoS update in R2-1709830</w:t>
            </w:r>
          </w:p>
          <w:p w14:paraId="77D2FC38" w14:textId="77777777" w:rsidR="001274F9" w:rsidRPr="00F92F6B" w:rsidRDefault="001274F9" w:rsidP="009014E0">
            <w:pPr>
              <w:pStyle w:val="TAL"/>
              <w:keepNext w:val="0"/>
              <w:keepLines w:val="0"/>
              <w:widowControl w:val="0"/>
              <w:rPr>
                <w:sz w:val="16"/>
                <w:szCs w:val="16"/>
              </w:rPr>
            </w:pPr>
            <w:r w:rsidRPr="00F92F6B">
              <w:rPr>
                <w:sz w:val="16"/>
                <w:szCs w:val="16"/>
              </w:rPr>
              <w:t xml:space="preserve">- </w:t>
            </w:r>
            <w:r w:rsidR="00222BC8" w:rsidRPr="00F92F6B">
              <w:rPr>
                <w:sz w:val="16"/>
                <w:szCs w:val="16"/>
              </w:rPr>
              <w:t>Description of the RRC states in R2-1707690</w:t>
            </w:r>
          </w:p>
          <w:p w14:paraId="7422E933" w14:textId="77777777" w:rsidR="003271E3" w:rsidRPr="00F92F6B" w:rsidRDefault="003271E3" w:rsidP="009014E0">
            <w:pPr>
              <w:pStyle w:val="TAL"/>
              <w:keepNext w:val="0"/>
              <w:keepLines w:val="0"/>
              <w:widowControl w:val="0"/>
              <w:rPr>
                <w:sz w:val="16"/>
                <w:szCs w:val="16"/>
              </w:rPr>
            </w:pPr>
            <w:r w:rsidRPr="00F92F6B">
              <w:rPr>
                <w:sz w:val="16"/>
                <w:szCs w:val="16"/>
              </w:rPr>
              <w:t xml:space="preserve">- </w:t>
            </w:r>
            <w:r w:rsidR="00FD1C32" w:rsidRPr="00F92F6B">
              <w:rPr>
                <w:sz w:val="16"/>
                <w:szCs w:val="16"/>
              </w:rPr>
              <w:t xml:space="preserve">Correction on RRC_INACTIVE state in </w:t>
            </w:r>
            <w:r w:rsidR="005A78A2" w:rsidRPr="00F92F6B">
              <w:rPr>
                <w:sz w:val="16"/>
                <w:szCs w:val="16"/>
              </w:rPr>
              <w:t>R2-1709833</w:t>
            </w:r>
          </w:p>
          <w:p w14:paraId="7A594947" w14:textId="77777777" w:rsidR="00FD1C32" w:rsidRPr="00F92F6B" w:rsidRDefault="00FD1C32" w:rsidP="009014E0">
            <w:pPr>
              <w:pStyle w:val="TAL"/>
              <w:keepNext w:val="0"/>
              <w:keepLines w:val="0"/>
              <w:widowControl w:val="0"/>
              <w:rPr>
                <w:sz w:val="16"/>
                <w:szCs w:val="16"/>
              </w:rPr>
            </w:pPr>
            <w:r w:rsidRPr="00F92F6B">
              <w:rPr>
                <w:sz w:val="16"/>
                <w:szCs w:val="16"/>
              </w:rPr>
              <w:t xml:space="preserve">- </w:t>
            </w:r>
            <w:r w:rsidR="000E77EE" w:rsidRPr="00F92F6B">
              <w:rPr>
                <w:sz w:val="16"/>
                <w:szCs w:val="16"/>
              </w:rPr>
              <w:t>LCP description in R2-1709829</w:t>
            </w:r>
          </w:p>
          <w:p w14:paraId="4E5D1D75" w14:textId="77777777" w:rsidR="00D56223" w:rsidRPr="00F92F6B" w:rsidRDefault="00D56223" w:rsidP="009014E0">
            <w:pPr>
              <w:pStyle w:val="TAL"/>
              <w:keepNext w:val="0"/>
              <w:keepLines w:val="0"/>
              <w:widowControl w:val="0"/>
              <w:rPr>
                <w:sz w:val="16"/>
                <w:szCs w:val="16"/>
              </w:rPr>
            </w:pPr>
            <w:r w:rsidRPr="00F92F6B">
              <w:rPr>
                <w:sz w:val="16"/>
                <w:szCs w:val="16"/>
              </w:rPr>
              <w:t>- Baseline HO procedure update in R2-17</w:t>
            </w:r>
            <w:r w:rsidR="00173840" w:rsidRPr="00F92F6B">
              <w:rPr>
                <w:sz w:val="16"/>
                <w:szCs w:val="16"/>
              </w:rPr>
              <w:t>0</w:t>
            </w:r>
            <w:r w:rsidRPr="00F92F6B">
              <w:rPr>
                <w:sz w:val="16"/>
                <w:szCs w:val="16"/>
              </w:rPr>
              <w:t>9850</w:t>
            </w:r>
            <w:r w:rsidR="00443245" w:rsidRPr="00F92F6B">
              <w:rPr>
                <w:sz w:val="16"/>
                <w:szCs w:val="16"/>
              </w:rPr>
              <w:t xml:space="preserve"> with corrections</w:t>
            </w:r>
          </w:p>
          <w:p w14:paraId="653FE44C" w14:textId="77777777" w:rsidR="00173840" w:rsidRPr="00F92F6B" w:rsidRDefault="00173840" w:rsidP="009014E0">
            <w:pPr>
              <w:pStyle w:val="TAL"/>
              <w:keepNext w:val="0"/>
              <w:keepLines w:val="0"/>
              <w:widowControl w:val="0"/>
              <w:rPr>
                <w:sz w:val="16"/>
                <w:szCs w:val="16"/>
              </w:rPr>
            </w:pPr>
            <w:r w:rsidRPr="00F92F6B">
              <w:rPr>
                <w:sz w:val="16"/>
                <w:szCs w:val="16"/>
              </w:rPr>
              <w:t>- UE identities in R2-170</w:t>
            </w:r>
            <w:r w:rsidR="00473401" w:rsidRPr="00F92F6B">
              <w:rPr>
                <w:sz w:val="16"/>
                <w:szCs w:val="16"/>
              </w:rPr>
              <w:t>9868</w:t>
            </w:r>
          </w:p>
          <w:p w14:paraId="5F262CCC" w14:textId="77777777" w:rsidR="00007DCF" w:rsidRPr="00F92F6B" w:rsidRDefault="00007DCF" w:rsidP="009014E0">
            <w:pPr>
              <w:pStyle w:val="TAL"/>
              <w:keepNext w:val="0"/>
              <w:keepLines w:val="0"/>
              <w:widowControl w:val="0"/>
              <w:rPr>
                <w:sz w:val="16"/>
                <w:szCs w:val="16"/>
              </w:rPr>
            </w:pPr>
            <w:r w:rsidRPr="00F92F6B">
              <w:rPr>
                <w:sz w:val="16"/>
                <w:szCs w:val="16"/>
              </w:rPr>
              <w:t>- Radio Link Failure handling in R2-1709870</w:t>
            </w:r>
          </w:p>
          <w:p w14:paraId="56916B3F" w14:textId="77777777" w:rsidR="00202EB1" w:rsidRPr="00F92F6B" w:rsidRDefault="00202EB1" w:rsidP="009014E0">
            <w:pPr>
              <w:pStyle w:val="TAL"/>
              <w:keepNext w:val="0"/>
              <w:keepLines w:val="0"/>
              <w:widowControl w:val="0"/>
              <w:rPr>
                <w:sz w:val="16"/>
                <w:szCs w:val="16"/>
              </w:rPr>
            </w:pPr>
            <w:r w:rsidRPr="00F92F6B">
              <w:rPr>
                <w:sz w:val="16"/>
                <w:szCs w:val="16"/>
              </w:rPr>
              <w:t xml:space="preserve">- RAN3 agreements </w:t>
            </w:r>
            <w:r w:rsidR="000C64BE" w:rsidRPr="00F92F6B">
              <w:rPr>
                <w:sz w:val="16"/>
                <w:szCs w:val="16"/>
              </w:rPr>
              <w:t xml:space="preserve">on roaming restrictions </w:t>
            </w:r>
            <w:r w:rsidRPr="00F92F6B">
              <w:rPr>
                <w:sz w:val="16"/>
                <w:szCs w:val="16"/>
              </w:rPr>
              <w:t>in R3-172655</w:t>
            </w:r>
          </w:p>
          <w:p w14:paraId="23CC2143" w14:textId="77777777" w:rsidR="000E77EE" w:rsidRPr="00F92F6B" w:rsidRDefault="000E77EE" w:rsidP="009014E0">
            <w:pPr>
              <w:pStyle w:val="TAL"/>
              <w:keepNext w:val="0"/>
              <w:keepLines w:val="0"/>
              <w:widowControl w:val="0"/>
              <w:rPr>
                <w:sz w:val="16"/>
                <w:szCs w:val="16"/>
              </w:rPr>
            </w:pPr>
            <w:r w:rsidRPr="00F92F6B">
              <w:rPr>
                <w:sz w:val="16"/>
                <w:szCs w:val="16"/>
              </w:rPr>
              <w:t xml:space="preserve">- </w:t>
            </w:r>
            <w:r w:rsidR="00D56223" w:rsidRPr="00F92F6B">
              <w:rPr>
                <w:sz w:val="16"/>
                <w:szCs w:val="16"/>
              </w:rPr>
              <w:t>Integrity protection configurable on a per DRB basis</w:t>
            </w:r>
          </w:p>
          <w:p w14:paraId="6924C4DB" w14:textId="77777777" w:rsidR="00D56223" w:rsidRPr="00F92F6B" w:rsidRDefault="00D56223" w:rsidP="009014E0">
            <w:pPr>
              <w:pStyle w:val="TAL"/>
              <w:keepNext w:val="0"/>
              <w:keepLines w:val="0"/>
              <w:widowControl w:val="0"/>
              <w:rPr>
                <w:sz w:val="16"/>
                <w:szCs w:val="16"/>
              </w:rPr>
            </w:pPr>
            <w:r w:rsidRPr="00F92F6B">
              <w:rPr>
                <w:sz w:val="16"/>
                <w:szCs w:val="16"/>
              </w:rPr>
              <w:t xml:space="preserve">- </w:t>
            </w:r>
            <w:r w:rsidR="00007DCF" w:rsidRPr="00F92F6B">
              <w:rPr>
                <w:sz w:val="16"/>
                <w:szCs w:val="16"/>
              </w:rPr>
              <w:t xml:space="preserve">Various </w:t>
            </w:r>
            <w:r w:rsidR="00443245" w:rsidRPr="00F92F6B">
              <w:rPr>
                <w:sz w:val="16"/>
                <w:szCs w:val="16"/>
              </w:rPr>
              <w:t>Acronym</w:t>
            </w:r>
            <w:r w:rsidR="00007DCF" w:rsidRPr="00F92F6B">
              <w:rPr>
                <w:sz w:val="16"/>
                <w:szCs w:val="16"/>
              </w:rPr>
              <w:t xml:space="preserve">s </w:t>
            </w:r>
            <w:r w:rsidR="00443245" w:rsidRPr="00F92F6B">
              <w:rPr>
                <w:sz w:val="16"/>
                <w:szCs w:val="16"/>
              </w:rPr>
              <w:t>added</w:t>
            </w:r>
          </w:p>
          <w:p w14:paraId="42A0E445" w14:textId="77777777" w:rsidR="00443245" w:rsidRPr="00F92F6B" w:rsidRDefault="00443245" w:rsidP="009014E0">
            <w:pPr>
              <w:pStyle w:val="TAL"/>
              <w:keepNext w:val="0"/>
              <w:keepLines w:val="0"/>
              <w:widowControl w:val="0"/>
              <w:rPr>
                <w:sz w:val="16"/>
                <w:szCs w:val="16"/>
              </w:rPr>
            </w:pPr>
            <w:r w:rsidRPr="00F92F6B">
              <w:rPr>
                <w:sz w:val="16"/>
                <w:szCs w:val="16"/>
              </w:rPr>
              <w:t xml:space="preserve">- </w:t>
            </w:r>
            <w:r w:rsidR="00577761" w:rsidRPr="00F92F6B">
              <w:rPr>
                <w:sz w:val="16"/>
                <w:szCs w:val="16"/>
              </w:rPr>
              <w:t>Slicing details</w:t>
            </w:r>
          </w:p>
          <w:p w14:paraId="3161F552" w14:textId="77777777" w:rsidR="00745D23" w:rsidRPr="00F92F6B" w:rsidRDefault="00577761" w:rsidP="009014E0">
            <w:pPr>
              <w:pStyle w:val="TAL"/>
              <w:keepNext w:val="0"/>
              <w:keepLines w:val="0"/>
              <w:widowControl w:val="0"/>
              <w:rPr>
                <w:sz w:val="16"/>
                <w:szCs w:val="16"/>
              </w:rPr>
            </w:pPr>
            <w:r w:rsidRPr="00F92F6B">
              <w:rPr>
                <w:sz w:val="16"/>
                <w:szCs w:val="16"/>
              </w:rPr>
              <w:t xml:space="preserve">- </w:t>
            </w:r>
            <w:r w:rsidR="00745D23" w:rsidRPr="00F92F6B">
              <w:rPr>
                <w:sz w:val="16"/>
                <w:szCs w:val="16"/>
              </w:rPr>
              <w:t>PWS basic principles</w:t>
            </w:r>
          </w:p>
          <w:p w14:paraId="160D24DB" w14:textId="77777777" w:rsidR="00083105" w:rsidRPr="00F92F6B" w:rsidRDefault="00083105" w:rsidP="009014E0">
            <w:pPr>
              <w:pStyle w:val="TAL"/>
              <w:keepNext w:val="0"/>
              <w:keepLines w:val="0"/>
              <w:widowControl w:val="0"/>
              <w:rPr>
                <w:sz w:val="16"/>
                <w:szCs w:val="16"/>
              </w:rPr>
            </w:pPr>
            <w:r w:rsidRPr="00F92F6B">
              <w:rPr>
                <w:sz w:val="16"/>
                <w:szCs w:val="16"/>
              </w:rPr>
              <w:t>- UE capability restrictions</w:t>
            </w:r>
          </w:p>
        </w:tc>
        <w:tc>
          <w:tcPr>
            <w:tcW w:w="708" w:type="dxa"/>
            <w:shd w:val="solid" w:color="FFFFFF" w:fill="auto"/>
          </w:tcPr>
          <w:p w14:paraId="114BA5C6" w14:textId="77777777" w:rsidR="00106255" w:rsidRPr="00F92F6B" w:rsidRDefault="0092220C" w:rsidP="009014E0">
            <w:pPr>
              <w:pStyle w:val="TAC"/>
              <w:keepNext w:val="0"/>
              <w:keepLines w:val="0"/>
              <w:widowControl w:val="0"/>
              <w:jc w:val="left"/>
              <w:rPr>
                <w:sz w:val="16"/>
                <w:szCs w:val="16"/>
              </w:rPr>
            </w:pPr>
            <w:r w:rsidRPr="00F92F6B">
              <w:rPr>
                <w:sz w:val="16"/>
                <w:szCs w:val="16"/>
              </w:rPr>
              <w:t>0.7.0</w:t>
            </w:r>
          </w:p>
        </w:tc>
      </w:tr>
      <w:tr w:rsidR="006C004A" w:rsidRPr="00F92F6B" w14:paraId="53BFF87A" w14:textId="77777777" w:rsidTr="00F871AE">
        <w:tc>
          <w:tcPr>
            <w:tcW w:w="709" w:type="dxa"/>
            <w:shd w:val="solid" w:color="FFFFFF" w:fill="auto"/>
          </w:tcPr>
          <w:p w14:paraId="4FA4AB5A" w14:textId="77777777" w:rsidR="00106255" w:rsidRPr="00F92F6B" w:rsidRDefault="00BC4770" w:rsidP="009014E0">
            <w:pPr>
              <w:pStyle w:val="TAC"/>
              <w:keepNext w:val="0"/>
              <w:keepLines w:val="0"/>
              <w:widowControl w:val="0"/>
              <w:rPr>
                <w:sz w:val="16"/>
                <w:szCs w:val="16"/>
              </w:rPr>
            </w:pPr>
            <w:r w:rsidRPr="00F92F6B">
              <w:rPr>
                <w:sz w:val="16"/>
                <w:szCs w:val="16"/>
              </w:rPr>
              <w:t>2017.09</w:t>
            </w:r>
          </w:p>
        </w:tc>
        <w:tc>
          <w:tcPr>
            <w:tcW w:w="661" w:type="dxa"/>
            <w:shd w:val="solid" w:color="FFFFFF" w:fill="auto"/>
          </w:tcPr>
          <w:p w14:paraId="7B4E833E" w14:textId="77777777" w:rsidR="00106255" w:rsidRPr="00F92F6B" w:rsidRDefault="00BC4770" w:rsidP="009014E0">
            <w:pPr>
              <w:pStyle w:val="TAC"/>
              <w:keepNext w:val="0"/>
              <w:keepLines w:val="0"/>
              <w:widowControl w:val="0"/>
              <w:jc w:val="left"/>
              <w:rPr>
                <w:sz w:val="16"/>
                <w:szCs w:val="16"/>
              </w:rPr>
            </w:pPr>
            <w:r w:rsidRPr="00F92F6B">
              <w:rPr>
                <w:sz w:val="16"/>
                <w:szCs w:val="16"/>
              </w:rPr>
              <w:t xml:space="preserve">RAN </w:t>
            </w:r>
            <w:r w:rsidR="00017797" w:rsidRPr="00F92F6B">
              <w:rPr>
                <w:sz w:val="16"/>
                <w:szCs w:val="16"/>
              </w:rPr>
              <w:t>77</w:t>
            </w:r>
          </w:p>
        </w:tc>
        <w:tc>
          <w:tcPr>
            <w:tcW w:w="992" w:type="dxa"/>
            <w:shd w:val="solid" w:color="FFFFFF" w:fill="auto"/>
          </w:tcPr>
          <w:p w14:paraId="0E0DE2C7" w14:textId="77777777" w:rsidR="00106255" w:rsidRPr="00F92F6B" w:rsidRDefault="00BC4770" w:rsidP="009014E0">
            <w:pPr>
              <w:pStyle w:val="TAC"/>
              <w:keepNext w:val="0"/>
              <w:keepLines w:val="0"/>
              <w:widowControl w:val="0"/>
              <w:jc w:val="left"/>
              <w:rPr>
                <w:sz w:val="16"/>
                <w:szCs w:val="16"/>
              </w:rPr>
            </w:pPr>
            <w:r w:rsidRPr="00F92F6B">
              <w:rPr>
                <w:sz w:val="16"/>
                <w:szCs w:val="16"/>
              </w:rPr>
              <w:t>RP-171730</w:t>
            </w:r>
          </w:p>
        </w:tc>
        <w:tc>
          <w:tcPr>
            <w:tcW w:w="567" w:type="dxa"/>
            <w:shd w:val="solid" w:color="FFFFFF" w:fill="auto"/>
          </w:tcPr>
          <w:p w14:paraId="45C1AC82" w14:textId="77777777" w:rsidR="00106255" w:rsidRPr="00F92F6B" w:rsidRDefault="001D5FA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3203C441" w14:textId="77777777" w:rsidR="00106255" w:rsidRPr="00F92F6B" w:rsidRDefault="001D5FA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58CC0F6" w14:textId="77777777" w:rsidR="00106255" w:rsidRPr="00F92F6B" w:rsidRDefault="001D5FA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13D384EC" w14:textId="77777777" w:rsidR="00106255" w:rsidRPr="00F92F6B" w:rsidRDefault="00BC4770" w:rsidP="009014E0">
            <w:pPr>
              <w:pStyle w:val="TAL"/>
              <w:keepNext w:val="0"/>
              <w:keepLines w:val="0"/>
              <w:widowControl w:val="0"/>
              <w:rPr>
                <w:sz w:val="16"/>
                <w:szCs w:val="16"/>
              </w:rPr>
            </w:pPr>
            <w:r w:rsidRPr="00F92F6B">
              <w:rPr>
                <w:sz w:val="16"/>
                <w:szCs w:val="16"/>
              </w:rPr>
              <w:t>Provided for information to RAN</w:t>
            </w:r>
          </w:p>
        </w:tc>
        <w:tc>
          <w:tcPr>
            <w:tcW w:w="708" w:type="dxa"/>
            <w:shd w:val="solid" w:color="FFFFFF" w:fill="auto"/>
          </w:tcPr>
          <w:p w14:paraId="349F0643" w14:textId="77777777" w:rsidR="00106255" w:rsidRPr="00F92F6B" w:rsidRDefault="00BC4770" w:rsidP="009014E0">
            <w:pPr>
              <w:pStyle w:val="TAC"/>
              <w:keepNext w:val="0"/>
              <w:keepLines w:val="0"/>
              <w:widowControl w:val="0"/>
              <w:jc w:val="left"/>
              <w:rPr>
                <w:sz w:val="16"/>
                <w:szCs w:val="16"/>
              </w:rPr>
            </w:pPr>
            <w:r w:rsidRPr="00F92F6B">
              <w:rPr>
                <w:sz w:val="16"/>
                <w:szCs w:val="16"/>
              </w:rPr>
              <w:t>1.0.0</w:t>
            </w:r>
          </w:p>
        </w:tc>
      </w:tr>
      <w:tr w:rsidR="006C004A" w:rsidRPr="00F92F6B" w14:paraId="6B87556A" w14:textId="77777777" w:rsidTr="00F871AE">
        <w:tc>
          <w:tcPr>
            <w:tcW w:w="709" w:type="dxa"/>
            <w:shd w:val="solid" w:color="FFFFFF" w:fill="auto"/>
          </w:tcPr>
          <w:p w14:paraId="06AC4CBF" w14:textId="77777777" w:rsidR="00106255" w:rsidRPr="00F92F6B" w:rsidRDefault="0025681D" w:rsidP="009014E0">
            <w:pPr>
              <w:pStyle w:val="TAC"/>
              <w:keepNext w:val="0"/>
              <w:keepLines w:val="0"/>
              <w:widowControl w:val="0"/>
              <w:rPr>
                <w:sz w:val="16"/>
                <w:szCs w:val="16"/>
              </w:rPr>
            </w:pPr>
            <w:r w:rsidRPr="00F92F6B">
              <w:rPr>
                <w:sz w:val="16"/>
                <w:szCs w:val="16"/>
              </w:rPr>
              <w:t>2017.10</w:t>
            </w:r>
          </w:p>
        </w:tc>
        <w:tc>
          <w:tcPr>
            <w:tcW w:w="661" w:type="dxa"/>
            <w:shd w:val="solid" w:color="FFFFFF" w:fill="auto"/>
          </w:tcPr>
          <w:p w14:paraId="1B08E87F" w14:textId="77777777" w:rsidR="00106255" w:rsidRPr="00F92F6B" w:rsidRDefault="0025681D" w:rsidP="009014E0">
            <w:pPr>
              <w:pStyle w:val="TAC"/>
              <w:keepNext w:val="0"/>
              <w:keepLines w:val="0"/>
              <w:widowControl w:val="0"/>
              <w:jc w:val="left"/>
              <w:rPr>
                <w:sz w:val="16"/>
                <w:szCs w:val="16"/>
              </w:rPr>
            </w:pPr>
            <w:r w:rsidRPr="00F92F6B">
              <w:rPr>
                <w:sz w:val="16"/>
                <w:szCs w:val="16"/>
              </w:rPr>
              <w:t>RAN2 99bis</w:t>
            </w:r>
          </w:p>
        </w:tc>
        <w:tc>
          <w:tcPr>
            <w:tcW w:w="992" w:type="dxa"/>
            <w:shd w:val="solid" w:color="FFFFFF" w:fill="auto"/>
          </w:tcPr>
          <w:p w14:paraId="3FCC10F3" w14:textId="77777777" w:rsidR="00106255" w:rsidRPr="00F92F6B" w:rsidRDefault="0025681D" w:rsidP="009014E0">
            <w:pPr>
              <w:pStyle w:val="TAC"/>
              <w:keepNext w:val="0"/>
              <w:keepLines w:val="0"/>
              <w:widowControl w:val="0"/>
              <w:jc w:val="left"/>
              <w:rPr>
                <w:sz w:val="16"/>
                <w:szCs w:val="16"/>
              </w:rPr>
            </w:pPr>
            <w:r w:rsidRPr="00F92F6B">
              <w:rPr>
                <w:sz w:val="16"/>
                <w:szCs w:val="16"/>
              </w:rPr>
              <w:t>R2-17</w:t>
            </w:r>
            <w:r w:rsidR="00DB4860" w:rsidRPr="00F92F6B">
              <w:rPr>
                <w:sz w:val="16"/>
                <w:szCs w:val="16"/>
              </w:rPr>
              <w:t>10693</w:t>
            </w:r>
          </w:p>
        </w:tc>
        <w:tc>
          <w:tcPr>
            <w:tcW w:w="567" w:type="dxa"/>
            <w:shd w:val="solid" w:color="FFFFFF" w:fill="auto"/>
          </w:tcPr>
          <w:p w14:paraId="12B318B1" w14:textId="77777777" w:rsidR="00106255" w:rsidRPr="00F92F6B" w:rsidRDefault="0025681D"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BC6ECAE" w14:textId="77777777" w:rsidR="00106255" w:rsidRPr="00F92F6B" w:rsidRDefault="0025681D"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972B9C3" w14:textId="77777777" w:rsidR="00106255" w:rsidRPr="00F92F6B" w:rsidRDefault="0025681D"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614D2CB4" w14:textId="77777777" w:rsidR="00106255" w:rsidRPr="00F92F6B" w:rsidRDefault="0025681D" w:rsidP="009014E0">
            <w:pPr>
              <w:pStyle w:val="TAL"/>
              <w:keepNext w:val="0"/>
              <w:keepLines w:val="0"/>
              <w:widowControl w:val="0"/>
              <w:rPr>
                <w:sz w:val="16"/>
                <w:szCs w:val="16"/>
              </w:rPr>
            </w:pPr>
            <w:r w:rsidRPr="00F92F6B">
              <w:rPr>
                <w:sz w:val="16"/>
                <w:szCs w:val="16"/>
              </w:rPr>
              <w:t>Editorial Updates and Corrections:</w:t>
            </w:r>
          </w:p>
          <w:p w14:paraId="68B8DE70" w14:textId="77777777" w:rsidR="0025681D" w:rsidRPr="00F92F6B" w:rsidRDefault="0025681D" w:rsidP="009014E0">
            <w:pPr>
              <w:pStyle w:val="TAL"/>
              <w:keepNext w:val="0"/>
              <w:keepLines w:val="0"/>
              <w:widowControl w:val="0"/>
              <w:rPr>
                <w:sz w:val="16"/>
                <w:szCs w:val="16"/>
              </w:rPr>
            </w:pPr>
            <w:r w:rsidRPr="00F92F6B">
              <w:rPr>
                <w:sz w:val="16"/>
                <w:szCs w:val="16"/>
              </w:rPr>
              <w:t>- inter RAT mobility in 9.3.2</w:t>
            </w:r>
            <w:r w:rsidR="00D76655" w:rsidRPr="00F92F6B">
              <w:rPr>
                <w:sz w:val="16"/>
                <w:szCs w:val="16"/>
              </w:rPr>
              <w:t xml:space="preserve"> restructured</w:t>
            </w:r>
          </w:p>
          <w:p w14:paraId="173A61DB" w14:textId="77777777" w:rsidR="00D76655" w:rsidRPr="00F92F6B" w:rsidRDefault="00D76655" w:rsidP="009014E0">
            <w:pPr>
              <w:pStyle w:val="TAL"/>
              <w:keepNext w:val="0"/>
              <w:keepLines w:val="0"/>
              <w:widowControl w:val="0"/>
              <w:rPr>
                <w:sz w:val="16"/>
                <w:szCs w:val="16"/>
              </w:rPr>
            </w:pPr>
            <w:r w:rsidRPr="00F92F6B">
              <w:rPr>
                <w:sz w:val="16"/>
                <w:szCs w:val="16"/>
              </w:rPr>
              <w:t>- SON promoted to top clause level (as it is not a vertical)</w:t>
            </w:r>
          </w:p>
          <w:p w14:paraId="35C8C901" w14:textId="77777777" w:rsidR="00E24ACF" w:rsidRPr="00F92F6B" w:rsidRDefault="00D76655" w:rsidP="009014E0">
            <w:pPr>
              <w:pStyle w:val="TAL"/>
              <w:keepNext w:val="0"/>
              <w:keepLines w:val="0"/>
              <w:widowControl w:val="0"/>
              <w:rPr>
                <w:sz w:val="16"/>
                <w:szCs w:val="16"/>
              </w:rPr>
            </w:pPr>
            <w:r w:rsidRPr="00F92F6B">
              <w:rPr>
                <w:sz w:val="16"/>
                <w:szCs w:val="16"/>
              </w:rPr>
              <w:t xml:space="preserve">- </w:t>
            </w:r>
            <w:r w:rsidR="00E24ACF" w:rsidRPr="00F92F6B">
              <w:rPr>
                <w:sz w:val="16"/>
                <w:szCs w:val="16"/>
              </w:rPr>
              <w:t xml:space="preserve">Obsolete </w:t>
            </w:r>
            <w:r w:rsidR="00A0148D" w:rsidRPr="00F92F6B">
              <w:rPr>
                <w:sz w:val="16"/>
                <w:szCs w:val="16"/>
              </w:rPr>
              <w:t>clause</w:t>
            </w:r>
            <w:r w:rsidR="00A0538F" w:rsidRPr="00F92F6B">
              <w:rPr>
                <w:sz w:val="16"/>
                <w:szCs w:val="16"/>
              </w:rPr>
              <w:t>s</w:t>
            </w:r>
            <w:r w:rsidR="00E24ACF" w:rsidRPr="00F92F6B">
              <w:rPr>
                <w:sz w:val="16"/>
                <w:szCs w:val="16"/>
              </w:rPr>
              <w:t xml:space="preserve"> 14 and 15 removed.</w:t>
            </w:r>
          </w:p>
          <w:p w14:paraId="72D3F8E9" w14:textId="77777777" w:rsidR="006745F6" w:rsidRPr="00F92F6B" w:rsidRDefault="006745F6" w:rsidP="009014E0">
            <w:pPr>
              <w:pStyle w:val="TAL"/>
              <w:keepNext w:val="0"/>
              <w:keepLines w:val="0"/>
              <w:widowControl w:val="0"/>
              <w:rPr>
                <w:sz w:val="16"/>
                <w:szCs w:val="16"/>
              </w:rPr>
            </w:pPr>
            <w:r w:rsidRPr="00F92F6B">
              <w:rPr>
                <w:sz w:val="16"/>
                <w:szCs w:val="16"/>
              </w:rPr>
              <w:t>- Description of paging in idle aligned with 23.501</w:t>
            </w:r>
          </w:p>
          <w:p w14:paraId="490102C6" w14:textId="77777777" w:rsidR="00A70269" w:rsidRPr="00F92F6B" w:rsidRDefault="00A70269" w:rsidP="009014E0">
            <w:pPr>
              <w:pStyle w:val="TAL"/>
              <w:keepNext w:val="0"/>
              <w:keepLines w:val="0"/>
              <w:widowControl w:val="0"/>
              <w:rPr>
                <w:sz w:val="16"/>
                <w:szCs w:val="16"/>
              </w:rPr>
            </w:pPr>
            <w:r w:rsidRPr="00F92F6B">
              <w:rPr>
                <w:sz w:val="16"/>
                <w:szCs w:val="16"/>
              </w:rPr>
              <w:t>- I-RNTI suggested for INACTIVE</w:t>
            </w:r>
          </w:p>
          <w:p w14:paraId="46D430C8" w14:textId="77777777" w:rsidR="00F858D2" w:rsidRPr="00F92F6B" w:rsidRDefault="00F858D2" w:rsidP="009014E0">
            <w:pPr>
              <w:pStyle w:val="TAL"/>
              <w:keepNext w:val="0"/>
              <w:keepLines w:val="0"/>
              <w:widowControl w:val="0"/>
              <w:rPr>
                <w:sz w:val="16"/>
                <w:szCs w:val="16"/>
              </w:rPr>
            </w:pPr>
            <w:r w:rsidRPr="00F92F6B">
              <w:rPr>
                <w:sz w:val="16"/>
                <w:szCs w:val="16"/>
              </w:rPr>
              <w:t>- Missing agreement from RAN2 99 on INACTIVE captured</w:t>
            </w:r>
          </w:p>
        </w:tc>
        <w:tc>
          <w:tcPr>
            <w:tcW w:w="708" w:type="dxa"/>
            <w:shd w:val="solid" w:color="FFFFFF" w:fill="auto"/>
          </w:tcPr>
          <w:p w14:paraId="5560541A" w14:textId="77777777" w:rsidR="00106255" w:rsidRPr="00F92F6B" w:rsidRDefault="0025681D" w:rsidP="009014E0">
            <w:pPr>
              <w:pStyle w:val="TAC"/>
              <w:keepNext w:val="0"/>
              <w:keepLines w:val="0"/>
              <w:widowControl w:val="0"/>
              <w:jc w:val="left"/>
              <w:rPr>
                <w:sz w:val="16"/>
                <w:szCs w:val="16"/>
              </w:rPr>
            </w:pPr>
            <w:r w:rsidRPr="00F92F6B">
              <w:rPr>
                <w:sz w:val="16"/>
                <w:szCs w:val="16"/>
              </w:rPr>
              <w:t>1.0.1</w:t>
            </w:r>
          </w:p>
        </w:tc>
      </w:tr>
      <w:tr w:rsidR="006C004A" w:rsidRPr="00F92F6B" w14:paraId="0673627C" w14:textId="77777777" w:rsidTr="00F871AE">
        <w:tc>
          <w:tcPr>
            <w:tcW w:w="709" w:type="dxa"/>
            <w:shd w:val="solid" w:color="FFFFFF" w:fill="auto"/>
          </w:tcPr>
          <w:p w14:paraId="41E4B9E5" w14:textId="77777777" w:rsidR="002C3C2A" w:rsidRPr="00F92F6B" w:rsidRDefault="002C3C2A" w:rsidP="009014E0">
            <w:pPr>
              <w:pStyle w:val="TAC"/>
              <w:keepNext w:val="0"/>
              <w:keepLines w:val="0"/>
              <w:widowControl w:val="0"/>
              <w:rPr>
                <w:sz w:val="16"/>
                <w:szCs w:val="16"/>
              </w:rPr>
            </w:pPr>
            <w:r w:rsidRPr="00F92F6B">
              <w:rPr>
                <w:sz w:val="16"/>
                <w:szCs w:val="16"/>
              </w:rPr>
              <w:t>2017.10</w:t>
            </w:r>
          </w:p>
        </w:tc>
        <w:tc>
          <w:tcPr>
            <w:tcW w:w="661" w:type="dxa"/>
            <w:shd w:val="solid" w:color="FFFFFF" w:fill="auto"/>
          </w:tcPr>
          <w:p w14:paraId="7EBC5FBA" w14:textId="77777777" w:rsidR="002C3C2A" w:rsidRPr="00F92F6B" w:rsidRDefault="002C3C2A" w:rsidP="009014E0">
            <w:pPr>
              <w:pStyle w:val="TAC"/>
              <w:keepNext w:val="0"/>
              <w:keepLines w:val="0"/>
              <w:widowControl w:val="0"/>
              <w:jc w:val="left"/>
              <w:rPr>
                <w:sz w:val="16"/>
                <w:szCs w:val="16"/>
              </w:rPr>
            </w:pPr>
            <w:r w:rsidRPr="00F92F6B">
              <w:rPr>
                <w:sz w:val="16"/>
                <w:szCs w:val="16"/>
              </w:rPr>
              <w:t>RAN2 99bis</w:t>
            </w:r>
          </w:p>
        </w:tc>
        <w:tc>
          <w:tcPr>
            <w:tcW w:w="992" w:type="dxa"/>
            <w:shd w:val="solid" w:color="FFFFFF" w:fill="auto"/>
          </w:tcPr>
          <w:p w14:paraId="1BB16519" w14:textId="77777777" w:rsidR="002C3C2A" w:rsidRPr="00F92F6B" w:rsidRDefault="002C3C2A" w:rsidP="009014E0">
            <w:pPr>
              <w:pStyle w:val="TAC"/>
              <w:keepNext w:val="0"/>
              <w:keepLines w:val="0"/>
              <w:widowControl w:val="0"/>
              <w:jc w:val="left"/>
              <w:rPr>
                <w:sz w:val="16"/>
                <w:szCs w:val="16"/>
              </w:rPr>
            </w:pPr>
            <w:r w:rsidRPr="00F92F6B">
              <w:rPr>
                <w:sz w:val="16"/>
                <w:szCs w:val="16"/>
              </w:rPr>
              <w:t>R2-1711936</w:t>
            </w:r>
          </w:p>
        </w:tc>
        <w:tc>
          <w:tcPr>
            <w:tcW w:w="567" w:type="dxa"/>
            <w:shd w:val="solid" w:color="FFFFFF" w:fill="auto"/>
          </w:tcPr>
          <w:p w14:paraId="7F8033BD" w14:textId="77777777" w:rsidR="002C3C2A" w:rsidRPr="00F92F6B" w:rsidRDefault="002C3C2A"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44DDAAF" w14:textId="77777777" w:rsidR="002C3C2A" w:rsidRPr="00F92F6B" w:rsidRDefault="002C3C2A"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9CB63AF" w14:textId="77777777" w:rsidR="002C3C2A" w:rsidRPr="00F92F6B" w:rsidRDefault="002C3C2A"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3ABC1102" w14:textId="77777777" w:rsidR="002C3C2A" w:rsidRPr="00F92F6B" w:rsidRDefault="002C3C2A" w:rsidP="009014E0">
            <w:pPr>
              <w:pStyle w:val="TAL"/>
              <w:keepNext w:val="0"/>
              <w:keepLines w:val="0"/>
              <w:widowControl w:val="0"/>
              <w:rPr>
                <w:sz w:val="16"/>
                <w:szCs w:val="16"/>
              </w:rPr>
            </w:pPr>
            <w:r w:rsidRPr="00F92F6B">
              <w:rPr>
                <w:sz w:val="16"/>
                <w:szCs w:val="16"/>
              </w:rPr>
              <w:t>Clean version</w:t>
            </w:r>
          </w:p>
        </w:tc>
        <w:tc>
          <w:tcPr>
            <w:tcW w:w="708" w:type="dxa"/>
            <w:shd w:val="solid" w:color="FFFFFF" w:fill="auto"/>
          </w:tcPr>
          <w:p w14:paraId="5BE54ACC" w14:textId="77777777" w:rsidR="002C3C2A" w:rsidRPr="00F92F6B" w:rsidRDefault="002C3C2A" w:rsidP="009014E0">
            <w:pPr>
              <w:pStyle w:val="TAC"/>
              <w:keepNext w:val="0"/>
              <w:keepLines w:val="0"/>
              <w:widowControl w:val="0"/>
              <w:jc w:val="left"/>
              <w:rPr>
                <w:sz w:val="16"/>
                <w:szCs w:val="16"/>
              </w:rPr>
            </w:pPr>
            <w:r w:rsidRPr="00F92F6B">
              <w:rPr>
                <w:sz w:val="16"/>
                <w:szCs w:val="16"/>
              </w:rPr>
              <w:t>1.1.0</w:t>
            </w:r>
          </w:p>
        </w:tc>
      </w:tr>
      <w:tr w:rsidR="006C004A" w:rsidRPr="00F92F6B" w14:paraId="6AAC7336" w14:textId="77777777" w:rsidTr="00F871AE">
        <w:tc>
          <w:tcPr>
            <w:tcW w:w="709" w:type="dxa"/>
            <w:shd w:val="solid" w:color="FFFFFF" w:fill="auto"/>
          </w:tcPr>
          <w:p w14:paraId="1395D184" w14:textId="77777777" w:rsidR="00F53DE7" w:rsidRPr="00F92F6B" w:rsidRDefault="00F53DE7" w:rsidP="009014E0">
            <w:pPr>
              <w:pStyle w:val="TAC"/>
              <w:keepNext w:val="0"/>
              <w:keepLines w:val="0"/>
              <w:widowControl w:val="0"/>
              <w:rPr>
                <w:sz w:val="16"/>
                <w:szCs w:val="16"/>
              </w:rPr>
            </w:pPr>
            <w:r w:rsidRPr="00F92F6B">
              <w:rPr>
                <w:sz w:val="16"/>
                <w:szCs w:val="16"/>
              </w:rPr>
              <w:t>2017.10</w:t>
            </w:r>
          </w:p>
        </w:tc>
        <w:tc>
          <w:tcPr>
            <w:tcW w:w="661" w:type="dxa"/>
            <w:shd w:val="solid" w:color="FFFFFF" w:fill="auto"/>
          </w:tcPr>
          <w:p w14:paraId="75937DB5" w14:textId="77777777" w:rsidR="00F53DE7" w:rsidRPr="00F92F6B" w:rsidRDefault="00F53DE7" w:rsidP="009014E0">
            <w:pPr>
              <w:pStyle w:val="TAC"/>
              <w:keepNext w:val="0"/>
              <w:keepLines w:val="0"/>
              <w:widowControl w:val="0"/>
              <w:jc w:val="left"/>
              <w:rPr>
                <w:sz w:val="16"/>
                <w:szCs w:val="16"/>
              </w:rPr>
            </w:pPr>
            <w:r w:rsidRPr="00F92F6B">
              <w:rPr>
                <w:sz w:val="16"/>
                <w:szCs w:val="16"/>
              </w:rPr>
              <w:t>RAN2 99bis</w:t>
            </w:r>
          </w:p>
        </w:tc>
        <w:tc>
          <w:tcPr>
            <w:tcW w:w="992" w:type="dxa"/>
            <w:shd w:val="solid" w:color="FFFFFF" w:fill="auto"/>
          </w:tcPr>
          <w:p w14:paraId="364A70E8" w14:textId="77777777" w:rsidR="00F53DE7" w:rsidRPr="00F92F6B" w:rsidRDefault="00097F06" w:rsidP="009014E0">
            <w:pPr>
              <w:pStyle w:val="TAC"/>
              <w:keepNext w:val="0"/>
              <w:keepLines w:val="0"/>
              <w:widowControl w:val="0"/>
              <w:jc w:val="left"/>
              <w:rPr>
                <w:sz w:val="16"/>
                <w:szCs w:val="16"/>
              </w:rPr>
            </w:pPr>
            <w:r w:rsidRPr="00F92F6B">
              <w:rPr>
                <w:sz w:val="16"/>
                <w:szCs w:val="16"/>
              </w:rPr>
              <w:t>R2-1711972</w:t>
            </w:r>
          </w:p>
        </w:tc>
        <w:tc>
          <w:tcPr>
            <w:tcW w:w="567" w:type="dxa"/>
            <w:shd w:val="solid" w:color="FFFFFF" w:fill="auto"/>
          </w:tcPr>
          <w:p w14:paraId="60DA3A56" w14:textId="77777777" w:rsidR="00F53DE7" w:rsidRPr="00F92F6B" w:rsidRDefault="00F53DE7"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2EFCEF14" w14:textId="77777777" w:rsidR="00F53DE7" w:rsidRPr="00F92F6B" w:rsidRDefault="00F53DE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86C9314" w14:textId="77777777" w:rsidR="00F53DE7" w:rsidRPr="00F92F6B" w:rsidRDefault="00F53DE7"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385344AD" w14:textId="77777777" w:rsidR="00940B65" w:rsidRPr="00F92F6B" w:rsidRDefault="00940B65" w:rsidP="009014E0">
            <w:pPr>
              <w:pStyle w:val="TAL"/>
              <w:keepNext w:val="0"/>
              <w:keepLines w:val="0"/>
              <w:widowControl w:val="0"/>
              <w:rPr>
                <w:sz w:val="16"/>
                <w:szCs w:val="16"/>
              </w:rPr>
            </w:pPr>
            <w:r w:rsidRPr="00F92F6B">
              <w:rPr>
                <w:sz w:val="16"/>
                <w:szCs w:val="16"/>
              </w:rPr>
              <w:t>Corrections:</w:t>
            </w:r>
          </w:p>
          <w:p w14:paraId="6D7E7597" w14:textId="77777777" w:rsidR="00940B65" w:rsidRPr="00F92F6B" w:rsidRDefault="00940B65" w:rsidP="009014E0">
            <w:pPr>
              <w:pStyle w:val="TAL"/>
              <w:keepNext w:val="0"/>
              <w:keepLines w:val="0"/>
              <w:widowControl w:val="0"/>
              <w:rPr>
                <w:sz w:val="16"/>
                <w:szCs w:val="16"/>
              </w:rPr>
            </w:pPr>
            <w:r w:rsidRPr="00F92F6B">
              <w:rPr>
                <w:sz w:val="16"/>
                <w:szCs w:val="16"/>
              </w:rPr>
              <w:t xml:space="preserve">- </w:t>
            </w:r>
            <w:r w:rsidR="0043209A" w:rsidRPr="00F92F6B">
              <w:rPr>
                <w:sz w:val="16"/>
                <w:szCs w:val="16"/>
              </w:rPr>
              <w:t>Cont</w:t>
            </w:r>
            <w:r w:rsidR="00D968FA" w:rsidRPr="00F92F6B">
              <w:rPr>
                <w:sz w:val="16"/>
                <w:szCs w:val="16"/>
              </w:rPr>
              <w:t>ainer for mobility in 9.2.3.2.1</w:t>
            </w:r>
          </w:p>
          <w:p w14:paraId="27720C68" w14:textId="77777777" w:rsidR="00361130" w:rsidRPr="00F92F6B" w:rsidRDefault="00361130" w:rsidP="009014E0">
            <w:pPr>
              <w:pStyle w:val="TAL"/>
              <w:keepNext w:val="0"/>
              <w:keepLines w:val="0"/>
              <w:widowControl w:val="0"/>
              <w:rPr>
                <w:sz w:val="16"/>
                <w:szCs w:val="16"/>
              </w:rPr>
            </w:pPr>
            <w:r w:rsidRPr="00F92F6B">
              <w:rPr>
                <w:sz w:val="16"/>
                <w:szCs w:val="16"/>
              </w:rPr>
              <w:t>- "HO" changed to "handover" for consistency</w:t>
            </w:r>
          </w:p>
          <w:p w14:paraId="5D52B0A5" w14:textId="77777777" w:rsidR="00F53DE7" w:rsidRPr="00F92F6B" w:rsidRDefault="00F53DE7" w:rsidP="009014E0">
            <w:pPr>
              <w:pStyle w:val="TAL"/>
              <w:keepNext w:val="0"/>
              <w:keepLines w:val="0"/>
              <w:widowControl w:val="0"/>
              <w:rPr>
                <w:sz w:val="16"/>
                <w:szCs w:val="16"/>
              </w:rPr>
            </w:pPr>
            <w:r w:rsidRPr="00F92F6B">
              <w:rPr>
                <w:sz w:val="16"/>
                <w:szCs w:val="16"/>
              </w:rPr>
              <w:t>Agreements from RAN2</w:t>
            </w:r>
            <w:r w:rsidR="00940B65" w:rsidRPr="00F92F6B">
              <w:rPr>
                <w:sz w:val="16"/>
                <w:szCs w:val="16"/>
              </w:rPr>
              <w:t xml:space="preserve"> 99</w:t>
            </w:r>
            <w:r w:rsidRPr="00F92F6B">
              <w:rPr>
                <w:sz w:val="16"/>
                <w:szCs w:val="16"/>
              </w:rPr>
              <w:t>bis captured:</w:t>
            </w:r>
          </w:p>
          <w:p w14:paraId="484F92FE" w14:textId="77777777" w:rsidR="00F53DE7" w:rsidRPr="00F92F6B" w:rsidRDefault="00F53DE7" w:rsidP="009014E0">
            <w:pPr>
              <w:pStyle w:val="TAL"/>
              <w:keepNext w:val="0"/>
              <w:keepLines w:val="0"/>
              <w:widowControl w:val="0"/>
              <w:rPr>
                <w:sz w:val="16"/>
                <w:szCs w:val="16"/>
              </w:rPr>
            </w:pPr>
            <w:r w:rsidRPr="00F92F6B">
              <w:rPr>
                <w:sz w:val="16"/>
                <w:szCs w:val="16"/>
              </w:rPr>
              <w:t xml:space="preserve">- </w:t>
            </w:r>
            <w:r w:rsidR="00D353B9" w:rsidRPr="00F92F6B">
              <w:rPr>
                <w:sz w:val="16"/>
                <w:szCs w:val="16"/>
              </w:rPr>
              <w:t xml:space="preserve">URLLC </w:t>
            </w:r>
            <w:r w:rsidR="0043209A" w:rsidRPr="00F92F6B">
              <w:rPr>
                <w:sz w:val="16"/>
                <w:szCs w:val="16"/>
              </w:rPr>
              <w:t>text in R2-1710253</w:t>
            </w:r>
          </w:p>
          <w:p w14:paraId="2FC6E714" w14:textId="77777777" w:rsidR="0064510E" w:rsidRPr="00F92F6B" w:rsidRDefault="0064510E" w:rsidP="009014E0">
            <w:pPr>
              <w:pStyle w:val="TAL"/>
              <w:keepNext w:val="0"/>
              <w:keepLines w:val="0"/>
              <w:widowControl w:val="0"/>
              <w:rPr>
                <w:sz w:val="16"/>
                <w:szCs w:val="16"/>
              </w:rPr>
            </w:pPr>
            <w:r w:rsidRPr="00F92F6B">
              <w:rPr>
                <w:sz w:val="16"/>
                <w:szCs w:val="16"/>
              </w:rPr>
              <w:t xml:space="preserve">- Clarification on RRC </w:t>
            </w:r>
            <w:r w:rsidR="00174F23" w:rsidRPr="00F92F6B">
              <w:rPr>
                <w:sz w:val="16"/>
                <w:szCs w:val="16"/>
              </w:rPr>
              <w:t>States in R2-1710074</w:t>
            </w:r>
          </w:p>
          <w:p w14:paraId="7C9BA4B5" w14:textId="77777777" w:rsidR="006436AB" w:rsidRPr="00F92F6B" w:rsidRDefault="006436AB" w:rsidP="009014E0">
            <w:pPr>
              <w:pStyle w:val="TAL"/>
              <w:keepNext w:val="0"/>
              <w:keepLines w:val="0"/>
              <w:widowControl w:val="0"/>
              <w:rPr>
                <w:sz w:val="16"/>
                <w:szCs w:val="16"/>
              </w:rPr>
            </w:pPr>
            <w:r w:rsidRPr="00F92F6B">
              <w:rPr>
                <w:sz w:val="16"/>
                <w:szCs w:val="16"/>
              </w:rPr>
              <w:t>- Resume</w:t>
            </w:r>
            <w:r w:rsidR="00C70847" w:rsidRPr="00F92F6B">
              <w:rPr>
                <w:sz w:val="16"/>
                <w:szCs w:val="16"/>
              </w:rPr>
              <w:t xml:space="preserve"> </w:t>
            </w:r>
            <w:r w:rsidRPr="00F92F6B">
              <w:rPr>
                <w:sz w:val="16"/>
                <w:szCs w:val="16"/>
              </w:rPr>
              <w:t xml:space="preserve">ID </w:t>
            </w:r>
            <w:r w:rsidR="00C70847" w:rsidRPr="00F92F6B">
              <w:rPr>
                <w:sz w:val="16"/>
                <w:szCs w:val="16"/>
              </w:rPr>
              <w:t>terminology</w:t>
            </w:r>
            <w:r w:rsidRPr="00F92F6B">
              <w:rPr>
                <w:sz w:val="16"/>
                <w:szCs w:val="16"/>
              </w:rPr>
              <w:t xml:space="preserve"> in R2-1711778</w:t>
            </w:r>
          </w:p>
          <w:p w14:paraId="7A0AA7AA" w14:textId="77777777" w:rsidR="00C32F9F" w:rsidRPr="00F92F6B" w:rsidRDefault="006436AB" w:rsidP="009014E0">
            <w:pPr>
              <w:pStyle w:val="TAL"/>
              <w:keepNext w:val="0"/>
              <w:keepLines w:val="0"/>
              <w:widowControl w:val="0"/>
              <w:rPr>
                <w:sz w:val="16"/>
                <w:szCs w:val="16"/>
              </w:rPr>
            </w:pPr>
            <w:r w:rsidRPr="00F92F6B">
              <w:rPr>
                <w:sz w:val="16"/>
                <w:szCs w:val="16"/>
              </w:rPr>
              <w:t xml:space="preserve">- </w:t>
            </w:r>
            <w:r w:rsidR="00CC3B05" w:rsidRPr="00F92F6B">
              <w:rPr>
                <w:sz w:val="16"/>
                <w:szCs w:val="16"/>
              </w:rPr>
              <w:t>Slicing clarifications in R2-1712034</w:t>
            </w:r>
          </w:p>
          <w:p w14:paraId="05CF24F7" w14:textId="77777777" w:rsidR="0093324B" w:rsidRPr="00F92F6B" w:rsidRDefault="0093324B" w:rsidP="009014E0">
            <w:pPr>
              <w:pStyle w:val="TAL"/>
              <w:keepNext w:val="0"/>
              <w:keepLines w:val="0"/>
              <w:widowControl w:val="0"/>
              <w:rPr>
                <w:sz w:val="16"/>
                <w:szCs w:val="16"/>
              </w:rPr>
            </w:pPr>
            <w:r w:rsidRPr="00F92F6B">
              <w:rPr>
                <w:sz w:val="16"/>
                <w:szCs w:val="16"/>
              </w:rPr>
              <w:t>- Usage of SRB0 and SRB1 in INACTIVE</w:t>
            </w:r>
          </w:p>
          <w:p w14:paraId="76C9C31C" w14:textId="77777777" w:rsidR="00086590" w:rsidRPr="00F92F6B" w:rsidRDefault="00086590" w:rsidP="009014E0">
            <w:pPr>
              <w:pStyle w:val="TAL"/>
              <w:keepNext w:val="0"/>
              <w:keepLines w:val="0"/>
              <w:widowControl w:val="0"/>
              <w:rPr>
                <w:sz w:val="16"/>
                <w:szCs w:val="16"/>
              </w:rPr>
            </w:pPr>
            <w:r w:rsidRPr="00F92F6B">
              <w:rPr>
                <w:sz w:val="16"/>
                <w:szCs w:val="16"/>
              </w:rPr>
              <w:t>- Prioritisation of RACH resources for handover</w:t>
            </w:r>
          </w:p>
          <w:p w14:paraId="354F0FE5" w14:textId="77777777" w:rsidR="0047565F" w:rsidRPr="00F92F6B" w:rsidRDefault="0047565F" w:rsidP="009014E0">
            <w:pPr>
              <w:pStyle w:val="TAL"/>
              <w:keepNext w:val="0"/>
              <w:keepLines w:val="0"/>
              <w:widowControl w:val="0"/>
              <w:rPr>
                <w:sz w:val="16"/>
                <w:szCs w:val="16"/>
              </w:rPr>
            </w:pPr>
            <w:r w:rsidRPr="00F92F6B">
              <w:rPr>
                <w:sz w:val="16"/>
                <w:szCs w:val="16"/>
              </w:rPr>
              <w:t xml:space="preserve">- SPS configuration per </w:t>
            </w:r>
            <w:proofErr w:type="spellStart"/>
            <w:r w:rsidRPr="00F92F6B">
              <w:rPr>
                <w:sz w:val="16"/>
                <w:szCs w:val="16"/>
              </w:rPr>
              <w:t>SCell</w:t>
            </w:r>
            <w:proofErr w:type="spellEnd"/>
            <w:r w:rsidRPr="00F92F6B">
              <w:rPr>
                <w:sz w:val="16"/>
                <w:szCs w:val="16"/>
              </w:rPr>
              <w:t xml:space="preserve"> in CA</w:t>
            </w:r>
          </w:p>
          <w:p w14:paraId="35218E72" w14:textId="77777777" w:rsidR="00361130" w:rsidRPr="00F92F6B" w:rsidRDefault="00361130" w:rsidP="009014E0">
            <w:pPr>
              <w:pStyle w:val="TAL"/>
              <w:keepNext w:val="0"/>
              <w:keepLines w:val="0"/>
              <w:widowControl w:val="0"/>
              <w:rPr>
                <w:sz w:val="16"/>
                <w:szCs w:val="16"/>
              </w:rPr>
            </w:pPr>
            <w:r w:rsidRPr="00F92F6B">
              <w:rPr>
                <w:sz w:val="16"/>
                <w:szCs w:val="16"/>
              </w:rPr>
              <w:t>- Enabling / Disabling IP on DRB via handover only</w:t>
            </w:r>
          </w:p>
          <w:p w14:paraId="6362857A" w14:textId="77777777" w:rsidR="00F2736F" w:rsidRPr="00F92F6B" w:rsidRDefault="00F2736F" w:rsidP="009014E0">
            <w:pPr>
              <w:pStyle w:val="TAL"/>
              <w:keepNext w:val="0"/>
              <w:keepLines w:val="0"/>
              <w:widowControl w:val="0"/>
              <w:rPr>
                <w:sz w:val="16"/>
                <w:szCs w:val="16"/>
              </w:rPr>
            </w:pPr>
            <w:r w:rsidRPr="00F92F6B">
              <w:rPr>
                <w:sz w:val="16"/>
                <w:szCs w:val="16"/>
              </w:rPr>
              <w:t>- First agreements on Supplementary Uplink</w:t>
            </w:r>
          </w:p>
          <w:p w14:paraId="55A77FE5" w14:textId="77777777" w:rsidR="006D1B53" w:rsidRPr="00F92F6B" w:rsidRDefault="006D1B53" w:rsidP="009014E0">
            <w:pPr>
              <w:pStyle w:val="TAL"/>
              <w:keepNext w:val="0"/>
              <w:keepLines w:val="0"/>
              <w:widowControl w:val="0"/>
              <w:rPr>
                <w:sz w:val="16"/>
                <w:szCs w:val="16"/>
              </w:rPr>
            </w:pPr>
            <w:r w:rsidRPr="00F92F6B">
              <w:rPr>
                <w:sz w:val="16"/>
                <w:szCs w:val="16"/>
              </w:rPr>
              <w:t>- Maximum supported data rate calculation</w:t>
            </w:r>
          </w:p>
          <w:p w14:paraId="15E26795" w14:textId="77777777" w:rsidR="00C32F9F" w:rsidRPr="00F92F6B" w:rsidRDefault="00C32F9F" w:rsidP="009014E0">
            <w:pPr>
              <w:pStyle w:val="TAL"/>
              <w:keepNext w:val="0"/>
              <w:keepLines w:val="0"/>
              <w:widowControl w:val="0"/>
              <w:rPr>
                <w:sz w:val="16"/>
                <w:szCs w:val="16"/>
              </w:rPr>
            </w:pPr>
            <w:r w:rsidRPr="00F92F6B">
              <w:rPr>
                <w:sz w:val="16"/>
                <w:szCs w:val="16"/>
              </w:rPr>
              <w:t>RAN3 agreements:</w:t>
            </w:r>
          </w:p>
          <w:p w14:paraId="29AC8E7B" w14:textId="77777777" w:rsidR="00C32F9F" w:rsidRPr="00F92F6B" w:rsidRDefault="00C32F9F" w:rsidP="009014E0">
            <w:pPr>
              <w:pStyle w:val="TAL"/>
              <w:keepNext w:val="0"/>
              <w:keepLines w:val="0"/>
              <w:widowControl w:val="0"/>
              <w:rPr>
                <w:sz w:val="16"/>
                <w:szCs w:val="16"/>
              </w:rPr>
            </w:pPr>
            <w:r w:rsidRPr="00F92F6B">
              <w:rPr>
                <w:sz w:val="16"/>
                <w:szCs w:val="16"/>
              </w:rPr>
              <w:t>- R3-173639</w:t>
            </w:r>
            <w:r w:rsidR="003D5FE8" w:rsidRPr="00F92F6B">
              <w:rPr>
                <w:sz w:val="16"/>
                <w:szCs w:val="16"/>
              </w:rPr>
              <w:t xml:space="preserve"> on Rapporteur updates to RAN3-related </w:t>
            </w:r>
            <w:r w:rsidR="004C7643" w:rsidRPr="00F92F6B">
              <w:rPr>
                <w:sz w:val="16"/>
                <w:szCs w:val="16"/>
              </w:rPr>
              <w:t>clause</w:t>
            </w:r>
            <w:r w:rsidR="003D5FE8" w:rsidRPr="00F92F6B">
              <w:rPr>
                <w:sz w:val="16"/>
                <w:szCs w:val="16"/>
              </w:rPr>
              <w:t>s</w:t>
            </w:r>
          </w:p>
          <w:p w14:paraId="5BE2C5DF" w14:textId="77777777" w:rsidR="00C32F9F" w:rsidRPr="00F92F6B" w:rsidRDefault="00C32F9F" w:rsidP="009014E0">
            <w:pPr>
              <w:pStyle w:val="TAL"/>
              <w:keepNext w:val="0"/>
              <w:keepLines w:val="0"/>
              <w:widowControl w:val="0"/>
              <w:rPr>
                <w:sz w:val="16"/>
                <w:szCs w:val="16"/>
              </w:rPr>
            </w:pPr>
            <w:r w:rsidRPr="00F92F6B">
              <w:rPr>
                <w:sz w:val="16"/>
                <w:szCs w:val="16"/>
              </w:rPr>
              <w:t>- R3-174162</w:t>
            </w:r>
            <w:r w:rsidR="00C15A93" w:rsidRPr="00F92F6B">
              <w:rPr>
                <w:sz w:val="16"/>
                <w:szCs w:val="16"/>
              </w:rPr>
              <w:t xml:space="preserve"> on</w:t>
            </w:r>
            <w:r w:rsidR="006177CB" w:rsidRPr="00F92F6B">
              <w:rPr>
                <w:sz w:val="16"/>
                <w:szCs w:val="16"/>
              </w:rPr>
              <w:t xml:space="preserve"> AMF discovery by NG-RAN</w:t>
            </w:r>
          </w:p>
          <w:p w14:paraId="25CDD6E7" w14:textId="77777777" w:rsidR="00C32F9F" w:rsidRPr="00F92F6B" w:rsidRDefault="00C32F9F" w:rsidP="009014E0">
            <w:pPr>
              <w:pStyle w:val="TAL"/>
              <w:keepNext w:val="0"/>
              <w:keepLines w:val="0"/>
              <w:widowControl w:val="0"/>
              <w:rPr>
                <w:sz w:val="16"/>
                <w:szCs w:val="16"/>
              </w:rPr>
            </w:pPr>
            <w:r w:rsidRPr="00F92F6B">
              <w:rPr>
                <w:sz w:val="16"/>
                <w:szCs w:val="16"/>
              </w:rPr>
              <w:t>- R3-174187</w:t>
            </w:r>
            <w:r w:rsidR="00C15A93" w:rsidRPr="00F92F6B">
              <w:rPr>
                <w:sz w:val="16"/>
                <w:szCs w:val="16"/>
              </w:rPr>
              <w:t xml:space="preserve"> on</w:t>
            </w:r>
            <w:r w:rsidR="00E135E9" w:rsidRPr="00F92F6B">
              <w:rPr>
                <w:sz w:val="16"/>
                <w:szCs w:val="16"/>
              </w:rPr>
              <w:t xml:space="preserve"> RAN paging failure handling in RRC_INACTIVE</w:t>
            </w:r>
          </w:p>
          <w:p w14:paraId="64BA1C0E" w14:textId="77777777" w:rsidR="00C32F9F" w:rsidRPr="00F92F6B" w:rsidRDefault="00C32F9F" w:rsidP="009014E0">
            <w:pPr>
              <w:pStyle w:val="TAL"/>
              <w:keepNext w:val="0"/>
              <w:keepLines w:val="0"/>
              <w:widowControl w:val="0"/>
              <w:rPr>
                <w:sz w:val="16"/>
                <w:szCs w:val="16"/>
              </w:rPr>
            </w:pPr>
            <w:r w:rsidRPr="00F92F6B">
              <w:rPr>
                <w:sz w:val="16"/>
                <w:szCs w:val="16"/>
              </w:rPr>
              <w:t>- R3-174188</w:t>
            </w:r>
            <w:r w:rsidR="00C15A93" w:rsidRPr="00F92F6B">
              <w:rPr>
                <w:sz w:val="16"/>
                <w:szCs w:val="16"/>
              </w:rPr>
              <w:t xml:space="preserve"> on </w:t>
            </w:r>
            <w:r w:rsidR="00D52FDC" w:rsidRPr="00F92F6B">
              <w:rPr>
                <w:sz w:val="16"/>
                <w:szCs w:val="16"/>
              </w:rPr>
              <w:t>Unreachability in RAN Inactive State</w:t>
            </w:r>
          </w:p>
          <w:p w14:paraId="52D33182" w14:textId="77777777" w:rsidR="00C32F9F" w:rsidRPr="00F92F6B" w:rsidRDefault="00C32F9F" w:rsidP="009014E0">
            <w:pPr>
              <w:pStyle w:val="TAL"/>
              <w:keepNext w:val="0"/>
              <w:keepLines w:val="0"/>
              <w:widowControl w:val="0"/>
              <w:rPr>
                <w:sz w:val="16"/>
                <w:szCs w:val="16"/>
              </w:rPr>
            </w:pPr>
            <w:r w:rsidRPr="00F92F6B">
              <w:rPr>
                <w:sz w:val="16"/>
                <w:szCs w:val="16"/>
              </w:rPr>
              <w:t>- R3-174225</w:t>
            </w:r>
            <w:r w:rsidR="00C15A93" w:rsidRPr="00F92F6B">
              <w:rPr>
                <w:sz w:val="16"/>
                <w:szCs w:val="16"/>
              </w:rPr>
              <w:t xml:space="preserve"> on </w:t>
            </w:r>
            <w:r w:rsidR="00C71325" w:rsidRPr="00F92F6B">
              <w:rPr>
                <w:sz w:val="16"/>
                <w:szCs w:val="16"/>
              </w:rPr>
              <w:t>Inter System Handover</w:t>
            </w:r>
          </w:p>
          <w:p w14:paraId="0B1F1BB3" w14:textId="77777777" w:rsidR="00C32F9F" w:rsidRPr="00F92F6B" w:rsidRDefault="00C32F9F" w:rsidP="009014E0">
            <w:pPr>
              <w:pStyle w:val="TAL"/>
              <w:keepNext w:val="0"/>
              <w:keepLines w:val="0"/>
              <w:widowControl w:val="0"/>
              <w:rPr>
                <w:bCs/>
                <w:sz w:val="16"/>
                <w:szCs w:val="16"/>
              </w:rPr>
            </w:pPr>
            <w:r w:rsidRPr="00F92F6B">
              <w:rPr>
                <w:sz w:val="16"/>
                <w:szCs w:val="16"/>
              </w:rPr>
              <w:t>- R3-174230</w:t>
            </w:r>
            <w:r w:rsidR="001F3A83" w:rsidRPr="00F92F6B">
              <w:rPr>
                <w:sz w:val="16"/>
                <w:szCs w:val="16"/>
              </w:rPr>
              <w:t xml:space="preserve"> on </w:t>
            </w:r>
            <w:r w:rsidR="001F3A83" w:rsidRPr="00F92F6B">
              <w:rPr>
                <w:bCs/>
                <w:sz w:val="16"/>
                <w:szCs w:val="16"/>
              </w:rPr>
              <w:t>RRC Inactive Assistant Information</w:t>
            </w:r>
          </w:p>
          <w:p w14:paraId="437662D7" w14:textId="77777777" w:rsidR="00820964" w:rsidRPr="00F92F6B" w:rsidRDefault="00820964" w:rsidP="009014E0">
            <w:pPr>
              <w:pStyle w:val="TAL"/>
              <w:keepNext w:val="0"/>
              <w:keepLines w:val="0"/>
              <w:widowControl w:val="0"/>
              <w:rPr>
                <w:bCs/>
                <w:sz w:val="16"/>
                <w:szCs w:val="16"/>
              </w:rPr>
            </w:pPr>
            <w:r w:rsidRPr="00F92F6B">
              <w:rPr>
                <w:bCs/>
                <w:sz w:val="16"/>
                <w:szCs w:val="16"/>
              </w:rPr>
              <w:t>RAN agreement:</w:t>
            </w:r>
          </w:p>
          <w:p w14:paraId="2FBAB084" w14:textId="77777777" w:rsidR="00820964" w:rsidRPr="00F92F6B" w:rsidRDefault="00820964" w:rsidP="009014E0">
            <w:pPr>
              <w:pStyle w:val="TAL"/>
              <w:keepNext w:val="0"/>
              <w:keepLines w:val="0"/>
              <w:widowControl w:val="0"/>
              <w:rPr>
                <w:sz w:val="16"/>
                <w:szCs w:val="16"/>
              </w:rPr>
            </w:pPr>
            <w:r w:rsidRPr="00F92F6B">
              <w:rPr>
                <w:bCs/>
                <w:sz w:val="16"/>
                <w:szCs w:val="16"/>
              </w:rPr>
              <w:t>- RP-172113 on UE categories.</w:t>
            </w:r>
            <w:r w:rsidRPr="00F92F6B">
              <w:rPr>
                <w:sz w:val="16"/>
                <w:szCs w:val="16"/>
              </w:rPr>
              <w:t xml:space="preserve"> </w:t>
            </w:r>
          </w:p>
        </w:tc>
        <w:tc>
          <w:tcPr>
            <w:tcW w:w="708" w:type="dxa"/>
            <w:shd w:val="solid" w:color="FFFFFF" w:fill="auto"/>
          </w:tcPr>
          <w:p w14:paraId="28128CB3" w14:textId="77777777" w:rsidR="00F53DE7" w:rsidRPr="00F92F6B" w:rsidRDefault="00F53DE7" w:rsidP="009014E0">
            <w:pPr>
              <w:pStyle w:val="TAC"/>
              <w:keepNext w:val="0"/>
              <w:keepLines w:val="0"/>
              <w:widowControl w:val="0"/>
              <w:jc w:val="left"/>
              <w:rPr>
                <w:sz w:val="16"/>
                <w:szCs w:val="16"/>
              </w:rPr>
            </w:pPr>
            <w:r w:rsidRPr="00F92F6B">
              <w:rPr>
                <w:sz w:val="16"/>
                <w:szCs w:val="16"/>
              </w:rPr>
              <w:t>1.1.1</w:t>
            </w:r>
          </w:p>
        </w:tc>
      </w:tr>
      <w:tr w:rsidR="006C004A" w:rsidRPr="00F92F6B" w14:paraId="3D9183A4" w14:textId="77777777" w:rsidTr="00F871AE">
        <w:tc>
          <w:tcPr>
            <w:tcW w:w="709" w:type="dxa"/>
            <w:shd w:val="solid" w:color="FFFFFF" w:fill="auto"/>
          </w:tcPr>
          <w:p w14:paraId="74CCC3B1" w14:textId="77777777" w:rsidR="00DB0CD2" w:rsidRPr="00F92F6B" w:rsidRDefault="00DB0CD2" w:rsidP="009014E0">
            <w:pPr>
              <w:pStyle w:val="TAC"/>
              <w:keepNext w:val="0"/>
              <w:keepLines w:val="0"/>
              <w:widowControl w:val="0"/>
              <w:rPr>
                <w:sz w:val="16"/>
                <w:szCs w:val="16"/>
              </w:rPr>
            </w:pPr>
            <w:r w:rsidRPr="00F92F6B">
              <w:rPr>
                <w:sz w:val="16"/>
                <w:szCs w:val="16"/>
              </w:rPr>
              <w:t>2017.11</w:t>
            </w:r>
          </w:p>
        </w:tc>
        <w:tc>
          <w:tcPr>
            <w:tcW w:w="661" w:type="dxa"/>
            <w:shd w:val="solid" w:color="FFFFFF" w:fill="auto"/>
          </w:tcPr>
          <w:p w14:paraId="6E7C5EC6" w14:textId="77777777" w:rsidR="00DB0CD2" w:rsidRPr="00F92F6B" w:rsidRDefault="00DB0CD2" w:rsidP="009014E0">
            <w:pPr>
              <w:pStyle w:val="TAC"/>
              <w:keepNext w:val="0"/>
              <w:keepLines w:val="0"/>
              <w:widowControl w:val="0"/>
              <w:jc w:val="left"/>
              <w:rPr>
                <w:sz w:val="16"/>
                <w:szCs w:val="16"/>
              </w:rPr>
            </w:pPr>
            <w:r w:rsidRPr="00F92F6B">
              <w:rPr>
                <w:sz w:val="16"/>
                <w:szCs w:val="16"/>
              </w:rPr>
              <w:t>RAN2 100</w:t>
            </w:r>
          </w:p>
        </w:tc>
        <w:tc>
          <w:tcPr>
            <w:tcW w:w="992" w:type="dxa"/>
            <w:shd w:val="solid" w:color="FFFFFF" w:fill="auto"/>
          </w:tcPr>
          <w:p w14:paraId="344CCD56" w14:textId="77777777" w:rsidR="00DB0CD2" w:rsidRPr="00F92F6B" w:rsidRDefault="00DB0CD2" w:rsidP="009014E0">
            <w:pPr>
              <w:pStyle w:val="TAC"/>
              <w:keepNext w:val="0"/>
              <w:keepLines w:val="0"/>
              <w:widowControl w:val="0"/>
              <w:jc w:val="left"/>
              <w:rPr>
                <w:sz w:val="16"/>
                <w:szCs w:val="16"/>
              </w:rPr>
            </w:pPr>
            <w:r w:rsidRPr="00F92F6B">
              <w:rPr>
                <w:sz w:val="16"/>
                <w:szCs w:val="16"/>
              </w:rPr>
              <w:t>R2-1712266</w:t>
            </w:r>
          </w:p>
        </w:tc>
        <w:tc>
          <w:tcPr>
            <w:tcW w:w="567" w:type="dxa"/>
            <w:shd w:val="solid" w:color="FFFFFF" w:fill="auto"/>
          </w:tcPr>
          <w:p w14:paraId="016E3C61" w14:textId="77777777" w:rsidR="00DB0CD2" w:rsidRPr="00F92F6B" w:rsidRDefault="00DB0CD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D0F0A6F" w14:textId="77777777" w:rsidR="00DB0CD2" w:rsidRPr="00F92F6B" w:rsidRDefault="00DB0CD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510432E" w14:textId="77777777" w:rsidR="00DB0CD2" w:rsidRPr="00F92F6B" w:rsidRDefault="00DB0CD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1BEE0EA9" w14:textId="77777777" w:rsidR="00DB0CD2" w:rsidRPr="00F92F6B" w:rsidRDefault="00DB0CD2" w:rsidP="009014E0">
            <w:pPr>
              <w:pStyle w:val="TAL"/>
              <w:keepNext w:val="0"/>
              <w:keepLines w:val="0"/>
              <w:widowControl w:val="0"/>
              <w:rPr>
                <w:sz w:val="16"/>
                <w:szCs w:val="16"/>
              </w:rPr>
            </w:pPr>
            <w:r w:rsidRPr="00F92F6B">
              <w:rPr>
                <w:sz w:val="16"/>
                <w:szCs w:val="16"/>
              </w:rPr>
              <w:t>Clean version</w:t>
            </w:r>
          </w:p>
        </w:tc>
        <w:tc>
          <w:tcPr>
            <w:tcW w:w="708" w:type="dxa"/>
            <w:shd w:val="solid" w:color="FFFFFF" w:fill="auto"/>
          </w:tcPr>
          <w:p w14:paraId="16B51FCC" w14:textId="77777777" w:rsidR="00DB0CD2" w:rsidRPr="00F92F6B" w:rsidRDefault="00DB0CD2" w:rsidP="009014E0">
            <w:pPr>
              <w:pStyle w:val="TAC"/>
              <w:keepNext w:val="0"/>
              <w:keepLines w:val="0"/>
              <w:widowControl w:val="0"/>
              <w:jc w:val="left"/>
              <w:rPr>
                <w:sz w:val="16"/>
                <w:szCs w:val="16"/>
              </w:rPr>
            </w:pPr>
            <w:r w:rsidRPr="00F92F6B">
              <w:rPr>
                <w:sz w:val="16"/>
                <w:szCs w:val="16"/>
              </w:rPr>
              <w:t>1.2.0</w:t>
            </w:r>
          </w:p>
        </w:tc>
      </w:tr>
      <w:tr w:rsidR="006C004A" w:rsidRPr="00F92F6B" w14:paraId="3CF20BF3" w14:textId="77777777" w:rsidTr="00F871AE">
        <w:tc>
          <w:tcPr>
            <w:tcW w:w="709" w:type="dxa"/>
            <w:shd w:val="solid" w:color="FFFFFF" w:fill="auto"/>
          </w:tcPr>
          <w:p w14:paraId="1273FCB4" w14:textId="77777777" w:rsidR="00DB0CD2" w:rsidRPr="00F92F6B" w:rsidRDefault="00DB0CD2" w:rsidP="009014E0">
            <w:pPr>
              <w:pStyle w:val="TAC"/>
              <w:keepNext w:val="0"/>
              <w:keepLines w:val="0"/>
              <w:widowControl w:val="0"/>
              <w:rPr>
                <w:sz w:val="16"/>
                <w:szCs w:val="16"/>
              </w:rPr>
            </w:pPr>
            <w:r w:rsidRPr="00F92F6B">
              <w:rPr>
                <w:sz w:val="16"/>
                <w:szCs w:val="16"/>
              </w:rPr>
              <w:t>2017.11</w:t>
            </w:r>
          </w:p>
        </w:tc>
        <w:tc>
          <w:tcPr>
            <w:tcW w:w="661" w:type="dxa"/>
            <w:shd w:val="solid" w:color="FFFFFF" w:fill="auto"/>
          </w:tcPr>
          <w:p w14:paraId="06B23BDE" w14:textId="77777777" w:rsidR="00DB0CD2" w:rsidRPr="00F92F6B" w:rsidRDefault="00DB0CD2" w:rsidP="009014E0">
            <w:pPr>
              <w:pStyle w:val="TAC"/>
              <w:keepNext w:val="0"/>
              <w:keepLines w:val="0"/>
              <w:widowControl w:val="0"/>
              <w:jc w:val="left"/>
              <w:rPr>
                <w:sz w:val="16"/>
                <w:szCs w:val="16"/>
              </w:rPr>
            </w:pPr>
            <w:r w:rsidRPr="00F92F6B">
              <w:rPr>
                <w:sz w:val="16"/>
                <w:szCs w:val="16"/>
              </w:rPr>
              <w:t>RAN2 100</w:t>
            </w:r>
          </w:p>
        </w:tc>
        <w:tc>
          <w:tcPr>
            <w:tcW w:w="992" w:type="dxa"/>
            <w:shd w:val="solid" w:color="FFFFFF" w:fill="auto"/>
          </w:tcPr>
          <w:p w14:paraId="7EAF6925" w14:textId="77777777" w:rsidR="00DB0CD2" w:rsidRPr="00F92F6B" w:rsidRDefault="001B5C81" w:rsidP="009014E0">
            <w:pPr>
              <w:pStyle w:val="TAC"/>
              <w:keepNext w:val="0"/>
              <w:keepLines w:val="0"/>
              <w:widowControl w:val="0"/>
              <w:jc w:val="left"/>
              <w:rPr>
                <w:sz w:val="16"/>
                <w:szCs w:val="16"/>
              </w:rPr>
            </w:pPr>
            <w:r w:rsidRPr="00F92F6B">
              <w:rPr>
                <w:sz w:val="16"/>
                <w:szCs w:val="16"/>
              </w:rPr>
              <w:t>R2-1712355</w:t>
            </w:r>
          </w:p>
        </w:tc>
        <w:tc>
          <w:tcPr>
            <w:tcW w:w="567" w:type="dxa"/>
            <w:shd w:val="solid" w:color="FFFFFF" w:fill="auto"/>
          </w:tcPr>
          <w:p w14:paraId="2A61A4CF" w14:textId="77777777" w:rsidR="00DB0CD2" w:rsidRPr="00F92F6B" w:rsidRDefault="00DB0CD2"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7EFC501E" w14:textId="77777777" w:rsidR="00DB0CD2" w:rsidRPr="00F92F6B" w:rsidRDefault="00DB0CD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09A9492" w14:textId="77777777" w:rsidR="00DB0CD2" w:rsidRPr="00F92F6B" w:rsidRDefault="00DB0CD2"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354280AD" w14:textId="77777777" w:rsidR="00DB0CD2" w:rsidRPr="00F92F6B" w:rsidRDefault="00DB0CD2" w:rsidP="009014E0">
            <w:pPr>
              <w:pStyle w:val="TAL"/>
              <w:keepNext w:val="0"/>
              <w:keepLines w:val="0"/>
              <w:widowControl w:val="0"/>
              <w:rPr>
                <w:sz w:val="16"/>
                <w:szCs w:val="16"/>
              </w:rPr>
            </w:pPr>
            <w:r w:rsidRPr="00F92F6B">
              <w:rPr>
                <w:sz w:val="16"/>
                <w:szCs w:val="16"/>
              </w:rPr>
              <w:t>Editorial Clean Up:</w:t>
            </w:r>
          </w:p>
          <w:p w14:paraId="534F4C4E" w14:textId="57A4C675" w:rsidR="00DB0CD2" w:rsidRPr="00F92F6B" w:rsidRDefault="001B5C81" w:rsidP="009014E0">
            <w:pPr>
              <w:pStyle w:val="TAL"/>
              <w:keepNext w:val="0"/>
              <w:keepLines w:val="0"/>
              <w:widowControl w:val="0"/>
              <w:rPr>
                <w:sz w:val="16"/>
                <w:szCs w:val="16"/>
              </w:rPr>
            </w:pPr>
            <w:r w:rsidRPr="00F92F6B">
              <w:rPr>
                <w:sz w:val="16"/>
                <w:szCs w:val="16"/>
              </w:rPr>
              <w:t xml:space="preserve">- </w:t>
            </w:r>
            <w:r w:rsidR="008E002E" w:rsidRPr="00F92F6B">
              <w:rPr>
                <w:sz w:val="16"/>
                <w:szCs w:val="16"/>
              </w:rPr>
              <w:t>Editor</w:t>
            </w:r>
            <w:r w:rsidR="00240746" w:rsidRPr="00F92F6B">
              <w:rPr>
                <w:sz w:val="16"/>
                <w:szCs w:val="16"/>
              </w:rPr>
              <w:t>'</w:t>
            </w:r>
            <w:r w:rsidR="008E002E" w:rsidRPr="00F92F6B">
              <w:rPr>
                <w:sz w:val="16"/>
                <w:szCs w:val="16"/>
              </w:rPr>
              <w:t xml:space="preserve">s </w:t>
            </w:r>
            <w:r w:rsidRPr="00F92F6B">
              <w:rPr>
                <w:sz w:val="16"/>
                <w:szCs w:val="16"/>
              </w:rPr>
              <w:t>N</w:t>
            </w:r>
            <w:r w:rsidR="00DB0CD2" w:rsidRPr="00F92F6B">
              <w:rPr>
                <w:sz w:val="16"/>
                <w:szCs w:val="16"/>
              </w:rPr>
              <w:t xml:space="preserve">otes </w:t>
            </w:r>
            <w:r w:rsidR="00C302E3" w:rsidRPr="00F92F6B">
              <w:rPr>
                <w:sz w:val="16"/>
                <w:szCs w:val="16"/>
              </w:rPr>
              <w:t xml:space="preserve">&amp; </w:t>
            </w:r>
            <w:r w:rsidR="008E002E" w:rsidRPr="00F92F6B">
              <w:rPr>
                <w:sz w:val="16"/>
                <w:szCs w:val="16"/>
              </w:rPr>
              <w:t xml:space="preserve">relevant </w:t>
            </w:r>
            <w:r w:rsidR="00C302E3" w:rsidRPr="00F92F6B">
              <w:rPr>
                <w:sz w:val="16"/>
                <w:szCs w:val="16"/>
              </w:rPr>
              <w:t xml:space="preserve">FFS </w:t>
            </w:r>
            <w:r w:rsidR="00DB0CD2" w:rsidRPr="00F92F6B">
              <w:rPr>
                <w:sz w:val="16"/>
                <w:szCs w:val="16"/>
              </w:rPr>
              <w:t>moved</w:t>
            </w:r>
            <w:r w:rsidR="008E002E" w:rsidRPr="00F92F6B">
              <w:rPr>
                <w:sz w:val="16"/>
                <w:szCs w:val="16"/>
              </w:rPr>
              <w:t xml:space="preserve"> to </w:t>
            </w:r>
            <w:r w:rsidR="00C302E3" w:rsidRPr="00F92F6B">
              <w:rPr>
                <w:sz w:val="16"/>
                <w:szCs w:val="16"/>
              </w:rPr>
              <w:t>R2-17</w:t>
            </w:r>
            <w:r w:rsidRPr="00F92F6B">
              <w:rPr>
                <w:sz w:val="16"/>
                <w:szCs w:val="16"/>
              </w:rPr>
              <w:t>112357</w:t>
            </w:r>
          </w:p>
          <w:p w14:paraId="242F35E9" w14:textId="77777777" w:rsidR="00DB0CD2" w:rsidRPr="00F92F6B" w:rsidRDefault="00DB0CD2" w:rsidP="009014E0">
            <w:pPr>
              <w:pStyle w:val="TAL"/>
              <w:keepNext w:val="0"/>
              <w:keepLines w:val="0"/>
              <w:widowControl w:val="0"/>
              <w:rPr>
                <w:sz w:val="16"/>
                <w:szCs w:val="16"/>
              </w:rPr>
            </w:pPr>
            <w:r w:rsidRPr="00F92F6B">
              <w:rPr>
                <w:sz w:val="16"/>
                <w:szCs w:val="16"/>
              </w:rPr>
              <w:t xml:space="preserve">- </w:t>
            </w:r>
            <w:r w:rsidR="001B5C81" w:rsidRPr="00F92F6B">
              <w:rPr>
                <w:sz w:val="16"/>
                <w:szCs w:val="16"/>
              </w:rPr>
              <w:t>Protocol stack figures for NG interface updated</w:t>
            </w:r>
          </w:p>
          <w:p w14:paraId="423402DC" w14:textId="77777777" w:rsidR="001B5C81" w:rsidRPr="00F92F6B" w:rsidRDefault="001B5C81" w:rsidP="009014E0">
            <w:pPr>
              <w:pStyle w:val="TAL"/>
              <w:keepNext w:val="0"/>
              <w:keepLines w:val="0"/>
              <w:widowControl w:val="0"/>
              <w:rPr>
                <w:sz w:val="16"/>
                <w:szCs w:val="16"/>
              </w:rPr>
            </w:pPr>
            <w:r w:rsidRPr="00F92F6B">
              <w:rPr>
                <w:sz w:val="16"/>
                <w:szCs w:val="16"/>
              </w:rPr>
              <w:t xml:space="preserve">- Dual Connectivity </w:t>
            </w:r>
            <w:r w:rsidR="00E66E60" w:rsidRPr="00F92F6B">
              <w:rPr>
                <w:sz w:val="16"/>
                <w:szCs w:val="16"/>
              </w:rPr>
              <w:t>changed</w:t>
            </w:r>
            <w:r w:rsidRPr="00F92F6B">
              <w:rPr>
                <w:sz w:val="16"/>
                <w:szCs w:val="16"/>
              </w:rPr>
              <w:t xml:space="preserve"> to Multi-RAT connectivity</w:t>
            </w:r>
          </w:p>
          <w:p w14:paraId="605E9C3E" w14:textId="77777777" w:rsidR="001B5C81" w:rsidRPr="00F92F6B" w:rsidRDefault="001B5C81" w:rsidP="009014E0">
            <w:pPr>
              <w:pStyle w:val="TAL"/>
              <w:keepNext w:val="0"/>
              <w:keepLines w:val="0"/>
              <w:widowControl w:val="0"/>
              <w:rPr>
                <w:sz w:val="16"/>
                <w:szCs w:val="16"/>
              </w:rPr>
            </w:pPr>
            <w:r w:rsidRPr="00F92F6B">
              <w:rPr>
                <w:sz w:val="16"/>
                <w:szCs w:val="16"/>
              </w:rPr>
              <w:t>- Details about SI handling added to tackle RMSI</w:t>
            </w:r>
          </w:p>
          <w:p w14:paraId="289CED10" w14:textId="77777777" w:rsidR="001B5C81" w:rsidRPr="00F92F6B" w:rsidRDefault="001B5C81" w:rsidP="009014E0">
            <w:pPr>
              <w:pStyle w:val="TAL"/>
              <w:keepNext w:val="0"/>
              <w:keepLines w:val="0"/>
              <w:widowControl w:val="0"/>
              <w:rPr>
                <w:sz w:val="16"/>
                <w:szCs w:val="16"/>
              </w:rPr>
            </w:pPr>
            <w:r w:rsidRPr="00F92F6B">
              <w:rPr>
                <w:sz w:val="16"/>
                <w:szCs w:val="16"/>
              </w:rPr>
              <w:t>- Access Control updated and reference to 22.261 added</w:t>
            </w:r>
          </w:p>
          <w:p w14:paraId="273F3FED" w14:textId="77777777" w:rsidR="001B5C81" w:rsidRPr="00F92F6B" w:rsidRDefault="001B5C81" w:rsidP="009014E0">
            <w:pPr>
              <w:pStyle w:val="TAL"/>
              <w:keepNext w:val="0"/>
              <w:keepLines w:val="0"/>
              <w:widowControl w:val="0"/>
              <w:rPr>
                <w:sz w:val="16"/>
                <w:szCs w:val="16"/>
              </w:rPr>
            </w:pPr>
            <w:r w:rsidRPr="00F92F6B">
              <w:rPr>
                <w:sz w:val="16"/>
                <w:szCs w:val="16"/>
              </w:rPr>
              <w:t>- DC specific details removed (37.340 is used instead)</w:t>
            </w:r>
          </w:p>
          <w:p w14:paraId="40843B05" w14:textId="77777777" w:rsidR="008E002E" w:rsidRPr="00F92F6B" w:rsidRDefault="008E002E" w:rsidP="009014E0">
            <w:pPr>
              <w:pStyle w:val="TAL"/>
              <w:keepNext w:val="0"/>
              <w:keepLines w:val="0"/>
              <w:widowControl w:val="0"/>
              <w:rPr>
                <w:sz w:val="16"/>
                <w:szCs w:val="16"/>
              </w:rPr>
            </w:pPr>
            <w:r w:rsidRPr="00F92F6B">
              <w:rPr>
                <w:sz w:val="16"/>
                <w:szCs w:val="16"/>
              </w:rPr>
              <w:t>- Notes numbered wherever required</w:t>
            </w:r>
          </w:p>
        </w:tc>
        <w:tc>
          <w:tcPr>
            <w:tcW w:w="708" w:type="dxa"/>
            <w:shd w:val="solid" w:color="FFFFFF" w:fill="auto"/>
          </w:tcPr>
          <w:p w14:paraId="2BD8F314" w14:textId="77777777" w:rsidR="00DB0CD2" w:rsidRPr="00F92F6B" w:rsidRDefault="00DB0CD2" w:rsidP="009014E0">
            <w:pPr>
              <w:pStyle w:val="TAC"/>
              <w:keepNext w:val="0"/>
              <w:keepLines w:val="0"/>
              <w:widowControl w:val="0"/>
              <w:jc w:val="left"/>
              <w:rPr>
                <w:sz w:val="16"/>
                <w:szCs w:val="16"/>
              </w:rPr>
            </w:pPr>
            <w:r w:rsidRPr="00F92F6B">
              <w:rPr>
                <w:sz w:val="16"/>
                <w:szCs w:val="16"/>
              </w:rPr>
              <w:t>1.2.</w:t>
            </w:r>
            <w:r w:rsidR="001B5C81" w:rsidRPr="00F92F6B">
              <w:rPr>
                <w:sz w:val="16"/>
                <w:szCs w:val="16"/>
              </w:rPr>
              <w:t>1</w:t>
            </w:r>
          </w:p>
        </w:tc>
      </w:tr>
      <w:tr w:rsidR="006C004A" w:rsidRPr="00F92F6B" w14:paraId="16C5F424" w14:textId="77777777" w:rsidTr="00F871AE">
        <w:tc>
          <w:tcPr>
            <w:tcW w:w="709" w:type="dxa"/>
            <w:shd w:val="solid" w:color="FFFFFF" w:fill="auto"/>
          </w:tcPr>
          <w:p w14:paraId="2CC14045" w14:textId="77777777" w:rsidR="006D49D5" w:rsidRPr="00F92F6B" w:rsidRDefault="006D49D5" w:rsidP="009014E0">
            <w:pPr>
              <w:pStyle w:val="TAC"/>
              <w:keepNext w:val="0"/>
              <w:keepLines w:val="0"/>
              <w:widowControl w:val="0"/>
              <w:rPr>
                <w:sz w:val="16"/>
                <w:szCs w:val="16"/>
              </w:rPr>
            </w:pPr>
            <w:r w:rsidRPr="00F92F6B">
              <w:rPr>
                <w:sz w:val="16"/>
                <w:szCs w:val="16"/>
              </w:rPr>
              <w:t>2017.12</w:t>
            </w:r>
          </w:p>
        </w:tc>
        <w:tc>
          <w:tcPr>
            <w:tcW w:w="661" w:type="dxa"/>
            <w:shd w:val="solid" w:color="FFFFFF" w:fill="auto"/>
          </w:tcPr>
          <w:p w14:paraId="0CCB6C7D" w14:textId="77777777" w:rsidR="006D49D5" w:rsidRPr="00F92F6B" w:rsidRDefault="006D49D5" w:rsidP="009014E0">
            <w:pPr>
              <w:pStyle w:val="TAC"/>
              <w:keepNext w:val="0"/>
              <w:keepLines w:val="0"/>
              <w:widowControl w:val="0"/>
              <w:jc w:val="left"/>
              <w:rPr>
                <w:sz w:val="16"/>
                <w:szCs w:val="16"/>
              </w:rPr>
            </w:pPr>
            <w:r w:rsidRPr="00F92F6B">
              <w:rPr>
                <w:sz w:val="16"/>
                <w:szCs w:val="16"/>
              </w:rPr>
              <w:t>RAN2 100</w:t>
            </w:r>
          </w:p>
        </w:tc>
        <w:tc>
          <w:tcPr>
            <w:tcW w:w="992" w:type="dxa"/>
            <w:shd w:val="solid" w:color="FFFFFF" w:fill="auto"/>
          </w:tcPr>
          <w:p w14:paraId="730DAD95" w14:textId="77777777" w:rsidR="006D49D5" w:rsidRPr="00F92F6B" w:rsidRDefault="006D49D5" w:rsidP="009014E0">
            <w:pPr>
              <w:pStyle w:val="TAC"/>
              <w:keepNext w:val="0"/>
              <w:keepLines w:val="0"/>
              <w:widowControl w:val="0"/>
              <w:jc w:val="left"/>
              <w:rPr>
                <w:sz w:val="16"/>
                <w:szCs w:val="16"/>
              </w:rPr>
            </w:pPr>
            <w:r w:rsidRPr="00F92F6B">
              <w:rPr>
                <w:sz w:val="16"/>
                <w:szCs w:val="16"/>
              </w:rPr>
              <w:t>R2-174079</w:t>
            </w:r>
          </w:p>
        </w:tc>
        <w:tc>
          <w:tcPr>
            <w:tcW w:w="567" w:type="dxa"/>
            <w:shd w:val="solid" w:color="FFFFFF" w:fill="auto"/>
          </w:tcPr>
          <w:p w14:paraId="6EC9137A" w14:textId="77777777" w:rsidR="006D49D5" w:rsidRPr="00F92F6B" w:rsidRDefault="00202DA0"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32FD3452" w14:textId="77777777" w:rsidR="006D49D5" w:rsidRPr="00F92F6B" w:rsidRDefault="00202DA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6CCF127" w14:textId="77777777" w:rsidR="006D49D5" w:rsidRPr="00F92F6B" w:rsidRDefault="00202DA0"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6F4C23F5" w14:textId="77777777" w:rsidR="006D49D5" w:rsidRPr="00F92F6B" w:rsidRDefault="006D49D5" w:rsidP="009014E0">
            <w:pPr>
              <w:pStyle w:val="TAL"/>
              <w:keepNext w:val="0"/>
              <w:keepLines w:val="0"/>
              <w:widowControl w:val="0"/>
              <w:rPr>
                <w:sz w:val="16"/>
                <w:szCs w:val="16"/>
              </w:rPr>
            </w:pPr>
            <w:r w:rsidRPr="00F92F6B">
              <w:rPr>
                <w:sz w:val="16"/>
                <w:szCs w:val="16"/>
              </w:rPr>
              <w:t>Agreements from RAN2 100 captured:</w:t>
            </w:r>
          </w:p>
          <w:p w14:paraId="570C5015" w14:textId="77777777" w:rsidR="006D49D5" w:rsidRPr="00F92F6B" w:rsidRDefault="006D49D5" w:rsidP="009014E0">
            <w:pPr>
              <w:pStyle w:val="TAL"/>
              <w:keepNext w:val="0"/>
              <w:keepLines w:val="0"/>
              <w:widowControl w:val="0"/>
              <w:rPr>
                <w:sz w:val="16"/>
                <w:szCs w:val="16"/>
              </w:rPr>
            </w:pPr>
            <w:r w:rsidRPr="00F92F6B">
              <w:rPr>
                <w:sz w:val="16"/>
                <w:szCs w:val="16"/>
              </w:rPr>
              <w:t xml:space="preserve">- </w:t>
            </w:r>
            <w:r w:rsidR="005E2F35" w:rsidRPr="00F92F6B">
              <w:rPr>
                <w:sz w:val="16"/>
                <w:szCs w:val="16"/>
              </w:rPr>
              <w:t>QoS update in R2-1714230</w:t>
            </w:r>
          </w:p>
          <w:p w14:paraId="0E692CFE" w14:textId="77777777" w:rsidR="005E2F35" w:rsidRPr="00F92F6B" w:rsidRDefault="005E2F35" w:rsidP="009014E0">
            <w:pPr>
              <w:pStyle w:val="TAL"/>
              <w:keepNext w:val="0"/>
              <w:keepLines w:val="0"/>
              <w:widowControl w:val="0"/>
              <w:rPr>
                <w:bCs/>
                <w:sz w:val="16"/>
                <w:szCs w:val="16"/>
              </w:rPr>
            </w:pPr>
            <w:r w:rsidRPr="00F92F6B">
              <w:rPr>
                <w:sz w:val="16"/>
                <w:szCs w:val="16"/>
              </w:rPr>
              <w:t xml:space="preserve">- </w:t>
            </w:r>
            <w:r w:rsidRPr="00F92F6B">
              <w:rPr>
                <w:bCs/>
                <w:sz w:val="16"/>
                <w:szCs w:val="16"/>
              </w:rPr>
              <w:t>Updates to stage 2 QoS flow in R2-1712687</w:t>
            </w:r>
          </w:p>
          <w:p w14:paraId="73EFCD4F" w14:textId="77777777" w:rsidR="005E2F35" w:rsidRPr="00F92F6B" w:rsidRDefault="005E2F35" w:rsidP="009014E0">
            <w:pPr>
              <w:pStyle w:val="TAL"/>
              <w:keepNext w:val="0"/>
              <w:keepLines w:val="0"/>
              <w:widowControl w:val="0"/>
              <w:rPr>
                <w:bCs/>
                <w:sz w:val="16"/>
                <w:szCs w:val="16"/>
              </w:rPr>
            </w:pPr>
            <w:r w:rsidRPr="00F92F6B">
              <w:rPr>
                <w:bCs/>
                <w:sz w:val="16"/>
                <w:szCs w:val="16"/>
              </w:rPr>
              <w:t xml:space="preserve">- </w:t>
            </w:r>
            <w:r w:rsidR="0077187B" w:rsidRPr="00F92F6B">
              <w:rPr>
                <w:bCs/>
                <w:sz w:val="16"/>
                <w:szCs w:val="16"/>
              </w:rPr>
              <w:t>BWP Description in R2-172360</w:t>
            </w:r>
          </w:p>
          <w:p w14:paraId="51A44303" w14:textId="77777777" w:rsidR="003A307C" w:rsidRPr="00F92F6B" w:rsidRDefault="0077187B" w:rsidP="009014E0">
            <w:pPr>
              <w:pStyle w:val="TAL"/>
              <w:keepNext w:val="0"/>
              <w:keepLines w:val="0"/>
              <w:widowControl w:val="0"/>
              <w:rPr>
                <w:bCs/>
                <w:sz w:val="16"/>
                <w:szCs w:val="16"/>
              </w:rPr>
            </w:pPr>
            <w:r w:rsidRPr="00F92F6B">
              <w:rPr>
                <w:bCs/>
                <w:sz w:val="16"/>
                <w:szCs w:val="16"/>
              </w:rPr>
              <w:t xml:space="preserve">- </w:t>
            </w:r>
            <w:r w:rsidR="003A307C" w:rsidRPr="00F92F6B">
              <w:rPr>
                <w:bCs/>
                <w:sz w:val="16"/>
                <w:szCs w:val="16"/>
              </w:rPr>
              <w:t>Transition from INACTIVE to CONNECTED in R2-173937</w:t>
            </w:r>
          </w:p>
          <w:p w14:paraId="25ABB8E9" w14:textId="77777777" w:rsidR="0077187B" w:rsidRPr="00F92F6B" w:rsidRDefault="003A307C" w:rsidP="009014E0">
            <w:pPr>
              <w:pStyle w:val="TAL"/>
              <w:keepNext w:val="0"/>
              <w:keepLines w:val="0"/>
              <w:widowControl w:val="0"/>
              <w:rPr>
                <w:bCs/>
                <w:sz w:val="16"/>
                <w:szCs w:val="16"/>
              </w:rPr>
            </w:pPr>
            <w:r w:rsidRPr="00F92F6B">
              <w:rPr>
                <w:bCs/>
                <w:sz w:val="16"/>
                <w:szCs w:val="16"/>
              </w:rPr>
              <w:t xml:space="preserve">- </w:t>
            </w:r>
            <w:r w:rsidR="005513CC" w:rsidRPr="00F92F6B">
              <w:rPr>
                <w:bCs/>
                <w:sz w:val="16"/>
                <w:szCs w:val="16"/>
              </w:rPr>
              <w:t>SUL overview</w:t>
            </w:r>
          </w:p>
          <w:p w14:paraId="47E18EEC" w14:textId="77777777" w:rsidR="005513CC" w:rsidRPr="00F92F6B" w:rsidRDefault="005513CC" w:rsidP="009014E0">
            <w:pPr>
              <w:pStyle w:val="TAL"/>
              <w:keepNext w:val="0"/>
              <w:keepLines w:val="0"/>
              <w:widowControl w:val="0"/>
              <w:rPr>
                <w:bCs/>
                <w:sz w:val="16"/>
                <w:szCs w:val="16"/>
              </w:rPr>
            </w:pPr>
            <w:r w:rsidRPr="00F92F6B">
              <w:rPr>
                <w:bCs/>
                <w:sz w:val="16"/>
                <w:szCs w:val="16"/>
              </w:rPr>
              <w:t xml:space="preserve">- </w:t>
            </w:r>
            <w:r w:rsidR="0090790C" w:rsidRPr="00F92F6B">
              <w:rPr>
                <w:bCs/>
                <w:sz w:val="16"/>
                <w:szCs w:val="16"/>
              </w:rPr>
              <w:t>Removal of DC related definitions</w:t>
            </w:r>
          </w:p>
          <w:p w14:paraId="3334CA21" w14:textId="77777777" w:rsidR="0090790C" w:rsidRPr="00F92F6B" w:rsidRDefault="0090790C" w:rsidP="009014E0">
            <w:pPr>
              <w:pStyle w:val="TAL"/>
              <w:keepNext w:val="0"/>
              <w:keepLines w:val="0"/>
              <w:widowControl w:val="0"/>
              <w:rPr>
                <w:bCs/>
                <w:sz w:val="16"/>
                <w:szCs w:val="16"/>
              </w:rPr>
            </w:pPr>
            <w:r w:rsidRPr="00F92F6B">
              <w:rPr>
                <w:bCs/>
                <w:sz w:val="16"/>
                <w:szCs w:val="16"/>
              </w:rPr>
              <w:t xml:space="preserve">- </w:t>
            </w:r>
            <w:r w:rsidR="0029188E" w:rsidRPr="00F92F6B">
              <w:rPr>
                <w:bCs/>
                <w:sz w:val="16"/>
                <w:szCs w:val="16"/>
              </w:rPr>
              <w:t>BWP agreements</w:t>
            </w:r>
          </w:p>
          <w:p w14:paraId="0B3B1807" w14:textId="77777777" w:rsidR="0086080B" w:rsidRPr="00F92F6B" w:rsidRDefault="0086080B" w:rsidP="009014E0">
            <w:pPr>
              <w:pStyle w:val="TAL"/>
              <w:keepNext w:val="0"/>
              <w:keepLines w:val="0"/>
              <w:widowControl w:val="0"/>
              <w:rPr>
                <w:bCs/>
                <w:sz w:val="16"/>
                <w:szCs w:val="16"/>
              </w:rPr>
            </w:pPr>
            <w:r w:rsidRPr="00F92F6B">
              <w:rPr>
                <w:bCs/>
                <w:sz w:val="16"/>
                <w:szCs w:val="16"/>
              </w:rPr>
              <w:t>- SPS terminology changed to CS to cover both types</w:t>
            </w:r>
          </w:p>
          <w:p w14:paraId="75157552" w14:textId="77777777" w:rsidR="0029188E" w:rsidRPr="00F92F6B" w:rsidRDefault="00014F30" w:rsidP="009014E0">
            <w:pPr>
              <w:pStyle w:val="TAL"/>
              <w:keepNext w:val="0"/>
              <w:keepLines w:val="0"/>
              <w:widowControl w:val="0"/>
              <w:rPr>
                <w:bCs/>
                <w:sz w:val="16"/>
                <w:szCs w:val="16"/>
              </w:rPr>
            </w:pPr>
            <w:r w:rsidRPr="00F92F6B">
              <w:rPr>
                <w:bCs/>
                <w:sz w:val="16"/>
                <w:szCs w:val="16"/>
              </w:rPr>
              <w:t>RAN3 agreements in R3</w:t>
            </w:r>
            <w:r w:rsidR="00ED2FB6" w:rsidRPr="00F92F6B">
              <w:rPr>
                <w:bCs/>
                <w:sz w:val="16"/>
                <w:szCs w:val="16"/>
              </w:rPr>
              <w:t>-175011</w:t>
            </w:r>
          </w:p>
          <w:p w14:paraId="5342AE25" w14:textId="77777777" w:rsidR="00014F30" w:rsidRPr="00F92F6B" w:rsidRDefault="00014F30" w:rsidP="009014E0">
            <w:pPr>
              <w:pStyle w:val="TAL"/>
              <w:keepNext w:val="0"/>
              <w:keepLines w:val="0"/>
              <w:widowControl w:val="0"/>
              <w:rPr>
                <w:sz w:val="16"/>
                <w:szCs w:val="16"/>
              </w:rPr>
            </w:pPr>
            <w:r w:rsidRPr="00F92F6B">
              <w:rPr>
                <w:bCs/>
                <w:sz w:val="16"/>
                <w:szCs w:val="16"/>
              </w:rPr>
              <w:t xml:space="preserve">RAN1 agreements in </w:t>
            </w:r>
            <w:r w:rsidR="003741B4" w:rsidRPr="00F92F6B">
              <w:rPr>
                <w:bCs/>
                <w:sz w:val="16"/>
                <w:szCs w:val="16"/>
              </w:rPr>
              <w:t>R1-1721728</w:t>
            </w:r>
          </w:p>
        </w:tc>
        <w:tc>
          <w:tcPr>
            <w:tcW w:w="708" w:type="dxa"/>
            <w:shd w:val="solid" w:color="FFFFFF" w:fill="auto"/>
          </w:tcPr>
          <w:p w14:paraId="401F95E3" w14:textId="77777777" w:rsidR="006D49D5" w:rsidRPr="00F92F6B" w:rsidRDefault="006D49D5" w:rsidP="009014E0">
            <w:pPr>
              <w:pStyle w:val="TAC"/>
              <w:keepNext w:val="0"/>
              <w:keepLines w:val="0"/>
              <w:widowControl w:val="0"/>
              <w:jc w:val="left"/>
              <w:rPr>
                <w:sz w:val="16"/>
                <w:szCs w:val="16"/>
              </w:rPr>
            </w:pPr>
            <w:r w:rsidRPr="00F92F6B">
              <w:rPr>
                <w:sz w:val="16"/>
                <w:szCs w:val="16"/>
              </w:rPr>
              <w:t>1.2.2</w:t>
            </w:r>
          </w:p>
        </w:tc>
      </w:tr>
      <w:tr w:rsidR="006C004A" w:rsidRPr="00F92F6B" w14:paraId="4E512ACC" w14:textId="77777777" w:rsidTr="00F871AE">
        <w:tc>
          <w:tcPr>
            <w:tcW w:w="709" w:type="dxa"/>
            <w:shd w:val="solid" w:color="FFFFFF" w:fill="auto"/>
          </w:tcPr>
          <w:p w14:paraId="4333D847" w14:textId="77777777" w:rsidR="006D49D5" w:rsidRPr="00F92F6B" w:rsidRDefault="0065306B" w:rsidP="009014E0">
            <w:pPr>
              <w:pStyle w:val="TAC"/>
              <w:keepNext w:val="0"/>
              <w:keepLines w:val="0"/>
              <w:widowControl w:val="0"/>
              <w:rPr>
                <w:sz w:val="16"/>
                <w:szCs w:val="16"/>
              </w:rPr>
            </w:pPr>
            <w:r w:rsidRPr="00F92F6B">
              <w:rPr>
                <w:sz w:val="16"/>
                <w:szCs w:val="16"/>
              </w:rPr>
              <w:t>2017.12</w:t>
            </w:r>
          </w:p>
        </w:tc>
        <w:tc>
          <w:tcPr>
            <w:tcW w:w="661" w:type="dxa"/>
            <w:shd w:val="solid" w:color="FFFFFF" w:fill="auto"/>
          </w:tcPr>
          <w:p w14:paraId="36FCF568" w14:textId="77777777" w:rsidR="006D49D5" w:rsidRPr="00F92F6B" w:rsidRDefault="0065306B" w:rsidP="009014E0">
            <w:pPr>
              <w:pStyle w:val="TAC"/>
              <w:keepNext w:val="0"/>
              <w:keepLines w:val="0"/>
              <w:widowControl w:val="0"/>
              <w:jc w:val="left"/>
              <w:rPr>
                <w:sz w:val="16"/>
                <w:szCs w:val="16"/>
              </w:rPr>
            </w:pPr>
            <w:r w:rsidRPr="00F92F6B">
              <w:rPr>
                <w:sz w:val="16"/>
                <w:szCs w:val="16"/>
              </w:rPr>
              <w:t>RAN2 100</w:t>
            </w:r>
          </w:p>
        </w:tc>
        <w:tc>
          <w:tcPr>
            <w:tcW w:w="992" w:type="dxa"/>
            <w:shd w:val="solid" w:color="FFFFFF" w:fill="auto"/>
          </w:tcPr>
          <w:p w14:paraId="215F79EA" w14:textId="77777777" w:rsidR="006D49D5" w:rsidRPr="00F92F6B" w:rsidRDefault="0065306B" w:rsidP="009014E0">
            <w:pPr>
              <w:pStyle w:val="TAC"/>
              <w:keepNext w:val="0"/>
              <w:keepLines w:val="0"/>
              <w:widowControl w:val="0"/>
              <w:jc w:val="left"/>
              <w:rPr>
                <w:sz w:val="16"/>
                <w:szCs w:val="16"/>
              </w:rPr>
            </w:pPr>
            <w:r w:rsidRPr="00F92F6B">
              <w:rPr>
                <w:sz w:val="16"/>
                <w:szCs w:val="16"/>
              </w:rPr>
              <w:t>R2-1714252</w:t>
            </w:r>
          </w:p>
        </w:tc>
        <w:tc>
          <w:tcPr>
            <w:tcW w:w="567" w:type="dxa"/>
            <w:shd w:val="solid" w:color="FFFFFF" w:fill="auto"/>
          </w:tcPr>
          <w:p w14:paraId="66D4C565" w14:textId="77777777" w:rsidR="006D49D5" w:rsidRPr="00F92F6B" w:rsidRDefault="00202DA0"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0BA5A729" w14:textId="77777777" w:rsidR="006D49D5" w:rsidRPr="00F92F6B" w:rsidRDefault="00202DA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D0A7FD9" w14:textId="77777777" w:rsidR="006D49D5" w:rsidRPr="00F92F6B" w:rsidRDefault="00202DA0"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46D78B43" w14:textId="77777777" w:rsidR="006D49D5" w:rsidRPr="00F92F6B" w:rsidRDefault="0065306B" w:rsidP="009014E0">
            <w:pPr>
              <w:pStyle w:val="TAL"/>
              <w:keepNext w:val="0"/>
              <w:keepLines w:val="0"/>
              <w:widowControl w:val="0"/>
              <w:rPr>
                <w:sz w:val="16"/>
                <w:szCs w:val="16"/>
              </w:rPr>
            </w:pPr>
            <w:r w:rsidRPr="00F92F6B">
              <w:rPr>
                <w:sz w:val="16"/>
                <w:szCs w:val="16"/>
              </w:rPr>
              <w:t>Clean version</w:t>
            </w:r>
          </w:p>
        </w:tc>
        <w:tc>
          <w:tcPr>
            <w:tcW w:w="708" w:type="dxa"/>
            <w:shd w:val="solid" w:color="FFFFFF" w:fill="auto"/>
          </w:tcPr>
          <w:p w14:paraId="560664AD" w14:textId="77777777" w:rsidR="006D49D5" w:rsidRPr="00F92F6B" w:rsidRDefault="0065306B" w:rsidP="009014E0">
            <w:pPr>
              <w:pStyle w:val="TAC"/>
              <w:keepNext w:val="0"/>
              <w:keepLines w:val="0"/>
              <w:widowControl w:val="0"/>
              <w:jc w:val="left"/>
              <w:rPr>
                <w:sz w:val="16"/>
                <w:szCs w:val="16"/>
              </w:rPr>
            </w:pPr>
            <w:r w:rsidRPr="00F92F6B">
              <w:rPr>
                <w:sz w:val="16"/>
                <w:szCs w:val="16"/>
              </w:rPr>
              <w:t>1.3.0</w:t>
            </w:r>
          </w:p>
        </w:tc>
      </w:tr>
      <w:tr w:rsidR="006C004A" w:rsidRPr="00F92F6B" w14:paraId="0E05E708" w14:textId="77777777" w:rsidTr="00F871AE">
        <w:tc>
          <w:tcPr>
            <w:tcW w:w="709" w:type="dxa"/>
            <w:shd w:val="solid" w:color="FFFFFF" w:fill="auto"/>
          </w:tcPr>
          <w:p w14:paraId="1AE3A7CF" w14:textId="77777777" w:rsidR="00493A49" w:rsidRPr="00F92F6B" w:rsidRDefault="00493A49" w:rsidP="009014E0">
            <w:pPr>
              <w:pStyle w:val="TAC"/>
              <w:keepNext w:val="0"/>
              <w:keepLines w:val="0"/>
              <w:widowControl w:val="0"/>
              <w:rPr>
                <w:sz w:val="16"/>
                <w:szCs w:val="16"/>
              </w:rPr>
            </w:pPr>
            <w:r w:rsidRPr="00F92F6B">
              <w:rPr>
                <w:sz w:val="16"/>
                <w:szCs w:val="16"/>
              </w:rPr>
              <w:t>2017.12</w:t>
            </w:r>
          </w:p>
        </w:tc>
        <w:tc>
          <w:tcPr>
            <w:tcW w:w="661" w:type="dxa"/>
            <w:shd w:val="solid" w:color="FFFFFF" w:fill="auto"/>
          </w:tcPr>
          <w:p w14:paraId="2AA95F8E" w14:textId="77777777" w:rsidR="00493A49" w:rsidRPr="00F92F6B" w:rsidRDefault="00493A49" w:rsidP="009014E0">
            <w:pPr>
              <w:pStyle w:val="TAC"/>
              <w:keepNext w:val="0"/>
              <w:keepLines w:val="0"/>
              <w:widowControl w:val="0"/>
              <w:jc w:val="left"/>
              <w:rPr>
                <w:sz w:val="16"/>
                <w:szCs w:val="16"/>
              </w:rPr>
            </w:pPr>
            <w:r w:rsidRPr="00F92F6B">
              <w:rPr>
                <w:sz w:val="16"/>
                <w:szCs w:val="16"/>
              </w:rPr>
              <w:t>R</w:t>
            </w:r>
            <w:r w:rsidR="00EF50FD" w:rsidRPr="00F92F6B">
              <w:rPr>
                <w:sz w:val="16"/>
                <w:szCs w:val="16"/>
              </w:rPr>
              <w:t>P-</w:t>
            </w:r>
            <w:r w:rsidRPr="00F92F6B">
              <w:rPr>
                <w:sz w:val="16"/>
                <w:szCs w:val="16"/>
              </w:rPr>
              <w:t>78</w:t>
            </w:r>
          </w:p>
        </w:tc>
        <w:tc>
          <w:tcPr>
            <w:tcW w:w="992" w:type="dxa"/>
            <w:shd w:val="solid" w:color="FFFFFF" w:fill="auto"/>
          </w:tcPr>
          <w:p w14:paraId="3EC39CA2" w14:textId="77777777" w:rsidR="00493A49" w:rsidRPr="00F92F6B" w:rsidRDefault="00493A49" w:rsidP="009014E0">
            <w:pPr>
              <w:pStyle w:val="TAC"/>
              <w:keepNext w:val="0"/>
              <w:keepLines w:val="0"/>
              <w:widowControl w:val="0"/>
              <w:jc w:val="left"/>
              <w:rPr>
                <w:sz w:val="16"/>
                <w:szCs w:val="16"/>
              </w:rPr>
            </w:pPr>
            <w:r w:rsidRPr="00F92F6B">
              <w:rPr>
                <w:sz w:val="16"/>
                <w:szCs w:val="16"/>
              </w:rPr>
              <w:t>RP-172496</w:t>
            </w:r>
          </w:p>
        </w:tc>
        <w:tc>
          <w:tcPr>
            <w:tcW w:w="567" w:type="dxa"/>
            <w:shd w:val="solid" w:color="FFFFFF" w:fill="auto"/>
          </w:tcPr>
          <w:p w14:paraId="715CC8B7" w14:textId="77777777" w:rsidR="00493A49" w:rsidRPr="00F92F6B" w:rsidRDefault="00493A49"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0F8D1AD5" w14:textId="77777777" w:rsidR="00493A49" w:rsidRPr="00F92F6B" w:rsidRDefault="00493A4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34B04B8" w14:textId="77777777" w:rsidR="00493A49" w:rsidRPr="00F92F6B" w:rsidRDefault="00493A49"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6000C82E" w14:textId="77777777" w:rsidR="00493A49" w:rsidRPr="00F92F6B" w:rsidRDefault="00493A49" w:rsidP="009014E0">
            <w:pPr>
              <w:pStyle w:val="TAL"/>
              <w:keepNext w:val="0"/>
              <w:keepLines w:val="0"/>
              <w:widowControl w:val="0"/>
              <w:rPr>
                <w:sz w:val="16"/>
                <w:szCs w:val="16"/>
              </w:rPr>
            </w:pPr>
            <w:r w:rsidRPr="00F92F6B">
              <w:rPr>
                <w:sz w:val="16"/>
                <w:szCs w:val="16"/>
              </w:rPr>
              <w:t>Provided for approval to RAN</w:t>
            </w:r>
          </w:p>
        </w:tc>
        <w:tc>
          <w:tcPr>
            <w:tcW w:w="708" w:type="dxa"/>
            <w:shd w:val="solid" w:color="FFFFFF" w:fill="auto"/>
          </w:tcPr>
          <w:p w14:paraId="190C758A" w14:textId="77777777" w:rsidR="00493A49" w:rsidRPr="00F92F6B" w:rsidRDefault="00493A49" w:rsidP="009014E0">
            <w:pPr>
              <w:pStyle w:val="TAC"/>
              <w:keepNext w:val="0"/>
              <w:keepLines w:val="0"/>
              <w:widowControl w:val="0"/>
              <w:jc w:val="left"/>
              <w:rPr>
                <w:sz w:val="16"/>
                <w:szCs w:val="16"/>
              </w:rPr>
            </w:pPr>
            <w:r w:rsidRPr="00F92F6B">
              <w:rPr>
                <w:sz w:val="16"/>
                <w:szCs w:val="16"/>
              </w:rPr>
              <w:t>2.0.0</w:t>
            </w:r>
          </w:p>
        </w:tc>
      </w:tr>
      <w:tr w:rsidR="006C004A" w:rsidRPr="00F92F6B" w14:paraId="36E6BAE6" w14:textId="77777777" w:rsidTr="00F871AE">
        <w:tc>
          <w:tcPr>
            <w:tcW w:w="709" w:type="dxa"/>
            <w:shd w:val="solid" w:color="FFFFFF" w:fill="auto"/>
          </w:tcPr>
          <w:p w14:paraId="137CE4B7" w14:textId="77777777" w:rsidR="00621EA0" w:rsidRPr="00F92F6B" w:rsidRDefault="00621EA0" w:rsidP="009014E0">
            <w:pPr>
              <w:pStyle w:val="TAC"/>
              <w:keepNext w:val="0"/>
              <w:keepLines w:val="0"/>
              <w:widowControl w:val="0"/>
              <w:rPr>
                <w:sz w:val="16"/>
                <w:szCs w:val="16"/>
              </w:rPr>
            </w:pPr>
            <w:r w:rsidRPr="00F92F6B">
              <w:rPr>
                <w:sz w:val="16"/>
                <w:szCs w:val="16"/>
              </w:rPr>
              <w:t>2017/12</w:t>
            </w:r>
          </w:p>
        </w:tc>
        <w:tc>
          <w:tcPr>
            <w:tcW w:w="661" w:type="dxa"/>
            <w:shd w:val="solid" w:color="FFFFFF" w:fill="auto"/>
          </w:tcPr>
          <w:p w14:paraId="395F0CE8" w14:textId="77777777" w:rsidR="00621EA0" w:rsidRPr="00F92F6B" w:rsidRDefault="00621EA0" w:rsidP="009014E0">
            <w:pPr>
              <w:pStyle w:val="TAC"/>
              <w:keepNext w:val="0"/>
              <w:keepLines w:val="0"/>
              <w:widowControl w:val="0"/>
              <w:jc w:val="left"/>
              <w:rPr>
                <w:sz w:val="16"/>
                <w:szCs w:val="16"/>
              </w:rPr>
            </w:pPr>
            <w:r w:rsidRPr="00F92F6B">
              <w:rPr>
                <w:sz w:val="16"/>
                <w:szCs w:val="16"/>
              </w:rPr>
              <w:t>R</w:t>
            </w:r>
            <w:r w:rsidR="00EF50FD" w:rsidRPr="00F92F6B">
              <w:rPr>
                <w:sz w:val="16"/>
                <w:szCs w:val="16"/>
              </w:rPr>
              <w:t>P-</w:t>
            </w:r>
            <w:r w:rsidRPr="00F92F6B">
              <w:rPr>
                <w:sz w:val="16"/>
                <w:szCs w:val="16"/>
              </w:rPr>
              <w:t>78</w:t>
            </w:r>
          </w:p>
        </w:tc>
        <w:tc>
          <w:tcPr>
            <w:tcW w:w="992" w:type="dxa"/>
            <w:shd w:val="solid" w:color="FFFFFF" w:fill="auto"/>
          </w:tcPr>
          <w:p w14:paraId="0E7F049D" w14:textId="77777777" w:rsidR="00621EA0" w:rsidRPr="00F92F6B"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F92F6B"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F92F6B"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F92F6B"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F92F6B" w:rsidRDefault="00621EA0" w:rsidP="009014E0">
            <w:pPr>
              <w:pStyle w:val="TAL"/>
              <w:keepNext w:val="0"/>
              <w:keepLines w:val="0"/>
              <w:widowControl w:val="0"/>
              <w:rPr>
                <w:sz w:val="16"/>
                <w:szCs w:val="16"/>
              </w:rPr>
            </w:pPr>
            <w:r w:rsidRPr="00F92F6B">
              <w:rPr>
                <w:sz w:val="16"/>
                <w:szCs w:val="16"/>
              </w:rPr>
              <w:t>Upgraded to Rel-15</w:t>
            </w:r>
            <w:r w:rsidR="008B30C8" w:rsidRPr="00F92F6B">
              <w:rPr>
                <w:sz w:val="16"/>
                <w:szCs w:val="16"/>
              </w:rPr>
              <w:t xml:space="preserve"> (MCC)</w:t>
            </w:r>
          </w:p>
        </w:tc>
        <w:tc>
          <w:tcPr>
            <w:tcW w:w="708" w:type="dxa"/>
            <w:shd w:val="solid" w:color="FFFFFF" w:fill="auto"/>
          </w:tcPr>
          <w:p w14:paraId="0096DE9C" w14:textId="77777777" w:rsidR="00621EA0" w:rsidRPr="00F92F6B" w:rsidRDefault="00621EA0" w:rsidP="009014E0">
            <w:pPr>
              <w:pStyle w:val="TAC"/>
              <w:keepNext w:val="0"/>
              <w:keepLines w:val="0"/>
              <w:widowControl w:val="0"/>
              <w:jc w:val="left"/>
              <w:rPr>
                <w:sz w:val="16"/>
                <w:szCs w:val="16"/>
              </w:rPr>
            </w:pPr>
            <w:r w:rsidRPr="00F92F6B">
              <w:rPr>
                <w:sz w:val="16"/>
                <w:szCs w:val="16"/>
              </w:rPr>
              <w:t>15.0.0</w:t>
            </w:r>
          </w:p>
        </w:tc>
      </w:tr>
      <w:tr w:rsidR="006C004A" w:rsidRPr="00F92F6B" w14:paraId="44E84D8B" w14:textId="77777777" w:rsidTr="00F871AE">
        <w:tc>
          <w:tcPr>
            <w:tcW w:w="709" w:type="dxa"/>
            <w:shd w:val="solid" w:color="FFFFFF" w:fill="auto"/>
          </w:tcPr>
          <w:p w14:paraId="4C9CD42F" w14:textId="77777777" w:rsidR="00674E28" w:rsidRPr="00F92F6B" w:rsidRDefault="00674E28" w:rsidP="009014E0">
            <w:pPr>
              <w:pStyle w:val="TAC"/>
              <w:keepNext w:val="0"/>
              <w:keepLines w:val="0"/>
              <w:widowControl w:val="0"/>
              <w:rPr>
                <w:sz w:val="16"/>
                <w:szCs w:val="16"/>
              </w:rPr>
            </w:pPr>
            <w:r w:rsidRPr="00F92F6B">
              <w:rPr>
                <w:sz w:val="16"/>
                <w:szCs w:val="16"/>
              </w:rPr>
              <w:t>2018/03</w:t>
            </w:r>
          </w:p>
        </w:tc>
        <w:tc>
          <w:tcPr>
            <w:tcW w:w="661" w:type="dxa"/>
            <w:shd w:val="solid" w:color="FFFFFF" w:fill="auto"/>
          </w:tcPr>
          <w:p w14:paraId="3784F115" w14:textId="77777777" w:rsidR="00674E28" w:rsidRPr="00F92F6B" w:rsidRDefault="00674E28" w:rsidP="009014E0">
            <w:pPr>
              <w:pStyle w:val="TAC"/>
              <w:keepNext w:val="0"/>
              <w:keepLines w:val="0"/>
              <w:widowControl w:val="0"/>
              <w:jc w:val="left"/>
              <w:rPr>
                <w:sz w:val="16"/>
                <w:szCs w:val="16"/>
              </w:rPr>
            </w:pPr>
            <w:r w:rsidRPr="00F92F6B">
              <w:rPr>
                <w:sz w:val="16"/>
                <w:szCs w:val="16"/>
              </w:rPr>
              <w:t>R</w:t>
            </w:r>
            <w:r w:rsidR="00EF50FD" w:rsidRPr="00F92F6B">
              <w:rPr>
                <w:sz w:val="16"/>
                <w:szCs w:val="16"/>
              </w:rPr>
              <w:t>P-</w:t>
            </w:r>
            <w:r w:rsidRPr="00F92F6B">
              <w:rPr>
                <w:sz w:val="16"/>
                <w:szCs w:val="16"/>
              </w:rPr>
              <w:t>79</w:t>
            </w:r>
          </w:p>
        </w:tc>
        <w:tc>
          <w:tcPr>
            <w:tcW w:w="992" w:type="dxa"/>
            <w:shd w:val="solid" w:color="FFFFFF" w:fill="auto"/>
          </w:tcPr>
          <w:p w14:paraId="02217C96" w14:textId="77777777" w:rsidR="00674E28" w:rsidRPr="00F92F6B" w:rsidRDefault="00674E28" w:rsidP="009014E0">
            <w:pPr>
              <w:pStyle w:val="TAC"/>
              <w:keepNext w:val="0"/>
              <w:keepLines w:val="0"/>
              <w:widowControl w:val="0"/>
              <w:jc w:val="left"/>
              <w:rPr>
                <w:sz w:val="16"/>
                <w:szCs w:val="16"/>
              </w:rPr>
            </w:pPr>
            <w:r w:rsidRPr="00F92F6B">
              <w:rPr>
                <w:sz w:val="16"/>
                <w:szCs w:val="16"/>
              </w:rPr>
              <w:t>RP-180440</w:t>
            </w:r>
          </w:p>
        </w:tc>
        <w:tc>
          <w:tcPr>
            <w:tcW w:w="567" w:type="dxa"/>
            <w:shd w:val="solid" w:color="FFFFFF" w:fill="auto"/>
          </w:tcPr>
          <w:p w14:paraId="59B544AE" w14:textId="77777777" w:rsidR="00674E28" w:rsidRPr="00F92F6B" w:rsidRDefault="00674E28" w:rsidP="009014E0">
            <w:pPr>
              <w:pStyle w:val="TAL"/>
              <w:keepNext w:val="0"/>
              <w:keepLines w:val="0"/>
              <w:widowControl w:val="0"/>
              <w:jc w:val="center"/>
              <w:rPr>
                <w:sz w:val="16"/>
                <w:szCs w:val="16"/>
              </w:rPr>
            </w:pPr>
            <w:r w:rsidRPr="00F92F6B">
              <w:rPr>
                <w:sz w:val="16"/>
                <w:szCs w:val="16"/>
              </w:rPr>
              <w:t>0009</w:t>
            </w:r>
          </w:p>
        </w:tc>
        <w:tc>
          <w:tcPr>
            <w:tcW w:w="425" w:type="dxa"/>
            <w:shd w:val="solid" w:color="FFFFFF" w:fill="auto"/>
          </w:tcPr>
          <w:p w14:paraId="1A18BE47" w14:textId="77777777" w:rsidR="00674E28" w:rsidRPr="00F92F6B" w:rsidRDefault="00674E28"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24865F6" w14:textId="77777777" w:rsidR="00674E28" w:rsidRPr="00F92F6B" w:rsidRDefault="00674E2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E7C62BC" w14:textId="77777777" w:rsidR="00674E28" w:rsidRPr="00F92F6B" w:rsidRDefault="00674E28" w:rsidP="009014E0">
            <w:pPr>
              <w:pStyle w:val="TAL"/>
              <w:keepNext w:val="0"/>
              <w:keepLines w:val="0"/>
              <w:widowControl w:val="0"/>
              <w:rPr>
                <w:sz w:val="16"/>
                <w:szCs w:val="16"/>
              </w:rPr>
            </w:pPr>
            <w:r w:rsidRPr="00F92F6B">
              <w:rPr>
                <w:sz w:val="16"/>
                <w:szCs w:val="16"/>
              </w:rPr>
              <w:t>Miscellaneous Corrections &amp; Additions</w:t>
            </w:r>
          </w:p>
        </w:tc>
        <w:tc>
          <w:tcPr>
            <w:tcW w:w="708" w:type="dxa"/>
            <w:shd w:val="solid" w:color="FFFFFF" w:fill="auto"/>
          </w:tcPr>
          <w:p w14:paraId="34E4B45E" w14:textId="77777777" w:rsidR="00674E28" w:rsidRPr="00F92F6B" w:rsidRDefault="00674E28" w:rsidP="009014E0">
            <w:pPr>
              <w:pStyle w:val="TAC"/>
              <w:keepNext w:val="0"/>
              <w:keepLines w:val="0"/>
              <w:widowControl w:val="0"/>
              <w:jc w:val="left"/>
              <w:rPr>
                <w:sz w:val="16"/>
                <w:szCs w:val="16"/>
              </w:rPr>
            </w:pPr>
            <w:r w:rsidRPr="00F92F6B">
              <w:rPr>
                <w:sz w:val="16"/>
                <w:szCs w:val="16"/>
              </w:rPr>
              <w:t>15.1.0</w:t>
            </w:r>
          </w:p>
        </w:tc>
      </w:tr>
      <w:tr w:rsidR="006C004A" w:rsidRPr="00F92F6B" w14:paraId="2835DE67" w14:textId="77777777" w:rsidTr="00F871AE">
        <w:tc>
          <w:tcPr>
            <w:tcW w:w="709" w:type="dxa"/>
            <w:shd w:val="solid" w:color="FFFFFF" w:fill="auto"/>
          </w:tcPr>
          <w:p w14:paraId="1EF3ADB5" w14:textId="77777777" w:rsidR="00EF50FD" w:rsidRPr="00F92F6B" w:rsidRDefault="00EF50FD" w:rsidP="009014E0">
            <w:pPr>
              <w:pStyle w:val="TAC"/>
              <w:keepNext w:val="0"/>
              <w:keepLines w:val="0"/>
              <w:widowControl w:val="0"/>
              <w:rPr>
                <w:sz w:val="16"/>
                <w:szCs w:val="16"/>
              </w:rPr>
            </w:pPr>
            <w:r w:rsidRPr="00F92F6B">
              <w:rPr>
                <w:sz w:val="16"/>
                <w:szCs w:val="16"/>
              </w:rPr>
              <w:t>2018/06</w:t>
            </w:r>
          </w:p>
        </w:tc>
        <w:tc>
          <w:tcPr>
            <w:tcW w:w="661" w:type="dxa"/>
            <w:shd w:val="solid" w:color="FFFFFF" w:fill="auto"/>
          </w:tcPr>
          <w:p w14:paraId="055BB4ED" w14:textId="77777777" w:rsidR="00EF50FD" w:rsidRPr="00F92F6B" w:rsidRDefault="00EF50FD"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2A38961B" w14:textId="77777777" w:rsidR="00EF50FD" w:rsidRPr="00F92F6B" w:rsidRDefault="00EF50FD"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57E35184" w14:textId="77777777" w:rsidR="00EF50FD" w:rsidRPr="00F92F6B" w:rsidRDefault="00EF50FD" w:rsidP="009014E0">
            <w:pPr>
              <w:pStyle w:val="TAL"/>
              <w:keepNext w:val="0"/>
              <w:keepLines w:val="0"/>
              <w:widowControl w:val="0"/>
              <w:jc w:val="center"/>
              <w:rPr>
                <w:sz w:val="16"/>
                <w:szCs w:val="16"/>
              </w:rPr>
            </w:pPr>
            <w:r w:rsidRPr="00F92F6B">
              <w:rPr>
                <w:sz w:val="16"/>
                <w:szCs w:val="16"/>
              </w:rPr>
              <w:t>0010</w:t>
            </w:r>
          </w:p>
        </w:tc>
        <w:tc>
          <w:tcPr>
            <w:tcW w:w="425" w:type="dxa"/>
            <w:shd w:val="solid" w:color="FFFFFF" w:fill="auto"/>
          </w:tcPr>
          <w:p w14:paraId="46BB0846" w14:textId="77777777" w:rsidR="00EF50FD" w:rsidRPr="00F92F6B" w:rsidRDefault="00EF50FD"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0393EAC" w14:textId="77777777" w:rsidR="00EF50FD" w:rsidRPr="00F92F6B" w:rsidRDefault="00EF50FD"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F260CC5" w14:textId="77777777" w:rsidR="00EF50FD" w:rsidRPr="00F92F6B" w:rsidRDefault="00EF50FD" w:rsidP="009014E0">
            <w:pPr>
              <w:pStyle w:val="TAL"/>
              <w:keepNext w:val="0"/>
              <w:keepLines w:val="0"/>
              <w:widowControl w:val="0"/>
              <w:rPr>
                <w:sz w:val="16"/>
                <w:szCs w:val="16"/>
              </w:rPr>
            </w:pPr>
            <w:r w:rsidRPr="00F92F6B">
              <w:rPr>
                <w:sz w:val="16"/>
                <w:szCs w:val="16"/>
              </w:rPr>
              <w:t>Clarification on NR Carrier Aggregation</w:t>
            </w:r>
          </w:p>
        </w:tc>
        <w:tc>
          <w:tcPr>
            <w:tcW w:w="708" w:type="dxa"/>
            <w:shd w:val="solid" w:color="FFFFFF" w:fill="auto"/>
          </w:tcPr>
          <w:p w14:paraId="71C4DBEC" w14:textId="77777777" w:rsidR="00EF50FD" w:rsidRPr="00F92F6B" w:rsidRDefault="00EF50FD" w:rsidP="009014E0">
            <w:pPr>
              <w:pStyle w:val="TAC"/>
              <w:keepNext w:val="0"/>
              <w:keepLines w:val="0"/>
              <w:widowControl w:val="0"/>
              <w:jc w:val="left"/>
              <w:rPr>
                <w:sz w:val="16"/>
                <w:szCs w:val="16"/>
              </w:rPr>
            </w:pPr>
            <w:r w:rsidRPr="00F92F6B">
              <w:rPr>
                <w:sz w:val="16"/>
                <w:szCs w:val="16"/>
              </w:rPr>
              <w:t>15.2.0</w:t>
            </w:r>
          </w:p>
        </w:tc>
      </w:tr>
      <w:tr w:rsidR="006C004A" w:rsidRPr="00F92F6B" w14:paraId="133D776F" w14:textId="77777777" w:rsidTr="00F871AE">
        <w:tc>
          <w:tcPr>
            <w:tcW w:w="709" w:type="dxa"/>
            <w:shd w:val="solid" w:color="FFFFFF" w:fill="auto"/>
          </w:tcPr>
          <w:p w14:paraId="35A1DE06" w14:textId="77777777" w:rsidR="005E53FE" w:rsidRPr="00F92F6B"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F92F6B" w:rsidRDefault="005E53FE"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3897FED8" w14:textId="77777777" w:rsidR="005E53FE" w:rsidRPr="00F92F6B" w:rsidRDefault="005E53FE"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3A186941" w14:textId="77777777" w:rsidR="005E53FE" w:rsidRPr="00F92F6B" w:rsidRDefault="005E53FE" w:rsidP="009014E0">
            <w:pPr>
              <w:pStyle w:val="TAL"/>
              <w:keepNext w:val="0"/>
              <w:keepLines w:val="0"/>
              <w:widowControl w:val="0"/>
              <w:jc w:val="center"/>
              <w:rPr>
                <w:sz w:val="16"/>
                <w:szCs w:val="16"/>
              </w:rPr>
            </w:pPr>
            <w:r w:rsidRPr="00F92F6B">
              <w:rPr>
                <w:sz w:val="16"/>
                <w:szCs w:val="16"/>
              </w:rPr>
              <w:t>0011</w:t>
            </w:r>
          </w:p>
        </w:tc>
        <w:tc>
          <w:tcPr>
            <w:tcW w:w="425" w:type="dxa"/>
            <w:shd w:val="solid" w:color="FFFFFF" w:fill="auto"/>
          </w:tcPr>
          <w:p w14:paraId="558AB2B6" w14:textId="77777777" w:rsidR="005E53FE" w:rsidRPr="00F92F6B" w:rsidRDefault="005E53FE"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4F6D0A0" w14:textId="77777777" w:rsidR="005E53FE" w:rsidRPr="00F92F6B" w:rsidRDefault="005E53F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BAE622A" w14:textId="77777777" w:rsidR="005E53FE" w:rsidRPr="00F92F6B" w:rsidRDefault="005E53FE" w:rsidP="009014E0">
            <w:pPr>
              <w:pStyle w:val="TAL"/>
              <w:keepNext w:val="0"/>
              <w:keepLines w:val="0"/>
              <w:widowControl w:val="0"/>
              <w:rPr>
                <w:sz w:val="16"/>
                <w:szCs w:val="16"/>
              </w:rPr>
            </w:pPr>
            <w:r w:rsidRPr="00F92F6B">
              <w:rPr>
                <w:sz w:val="16"/>
                <w:szCs w:val="16"/>
              </w:rPr>
              <w:t>Miscellaneous Corrections</w:t>
            </w:r>
          </w:p>
        </w:tc>
        <w:tc>
          <w:tcPr>
            <w:tcW w:w="708" w:type="dxa"/>
            <w:shd w:val="solid" w:color="FFFFFF" w:fill="auto"/>
          </w:tcPr>
          <w:p w14:paraId="7BF8CF81" w14:textId="77777777" w:rsidR="005E53FE" w:rsidRPr="00F92F6B" w:rsidRDefault="005E53FE" w:rsidP="009014E0">
            <w:pPr>
              <w:pStyle w:val="TAC"/>
              <w:keepNext w:val="0"/>
              <w:keepLines w:val="0"/>
              <w:widowControl w:val="0"/>
              <w:jc w:val="left"/>
              <w:rPr>
                <w:sz w:val="16"/>
                <w:szCs w:val="16"/>
              </w:rPr>
            </w:pPr>
            <w:r w:rsidRPr="00F92F6B">
              <w:rPr>
                <w:sz w:val="16"/>
                <w:szCs w:val="16"/>
              </w:rPr>
              <w:t>15.2.0</w:t>
            </w:r>
          </w:p>
        </w:tc>
      </w:tr>
      <w:tr w:rsidR="006C004A" w:rsidRPr="00F92F6B" w14:paraId="4D7CC170" w14:textId="77777777" w:rsidTr="00F871AE">
        <w:tc>
          <w:tcPr>
            <w:tcW w:w="709" w:type="dxa"/>
            <w:shd w:val="solid" w:color="FFFFFF" w:fill="auto"/>
          </w:tcPr>
          <w:p w14:paraId="381BA2A2" w14:textId="77777777" w:rsidR="00CC2225" w:rsidRPr="00F92F6B"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F92F6B" w:rsidRDefault="00CC2225"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4CCA08CF" w14:textId="77777777" w:rsidR="00CC2225" w:rsidRPr="00F92F6B" w:rsidRDefault="00CC2225"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7DC0C7DC" w14:textId="77777777" w:rsidR="00CC2225" w:rsidRPr="00F92F6B" w:rsidRDefault="00CC2225" w:rsidP="009014E0">
            <w:pPr>
              <w:pStyle w:val="TAL"/>
              <w:keepNext w:val="0"/>
              <w:keepLines w:val="0"/>
              <w:widowControl w:val="0"/>
              <w:jc w:val="center"/>
              <w:rPr>
                <w:sz w:val="16"/>
                <w:szCs w:val="16"/>
              </w:rPr>
            </w:pPr>
            <w:r w:rsidRPr="00F92F6B">
              <w:rPr>
                <w:sz w:val="16"/>
                <w:szCs w:val="16"/>
              </w:rPr>
              <w:t>0012</w:t>
            </w:r>
          </w:p>
        </w:tc>
        <w:tc>
          <w:tcPr>
            <w:tcW w:w="425" w:type="dxa"/>
            <w:shd w:val="solid" w:color="FFFFFF" w:fill="auto"/>
          </w:tcPr>
          <w:p w14:paraId="67C03AE1" w14:textId="77777777" w:rsidR="00CC2225" w:rsidRPr="00F92F6B" w:rsidRDefault="00CC2225"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49FC299" w14:textId="77777777" w:rsidR="00CC2225" w:rsidRPr="00F92F6B" w:rsidRDefault="00CC222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FF940E6" w14:textId="77777777" w:rsidR="00CC2225" w:rsidRPr="00F92F6B" w:rsidRDefault="00CC2225" w:rsidP="009014E0">
            <w:pPr>
              <w:pStyle w:val="TAL"/>
              <w:keepNext w:val="0"/>
              <w:keepLines w:val="0"/>
              <w:widowControl w:val="0"/>
              <w:rPr>
                <w:sz w:val="16"/>
                <w:szCs w:val="16"/>
              </w:rPr>
            </w:pPr>
            <w:r w:rsidRPr="00F92F6B">
              <w:rPr>
                <w:sz w:val="16"/>
                <w:szCs w:val="16"/>
              </w:rPr>
              <w:t>Paging Mechanisms</w:t>
            </w:r>
          </w:p>
        </w:tc>
        <w:tc>
          <w:tcPr>
            <w:tcW w:w="708" w:type="dxa"/>
            <w:shd w:val="solid" w:color="FFFFFF" w:fill="auto"/>
          </w:tcPr>
          <w:p w14:paraId="683B7ECF" w14:textId="77777777" w:rsidR="00CC2225" w:rsidRPr="00F92F6B" w:rsidRDefault="00CC2225" w:rsidP="009014E0">
            <w:pPr>
              <w:pStyle w:val="TAC"/>
              <w:keepNext w:val="0"/>
              <w:keepLines w:val="0"/>
              <w:widowControl w:val="0"/>
              <w:jc w:val="left"/>
              <w:rPr>
                <w:sz w:val="16"/>
                <w:szCs w:val="16"/>
              </w:rPr>
            </w:pPr>
            <w:r w:rsidRPr="00F92F6B">
              <w:rPr>
                <w:sz w:val="16"/>
                <w:szCs w:val="16"/>
              </w:rPr>
              <w:t>15.2.0</w:t>
            </w:r>
          </w:p>
        </w:tc>
      </w:tr>
      <w:tr w:rsidR="006C004A" w:rsidRPr="00F92F6B" w14:paraId="389AE305" w14:textId="77777777" w:rsidTr="00F871AE">
        <w:tc>
          <w:tcPr>
            <w:tcW w:w="709" w:type="dxa"/>
            <w:shd w:val="solid" w:color="FFFFFF" w:fill="auto"/>
          </w:tcPr>
          <w:p w14:paraId="4615B14A" w14:textId="77777777" w:rsidR="00B25008" w:rsidRPr="00F92F6B"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F92F6B" w:rsidRDefault="00B25008"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1BC501A5" w14:textId="77777777" w:rsidR="00B25008" w:rsidRPr="00F92F6B" w:rsidRDefault="00B25008"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6FDCEAB5" w14:textId="77777777" w:rsidR="00B25008" w:rsidRPr="00F92F6B" w:rsidRDefault="00B25008" w:rsidP="009014E0">
            <w:pPr>
              <w:pStyle w:val="TAL"/>
              <w:keepNext w:val="0"/>
              <w:keepLines w:val="0"/>
              <w:widowControl w:val="0"/>
              <w:jc w:val="center"/>
              <w:rPr>
                <w:sz w:val="16"/>
                <w:szCs w:val="16"/>
              </w:rPr>
            </w:pPr>
            <w:r w:rsidRPr="00F92F6B">
              <w:rPr>
                <w:sz w:val="16"/>
                <w:szCs w:val="16"/>
              </w:rPr>
              <w:t>0013</w:t>
            </w:r>
          </w:p>
        </w:tc>
        <w:tc>
          <w:tcPr>
            <w:tcW w:w="425" w:type="dxa"/>
            <w:shd w:val="solid" w:color="FFFFFF" w:fill="auto"/>
          </w:tcPr>
          <w:p w14:paraId="092524CF" w14:textId="77777777" w:rsidR="00B25008" w:rsidRPr="00F92F6B" w:rsidRDefault="00B25008"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101C0D5" w14:textId="77777777" w:rsidR="00B25008" w:rsidRPr="00F92F6B" w:rsidRDefault="00B2500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B4FAEF3" w14:textId="77777777" w:rsidR="00B25008" w:rsidRPr="00F92F6B" w:rsidRDefault="00B25008" w:rsidP="009014E0">
            <w:pPr>
              <w:pStyle w:val="TAL"/>
              <w:keepNext w:val="0"/>
              <w:keepLines w:val="0"/>
              <w:widowControl w:val="0"/>
              <w:rPr>
                <w:sz w:val="16"/>
                <w:szCs w:val="16"/>
              </w:rPr>
            </w:pPr>
            <w:r w:rsidRPr="00F92F6B">
              <w:rPr>
                <w:sz w:val="16"/>
                <w:szCs w:val="16"/>
              </w:rPr>
              <w:t>Security Update</w:t>
            </w:r>
          </w:p>
        </w:tc>
        <w:tc>
          <w:tcPr>
            <w:tcW w:w="708" w:type="dxa"/>
            <w:shd w:val="solid" w:color="FFFFFF" w:fill="auto"/>
          </w:tcPr>
          <w:p w14:paraId="6AF79EFB" w14:textId="77777777" w:rsidR="00B25008" w:rsidRPr="00F92F6B" w:rsidRDefault="00B25008" w:rsidP="009014E0">
            <w:pPr>
              <w:pStyle w:val="TAC"/>
              <w:keepNext w:val="0"/>
              <w:keepLines w:val="0"/>
              <w:widowControl w:val="0"/>
              <w:jc w:val="left"/>
              <w:rPr>
                <w:sz w:val="16"/>
                <w:szCs w:val="16"/>
              </w:rPr>
            </w:pPr>
            <w:r w:rsidRPr="00F92F6B">
              <w:rPr>
                <w:sz w:val="16"/>
                <w:szCs w:val="16"/>
              </w:rPr>
              <w:t>15.2.0</w:t>
            </w:r>
          </w:p>
        </w:tc>
      </w:tr>
      <w:tr w:rsidR="006C004A" w:rsidRPr="00F92F6B" w14:paraId="2F12ECA4" w14:textId="77777777" w:rsidTr="00F871AE">
        <w:tc>
          <w:tcPr>
            <w:tcW w:w="709" w:type="dxa"/>
            <w:shd w:val="solid" w:color="FFFFFF" w:fill="auto"/>
          </w:tcPr>
          <w:p w14:paraId="2903F695" w14:textId="77777777" w:rsidR="00A45B25" w:rsidRPr="00F92F6B"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F92F6B" w:rsidRDefault="00A45B25"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57F1B6D4" w14:textId="77777777" w:rsidR="00A45B25" w:rsidRPr="00F92F6B" w:rsidRDefault="00A45B25" w:rsidP="009014E0">
            <w:pPr>
              <w:pStyle w:val="TAC"/>
              <w:keepNext w:val="0"/>
              <w:keepLines w:val="0"/>
              <w:widowControl w:val="0"/>
              <w:jc w:val="left"/>
              <w:rPr>
                <w:sz w:val="16"/>
                <w:szCs w:val="16"/>
              </w:rPr>
            </w:pPr>
            <w:r w:rsidRPr="00F92F6B">
              <w:rPr>
                <w:sz w:val="16"/>
                <w:szCs w:val="16"/>
              </w:rPr>
              <w:t>RP-1812</w:t>
            </w:r>
            <w:r w:rsidR="00E44A3F" w:rsidRPr="00F92F6B">
              <w:rPr>
                <w:sz w:val="16"/>
                <w:szCs w:val="16"/>
              </w:rPr>
              <w:t>14</w:t>
            </w:r>
          </w:p>
        </w:tc>
        <w:tc>
          <w:tcPr>
            <w:tcW w:w="567" w:type="dxa"/>
            <w:shd w:val="solid" w:color="FFFFFF" w:fill="auto"/>
          </w:tcPr>
          <w:p w14:paraId="6EFFC851" w14:textId="77777777" w:rsidR="00A45B25" w:rsidRPr="00F92F6B" w:rsidRDefault="00A45B25" w:rsidP="009014E0">
            <w:pPr>
              <w:pStyle w:val="TAL"/>
              <w:keepNext w:val="0"/>
              <w:keepLines w:val="0"/>
              <w:widowControl w:val="0"/>
              <w:jc w:val="center"/>
              <w:rPr>
                <w:sz w:val="16"/>
                <w:szCs w:val="16"/>
              </w:rPr>
            </w:pPr>
            <w:r w:rsidRPr="00F92F6B">
              <w:rPr>
                <w:sz w:val="16"/>
                <w:szCs w:val="16"/>
              </w:rPr>
              <w:t>0014</w:t>
            </w:r>
          </w:p>
        </w:tc>
        <w:tc>
          <w:tcPr>
            <w:tcW w:w="425" w:type="dxa"/>
            <w:shd w:val="solid" w:color="FFFFFF" w:fill="auto"/>
          </w:tcPr>
          <w:p w14:paraId="65B4BB71" w14:textId="77777777" w:rsidR="00A45B25" w:rsidRPr="00F92F6B" w:rsidRDefault="00A45B25"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187CD2B" w14:textId="77777777" w:rsidR="00A45B25" w:rsidRPr="00F92F6B" w:rsidRDefault="00A45B2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1D6D2C6" w14:textId="77777777" w:rsidR="00A45B25" w:rsidRPr="00F92F6B" w:rsidRDefault="00A45B25" w:rsidP="009014E0">
            <w:pPr>
              <w:pStyle w:val="TAL"/>
              <w:keepNext w:val="0"/>
              <w:keepLines w:val="0"/>
              <w:widowControl w:val="0"/>
              <w:rPr>
                <w:sz w:val="16"/>
                <w:szCs w:val="16"/>
              </w:rPr>
            </w:pPr>
            <w:r w:rsidRPr="00F92F6B">
              <w:rPr>
                <w:sz w:val="16"/>
                <w:szCs w:val="16"/>
              </w:rPr>
              <w:t>UE Identities</w:t>
            </w:r>
          </w:p>
        </w:tc>
        <w:tc>
          <w:tcPr>
            <w:tcW w:w="708" w:type="dxa"/>
            <w:shd w:val="solid" w:color="FFFFFF" w:fill="auto"/>
          </w:tcPr>
          <w:p w14:paraId="1960BBD7" w14:textId="77777777" w:rsidR="00A45B25" w:rsidRPr="00F92F6B" w:rsidRDefault="00A45B25" w:rsidP="009014E0">
            <w:pPr>
              <w:pStyle w:val="TAC"/>
              <w:keepNext w:val="0"/>
              <w:keepLines w:val="0"/>
              <w:widowControl w:val="0"/>
              <w:jc w:val="left"/>
              <w:rPr>
                <w:sz w:val="16"/>
                <w:szCs w:val="16"/>
              </w:rPr>
            </w:pPr>
            <w:r w:rsidRPr="00F92F6B">
              <w:rPr>
                <w:sz w:val="16"/>
                <w:szCs w:val="16"/>
              </w:rPr>
              <w:t>15.2.0</w:t>
            </w:r>
          </w:p>
        </w:tc>
      </w:tr>
      <w:tr w:rsidR="006C004A" w:rsidRPr="00F92F6B" w14:paraId="227A5635" w14:textId="77777777" w:rsidTr="00F871AE">
        <w:tc>
          <w:tcPr>
            <w:tcW w:w="709" w:type="dxa"/>
            <w:shd w:val="solid" w:color="FFFFFF" w:fill="auto"/>
          </w:tcPr>
          <w:p w14:paraId="040D18A3" w14:textId="77777777" w:rsidR="00A4187B" w:rsidRPr="00F92F6B"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F92F6B" w:rsidRDefault="00A4187B"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3BF66961" w14:textId="77777777" w:rsidR="00A4187B" w:rsidRPr="00F92F6B" w:rsidRDefault="00A4187B"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77357544" w14:textId="77777777" w:rsidR="00A4187B" w:rsidRPr="00F92F6B" w:rsidRDefault="00A4187B" w:rsidP="009014E0">
            <w:pPr>
              <w:pStyle w:val="TAL"/>
              <w:keepNext w:val="0"/>
              <w:keepLines w:val="0"/>
              <w:widowControl w:val="0"/>
              <w:jc w:val="center"/>
              <w:rPr>
                <w:sz w:val="16"/>
                <w:szCs w:val="16"/>
              </w:rPr>
            </w:pPr>
            <w:r w:rsidRPr="00F92F6B">
              <w:rPr>
                <w:sz w:val="16"/>
                <w:szCs w:val="16"/>
              </w:rPr>
              <w:t>0015</w:t>
            </w:r>
          </w:p>
        </w:tc>
        <w:tc>
          <w:tcPr>
            <w:tcW w:w="425" w:type="dxa"/>
            <w:shd w:val="solid" w:color="FFFFFF" w:fill="auto"/>
          </w:tcPr>
          <w:p w14:paraId="58E0B966" w14:textId="77777777" w:rsidR="00A4187B" w:rsidRPr="00F92F6B" w:rsidRDefault="00A4187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0355619" w14:textId="77777777" w:rsidR="00A4187B" w:rsidRPr="00F92F6B" w:rsidRDefault="00A4187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934C0F7" w14:textId="77777777" w:rsidR="00A4187B" w:rsidRPr="00F92F6B" w:rsidRDefault="00A4187B" w:rsidP="009014E0">
            <w:pPr>
              <w:pStyle w:val="TAL"/>
              <w:keepNext w:val="0"/>
              <w:keepLines w:val="0"/>
              <w:widowControl w:val="0"/>
              <w:rPr>
                <w:sz w:val="16"/>
                <w:szCs w:val="16"/>
              </w:rPr>
            </w:pPr>
            <w:r w:rsidRPr="00F92F6B">
              <w:rPr>
                <w:sz w:val="16"/>
                <w:szCs w:val="16"/>
              </w:rPr>
              <w:t xml:space="preserve">Corrections on deactivation of PUCCH </w:t>
            </w:r>
            <w:proofErr w:type="spellStart"/>
            <w:r w:rsidRPr="00F92F6B">
              <w:rPr>
                <w:sz w:val="16"/>
                <w:szCs w:val="16"/>
              </w:rPr>
              <w:t>SCell</w:t>
            </w:r>
            <w:proofErr w:type="spellEnd"/>
          </w:p>
        </w:tc>
        <w:tc>
          <w:tcPr>
            <w:tcW w:w="708" w:type="dxa"/>
            <w:shd w:val="solid" w:color="FFFFFF" w:fill="auto"/>
          </w:tcPr>
          <w:p w14:paraId="57DBB34C" w14:textId="77777777" w:rsidR="00A4187B" w:rsidRPr="00F92F6B" w:rsidRDefault="00A4187B" w:rsidP="009014E0">
            <w:pPr>
              <w:pStyle w:val="TAC"/>
              <w:keepNext w:val="0"/>
              <w:keepLines w:val="0"/>
              <w:widowControl w:val="0"/>
              <w:jc w:val="left"/>
              <w:rPr>
                <w:sz w:val="16"/>
                <w:szCs w:val="16"/>
              </w:rPr>
            </w:pPr>
            <w:r w:rsidRPr="00F92F6B">
              <w:rPr>
                <w:sz w:val="16"/>
                <w:szCs w:val="16"/>
              </w:rPr>
              <w:t>15.2.0</w:t>
            </w:r>
          </w:p>
        </w:tc>
      </w:tr>
      <w:tr w:rsidR="006C004A" w:rsidRPr="00F92F6B" w14:paraId="31235580" w14:textId="77777777" w:rsidTr="00F871AE">
        <w:tc>
          <w:tcPr>
            <w:tcW w:w="709" w:type="dxa"/>
            <w:shd w:val="solid" w:color="FFFFFF" w:fill="auto"/>
          </w:tcPr>
          <w:p w14:paraId="4A4A02CC" w14:textId="77777777" w:rsidR="008C2488" w:rsidRPr="00F92F6B"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F92F6B" w:rsidRDefault="008C2488"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6479A9E6" w14:textId="77777777" w:rsidR="008C2488" w:rsidRPr="00F92F6B" w:rsidRDefault="008C2488"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2A77D80A" w14:textId="77777777" w:rsidR="008C2488" w:rsidRPr="00F92F6B" w:rsidRDefault="008C2488" w:rsidP="009014E0">
            <w:pPr>
              <w:pStyle w:val="TAL"/>
              <w:keepNext w:val="0"/>
              <w:keepLines w:val="0"/>
              <w:widowControl w:val="0"/>
              <w:jc w:val="center"/>
              <w:rPr>
                <w:sz w:val="16"/>
                <w:szCs w:val="16"/>
              </w:rPr>
            </w:pPr>
            <w:r w:rsidRPr="00F92F6B">
              <w:rPr>
                <w:sz w:val="16"/>
                <w:szCs w:val="16"/>
              </w:rPr>
              <w:t>0022</w:t>
            </w:r>
          </w:p>
        </w:tc>
        <w:tc>
          <w:tcPr>
            <w:tcW w:w="425" w:type="dxa"/>
            <w:shd w:val="solid" w:color="FFFFFF" w:fill="auto"/>
          </w:tcPr>
          <w:p w14:paraId="52A7B84C" w14:textId="77777777" w:rsidR="008C2488" w:rsidRPr="00F92F6B" w:rsidRDefault="008C2488"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07560C16" w14:textId="77777777" w:rsidR="008C2488" w:rsidRPr="00F92F6B" w:rsidRDefault="008C248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B1A5E9E" w14:textId="77777777" w:rsidR="008C2488" w:rsidRPr="00F92F6B" w:rsidRDefault="008C2488" w:rsidP="009014E0">
            <w:pPr>
              <w:pStyle w:val="TAL"/>
              <w:keepNext w:val="0"/>
              <w:keepLines w:val="0"/>
              <w:widowControl w:val="0"/>
              <w:rPr>
                <w:sz w:val="16"/>
                <w:szCs w:val="16"/>
              </w:rPr>
            </w:pPr>
            <w:r w:rsidRPr="00F92F6B">
              <w:rPr>
                <w:sz w:val="16"/>
                <w:szCs w:val="16"/>
              </w:rPr>
              <w:t>Clarification on count wrap around</w:t>
            </w:r>
          </w:p>
        </w:tc>
        <w:tc>
          <w:tcPr>
            <w:tcW w:w="708" w:type="dxa"/>
            <w:shd w:val="solid" w:color="FFFFFF" w:fill="auto"/>
          </w:tcPr>
          <w:p w14:paraId="0DAC96D6" w14:textId="77777777" w:rsidR="008C2488" w:rsidRPr="00F92F6B" w:rsidRDefault="008C2488" w:rsidP="009014E0">
            <w:pPr>
              <w:pStyle w:val="TAC"/>
              <w:keepNext w:val="0"/>
              <w:keepLines w:val="0"/>
              <w:widowControl w:val="0"/>
              <w:jc w:val="left"/>
              <w:rPr>
                <w:sz w:val="16"/>
                <w:szCs w:val="16"/>
              </w:rPr>
            </w:pPr>
            <w:r w:rsidRPr="00F92F6B">
              <w:rPr>
                <w:sz w:val="16"/>
                <w:szCs w:val="16"/>
              </w:rPr>
              <w:t>15.2.0</w:t>
            </w:r>
          </w:p>
        </w:tc>
      </w:tr>
      <w:tr w:rsidR="006C004A" w:rsidRPr="00F92F6B" w14:paraId="4D9A2753" w14:textId="77777777" w:rsidTr="00F871AE">
        <w:tc>
          <w:tcPr>
            <w:tcW w:w="709" w:type="dxa"/>
            <w:shd w:val="solid" w:color="FFFFFF" w:fill="auto"/>
          </w:tcPr>
          <w:p w14:paraId="3393ED76" w14:textId="77777777" w:rsidR="00771268" w:rsidRPr="00F92F6B"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F92F6B" w:rsidRDefault="00771268"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0445BD2C" w14:textId="77777777" w:rsidR="00771268" w:rsidRPr="00F92F6B" w:rsidRDefault="00771268"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0276FD75" w14:textId="77777777" w:rsidR="00771268" w:rsidRPr="00F92F6B" w:rsidRDefault="00771268" w:rsidP="009014E0">
            <w:pPr>
              <w:pStyle w:val="TAL"/>
              <w:keepNext w:val="0"/>
              <w:keepLines w:val="0"/>
              <w:widowControl w:val="0"/>
              <w:jc w:val="center"/>
              <w:rPr>
                <w:sz w:val="16"/>
                <w:szCs w:val="16"/>
              </w:rPr>
            </w:pPr>
            <w:r w:rsidRPr="00F92F6B">
              <w:rPr>
                <w:sz w:val="16"/>
                <w:szCs w:val="16"/>
              </w:rPr>
              <w:t>0024</w:t>
            </w:r>
          </w:p>
        </w:tc>
        <w:tc>
          <w:tcPr>
            <w:tcW w:w="425" w:type="dxa"/>
            <w:shd w:val="solid" w:color="FFFFFF" w:fill="auto"/>
          </w:tcPr>
          <w:p w14:paraId="29E61506" w14:textId="77777777" w:rsidR="00771268" w:rsidRPr="00F92F6B" w:rsidRDefault="00771268"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AC13E67" w14:textId="77777777" w:rsidR="00771268" w:rsidRPr="00F92F6B" w:rsidRDefault="0077126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283E13D" w14:textId="77777777" w:rsidR="00771268" w:rsidRPr="00F92F6B" w:rsidRDefault="00771268" w:rsidP="009014E0">
            <w:pPr>
              <w:pStyle w:val="TAL"/>
              <w:keepNext w:val="0"/>
              <w:keepLines w:val="0"/>
              <w:widowControl w:val="0"/>
              <w:rPr>
                <w:sz w:val="16"/>
                <w:szCs w:val="16"/>
              </w:rPr>
            </w:pPr>
            <w:r w:rsidRPr="00F92F6B">
              <w:rPr>
                <w:sz w:val="16"/>
                <w:szCs w:val="16"/>
              </w:rPr>
              <w:t>Slicing assistance information</w:t>
            </w:r>
          </w:p>
        </w:tc>
        <w:tc>
          <w:tcPr>
            <w:tcW w:w="708" w:type="dxa"/>
            <w:shd w:val="solid" w:color="FFFFFF" w:fill="auto"/>
          </w:tcPr>
          <w:p w14:paraId="7864C9AF" w14:textId="77777777" w:rsidR="00771268" w:rsidRPr="00F92F6B" w:rsidRDefault="00771268" w:rsidP="009014E0">
            <w:pPr>
              <w:pStyle w:val="TAC"/>
              <w:keepNext w:val="0"/>
              <w:keepLines w:val="0"/>
              <w:widowControl w:val="0"/>
              <w:jc w:val="left"/>
              <w:rPr>
                <w:sz w:val="16"/>
                <w:szCs w:val="16"/>
              </w:rPr>
            </w:pPr>
            <w:r w:rsidRPr="00F92F6B">
              <w:rPr>
                <w:sz w:val="16"/>
                <w:szCs w:val="16"/>
              </w:rPr>
              <w:t>15.2.0</w:t>
            </w:r>
          </w:p>
        </w:tc>
      </w:tr>
      <w:tr w:rsidR="006C004A" w:rsidRPr="00F92F6B" w14:paraId="177EEEA4" w14:textId="77777777" w:rsidTr="00F871AE">
        <w:tc>
          <w:tcPr>
            <w:tcW w:w="709" w:type="dxa"/>
            <w:shd w:val="solid" w:color="FFFFFF" w:fill="auto"/>
          </w:tcPr>
          <w:p w14:paraId="2DE37298" w14:textId="77777777" w:rsidR="00705266" w:rsidRPr="00F92F6B"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F92F6B" w:rsidRDefault="00705266"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417FB1CD" w14:textId="77777777" w:rsidR="00705266" w:rsidRPr="00F92F6B" w:rsidRDefault="00705266" w:rsidP="009014E0">
            <w:pPr>
              <w:pStyle w:val="TAC"/>
              <w:keepNext w:val="0"/>
              <w:keepLines w:val="0"/>
              <w:widowControl w:val="0"/>
              <w:jc w:val="left"/>
              <w:rPr>
                <w:sz w:val="16"/>
                <w:szCs w:val="16"/>
              </w:rPr>
            </w:pPr>
            <w:r w:rsidRPr="00F92F6B">
              <w:rPr>
                <w:sz w:val="16"/>
                <w:szCs w:val="16"/>
              </w:rPr>
              <w:t>RP-1812</w:t>
            </w:r>
            <w:r w:rsidR="00954014" w:rsidRPr="00F92F6B">
              <w:rPr>
                <w:sz w:val="16"/>
                <w:szCs w:val="16"/>
              </w:rPr>
              <w:t>14</w:t>
            </w:r>
          </w:p>
        </w:tc>
        <w:tc>
          <w:tcPr>
            <w:tcW w:w="567" w:type="dxa"/>
            <w:shd w:val="solid" w:color="FFFFFF" w:fill="auto"/>
          </w:tcPr>
          <w:p w14:paraId="5AD4EE12" w14:textId="77777777" w:rsidR="00705266" w:rsidRPr="00F92F6B" w:rsidRDefault="00705266" w:rsidP="009014E0">
            <w:pPr>
              <w:pStyle w:val="TAL"/>
              <w:keepNext w:val="0"/>
              <w:keepLines w:val="0"/>
              <w:widowControl w:val="0"/>
              <w:jc w:val="center"/>
              <w:rPr>
                <w:sz w:val="16"/>
                <w:szCs w:val="16"/>
              </w:rPr>
            </w:pPr>
            <w:r w:rsidRPr="00F92F6B">
              <w:rPr>
                <w:sz w:val="16"/>
                <w:szCs w:val="16"/>
              </w:rPr>
              <w:t>0025</w:t>
            </w:r>
          </w:p>
        </w:tc>
        <w:tc>
          <w:tcPr>
            <w:tcW w:w="425" w:type="dxa"/>
            <w:shd w:val="solid" w:color="FFFFFF" w:fill="auto"/>
          </w:tcPr>
          <w:p w14:paraId="35BE1842" w14:textId="77777777" w:rsidR="00705266" w:rsidRPr="00F92F6B" w:rsidRDefault="0070526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8B56F25" w14:textId="77777777" w:rsidR="00705266" w:rsidRPr="00F92F6B" w:rsidRDefault="0070526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375D01C" w14:textId="77777777" w:rsidR="00705266" w:rsidRPr="00F92F6B" w:rsidRDefault="00705266" w:rsidP="009014E0">
            <w:pPr>
              <w:pStyle w:val="TAL"/>
              <w:keepNext w:val="0"/>
              <w:keepLines w:val="0"/>
              <w:widowControl w:val="0"/>
              <w:rPr>
                <w:sz w:val="16"/>
                <w:szCs w:val="16"/>
              </w:rPr>
            </w:pPr>
            <w:r w:rsidRPr="00F92F6B">
              <w:rPr>
                <w:sz w:val="16"/>
                <w:szCs w:val="16"/>
              </w:rPr>
              <w:t>Physical Layer Update</w:t>
            </w:r>
          </w:p>
        </w:tc>
        <w:tc>
          <w:tcPr>
            <w:tcW w:w="708" w:type="dxa"/>
            <w:shd w:val="solid" w:color="FFFFFF" w:fill="auto"/>
          </w:tcPr>
          <w:p w14:paraId="19BD8AB5" w14:textId="77777777" w:rsidR="00705266" w:rsidRPr="00F92F6B" w:rsidRDefault="00705266" w:rsidP="009014E0">
            <w:pPr>
              <w:pStyle w:val="TAC"/>
              <w:keepNext w:val="0"/>
              <w:keepLines w:val="0"/>
              <w:widowControl w:val="0"/>
              <w:jc w:val="left"/>
              <w:rPr>
                <w:sz w:val="16"/>
                <w:szCs w:val="16"/>
              </w:rPr>
            </w:pPr>
            <w:r w:rsidRPr="00F92F6B">
              <w:rPr>
                <w:sz w:val="16"/>
                <w:szCs w:val="16"/>
              </w:rPr>
              <w:t>15.2.0</w:t>
            </w:r>
          </w:p>
        </w:tc>
      </w:tr>
      <w:tr w:rsidR="006C004A" w:rsidRPr="00F92F6B" w14:paraId="490690CD" w14:textId="77777777" w:rsidTr="00F871AE">
        <w:tc>
          <w:tcPr>
            <w:tcW w:w="709" w:type="dxa"/>
            <w:shd w:val="solid" w:color="FFFFFF" w:fill="auto"/>
          </w:tcPr>
          <w:p w14:paraId="7B95B57C" w14:textId="77777777" w:rsidR="00855ED1" w:rsidRPr="00F92F6B"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F92F6B" w:rsidRDefault="00855ED1"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3CA38BFC" w14:textId="77777777" w:rsidR="00855ED1" w:rsidRPr="00F92F6B" w:rsidRDefault="00855ED1"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693E1843" w14:textId="77777777" w:rsidR="00855ED1" w:rsidRPr="00F92F6B" w:rsidRDefault="00855ED1" w:rsidP="009014E0">
            <w:pPr>
              <w:pStyle w:val="TAL"/>
              <w:keepNext w:val="0"/>
              <w:keepLines w:val="0"/>
              <w:widowControl w:val="0"/>
              <w:jc w:val="center"/>
              <w:rPr>
                <w:sz w:val="16"/>
                <w:szCs w:val="16"/>
              </w:rPr>
            </w:pPr>
            <w:r w:rsidRPr="00F92F6B">
              <w:rPr>
                <w:sz w:val="16"/>
                <w:szCs w:val="16"/>
              </w:rPr>
              <w:t>0026</w:t>
            </w:r>
          </w:p>
        </w:tc>
        <w:tc>
          <w:tcPr>
            <w:tcW w:w="425" w:type="dxa"/>
            <w:shd w:val="solid" w:color="FFFFFF" w:fill="auto"/>
          </w:tcPr>
          <w:p w14:paraId="0E35BAC1" w14:textId="77777777" w:rsidR="00855ED1" w:rsidRPr="00F92F6B" w:rsidRDefault="00855ED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E4A2D9E" w14:textId="77777777" w:rsidR="00855ED1" w:rsidRPr="00F92F6B" w:rsidRDefault="00855ED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EC4E662" w14:textId="77777777" w:rsidR="00855ED1" w:rsidRPr="00F92F6B" w:rsidRDefault="00855ED1" w:rsidP="009014E0">
            <w:pPr>
              <w:pStyle w:val="TAL"/>
              <w:keepNext w:val="0"/>
              <w:keepLines w:val="0"/>
              <w:widowControl w:val="0"/>
              <w:rPr>
                <w:sz w:val="16"/>
                <w:szCs w:val="16"/>
              </w:rPr>
            </w:pPr>
            <w:r w:rsidRPr="00F92F6B">
              <w:rPr>
                <w:sz w:val="16"/>
                <w:szCs w:val="16"/>
              </w:rPr>
              <w:t>Default DRB &amp; QoS Remapping</w:t>
            </w:r>
          </w:p>
        </w:tc>
        <w:tc>
          <w:tcPr>
            <w:tcW w:w="708" w:type="dxa"/>
            <w:shd w:val="solid" w:color="FFFFFF" w:fill="auto"/>
          </w:tcPr>
          <w:p w14:paraId="22C70B3B" w14:textId="77777777" w:rsidR="00855ED1" w:rsidRPr="00F92F6B" w:rsidRDefault="00855ED1" w:rsidP="009014E0">
            <w:pPr>
              <w:pStyle w:val="TAC"/>
              <w:keepNext w:val="0"/>
              <w:keepLines w:val="0"/>
              <w:widowControl w:val="0"/>
              <w:jc w:val="left"/>
              <w:rPr>
                <w:sz w:val="16"/>
                <w:szCs w:val="16"/>
              </w:rPr>
            </w:pPr>
            <w:r w:rsidRPr="00F92F6B">
              <w:rPr>
                <w:sz w:val="16"/>
                <w:szCs w:val="16"/>
              </w:rPr>
              <w:t>15.2.0</w:t>
            </w:r>
          </w:p>
        </w:tc>
      </w:tr>
      <w:tr w:rsidR="006C004A" w:rsidRPr="00F92F6B" w14:paraId="57F27F2F" w14:textId="77777777" w:rsidTr="00F871AE">
        <w:tc>
          <w:tcPr>
            <w:tcW w:w="709" w:type="dxa"/>
            <w:shd w:val="solid" w:color="FFFFFF" w:fill="auto"/>
          </w:tcPr>
          <w:p w14:paraId="1BEDF56C" w14:textId="77777777" w:rsidR="0041591B" w:rsidRPr="00F92F6B"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F92F6B" w:rsidRDefault="0041591B"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2583C7CF" w14:textId="77777777" w:rsidR="0041591B" w:rsidRPr="00F92F6B" w:rsidRDefault="0041591B" w:rsidP="009014E0">
            <w:pPr>
              <w:pStyle w:val="TAC"/>
              <w:keepNext w:val="0"/>
              <w:keepLines w:val="0"/>
              <w:widowControl w:val="0"/>
              <w:jc w:val="left"/>
              <w:rPr>
                <w:sz w:val="16"/>
                <w:szCs w:val="16"/>
              </w:rPr>
            </w:pPr>
            <w:r w:rsidRPr="00F92F6B">
              <w:rPr>
                <w:sz w:val="16"/>
                <w:szCs w:val="16"/>
              </w:rPr>
              <w:t>RP-181214</w:t>
            </w:r>
          </w:p>
        </w:tc>
        <w:tc>
          <w:tcPr>
            <w:tcW w:w="567" w:type="dxa"/>
            <w:shd w:val="solid" w:color="FFFFFF" w:fill="auto"/>
          </w:tcPr>
          <w:p w14:paraId="4B950ADE" w14:textId="77777777" w:rsidR="0041591B" w:rsidRPr="00F92F6B" w:rsidRDefault="0041591B" w:rsidP="009014E0">
            <w:pPr>
              <w:pStyle w:val="TAL"/>
              <w:keepNext w:val="0"/>
              <w:keepLines w:val="0"/>
              <w:widowControl w:val="0"/>
              <w:jc w:val="center"/>
              <w:rPr>
                <w:sz w:val="16"/>
                <w:szCs w:val="16"/>
              </w:rPr>
            </w:pPr>
            <w:r w:rsidRPr="00F92F6B">
              <w:rPr>
                <w:sz w:val="16"/>
                <w:szCs w:val="16"/>
              </w:rPr>
              <w:t>0027</w:t>
            </w:r>
          </w:p>
        </w:tc>
        <w:tc>
          <w:tcPr>
            <w:tcW w:w="425" w:type="dxa"/>
            <w:shd w:val="solid" w:color="FFFFFF" w:fill="auto"/>
          </w:tcPr>
          <w:p w14:paraId="2FCEC91B" w14:textId="77777777" w:rsidR="0041591B" w:rsidRPr="00F92F6B" w:rsidRDefault="0041591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B05DE36" w14:textId="77777777" w:rsidR="0041591B" w:rsidRPr="00F92F6B" w:rsidRDefault="0041591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B2A8972" w14:textId="77777777" w:rsidR="0041591B" w:rsidRPr="00F92F6B" w:rsidRDefault="0041591B" w:rsidP="009014E0">
            <w:pPr>
              <w:pStyle w:val="TAL"/>
              <w:keepNext w:val="0"/>
              <w:keepLines w:val="0"/>
              <w:widowControl w:val="0"/>
              <w:rPr>
                <w:sz w:val="16"/>
                <w:szCs w:val="16"/>
              </w:rPr>
            </w:pPr>
            <w:r w:rsidRPr="00F92F6B">
              <w:rPr>
                <w:sz w:val="16"/>
                <w:szCs w:val="16"/>
              </w:rPr>
              <w:t>SSB Clarifications</w:t>
            </w:r>
          </w:p>
        </w:tc>
        <w:tc>
          <w:tcPr>
            <w:tcW w:w="708" w:type="dxa"/>
            <w:shd w:val="solid" w:color="FFFFFF" w:fill="auto"/>
          </w:tcPr>
          <w:p w14:paraId="49E7AD5C" w14:textId="77777777" w:rsidR="0041591B" w:rsidRPr="00F92F6B" w:rsidRDefault="0041591B" w:rsidP="009014E0">
            <w:pPr>
              <w:pStyle w:val="TAC"/>
              <w:keepNext w:val="0"/>
              <w:keepLines w:val="0"/>
              <w:widowControl w:val="0"/>
              <w:jc w:val="left"/>
              <w:rPr>
                <w:sz w:val="16"/>
                <w:szCs w:val="16"/>
              </w:rPr>
            </w:pPr>
            <w:r w:rsidRPr="00F92F6B">
              <w:rPr>
                <w:sz w:val="16"/>
                <w:szCs w:val="16"/>
              </w:rPr>
              <w:t>15.2.0</w:t>
            </w:r>
          </w:p>
        </w:tc>
      </w:tr>
      <w:tr w:rsidR="006C004A" w:rsidRPr="00F92F6B" w14:paraId="07364023" w14:textId="77777777" w:rsidTr="00F871AE">
        <w:tc>
          <w:tcPr>
            <w:tcW w:w="709" w:type="dxa"/>
            <w:shd w:val="solid" w:color="FFFFFF" w:fill="auto"/>
          </w:tcPr>
          <w:p w14:paraId="0D0602F9" w14:textId="77777777" w:rsidR="003D2B19" w:rsidRPr="00F92F6B"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F92F6B" w:rsidRDefault="003D2B19"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0ED738D2" w14:textId="77777777" w:rsidR="003D2B19" w:rsidRPr="00F92F6B" w:rsidRDefault="003D2B19" w:rsidP="009014E0">
            <w:pPr>
              <w:pStyle w:val="TAC"/>
              <w:keepNext w:val="0"/>
              <w:keepLines w:val="0"/>
              <w:widowControl w:val="0"/>
              <w:jc w:val="left"/>
              <w:rPr>
                <w:sz w:val="16"/>
                <w:szCs w:val="16"/>
              </w:rPr>
            </w:pPr>
            <w:r w:rsidRPr="00F92F6B">
              <w:rPr>
                <w:sz w:val="16"/>
                <w:szCs w:val="16"/>
              </w:rPr>
              <w:t>RP-181217</w:t>
            </w:r>
          </w:p>
        </w:tc>
        <w:tc>
          <w:tcPr>
            <w:tcW w:w="567" w:type="dxa"/>
            <w:shd w:val="solid" w:color="FFFFFF" w:fill="auto"/>
          </w:tcPr>
          <w:p w14:paraId="71AB85C9" w14:textId="77777777" w:rsidR="003D2B19" w:rsidRPr="00F92F6B" w:rsidRDefault="003D2B19" w:rsidP="009014E0">
            <w:pPr>
              <w:pStyle w:val="TAL"/>
              <w:keepNext w:val="0"/>
              <w:keepLines w:val="0"/>
              <w:widowControl w:val="0"/>
              <w:jc w:val="center"/>
              <w:rPr>
                <w:sz w:val="16"/>
                <w:szCs w:val="16"/>
              </w:rPr>
            </w:pPr>
            <w:r w:rsidRPr="00F92F6B">
              <w:rPr>
                <w:sz w:val="16"/>
                <w:szCs w:val="16"/>
              </w:rPr>
              <w:t>0029</w:t>
            </w:r>
          </w:p>
        </w:tc>
        <w:tc>
          <w:tcPr>
            <w:tcW w:w="425" w:type="dxa"/>
            <w:shd w:val="solid" w:color="FFFFFF" w:fill="auto"/>
          </w:tcPr>
          <w:p w14:paraId="5C386462" w14:textId="77777777" w:rsidR="003D2B19" w:rsidRPr="00F92F6B" w:rsidRDefault="003D2B19"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A6FE0E2" w14:textId="77777777" w:rsidR="003D2B19" w:rsidRPr="00F92F6B" w:rsidRDefault="003D2B19"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11343C6" w14:textId="77777777" w:rsidR="003D2B19" w:rsidRPr="00F92F6B" w:rsidRDefault="003D2B19" w:rsidP="009014E0">
            <w:pPr>
              <w:pStyle w:val="TAL"/>
              <w:keepNext w:val="0"/>
              <w:keepLines w:val="0"/>
              <w:widowControl w:val="0"/>
              <w:rPr>
                <w:sz w:val="16"/>
                <w:szCs w:val="16"/>
              </w:rPr>
            </w:pPr>
            <w:r w:rsidRPr="00F92F6B">
              <w:rPr>
                <w:sz w:val="16"/>
                <w:szCs w:val="16"/>
              </w:rPr>
              <w:t>CR on U-plane handling for handover</w:t>
            </w:r>
          </w:p>
        </w:tc>
        <w:tc>
          <w:tcPr>
            <w:tcW w:w="708" w:type="dxa"/>
            <w:shd w:val="solid" w:color="FFFFFF" w:fill="auto"/>
          </w:tcPr>
          <w:p w14:paraId="4B1BDE91" w14:textId="77777777" w:rsidR="003D2B19" w:rsidRPr="00F92F6B" w:rsidRDefault="003D2B19" w:rsidP="009014E0">
            <w:pPr>
              <w:pStyle w:val="TAC"/>
              <w:keepNext w:val="0"/>
              <w:keepLines w:val="0"/>
              <w:widowControl w:val="0"/>
              <w:jc w:val="left"/>
              <w:rPr>
                <w:sz w:val="16"/>
                <w:szCs w:val="16"/>
              </w:rPr>
            </w:pPr>
            <w:r w:rsidRPr="00F92F6B">
              <w:rPr>
                <w:sz w:val="16"/>
                <w:szCs w:val="16"/>
              </w:rPr>
              <w:t>15.2.0</w:t>
            </w:r>
          </w:p>
        </w:tc>
      </w:tr>
      <w:tr w:rsidR="006C004A" w:rsidRPr="00F92F6B" w14:paraId="32682EC9" w14:textId="77777777" w:rsidTr="00F871AE">
        <w:tc>
          <w:tcPr>
            <w:tcW w:w="709" w:type="dxa"/>
            <w:shd w:val="solid" w:color="FFFFFF" w:fill="auto"/>
          </w:tcPr>
          <w:p w14:paraId="474741ED" w14:textId="77777777" w:rsidR="00A4501C" w:rsidRPr="00F92F6B"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F92F6B" w:rsidRDefault="00A4501C"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3A1AFF63" w14:textId="77777777" w:rsidR="00A4501C" w:rsidRPr="00F92F6B" w:rsidRDefault="00A4501C" w:rsidP="009014E0">
            <w:pPr>
              <w:pStyle w:val="TAC"/>
              <w:keepNext w:val="0"/>
              <w:keepLines w:val="0"/>
              <w:widowControl w:val="0"/>
              <w:jc w:val="left"/>
              <w:rPr>
                <w:sz w:val="16"/>
                <w:szCs w:val="16"/>
              </w:rPr>
            </w:pPr>
            <w:r w:rsidRPr="00F92F6B">
              <w:rPr>
                <w:sz w:val="16"/>
                <w:szCs w:val="16"/>
              </w:rPr>
              <w:t>RP-181217</w:t>
            </w:r>
          </w:p>
        </w:tc>
        <w:tc>
          <w:tcPr>
            <w:tcW w:w="567" w:type="dxa"/>
            <w:shd w:val="solid" w:color="FFFFFF" w:fill="auto"/>
          </w:tcPr>
          <w:p w14:paraId="38C44924" w14:textId="77777777" w:rsidR="00A4501C" w:rsidRPr="00F92F6B" w:rsidRDefault="00A4501C" w:rsidP="009014E0">
            <w:pPr>
              <w:pStyle w:val="TAL"/>
              <w:keepNext w:val="0"/>
              <w:keepLines w:val="0"/>
              <w:widowControl w:val="0"/>
              <w:jc w:val="center"/>
              <w:rPr>
                <w:sz w:val="16"/>
                <w:szCs w:val="16"/>
              </w:rPr>
            </w:pPr>
            <w:r w:rsidRPr="00F92F6B">
              <w:rPr>
                <w:sz w:val="16"/>
                <w:szCs w:val="16"/>
              </w:rPr>
              <w:t>0030</w:t>
            </w:r>
          </w:p>
        </w:tc>
        <w:tc>
          <w:tcPr>
            <w:tcW w:w="425" w:type="dxa"/>
            <w:shd w:val="solid" w:color="FFFFFF" w:fill="auto"/>
          </w:tcPr>
          <w:p w14:paraId="5D36AB30" w14:textId="77777777" w:rsidR="00A4501C" w:rsidRPr="00F92F6B" w:rsidRDefault="00A4501C"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5524AB9" w14:textId="77777777" w:rsidR="00A4501C" w:rsidRPr="00F92F6B" w:rsidRDefault="00A4501C"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1095F78" w14:textId="77777777" w:rsidR="00A4501C" w:rsidRPr="00F92F6B" w:rsidRDefault="00A4501C" w:rsidP="009014E0">
            <w:pPr>
              <w:pStyle w:val="TAL"/>
              <w:keepNext w:val="0"/>
              <w:keepLines w:val="0"/>
              <w:widowControl w:val="0"/>
              <w:rPr>
                <w:sz w:val="16"/>
                <w:szCs w:val="16"/>
              </w:rPr>
            </w:pPr>
            <w:r w:rsidRPr="00F92F6B">
              <w:rPr>
                <w:sz w:val="16"/>
                <w:szCs w:val="16"/>
              </w:rPr>
              <w:t>CR on message content in inter-RAT handover</w:t>
            </w:r>
          </w:p>
        </w:tc>
        <w:tc>
          <w:tcPr>
            <w:tcW w:w="708" w:type="dxa"/>
            <w:shd w:val="solid" w:color="FFFFFF" w:fill="auto"/>
          </w:tcPr>
          <w:p w14:paraId="2FA04447" w14:textId="77777777" w:rsidR="00A4501C" w:rsidRPr="00F92F6B" w:rsidRDefault="00A4501C" w:rsidP="009014E0">
            <w:pPr>
              <w:pStyle w:val="TAC"/>
              <w:keepNext w:val="0"/>
              <w:keepLines w:val="0"/>
              <w:widowControl w:val="0"/>
              <w:jc w:val="left"/>
              <w:rPr>
                <w:sz w:val="16"/>
                <w:szCs w:val="16"/>
              </w:rPr>
            </w:pPr>
            <w:r w:rsidRPr="00F92F6B">
              <w:rPr>
                <w:sz w:val="16"/>
                <w:szCs w:val="16"/>
              </w:rPr>
              <w:t>15.2.0</w:t>
            </w:r>
          </w:p>
        </w:tc>
      </w:tr>
      <w:tr w:rsidR="006C004A" w:rsidRPr="00F92F6B" w14:paraId="434C66B6" w14:textId="77777777" w:rsidTr="00F871AE">
        <w:tc>
          <w:tcPr>
            <w:tcW w:w="709" w:type="dxa"/>
            <w:shd w:val="solid" w:color="FFFFFF" w:fill="auto"/>
          </w:tcPr>
          <w:p w14:paraId="61D7AA70" w14:textId="77777777" w:rsidR="00DE7EDC" w:rsidRPr="00F92F6B"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F92F6B" w:rsidRDefault="00DE7EDC"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3C2EDC0F" w14:textId="77777777" w:rsidR="00DE7EDC" w:rsidRPr="00F92F6B" w:rsidRDefault="00DE7EDC" w:rsidP="009014E0">
            <w:pPr>
              <w:pStyle w:val="TAC"/>
              <w:keepNext w:val="0"/>
              <w:keepLines w:val="0"/>
              <w:widowControl w:val="0"/>
              <w:jc w:val="left"/>
              <w:rPr>
                <w:sz w:val="16"/>
                <w:szCs w:val="16"/>
              </w:rPr>
            </w:pPr>
            <w:r w:rsidRPr="00F92F6B">
              <w:rPr>
                <w:sz w:val="16"/>
                <w:szCs w:val="16"/>
              </w:rPr>
              <w:t>RP-181215</w:t>
            </w:r>
          </w:p>
        </w:tc>
        <w:tc>
          <w:tcPr>
            <w:tcW w:w="567" w:type="dxa"/>
            <w:shd w:val="solid" w:color="FFFFFF" w:fill="auto"/>
          </w:tcPr>
          <w:p w14:paraId="6CBD09EE" w14:textId="77777777" w:rsidR="00DE7EDC" w:rsidRPr="00F92F6B" w:rsidRDefault="00DE7EDC" w:rsidP="009014E0">
            <w:pPr>
              <w:pStyle w:val="TAL"/>
              <w:keepNext w:val="0"/>
              <w:keepLines w:val="0"/>
              <w:widowControl w:val="0"/>
              <w:jc w:val="center"/>
              <w:rPr>
                <w:sz w:val="16"/>
                <w:szCs w:val="16"/>
              </w:rPr>
            </w:pPr>
            <w:r w:rsidRPr="00F92F6B">
              <w:rPr>
                <w:sz w:val="16"/>
                <w:szCs w:val="16"/>
              </w:rPr>
              <w:t>0032</w:t>
            </w:r>
          </w:p>
        </w:tc>
        <w:tc>
          <w:tcPr>
            <w:tcW w:w="425" w:type="dxa"/>
            <w:shd w:val="solid" w:color="FFFFFF" w:fill="auto"/>
          </w:tcPr>
          <w:p w14:paraId="2B32F18A" w14:textId="77777777" w:rsidR="00DE7EDC" w:rsidRPr="00F92F6B" w:rsidRDefault="00DE7EDC"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C68FB32" w14:textId="77777777" w:rsidR="00DE7EDC" w:rsidRPr="00F92F6B" w:rsidRDefault="00DE7ED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279929E" w14:textId="77777777" w:rsidR="00DE7EDC" w:rsidRPr="00F92F6B" w:rsidRDefault="00DE7EDC" w:rsidP="009014E0">
            <w:pPr>
              <w:pStyle w:val="TAL"/>
              <w:keepNext w:val="0"/>
              <w:keepLines w:val="0"/>
              <w:widowControl w:val="0"/>
              <w:rPr>
                <w:sz w:val="16"/>
                <w:szCs w:val="16"/>
              </w:rPr>
            </w:pPr>
            <w:r w:rsidRPr="00F92F6B">
              <w:rPr>
                <w:sz w:val="16"/>
                <w:szCs w:val="16"/>
              </w:rPr>
              <w:t xml:space="preserve">Clarifications on (de)activation of Duplication and (de)activation of </w:t>
            </w:r>
            <w:proofErr w:type="spellStart"/>
            <w:r w:rsidRPr="00F92F6B">
              <w:rPr>
                <w:sz w:val="16"/>
                <w:szCs w:val="16"/>
              </w:rPr>
              <w:t>SCells</w:t>
            </w:r>
            <w:proofErr w:type="spellEnd"/>
          </w:p>
        </w:tc>
        <w:tc>
          <w:tcPr>
            <w:tcW w:w="708" w:type="dxa"/>
            <w:shd w:val="solid" w:color="FFFFFF" w:fill="auto"/>
          </w:tcPr>
          <w:p w14:paraId="4CFA8EFD" w14:textId="77777777" w:rsidR="00DE7EDC" w:rsidRPr="00F92F6B" w:rsidRDefault="00DE7EDC" w:rsidP="009014E0">
            <w:pPr>
              <w:pStyle w:val="TAC"/>
              <w:keepNext w:val="0"/>
              <w:keepLines w:val="0"/>
              <w:widowControl w:val="0"/>
              <w:jc w:val="left"/>
              <w:rPr>
                <w:sz w:val="16"/>
                <w:szCs w:val="16"/>
              </w:rPr>
            </w:pPr>
            <w:r w:rsidRPr="00F92F6B">
              <w:rPr>
                <w:sz w:val="16"/>
                <w:szCs w:val="16"/>
              </w:rPr>
              <w:t>15.2.0</w:t>
            </w:r>
          </w:p>
        </w:tc>
      </w:tr>
      <w:tr w:rsidR="006C004A" w:rsidRPr="00F92F6B" w14:paraId="7F1544B1" w14:textId="77777777" w:rsidTr="00F871AE">
        <w:tc>
          <w:tcPr>
            <w:tcW w:w="709" w:type="dxa"/>
            <w:shd w:val="solid" w:color="FFFFFF" w:fill="auto"/>
          </w:tcPr>
          <w:p w14:paraId="650D360C" w14:textId="77777777" w:rsidR="00C4439A" w:rsidRPr="00F92F6B"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F92F6B" w:rsidRDefault="00C4439A"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009B2F6F" w14:textId="77777777" w:rsidR="00C4439A" w:rsidRPr="00F92F6B" w:rsidRDefault="00C4439A" w:rsidP="009014E0">
            <w:pPr>
              <w:pStyle w:val="TAC"/>
              <w:keepNext w:val="0"/>
              <w:keepLines w:val="0"/>
              <w:widowControl w:val="0"/>
              <w:jc w:val="left"/>
              <w:rPr>
                <w:sz w:val="16"/>
                <w:szCs w:val="16"/>
              </w:rPr>
            </w:pPr>
            <w:r w:rsidRPr="00F92F6B">
              <w:rPr>
                <w:sz w:val="16"/>
                <w:szCs w:val="16"/>
              </w:rPr>
              <w:t>RP-181216</w:t>
            </w:r>
          </w:p>
        </w:tc>
        <w:tc>
          <w:tcPr>
            <w:tcW w:w="567" w:type="dxa"/>
            <w:shd w:val="solid" w:color="FFFFFF" w:fill="auto"/>
          </w:tcPr>
          <w:p w14:paraId="5C775F48" w14:textId="77777777" w:rsidR="00C4439A" w:rsidRPr="00F92F6B" w:rsidRDefault="00C4439A" w:rsidP="009014E0">
            <w:pPr>
              <w:pStyle w:val="TAL"/>
              <w:keepNext w:val="0"/>
              <w:keepLines w:val="0"/>
              <w:widowControl w:val="0"/>
              <w:jc w:val="center"/>
              <w:rPr>
                <w:sz w:val="16"/>
                <w:szCs w:val="16"/>
              </w:rPr>
            </w:pPr>
            <w:r w:rsidRPr="00F92F6B">
              <w:rPr>
                <w:sz w:val="16"/>
                <w:szCs w:val="16"/>
              </w:rPr>
              <w:t>0033</w:t>
            </w:r>
          </w:p>
        </w:tc>
        <w:tc>
          <w:tcPr>
            <w:tcW w:w="425" w:type="dxa"/>
            <w:shd w:val="solid" w:color="FFFFFF" w:fill="auto"/>
          </w:tcPr>
          <w:p w14:paraId="6A8F4291" w14:textId="77777777" w:rsidR="00C4439A" w:rsidRPr="00F92F6B" w:rsidRDefault="00C4439A"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4F9B22F" w14:textId="77777777" w:rsidR="00C4439A" w:rsidRPr="00F92F6B" w:rsidRDefault="00C4439A"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4A357211" w14:textId="77777777" w:rsidR="00C4439A" w:rsidRPr="00F92F6B" w:rsidRDefault="00C4439A" w:rsidP="009014E0">
            <w:pPr>
              <w:pStyle w:val="TAL"/>
              <w:keepNext w:val="0"/>
              <w:keepLines w:val="0"/>
              <w:widowControl w:val="0"/>
              <w:rPr>
                <w:sz w:val="16"/>
                <w:szCs w:val="16"/>
              </w:rPr>
            </w:pPr>
            <w:r w:rsidRPr="00F92F6B">
              <w:rPr>
                <w:sz w:val="16"/>
                <w:szCs w:val="16"/>
              </w:rPr>
              <w:t>Introduce ANR in NR</w:t>
            </w:r>
          </w:p>
        </w:tc>
        <w:tc>
          <w:tcPr>
            <w:tcW w:w="708" w:type="dxa"/>
            <w:shd w:val="solid" w:color="FFFFFF" w:fill="auto"/>
          </w:tcPr>
          <w:p w14:paraId="7F65CA77" w14:textId="77777777" w:rsidR="00C4439A" w:rsidRPr="00F92F6B" w:rsidRDefault="00C4439A" w:rsidP="009014E0">
            <w:pPr>
              <w:pStyle w:val="TAC"/>
              <w:keepNext w:val="0"/>
              <w:keepLines w:val="0"/>
              <w:widowControl w:val="0"/>
              <w:jc w:val="left"/>
              <w:rPr>
                <w:sz w:val="16"/>
                <w:szCs w:val="16"/>
              </w:rPr>
            </w:pPr>
            <w:r w:rsidRPr="00F92F6B">
              <w:rPr>
                <w:sz w:val="16"/>
                <w:szCs w:val="16"/>
              </w:rPr>
              <w:t>15.2.0</w:t>
            </w:r>
          </w:p>
        </w:tc>
      </w:tr>
      <w:tr w:rsidR="006C004A" w:rsidRPr="00F92F6B" w14:paraId="0318D533" w14:textId="77777777" w:rsidTr="00F871AE">
        <w:tc>
          <w:tcPr>
            <w:tcW w:w="709" w:type="dxa"/>
            <w:shd w:val="solid" w:color="FFFFFF" w:fill="auto"/>
          </w:tcPr>
          <w:p w14:paraId="6DF9381A" w14:textId="77777777" w:rsidR="00676795" w:rsidRPr="00F92F6B"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F92F6B" w:rsidRDefault="00676795"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11295C9B" w14:textId="77777777" w:rsidR="00676795" w:rsidRPr="00F92F6B" w:rsidRDefault="00676795" w:rsidP="009014E0">
            <w:pPr>
              <w:pStyle w:val="TAC"/>
              <w:keepNext w:val="0"/>
              <w:keepLines w:val="0"/>
              <w:widowControl w:val="0"/>
              <w:jc w:val="left"/>
              <w:rPr>
                <w:sz w:val="16"/>
                <w:szCs w:val="16"/>
              </w:rPr>
            </w:pPr>
            <w:r w:rsidRPr="00F92F6B">
              <w:rPr>
                <w:sz w:val="16"/>
                <w:szCs w:val="16"/>
              </w:rPr>
              <w:t>RP-181215</w:t>
            </w:r>
          </w:p>
        </w:tc>
        <w:tc>
          <w:tcPr>
            <w:tcW w:w="567" w:type="dxa"/>
            <w:shd w:val="solid" w:color="FFFFFF" w:fill="auto"/>
          </w:tcPr>
          <w:p w14:paraId="7AD26B64" w14:textId="77777777" w:rsidR="00676795" w:rsidRPr="00F92F6B" w:rsidRDefault="00676795" w:rsidP="009014E0">
            <w:pPr>
              <w:pStyle w:val="TAL"/>
              <w:keepNext w:val="0"/>
              <w:keepLines w:val="0"/>
              <w:widowControl w:val="0"/>
              <w:jc w:val="center"/>
              <w:rPr>
                <w:sz w:val="16"/>
                <w:szCs w:val="16"/>
              </w:rPr>
            </w:pPr>
            <w:r w:rsidRPr="00F92F6B">
              <w:rPr>
                <w:sz w:val="16"/>
                <w:szCs w:val="16"/>
              </w:rPr>
              <w:t>0036</w:t>
            </w:r>
          </w:p>
        </w:tc>
        <w:tc>
          <w:tcPr>
            <w:tcW w:w="425" w:type="dxa"/>
            <w:shd w:val="solid" w:color="FFFFFF" w:fill="auto"/>
          </w:tcPr>
          <w:p w14:paraId="756EC74C" w14:textId="77777777" w:rsidR="00676795" w:rsidRPr="00F92F6B" w:rsidRDefault="00676795"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5E0A512" w14:textId="77777777" w:rsidR="00676795" w:rsidRPr="00F92F6B" w:rsidRDefault="0067679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6298420" w14:textId="77777777" w:rsidR="00676795" w:rsidRPr="00F92F6B" w:rsidRDefault="00676795" w:rsidP="009014E0">
            <w:pPr>
              <w:pStyle w:val="TAL"/>
              <w:keepNext w:val="0"/>
              <w:keepLines w:val="0"/>
              <w:widowControl w:val="0"/>
              <w:rPr>
                <w:sz w:val="16"/>
                <w:szCs w:val="16"/>
              </w:rPr>
            </w:pPr>
            <w:r w:rsidRPr="00F92F6B">
              <w:rPr>
                <w:sz w:val="16"/>
                <w:szCs w:val="16"/>
              </w:rPr>
              <w:t>Corrections to Unified Access Control</w:t>
            </w:r>
          </w:p>
        </w:tc>
        <w:tc>
          <w:tcPr>
            <w:tcW w:w="708" w:type="dxa"/>
            <w:shd w:val="solid" w:color="FFFFFF" w:fill="auto"/>
          </w:tcPr>
          <w:p w14:paraId="01BE7846" w14:textId="77777777" w:rsidR="00676795" w:rsidRPr="00F92F6B" w:rsidRDefault="00676795" w:rsidP="009014E0">
            <w:pPr>
              <w:pStyle w:val="TAC"/>
              <w:keepNext w:val="0"/>
              <w:keepLines w:val="0"/>
              <w:widowControl w:val="0"/>
              <w:jc w:val="left"/>
              <w:rPr>
                <w:sz w:val="16"/>
                <w:szCs w:val="16"/>
              </w:rPr>
            </w:pPr>
            <w:r w:rsidRPr="00F92F6B">
              <w:rPr>
                <w:sz w:val="16"/>
                <w:szCs w:val="16"/>
              </w:rPr>
              <w:t>15.2.0</w:t>
            </w:r>
          </w:p>
        </w:tc>
      </w:tr>
      <w:tr w:rsidR="006C004A" w:rsidRPr="00F92F6B" w14:paraId="2950AC7B" w14:textId="77777777" w:rsidTr="00F871AE">
        <w:tc>
          <w:tcPr>
            <w:tcW w:w="709" w:type="dxa"/>
            <w:shd w:val="solid" w:color="FFFFFF" w:fill="auto"/>
          </w:tcPr>
          <w:p w14:paraId="6AB7A8BE" w14:textId="77777777" w:rsidR="009F01B5" w:rsidRPr="00F92F6B"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F92F6B" w:rsidRDefault="009F01B5"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5A2C13AD" w14:textId="77777777" w:rsidR="009F01B5" w:rsidRPr="00F92F6B" w:rsidRDefault="009F01B5" w:rsidP="009014E0">
            <w:pPr>
              <w:pStyle w:val="TAC"/>
              <w:keepNext w:val="0"/>
              <w:keepLines w:val="0"/>
              <w:widowControl w:val="0"/>
              <w:jc w:val="left"/>
              <w:rPr>
                <w:sz w:val="16"/>
                <w:szCs w:val="16"/>
              </w:rPr>
            </w:pPr>
            <w:r w:rsidRPr="00F92F6B">
              <w:rPr>
                <w:sz w:val="16"/>
                <w:szCs w:val="16"/>
              </w:rPr>
              <w:t>RP-181215</w:t>
            </w:r>
          </w:p>
        </w:tc>
        <w:tc>
          <w:tcPr>
            <w:tcW w:w="567" w:type="dxa"/>
            <w:shd w:val="solid" w:color="FFFFFF" w:fill="auto"/>
          </w:tcPr>
          <w:p w14:paraId="67FBB075" w14:textId="77777777" w:rsidR="009F01B5" w:rsidRPr="00F92F6B" w:rsidRDefault="009F01B5" w:rsidP="009014E0">
            <w:pPr>
              <w:pStyle w:val="TAL"/>
              <w:keepNext w:val="0"/>
              <w:keepLines w:val="0"/>
              <w:widowControl w:val="0"/>
              <w:jc w:val="center"/>
              <w:rPr>
                <w:sz w:val="16"/>
                <w:szCs w:val="16"/>
              </w:rPr>
            </w:pPr>
            <w:r w:rsidRPr="00F92F6B">
              <w:rPr>
                <w:sz w:val="16"/>
                <w:szCs w:val="16"/>
              </w:rPr>
              <w:t>0040</w:t>
            </w:r>
          </w:p>
        </w:tc>
        <w:tc>
          <w:tcPr>
            <w:tcW w:w="425" w:type="dxa"/>
            <w:shd w:val="solid" w:color="FFFFFF" w:fill="auto"/>
          </w:tcPr>
          <w:p w14:paraId="3DAD65D3" w14:textId="77777777" w:rsidR="009F01B5" w:rsidRPr="00F92F6B" w:rsidRDefault="009F01B5"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0282A04" w14:textId="77777777" w:rsidR="009F01B5" w:rsidRPr="00F92F6B" w:rsidRDefault="009F01B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FE0B78A" w14:textId="77777777" w:rsidR="009F01B5" w:rsidRPr="00F92F6B" w:rsidRDefault="009F01B5" w:rsidP="009014E0">
            <w:pPr>
              <w:pStyle w:val="TAL"/>
              <w:keepNext w:val="0"/>
              <w:keepLines w:val="0"/>
              <w:widowControl w:val="0"/>
              <w:rPr>
                <w:sz w:val="16"/>
                <w:szCs w:val="16"/>
              </w:rPr>
            </w:pPr>
            <w:r w:rsidRPr="00F92F6B">
              <w:rPr>
                <w:sz w:val="16"/>
                <w:szCs w:val="16"/>
              </w:rPr>
              <w:t>Correction to TS 38.300 on Open Issues for Handover</w:t>
            </w:r>
          </w:p>
        </w:tc>
        <w:tc>
          <w:tcPr>
            <w:tcW w:w="708" w:type="dxa"/>
            <w:shd w:val="solid" w:color="FFFFFF" w:fill="auto"/>
          </w:tcPr>
          <w:p w14:paraId="4AEE0C0A" w14:textId="77777777" w:rsidR="009F01B5" w:rsidRPr="00F92F6B" w:rsidRDefault="009F01B5" w:rsidP="009014E0">
            <w:pPr>
              <w:pStyle w:val="TAC"/>
              <w:keepNext w:val="0"/>
              <w:keepLines w:val="0"/>
              <w:widowControl w:val="0"/>
              <w:jc w:val="left"/>
              <w:rPr>
                <w:sz w:val="16"/>
                <w:szCs w:val="16"/>
              </w:rPr>
            </w:pPr>
            <w:r w:rsidRPr="00F92F6B">
              <w:rPr>
                <w:sz w:val="16"/>
                <w:szCs w:val="16"/>
              </w:rPr>
              <w:t>15.2.0</w:t>
            </w:r>
          </w:p>
        </w:tc>
      </w:tr>
      <w:tr w:rsidR="006C004A" w:rsidRPr="00F92F6B" w14:paraId="55CA901D" w14:textId="77777777" w:rsidTr="00F871AE">
        <w:tc>
          <w:tcPr>
            <w:tcW w:w="709" w:type="dxa"/>
            <w:shd w:val="solid" w:color="FFFFFF" w:fill="auto"/>
          </w:tcPr>
          <w:p w14:paraId="16F5C427" w14:textId="77777777" w:rsidR="00C867FE" w:rsidRPr="00F92F6B"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F92F6B" w:rsidRDefault="00C867FE"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657CB6A1" w14:textId="77777777" w:rsidR="00C867FE" w:rsidRPr="00F92F6B" w:rsidRDefault="00C867FE" w:rsidP="009014E0">
            <w:pPr>
              <w:pStyle w:val="TAC"/>
              <w:keepNext w:val="0"/>
              <w:keepLines w:val="0"/>
              <w:widowControl w:val="0"/>
              <w:jc w:val="left"/>
              <w:rPr>
                <w:sz w:val="16"/>
                <w:szCs w:val="16"/>
              </w:rPr>
            </w:pPr>
            <w:r w:rsidRPr="00F92F6B">
              <w:rPr>
                <w:sz w:val="16"/>
                <w:szCs w:val="16"/>
              </w:rPr>
              <w:t>RP-181216</w:t>
            </w:r>
          </w:p>
        </w:tc>
        <w:tc>
          <w:tcPr>
            <w:tcW w:w="567" w:type="dxa"/>
            <w:shd w:val="solid" w:color="FFFFFF" w:fill="auto"/>
          </w:tcPr>
          <w:p w14:paraId="7C773133" w14:textId="77777777" w:rsidR="00C867FE" w:rsidRPr="00F92F6B" w:rsidRDefault="00C867FE" w:rsidP="009014E0">
            <w:pPr>
              <w:pStyle w:val="TAL"/>
              <w:keepNext w:val="0"/>
              <w:keepLines w:val="0"/>
              <w:widowControl w:val="0"/>
              <w:jc w:val="center"/>
              <w:rPr>
                <w:sz w:val="16"/>
                <w:szCs w:val="16"/>
              </w:rPr>
            </w:pPr>
            <w:r w:rsidRPr="00F92F6B">
              <w:rPr>
                <w:sz w:val="16"/>
                <w:szCs w:val="16"/>
              </w:rPr>
              <w:t>0041</w:t>
            </w:r>
          </w:p>
        </w:tc>
        <w:tc>
          <w:tcPr>
            <w:tcW w:w="425" w:type="dxa"/>
            <w:shd w:val="solid" w:color="FFFFFF" w:fill="auto"/>
          </w:tcPr>
          <w:p w14:paraId="03A77541" w14:textId="77777777" w:rsidR="00C867FE" w:rsidRPr="00F92F6B" w:rsidRDefault="00C867F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A49FEAD" w14:textId="77777777" w:rsidR="00C867FE" w:rsidRPr="00F92F6B" w:rsidRDefault="00C867FE"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3BC184E" w14:textId="77777777" w:rsidR="00C867FE" w:rsidRPr="00F92F6B" w:rsidRDefault="00C867FE" w:rsidP="009014E0">
            <w:pPr>
              <w:pStyle w:val="TAL"/>
              <w:keepNext w:val="0"/>
              <w:keepLines w:val="0"/>
              <w:widowControl w:val="0"/>
              <w:rPr>
                <w:sz w:val="16"/>
                <w:szCs w:val="16"/>
              </w:rPr>
            </w:pPr>
            <w:r w:rsidRPr="00F92F6B">
              <w:rPr>
                <w:sz w:val="16"/>
                <w:szCs w:val="16"/>
              </w:rPr>
              <w:t>Baseline CR for June version of RAN2 TS 38.300 (RAN3 part) covering agreements of RAN3#100</w:t>
            </w:r>
          </w:p>
        </w:tc>
        <w:tc>
          <w:tcPr>
            <w:tcW w:w="708" w:type="dxa"/>
            <w:shd w:val="solid" w:color="FFFFFF" w:fill="auto"/>
          </w:tcPr>
          <w:p w14:paraId="31FD1991" w14:textId="77777777" w:rsidR="00C867FE" w:rsidRPr="00F92F6B" w:rsidRDefault="00C867FE" w:rsidP="009014E0">
            <w:pPr>
              <w:pStyle w:val="TAC"/>
              <w:keepNext w:val="0"/>
              <w:keepLines w:val="0"/>
              <w:widowControl w:val="0"/>
              <w:jc w:val="left"/>
              <w:rPr>
                <w:sz w:val="16"/>
                <w:szCs w:val="16"/>
              </w:rPr>
            </w:pPr>
            <w:r w:rsidRPr="00F92F6B">
              <w:rPr>
                <w:sz w:val="16"/>
                <w:szCs w:val="16"/>
              </w:rPr>
              <w:t>15.2.0</w:t>
            </w:r>
          </w:p>
        </w:tc>
      </w:tr>
      <w:tr w:rsidR="006C004A" w:rsidRPr="00F92F6B" w14:paraId="16E568B2" w14:textId="77777777" w:rsidTr="00F871AE">
        <w:tc>
          <w:tcPr>
            <w:tcW w:w="709" w:type="dxa"/>
            <w:shd w:val="solid" w:color="FFFFFF" w:fill="auto"/>
          </w:tcPr>
          <w:p w14:paraId="57078A77" w14:textId="77777777" w:rsidR="00807D86" w:rsidRPr="00F92F6B"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F92F6B" w:rsidRDefault="00807D86" w:rsidP="009014E0">
            <w:pPr>
              <w:pStyle w:val="TAC"/>
              <w:keepNext w:val="0"/>
              <w:keepLines w:val="0"/>
              <w:widowControl w:val="0"/>
              <w:jc w:val="left"/>
              <w:rPr>
                <w:sz w:val="16"/>
                <w:szCs w:val="16"/>
              </w:rPr>
            </w:pPr>
            <w:r w:rsidRPr="00F92F6B">
              <w:rPr>
                <w:sz w:val="16"/>
                <w:szCs w:val="16"/>
              </w:rPr>
              <w:t>RP-80</w:t>
            </w:r>
          </w:p>
        </w:tc>
        <w:tc>
          <w:tcPr>
            <w:tcW w:w="992" w:type="dxa"/>
            <w:shd w:val="solid" w:color="FFFFFF" w:fill="auto"/>
          </w:tcPr>
          <w:p w14:paraId="614F7670" w14:textId="77777777" w:rsidR="00807D86" w:rsidRPr="00F92F6B" w:rsidRDefault="00807D86" w:rsidP="009014E0">
            <w:pPr>
              <w:pStyle w:val="TAC"/>
              <w:keepNext w:val="0"/>
              <w:keepLines w:val="0"/>
              <w:widowControl w:val="0"/>
              <w:jc w:val="left"/>
              <w:rPr>
                <w:sz w:val="16"/>
                <w:szCs w:val="16"/>
              </w:rPr>
            </w:pPr>
            <w:r w:rsidRPr="00F92F6B">
              <w:rPr>
                <w:sz w:val="16"/>
                <w:szCs w:val="16"/>
              </w:rPr>
              <w:t>RP-181216</w:t>
            </w:r>
          </w:p>
        </w:tc>
        <w:tc>
          <w:tcPr>
            <w:tcW w:w="567" w:type="dxa"/>
            <w:shd w:val="solid" w:color="FFFFFF" w:fill="auto"/>
          </w:tcPr>
          <w:p w14:paraId="407F9D60" w14:textId="77777777" w:rsidR="00807D86" w:rsidRPr="00F92F6B" w:rsidRDefault="00807D86" w:rsidP="009014E0">
            <w:pPr>
              <w:pStyle w:val="TAL"/>
              <w:keepNext w:val="0"/>
              <w:keepLines w:val="0"/>
              <w:widowControl w:val="0"/>
              <w:jc w:val="center"/>
              <w:rPr>
                <w:sz w:val="16"/>
                <w:szCs w:val="16"/>
              </w:rPr>
            </w:pPr>
            <w:r w:rsidRPr="00F92F6B">
              <w:rPr>
                <w:sz w:val="16"/>
                <w:szCs w:val="16"/>
              </w:rPr>
              <w:t>0042</w:t>
            </w:r>
          </w:p>
        </w:tc>
        <w:tc>
          <w:tcPr>
            <w:tcW w:w="425" w:type="dxa"/>
            <w:shd w:val="solid" w:color="FFFFFF" w:fill="auto"/>
          </w:tcPr>
          <w:p w14:paraId="7AC53AEC" w14:textId="77777777" w:rsidR="00807D86" w:rsidRPr="00F92F6B" w:rsidRDefault="00807D8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B7261C6" w14:textId="77777777" w:rsidR="00807D86" w:rsidRPr="00F92F6B" w:rsidRDefault="00807D86"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E1DD473" w14:textId="77777777" w:rsidR="00807D86" w:rsidRPr="00F92F6B" w:rsidRDefault="00807D86" w:rsidP="009014E0">
            <w:pPr>
              <w:pStyle w:val="TAL"/>
              <w:keepNext w:val="0"/>
              <w:keepLines w:val="0"/>
              <w:widowControl w:val="0"/>
              <w:rPr>
                <w:sz w:val="16"/>
                <w:szCs w:val="16"/>
              </w:rPr>
            </w:pPr>
            <w:r w:rsidRPr="00F92F6B">
              <w:rPr>
                <w:sz w:val="16"/>
                <w:szCs w:val="16"/>
              </w:rPr>
              <w:t>Delay budget report and MAC CE adaptation for NR for TS 38.300</w:t>
            </w:r>
          </w:p>
        </w:tc>
        <w:tc>
          <w:tcPr>
            <w:tcW w:w="708" w:type="dxa"/>
            <w:shd w:val="solid" w:color="FFFFFF" w:fill="auto"/>
          </w:tcPr>
          <w:p w14:paraId="096C32CC" w14:textId="77777777" w:rsidR="00807D86" w:rsidRPr="00F92F6B" w:rsidRDefault="00807D86" w:rsidP="009014E0">
            <w:pPr>
              <w:pStyle w:val="TAC"/>
              <w:keepNext w:val="0"/>
              <w:keepLines w:val="0"/>
              <w:widowControl w:val="0"/>
              <w:jc w:val="left"/>
              <w:rPr>
                <w:sz w:val="16"/>
                <w:szCs w:val="16"/>
              </w:rPr>
            </w:pPr>
            <w:r w:rsidRPr="00F92F6B">
              <w:rPr>
                <w:sz w:val="16"/>
                <w:szCs w:val="16"/>
              </w:rPr>
              <w:t>15.2.0</w:t>
            </w:r>
          </w:p>
        </w:tc>
      </w:tr>
      <w:tr w:rsidR="006C004A" w:rsidRPr="00F92F6B" w14:paraId="10702557" w14:textId="77777777" w:rsidTr="00F871AE">
        <w:tc>
          <w:tcPr>
            <w:tcW w:w="709" w:type="dxa"/>
            <w:shd w:val="solid" w:color="FFFFFF" w:fill="auto"/>
          </w:tcPr>
          <w:p w14:paraId="79EE2B0F" w14:textId="77777777" w:rsidR="00BB5A40" w:rsidRPr="00F92F6B" w:rsidRDefault="00C24E92" w:rsidP="009014E0">
            <w:pPr>
              <w:pStyle w:val="TAC"/>
              <w:keepNext w:val="0"/>
              <w:keepLines w:val="0"/>
              <w:widowControl w:val="0"/>
              <w:rPr>
                <w:sz w:val="16"/>
                <w:szCs w:val="16"/>
              </w:rPr>
            </w:pPr>
            <w:r w:rsidRPr="00F92F6B">
              <w:rPr>
                <w:sz w:val="16"/>
                <w:szCs w:val="16"/>
              </w:rPr>
              <w:t>2</w:t>
            </w:r>
            <w:r w:rsidR="00BB5A40" w:rsidRPr="00F92F6B">
              <w:rPr>
                <w:sz w:val="16"/>
                <w:szCs w:val="16"/>
              </w:rPr>
              <w:t>018/09</w:t>
            </w:r>
          </w:p>
        </w:tc>
        <w:tc>
          <w:tcPr>
            <w:tcW w:w="661" w:type="dxa"/>
            <w:shd w:val="solid" w:color="FFFFFF" w:fill="auto"/>
          </w:tcPr>
          <w:p w14:paraId="40F6D9B5" w14:textId="77777777" w:rsidR="00BB5A40" w:rsidRPr="00F92F6B" w:rsidRDefault="00BB5A40"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590AC6F3" w14:textId="77777777" w:rsidR="00BB5A40" w:rsidRPr="00F92F6B" w:rsidRDefault="00BB5A40" w:rsidP="009014E0">
            <w:pPr>
              <w:pStyle w:val="TAC"/>
              <w:keepNext w:val="0"/>
              <w:keepLines w:val="0"/>
              <w:widowControl w:val="0"/>
              <w:jc w:val="left"/>
              <w:rPr>
                <w:sz w:val="16"/>
                <w:szCs w:val="16"/>
              </w:rPr>
            </w:pPr>
            <w:r w:rsidRPr="00F92F6B">
              <w:rPr>
                <w:sz w:val="16"/>
                <w:szCs w:val="16"/>
              </w:rPr>
              <w:t>RP-181941</w:t>
            </w:r>
          </w:p>
        </w:tc>
        <w:tc>
          <w:tcPr>
            <w:tcW w:w="567" w:type="dxa"/>
            <w:shd w:val="solid" w:color="FFFFFF" w:fill="auto"/>
          </w:tcPr>
          <w:p w14:paraId="0D7F3C16" w14:textId="77777777" w:rsidR="00BB5A40" w:rsidRPr="00F92F6B" w:rsidRDefault="00BB5A40" w:rsidP="009014E0">
            <w:pPr>
              <w:pStyle w:val="TAL"/>
              <w:keepNext w:val="0"/>
              <w:keepLines w:val="0"/>
              <w:widowControl w:val="0"/>
              <w:jc w:val="center"/>
              <w:rPr>
                <w:sz w:val="16"/>
                <w:szCs w:val="16"/>
              </w:rPr>
            </w:pPr>
            <w:r w:rsidRPr="00F92F6B">
              <w:rPr>
                <w:sz w:val="16"/>
                <w:szCs w:val="16"/>
              </w:rPr>
              <w:t>0035</w:t>
            </w:r>
          </w:p>
        </w:tc>
        <w:tc>
          <w:tcPr>
            <w:tcW w:w="425" w:type="dxa"/>
            <w:shd w:val="solid" w:color="FFFFFF" w:fill="auto"/>
          </w:tcPr>
          <w:p w14:paraId="6530C95E" w14:textId="77777777" w:rsidR="00BB5A40" w:rsidRPr="00F92F6B" w:rsidRDefault="00BB5A40"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1BAA0FE4" w14:textId="77777777" w:rsidR="00BB5A40" w:rsidRPr="00F92F6B" w:rsidRDefault="00BB5A40"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6305127" w14:textId="77777777" w:rsidR="00BB5A40" w:rsidRPr="00F92F6B" w:rsidRDefault="00BB5A40" w:rsidP="009014E0">
            <w:pPr>
              <w:pStyle w:val="TAL"/>
              <w:keepNext w:val="0"/>
              <w:keepLines w:val="0"/>
              <w:widowControl w:val="0"/>
              <w:rPr>
                <w:sz w:val="16"/>
                <w:szCs w:val="16"/>
              </w:rPr>
            </w:pPr>
            <w:r w:rsidRPr="00F92F6B">
              <w:rPr>
                <w:sz w:val="16"/>
                <w:szCs w:val="16"/>
              </w:rPr>
              <w:t>ECN support in NR</w:t>
            </w:r>
          </w:p>
        </w:tc>
        <w:tc>
          <w:tcPr>
            <w:tcW w:w="708" w:type="dxa"/>
            <w:shd w:val="solid" w:color="FFFFFF" w:fill="auto"/>
          </w:tcPr>
          <w:p w14:paraId="66A62F44" w14:textId="77777777" w:rsidR="00BB5A40" w:rsidRPr="00F92F6B" w:rsidRDefault="00BB5A40" w:rsidP="009014E0">
            <w:pPr>
              <w:pStyle w:val="TAC"/>
              <w:keepNext w:val="0"/>
              <w:keepLines w:val="0"/>
              <w:widowControl w:val="0"/>
              <w:jc w:val="left"/>
              <w:rPr>
                <w:sz w:val="16"/>
                <w:szCs w:val="16"/>
              </w:rPr>
            </w:pPr>
            <w:r w:rsidRPr="00F92F6B">
              <w:rPr>
                <w:sz w:val="16"/>
                <w:szCs w:val="16"/>
              </w:rPr>
              <w:t>15.3.0</w:t>
            </w:r>
          </w:p>
        </w:tc>
      </w:tr>
      <w:tr w:rsidR="006C004A" w:rsidRPr="00F92F6B" w14:paraId="3E8F123B" w14:textId="77777777" w:rsidTr="00F871AE">
        <w:tc>
          <w:tcPr>
            <w:tcW w:w="709" w:type="dxa"/>
            <w:shd w:val="solid" w:color="FFFFFF" w:fill="auto"/>
          </w:tcPr>
          <w:p w14:paraId="395521B8" w14:textId="77777777" w:rsidR="001C1C88" w:rsidRPr="00F92F6B"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F92F6B" w:rsidRDefault="001C1C88"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7403FC66" w14:textId="77777777" w:rsidR="001C1C88" w:rsidRPr="00F92F6B" w:rsidRDefault="001C1C88" w:rsidP="009014E0">
            <w:pPr>
              <w:pStyle w:val="TAC"/>
              <w:keepNext w:val="0"/>
              <w:keepLines w:val="0"/>
              <w:widowControl w:val="0"/>
              <w:jc w:val="left"/>
              <w:rPr>
                <w:sz w:val="16"/>
                <w:szCs w:val="16"/>
              </w:rPr>
            </w:pPr>
            <w:r w:rsidRPr="00F92F6B">
              <w:rPr>
                <w:sz w:val="16"/>
                <w:szCs w:val="16"/>
              </w:rPr>
              <w:t>RP-181938</w:t>
            </w:r>
          </w:p>
        </w:tc>
        <w:tc>
          <w:tcPr>
            <w:tcW w:w="567" w:type="dxa"/>
            <w:shd w:val="solid" w:color="FFFFFF" w:fill="auto"/>
          </w:tcPr>
          <w:p w14:paraId="57F6D88D" w14:textId="77777777" w:rsidR="001C1C88" w:rsidRPr="00F92F6B" w:rsidRDefault="001C1C88" w:rsidP="009014E0">
            <w:pPr>
              <w:pStyle w:val="TAL"/>
              <w:keepNext w:val="0"/>
              <w:keepLines w:val="0"/>
              <w:widowControl w:val="0"/>
              <w:jc w:val="center"/>
              <w:rPr>
                <w:sz w:val="16"/>
                <w:szCs w:val="16"/>
              </w:rPr>
            </w:pPr>
            <w:r w:rsidRPr="00F92F6B">
              <w:rPr>
                <w:sz w:val="16"/>
                <w:szCs w:val="16"/>
              </w:rPr>
              <w:t>0043</w:t>
            </w:r>
          </w:p>
        </w:tc>
        <w:tc>
          <w:tcPr>
            <w:tcW w:w="425" w:type="dxa"/>
            <w:shd w:val="solid" w:color="FFFFFF" w:fill="auto"/>
          </w:tcPr>
          <w:p w14:paraId="33DE9109" w14:textId="77777777" w:rsidR="001C1C88" w:rsidRPr="00F92F6B" w:rsidRDefault="001C1C88"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C6ECAC0" w14:textId="77777777" w:rsidR="001C1C88" w:rsidRPr="00F92F6B" w:rsidRDefault="001C1C88" w:rsidP="009014E0">
            <w:pPr>
              <w:pStyle w:val="TAC"/>
              <w:keepNext w:val="0"/>
              <w:keepLines w:val="0"/>
              <w:widowControl w:val="0"/>
              <w:rPr>
                <w:sz w:val="16"/>
                <w:szCs w:val="16"/>
              </w:rPr>
            </w:pPr>
            <w:r w:rsidRPr="00F92F6B">
              <w:rPr>
                <w:sz w:val="16"/>
                <w:szCs w:val="16"/>
              </w:rPr>
              <w:t>D</w:t>
            </w:r>
          </w:p>
        </w:tc>
        <w:tc>
          <w:tcPr>
            <w:tcW w:w="5151" w:type="dxa"/>
            <w:shd w:val="solid" w:color="FFFFFF" w:fill="auto"/>
          </w:tcPr>
          <w:p w14:paraId="416528B4" w14:textId="77777777" w:rsidR="001C1C88" w:rsidRPr="00F92F6B" w:rsidRDefault="001C1C88" w:rsidP="009014E0">
            <w:pPr>
              <w:pStyle w:val="TAL"/>
              <w:keepNext w:val="0"/>
              <w:keepLines w:val="0"/>
              <w:widowControl w:val="0"/>
              <w:rPr>
                <w:sz w:val="16"/>
                <w:szCs w:val="16"/>
              </w:rPr>
            </w:pPr>
            <w:r w:rsidRPr="00F92F6B">
              <w:rPr>
                <w:noProof/>
                <w:sz w:val="16"/>
                <w:szCs w:val="16"/>
              </w:rPr>
              <w:t>Miscellaneous Clean Up and Corrections</w:t>
            </w:r>
          </w:p>
        </w:tc>
        <w:tc>
          <w:tcPr>
            <w:tcW w:w="708" w:type="dxa"/>
            <w:shd w:val="solid" w:color="FFFFFF" w:fill="auto"/>
          </w:tcPr>
          <w:p w14:paraId="60D74C18" w14:textId="77777777" w:rsidR="001C1C88" w:rsidRPr="00F92F6B" w:rsidRDefault="001C1C88" w:rsidP="009014E0">
            <w:pPr>
              <w:pStyle w:val="TAC"/>
              <w:keepNext w:val="0"/>
              <w:keepLines w:val="0"/>
              <w:widowControl w:val="0"/>
              <w:jc w:val="left"/>
              <w:rPr>
                <w:sz w:val="16"/>
                <w:szCs w:val="16"/>
              </w:rPr>
            </w:pPr>
            <w:r w:rsidRPr="00F92F6B">
              <w:rPr>
                <w:sz w:val="16"/>
                <w:szCs w:val="16"/>
              </w:rPr>
              <w:t>15.3.0</w:t>
            </w:r>
          </w:p>
        </w:tc>
      </w:tr>
      <w:tr w:rsidR="006C004A" w:rsidRPr="00F92F6B" w14:paraId="6A147BCB" w14:textId="77777777" w:rsidTr="00F871AE">
        <w:tc>
          <w:tcPr>
            <w:tcW w:w="709" w:type="dxa"/>
            <w:shd w:val="solid" w:color="FFFFFF" w:fill="auto"/>
          </w:tcPr>
          <w:p w14:paraId="11BB2F4A" w14:textId="77777777" w:rsidR="005B1BB9" w:rsidRPr="00F92F6B"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F92F6B" w:rsidRDefault="005B1BB9"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27D09655" w14:textId="77777777" w:rsidR="005B1BB9" w:rsidRPr="00F92F6B" w:rsidRDefault="005B1BB9" w:rsidP="009014E0">
            <w:pPr>
              <w:pStyle w:val="TAC"/>
              <w:keepNext w:val="0"/>
              <w:keepLines w:val="0"/>
              <w:widowControl w:val="0"/>
              <w:jc w:val="left"/>
              <w:rPr>
                <w:sz w:val="16"/>
                <w:szCs w:val="16"/>
              </w:rPr>
            </w:pPr>
            <w:r w:rsidRPr="00F92F6B">
              <w:rPr>
                <w:sz w:val="16"/>
                <w:szCs w:val="16"/>
              </w:rPr>
              <w:t>RP-181938</w:t>
            </w:r>
          </w:p>
        </w:tc>
        <w:tc>
          <w:tcPr>
            <w:tcW w:w="567" w:type="dxa"/>
            <w:shd w:val="solid" w:color="FFFFFF" w:fill="auto"/>
          </w:tcPr>
          <w:p w14:paraId="0823F387" w14:textId="77777777" w:rsidR="005B1BB9" w:rsidRPr="00F92F6B" w:rsidRDefault="005B1BB9" w:rsidP="009014E0">
            <w:pPr>
              <w:pStyle w:val="TAL"/>
              <w:keepNext w:val="0"/>
              <w:keepLines w:val="0"/>
              <w:widowControl w:val="0"/>
              <w:jc w:val="center"/>
              <w:rPr>
                <w:sz w:val="16"/>
                <w:szCs w:val="16"/>
              </w:rPr>
            </w:pPr>
            <w:r w:rsidRPr="00F92F6B">
              <w:rPr>
                <w:sz w:val="16"/>
                <w:szCs w:val="16"/>
              </w:rPr>
              <w:t>0045</w:t>
            </w:r>
          </w:p>
        </w:tc>
        <w:tc>
          <w:tcPr>
            <w:tcW w:w="425" w:type="dxa"/>
            <w:shd w:val="solid" w:color="FFFFFF" w:fill="auto"/>
          </w:tcPr>
          <w:p w14:paraId="664241CE" w14:textId="77777777" w:rsidR="005B1BB9" w:rsidRPr="00F92F6B" w:rsidRDefault="005B1BB9"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6E36BC8" w14:textId="77777777" w:rsidR="005B1BB9" w:rsidRPr="00F92F6B" w:rsidRDefault="005B1BB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DAA995F" w14:textId="77777777" w:rsidR="005B1BB9" w:rsidRPr="00F92F6B" w:rsidRDefault="005B1BB9" w:rsidP="009014E0">
            <w:pPr>
              <w:pStyle w:val="TAL"/>
              <w:keepNext w:val="0"/>
              <w:keepLines w:val="0"/>
              <w:widowControl w:val="0"/>
              <w:rPr>
                <w:noProof/>
                <w:sz w:val="16"/>
                <w:szCs w:val="16"/>
              </w:rPr>
            </w:pPr>
            <w:r w:rsidRPr="00F92F6B">
              <w:rPr>
                <w:noProof/>
                <w:sz w:val="16"/>
                <w:szCs w:val="16"/>
              </w:rPr>
              <w:t>Mobility Call Flows</w:t>
            </w:r>
          </w:p>
        </w:tc>
        <w:tc>
          <w:tcPr>
            <w:tcW w:w="708" w:type="dxa"/>
            <w:shd w:val="solid" w:color="FFFFFF" w:fill="auto"/>
          </w:tcPr>
          <w:p w14:paraId="04CA9075" w14:textId="77777777" w:rsidR="005B1BB9" w:rsidRPr="00F92F6B" w:rsidRDefault="005B1BB9" w:rsidP="009014E0">
            <w:pPr>
              <w:pStyle w:val="TAC"/>
              <w:keepNext w:val="0"/>
              <w:keepLines w:val="0"/>
              <w:widowControl w:val="0"/>
              <w:jc w:val="left"/>
              <w:rPr>
                <w:sz w:val="16"/>
                <w:szCs w:val="16"/>
              </w:rPr>
            </w:pPr>
            <w:r w:rsidRPr="00F92F6B">
              <w:rPr>
                <w:sz w:val="16"/>
                <w:szCs w:val="16"/>
              </w:rPr>
              <w:t>15.3.0</w:t>
            </w:r>
          </w:p>
        </w:tc>
      </w:tr>
      <w:tr w:rsidR="006C004A" w:rsidRPr="00F92F6B" w14:paraId="43B739D8" w14:textId="77777777" w:rsidTr="00F871AE">
        <w:tc>
          <w:tcPr>
            <w:tcW w:w="709" w:type="dxa"/>
            <w:shd w:val="solid" w:color="FFFFFF" w:fill="auto"/>
          </w:tcPr>
          <w:p w14:paraId="2EDE09CB" w14:textId="77777777" w:rsidR="00045881" w:rsidRPr="00F92F6B"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F92F6B" w:rsidRDefault="00045881"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516D63B4" w14:textId="77777777" w:rsidR="00045881" w:rsidRPr="00F92F6B" w:rsidRDefault="00045881" w:rsidP="009014E0">
            <w:pPr>
              <w:pStyle w:val="TAC"/>
              <w:keepNext w:val="0"/>
              <w:keepLines w:val="0"/>
              <w:widowControl w:val="0"/>
              <w:jc w:val="left"/>
              <w:rPr>
                <w:sz w:val="16"/>
                <w:szCs w:val="16"/>
              </w:rPr>
            </w:pPr>
            <w:r w:rsidRPr="00F92F6B">
              <w:rPr>
                <w:sz w:val="16"/>
                <w:szCs w:val="16"/>
              </w:rPr>
              <w:t>RP-181938</w:t>
            </w:r>
          </w:p>
        </w:tc>
        <w:tc>
          <w:tcPr>
            <w:tcW w:w="567" w:type="dxa"/>
            <w:shd w:val="solid" w:color="FFFFFF" w:fill="auto"/>
          </w:tcPr>
          <w:p w14:paraId="6C96DBE9" w14:textId="77777777" w:rsidR="00045881" w:rsidRPr="00F92F6B" w:rsidRDefault="00045881" w:rsidP="009014E0">
            <w:pPr>
              <w:pStyle w:val="TAL"/>
              <w:keepNext w:val="0"/>
              <w:keepLines w:val="0"/>
              <w:widowControl w:val="0"/>
              <w:jc w:val="center"/>
              <w:rPr>
                <w:sz w:val="16"/>
                <w:szCs w:val="16"/>
              </w:rPr>
            </w:pPr>
            <w:r w:rsidRPr="00F92F6B">
              <w:rPr>
                <w:sz w:val="16"/>
                <w:szCs w:val="16"/>
              </w:rPr>
              <w:t>0046</w:t>
            </w:r>
          </w:p>
        </w:tc>
        <w:tc>
          <w:tcPr>
            <w:tcW w:w="425" w:type="dxa"/>
            <w:shd w:val="solid" w:color="FFFFFF" w:fill="auto"/>
          </w:tcPr>
          <w:p w14:paraId="727F6C95" w14:textId="77777777" w:rsidR="00045881" w:rsidRPr="00F92F6B" w:rsidRDefault="0004588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D75828C" w14:textId="77777777" w:rsidR="00045881" w:rsidRPr="00F92F6B" w:rsidRDefault="0004588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01DF66C" w14:textId="77777777" w:rsidR="00045881" w:rsidRPr="00F92F6B" w:rsidRDefault="00045881" w:rsidP="009014E0">
            <w:pPr>
              <w:pStyle w:val="TAL"/>
              <w:keepNext w:val="0"/>
              <w:keepLines w:val="0"/>
              <w:widowControl w:val="0"/>
              <w:rPr>
                <w:noProof/>
                <w:sz w:val="16"/>
                <w:szCs w:val="16"/>
              </w:rPr>
            </w:pPr>
            <w:r w:rsidRPr="00F92F6B">
              <w:rPr>
                <w:noProof/>
                <w:sz w:val="16"/>
                <w:szCs w:val="16"/>
              </w:rPr>
              <w:t>QoS Handling Corrections</w:t>
            </w:r>
          </w:p>
        </w:tc>
        <w:tc>
          <w:tcPr>
            <w:tcW w:w="708" w:type="dxa"/>
            <w:shd w:val="solid" w:color="FFFFFF" w:fill="auto"/>
          </w:tcPr>
          <w:p w14:paraId="58836499" w14:textId="77777777" w:rsidR="00045881" w:rsidRPr="00F92F6B" w:rsidRDefault="00045881" w:rsidP="009014E0">
            <w:pPr>
              <w:pStyle w:val="TAC"/>
              <w:keepNext w:val="0"/>
              <w:keepLines w:val="0"/>
              <w:widowControl w:val="0"/>
              <w:jc w:val="left"/>
              <w:rPr>
                <w:sz w:val="16"/>
                <w:szCs w:val="16"/>
              </w:rPr>
            </w:pPr>
            <w:r w:rsidRPr="00F92F6B">
              <w:rPr>
                <w:sz w:val="16"/>
                <w:szCs w:val="16"/>
              </w:rPr>
              <w:t>15.3.0</w:t>
            </w:r>
          </w:p>
        </w:tc>
      </w:tr>
      <w:tr w:rsidR="006C004A" w:rsidRPr="00F92F6B" w14:paraId="20092181" w14:textId="77777777" w:rsidTr="00F871AE">
        <w:tc>
          <w:tcPr>
            <w:tcW w:w="709" w:type="dxa"/>
            <w:shd w:val="solid" w:color="FFFFFF" w:fill="auto"/>
          </w:tcPr>
          <w:p w14:paraId="6732DB66" w14:textId="77777777" w:rsidR="00415C0E" w:rsidRPr="00F92F6B"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F92F6B" w:rsidRDefault="00415C0E"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1B385709" w14:textId="77777777" w:rsidR="00415C0E" w:rsidRPr="00F92F6B" w:rsidRDefault="00415C0E" w:rsidP="009014E0">
            <w:pPr>
              <w:pStyle w:val="TAC"/>
              <w:keepNext w:val="0"/>
              <w:keepLines w:val="0"/>
              <w:widowControl w:val="0"/>
              <w:jc w:val="left"/>
              <w:rPr>
                <w:sz w:val="16"/>
                <w:szCs w:val="16"/>
              </w:rPr>
            </w:pPr>
            <w:r w:rsidRPr="00F92F6B">
              <w:rPr>
                <w:sz w:val="16"/>
                <w:szCs w:val="16"/>
              </w:rPr>
              <w:t>RP-181938</w:t>
            </w:r>
          </w:p>
        </w:tc>
        <w:tc>
          <w:tcPr>
            <w:tcW w:w="567" w:type="dxa"/>
            <w:shd w:val="solid" w:color="FFFFFF" w:fill="auto"/>
          </w:tcPr>
          <w:p w14:paraId="5B6FB5AE" w14:textId="77777777" w:rsidR="00415C0E" w:rsidRPr="00F92F6B" w:rsidRDefault="00415C0E" w:rsidP="009014E0">
            <w:pPr>
              <w:pStyle w:val="TAL"/>
              <w:keepNext w:val="0"/>
              <w:keepLines w:val="0"/>
              <w:widowControl w:val="0"/>
              <w:jc w:val="center"/>
              <w:rPr>
                <w:sz w:val="16"/>
                <w:szCs w:val="16"/>
              </w:rPr>
            </w:pPr>
            <w:r w:rsidRPr="00F92F6B">
              <w:rPr>
                <w:sz w:val="16"/>
                <w:szCs w:val="16"/>
              </w:rPr>
              <w:t>0047</w:t>
            </w:r>
          </w:p>
        </w:tc>
        <w:tc>
          <w:tcPr>
            <w:tcW w:w="425" w:type="dxa"/>
            <w:shd w:val="solid" w:color="FFFFFF" w:fill="auto"/>
          </w:tcPr>
          <w:p w14:paraId="6799C400" w14:textId="77777777" w:rsidR="00415C0E" w:rsidRPr="00F92F6B" w:rsidRDefault="00415C0E" w:rsidP="009014E0">
            <w:pPr>
              <w:pStyle w:val="TAR"/>
              <w:keepNext w:val="0"/>
              <w:keepLines w:val="0"/>
              <w:widowControl w:val="0"/>
              <w:jc w:val="center"/>
              <w:rPr>
                <w:sz w:val="16"/>
                <w:szCs w:val="16"/>
              </w:rPr>
            </w:pPr>
            <w:r w:rsidRPr="00F92F6B">
              <w:rPr>
                <w:sz w:val="16"/>
                <w:szCs w:val="16"/>
              </w:rPr>
              <w:t>4</w:t>
            </w:r>
          </w:p>
        </w:tc>
        <w:tc>
          <w:tcPr>
            <w:tcW w:w="426" w:type="dxa"/>
            <w:shd w:val="solid" w:color="FFFFFF" w:fill="auto"/>
          </w:tcPr>
          <w:p w14:paraId="11013481" w14:textId="77777777" w:rsidR="00415C0E" w:rsidRPr="00F92F6B" w:rsidRDefault="00415C0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648000B" w14:textId="77777777" w:rsidR="00415C0E" w:rsidRPr="00F92F6B" w:rsidRDefault="00415C0E" w:rsidP="009014E0">
            <w:pPr>
              <w:pStyle w:val="TAL"/>
              <w:keepNext w:val="0"/>
              <w:keepLines w:val="0"/>
              <w:widowControl w:val="0"/>
              <w:rPr>
                <w:noProof/>
                <w:sz w:val="16"/>
                <w:szCs w:val="16"/>
              </w:rPr>
            </w:pPr>
            <w:r w:rsidRPr="00F92F6B">
              <w:rPr>
                <w:noProof/>
                <w:sz w:val="16"/>
                <w:szCs w:val="16"/>
              </w:rPr>
              <w:t>MDBV Enforcement</w:t>
            </w:r>
          </w:p>
        </w:tc>
        <w:tc>
          <w:tcPr>
            <w:tcW w:w="708" w:type="dxa"/>
            <w:shd w:val="solid" w:color="FFFFFF" w:fill="auto"/>
          </w:tcPr>
          <w:p w14:paraId="43369544" w14:textId="77777777" w:rsidR="00415C0E" w:rsidRPr="00F92F6B" w:rsidRDefault="00415C0E" w:rsidP="009014E0">
            <w:pPr>
              <w:pStyle w:val="TAC"/>
              <w:keepNext w:val="0"/>
              <w:keepLines w:val="0"/>
              <w:widowControl w:val="0"/>
              <w:jc w:val="left"/>
              <w:rPr>
                <w:sz w:val="16"/>
                <w:szCs w:val="16"/>
              </w:rPr>
            </w:pPr>
            <w:r w:rsidRPr="00F92F6B">
              <w:rPr>
                <w:sz w:val="16"/>
                <w:szCs w:val="16"/>
              </w:rPr>
              <w:t>15.3.0</w:t>
            </w:r>
          </w:p>
        </w:tc>
      </w:tr>
      <w:tr w:rsidR="006C004A" w:rsidRPr="00F92F6B" w14:paraId="799F17D7" w14:textId="77777777" w:rsidTr="00F871AE">
        <w:tc>
          <w:tcPr>
            <w:tcW w:w="709" w:type="dxa"/>
            <w:shd w:val="solid" w:color="FFFFFF" w:fill="auto"/>
          </w:tcPr>
          <w:p w14:paraId="19571680" w14:textId="77777777" w:rsidR="007F7734" w:rsidRPr="00F92F6B"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F92F6B" w:rsidRDefault="007F7734"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4DFEB225" w14:textId="77777777" w:rsidR="007F7734" w:rsidRPr="00F92F6B" w:rsidRDefault="007F7734" w:rsidP="009014E0">
            <w:pPr>
              <w:pStyle w:val="TAC"/>
              <w:keepNext w:val="0"/>
              <w:keepLines w:val="0"/>
              <w:widowControl w:val="0"/>
              <w:jc w:val="left"/>
              <w:rPr>
                <w:sz w:val="16"/>
                <w:szCs w:val="16"/>
              </w:rPr>
            </w:pPr>
            <w:r w:rsidRPr="00F92F6B">
              <w:rPr>
                <w:sz w:val="16"/>
                <w:szCs w:val="16"/>
              </w:rPr>
              <w:t>RP-181939</w:t>
            </w:r>
          </w:p>
        </w:tc>
        <w:tc>
          <w:tcPr>
            <w:tcW w:w="567" w:type="dxa"/>
            <w:shd w:val="solid" w:color="FFFFFF" w:fill="auto"/>
          </w:tcPr>
          <w:p w14:paraId="3F050CBC" w14:textId="77777777" w:rsidR="007F7734" w:rsidRPr="00F92F6B" w:rsidRDefault="007F7734" w:rsidP="009014E0">
            <w:pPr>
              <w:pStyle w:val="TAL"/>
              <w:keepNext w:val="0"/>
              <w:keepLines w:val="0"/>
              <w:widowControl w:val="0"/>
              <w:jc w:val="center"/>
              <w:rPr>
                <w:sz w:val="16"/>
                <w:szCs w:val="16"/>
              </w:rPr>
            </w:pPr>
            <w:r w:rsidRPr="00F92F6B">
              <w:rPr>
                <w:sz w:val="16"/>
                <w:szCs w:val="16"/>
              </w:rPr>
              <w:t>0050</w:t>
            </w:r>
          </w:p>
        </w:tc>
        <w:tc>
          <w:tcPr>
            <w:tcW w:w="425" w:type="dxa"/>
            <w:shd w:val="solid" w:color="FFFFFF" w:fill="auto"/>
          </w:tcPr>
          <w:p w14:paraId="3FC6533A" w14:textId="77777777" w:rsidR="007F7734" w:rsidRPr="00F92F6B" w:rsidRDefault="007F773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673A420" w14:textId="77777777" w:rsidR="007F7734" w:rsidRPr="00F92F6B" w:rsidRDefault="007F773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D6C211E" w14:textId="77777777" w:rsidR="007F7734" w:rsidRPr="00F92F6B" w:rsidRDefault="007F7734" w:rsidP="009014E0">
            <w:pPr>
              <w:pStyle w:val="TAL"/>
              <w:keepNext w:val="0"/>
              <w:keepLines w:val="0"/>
              <w:widowControl w:val="0"/>
              <w:rPr>
                <w:noProof/>
                <w:sz w:val="16"/>
                <w:szCs w:val="16"/>
              </w:rPr>
            </w:pPr>
            <w:r w:rsidRPr="00F92F6B">
              <w:rPr>
                <w:noProof/>
                <w:sz w:val="16"/>
                <w:szCs w:val="16"/>
              </w:rPr>
              <w:t>Completion of description of power saving</w:t>
            </w:r>
          </w:p>
        </w:tc>
        <w:tc>
          <w:tcPr>
            <w:tcW w:w="708" w:type="dxa"/>
            <w:shd w:val="solid" w:color="FFFFFF" w:fill="auto"/>
          </w:tcPr>
          <w:p w14:paraId="083F25F0" w14:textId="77777777" w:rsidR="007F7734" w:rsidRPr="00F92F6B" w:rsidRDefault="007F7734" w:rsidP="009014E0">
            <w:pPr>
              <w:pStyle w:val="TAC"/>
              <w:keepNext w:val="0"/>
              <w:keepLines w:val="0"/>
              <w:widowControl w:val="0"/>
              <w:jc w:val="left"/>
              <w:rPr>
                <w:sz w:val="16"/>
                <w:szCs w:val="16"/>
              </w:rPr>
            </w:pPr>
            <w:r w:rsidRPr="00F92F6B">
              <w:rPr>
                <w:sz w:val="16"/>
                <w:szCs w:val="16"/>
              </w:rPr>
              <w:t>15.3.0</w:t>
            </w:r>
          </w:p>
        </w:tc>
      </w:tr>
      <w:tr w:rsidR="006C004A" w:rsidRPr="00F92F6B" w14:paraId="794FB75C" w14:textId="77777777" w:rsidTr="00F871AE">
        <w:tc>
          <w:tcPr>
            <w:tcW w:w="709" w:type="dxa"/>
            <w:shd w:val="solid" w:color="FFFFFF" w:fill="auto"/>
          </w:tcPr>
          <w:p w14:paraId="67628106" w14:textId="77777777" w:rsidR="00024C93" w:rsidRPr="00F92F6B"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F92F6B" w:rsidRDefault="00024C93"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20D27B74" w14:textId="77777777" w:rsidR="00024C93" w:rsidRPr="00F92F6B" w:rsidRDefault="00024C93" w:rsidP="009014E0">
            <w:pPr>
              <w:pStyle w:val="TAC"/>
              <w:keepNext w:val="0"/>
              <w:keepLines w:val="0"/>
              <w:widowControl w:val="0"/>
              <w:jc w:val="left"/>
              <w:rPr>
                <w:sz w:val="16"/>
                <w:szCs w:val="16"/>
              </w:rPr>
            </w:pPr>
            <w:r w:rsidRPr="00F92F6B">
              <w:rPr>
                <w:sz w:val="16"/>
                <w:szCs w:val="16"/>
              </w:rPr>
              <w:t>RP-181940</w:t>
            </w:r>
          </w:p>
        </w:tc>
        <w:tc>
          <w:tcPr>
            <w:tcW w:w="567" w:type="dxa"/>
            <w:shd w:val="solid" w:color="FFFFFF" w:fill="auto"/>
          </w:tcPr>
          <w:p w14:paraId="45D6CC8F" w14:textId="77777777" w:rsidR="00024C93" w:rsidRPr="00F92F6B" w:rsidRDefault="00024C93" w:rsidP="009014E0">
            <w:pPr>
              <w:pStyle w:val="TAL"/>
              <w:keepNext w:val="0"/>
              <w:keepLines w:val="0"/>
              <w:widowControl w:val="0"/>
              <w:jc w:val="center"/>
              <w:rPr>
                <w:sz w:val="16"/>
                <w:szCs w:val="16"/>
              </w:rPr>
            </w:pPr>
            <w:r w:rsidRPr="00F92F6B">
              <w:rPr>
                <w:sz w:val="16"/>
                <w:szCs w:val="16"/>
              </w:rPr>
              <w:t>0051</w:t>
            </w:r>
          </w:p>
        </w:tc>
        <w:tc>
          <w:tcPr>
            <w:tcW w:w="425" w:type="dxa"/>
            <w:shd w:val="solid" w:color="FFFFFF" w:fill="auto"/>
          </w:tcPr>
          <w:p w14:paraId="5C72655C" w14:textId="77777777" w:rsidR="00024C93" w:rsidRPr="00F92F6B" w:rsidRDefault="00024C9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BA76B57" w14:textId="77777777" w:rsidR="00024C93" w:rsidRPr="00F92F6B" w:rsidRDefault="00024C9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0CDB82E" w14:textId="77777777" w:rsidR="00024C93" w:rsidRPr="00F92F6B" w:rsidRDefault="00024C93" w:rsidP="009014E0">
            <w:pPr>
              <w:pStyle w:val="TAL"/>
              <w:keepNext w:val="0"/>
              <w:keepLines w:val="0"/>
              <w:widowControl w:val="0"/>
              <w:rPr>
                <w:noProof/>
                <w:sz w:val="16"/>
                <w:szCs w:val="16"/>
              </w:rPr>
            </w:pPr>
            <w:r w:rsidRPr="00F92F6B">
              <w:rPr>
                <w:noProof/>
                <w:sz w:val="16"/>
                <w:szCs w:val="16"/>
              </w:rPr>
              <w:t>Correction to description of bandwidth adaptation</w:t>
            </w:r>
          </w:p>
        </w:tc>
        <w:tc>
          <w:tcPr>
            <w:tcW w:w="708" w:type="dxa"/>
            <w:shd w:val="solid" w:color="FFFFFF" w:fill="auto"/>
          </w:tcPr>
          <w:p w14:paraId="7F1F92CD" w14:textId="77777777" w:rsidR="00024C93" w:rsidRPr="00F92F6B" w:rsidRDefault="00024C93" w:rsidP="009014E0">
            <w:pPr>
              <w:pStyle w:val="TAC"/>
              <w:keepNext w:val="0"/>
              <w:keepLines w:val="0"/>
              <w:widowControl w:val="0"/>
              <w:jc w:val="left"/>
              <w:rPr>
                <w:sz w:val="16"/>
                <w:szCs w:val="16"/>
              </w:rPr>
            </w:pPr>
            <w:r w:rsidRPr="00F92F6B">
              <w:rPr>
                <w:sz w:val="16"/>
                <w:szCs w:val="16"/>
              </w:rPr>
              <w:t>15.3.0</w:t>
            </w:r>
          </w:p>
        </w:tc>
      </w:tr>
      <w:tr w:rsidR="006C004A" w:rsidRPr="00F92F6B" w14:paraId="0FD2AFCF" w14:textId="77777777" w:rsidTr="00F871AE">
        <w:tc>
          <w:tcPr>
            <w:tcW w:w="709" w:type="dxa"/>
            <w:shd w:val="solid" w:color="FFFFFF" w:fill="auto"/>
          </w:tcPr>
          <w:p w14:paraId="023A2C0D" w14:textId="77777777" w:rsidR="000F6631" w:rsidRPr="00F92F6B"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F92F6B" w:rsidRDefault="000F6631"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2369C23D" w14:textId="77777777" w:rsidR="000F6631" w:rsidRPr="00F92F6B" w:rsidRDefault="000F6631" w:rsidP="009014E0">
            <w:pPr>
              <w:pStyle w:val="TAC"/>
              <w:keepNext w:val="0"/>
              <w:keepLines w:val="0"/>
              <w:widowControl w:val="0"/>
              <w:jc w:val="left"/>
              <w:rPr>
                <w:sz w:val="16"/>
                <w:szCs w:val="16"/>
              </w:rPr>
            </w:pPr>
            <w:r w:rsidRPr="00F92F6B">
              <w:rPr>
                <w:sz w:val="16"/>
                <w:szCs w:val="16"/>
              </w:rPr>
              <w:t>RP-181939</w:t>
            </w:r>
          </w:p>
        </w:tc>
        <w:tc>
          <w:tcPr>
            <w:tcW w:w="567" w:type="dxa"/>
            <w:shd w:val="solid" w:color="FFFFFF" w:fill="auto"/>
          </w:tcPr>
          <w:p w14:paraId="2B4D511B" w14:textId="77777777" w:rsidR="000F6631" w:rsidRPr="00F92F6B" w:rsidRDefault="000F6631" w:rsidP="009014E0">
            <w:pPr>
              <w:pStyle w:val="TAL"/>
              <w:keepNext w:val="0"/>
              <w:keepLines w:val="0"/>
              <w:widowControl w:val="0"/>
              <w:jc w:val="center"/>
              <w:rPr>
                <w:sz w:val="16"/>
                <w:szCs w:val="16"/>
              </w:rPr>
            </w:pPr>
            <w:r w:rsidRPr="00F92F6B">
              <w:rPr>
                <w:sz w:val="16"/>
                <w:szCs w:val="16"/>
              </w:rPr>
              <w:t>0053</w:t>
            </w:r>
          </w:p>
        </w:tc>
        <w:tc>
          <w:tcPr>
            <w:tcW w:w="425" w:type="dxa"/>
            <w:shd w:val="solid" w:color="FFFFFF" w:fill="auto"/>
          </w:tcPr>
          <w:p w14:paraId="502D30D1" w14:textId="77777777" w:rsidR="000F6631" w:rsidRPr="00F92F6B" w:rsidRDefault="000F663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0B6A65D" w14:textId="77777777" w:rsidR="000F6631" w:rsidRPr="00F92F6B" w:rsidRDefault="000F663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A193D9D" w14:textId="77777777" w:rsidR="000F6631" w:rsidRPr="00F92F6B" w:rsidRDefault="000F6631" w:rsidP="009014E0">
            <w:pPr>
              <w:pStyle w:val="TAL"/>
              <w:keepNext w:val="0"/>
              <w:keepLines w:val="0"/>
              <w:widowControl w:val="0"/>
              <w:rPr>
                <w:noProof/>
                <w:sz w:val="16"/>
                <w:szCs w:val="16"/>
              </w:rPr>
            </w:pPr>
            <w:r w:rsidRPr="00F92F6B">
              <w:rPr>
                <w:noProof/>
                <w:sz w:val="16"/>
                <w:szCs w:val="16"/>
              </w:rPr>
              <w:t>Clarification of PDCP functionality</w:t>
            </w:r>
          </w:p>
        </w:tc>
        <w:tc>
          <w:tcPr>
            <w:tcW w:w="708" w:type="dxa"/>
            <w:shd w:val="solid" w:color="FFFFFF" w:fill="auto"/>
          </w:tcPr>
          <w:p w14:paraId="255D8561" w14:textId="77777777" w:rsidR="000F6631" w:rsidRPr="00F92F6B" w:rsidRDefault="000F6631" w:rsidP="009014E0">
            <w:pPr>
              <w:pStyle w:val="TAC"/>
              <w:keepNext w:val="0"/>
              <w:keepLines w:val="0"/>
              <w:widowControl w:val="0"/>
              <w:jc w:val="left"/>
              <w:rPr>
                <w:sz w:val="16"/>
                <w:szCs w:val="16"/>
              </w:rPr>
            </w:pPr>
            <w:r w:rsidRPr="00F92F6B">
              <w:rPr>
                <w:sz w:val="16"/>
                <w:szCs w:val="16"/>
              </w:rPr>
              <w:t>15.3.0</w:t>
            </w:r>
          </w:p>
        </w:tc>
      </w:tr>
      <w:tr w:rsidR="006C004A" w:rsidRPr="00F92F6B" w14:paraId="39B9E1B3" w14:textId="77777777" w:rsidTr="00F871AE">
        <w:tc>
          <w:tcPr>
            <w:tcW w:w="709" w:type="dxa"/>
            <w:shd w:val="solid" w:color="FFFFFF" w:fill="auto"/>
          </w:tcPr>
          <w:p w14:paraId="20AF5C50" w14:textId="77777777" w:rsidR="00354873" w:rsidRPr="00F92F6B"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F92F6B" w:rsidRDefault="00354873"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6278846E" w14:textId="77777777" w:rsidR="00354873" w:rsidRPr="00F92F6B" w:rsidRDefault="00354873" w:rsidP="009014E0">
            <w:pPr>
              <w:pStyle w:val="TAC"/>
              <w:keepNext w:val="0"/>
              <w:keepLines w:val="0"/>
              <w:widowControl w:val="0"/>
              <w:jc w:val="left"/>
              <w:rPr>
                <w:sz w:val="16"/>
                <w:szCs w:val="16"/>
              </w:rPr>
            </w:pPr>
            <w:r w:rsidRPr="00F92F6B">
              <w:rPr>
                <w:sz w:val="16"/>
                <w:szCs w:val="16"/>
              </w:rPr>
              <w:t>RP-181939</w:t>
            </w:r>
          </w:p>
        </w:tc>
        <w:tc>
          <w:tcPr>
            <w:tcW w:w="567" w:type="dxa"/>
            <w:shd w:val="solid" w:color="FFFFFF" w:fill="auto"/>
          </w:tcPr>
          <w:p w14:paraId="447D6AFF" w14:textId="77777777" w:rsidR="00354873" w:rsidRPr="00F92F6B" w:rsidRDefault="00354873" w:rsidP="009014E0">
            <w:pPr>
              <w:pStyle w:val="TAL"/>
              <w:keepNext w:val="0"/>
              <w:keepLines w:val="0"/>
              <w:widowControl w:val="0"/>
              <w:jc w:val="center"/>
              <w:rPr>
                <w:sz w:val="16"/>
                <w:szCs w:val="16"/>
              </w:rPr>
            </w:pPr>
            <w:r w:rsidRPr="00F92F6B">
              <w:rPr>
                <w:sz w:val="16"/>
                <w:szCs w:val="16"/>
              </w:rPr>
              <w:t>0062</w:t>
            </w:r>
          </w:p>
        </w:tc>
        <w:tc>
          <w:tcPr>
            <w:tcW w:w="425" w:type="dxa"/>
            <w:shd w:val="solid" w:color="FFFFFF" w:fill="auto"/>
          </w:tcPr>
          <w:p w14:paraId="1A7E8CDC" w14:textId="77777777" w:rsidR="00354873" w:rsidRPr="00F92F6B" w:rsidRDefault="00354873"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03EE8DB2" w14:textId="77777777" w:rsidR="00354873" w:rsidRPr="00F92F6B" w:rsidRDefault="0035487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1BE9ADC" w14:textId="77777777" w:rsidR="00354873" w:rsidRPr="00F92F6B" w:rsidRDefault="00354873" w:rsidP="009014E0">
            <w:pPr>
              <w:pStyle w:val="TAL"/>
              <w:keepNext w:val="0"/>
              <w:keepLines w:val="0"/>
              <w:widowControl w:val="0"/>
              <w:rPr>
                <w:noProof/>
                <w:sz w:val="16"/>
                <w:szCs w:val="16"/>
              </w:rPr>
            </w:pPr>
            <w:r w:rsidRPr="00F92F6B">
              <w:rPr>
                <w:sz w:val="16"/>
                <w:szCs w:val="16"/>
              </w:rPr>
              <w:fldChar w:fldCharType="begin"/>
            </w:r>
            <w:r w:rsidRPr="00F92F6B">
              <w:rPr>
                <w:sz w:val="16"/>
                <w:szCs w:val="16"/>
              </w:rPr>
              <w:instrText xml:space="preserve"> DOCPROPERTY  CrTitle  \* MERGEFORMAT </w:instrText>
            </w:r>
            <w:r w:rsidRPr="00F92F6B">
              <w:rPr>
                <w:sz w:val="16"/>
                <w:szCs w:val="16"/>
              </w:rPr>
              <w:fldChar w:fldCharType="separate"/>
            </w:r>
            <w:r w:rsidRPr="00F92F6B">
              <w:rPr>
                <w:sz w:val="16"/>
                <w:szCs w:val="16"/>
              </w:rPr>
              <w:t>Clarification on number of CC for NR CA</w:t>
            </w:r>
            <w:r w:rsidRPr="00F92F6B">
              <w:rPr>
                <w:sz w:val="16"/>
                <w:szCs w:val="16"/>
              </w:rPr>
              <w:fldChar w:fldCharType="end"/>
            </w:r>
          </w:p>
        </w:tc>
        <w:tc>
          <w:tcPr>
            <w:tcW w:w="708" w:type="dxa"/>
            <w:shd w:val="solid" w:color="FFFFFF" w:fill="auto"/>
          </w:tcPr>
          <w:p w14:paraId="3847E8C7" w14:textId="77777777" w:rsidR="00354873" w:rsidRPr="00F92F6B" w:rsidRDefault="00354873" w:rsidP="009014E0">
            <w:pPr>
              <w:pStyle w:val="TAC"/>
              <w:keepNext w:val="0"/>
              <w:keepLines w:val="0"/>
              <w:widowControl w:val="0"/>
              <w:jc w:val="left"/>
              <w:rPr>
                <w:sz w:val="16"/>
                <w:szCs w:val="16"/>
              </w:rPr>
            </w:pPr>
            <w:r w:rsidRPr="00F92F6B">
              <w:rPr>
                <w:sz w:val="16"/>
                <w:szCs w:val="16"/>
              </w:rPr>
              <w:t>15.3.0</w:t>
            </w:r>
          </w:p>
        </w:tc>
      </w:tr>
      <w:tr w:rsidR="006C004A" w:rsidRPr="00F92F6B" w14:paraId="7A9E3C53" w14:textId="77777777" w:rsidTr="00F871AE">
        <w:tc>
          <w:tcPr>
            <w:tcW w:w="709" w:type="dxa"/>
            <w:shd w:val="solid" w:color="FFFFFF" w:fill="auto"/>
          </w:tcPr>
          <w:p w14:paraId="2B146DD7" w14:textId="77777777" w:rsidR="00D01EE0" w:rsidRPr="00F92F6B"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F92F6B" w:rsidRDefault="00D01EE0"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623A7E62" w14:textId="77777777" w:rsidR="00D01EE0" w:rsidRPr="00F92F6B" w:rsidRDefault="00D01EE0" w:rsidP="009014E0">
            <w:pPr>
              <w:pStyle w:val="TAC"/>
              <w:keepNext w:val="0"/>
              <w:keepLines w:val="0"/>
              <w:widowControl w:val="0"/>
              <w:jc w:val="left"/>
              <w:rPr>
                <w:sz w:val="16"/>
                <w:szCs w:val="16"/>
              </w:rPr>
            </w:pPr>
            <w:r w:rsidRPr="00F92F6B">
              <w:rPr>
                <w:sz w:val="16"/>
                <w:szCs w:val="16"/>
              </w:rPr>
              <w:t>RP-181938</w:t>
            </w:r>
          </w:p>
        </w:tc>
        <w:tc>
          <w:tcPr>
            <w:tcW w:w="567" w:type="dxa"/>
            <w:shd w:val="solid" w:color="FFFFFF" w:fill="auto"/>
          </w:tcPr>
          <w:p w14:paraId="790F57AE" w14:textId="77777777" w:rsidR="00D01EE0" w:rsidRPr="00F92F6B" w:rsidRDefault="00D01EE0" w:rsidP="009014E0">
            <w:pPr>
              <w:pStyle w:val="TAL"/>
              <w:keepNext w:val="0"/>
              <w:keepLines w:val="0"/>
              <w:widowControl w:val="0"/>
              <w:jc w:val="center"/>
              <w:rPr>
                <w:sz w:val="16"/>
                <w:szCs w:val="16"/>
              </w:rPr>
            </w:pPr>
            <w:r w:rsidRPr="00F92F6B">
              <w:rPr>
                <w:sz w:val="16"/>
                <w:szCs w:val="16"/>
              </w:rPr>
              <w:t>0070</w:t>
            </w:r>
          </w:p>
        </w:tc>
        <w:tc>
          <w:tcPr>
            <w:tcW w:w="425" w:type="dxa"/>
            <w:shd w:val="solid" w:color="FFFFFF" w:fill="auto"/>
          </w:tcPr>
          <w:p w14:paraId="5CA3A57F" w14:textId="77777777" w:rsidR="00D01EE0" w:rsidRPr="00F92F6B" w:rsidRDefault="00D01EE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D10D993" w14:textId="77777777" w:rsidR="00D01EE0" w:rsidRPr="00F92F6B" w:rsidRDefault="00D01EE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A77871C" w14:textId="77777777" w:rsidR="00D01EE0" w:rsidRPr="00F92F6B" w:rsidRDefault="00D01EE0" w:rsidP="009014E0">
            <w:pPr>
              <w:pStyle w:val="TAL"/>
              <w:keepNext w:val="0"/>
              <w:keepLines w:val="0"/>
              <w:widowControl w:val="0"/>
              <w:rPr>
                <w:sz w:val="16"/>
                <w:szCs w:val="16"/>
              </w:rPr>
            </w:pPr>
            <w:r w:rsidRPr="00F92F6B">
              <w:rPr>
                <w:noProof/>
                <w:sz w:val="16"/>
                <w:szCs w:val="16"/>
              </w:rPr>
              <w:t>Beam management, failure detection and recovery</w:t>
            </w:r>
          </w:p>
        </w:tc>
        <w:tc>
          <w:tcPr>
            <w:tcW w:w="708" w:type="dxa"/>
            <w:shd w:val="solid" w:color="FFFFFF" w:fill="auto"/>
          </w:tcPr>
          <w:p w14:paraId="36872B8B" w14:textId="77777777" w:rsidR="00D01EE0" w:rsidRPr="00F92F6B" w:rsidRDefault="00D01EE0" w:rsidP="009014E0">
            <w:pPr>
              <w:pStyle w:val="TAC"/>
              <w:keepNext w:val="0"/>
              <w:keepLines w:val="0"/>
              <w:widowControl w:val="0"/>
              <w:jc w:val="left"/>
              <w:rPr>
                <w:sz w:val="16"/>
                <w:szCs w:val="16"/>
              </w:rPr>
            </w:pPr>
            <w:r w:rsidRPr="00F92F6B">
              <w:rPr>
                <w:sz w:val="16"/>
                <w:szCs w:val="16"/>
              </w:rPr>
              <w:t>15.3.0</w:t>
            </w:r>
          </w:p>
        </w:tc>
      </w:tr>
      <w:tr w:rsidR="006C004A" w:rsidRPr="00F92F6B" w14:paraId="03B084C0" w14:textId="77777777" w:rsidTr="00F871AE">
        <w:tc>
          <w:tcPr>
            <w:tcW w:w="709" w:type="dxa"/>
            <w:shd w:val="solid" w:color="FFFFFF" w:fill="auto"/>
          </w:tcPr>
          <w:p w14:paraId="237D2B46" w14:textId="77777777" w:rsidR="00C53700" w:rsidRPr="00F92F6B"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F92F6B" w:rsidRDefault="00C53700"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40E9B01F" w14:textId="77777777" w:rsidR="00C53700" w:rsidRPr="00F92F6B" w:rsidRDefault="00C53700" w:rsidP="009014E0">
            <w:pPr>
              <w:pStyle w:val="TAC"/>
              <w:keepNext w:val="0"/>
              <w:keepLines w:val="0"/>
              <w:widowControl w:val="0"/>
              <w:jc w:val="left"/>
              <w:rPr>
                <w:sz w:val="16"/>
                <w:szCs w:val="16"/>
              </w:rPr>
            </w:pPr>
            <w:r w:rsidRPr="00F92F6B">
              <w:rPr>
                <w:sz w:val="16"/>
                <w:szCs w:val="16"/>
              </w:rPr>
              <w:t>RP-181941</w:t>
            </w:r>
          </w:p>
        </w:tc>
        <w:tc>
          <w:tcPr>
            <w:tcW w:w="567" w:type="dxa"/>
            <w:shd w:val="solid" w:color="FFFFFF" w:fill="auto"/>
          </w:tcPr>
          <w:p w14:paraId="60167D09" w14:textId="77777777" w:rsidR="00C53700" w:rsidRPr="00F92F6B" w:rsidRDefault="00C53700" w:rsidP="009014E0">
            <w:pPr>
              <w:pStyle w:val="TAL"/>
              <w:keepNext w:val="0"/>
              <w:keepLines w:val="0"/>
              <w:widowControl w:val="0"/>
              <w:jc w:val="center"/>
              <w:rPr>
                <w:sz w:val="16"/>
                <w:szCs w:val="16"/>
              </w:rPr>
            </w:pPr>
            <w:r w:rsidRPr="00F92F6B">
              <w:rPr>
                <w:sz w:val="16"/>
                <w:szCs w:val="16"/>
              </w:rPr>
              <w:t>0071</w:t>
            </w:r>
          </w:p>
        </w:tc>
        <w:tc>
          <w:tcPr>
            <w:tcW w:w="425" w:type="dxa"/>
            <w:shd w:val="solid" w:color="FFFFFF" w:fill="auto"/>
          </w:tcPr>
          <w:p w14:paraId="59C7B210" w14:textId="77777777" w:rsidR="00C53700" w:rsidRPr="00F92F6B" w:rsidRDefault="00C5370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D06E9F3" w14:textId="77777777" w:rsidR="00C53700" w:rsidRPr="00F92F6B" w:rsidRDefault="00C5370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D49FCD2" w14:textId="77777777" w:rsidR="00C53700" w:rsidRPr="00F92F6B" w:rsidRDefault="00C53700" w:rsidP="009014E0">
            <w:pPr>
              <w:pStyle w:val="TAL"/>
              <w:keepNext w:val="0"/>
              <w:keepLines w:val="0"/>
              <w:widowControl w:val="0"/>
              <w:rPr>
                <w:noProof/>
                <w:sz w:val="16"/>
                <w:szCs w:val="16"/>
              </w:rPr>
            </w:pPr>
            <w:r w:rsidRPr="00F92F6B">
              <w:rPr>
                <w:sz w:val="16"/>
                <w:szCs w:val="16"/>
              </w:rPr>
              <w:t>System Information Handling in TS38.300</w:t>
            </w:r>
          </w:p>
        </w:tc>
        <w:tc>
          <w:tcPr>
            <w:tcW w:w="708" w:type="dxa"/>
            <w:shd w:val="solid" w:color="FFFFFF" w:fill="auto"/>
          </w:tcPr>
          <w:p w14:paraId="4A74F38F" w14:textId="77777777" w:rsidR="00C53700" w:rsidRPr="00F92F6B" w:rsidRDefault="00C53700" w:rsidP="009014E0">
            <w:pPr>
              <w:pStyle w:val="TAC"/>
              <w:keepNext w:val="0"/>
              <w:keepLines w:val="0"/>
              <w:widowControl w:val="0"/>
              <w:jc w:val="left"/>
              <w:rPr>
                <w:sz w:val="16"/>
                <w:szCs w:val="16"/>
              </w:rPr>
            </w:pPr>
            <w:r w:rsidRPr="00F92F6B">
              <w:rPr>
                <w:sz w:val="16"/>
                <w:szCs w:val="16"/>
              </w:rPr>
              <w:t>15.3.0</w:t>
            </w:r>
          </w:p>
        </w:tc>
      </w:tr>
      <w:tr w:rsidR="006C004A" w:rsidRPr="00F92F6B" w14:paraId="3F3CF59B" w14:textId="77777777" w:rsidTr="00F871AE">
        <w:tc>
          <w:tcPr>
            <w:tcW w:w="709" w:type="dxa"/>
            <w:shd w:val="solid" w:color="FFFFFF" w:fill="auto"/>
          </w:tcPr>
          <w:p w14:paraId="25E17E63" w14:textId="77777777" w:rsidR="00C77929" w:rsidRPr="00F92F6B"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F92F6B" w:rsidRDefault="00C77929"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46B9DA60" w14:textId="77777777" w:rsidR="00C77929" w:rsidRPr="00F92F6B" w:rsidRDefault="00C77929" w:rsidP="009014E0">
            <w:pPr>
              <w:pStyle w:val="TAC"/>
              <w:keepNext w:val="0"/>
              <w:keepLines w:val="0"/>
              <w:widowControl w:val="0"/>
              <w:jc w:val="left"/>
              <w:rPr>
                <w:sz w:val="16"/>
                <w:szCs w:val="16"/>
              </w:rPr>
            </w:pPr>
            <w:r w:rsidRPr="00F92F6B">
              <w:rPr>
                <w:sz w:val="16"/>
                <w:szCs w:val="16"/>
              </w:rPr>
              <w:t>RP-181941</w:t>
            </w:r>
          </w:p>
        </w:tc>
        <w:tc>
          <w:tcPr>
            <w:tcW w:w="567" w:type="dxa"/>
            <w:shd w:val="solid" w:color="FFFFFF" w:fill="auto"/>
          </w:tcPr>
          <w:p w14:paraId="62FB6C2A" w14:textId="77777777" w:rsidR="00C77929" w:rsidRPr="00F92F6B" w:rsidRDefault="00C77929" w:rsidP="009014E0">
            <w:pPr>
              <w:pStyle w:val="TAL"/>
              <w:keepNext w:val="0"/>
              <w:keepLines w:val="0"/>
              <w:widowControl w:val="0"/>
              <w:jc w:val="center"/>
              <w:rPr>
                <w:sz w:val="16"/>
                <w:szCs w:val="16"/>
              </w:rPr>
            </w:pPr>
            <w:r w:rsidRPr="00F92F6B">
              <w:rPr>
                <w:sz w:val="16"/>
                <w:szCs w:val="16"/>
              </w:rPr>
              <w:t>0072</w:t>
            </w:r>
          </w:p>
        </w:tc>
        <w:tc>
          <w:tcPr>
            <w:tcW w:w="425" w:type="dxa"/>
            <w:shd w:val="solid" w:color="FFFFFF" w:fill="auto"/>
          </w:tcPr>
          <w:p w14:paraId="6271788C" w14:textId="77777777" w:rsidR="00C77929" w:rsidRPr="00F92F6B" w:rsidRDefault="00C77929"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62A8547" w14:textId="77777777" w:rsidR="00C77929" w:rsidRPr="00F92F6B" w:rsidRDefault="00C7792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847B648" w14:textId="77777777" w:rsidR="00C77929" w:rsidRPr="00F92F6B" w:rsidRDefault="00C77929" w:rsidP="009014E0">
            <w:pPr>
              <w:pStyle w:val="TAL"/>
              <w:keepNext w:val="0"/>
              <w:keepLines w:val="0"/>
              <w:widowControl w:val="0"/>
              <w:rPr>
                <w:sz w:val="16"/>
                <w:szCs w:val="16"/>
              </w:rPr>
            </w:pPr>
            <w:r w:rsidRPr="00F92F6B">
              <w:rPr>
                <w:noProof/>
                <w:sz w:val="16"/>
                <w:szCs w:val="16"/>
              </w:rPr>
              <w:t>Correction on RRC Resume procedure</w:t>
            </w:r>
          </w:p>
        </w:tc>
        <w:tc>
          <w:tcPr>
            <w:tcW w:w="708" w:type="dxa"/>
            <w:shd w:val="solid" w:color="FFFFFF" w:fill="auto"/>
          </w:tcPr>
          <w:p w14:paraId="1228B88F" w14:textId="77777777" w:rsidR="00C77929" w:rsidRPr="00F92F6B" w:rsidRDefault="00C77929" w:rsidP="009014E0">
            <w:pPr>
              <w:pStyle w:val="TAC"/>
              <w:keepNext w:val="0"/>
              <w:keepLines w:val="0"/>
              <w:widowControl w:val="0"/>
              <w:jc w:val="left"/>
              <w:rPr>
                <w:sz w:val="16"/>
                <w:szCs w:val="16"/>
              </w:rPr>
            </w:pPr>
            <w:r w:rsidRPr="00F92F6B">
              <w:rPr>
                <w:sz w:val="16"/>
                <w:szCs w:val="16"/>
              </w:rPr>
              <w:t>15.3.0</w:t>
            </w:r>
          </w:p>
        </w:tc>
      </w:tr>
      <w:tr w:rsidR="006C004A" w:rsidRPr="00F92F6B" w14:paraId="092EEE70" w14:textId="77777777" w:rsidTr="00F871AE">
        <w:tc>
          <w:tcPr>
            <w:tcW w:w="709" w:type="dxa"/>
            <w:shd w:val="solid" w:color="FFFFFF" w:fill="auto"/>
          </w:tcPr>
          <w:p w14:paraId="20A702DE" w14:textId="77777777" w:rsidR="00CF3BD8" w:rsidRPr="00F92F6B"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F92F6B" w:rsidRDefault="00CF3BD8"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3DDE4863" w14:textId="77777777" w:rsidR="00CF3BD8" w:rsidRPr="00F92F6B" w:rsidRDefault="00CF3BD8" w:rsidP="009014E0">
            <w:pPr>
              <w:pStyle w:val="TAC"/>
              <w:keepNext w:val="0"/>
              <w:keepLines w:val="0"/>
              <w:widowControl w:val="0"/>
              <w:jc w:val="left"/>
              <w:rPr>
                <w:sz w:val="16"/>
                <w:szCs w:val="16"/>
              </w:rPr>
            </w:pPr>
            <w:r w:rsidRPr="00F92F6B">
              <w:rPr>
                <w:sz w:val="16"/>
                <w:szCs w:val="16"/>
              </w:rPr>
              <w:t>RP-181940</w:t>
            </w:r>
          </w:p>
        </w:tc>
        <w:tc>
          <w:tcPr>
            <w:tcW w:w="567" w:type="dxa"/>
            <w:shd w:val="solid" w:color="FFFFFF" w:fill="auto"/>
          </w:tcPr>
          <w:p w14:paraId="138BE3DF" w14:textId="77777777" w:rsidR="00CF3BD8" w:rsidRPr="00F92F6B" w:rsidRDefault="00CF3BD8" w:rsidP="009014E0">
            <w:pPr>
              <w:pStyle w:val="TAL"/>
              <w:keepNext w:val="0"/>
              <w:keepLines w:val="0"/>
              <w:widowControl w:val="0"/>
              <w:jc w:val="center"/>
              <w:rPr>
                <w:sz w:val="16"/>
                <w:szCs w:val="16"/>
              </w:rPr>
            </w:pPr>
            <w:r w:rsidRPr="00F92F6B">
              <w:rPr>
                <w:sz w:val="16"/>
                <w:szCs w:val="16"/>
              </w:rPr>
              <w:t>0077</w:t>
            </w:r>
          </w:p>
        </w:tc>
        <w:tc>
          <w:tcPr>
            <w:tcW w:w="425" w:type="dxa"/>
            <w:shd w:val="solid" w:color="FFFFFF" w:fill="auto"/>
          </w:tcPr>
          <w:p w14:paraId="78B196AF" w14:textId="77777777" w:rsidR="00CF3BD8" w:rsidRPr="00F92F6B" w:rsidRDefault="00CF3BD8"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FEEAC03" w14:textId="77777777" w:rsidR="00CF3BD8" w:rsidRPr="00F92F6B" w:rsidRDefault="00CF3BD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249D36C" w14:textId="77777777" w:rsidR="00CF3BD8" w:rsidRPr="00F92F6B" w:rsidRDefault="00CF3BD8" w:rsidP="009014E0">
            <w:pPr>
              <w:pStyle w:val="TAL"/>
              <w:keepNext w:val="0"/>
              <w:keepLines w:val="0"/>
              <w:widowControl w:val="0"/>
              <w:rPr>
                <w:noProof/>
                <w:sz w:val="16"/>
                <w:szCs w:val="16"/>
              </w:rPr>
            </w:pPr>
            <w:r w:rsidRPr="00F92F6B">
              <w:rPr>
                <w:noProof/>
                <w:sz w:val="16"/>
                <w:szCs w:val="16"/>
              </w:rPr>
              <w:t>CR on RACH configuration during HO</w:t>
            </w:r>
          </w:p>
        </w:tc>
        <w:tc>
          <w:tcPr>
            <w:tcW w:w="708" w:type="dxa"/>
            <w:shd w:val="solid" w:color="FFFFFF" w:fill="auto"/>
          </w:tcPr>
          <w:p w14:paraId="35409207" w14:textId="77777777" w:rsidR="00CF3BD8" w:rsidRPr="00F92F6B" w:rsidRDefault="00CF3BD8" w:rsidP="009014E0">
            <w:pPr>
              <w:pStyle w:val="TAC"/>
              <w:keepNext w:val="0"/>
              <w:keepLines w:val="0"/>
              <w:widowControl w:val="0"/>
              <w:jc w:val="left"/>
              <w:rPr>
                <w:sz w:val="16"/>
                <w:szCs w:val="16"/>
              </w:rPr>
            </w:pPr>
            <w:r w:rsidRPr="00F92F6B">
              <w:rPr>
                <w:sz w:val="16"/>
                <w:szCs w:val="16"/>
              </w:rPr>
              <w:t>15.3.0</w:t>
            </w:r>
          </w:p>
        </w:tc>
      </w:tr>
      <w:tr w:rsidR="006C004A" w:rsidRPr="00F92F6B" w14:paraId="5427202A" w14:textId="77777777" w:rsidTr="00F871AE">
        <w:tc>
          <w:tcPr>
            <w:tcW w:w="709" w:type="dxa"/>
            <w:shd w:val="solid" w:color="FFFFFF" w:fill="auto"/>
          </w:tcPr>
          <w:p w14:paraId="687DF4A2" w14:textId="77777777" w:rsidR="00E92C78" w:rsidRPr="00F92F6B"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F92F6B" w:rsidRDefault="00E92C78"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12EA583F" w14:textId="77777777" w:rsidR="00E92C78" w:rsidRPr="00F92F6B" w:rsidRDefault="00E92C78" w:rsidP="009014E0">
            <w:pPr>
              <w:pStyle w:val="TAC"/>
              <w:keepNext w:val="0"/>
              <w:keepLines w:val="0"/>
              <w:widowControl w:val="0"/>
              <w:jc w:val="left"/>
              <w:rPr>
                <w:sz w:val="16"/>
                <w:szCs w:val="16"/>
              </w:rPr>
            </w:pPr>
            <w:r w:rsidRPr="00F92F6B">
              <w:rPr>
                <w:sz w:val="16"/>
                <w:szCs w:val="16"/>
              </w:rPr>
              <w:t>RP-181941</w:t>
            </w:r>
          </w:p>
        </w:tc>
        <w:tc>
          <w:tcPr>
            <w:tcW w:w="567" w:type="dxa"/>
            <w:shd w:val="solid" w:color="FFFFFF" w:fill="auto"/>
          </w:tcPr>
          <w:p w14:paraId="43481D1D" w14:textId="77777777" w:rsidR="00E92C78" w:rsidRPr="00F92F6B" w:rsidRDefault="00E92C78" w:rsidP="009014E0">
            <w:pPr>
              <w:pStyle w:val="TAL"/>
              <w:keepNext w:val="0"/>
              <w:keepLines w:val="0"/>
              <w:widowControl w:val="0"/>
              <w:jc w:val="center"/>
              <w:rPr>
                <w:sz w:val="16"/>
                <w:szCs w:val="16"/>
              </w:rPr>
            </w:pPr>
            <w:r w:rsidRPr="00F92F6B">
              <w:rPr>
                <w:sz w:val="16"/>
                <w:szCs w:val="16"/>
              </w:rPr>
              <w:t>0078</w:t>
            </w:r>
          </w:p>
        </w:tc>
        <w:tc>
          <w:tcPr>
            <w:tcW w:w="425" w:type="dxa"/>
            <w:shd w:val="solid" w:color="FFFFFF" w:fill="auto"/>
          </w:tcPr>
          <w:p w14:paraId="4091AC2A" w14:textId="77777777" w:rsidR="00E92C78" w:rsidRPr="00F92F6B" w:rsidRDefault="00E92C78"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F869DCD" w14:textId="77777777" w:rsidR="00E92C78" w:rsidRPr="00F92F6B" w:rsidRDefault="00E92C7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A609371" w14:textId="77777777" w:rsidR="00E92C78" w:rsidRPr="00F92F6B" w:rsidRDefault="00E92C78" w:rsidP="009014E0">
            <w:pPr>
              <w:pStyle w:val="TAL"/>
              <w:keepNext w:val="0"/>
              <w:keepLines w:val="0"/>
              <w:widowControl w:val="0"/>
              <w:rPr>
                <w:noProof/>
                <w:sz w:val="16"/>
                <w:szCs w:val="16"/>
              </w:rPr>
            </w:pPr>
            <w:r w:rsidRPr="00F92F6B">
              <w:rPr>
                <w:noProof/>
                <w:sz w:val="16"/>
                <w:szCs w:val="16"/>
              </w:rPr>
              <w:t>Missing Call Flows</w:t>
            </w:r>
          </w:p>
        </w:tc>
        <w:tc>
          <w:tcPr>
            <w:tcW w:w="708" w:type="dxa"/>
            <w:shd w:val="solid" w:color="FFFFFF" w:fill="auto"/>
          </w:tcPr>
          <w:p w14:paraId="46054B50" w14:textId="77777777" w:rsidR="00E92C78" w:rsidRPr="00F92F6B" w:rsidRDefault="00E92C78" w:rsidP="009014E0">
            <w:pPr>
              <w:pStyle w:val="TAC"/>
              <w:keepNext w:val="0"/>
              <w:keepLines w:val="0"/>
              <w:widowControl w:val="0"/>
              <w:jc w:val="left"/>
              <w:rPr>
                <w:sz w:val="16"/>
                <w:szCs w:val="16"/>
              </w:rPr>
            </w:pPr>
            <w:r w:rsidRPr="00F92F6B">
              <w:rPr>
                <w:sz w:val="16"/>
                <w:szCs w:val="16"/>
              </w:rPr>
              <w:t>15.3.0</w:t>
            </w:r>
          </w:p>
        </w:tc>
      </w:tr>
      <w:tr w:rsidR="006C004A" w:rsidRPr="00F92F6B" w14:paraId="71786C2F" w14:textId="77777777" w:rsidTr="00F871AE">
        <w:tc>
          <w:tcPr>
            <w:tcW w:w="709" w:type="dxa"/>
            <w:shd w:val="solid" w:color="FFFFFF" w:fill="auto"/>
          </w:tcPr>
          <w:p w14:paraId="7C09DEDE" w14:textId="77777777" w:rsidR="009A6862" w:rsidRPr="00F92F6B"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F92F6B" w:rsidRDefault="009A6862"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29490D0B" w14:textId="77777777" w:rsidR="009A6862" w:rsidRPr="00F92F6B" w:rsidRDefault="009A6862" w:rsidP="009014E0">
            <w:pPr>
              <w:pStyle w:val="TAC"/>
              <w:keepNext w:val="0"/>
              <w:keepLines w:val="0"/>
              <w:widowControl w:val="0"/>
              <w:jc w:val="left"/>
              <w:rPr>
                <w:sz w:val="16"/>
                <w:szCs w:val="16"/>
              </w:rPr>
            </w:pPr>
            <w:r w:rsidRPr="00F92F6B">
              <w:rPr>
                <w:sz w:val="16"/>
                <w:szCs w:val="16"/>
              </w:rPr>
              <w:t>RP-181942</w:t>
            </w:r>
          </w:p>
        </w:tc>
        <w:tc>
          <w:tcPr>
            <w:tcW w:w="567" w:type="dxa"/>
            <w:shd w:val="solid" w:color="FFFFFF" w:fill="auto"/>
          </w:tcPr>
          <w:p w14:paraId="72862294" w14:textId="77777777" w:rsidR="009A6862" w:rsidRPr="00F92F6B" w:rsidRDefault="009A6862" w:rsidP="009014E0">
            <w:pPr>
              <w:pStyle w:val="TAL"/>
              <w:keepNext w:val="0"/>
              <w:keepLines w:val="0"/>
              <w:widowControl w:val="0"/>
              <w:jc w:val="center"/>
              <w:rPr>
                <w:sz w:val="16"/>
                <w:szCs w:val="16"/>
              </w:rPr>
            </w:pPr>
            <w:r w:rsidRPr="00F92F6B">
              <w:rPr>
                <w:sz w:val="16"/>
                <w:szCs w:val="16"/>
              </w:rPr>
              <w:t>0079</w:t>
            </w:r>
          </w:p>
        </w:tc>
        <w:tc>
          <w:tcPr>
            <w:tcW w:w="425" w:type="dxa"/>
            <w:shd w:val="solid" w:color="FFFFFF" w:fill="auto"/>
          </w:tcPr>
          <w:p w14:paraId="1EE981D3" w14:textId="77777777" w:rsidR="009A6862" w:rsidRPr="00F92F6B" w:rsidRDefault="009A6862"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F265171" w14:textId="77777777" w:rsidR="009A6862" w:rsidRPr="00F92F6B" w:rsidRDefault="009A6862"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C0F5B6D" w14:textId="77777777" w:rsidR="009A6862" w:rsidRPr="00F92F6B" w:rsidRDefault="009A6862" w:rsidP="009014E0">
            <w:pPr>
              <w:pStyle w:val="TAL"/>
              <w:keepNext w:val="0"/>
              <w:keepLines w:val="0"/>
              <w:widowControl w:val="0"/>
              <w:rPr>
                <w:noProof/>
                <w:sz w:val="16"/>
                <w:szCs w:val="16"/>
              </w:rPr>
            </w:pPr>
            <w:r w:rsidRPr="00F92F6B">
              <w:rPr>
                <w:sz w:val="16"/>
                <w:szCs w:val="16"/>
              </w:rPr>
              <w:t>CN type indication for Redirection from NR to E-UTRA</w:t>
            </w:r>
          </w:p>
        </w:tc>
        <w:tc>
          <w:tcPr>
            <w:tcW w:w="708" w:type="dxa"/>
            <w:shd w:val="solid" w:color="FFFFFF" w:fill="auto"/>
          </w:tcPr>
          <w:p w14:paraId="74335CB4" w14:textId="77777777" w:rsidR="009A6862" w:rsidRPr="00F92F6B" w:rsidRDefault="009A6862" w:rsidP="009014E0">
            <w:pPr>
              <w:pStyle w:val="TAC"/>
              <w:keepNext w:val="0"/>
              <w:keepLines w:val="0"/>
              <w:widowControl w:val="0"/>
              <w:jc w:val="left"/>
              <w:rPr>
                <w:sz w:val="16"/>
                <w:szCs w:val="16"/>
              </w:rPr>
            </w:pPr>
            <w:r w:rsidRPr="00F92F6B">
              <w:rPr>
                <w:sz w:val="16"/>
                <w:szCs w:val="16"/>
              </w:rPr>
              <w:t>15.3.0</w:t>
            </w:r>
          </w:p>
        </w:tc>
      </w:tr>
      <w:tr w:rsidR="006C004A" w:rsidRPr="00F92F6B" w14:paraId="41899244" w14:textId="77777777" w:rsidTr="00F871AE">
        <w:tc>
          <w:tcPr>
            <w:tcW w:w="709" w:type="dxa"/>
            <w:shd w:val="solid" w:color="FFFFFF" w:fill="auto"/>
          </w:tcPr>
          <w:p w14:paraId="33DB3E96" w14:textId="77777777" w:rsidR="00642DEF" w:rsidRPr="00F92F6B"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F92F6B" w:rsidRDefault="00642DEF"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09B2D32D" w14:textId="77777777" w:rsidR="00642DEF" w:rsidRPr="00F92F6B" w:rsidRDefault="00642DEF" w:rsidP="009014E0">
            <w:pPr>
              <w:pStyle w:val="TAC"/>
              <w:keepNext w:val="0"/>
              <w:keepLines w:val="0"/>
              <w:widowControl w:val="0"/>
              <w:jc w:val="left"/>
              <w:rPr>
                <w:sz w:val="16"/>
                <w:szCs w:val="16"/>
              </w:rPr>
            </w:pPr>
            <w:r w:rsidRPr="00F92F6B">
              <w:rPr>
                <w:sz w:val="16"/>
                <w:szCs w:val="16"/>
              </w:rPr>
              <w:t>RP-181942</w:t>
            </w:r>
          </w:p>
        </w:tc>
        <w:tc>
          <w:tcPr>
            <w:tcW w:w="567" w:type="dxa"/>
            <w:shd w:val="solid" w:color="FFFFFF" w:fill="auto"/>
          </w:tcPr>
          <w:p w14:paraId="2C5C2A82" w14:textId="77777777" w:rsidR="00642DEF" w:rsidRPr="00F92F6B" w:rsidRDefault="00642DEF" w:rsidP="009014E0">
            <w:pPr>
              <w:pStyle w:val="TAL"/>
              <w:keepNext w:val="0"/>
              <w:keepLines w:val="0"/>
              <w:widowControl w:val="0"/>
              <w:jc w:val="center"/>
              <w:rPr>
                <w:sz w:val="16"/>
                <w:szCs w:val="16"/>
              </w:rPr>
            </w:pPr>
            <w:r w:rsidRPr="00F92F6B">
              <w:rPr>
                <w:sz w:val="16"/>
                <w:szCs w:val="16"/>
              </w:rPr>
              <w:t>0080</w:t>
            </w:r>
          </w:p>
        </w:tc>
        <w:tc>
          <w:tcPr>
            <w:tcW w:w="425" w:type="dxa"/>
            <w:shd w:val="solid" w:color="FFFFFF" w:fill="auto"/>
          </w:tcPr>
          <w:p w14:paraId="66D789CD" w14:textId="77777777" w:rsidR="00642DEF" w:rsidRPr="00F92F6B" w:rsidRDefault="00642DE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5CE6FBC" w14:textId="77777777" w:rsidR="00642DEF" w:rsidRPr="00F92F6B" w:rsidRDefault="00642DE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BA17F94" w14:textId="77777777" w:rsidR="00642DEF" w:rsidRPr="00F92F6B" w:rsidRDefault="00642DEF" w:rsidP="009014E0">
            <w:pPr>
              <w:pStyle w:val="TAL"/>
              <w:keepNext w:val="0"/>
              <w:keepLines w:val="0"/>
              <w:widowControl w:val="0"/>
              <w:rPr>
                <w:sz w:val="16"/>
                <w:szCs w:val="16"/>
              </w:rPr>
            </w:pPr>
            <w:r w:rsidRPr="00F92F6B">
              <w:rPr>
                <w:sz w:val="16"/>
                <w:szCs w:val="16"/>
                <w:lang w:eastAsia="ko-KR"/>
              </w:rPr>
              <w:t>QoS Flow to DRB Remapping during Handover</w:t>
            </w:r>
          </w:p>
        </w:tc>
        <w:tc>
          <w:tcPr>
            <w:tcW w:w="708" w:type="dxa"/>
            <w:shd w:val="solid" w:color="FFFFFF" w:fill="auto"/>
          </w:tcPr>
          <w:p w14:paraId="4DA8030B" w14:textId="77777777" w:rsidR="00642DEF" w:rsidRPr="00F92F6B" w:rsidRDefault="00642DEF" w:rsidP="009014E0">
            <w:pPr>
              <w:pStyle w:val="TAC"/>
              <w:keepNext w:val="0"/>
              <w:keepLines w:val="0"/>
              <w:widowControl w:val="0"/>
              <w:jc w:val="left"/>
              <w:rPr>
                <w:sz w:val="16"/>
                <w:szCs w:val="16"/>
              </w:rPr>
            </w:pPr>
            <w:r w:rsidRPr="00F92F6B">
              <w:rPr>
                <w:sz w:val="16"/>
                <w:szCs w:val="16"/>
              </w:rPr>
              <w:t>15.3.0</w:t>
            </w:r>
          </w:p>
        </w:tc>
      </w:tr>
      <w:tr w:rsidR="006C004A" w:rsidRPr="00F92F6B" w14:paraId="1631321E" w14:textId="77777777" w:rsidTr="00F871AE">
        <w:tc>
          <w:tcPr>
            <w:tcW w:w="709" w:type="dxa"/>
            <w:shd w:val="solid" w:color="FFFFFF" w:fill="auto"/>
          </w:tcPr>
          <w:p w14:paraId="55BD094D" w14:textId="77777777" w:rsidR="001D5287" w:rsidRPr="00F92F6B"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F92F6B" w:rsidRDefault="001D5287" w:rsidP="009014E0">
            <w:pPr>
              <w:pStyle w:val="TAC"/>
              <w:keepNext w:val="0"/>
              <w:keepLines w:val="0"/>
              <w:widowControl w:val="0"/>
              <w:jc w:val="left"/>
              <w:rPr>
                <w:sz w:val="16"/>
                <w:szCs w:val="16"/>
              </w:rPr>
            </w:pPr>
            <w:r w:rsidRPr="00F92F6B">
              <w:rPr>
                <w:sz w:val="16"/>
                <w:szCs w:val="16"/>
              </w:rPr>
              <w:t>RP-81</w:t>
            </w:r>
          </w:p>
        </w:tc>
        <w:tc>
          <w:tcPr>
            <w:tcW w:w="992" w:type="dxa"/>
            <w:shd w:val="solid" w:color="FFFFFF" w:fill="auto"/>
          </w:tcPr>
          <w:p w14:paraId="2CE7416A" w14:textId="77777777" w:rsidR="001D5287" w:rsidRPr="00F92F6B" w:rsidRDefault="001D5287" w:rsidP="009014E0">
            <w:pPr>
              <w:pStyle w:val="TAC"/>
              <w:keepNext w:val="0"/>
              <w:keepLines w:val="0"/>
              <w:widowControl w:val="0"/>
              <w:jc w:val="left"/>
              <w:rPr>
                <w:sz w:val="16"/>
                <w:szCs w:val="16"/>
              </w:rPr>
            </w:pPr>
            <w:r w:rsidRPr="00F92F6B">
              <w:rPr>
                <w:sz w:val="16"/>
                <w:szCs w:val="16"/>
              </w:rPr>
              <w:t>RP-181941</w:t>
            </w:r>
          </w:p>
        </w:tc>
        <w:tc>
          <w:tcPr>
            <w:tcW w:w="567" w:type="dxa"/>
            <w:shd w:val="solid" w:color="FFFFFF" w:fill="auto"/>
          </w:tcPr>
          <w:p w14:paraId="3EC53BE7" w14:textId="77777777" w:rsidR="001D5287" w:rsidRPr="00F92F6B" w:rsidRDefault="001D5287" w:rsidP="009014E0">
            <w:pPr>
              <w:pStyle w:val="TAL"/>
              <w:keepNext w:val="0"/>
              <w:keepLines w:val="0"/>
              <w:widowControl w:val="0"/>
              <w:jc w:val="center"/>
              <w:rPr>
                <w:sz w:val="16"/>
                <w:szCs w:val="16"/>
              </w:rPr>
            </w:pPr>
            <w:r w:rsidRPr="00F92F6B">
              <w:rPr>
                <w:sz w:val="16"/>
                <w:szCs w:val="16"/>
              </w:rPr>
              <w:t>0081</w:t>
            </w:r>
          </w:p>
        </w:tc>
        <w:tc>
          <w:tcPr>
            <w:tcW w:w="425" w:type="dxa"/>
            <w:shd w:val="solid" w:color="FFFFFF" w:fill="auto"/>
          </w:tcPr>
          <w:p w14:paraId="2F97CFD5" w14:textId="77777777" w:rsidR="001D5287" w:rsidRPr="00F92F6B" w:rsidRDefault="001D5287"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E0CD9B8" w14:textId="77777777" w:rsidR="001D5287" w:rsidRPr="00F92F6B" w:rsidRDefault="001D528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E0962A6" w14:textId="77777777" w:rsidR="001D5287" w:rsidRPr="00F92F6B" w:rsidRDefault="001D5287" w:rsidP="009014E0">
            <w:pPr>
              <w:pStyle w:val="TAL"/>
              <w:keepNext w:val="0"/>
              <w:keepLines w:val="0"/>
              <w:widowControl w:val="0"/>
              <w:rPr>
                <w:sz w:val="16"/>
                <w:szCs w:val="16"/>
                <w:lang w:eastAsia="ko-KR"/>
              </w:rPr>
            </w:pPr>
            <w:r w:rsidRPr="00F92F6B">
              <w:rPr>
                <w:noProof/>
                <w:sz w:val="16"/>
                <w:szCs w:val="16"/>
                <w:lang w:eastAsia="en-US"/>
              </w:rPr>
              <w:t>NR Corrections (38.300 Baseline CR covering RAN3-101 agreements)</w:t>
            </w:r>
          </w:p>
        </w:tc>
        <w:tc>
          <w:tcPr>
            <w:tcW w:w="708" w:type="dxa"/>
            <w:shd w:val="solid" w:color="FFFFFF" w:fill="auto"/>
          </w:tcPr>
          <w:p w14:paraId="491A6F6B" w14:textId="77777777" w:rsidR="001D5287" w:rsidRPr="00F92F6B" w:rsidRDefault="001D5287" w:rsidP="009014E0">
            <w:pPr>
              <w:pStyle w:val="TAC"/>
              <w:keepNext w:val="0"/>
              <w:keepLines w:val="0"/>
              <w:widowControl w:val="0"/>
              <w:jc w:val="left"/>
              <w:rPr>
                <w:sz w:val="16"/>
                <w:szCs w:val="16"/>
              </w:rPr>
            </w:pPr>
            <w:r w:rsidRPr="00F92F6B">
              <w:rPr>
                <w:sz w:val="16"/>
                <w:szCs w:val="16"/>
              </w:rPr>
              <w:t>15.3.0</w:t>
            </w:r>
          </w:p>
        </w:tc>
      </w:tr>
      <w:tr w:rsidR="006C004A" w:rsidRPr="00F92F6B" w14:paraId="1E865815" w14:textId="77777777" w:rsidTr="00F871AE">
        <w:tc>
          <w:tcPr>
            <w:tcW w:w="709" w:type="dxa"/>
            <w:shd w:val="solid" w:color="FFFFFF" w:fill="auto"/>
          </w:tcPr>
          <w:p w14:paraId="785C5EFE" w14:textId="77777777" w:rsidR="00FD58D3" w:rsidRPr="00F92F6B" w:rsidRDefault="00FD58D3" w:rsidP="009014E0">
            <w:pPr>
              <w:pStyle w:val="TAC"/>
              <w:keepNext w:val="0"/>
              <w:keepLines w:val="0"/>
              <w:widowControl w:val="0"/>
              <w:rPr>
                <w:sz w:val="16"/>
                <w:szCs w:val="16"/>
              </w:rPr>
            </w:pPr>
            <w:r w:rsidRPr="00F92F6B">
              <w:rPr>
                <w:sz w:val="16"/>
                <w:szCs w:val="16"/>
              </w:rPr>
              <w:t>2018/10</w:t>
            </w:r>
          </w:p>
        </w:tc>
        <w:tc>
          <w:tcPr>
            <w:tcW w:w="661" w:type="dxa"/>
            <w:shd w:val="solid" w:color="FFFFFF" w:fill="auto"/>
          </w:tcPr>
          <w:p w14:paraId="0AB53C06" w14:textId="77777777" w:rsidR="00FD58D3" w:rsidRPr="00F92F6B" w:rsidRDefault="00FD58D3" w:rsidP="009014E0">
            <w:pPr>
              <w:pStyle w:val="TAC"/>
              <w:keepNext w:val="0"/>
              <w:keepLines w:val="0"/>
              <w:widowControl w:val="0"/>
              <w:jc w:val="left"/>
              <w:rPr>
                <w:sz w:val="16"/>
                <w:szCs w:val="16"/>
              </w:rPr>
            </w:pPr>
            <w:r w:rsidRPr="00F92F6B">
              <w:rPr>
                <w:sz w:val="16"/>
                <w:szCs w:val="16"/>
              </w:rPr>
              <w:t>-</w:t>
            </w:r>
          </w:p>
        </w:tc>
        <w:tc>
          <w:tcPr>
            <w:tcW w:w="992" w:type="dxa"/>
            <w:shd w:val="solid" w:color="FFFFFF" w:fill="auto"/>
          </w:tcPr>
          <w:p w14:paraId="65CC6E7F" w14:textId="77777777" w:rsidR="00FD58D3" w:rsidRPr="00F92F6B" w:rsidRDefault="00FD58D3" w:rsidP="009014E0">
            <w:pPr>
              <w:pStyle w:val="TAC"/>
              <w:keepNext w:val="0"/>
              <w:keepLines w:val="0"/>
              <w:widowControl w:val="0"/>
              <w:jc w:val="left"/>
              <w:rPr>
                <w:sz w:val="16"/>
                <w:szCs w:val="16"/>
              </w:rPr>
            </w:pPr>
            <w:r w:rsidRPr="00F92F6B">
              <w:rPr>
                <w:sz w:val="16"/>
                <w:szCs w:val="16"/>
              </w:rPr>
              <w:t>-</w:t>
            </w:r>
          </w:p>
        </w:tc>
        <w:tc>
          <w:tcPr>
            <w:tcW w:w="567" w:type="dxa"/>
            <w:shd w:val="solid" w:color="FFFFFF" w:fill="auto"/>
          </w:tcPr>
          <w:p w14:paraId="6EB7E071" w14:textId="77777777" w:rsidR="00FD58D3" w:rsidRPr="00F92F6B" w:rsidRDefault="00FD58D3" w:rsidP="009014E0">
            <w:pPr>
              <w:pStyle w:val="TAL"/>
              <w:keepNext w:val="0"/>
              <w:keepLines w:val="0"/>
              <w:widowControl w:val="0"/>
              <w:jc w:val="center"/>
              <w:rPr>
                <w:sz w:val="16"/>
                <w:szCs w:val="16"/>
              </w:rPr>
            </w:pPr>
            <w:r w:rsidRPr="00F92F6B">
              <w:rPr>
                <w:sz w:val="16"/>
                <w:szCs w:val="16"/>
              </w:rPr>
              <w:t>-</w:t>
            </w:r>
          </w:p>
        </w:tc>
        <w:tc>
          <w:tcPr>
            <w:tcW w:w="425" w:type="dxa"/>
            <w:shd w:val="solid" w:color="FFFFFF" w:fill="auto"/>
          </w:tcPr>
          <w:p w14:paraId="1F2A34E1" w14:textId="77777777" w:rsidR="00FD58D3" w:rsidRPr="00F92F6B" w:rsidRDefault="00FD58D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13B6FE2" w14:textId="77777777" w:rsidR="00FD58D3" w:rsidRPr="00F92F6B" w:rsidRDefault="00FD58D3" w:rsidP="009014E0">
            <w:pPr>
              <w:pStyle w:val="TAC"/>
              <w:keepNext w:val="0"/>
              <w:keepLines w:val="0"/>
              <w:widowControl w:val="0"/>
              <w:rPr>
                <w:sz w:val="16"/>
                <w:szCs w:val="16"/>
              </w:rPr>
            </w:pPr>
            <w:r w:rsidRPr="00F92F6B">
              <w:rPr>
                <w:sz w:val="16"/>
                <w:szCs w:val="16"/>
              </w:rPr>
              <w:t>-</w:t>
            </w:r>
          </w:p>
        </w:tc>
        <w:tc>
          <w:tcPr>
            <w:tcW w:w="5151" w:type="dxa"/>
            <w:shd w:val="solid" w:color="FFFFFF" w:fill="auto"/>
          </w:tcPr>
          <w:p w14:paraId="50400A44" w14:textId="77777777" w:rsidR="00FD58D3" w:rsidRPr="00F92F6B" w:rsidRDefault="00FD58D3" w:rsidP="009014E0">
            <w:pPr>
              <w:pStyle w:val="TAL"/>
              <w:keepNext w:val="0"/>
              <w:keepLines w:val="0"/>
              <w:widowControl w:val="0"/>
              <w:rPr>
                <w:noProof/>
                <w:sz w:val="16"/>
                <w:szCs w:val="16"/>
                <w:lang w:eastAsia="en-US"/>
              </w:rPr>
            </w:pPr>
            <w:r w:rsidRPr="00F92F6B">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F92F6B" w:rsidRDefault="00FD58D3" w:rsidP="009014E0">
            <w:pPr>
              <w:pStyle w:val="TAC"/>
              <w:keepNext w:val="0"/>
              <w:keepLines w:val="0"/>
              <w:widowControl w:val="0"/>
              <w:jc w:val="left"/>
              <w:rPr>
                <w:sz w:val="16"/>
                <w:szCs w:val="16"/>
              </w:rPr>
            </w:pPr>
            <w:r w:rsidRPr="00F92F6B">
              <w:rPr>
                <w:sz w:val="16"/>
                <w:szCs w:val="16"/>
              </w:rPr>
              <w:t>15.3.1</w:t>
            </w:r>
          </w:p>
        </w:tc>
      </w:tr>
      <w:tr w:rsidR="006C004A" w:rsidRPr="00F92F6B" w14:paraId="39F16F9B" w14:textId="77777777" w:rsidTr="00F871AE">
        <w:tc>
          <w:tcPr>
            <w:tcW w:w="709" w:type="dxa"/>
            <w:shd w:val="solid" w:color="FFFFFF" w:fill="auto"/>
          </w:tcPr>
          <w:p w14:paraId="22EDE87C" w14:textId="77777777" w:rsidR="00AF5401" w:rsidRPr="00F92F6B" w:rsidRDefault="00AF5401" w:rsidP="009014E0">
            <w:pPr>
              <w:pStyle w:val="TAC"/>
              <w:keepNext w:val="0"/>
              <w:keepLines w:val="0"/>
              <w:widowControl w:val="0"/>
              <w:rPr>
                <w:sz w:val="16"/>
                <w:szCs w:val="16"/>
              </w:rPr>
            </w:pPr>
            <w:r w:rsidRPr="00F92F6B">
              <w:rPr>
                <w:sz w:val="16"/>
                <w:szCs w:val="16"/>
              </w:rPr>
              <w:t>2018/12</w:t>
            </w:r>
          </w:p>
        </w:tc>
        <w:tc>
          <w:tcPr>
            <w:tcW w:w="661" w:type="dxa"/>
            <w:shd w:val="solid" w:color="FFFFFF" w:fill="auto"/>
          </w:tcPr>
          <w:p w14:paraId="1BFCA222"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45E4B7F6" w14:textId="77777777" w:rsidR="00AF5401" w:rsidRPr="00F92F6B" w:rsidRDefault="00AF5401" w:rsidP="009014E0">
            <w:pPr>
              <w:pStyle w:val="TAC"/>
              <w:keepNext w:val="0"/>
              <w:keepLines w:val="0"/>
              <w:widowControl w:val="0"/>
              <w:jc w:val="left"/>
              <w:rPr>
                <w:sz w:val="16"/>
                <w:szCs w:val="16"/>
              </w:rPr>
            </w:pPr>
            <w:r w:rsidRPr="00F92F6B">
              <w:rPr>
                <w:sz w:val="16"/>
                <w:szCs w:val="16"/>
              </w:rPr>
              <w:t>RP-182656</w:t>
            </w:r>
          </w:p>
        </w:tc>
        <w:tc>
          <w:tcPr>
            <w:tcW w:w="567" w:type="dxa"/>
            <w:shd w:val="solid" w:color="FFFFFF" w:fill="auto"/>
          </w:tcPr>
          <w:p w14:paraId="72722863" w14:textId="77777777" w:rsidR="00AF5401" w:rsidRPr="00F92F6B" w:rsidRDefault="00AF5401" w:rsidP="009014E0">
            <w:pPr>
              <w:pStyle w:val="TAL"/>
              <w:keepNext w:val="0"/>
              <w:keepLines w:val="0"/>
              <w:widowControl w:val="0"/>
              <w:jc w:val="center"/>
              <w:rPr>
                <w:sz w:val="16"/>
                <w:szCs w:val="16"/>
              </w:rPr>
            </w:pPr>
            <w:r w:rsidRPr="00F92F6B">
              <w:rPr>
                <w:sz w:val="16"/>
                <w:szCs w:val="16"/>
              </w:rPr>
              <w:t>0028</w:t>
            </w:r>
          </w:p>
        </w:tc>
        <w:tc>
          <w:tcPr>
            <w:tcW w:w="425" w:type="dxa"/>
            <w:shd w:val="solid" w:color="FFFFFF" w:fill="auto"/>
          </w:tcPr>
          <w:p w14:paraId="20845DDF" w14:textId="77777777" w:rsidR="00AF5401" w:rsidRPr="00F92F6B" w:rsidRDefault="00AF5401" w:rsidP="009014E0">
            <w:pPr>
              <w:pStyle w:val="TAR"/>
              <w:keepNext w:val="0"/>
              <w:keepLines w:val="0"/>
              <w:widowControl w:val="0"/>
              <w:jc w:val="center"/>
              <w:rPr>
                <w:sz w:val="16"/>
                <w:szCs w:val="16"/>
              </w:rPr>
            </w:pPr>
            <w:r w:rsidRPr="00F92F6B">
              <w:rPr>
                <w:sz w:val="16"/>
                <w:szCs w:val="16"/>
              </w:rPr>
              <w:t>5</w:t>
            </w:r>
          </w:p>
        </w:tc>
        <w:tc>
          <w:tcPr>
            <w:tcW w:w="426" w:type="dxa"/>
            <w:shd w:val="solid" w:color="FFFFFF" w:fill="auto"/>
          </w:tcPr>
          <w:p w14:paraId="1111E9E3"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74673F1"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Slice Aware Access Control</w:t>
            </w:r>
          </w:p>
        </w:tc>
        <w:tc>
          <w:tcPr>
            <w:tcW w:w="708" w:type="dxa"/>
            <w:shd w:val="solid" w:color="FFFFFF" w:fill="auto"/>
          </w:tcPr>
          <w:p w14:paraId="64DAD385"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3541366B" w14:textId="77777777" w:rsidTr="00F871AE">
        <w:tc>
          <w:tcPr>
            <w:tcW w:w="709" w:type="dxa"/>
            <w:shd w:val="solid" w:color="FFFFFF" w:fill="auto"/>
          </w:tcPr>
          <w:p w14:paraId="7E53626C"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287D88AD" w14:textId="77777777" w:rsidR="00AF5401" w:rsidRPr="00F92F6B" w:rsidRDefault="00AF5401" w:rsidP="009014E0">
            <w:pPr>
              <w:pStyle w:val="TAC"/>
              <w:keepNext w:val="0"/>
              <w:keepLines w:val="0"/>
              <w:widowControl w:val="0"/>
              <w:jc w:val="left"/>
              <w:rPr>
                <w:sz w:val="16"/>
                <w:szCs w:val="16"/>
              </w:rPr>
            </w:pPr>
            <w:r w:rsidRPr="00F92F6B">
              <w:rPr>
                <w:sz w:val="16"/>
                <w:szCs w:val="16"/>
              </w:rPr>
              <w:t>RP-182649</w:t>
            </w:r>
          </w:p>
        </w:tc>
        <w:tc>
          <w:tcPr>
            <w:tcW w:w="567" w:type="dxa"/>
            <w:shd w:val="solid" w:color="FFFFFF" w:fill="auto"/>
          </w:tcPr>
          <w:p w14:paraId="72F11270" w14:textId="77777777" w:rsidR="00AF5401" w:rsidRPr="00F92F6B" w:rsidRDefault="00AF5401" w:rsidP="009014E0">
            <w:pPr>
              <w:pStyle w:val="TAL"/>
              <w:keepNext w:val="0"/>
              <w:keepLines w:val="0"/>
              <w:widowControl w:val="0"/>
              <w:jc w:val="center"/>
              <w:rPr>
                <w:sz w:val="16"/>
                <w:szCs w:val="16"/>
              </w:rPr>
            </w:pPr>
            <w:r w:rsidRPr="00F92F6B">
              <w:rPr>
                <w:sz w:val="16"/>
                <w:szCs w:val="16"/>
              </w:rPr>
              <w:t>0035</w:t>
            </w:r>
          </w:p>
        </w:tc>
        <w:tc>
          <w:tcPr>
            <w:tcW w:w="425" w:type="dxa"/>
            <w:shd w:val="solid" w:color="FFFFFF" w:fill="auto"/>
          </w:tcPr>
          <w:p w14:paraId="255D385E" w14:textId="77777777" w:rsidR="00AF5401" w:rsidRPr="00F92F6B" w:rsidRDefault="00AF5401" w:rsidP="009014E0">
            <w:pPr>
              <w:pStyle w:val="TAR"/>
              <w:keepNext w:val="0"/>
              <w:keepLines w:val="0"/>
              <w:widowControl w:val="0"/>
              <w:jc w:val="center"/>
              <w:rPr>
                <w:sz w:val="16"/>
                <w:szCs w:val="16"/>
              </w:rPr>
            </w:pPr>
            <w:r w:rsidRPr="00F92F6B">
              <w:rPr>
                <w:sz w:val="16"/>
                <w:szCs w:val="16"/>
              </w:rPr>
              <w:t>4</w:t>
            </w:r>
          </w:p>
        </w:tc>
        <w:tc>
          <w:tcPr>
            <w:tcW w:w="426" w:type="dxa"/>
            <w:shd w:val="solid" w:color="FFFFFF" w:fill="auto"/>
          </w:tcPr>
          <w:p w14:paraId="0448345C" w14:textId="77777777" w:rsidR="00AF5401" w:rsidRPr="00F92F6B" w:rsidRDefault="00AF540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10D6877"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ECN support in NR</w:t>
            </w:r>
          </w:p>
        </w:tc>
        <w:tc>
          <w:tcPr>
            <w:tcW w:w="708" w:type="dxa"/>
            <w:shd w:val="solid" w:color="FFFFFF" w:fill="auto"/>
          </w:tcPr>
          <w:p w14:paraId="5A6D7C2A"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1E491E8C" w14:textId="77777777" w:rsidTr="00F871AE">
        <w:tc>
          <w:tcPr>
            <w:tcW w:w="709" w:type="dxa"/>
            <w:shd w:val="solid" w:color="FFFFFF" w:fill="auto"/>
          </w:tcPr>
          <w:p w14:paraId="21D17493"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5C93F77C" w14:textId="77777777" w:rsidR="00AF5401" w:rsidRPr="00F92F6B" w:rsidRDefault="00AF5401" w:rsidP="009014E0">
            <w:pPr>
              <w:pStyle w:val="TAC"/>
              <w:keepNext w:val="0"/>
              <w:keepLines w:val="0"/>
              <w:widowControl w:val="0"/>
              <w:jc w:val="left"/>
              <w:rPr>
                <w:sz w:val="16"/>
                <w:szCs w:val="16"/>
              </w:rPr>
            </w:pPr>
            <w:r w:rsidRPr="00F92F6B">
              <w:rPr>
                <w:sz w:val="16"/>
                <w:szCs w:val="16"/>
              </w:rPr>
              <w:t>RP-182653</w:t>
            </w:r>
          </w:p>
        </w:tc>
        <w:tc>
          <w:tcPr>
            <w:tcW w:w="567" w:type="dxa"/>
            <w:shd w:val="solid" w:color="FFFFFF" w:fill="auto"/>
          </w:tcPr>
          <w:p w14:paraId="338A2E62" w14:textId="77777777" w:rsidR="00AF5401" w:rsidRPr="00F92F6B" w:rsidRDefault="00AF5401" w:rsidP="009014E0">
            <w:pPr>
              <w:pStyle w:val="TAL"/>
              <w:keepNext w:val="0"/>
              <w:keepLines w:val="0"/>
              <w:widowControl w:val="0"/>
              <w:jc w:val="center"/>
              <w:rPr>
                <w:sz w:val="16"/>
                <w:szCs w:val="16"/>
              </w:rPr>
            </w:pPr>
            <w:r w:rsidRPr="00F92F6B">
              <w:rPr>
                <w:sz w:val="16"/>
                <w:szCs w:val="16"/>
              </w:rPr>
              <w:t>0074</w:t>
            </w:r>
          </w:p>
        </w:tc>
        <w:tc>
          <w:tcPr>
            <w:tcW w:w="425" w:type="dxa"/>
            <w:shd w:val="solid" w:color="FFFFFF" w:fill="auto"/>
          </w:tcPr>
          <w:p w14:paraId="57223360"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619D88B"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8953133"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Corrections to System Information</w:t>
            </w:r>
          </w:p>
        </w:tc>
        <w:tc>
          <w:tcPr>
            <w:tcW w:w="708" w:type="dxa"/>
            <w:shd w:val="solid" w:color="FFFFFF" w:fill="auto"/>
          </w:tcPr>
          <w:p w14:paraId="4E8D5029"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71C7AEC8" w14:textId="77777777" w:rsidTr="00F871AE">
        <w:tc>
          <w:tcPr>
            <w:tcW w:w="709" w:type="dxa"/>
            <w:shd w:val="solid" w:color="FFFFFF" w:fill="auto"/>
          </w:tcPr>
          <w:p w14:paraId="762598AE"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2DF7800F" w14:textId="77777777" w:rsidR="00AF5401" w:rsidRPr="00F92F6B" w:rsidRDefault="00AF5401" w:rsidP="009014E0">
            <w:pPr>
              <w:pStyle w:val="TAC"/>
              <w:keepNext w:val="0"/>
              <w:keepLines w:val="0"/>
              <w:widowControl w:val="0"/>
              <w:jc w:val="left"/>
              <w:rPr>
                <w:sz w:val="16"/>
                <w:szCs w:val="16"/>
              </w:rPr>
            </w:pPr>
            <w:r w:rsidRPr="00F92F6B">
              <w:rPr>
                <w:sz w:val="16"/>
                <w:szCs w:val="16"/>
              </w:rPr>
              <w:t>RP-182655</w:t>
            </w:r>
          </w:p>
        </w:tc>
        <w:tc>
          <w:tcPr>
            <w:tcW w:w="567" w:type="dxa"/>
            <w:shd w:val="solid" w:color="FFFFFF" w:fill="auto"/>
          </w:tcPr>
          <w:p w14:paraId="0AF87D0B" w14:textId="77777777" w:rsidR="00AF5401" w:rsidRPr="00F92F6B" w:rsidRDefault="00AF5401" w:rsidP="009014E0">
            <w:pPr>
              <w:pStyle w:val="TAL"/>
              <w:keepNext w:val="0"/>
              <w:keepLines w:val="0"/>
              <w:widowControl w:val="0"/>
              <w:jc w:val="center"/>
              <w:rPr>
                <w:sz w:val="16"/>
                <w:szCs w:val="16"/>
              </w:rPr>
            </w:pPr>
            <w:r w:rsidRPr="00F92F6B">
              <w:rPr>
                <w:sz w:val="16"/>
                <w:szCs w:val="16"/>
              </w:rPr>
              <w:t>0075</w:t>
            </w:r>
          </w:p>
        </w:tc>
        <w:tc>
          <w:tcPr>
            <w:tcW w:w="425" w:type="dxa"/>
            <w:shd w:val="solid" w:color="FFFFFF" w:fill="auto"/>
          </w:tcPr>
          <w:p w14:paraId="79E1CE4F"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66B49931"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965ED9A"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Stage2 Corrections on UE capability</w:t>
            </w:r>
          </w:p>
        </w:tc>
        <w:tc>
          <w:tcPr>
            <w:tcW w:w="708" w:type="dxa"/>
            <w:shd w:val="solid" w:color="FFFFFF" w:fill="auto"/>
          </w:tcPr>
          <w:p w14:paraId="16591001"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2C08FF37" w14:textId="77777777" w:rsidTr="00F871AE">
        <w:tc>
          <w:tcPr>
            <w:tcW w:w="709" w:type="dxa"/>
            <w:shd w:val="solid" w:color="FFFFFF" w:fill="auto"/>
          </w:tcPr>
          <w:p w14:paraId="1489263F"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75A5322E" w14:textId="77777777" w:rsidR="00AF5401" w:rsidRPr="00F92F6B" w:rsidRDefault="00AF5401" w:rsidP="009014E0">
            <w:pPr>
              <w:pStyle w:val="TAC"/>
              <w:keepNext w:val="0"/>
              <w:keepLines w:val="0"/>
              <w:widowControl w:val="0"/>
              <w:jc w:val="left"/>
              <w:rPr>
                <w:sz w:val="16"/>
                <w:szCs w:val="16"/>
              </w:rPr>
            </w:pPr>
            <w:r w:rsidRPr="00F92F6B">
              <w:rPr>
                <w:sz w:val="16"/>
                <w:szCs w:val="16"/>
              </w:rPr>
              <w:t>RP-182657</w:t>
            </w:r>
          </w:p>
        </w:tc>
        <w:tc>
          <w:tcPr>
            <w:tcW w:w="567" w:type="dxa"/>
            <w:shd w:val="solid" w:color="FFFFFF" w:fill="auto"/>
          </w:tcPr>
          <w:p w14:paraId="5D82FEBA" w14:textId="77777777" w:rsidR="00AF5401" w:rsidRPr="00F92F6B" w:rsidRDefault="00AF5401" w:rsidP="009014E0">
            <w:pPr>
              <w:pStyle w:val="TAL"/>
              <w:keepNext w:val="0"/>
              <w:keepLines w:val="0"/>
              <w:widowControl w:val="0"/>
              <w:jc w:val="center"/>
              <w:rPr>
                <w:sz w:val="16"/>
                <w:szCs w:val="16"/>
              </w:rPr>
            </w:pPr>
            <w:r w:rsidRPr="00F92F6B">
              <w:rPr>
                <w:sz w:val="16"/>
                <w:szCs w:val="16"/>
              </w:rPr>
              <w:t>0083</w:t>
            </w:r>
          </w:p>
        </w:tc>
        <w:tc>
          <w:tcPr>
            <w:tcW w:w="425" w:type="dxa"/>
            <w:shd w:val="solid" w:color="FFFFFF" w:fill="auto"/>
          </w:tcPr>
          <w:p w14:paraId="057314B1" w14:textId="77777777" w:rsidR="00AF5401" w:rsidRPr="00F92F6B" w:rsidRDefault="00AF5401"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2AED8C17"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6241443" w14:textId="77777777" w:rsidR="00AF5401" w:rsidRPr="00F92F6B" w:rsidRDefault="00AF5401" w:rsidP="009014E0">
            <w:pPr>
              <w:pStyle w:val="TAL"/>
              <w:keepNext w:val="0"/>
              <w:keepLines w:val="0"/>
              <w:widowControl w:val="0"/>
              <w:rPr>
                <w:noProof/>
                <w:sz w:val="16"/>
                <w:szCs w:val="16"/>
              </w:rPr>
            </w:pPr>
            <w:r w:rsidRPr="00F92F6B">
              <w:rPr>
                <w:noProof/>
                <w:sz w:val="16"/>
                <w:szCs w:val="16"/>
              </w:rPr>
              <w:t>Clarifications on dynamic scheduling</w:t>
            </w:r>
          </w:p>
        </w:tc>
        <w:tc>
          <w:tcPr>
            <w:tcW w:w="708" w:type="dxa"/>
            <w:shd w:val="solid" w:color="FFFFFF" w:fill="auto"/>
          </w:tcPr>
          <w:p w14:paraId="612A3A3C"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E1F0A48" w14:textId="77777777" w:rsidTr="00F871AE">
        <w:tc>
          <w:tcPr>
            <w:tcW w:w="709" w:type="dxa"/>
            <w:shd w:val="solid" w:color="FFFFFF" w:fill="auto"/>
          </w:tcPr>
          <w:p w14:paraId="7033BEA3"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14145E42" w14:textId="77777777" w:rsidR="00AF5401" w:rsidRPr="00F92F6B" w:rsidRDefault="00AF5401" w:rsidP="009014E0">
            <w:pPr>
              <w:pStyle w:val="TAC"/>
              <w:keepNext w:val="0"/>
              <w:keepLines w:val="0"/>
              <w:widowControl w:val="0"/>
              <w:jc w:val="left"/>
              <w:rPr>
                <w:sz w:val="16"/>
                <w:szCs w:val="16"/>
              </w:rPr>
            </w:pPr>
            <w:r w:rsidRPr="00F92F6B">
              <w:rPr>
                <w:sz w:val="16"/>
                <w:szCs w:val="16"/>
              </w:rPr>
              <w:t>RP-182658</w:t>
            </w:r>
          </w:p>
        </w:tc>
        <w:tc>
          <w:tcPr>
            <w:tcW w:w="567" w:type="dxa"/>
            <w:shd w:val="solid" w:color="FFFFFF" w:fill="auto"/>
          </w:tcPr>
          <w:p w14:paraId="6C70CBE9" w14:textId="77777777" w:rsidR="00AF5401" w:rsidRPr="00F92F6B" w:rsidRDefault="00AF5401" w:rsidP="009014E0">
            <w:pPr>
              <w:pStyle w:val="TAL"/>
              <w:keepNext w:val="0"/>
              <w:keepLines w:val="0"/>
              <w:widowControl w:val="0"/>
              <w:jc w:val="center"/>
              <w:rPr>
                <w:sz w:val="16"/>
                <w:szCs w:val="16"/>
              </w:rPr>
            </w:pPr>
            <w:r w:rsidRPr="00F92F6B">
              <w:rPr>
                <w:sz w:val="16"/>
                <w:szCs w:val="16"/>
              </w:rPr>
              <w:t>0084</w:t>
            </w:r>
          </w:p>
        </w:tc>
        <w:tc>
          <w:tcPr>
            <w:tcW w:w="425" w:type="dxa"/>
            <w:shd w:val="solid" w:color="FFFFFF" w:fill="auto"/>
          </w:tcPr>
          <w:p w14:paraId="3E4BA3DA"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6D9C5EC"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B8AE5DF" w14:textId="77777777" w:rsidR="00AF5401" w:rsidRPr="00F92F6B" w:rsidRDefault="00AF5401" w:rsidP="009014E0">
            <w:pPr>
              <w:pStyle w:val="TAL"/>
              <w:keepNext w:val="0"/>
              <w:keepLines w:val="0"/>
              <w:widowControl w:val="0"/>
              <w:rPr>
                <w:noProof/>
                <w:sz w:val="16"/>
                <w:szCs w:val="16"/>
              </w:rPr>
            </w:pPr>
            <w:r w:rsidRPr="00F92F6B">
              <w:rPr>
                <w:noProof/>
                <w:sz w:val="16"/>
                <w:szCs w:val="16"/>
              </w:rPr>
              <w:t>Clarification of AMF Switch in RRC_INACTIVE</w:t>
            </w:r>
          </w:p>
        </w:tc>
        <w:tc>
          <w:tcPr>
            <w:tcW w:w="708" w:type="dxa"/>
            <w:shd w:val="solid" w:color="FFFFFF" w:fill="auto"/>
          </w:tcPr>
          <w:p w14:paraId="3AA16EA9"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47E92EA9" w14:textId="77777777" w:rsidTr="00F871AE">
        <w:tc>
          <w:tcPr>
            <w:tcW w:w="709" w:type="dxa"/>
            <w:shd w:val="solid" w:color="FFFFFF" w:fill="auto"/>
          </w:tcPr>
          <w:p w14:paraId="67DA5188"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107F7841" w14:textId="77777777" w:rsidR="00AF5401" w:rsidRPr="00F92F6B" w:rsidRDefault="00AF5401" w:rsidP="009014E0">
            <w:pPr>
              <w:pStyle w:val="TAC"/>
              <w:keepNext w:val="0"/>
              <w:keepLines w:val="0"/>
              <w:widowControl w:val="0"/>
              <w:jc w:val="left"/>
              <w:rPr>
                <w:sz w:val="16"/>
                <w:szCs w:val="16"/>
              </w:rPr>
            </w:pPr>
            <w:r w:rsidRPr="00F92F6B">
              <w:rPr>
                <w:sz w:val="16"/>
                <w:szCs w:val="16"/>
              </w:rPr>
              <w:t>RP-182657</w:t>
            </w:r>
          </w:p>
        </w:tc>
        <w:tc>
          <w:tcPr>
            <w:tcW w:w="567" w:type="dxa"/>
            <w:shd w:val="solid" w:color="FFFFFF" w:fill="auto"/>
          </w:tcPr>
          <w:p w14:paraId="053510D0" w14:textId="77777777" w:rsidR="00AF5401" w:rsidRPr="00F92F6B" w:rsidRDefault="00AF5401" w:rsidP="009014E0">
            <w:pPr>
              <w:pStyle w:val="TAL"/>
              <w:keepNext w:val="0"/>
              <w:keepLines w:val="0"/>
              <w:widowControl w:val="0"/>
              <w:jc w:val="center"/>
              <w:rPr>
                <w:sz w:val="16"/>
                <w:szCs w:val="16"/>
              </w:rPr>
            </w:pPr>
            <w:r w:rsidRPr="00F92F6B">
              <w:rPr>
                <w:sz w:val="16"/>
                <w:szCs w:val="16"/>
              </w:rPr>
              <w:t>0086</w:t>
            </w:r>
          </w:p>
        </w:tc>
        <w:tc>
          <w:tcPr>
            <w:tcW w:w="425" w:type="dxa"/>
            <w:shd w:val="solid" w:color="FFFFFF" w:fill="auto"/>
          </w:tcPr>
          <w:p w14:paraId="5FD29BB5"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DAC45AC"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4F9A5EF"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rPr>
              <w:t>Correction to the system information in Handover Request message</w:t>
            </w:r>
          </w:p>
        </w:tc>
        <w:tc>
          <w:tcPr>
            <w:tcW w:w="708" w:type="dxa"/>
            <w:shd w:val="solid" w:color="FFFFFF" w:fill="auto"/>
          </w:tcPr>
          <w:p w14:paraId="385FA27C"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0D138F04" w14:textId="77777777" w:rsidTr="00F871AE">
        <w:tc>
          <w:tcPr>
            <w:tcW w:w="709" w:type="dxa"/>
            <w:shd w:val="solid" w:color="FFFFFF" w:fill="auto"/>
          </w:tcPr>
          <w:p w14:paraId="57AFEB66"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33705911" w14:textId="77777777" w:rsidR="00AF5401" w:rsidRPr="00F92F6B" w:rsidRDefault="00AF5401" w:rsidP="009014E0">
            <w:pPr>
              <w:pStyle w:val="TAC"/>
              <w:keepNext w:val="0"/>
              <w:keepLines w:val="0"/>
              <w:widowControl w:val="0"/>
              <w:jc w:val="left"/>
              <w:rPr>
                <w:sz w:val="16"/>
                <w:szCs w:val="16"/>
              </w:rPr>
            </w:pPr>
            <w:r w:rsidRPr="00F92F6B">
              <w:rPr>
                <w:sz w:val="16"/>
                <w:szCs w:val="16"/>
              </w:rPr>
              <w:t>RP-182654</w:t>
            </w:r>
          </w:p>
        </w:tc>
        <w:tc>
          <w:tcPr>
            <w:tcW w:w="567" w:type="dxa"/>
            <w:shd w:val="solid" w:color="FFFFFF" w:fill="auto"/>
          </w:tcPr>
          <w:p w14:paraId="7815B1DF" w14:textId="77777777" w:rsidR="00AF5401" w:rsidRPr="00F92F6B" w:rsidRDefault="00AF5401" w:rsidP="009014E0">
            <w:pPr>
              <w:pStyle w:val="TAL"/>
              <w:keepNext w:val="0"/>
              <w:keepLines w:val="0"/>
              <w:widowControl w:val="0"/>
              <w:jc w:val="center"/>
              <w:rPr>
                <w:sz w:val="16"/>
                <w:szCs w:val="16"/>
              </w:rPr>
            </w:pPr>
            <w:r w:rsidRPr="00F92F6B">
              <w:rPr>
                <w:sz w:val="16"/>
                <w:szCs w:val="16"/>
              </w:rPr>
              <w:t>0087</w:t>
            </w:r>
          </w:p>
        </w:tc>
        <w:tc>
          <w:tcPr>
            <w:tcW w:w="425" w:type="dxa"/>
            <w:shd w:val="solid" w:color="FFFFFF" w:fill="auto"/>
          </w:tcPr>
          <w:p w14:paraId="7355A9E6"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863E05B"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AA2CA03"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42FB5890" w14:textId="77777777" w:rsidTr="00F871AE">
        <w:tc>
          <w:tcPr>
            <w:tcW w:w="709" w:type="dxa"/>
            <w:shd w:val="solid" w:color="FFFFFF" w:fill="auto"/>
          </w:tcPr>
          <w:p w14:paraId="426248FF"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79779DCB" w14:textId="77777777" w:rsidR="00AF5401" w:rsidRPr="00F92F6B" w:rsidRDefault="00AF5401" w:rsidP="009014E0">
            <w:pPr>
              <w:pStyle w:val="TAC"/>
              <w:keepNext w:val="0"/>
              <w:keepLines w:val="0"/>
              <w:widowControl w:val="0"/>
              <w:jc w:val="left"/>
              <w:rPr>
                <w:sz w:val="16"/>
                <w:szCs w:val="16"/>
              </w:rPr>
            </w:pPr>
            <w:r w:rsidRPr="00F92F6B">
              <w:rPr>
                <w:sz w:val="16"/>
                <w:szCs w:val="16"/>
              </w:rPr>
              <w:t>RP-182649</w:t>
            </w:r>
          </w:p>
        </w:tc>
        <w:tc>
          <w:tcPr>
            <w:tcW w:w="567" w:type="dxa"/>
            <w:shd w:val="solid" w:color="FFFFFF" w:fill="auto"/>
          </w:tcPr>
          <w:p w14:paraId="7CED6F07" w14:textId="77777777" w:rsidR="00AF5401" w:rsidRPr="00F92F6B" w:rsidRDefault="00AF5401" w:rsidP="009014E0">
            <w:pPr>
              <w:pStyle w:val="TAL"/>
              <w:keepNext w:val="0"/>
              <w:keepLines w:val="0"/>
              <w:widowControl w:val="0"/>
              <w:jc w:val="center"/>
              <w:rPr>
                <w:sz w:val="16"/>
                <w:szCs w:val="16"/>
              </w:rPr>
            </w:pPr>
            <w:r w:rsidRPr="00F92F6B">
              <w:rPr>
                <w:sz w:val="16"/>
                <w:szCs w:val="16"/>
              </w:rPr>
              <w:t>0088</w:t>
            </w:r>
          </w:p>
        </w:tc>
        <w:tc>
          <w:tcPr>
            <w:tcW w:w="425" w:type="dxa"/>
            <w:shd w:val="solid" w:color="FFFFFF" w:fill="auto"/>
          </w:tcPr>
          <w:p w14:paraId="3BC94A2B"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42F1961"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DED7C34"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Scheduling Request Overview</w:t>
            </w:r>
          </w:p>
        </w:tc>
        <w:tc>
          <w:tcPr>
            <w:tcW w:w="708" w:type="dxa"/>
            <w:shd w:val="solid" w:color="FFFFFF" w:fill="auto"/>
          </w:tcPr>
          <w:p w14:paraId="6AC281D2"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34BA8290" w14:textId="77777777" w:rsidTr="00F871AE">
        <w:tc>
          <w:tcPr>
            <w:tcW w:w="709" w:type="dxa"/>
            <w:shd w:val="solid" w:color="FFFFFF" w:fill="auto"/>
          </w:tcPr>
          <w:p w14:paraId="3F816F25"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65F32F5F" w14:textId="77777777" w:rsidR="00AF5401" w:rsidRPr="00F92F6B" w:rsidRDefault="00AF5401" w:rsidP="009014E0">
            <w:pPr>
              <w:pStyle w:val="TAC"/>
              <w:keepNext w:val="0"/>
              <w:keepLines w:val="0"/>
              <w:widowControl w:val="0"/>
              <w:jc w:val="left"/>
              <w:rPr>
                <w:sz w:val="16"/>
                <w:szCs w:val="16"/>
              </w:rPr>
            </w:pPr>
            <w:r w:rsidRPr="00F92F6B">
              <w:rPr>
                <w:sz w:val="16"/>
                <w:szCs w:val="16"/>
              </w:rPr>
              <w:t>RP-182649</w:t>
            </w:r>
          </w:p>
        </w:tc>
        <w:tc>
          <w:tcPr>
            <w:tcW w:w="567" w:type="dxa"/>
            <w:shd w:val="solid" w:color="FFFFFF" w:fill="auto"/>
          </w:tcPr>
          <w:p w14:paraId="3D6D4AB2" w14:textId="77777777" w:rsidR="00AF5401" w:rsidRPr="00F92F6B" w:rsidRDefault="00AF5401" w:rsidP="009014E0">
            <w:pPr>
              <w:pStyle w:val="TAL"/>
              <w:keepNext w:val="0"/>
              <w:keepLines w:val="0"/>
              <w:widowControl w:val="0"/>
              <w:jc w:val="center"/>
              <w:rPr>
                <w:sz w:val="16"/>
                <w:szCs w:val="16"/>
              </w:rPr>
            </w:pPr>
            <w:r w:rsidRPr="00F92F6B">
              <w:rPr>
                <w:sz w:val="16"/>
                <w:szCs w:val="16"/>
              </w:rPr>
              <w:t>0089</w:t>
            </w:r>
          </w:p>
        </w:tc>
        <w:tc>
          <w:tcPr>
            <w:tcW w:w="425" w:type="dxa"/>
            <w:shd w:val="solid" w:color="FFFFFF" w:fill="auto"/>
          </w:tcPr>
          <w:p w14:paraId="24D759D2"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49D87E1"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A72C496"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System Information Provisioning</w:t>
            </w:r>
          </w:p>
        </w:tc>
        <w:tc>
          <w:tcPr>
            <w:tcW w:w="708" w:type="dxa"/>
            <w:shd w:val="solid" w:color="FFFFFF" w:fill="auto"/>
          </w:tcPr>
          <w:p w14:paraId="7FECA673"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179F90B0" w14:textId="77777777" w:rsidTr="00F871AE">
        <w:tc>
          <w:tcPr>
            <w:tcW w:w="709" w:type="dxa"/>
            <w:shd w:val="solid" w:color="FFFFFF" w:fill="auto"/>
          </w:tcPr>
          <w:p w14:paraId="722FA0A8"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50FC0194" w14:textId="77777777" w:rsidR="00AF5401" w:rsidRPr="00F92F6B" w:rsidRDefault="00AF5401" w:rsidP="009014E0">
            <w:pPr>
              <w:pStyle w:val="TAC"/>
              <w:keepNext w:val="0"/>
              <w:keepLines w:val="0"/>
              <w:widowControl w:val="0"/>
              <w:jc w:val="left"/>
              <w:rPr>
                <w:sz w:val="16"/>
                <w:szCs w:val="16"/>
              </w:rPr>
            </w:pPr>
            <w:r w:rsidRPr="00F92F6B">
              <w:rPr>
                <w:sz w:val="16"/>
                <w:szCs w:val="16"/>
              </w:rPr>
              <w:t>RP-182657</w:t>
            </w:r>
          </w:p>
        </w:tc>
        <w:tc>
          <w:tcPr>
            <w:tcW w:w="567" w:type="dxa"/>
            <w:shd w:val="solid" w:color="FFFFFF" w:fill="auto"/>
          </w:tcPr>
          <w:p w14:paraId="6ED567D3" w14:textId="77777777" w:rsidR="00AF5401" w:rsidRPr="00F92F6B" w:rsidRDefault="00AF5401" w:rsidP="009014E0">
            <w:pPr>
              <w:pStyle w:val="TAL"/>
              <w:keepNext w:val="0"/>
              <w:keepLines w:val="0"/>
              <w:widowControl w:val="0"/>
              <w:jc w:val="center"/>
              <w:rPr>
                <w:sz w:val="16"/>
                <w:szCs w:val="16"/>
              </w:rPr>
            </w:pPr>
            <w:r w:rsidRPr="00F92F6B">
              <w:rPr>
                <w:sz w:val="16"/>
                <w:szCs w:val="16"/>
              </w:rPr>
              <w:t>0090</w:t>
            </w:r>
          </w:p>
        </w:tc>
        <w:tc>
          <w:tcPr>
            <w:tcW w:w="425" w:type="dxa"/>
            <w:shd w:val="solid" w:color="FFFFFF" w:fill="auto"/>
          </w:tcPr>
          <w:p w14:paraId="0BFCFA6C" w14:textId="77777777" w:rsidR="00AF5401" w:rsidRPr="00F92F6B" w:rsidRDefault="00AF5401"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031FC2F3"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486A337" w14:textId="77777777" w:rsidR="00AF5401" w:rsidRPr="00F92F6B" w:rsidRDefault="00AF5401" w:rsidP="009014E0">
            <w:pPr>
              <w:pStyle w:val="TAL"/>
              <w:keepNext w:val="0"/>
              <w:keepLines w:val="0"/>
              <w:widowControl w:val="0"/>
              <w:rPr>
                <w:noProof/>
                <w:sz w:val="16"/>
                <w:szCs w:val="16"/>
              </w:rPr>
            </w:pPr>
            <w:r w:rsidRPr="00F92F6B">
              <w:rPr>
                <w:noProof/>
                <w:sz w:val="16"/>
                <w:szCs w:val="16"/>
              </w:rPr>
              <w:t>Transport of NAS Messages</w:t>
            </w:r>
          </w:p>
        </w:tc>
        <w:tc>
          <w:tcPr>
            <w:tcW w:w="708" w:type="dxa"/>
            <w:shd w:val="solid" w:color="FFFFFF" w:fill="auto"/>
          </w:tcPr>
          <w:p w14:paraId="6C306500"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6E46FA89" w14:textId="77777777" w:rsidTr="00F871AE">
        <w:tc>
          <w:tcPr>
            <w:tcW w:w="709" w:type="dxa"/>
            <w:shd w:val="solid" w:color="FFFFFF" w:fill="auto"/>
          </w:tcPr>
          <w:p w14:paraId="5F7E61C3"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637EC381" w14:textId="77777777" w:rsidR="00AF5401" w:rsidRPr="00F92F6B" w:rsidRDefault="00AF5401" w:rsidP="009014E0">
            <w:pPr>
              <w:pStyle w:val="TAC"/>
              <w:keepNext w:val="0"/>
              <w:keepLines w:val="0"/>
              <w:widowControl w:val="0"/>
              <w:jc w:val="left"/>
              <w:rPr>
                <w:sz w:val="16"/>
                <w:szCs w:val="16"/>
              </w:rPr>
            </w:pPr>
            <w:r w:rsidRPr="00F92F6B">
              <w:rPr>
                <w:sz w:val="16"/>
                <w:szCs w:val="16"/>
              </w:rPr>
              <w:t>RP-182649</w:t>
            </w:r>
          </w:p>
        </w:tc>
        <w:tc>
          <w:tcPr>
            <w:tcW w:w="567" w:type="dxa"/>
            <w:shd w:val="solid" w:color="FFFFFF" w:fill="auto"/>
          </w:tcPr>
          <w:p w14:paraId="111F1836" w14:textId="77777777" w:rsidR="00AF5401" w:rsidRPr="00F92F6B" w:rsidRDefault="00AF5401" w:rsidP="009014E0">
            <w:pPr>
              <w:pStyle w:val="TAL"/>
              <w:keepNext w:val="0"/>
              <w:keepLines w:val="0"/>
              <w:widowControl w:val="0"/>
              <w:jc w:val="center"/>
              <w:rPr>
                <w:sz w:val="16"/>
                <w:szCs w:val="16"/>
              </w:rPr>
            </w:pPr>
            <w:r w:rsidRPr="00F92F6B">
              <w:rPr>
                <w:sz w:val="16"/>
                <w:szCs w:val="16"/>
              </w:rPr>
              <w:t>0091</w:t>
            </w:r>
          </w:p>
        </w:tc>
        <w:tc>
          <w:tcPr>
            <w:tcW w:w="425" w:type="dxa"/>
            <w:shd w:val="solid" w:color="FFFFFF" w:fill="auto"/>
          </w:tcPr>
          <w:p w14:paraId="70F09C1E"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9A21632"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A3A5A33"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SON Overview</w:t>
            </w:r>
          </w:p>
        </w:tc>
        <w:tc>
          <w:tcPr>
            <w:tcW w:w="708" w:type="dxa"/>
            <w:shd w:val="solid" w:color="FFFFFF" w:fill="auto"/>
          </w:tcPr>
          <w:p w14:paraId="6BA32ECA"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7F81A0FB" w14:textId="77777777" w:rsidTr="00F871AE">
        <w:tc>
          <w:tcPr>
            <w:tcW w:w="709" w:type="dxa"/>
            <w:tcBorders>
              <w:bottom w:val="single" w:sz="6" w:space="0" w:color="auto"/>
            </w:tcBorders>
            <w:shd w:val="solid" w:color="FFFFFF" w:fill="auto"/>
          </w:tcPr>
          <w:p w14:paraId="34063D0D" w14:textId="77777777" w:rsidR="00AF5401" w:rsidRPr="00F92F6B"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tcBorders>
              <w:bottom w:val="single" w:sz="6" w:space="0" w:color="auto"/>
            </w:tcBorders>
            <w:shd w:val="solid" w:color="FFFFFF" w:fill="auto"/>
          </w:tcPr>
          <w:p w14:paraId="16DC3C75" w14:textId="77777777" w:rsidR="00AF5401" w:rsidRPr="00F92F6B" w:rsidRDefault="00AF5401" w:rsidP="009014E0">
            <w:pPr>
              <w:pStyle w:val="TAC"/>
              <w:keepNext w:val="0"/>
              <w:keepLines w:val="0"/>
              <w:widowControl w:val="0"/>
              <w:jc w:val="left"/>
              <w:rPr>
                <w:sz w:val="16"/>
                <w:szCs w:val="16"/>
              </w:rPr>
            </w:pPr>
            <w:r w:rsidRPr="00F92F6B">
              <w:rPr>
                <w:sz w:val="16"/>
                <w:szCs w:val="16"/>
              </w:rPr>
              <w:t>RP-182649</w:t>
            </w:r>
          </w:p>
        </w:tc>
        <w:tc>
          <w:tcPr>
            <w:tcW w:w="567" w:type="dxa"/>
            <w:tcBorders>
              <w:bottom w:val="single" w:sz="6" w:space="0" w:color="auto"/>
            </w:tcBorders>
            <w:shd w:val="solid" w:color="FFFFFF" w:fill="auto"/>
          </w:tcPr>
          <w:p w14:paraId="1A080117" w14:textId="77777777" w:rsidR="00AF5401" w:rsidRPr="00F92F6B" w:rsidRDefault="00AF5401" w:rsidP="009014E0">
            <w:pPr>
              <w:pStyle w:val="TAL"/>
              <w:keepNext w:val="0"/>
              <w:keepLines w:val="0"/>
              <w:widowControl w:val="0"/>
              <w:jc w:val="center"/>
              <w:rPr>
                <w:sz w:val="16"/>
                <w:szCs w:val="16"/>
              </w:rPr>
            </w:pPr>
            <w:r w:rsidRPr="00F92F6B">
              <w:rPr>
                <w:sz w:val="16"/>
                <w:szCs w:val="16"/>
              </w:rPr>
              <w:t>0093</w:t>
            </w:r>
          </w:p>
        </w:tc>
        <w:tc>
          <w:tcPr>
            <w:tcW w:w="425" w:type="dxa"/>
            <w:tcBorders>
              <w:bottom w:val="single" w:sz="6" w:space="0" w:color="auto"/>
            </w:tcBorders>
            <w:shd w:val="solid" w:color="FFFFFF" w:fill="auto"/>
          </w:tcPr>
          <w:p w14:paraId="401E85C1"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tcBorders>
              <w:bottom w:val="single" w:sz="6" w:space="0" w:color="auto"/>
            </w:tcBorders>
            <w:shd w:val="solid" w:color="FFFFFF" w:fill="auto"/>
          </w:tcPr>
          <w:p w14:paraId="6DFE1201"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tcBorders>
              <w:bottom w:val="single" w:sz="6" w:space="0" w:color="auto"/>
            </w:tcBorders>
            <w:shd w:val="solid" w:color="FFFFFF" w:fill="auto"/>
          </w:tcPr>
          <w:p w14:paraId="4705A8D9"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708681F" w14:textId="77777777" w:rsidTr="00F871AE">
        <w:tc>
          <w:tcPr>
            <w:tcW w:w="709" w:type="dxa"/>
            <w:shd w:val="solid" w:color="FFFFFF" w:fill="auto"/>
          </w:tcPr>
          <w:p w14:paraId="2B09B18D"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7DB6DBBF" w14:textId="77777777" w:rsidR="00AF5401" w:rsidRPr="00F92F6B" w:rsidRDefault="00AF5401" w:rsidP="009014E0">
            <w:pPr>
              <w:pStyle w:val="TAC"/>
              <w:keepNext w:val="0"/>
              <w:keepLines w:val="0"/>
              <w:widowControl w:val="0"/>
              <w:jc w:val="left"/>
              <w:rPr>
                <w:sz w:val="16"/>
                <w:szCs w:val="16"/>
              </w:rPr>
            </w:pPr>
            <w:r w:rsidRPr="00F92F6B">
              <w:rPr>
                <w:sz w:val="16"/>
                <w:szCs w:val="16"/>
              </w:rPr>
              <w:t>RP-182656</w:t>
            </w:r>
          </w:p>
        </w:tc>
        <w:tc>
          <w:tcPr>
            <w:tcW w:w="567" w:type="dxa"/>
            <w:shd w:val="solid" w:color="FFFFFF" w:fill="auto"/>
          </w:tcPr>
          <w:p w14:paraId="6B193063" w14:textId="77777777" w:rsidR="00AF5401" w:rsidRPr="00F92F6B" w:rsidRDefault="00AF5401" w:rsidP="009014E0">
            <w:pPr>
              <w:pStyle w:val="TAL"/>
              <w:keepNext w:val="0"/>
              <w:keepLines w:val="0"/>
              <w:widowControl w:val="0"/>
              <w:jc w:val="center"/>
              <w:rPr>
                <w:sz w:val="16"/>
                <w:szCs w:val="16"/>
              </w:rPr>
            </w:pPr>
            <w:r w:rsidRPr="00F92F6B">
              <w:rPr>
                <w:sz w:val="16"/>
                <w:szCs w:val="16"/>
              </w:rPr>
              <w:t>0095</w:t>
            </w:r>
          </w:p>
        </w:tc>
        <w:tc>
          <w:tcPr>
            <w:tcW w:w="425" w:type="dxa"/>
            <w:shd w:val="solid" w:color="FFFFFF" w:fill="auto"/>
          </w:tcPr>
          <w:p w14:paraId="40622580"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04569C2"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1F6EB2D"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Clarification on basic voice support</w:t>
            </w:r>
          </w:p>
        </w:tc>
        <w:tc>
          <w:tcPr>
            <w:tcW w:w="708" w:type="dxa"/>
            <w:shd w:val="solid" w:color="FFFFFF" w:fill="auto"/>
          </w:tcPr>
          <w:p w14:paraId="08A903EE"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F55D906" w14:textId="77777777" w:rsidTr="00F871AE">
        <w:tc>
          <w:tcPr>
            <w:tcW w:w="709" w:type="dxa"/>
            <w:shd w:val="solid" w:color="FFFFFF" w:fill="auto"/>
          </w:tcPr>
          <w:p w14:paraId="788F62F9"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128971C4" w14:textId="77777777" w:rsidR="00AF5401"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3DDE3A47" w14:textId="77777777" w:rsidR="00AF5401" w:rsidRPr="00F92F6B" w:rsidRDefault="00AF5401" w:rsidP="009014E0">
            <w:pPr>
              <w:pStyle w:val="TAL"/>
              <w:keepNext w:val="0"/>
              <w:keepLines w:val="0"/>
              <w:widowControl w:val="0"/>
              <w:jc w:val="center"/>
              <w:rPr>
                <w:sz w:val="16"/>
                <w:szCs w:val="16"/>
              </w:rPr>
            </w:pPr>
            <w:r w:rsidRPr="00F92F6B">
              <w:rPr>
                <w:sz w:val="16"/>
                <w:szCs w:val="16"/>
              </w:rPr>
              <w:t>0096</w:t>
            </w:r>
          </w:p>
        </w:tc>
        <w:tc>
          <w:tcPr>
            <w:tcW w:w="425" w:type="dxa"/>
            <w:shd w:val="solid" w:color="FFFFFF" w:fill="auto"/>
          </w:tcPr>
          <w:p w14:paraId="116E99FA"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B15B9AD"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B8101FA"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Relation between SSB and SS-Burst</w:t>
            </w:r>
          </w:p>
        </w:tc>
        <w:tc>
          <w:tcPr>
            <w:tcW w:w="708" w:type="dxa"/>
            <w:shd w:val="solid" w:color="FFFFFF" w:fill="auto"/>
          </w:tcPr>
          <w:p w14:paraId="4F35D5BF"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67F24B8B" w14:textId="77777777" w:rsidTr="00F871AE">
        <w:trPr>
          <w:trHeight w:val="88"/>
        </w:trPr>
        <w:tc>
          <w:tcPr>
            <w:tcW w:w="709" w:type="dxa"/>
            <w:shd w:val="solid" w:color="FFFFFF" w:fill="auto"/>
          </w:tcPr>
          <w:p w14:paraId="7B73B6CF"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2660CB91" w14:textId="77777777" w:rsidR="00AF5401"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6A6E3804" w14:textId="77777777" w:rsidR="00AF5401" w:rsidRPr="00F92F6B" w:rsidRDefault="00AF5401" w:rsidP="009014E0">
            <w:pPr>
              <w:pStyle w:val="TAL"/>
              <w:keepNext w:val="0"/>
              <w:keepLines w:val="0"/>
              <w:widowControl w:val="0"/>
              <w:jc w:val="center"/>
              <w:rPr>
                <w:sz w:val="16"/>
                <w:szCs w:val="16"/>
              </w:rPr>
            </w:pPr>
            <w:r w:rsidRPr="00F92F6B">
              <w:rPr>
                <w:sz w:val="16"/>
                <w:szCs w:val="16"/>
              </w:rPr>
              <w:t>0097</w:t>
            </w:r>
          </w:p>
        </w:tc>
        <w:tc>
          <w:tcPr>
            <w:tcW w:w="425" w:type="dxa"/>
            <w:shd w:val="solid" w:color="FFFFFF" w:fill="auto"/>
          </w:tcPr>
          <w:p w14:paraId="2167D017" w14:textId="77777777" w:rsidR="00AF5401" w:rsidRPr="00F92F6B" w:rsidRDefault="00AF5401"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26A6C5A5"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6F902C3"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Defining inter-system and intra-system handover</w:t>
            </w:r>
          </w:p>
        </w:tc>
        <w:tc>
          <w:tcPr>
            <w:tcW w:w="708" w:type="dxa"/>
            <w:shd w:val="solid" w:color="FFFFFF" w:fill="auto"/>
          </w:tcPr>
          <w:p w14:paraId="79EBD90A"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4672A63C" w14:textId="77777777" w:rsidTr="00F871AE">
        <w:tc>
          <w:tcPr>
            <w:tcW w:w="709" w:type="dxa"/>
            <w:shd w:val="solid" w:color="FFFFFF" w:fill="auto"/>
          </w:tcPr>
          <w:p w14:paraId="5548F786"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79E1A486" w14:textId="77777777" w:rsidR="00AF5401"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6071A9EE" w14:textId="77777777" w:rsidR="00AF5401" w:rsidRPr="00F92F6B" w:rsidRDefault="00AF5401" w:rsidP="009014E0">
            <w:pPr>
              <w:pStyle w:val="TAL"/>
              <w:keepNext w:val="0"/>
              <w:keepLines w:val="0"/>
              <w:widowControl w:val="0"/>
              <w:jc w:val="center"/>
              <w:rPr>
                <w:sz w:val="16"/>
                <w:szCs w:val="16"/>
              </w:rPr>
            </w:pPr>
            <w:r w:rsidRPr="00F92F6B">
              <w:rPr>
                <w:sz w:val="16"/>
                <w:szCs w:val="16"/>
              </w:rPr>
              <w:t>0099</w:t>
            </w:r>
          </w:p>
        </w:tc>
        <w:tc>
          <w:tcPr>
            <w:tcW w:w="425" w:type="dxa"/>
            <w:shd w:val="solid" w:color="FFFFFF" w:fill="auto"/>
          </w:tcPr>
          <w:p w14:paraId="0390F60B" w14:textId="77777777" w:rsidR="00AF5401" w:rsidRPr="00F92F6B" w:rsidRDefault="00AF5401"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6B3BAAA8"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B0EE4BE"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D2D7F8B" w14:textId="77777777" w:rsidTr="00F871AE">
        <w:tc>
          <w:tcPr>
            <w:tcW w:w="709" w:type="dxa"/>
            <w:shd w:val="solid" w:color="FFFFFF" w:fill="auto"/>
          </w:tcPr>
          <w:p w14:paraId="37603526"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3AA81039" w14:textId="77777777" w:rsidR="00AF5401" w:rsidRPr="00F92F6B" w:rsidRDefault="00AF5401" w:rsidP="009014E0">
            <w:pPr>
              <w:pStyle w:val="TAC"/>
              <w:keepNext w:val="0"/>
              <w:keepLines w:val="0"/>
              <w:widowControl w:val="0"/>
              <w:jc w:val="left"/>
              <w:rPr>
                <w:sz w:val="16"/>
                <w:szCs w:val="16"/>
              </w:rPr>
            </w:pPr>
            <w:r w:rsidRPr="00F92F6B">
              <w:rPr>
                <w:sz w:val="16"/>
                <w:szCs w:val="16"/>
              </w:rPr>
              <w:t>RP-182656</w:t>
            </w:r>
          </w:p>
        </w:tc>
        <w:tc>
          <w:tcPr>
            <w:tcW w:w="567" w:type="dxa"/>
            <w:shd w:val="solid" w:color="FFFFFF" w:fill="auto"/>
          </w:tcPr>
          <w:p w14:paraId="5C8329C2" w14:textId="77777777" w:rsidR="00AF5401" w:rsidRPr="00F92F6B" w:rsidRDefault="00AF5401" w:rsidP="009014E0">
            <w:pPr>
              <w:pStyle w:val="TAL"/>
              <w:keepNext w:val="0"/>
              <w:keepLines w:val="0"/>
              <w:widowControl w:val="0"/>
              <w:jc w:val="center"/>
              <w:rPr>
                <w:sz w:val="16"/>
                <w:szCs w:val="16"/>
              </w:rPr>
            </w:pPr>
            <w:r w:rsidRPr="00F92F6B">
              <w:rPr>
                <w:sz w:val="16"/>
                <w:szCs w:val="16"/>
              </w:rPr>
              <w:t>0102</w:t>
            </w:r>
          </w:p>
        </w:tc>
        <w:tc>
          <w:tcPr>
            <w:tcW w:w="425" w:type="dxa"/>
            <w:shd w:val="solid" w:color="FFFFFF" w:fill="auto"/>
          </w:tcPr>
          <w:p w14:paraId="2EE5CE9F"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13466C1"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256CE69"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Clarification on SSB-based BM, RLM and BFD</w:t>
            </w:r>
          </w:p>
        </w:tc>
        <w:tc>
          <w:tcPr>
            <w:tcW w:w="708" w:type="dxa"/>
            <w:shd w:val="solid" w:color="FFFFFF" w:fill="auto"/>
          </w:tcPr>
          <w:p w14:paraId="273952E2"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742A68D7" w14:textId="77777777" w:rsidTr="00F871AE">
        <w:tc>
          <w:tcPr>
            <w:tcW w:w="709" w:type="dxa"/>
            <w:shd w:val="solid" w:color="FFFFFF" w:fill="auto"/>
          </w:tcPr>
          <w:p w14:paraId="3582D05D"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31AE06D2" w14:textId="77777777" w:rsidR="00AF5401" w:rsidRPr="00F92F6B" w:rsidRDefault="00AF5401" w:rsidP="009014E0">
            <w:pPr>
              <w:pStyle w:val="TAC"/>
              <w:keepNext w:val="0"/>
              <w:keepLines w:val="0"/>
              <w:widowControl w:val="0"/>
              <w:jc w:val="left"/>
              <w:rPr>
                <w:sz w:val="16"/>
                <w:szCs w:val="16"/>
              </w:rPr>
            </w:pPr>
            <w:r w:rsidRPr="00F92F6B">
              <w:rPr>
                <w:sz w:val="16"/>
                <w:szCs w:val="16"/>
              </w:rPr>
              <w:t>RP-182653</w:t>
            </w:r>
          </w:p>
        </w:tc>
        <w:tc>
          <w:tcPr>
            <w:tcW w:w="567" w:type="dxa"/>
            <w:shd w:val="solid" w:color="FFFFFF" w:fill="auto"/>
          </w:tcPr>
          <w:p w14:paraId="7C486FA4" w14:textId="77777777" w:rsidR="00AF5401" w:rsidRPr="00F92F6B" w:rsidRDefault="00AF5401" w:rsidP="009014E0">
            <w:pPr>
              <w:pStyle w:val="TAL"/>
              <w:keepNext w:val="0"/>
              <w:keepLines w:val="0"/>
              <w:widowControl w:val="0"/>
              <w:jc w:val="center"/>
              <w:rPr>
                <w:sz w:val="16"/>
                <w:szCs w:val="16"/>
              </w:rPr>
            </w:pPr>
            <w:r w:rsidRPr="00F92F6B">
              <w:rPr>
                <w:sz w:val="16"/>
                <w:szCs w:val="16"/>
              </w:rPr>
              <w:t>0103</w:t>
            </w:r>
          </w:p>
        </w:tc>
        <w:tc>
          <w:tcPr>
            <w:tcW w:w="425" w:type="dxa"/>
            <w:shd w:val="solid" w:color="FFFFFF" w:fill="auto"/>
          </w:tcPr>
          <w:p w14:paraId="01EFE01E"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A7583FC"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9555761"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Correction to beam failure detection in Stage-2</w:t>
            </w:r>
          </w:p>
        </w:tc>
        <w:tc>
          <w:tcPr>
            <w:tcW w:w="708" w:type="dxa"/>
            <w:shd w:val="solid" w:color="FFFFFF" w:fill="auto"/>
          </w:tcPr>
          <w:p w14:paraId="1A06063F"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16682673" w14:textId="77777777" w:rsidTr="00F871AE">
        <w:tc>
          <w:tcPr>
            <w:tcW w:w="709" w:type="dxa"/>
            <w:shd w:val="solid" w:color="FFFFFF" w:fill="auto"/>
          </w:tcPr>
          <w:p w14:paraId="1A04E4A9"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47743BFD" w14:textId="77777777" w:rsidR="00AF5401" w:rsidRPr="00F92F6B" w:rsidRDefault="00AF5401" w:rsidP="009014E0">
            <w:pPr>
              <w:pStyle w:val="TAC"/>
              <w:keepNext w:val="0"/>
              <w:keepLines w:val="0"/>
              <w:widowControl w:val="0"/>
              <w:jc w:val="left"/>
              <w:rPr>
                <w:sz w:val="16"/>
                <w:szCs w:val="16"/>
              </w:rPr>
            </w:pPr>
            <w:r w:rsidRPr="00F92F6B">
              <w:rPr>
                <w:sz w:val="16"/>
                <w:szCs w:val="16"/>
              </w:rPr>
              <w:t>RP-182655</w:t>
            </w:r>
          </w:p>
        </w:tc>
        <w:tc>
          <w:tcPr>
            <w:tcW w:w="567" w:type="dxa"/>
            <w:shd w:val="solid" w:color="FFFFFF" w:fill="auto"/>
          </w:tcPr>
          <w:p w14:paraId="512E2E1A" w14:textId="77777777" w:rsidR="00AF5401" w:rsidRPr="00F92F6B" w:rsidRDefault="00AF5401" w:rsidP="009014E0">
            <w:pPr>
              <w:pStyle w:val="TAL"/>
              <w:keepNext w:val="0"/>
              <w:keepLines w:val="0"/>
              <w:widowControl w:val="0"/>
              <w:jc w:val="center"/>
              <w:rPr>
                <w:sz w:val="16"/>
                <w:szCs w:val="16"/>
              </w:rPr>
            </w:pPr>
            <w:r w:rsidRPr="00F92F6B">
              <w:rPr>
                <w:sz w:val="16"/>
                <w:szCs w:val="16"/>
              </w:rPr>
              <w:t>0106</w:t>
            </w:r>
          </w:p>
        </w:tc>
        <w:tc>
          <w:tcPr>
            <w:tcW w:w="425" w:type="dxa"/>
            <w:shd w:val="solid" w:color="FFFFFF" w:fill="auto"/>
          </w:tcPr>
          <w:p w14:paraId="73AB8970"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6C48068"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B7ECCDB" w14:textId="77777777" w:rsidR="00AF5401" w:rsidRPr="00F92F6B" w:rsidRDefault="00AF5401" w:rsidP="009014E0">
            <w:pPr>
              <w:pStyle w:val="TAL"/>
              <w:keepNext w:val="0"/>
              <w:keepLines w:val="0"/>
              <w:widowControl w:val="0"/>
              <w:rPr>
                <w:noProof/>
                <w:sz w:val="16"/>
                <w:szCs w:val="16"/>
                <w:lang w:eastAsia="en-US"/>
              </w:rPr>
            </w:pPr>
            <w:r w:rsidRPr="00F92F6B">
              <w:rPr>
                <w:noProof/>
                <w:sz w:val="16"/>
                <w:szCs w:val="16"/>
                <w:lang w:eastAsia="en-US"/>
              </w:rPr>
              <w:t>Random Access Triggers</w:t>
            </w:r>
          </w:p>
        </w:tc>
        <w:tc>
          <w:tcPr>
            <w:tcW w:w="708" w:type="dxa"/>
            <w:shd w:val="solid" w:color="FFFFFF" w:fill="auto"/>
          </w:tcPr>
          <w:p w14:paraId="1A85B472"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4A98EF1E" w14:textId="77777777" w:rsidTr="00F871AE">
        <w:tc>
          <w:tcPr>
            <w:tcW w:w="709" w:type="dxa"/>
            <w:shd w:val="solid" w:color="FFFFFF" w:fill="auto"/>
          </w:tcPr>
          <w:p w14:paraId="3497C39F" w14:textId="77777777" w:rsidR="00F07B30" w:rsidRPr="00F92F6B"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F92F6B" w:rsidRDefault="00F07B30"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3D914A9E" w14:textId="77777777" w:rsidR="00F07B30" w:rsidRPr="00F92F6B" w:rsidRDefault="00AF5401" w:rsidP="009014E0">
            <w:pPr>
              <w:pStyle w:val="TAC"/>
              <w:keepNext w:val="0"/>
              <w:keepLines w:val="0"/>
              <w:widowControl w:val="0"/>
              <w:jc w:val="left"/>
              <w:rPr>
                <w:sz w:val="16"/>
                <w:szCs w:val="16"/>
              </w:rPr>
            </w:pPr>
            <w:r w:rsidRPr="00F92F6B">
              <w:rPr>
                <w:sz w:val="16"/>
                <w:szCs w:val="16"/>
              </w:rPr>
              <w:t>RP-182649</w:t>
            </w:r>
          </w:p>
        </w:tc>
        <w:tc>
          <w:tcPr>
            <w:tcW w:w="567" w:type="dxa"/>
            <w:shd w:val="solid" w:color="FFFFFF" w:fill="auto"/>
          </w:tcPr>
          <w:p w14:paraId="09E8571C" w14:textId="77777777" w:rsidR="00F07B30" w:rsidRPr="00F92F6B" w:rsidRDefault="00F07B30" w:rsidP="009014E0">
            <w:pPr>
              <w:pStyle w:val="TAL"/>
              <w:keepNext w:val="0"/>
              <w:keepLines w:val="0"/>
              <w:widowControl w:val="0"/>
              <w:jc w:val="center"/>
              <w:rPr>
                <w:sz w:val="16"/>
                <w:szCs w:val="16"/>
              </w:rPr>
            </w:pPr>
            <w:r w:rsidRPr="00F92F6B">
              <w:rPr>
                <w:sz w:val="16"/>
                <w:szCs w:val="16"/>
              </w:rPr>
              <w:t>0107</w:t>
            </w:r>
          </w:p>
        </w:tc>
        <w:tc>
          <w:tcPr>
            <w:tcW w:w="425" w:type="dxa"/>
            <w:shd w:val="solid" w:color="FFFFFF" w:fill="auto"/>
          </w:tcPr>
          <w:p w14:paraId="31627A21" w14:textId="77777777" w:rsidR="00F07B30" w:rsidRPr="00F92F6B" w:rsidRDefault="00F07B3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9F41D3B" w14:textId="77777777" w:rsidR="00F07B30" w:rsidRPr="00F92F6B" w:rsidRDefault="00F07B3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51220BA" w14:textId="77777777" w:rsidR="00F07B30" w:rsidRPr="00F92F6B" w:rsidRDefault="00F07B30" w:rsidP="009014E0">
            <w:pPr>
              <w:pStyle w:val="TAL"/>
              <w:keepNext w:val="0"/>
              <w:keepLines w:val="0"/>
              <w:widowControl w:val="0"/>
              <w:rPr>
                <w:noProof/>
                <w:sz w:val="16"/>
                <w:szCs w:val="16"/>
                <w:lang w:eastAsia="en-US"/>
              </w:rPr>
            </w:pPr>
            <w:r w:rsidRPr="00F92F6B">
              <w:rPr>
                <w:noProof/>
                <w:sz w:val="16"/>
                <w:szCs w:val="16"/>
                <w:lang w:eastAsia="en-US"/>
              </w:rPr>
              <w:t>Correction of BWP adaptation</w:t>
            </w:r>
          </w:p>
        </w:tc>
        <w:tc>
          <w:tcPr>
            <w:tcW w:w="708" w:type="dxa"/>
            <w:shd w:val="solid" w:color="FFFFFF" w:fill="auto"/>
          </w:tcPr>
          <w:p w14:paraId="737E2D33" w14:textId="77777777" w:rsidR="00F07B30" w:rsidRPr="00F92F6B" w:rsidRDefault="00F07B30" w:rsidP="009014E0">
            <w:pPr>
              <w:pStyle w:val="TAC"/>
              <w:keepNext w:val="0"/>
              <w:keepLines w:val="0"/>
              <w:widowControl w:val="0"/>
              <w:jc w:val="left"/>
              <w:rPr>
                <w:sz w:val="16"/>
                <w:szCs w:val="16"/>
              </w:rPr>
            </w:pPr>
            <w:r w:rsidRPr="00F92F6B">
              <w:rPr>
                <w:sz w:val="16"/>
                <w:szCs w:val="16"/>
              </w:rPr>
              <w:t>15.4.0</w:t>
            </w:r>
          </w:p>
        </w:tc>
      </w:tr>
      <w:tr w:rsidR="006C004A" w:rsidRPr="00F92F6B" w14:paraId="77558047" w14:textId="77777777" w:rsidTr="00F871AE">
        <w:tc>
          <w:tcPr>
            <w:tcW w:w="709" w:type="dxa"/>
            <w:shd w:val="solid" w:color="FFFFFF" w:fill="auto"/>
          </w:tcPr>
          <w:p w14:paraId="681A39D2"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336430B7" w14:textId="77777777" w:rsidR="00AF5401" w:rsidRPr="00F92F6B" w:rsidRDefault="00AF5401" w:rsidP="009014E0">
            <w:pPr>
              <w:pStyle w:val="TAC"/>
              <w:keepNext w:val="0"/>
              <w:keepLines w:val="0"/>
              <w:widowControl w:val="0"/>
              <w:jc w:val="left"/>
              <w:rPr>
                <w:sz w:val="16"/>
                <w:szCs w:val="16"/>
              </w:rPr>
            </w:pPr>
            <w:r w:rsidRPr="00F92F6B">
              <w:rPr>
                <w:sz w:val="16"/>
                <w:szCs w:val="16"/>
              </w:rPr>
              <w:t>RP-182657</w:t>
            </w:r>
          </w:p>
        </w:tc>
        <w:tc>
          <w:tcPr>
            <w:tcW w:w="567" w:type="dxa"/>
            <w:shd w:val="solid" w:color="FFFFFF" w:fill="auto"/>
          </w:tcPr>
          <w:p w14:paraId="25ADA46A" w14:textId="77777777" w:rsidR="00AF5401" w:rsidRPr="00F92F6B" w:rsidRDefault="00AF5401" w:rsidP="009014E0">
            <w:pPr>
              <w:pStyle w:val="TAL"/>
              <w:keepNext w:val="0"/>
              <w:keepLines w:val="0"/>
              <w:widowControl w:val="0"/>
              <w:jc w:val="center"/>
              <w:rPr>
                <w:sz w:val="16"/>
                <w:szCs w:val="16"/>
              </w:rPr>
            </w:pPr>
            <w:r w:rsidRPr="00F92F6B">
              <w:rPr>
                <w:sz w:val="16"/>
                <w:szCs w:val="16"/>
              </w:rPr>
              <w:t>0108</w:t>
            </w:r>
          </w:p>
        </w:tc>
        <w:tc>
          <w:tcPr>
            <w:tcW w:w="425" w:type="dxa"/>
            <w:shd w:val="solid" w:color="FFFFFF" w:fill="auto"/>
          </w:tcPr>
          <w:p w14:paraId="1189385F"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8446163"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258FABD" w14:textId="77777777" w:rsidR="00AF5401" w:rsidRPr="00F92F6B" w:rsidRDefault="00AF5401" w:rsidP="009014E0">
            <w:pPr>
              <w:pStyle w:val="TAL"/>
              <w:keepNext w:val="0"/>
              <w:keepLines w:val="0"/>
              <w:widowControl w:val="0"/>
              <w:rPr>
                <w:noProof/>
                <w:sz w:val="16"/>
                <w:szCs w:val="16"/>
              </w:rPr>
            </w:pPr>
            <w:r w:rsidRPr="00F92F6B">
              <w:rPr>
                <w:noProof/>
                <w:sz w:val="16"/>
                <w:szCs w:val="16"/>
              </w:rPr>
              <w:t>Notification Control</w:t>
            </w:r>
          </w:p>
        </w:tc>
        <w:tc>
          <w:tcPr>
            <w:tcW w:w="708" w:type="dxa"/>
            <w:shd w:val="solid" w:color="FFFFFF" w:fill="auto"/>
          </w:tcPr>
          <w:p w14:paraId="3A981474"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3D2A3259" w14:textId="77777777" w:rsidTr="00F871AE">
        <w:tc>
          <w:tcPr>
            <w:tcW w:w="709" w:type="dxa"/>
            <w:shd w:val="solid" w:color="FFFFFF" w:fill="auto"/>
          </w:tcPr>
          <w:p w14:paraId="26271157"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43ECD40E" w14:textId="77777777" w:rsidR="00AF5401" w:rsidRPr="00F92F6B" w:rsidRDefault="00AF5401" w:rsidP="009014E0">
            <w:pPr>
              <w:pStyle w:val="TAC"/>
              <w:keepNext w:val="0"/>
              <w:keepLines w:val="0"/>
              <w:widowControl w:val="0"/>
              <w:jc w:val="left"/>
              <w:rPr>
                <w:sz w:val="16"/>
                <w:szCs w:val="16"/>
              </w:rPr>
            </w:pPr>
            <w:r w:rsidRPr="00F92F6B">
              <w:rPr>
                <w:sz w:val="16"/>
                <w:szCs w:val="16"/>
              </w:rPr>
              <w:t>RP-182665</w:t>
            </w:r>
          </w:p>
        </w:tc>
        <w:tc>
          <w:tcPr>
            <w:tcW w:w="567" w:type="dxa"/>
            <w:shd w:val="solid" w:color="FFFFFF" w:fill="auto"/>
          </w:tcPr>
          <w:p w14:paraId="6F8FF8DF" w14:textId="77777777" w:rsidR="00AF5401" w:rsidRPr="00F92F6B" w:rsidRDefault="00AF5401" w:rsidP="009014E0">
            <w:pPr>
              <w:pStyle w:val="TAL"/>
              <w:keepNext w:val="0"/>
              <w:keepLines w:val="0"/>
              <w:widowControl w:val="0"/>
              <w:jc w:val="center"/>
              <w:rPr>
                <w:sz w:val="16"/>
                <w:szCs w:val="16"/>
              </w:rPr>
            </w:pPr>
            <w:r w:rsidRPr="00F92F6B">
              <w:rPr>
                <w:sz w:val="16"/>
                <w:szCs w:val="16"/>
              </w:rPr>
              <w:t>0109</w:t>
            </w:r>
          </w:p>
        </w:tc>
        <w:tc>
          <w:tcPr>
            <w:tcW w:w="425" w:type="dxa"/>
            <w:shd w:val="solid" w:color="FFFFFF" w:fill="auto"/>
          </w:tcPr>
          <w:p w14:paraId="014B7069"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624271D"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3FD5B80"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PDU Session AMBR</w:t>
            </w:r>
          </w:p>
        </w:tc>
        <w:tc>
          <w:tcPr>
            <w:tcW w:w="708" w:type="dxa"/>
            <w:shd w:val="solid" w:color="FFFFFF" w:fill="auto"/>
          </w:tcPr>
          <w:p w14:paraId="59AC2C3E"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0BB60C30" w14:textId="77777777" w:rsidTr="00F871AE">
        <w:tc>
          <w:tcPr>
            <w:tcW w:w="709" w:type="dxa"/>
            <w:shd w:val="solid" w:color="FFFFFF" w:fill="auto"/>
          </w:tcPr>
          <w:p w14:paraId="16DA426C" w14:textId="77777777" w:rsidR="006834AC" w:rsidRPr="00F92F6B"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F92F6B" w:rsidRDefault="006834AC"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117AB615" w14:textId="77777777" w:rsidR="006834AC" w:rsidRPr="00F92F6B" w:rsidRDefault="00AF5401" w:rsidP="009014E0">
            <w:pPr>
              <w:pStyle w:val="TAC"/>
              <w:keepNext w:val="0"/>
              <w:keepLines w:val="0"/>
              <w:widowControl w:val="0"/>
              <w:jc w:val="left"/>
              <w:rPr>
                <w:sz w:val="16"/>
                <w:szCs w:val="16"/>
              </w:rPr>
            </w:pPr>
            <w:r w:rsidRPr="00F92F6B">
              <w:rPr>
                <w:sz w:val="16"/>
                <w:szCs w:val="16"/>
              </w:rPr>
              <w:t>RP-18264</w:t>
            </w:r>
            <w:r w:rsidR="006834AC" w:rsidRPr="00F92F6B">
              <w:rPr>
                <w:sz w:val="16"/>
                <w:szCs w:val="16"/>
              </w:rPr>
              <w:t>9</w:t>
            </w:r>
          </w:p>
        </w:tc>
        <w:tc>
          <w:tcPr>
            <w:tcW w:w="567" w:type="dxa"/>
            <w:shd w:val="solid" w:color="FFFFFF" w:fill="auto"/>
          </w:tcPr>
          <w:p w14:paraId="2BA80E2F" w14:textId="77777777" w:rsidR="006834AC" w:rsidRPr="00F92F6B" w:rsidRDefault="006834AC" w:rsidP="009014E0">
            <w:pPr>
              <w:pStyle w:val="TAL"/>
              <w:keepNext w:val="0"/>
              <w:keepLines w:val="0"/>
              <w:widowControl w:val="0"/>
              <w:jc w:val="center"/>
              <w:rPr>
                <w:sz w:val="16"/>
                <w:szCs w:val="16"/>
              </w:rPr>
            </w:pPr>
            <w:r w:rsidRPr="00F92F6B">
              <w:rPr>
                <w:sz w:val="16"/>
                <w:szCs w:val="16"/>
              </w:rPr>
              <w:t>0110</w:t>
            </w:r>
          </w:p>
        </w:tc>
        <w:tc>
          <w:tcPr>
            <w:tcW w:w="425" w:type="dxa"/>
            <w:shd w:val="solid" w:color="FFFFFF" w:fill="auto"/>
          </w:tcPr>
          <w:p w14:paraId="6934F0A5" w14:textId="77777777" w:rsidR="006834AC" w:rsidRPr="00F92F6B" w:rsidRDefault="006834A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F00E666" w14:textId="77777777" w:rsidR="006834AC" w:rsidRPr="00F92F6B" w:rsidRDefault="006834A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093A594" w14:textId="77777777" w:rsidR="006834AC" w:rsidRPr="00F92F6B" w:rsidRDefault="006834AC" w:rsidP="009014E0">
            <w:pPr>
              <w:pStyle w:val="TAL"/>
              <w:keepNext w:val="0"/>
              <w:keepLines w:val="0"/>
              <w:widowControl w:val="0"/>
              <w:rPr>
                <w:noProof/>
                <w:sz w:val="16"/>
                <w:szCs w:val="16"/>
                <w:lang w:eastAsia="en-US"/>
              </w:rPr>
            </w:pPr>
            <w:r w:rsidRPr="00F92F6B">
              <w:rPr>
                <w:noProof/>
                <w:sz w:val="16"/>
                <w:szCs w:val="16"/>
                <w:lang w:eastAsia="en-US"/>
              </w:rPr>
              <w:t>Logical channel restrictions clarifications and correction</w:t>
            </w:r>
          </w:p>
        </w:tc>
        <w:tc>
          <w:tcPr>
            <w:tcW w:w="708" w:type="dxa"/>
            <w:shd w:val="solid" w:color="FFFFFF" w:fill="auto"/>
          </w:tcPr>
          <w:p w14:paraId="4B440664" w14:textId="77777777" w:rsidR="006834AC" w:rsidRPr="00F92F6B" w:rsidRDefault="006834AC" w:rsidP="009014E0">
            <w:pPr>
              <w:pStyle w:val="TAC"/>
              <w:keepNext w:val="0"/>
              <w:keepLines w:val="0"/>
              <w:widowControl w:val="0"/>
              <w:jc w:val="left"/>
              <w:rPr>
                <w:sz w:val="16"/>
                <w:szCs w:val="16"/>
              </w:rPr>
            </w:pPr>
            <w:r w:rsidRPr="00F92F6B">
              <w:rPr>
                <w:sz w:val="16"/>
                <w:szCs w:val="16"/>
              </w:rPr>
              <w:t>15.4.0</w:t>
            </w:r>
          </w:p>
        </w:tc>
      </w:tr>
      <w:tr w:rsidR="006C004A" w:rsidRPr="00F92F6B" w14:paraId="1ED5B674" w14:textId="77777777" w:rsidTr="00F871AE">
        <w:tc>
          <w:tcPr>
            <w:tcW w:w="709" w:type="dxa"/>
            <w:shd w:val="solid" w:color="FFFFFF" w:fill="auto"/>
          </w:tcPr>
          <w:p w14:paraId="61FE4974"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18536E24" w14:textId="77777777" w:rsidR="00AF5401" w:rsidRPr="00F92F6B" w:rsidRDefault="00AF5401" w:rsidP="009014E0">
            <w:pPr>
              <w:pStyle w:val="TAC"/>
              <w:keepNext w:val="0"/>
              <w:keepLines w:val="0"/>
              <w:widowControl w:val="0"/>
              <w:jc w:val="left"/>
              <w:rPr>
                <w:sz w:val="16"/>
                <w:szCs w:val="16"/>
              </w:rPr>
            </w:pPr>
            <w:r w:rsidRPr="00F92F6B">
              <w:rPr>
                <w:sz w:val="16"/>
                <w:szCs w:val="16"/>
              </w:rPr>
              <w:t>RP-182666</w:t>
            </w:r>
          </w:p>
        </w:tc>
        <w:tc>
          <w:tcPr>
            <w:tcW w:w="567" w:type="dxa"/>
            <w:shd w:val="solid" w:color="FFFFFF" w:fill="auto"/>
          </w:tcPr>
          <w:p w14:paraId="53B5075C" w14:textId="77777777" w:rsidR="00AF5401" w:rsidRPr="00F92F6B" w:rsidRDefault="00AF5401" w:rsidP="009014E0">
            <w:pPr>
              <w:pStyle w:val="TAL"/>
              <w:keepNext w:val="0"/>
              <w:keepLines w:val="0"/>
              <w:widowControl w:val="0"/>
              <w:jc w:val="center"/>
              <w:rPr>
                <w:sz w:val="16"/>
                <w:szCs w:val="16"/>
              </w:rPr>
            </w:pPr>
            <w:r w:rsidRPr="00F92F6B">
              <w:rPr>
                <w:sz w:val="16"/>
                <w:szCs w:val="16"/>
              </w:rPr>
              <w:t>0111</w:t>
            </w:r>
          </w:p>
        </w:tc>
        <w:tc>
          <w:tcPr>
            <w:tcW w:w="425" w:type="dxa"/>
            <w:shd w:val="solid" w:color="FFFFFF" w:fill="auto"/>
          </w:tcPr>
          <w:p w14:paraId="62E83BAC"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02461ADE"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68160E8"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CORESET#0</w:t>
            </w:r>
          </w:p>
        </w:tc>
        <w:tc>
          <w:tcPr>
            <w:tcW w:w="708" w:type="dxa"/>
            <w:shd w:val="solid" w:color="FFFFFF" w:fill="auto"/>
          </w:tcPr>
          <w:p w14:paraId="3C6F8F35"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70CEEDE6" w14:textId="77777777" w:rsidTr="00F871AE">
        <w:tc>
          <w:tcPr>
            <w:tcW w:w="709" w:type="dxa"/>
            <w:shd w:val="solid" w:color="FFFFFF" w:fill="auto"/>
          </w:tcPr>
          <w:p w14:paraId="07C53D96"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6A3CBD62" w14:textId="77777777" w:rsidR="00AF5401"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373A58A8" w14:textId="77777777" w:rsidR="00AF5401" w:rsidRPr="00F92F6B" w:rsidRDefault="00AF5401" w:rsidP="009014E0">
            <w:pPr>
              <w:pStyle w:val="TAL"/>
              <w:keepNext w:val="0"/>
              <w:keepLines w:val="0"/>
              <w:widowControl w:val="0"/>
              <w:jc w:val="center"/>
              <w:rPr>
                <w:sz w:val="16"/>
                <w:szCs w:val="16"/>
              </w:rPr>
            </w:pPr>
            <w:r w:rsidRPr="00F92F6B">
              <w:rPr>
                <w:sz w:val="16"/>
                <w:szCs w:val="16"/>
              </w:rPr>
              <w:t>0115</w:t>
            </w:r>
          </w:p>
        </w:tc>
        <w:tc>
          <w:tcPr>
            <w:tcW w:w="425" w:type="dxa"/>
            <w:shd w:val="solid" w:color="FFFFFF" w:fill="auto"/>
          </w:tcPr>
          <w:p w14:paraId="5467E8C4" w14:textId="77777777" w:rsidR="00AF5401" w:rsidRPr="00F92F6B" w:rsidRDefault="00AF540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15988D6"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2E34738"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 xml:space="preserve">Corrections to activation of </w:t>
            </w:r>
            <w:proofErr w:type="spellStart"/>
            <w:r w:rsidRPr="00F92F6B">
              <w:rPr>
                <w:rFonts w:ascii="Arial" w:hAnsi="Arial" w:cs="Arial"/>
                <w:sz w:val="16"/>
                <w:szCs w:val="16"/>
              </w:rPr>
              <w:t>SCells</w:t>
            </w:r>
            <w:proofErr w:type="spellEnd"/>
          </w:p>
        </w:tc>
        <w:tc>
          <w:tcPr>
            <w:tcW w:w="708" w:type="dxa"/>
            <w:shd w:val="solid" w:color="FFFFFF" w:fill="auto"/>
          </w:tcPr>
          <w:p w14:paraId="74300223"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102BAA77" w14:textId="77777777" w:rsidTr="00F871AE">
        <w:tc>
          <w:tcPr>
            <w:tcW w:w="709" w:type="dxa"/>
            <w:shd w:val="solid" w:color="FFFFFF" w:fill="auto"/>
          </w:tcPr>
          <w:p w14:paraId="4D89940E"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05918242" w14:textId="77777777" w:rsidR="00AF5401" w:rsidRPr="00F92F6B" w:rsidRDefault="00AF5401" w:rsidP="009014E0">
            <w:pPr>
              <w:pStyle w:val="TAC"/>
              <w:keepNext w:val="0"/>
              <w:keepLines w:val="0"/>
              <w:widowControl w:val="0"/>
              <w:jc w:val="left"/>
              <w:rPr>
                <w:sz w:val="16"/>
                <w:szCs w:val="16"/>
              </w:rPr>
            </w:pPr>
            <w:r w:rsidRPr="00F92F6B">
              <w:rPr>
                <w:sz w:val="16"/>
                <w:szCs w:val="16"/>
              </w:rPr>
              <w:t>RP-182657</w:t>
            </w:r>
          </w:p>
        </w:tc>
        <w:tc>
          <w:tcPr>
            <w:tcW w:w="567" w:type="dxa"/>
            <w:shd w:val="solid" w:color="FFFFFF" w:fill="auto"/>
          </w:tcPr>
          <w:p w14:paraId="3A3ED234" w14:textId="77777777" w:rsidR="00AF5401" w:rsidRPr="00F92F6B" w:rsidRDefault="00AF5401" w:rsidP="009014E0">
            <w:pPr>
              <w:pStyle w:val="TAL"/>
              <w:keepNext w:val="0"/>
              <w:keepLines w:val="0"/>
              <w:widowControl w:val="0"/>
              <w:jc w:val="center"/>
              <w:rPr>
                <w:sz w:val="16"/>
                <w:szCs w:val="16"/>
              </w:rPr>
            </w:pPr>
            <w:r w:rsidRPr="00F92F6B">
              <w:rPr>
                <w:sz w:val="16"/>
                <w:szCs w:val="16"/>
              </w:rPr>
              <w:t>0116</w:t>
            </w:r>
          </w:p>
        </w:tc>
        <w:tc>
          <w:tcPr>
            <w:tcW w:w="425" w:type="dxa"/>
            <w:shd w:val="solid" w:color="FFFFFF" w:fill="auto"/>
          </w:tcPr>
          <w:p w14:paraId="1712DF86"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A15C7DC"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0A114E5" w14:textId="77777777" w:rsidR="00AF5401" w:rsidRPr="00F92F6B" w:rsidRDefault="00AF5401" w:rsidP="009014E0">
            <w:pPr>
              <w:pStyle w:val="TAL"/>
              <w:keepNext w:val="0"/>
              <w:keepLines w:val="0"/>
              <w:widowControl w:val="0"/>
              <w:rPr>
                <w:noProof/>
                <w:sz w:val="16"/>
                <w:szCs w:val="16"/>
              </w:rPr>
            </w:pPr>
            <w:r w:rsidRPr="00F92F6B">
              <w:rPr>
                <w:noProof/>
                <w:sz w:val="16"/>
                <w:szCs w:val="16"/>
              </w:rPr>
              <w:t>Description of RLM aspects</w:t>
            </w:r>
          </w:p>
        </w:tc>
        <w:tc>
          <w:tcPr>
            <w:tcW w:w="708" w:type="dxa"/>
            <w:shd w:val="solid" w:color="FFFFFF" w:fill="auto"/>
          </w:tcPr>
          <w:p w14:paraId="7EAB6416"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4AF92AAE" w14:textId="77777777" w:rsidTr="00F871AE">
        <w:tc>
          <w:tcPr>
            <w:tcW w:w="709" w:type="dxa"/>
            <w:shd w:val="solid" w:color="FFFFFF" w:fill="auto"/>
          </w:tcPr>
          <w:p w14:paraId="76373E1E" w14:textId="77777777" w:rsidR="002C0733" w:rsidRPr="00F92F6B"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F92F6B" w:rsidRDefault="002C0733"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613B5881" w14:textId="77777777" w:rsidR="002C0733" w:rsidRPr="00F92F6B" w:rsidRDefault="00AF5401" w:rsidP="009014E0">
            <w:pPr>
              <w:pStyle w:val="TAC"/>
              <w:keepNext w:val="0"/>
              <w:keepLines w:val="0"/>
              <w:widowControl w:val="0"/>
              <w:jc w:val="left"/>
              <w:rPr>
                <w:sz w:val="16"/>
                <w:szCs w:val="16"/>
              </w:rPr>
            </w:pPr>
            <w:r w:rsidRPr="00F92F6B">
              <w:rPr>
                <w:sz w:val="16"/>
                <w:szCs w:val="16"/>
              </w:rPr>
              <w:t>RP-1826</w:t>
            </w:r>
            <w:r w:rsidR="002C0733" w:rsidRPr="00F92F6B">
              <w:rPr>
                <w:sz w:val="16"/>
                <w:szCs w:val="16"/>
              </w:rPr>
              <w:t>5</w:t>
            </w:r>
            <w:r w:rsidRPr="00F92F6B">
              <w:rPr>
                <w:sz w:val="16"/>
                <w:szCs w:val="16"/>
              </w:rPr>
              <w:t>1</w:t>
            </w:r>
          </w:p>
        </w:tc>
        <w:tc>
          <w:tcPr>
            <w:tcW w:w="567" w:type="dxa"/>
            <w:shd w:val="solid" w:color="FFFFFF" w:fill="auto"/>
          </w:tcPr>
          <w:p w14:paraId="3CBF36D0" w14:textId="77777777" w:rsidR="002C0733" w:rsidRPr="00F92F6B" w:rsidRDefault="002C0733" w:rsidP="009014E0">
            <w:pPr>
              <w:pStyle w:val="TAL"/>
              <w:keepNext w:val="0"/>
              <w:keepLines w:val="0"/>
              <w:widowControl w:val="0"/>
              <w:jc w:val="center"/>
              <w:rPr>
                <w:sz w:val="16"/>
                <w:szCs w:val="16"/>
              </w:rPr>
            </w:pPr>
            <w:r w:rsidRPr="00F92F6B">
              <w:rPr>
                <w:sz w:val="16"/>
                <w:szCs w:val="16"/>
              </w:rPr>
              <w:t>0120</w:t>
            </w:r>
          </w:p>
        </w:tc>
        <w:tc>
          <w:tcPr>
            <w:tcW w:w="425" w:type="dxa"/>
            <w:shd w:val="solid" w:color="FFFFFF" w:fill="auto"/>
          </w:tcPr>
          <w:p w14:paraId="0EA69D43" w14:textId="77777777" w:rsidR="002C0733" w:rsidRPr="00F92F6B" w:rsidRDefault="002C073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8EBC2B2" w14:textId="77777777" w:rsidR="002C0733" w:rsidRPr="00F92F6B" w:rsidRDefault="002C073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798F8B5" w14:textId="77777777" w:rsidR="002C0733" w:rsidRPr="00F92F6B" w:rsidRDefault="002C0733" w:rsidP="009014E0">
            <w:pPr>
              <w:pStyle w:val="TAL"/>
              <w:keepNext w:val="0"/>
              <w:keepLines w:val="0"/>
              <w:widowControl w:val="0"/>
              <w:rPr>
                <w:noProof/>
                <w:sz w:val="16"/>
                <w:szCs w:val="16"/>
                <w:lang w:eastAsia="en-US"/>
              </w:rPr>
            </w:pPr>
            <w:r w:rsidRPr="00F92F6B">
              <w:rPr>
                <w:noProof/>
                <w:sz w:val="16"/>
                <w:szCs w:val="16"/>
                <w:lang w:eastAsia="en-US"/>
              </w:rPr>
              <w:t>Minor corrections to paging</w:t>
            </w:r>
          </w:p>
        </w:tc>
        <w:tc>
          <w:tcPr>
            <w:tcW w:w="708" w:type="dxa"/>
            <w:shd w:val="solid" w:color="FFFFFF" w:fill="auto"/>
          </w:tcPr>
          <w:p w14:paraId="428A33FC" w14:textId="77777777" w:rsidR="002C0733" w:rsidRPr="00F92F6B" w:rsidRDefault="002C0733" w:rsidP="009014E0">
            <w:pPr>
              <w:pStyle w:val="TAC"/>
              <w:keepNext w:val="0"/>
              <w:keepLines w:val="0"/>
              <w:widowControl w:val="0"/>
              <w:jc w:val="left"/>
              <w:rPr>
                <w:sz w:val="16"/>
                <w:szCs w:val="16"/>
              </w:rPr>
            </w:pPr>
            <w:r w:rsidRPr="00F92F6B">
              <w:rPr>
                <w:sz w:val="16"/>
                <w:szCs w:val="16"/>
              </w:rPr>
              <w:t>15.4.0</w:t>
            </w:r>
          </w:p>
        </w:tc>
      </w:tr>
      <w:tr w:rsidR="006C004A" w:rsidRPr="00F92F6B" w14:paraId="60FFF8F3" w14:textId="77777777" w:rsidTr="00F871AE">
        <w:tc>
          <w:tcPr>
            <w:tcW w:w="709" w:type="dxa"/>
            <w:shd w:val="solid" w:color="FFFFFF" w:fill="auto"/>
          </w:tcPr>
          <w:p w14:paraId="53E730C6"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281B9A91" w14:textId="77777777" w:rsidR="00AF5401"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46058385" w14:textId="77777777" w:rsidR="00AF5401" w:rsidRPr="00F92F6B" w:rsidRDefault="00AF5401" w:rsidP="009014E0">
            <w:pPr>
              <w:pStyle w:val="TAL"/>
              <w:keepNext w:val="0"/>
              <w:keepLines w:val="0"/>
              <w:widowControl w:val="0"/>
              <w:jc w:val="center"/>
              <w:rPr>
                <w:sz w:val="16"/>
                <w:szCs w:val="16"/>
              </w:rPr>
            </w:pPr>
            <w:r w:rsidRPr="00F92F6B">
              <w:rPr>
                <w:sz w:val="16"/>
                <w:szCs w:val="16"/>
              </w:rPr>
              <w:t>0125</w:t>
            </w:r>
          </w:p>
        </w:tc>
        <w:tc>
          <w:tcPr>
            <w:tcW w:w="425" w:type="dxa"/>
            <w:shd w:val="solid" w:color="FFFFFF" w:fill="auto"/>
          </w:tcPr>
          <w:p w14:paraId="5C934CCC"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9F612E4"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03F7412"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Clarification on power ramping counter</w:t>
            </w:r>
          </w:p>
        </w:tc>
        <w:tc>
          <w:tcPr>
            <w:tcW w:w="708" w:type="dxa"/>
            <w:shd w:val="solid" w:color="FFFFFF" w:fill="auto"/>
          </w:tcPr>
          <w:p w14:paraId="6D5495B4"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24BCD54F" w14:textId="77777777" w:rsidTr="00F871AE">
        <w:tc>
          <w:tcPr>
            <w:tcW w:w="709" w:type="dxa"/>
            <w:shd w:val="solid" w:color="FFFFFF" w:fill="auto"/>
          </w:tcPr>
          <w:p w14:paraId="56FE651B"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6EF0A94E" w14:textId="77777777" w:rsidR="00AF5401" w:rsidRPr="00F92F6B" w:rsidRDefault="00AF5401" w:rsidP="009014E0">
            <w:pPr>
              <w:pStyle w:val="TAC"/>
              <w:keepNext w:val="0"/>
              <w:keepLines w:val="0"/>
              <w:widowControl w:val="0"/>
              <w:jc w:val="left"/>
              <w:rPr>
                <w:sz w:val="16"/>
                <w:szCs w:val="16"/>
              </w:rPr>
            </w:pPr>
            <w:r w:rsidRPr="00F92F6B">
              <w:rPr>
                <w:sz w:val="16"/>
                <w:szCs w:val="16"/>
              </w:rPr>
              <w:t>RP-182658</w:t>
            </w:r>
          </w:p>
        </w:tc>
        <w:tc>
          <w:tcPr>
            <w:tcW w:w="567" w:type="dxa"/>
            <w:shd w:val="solid" w:color="FFFFFF" w:fill="auto"/>
          </w:tcPr>
          <w:p w14:paraId="219C1098" w14:textId="77777777" w:rsidR="00AF5401" w:rsidRPr="00F92F6B" w:rsidRDefault="00AF5401" w:rsidP="009014E0">
            <w:pPr>
              <w:pStyle w:val="TAL"/>
              <w:keepNext w:val="0"/>
              <w:keepLines w:val="0"/>
              <w:widowControl w:val="0"/>
              <w:jc w:val="center"/>
              <w:rPr>
                <w:sz w:val="16"/>
                <w:szCs w:val="16"/>
              </w:rPr>
            </w:pPr>
            <w:r w:rsidRPr="00F92F6B">
              <w:rPr>
                <w:sz w:val="16"/>
                <w:szCs w:val="16"/>
              </w:rPr>
              <w:t>0127</w:t>
            </w:r>
          </w:p>
        </w:tc>
        <w:tc>
          <w:tcPr>
            <w:tcW w:w="425" w:type="dxa"/>
            <w:shd w:val="solid" w:color="FFFFFF" w:fill="auto"/>
          </w:tcPr>
          <w:p w14:paraId="7B356969"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B19EB50"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C6533CE"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Corrections on the descriptions of active BWP</w:t>
            </w:r>
          </w:p>
        </w:tc>
        <w:tc>
          <w:tcPr>
            <w:tcW w:w="708" w:type="dxa"/>
            <w:shd w:val="solid" w:color="FFFFFF" w:fill="auto"/>
          </w:tcPr>
          <w:p w14:paraId="11813437"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1C22CF3" w14:textId="77777777" w:rsidTr="00F871AE">
        <w:tc>
          <w:tcPr>
            <w:tcW w:w="709" w:type="dxa"/>
            <w:shd w:val="solid" w:color="FFFFFF" w:fill="auto"/>
          </w:tcPr>
          <w:p w14:paraId="7B4FFB6E" w14:textId="77777777" w:rsidR="000A01B3" w:rsidRPr="00F92F6B"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F92F6B" w:rsidRDefault="000A01B3"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79772E8D" w14:textId="77777777" w:rsidR="000A01B3" w:rsidRPr="00F92F6B" w:rsidRDefault="00AF5401" w:rsidP="009014E0">
            <w:pPr>
              <w:pStyle w:val="TAC"/>
              <w:keepNext w:val="0"/>
              <w:keepLines w:val="0"/>
              <w:widowControl w:val="0"/>
              <w:jc w:val="left"/>
              <w:rPr>
                <w:sz w:val="16"/>
                <w:szCs w:val="16"/>
              </w:rPr>
            </w:pPr>
            <w:r w:rsidRPr="00F92F6B">
              <w:rPr>
                <w:sz w:val="16"/>
                <w:szCs w:val="16"/>
              </w:rPr>
              <w:t>RP-182653</w:t>
            </w:r>
          </w:p>
        </w:tc>
        <w:tc>
          <w:tcPr>
            <w:tcW w:w="567" w:type="dxa"/>
            <w:shd w:val="solid" w:color="FFFFFF" w:fill="auto"/>
          </w:tcPr>
          <w:p w14:paraId="6C41D759" w14:textId="77777777" w:rsidR="000A01B3" w:rsidRPr="00F92F6B" w:rsidRDefault="000A01B3" w:rsidP="009014E0">
            <w:pPr>
              <w:pStyle w:val="TAL"/>
              <w:keepNext w:val="0"/>
              <w:keepLines w:val="0"/>
              <w:widowControl w:val="0"/>
              <w:jc w:val="center"/>
              <w:rPr>
                <w:sz w:val="16"/>
                <w:szCs w:val="16"/>
              </w:rPr>
            </w:pPr>
            <w:r w:rsidRPr="00F92F6B">
              <w:rPr>
                <w:sz w:val="16"/>
                <w:szCs w:val="16"/>
              </w:rPr>
              <w:t>0131</w:t>
            </w:r>
          </w:p>
        </w:tc>
        <w:tc>
          <w:tcPr>
            <w:tcW w:w="425" w:type="dxa"/>
            <w:shd w:val="solid" w:color="FFFFFF" w:fill="auto"/>
          </w:tcPr>
          <w:p w14:paraId="34EF628D" w14:textId="77777777" w:rsidR="000A01B3" w:rsidRPr="00F92F6B" w:rsidRDefault="000A01B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EA48061" w14:textId="77777777" w:rsidR="000A01B3" w:rsidRPr="00F92F6B" w:rsidRDefault="000A01B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7DDFC2D" w14:textId="77777777" w:rsidR="000A01B3" w:rsidRPr="00F92F6B" w:rsidRDefault="000A01B3" w:rsidP="009014E0">
            <w:pPr>
              <w:pStyle w:val="TAL"/>
              <w:keepNext w:val="0"/>
              <w:keepLines w:val="0"/>
              <w:widowControl w:val="0"/>
              <w:rPr>
                <w:noProof/>
                <w:sz w:val="16"/>
                <w:szCs w:val="16"/>
                <w:lang w:eastAsia="en-US"/>
              </w:rPr>
            </w:pPr>
            <w:r w:rsidRPr="00F92F6B">
              <w:rPr>
                <w:noProof/>
                <w:sz w:val="16"/>
                <w:szCs w:val="16"/>
                <w:lang w:eastAsia="en-US"/>
              </w:rPr>
              <w:t>Stage 2 Correction on Mobility in RRC_IDLE</w:t>
            </w:r>
          </w:p>
        </w:tc>
        <w:tc>
          <w:tcPr>
            <w:tcW w:w="708" w:type="dxa"/>
            <w:shd w:val="solid" w:color="FFFFFF" w:fill="auto"/>
          </w:tcPr>
          <w:p w14:paraId="4A203C9D" w14:textId="77777777" w:rsidR="000A01B3" w:rsidRPr="00F92F6B" w:rsidRDefault="000A01B3" w:rsidP="009014E0">
            <w:pPr>
              <w:pStyle w:val="TAC"/>
              <w:keepNext w:val="0"/>
              <w:keepLines w:val="0"/>
              <w:widowControl w:val="0"/>
              <w:jc w:val="left"/>
              <w:rPr>
                <w:sz w:val="16"/>
                <w:szCs w:val="16"/>
              </w:rPr>
            </w:pPr>
            <w:r w:rsidRPr="00F92F6B">
              <w:rPr>
                <w:sz w:val="16"/>
                <w:szCs w:val="16"/>
              </w:rPr>
              <w:t>15.4.0</w:t>
            </w:r>
          </w:p>
        </w:tc>
      </w:tr>
      <w:tr w:rsidR="006C004A" w:rsidRPr="00F92F6B" w14:paraId="7E0F0A86" w14:textId="77777777" w:rsidTr="00F871AE">
        <w:tc>
          <w:tcPr>
            <w:tcW w:w="709" w:type="dxa"/>
            <w:shd w:val="solid" w:color="FFFFFF" w:fill="auto"/>
          </w:tcPr>
          <w:p w14:paraId="21433EEB"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21F36C2E" w14:textId="77777777" w:rsidR="00AF5401" w:rsidRPr="00F92F6B" w:rsidRDefault="00AF5401" w:rsidP="009014E0">
            <w:pPr>
              <w:pStyle w:val="TAC"/>
              <w:keepNext w:val="0"/>
              <w:keepLines w:val="0"/>
              <w:widowControl w:val="0"/>
              <w:jc w:val="left"/>
              <w:rPr>
                <w:sz w:val="16"/>
                <w:szCs w:val="16"/>
              </w:rPr>
            </w:pPr>
            <w:r w:rsidRPr="00F92F6B">
              <w:rPr>
                <w:sz w:val="16"/>
                <w:szCs w:val="16"/>
              </w:rPr>
              <w:t>RP-182660</w:t>
            </w:r>
          </w:p>
        </w:tc>
        <w:tc>
          <w:tcPr>
            <w:tcW w:w="567" w:type="dxa"/>
            <w:shd w:val="solid" w:color="FFFFFF" w:fill="auto"/>
          </w:tcPr>
          <w:p w14:paraId="1289E8F2" w14:textId="77777777" w:rsidR="00AF5401" w:rsidRPr="00F92F6B" w:rsidRDefault="00AF5401" w:rsidP="009014E0">
            <w:pPr>
              <w:pStyle w:val="TAL"/>
              <w:keepNext w:val="0"/>
              <w:keepLines w:val="0"/>
              <w:widowControl w:val="0"/>
              <w:jc w:val="center"/>
              <w:rPr>
                <w:sz w:val="16"/>
                <w:szCs w:val="16"/>
              </w:rPr>
            </w:pPr>
            <w:r w:rsidRPr="00F92F6B">
              <w:rPr>
                <w:sz w:val="16"/>
                <w:szCs w:val="16"/>
              </w:rPr>
              <w:t>0133</w:t>
            </w:r>
          </w:p>
        </w:tc>
        <w:tc>
          <w:tcPr>
            <w:tcW w:w="425" w:type="dxa"/>
            <w:shd w:val="solid" w:color="FFFFFF" w:fill="auto"/>
          </w:tcPr>
          <w:p w14:paraId="4FBA4349"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7B42A47"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5C6A8B5"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8F70899" w14:textId="77777777" w:rsidTr="00F871AE">
        <w:tc>
          <w:tcPr>
            <w:tcW w:w="709" w:type="dxa"/>
            <w:shd w:val="solid" w:color="FFFFFF" w:fill="auto"/>
          </w:tcPr>
          <w:p w14:paraId="2213ABB9" w14:textId="77777777" w:rsidR="003C4E0E" w:rsidRPr="00F92F6B"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F92F6B" w:rsidRDefault="003C4E0E"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54B108B1" w14:textId="77777777" w:rsidR="003C4E0E"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26A762F7" w14:textId="77777777" w:rsidR="003C4E0E" w:rsidRPr="00F92F6B" w:rsidRDefault="003C4E0E" w:rsidP="009014E0">
            <w:pPr>
              <w:pStyle w:val="TAL"/>
              <w:keepNext w:val="0"/>
              <w:keepLines w:val="0"/>
              <w:widowControl w:val="0"/>
              <w:jc w:val="center"/>
              <w:rPr>
                <w:sz w:val="16"/>
                <w:szCs w:val="16"/>
              </w:rPr>
            </w:pPr>
            <w:r w:rsidRPr="00F92F6B">
              <w:rPr>
                <w:sz w:val="16"/>
                <w:szCs w:val="16"/>
              </w:rPr>
              <w:t>0134</w:t>
            </w:r>
          </w:p>
        </w:tc>
        <w:tc>
          <w:tcPr>
            <w:tcW w:w="425" w:type="dxa"/>
            <w:shd w:val="solid" w:color="FFFFFF" w:fill="auto"/>
          </w:tcPr>
          <w:p w14:paraId="7E8C7073" w14:textId="77777777" w:rsidR="003C4E0E" w:rsidRPr="00F92F6B" w:rsidRDefault="003C4E0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CC2D9FF" w14:textId="77777777" w:rsidR="003C4E0E" w:rsidRPr="00F92F6B" w:rsidRDefault="003C4E0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A31ECF9" w14:textId="77777777" w:rsidR="003C4E0E" w:rsidRPr="00F92F6B" w:rsidRDefault="003C4E0E" w:rsidP="009014E0">
            <w:pPr>
              <w:widowControl w:val="0"/>
              <w:spacing w:after="0"/>
              <w:rPr>
                <w:rFonts w:ascii="Arial" w:hAnsi="Arial" w:cs="Arial"/>
                <w:sz w:val="16"/>
                <w:szCs w:val="16"/>
              </w:rPr>
            </w:pPr>
            <w:r w:rsidRPr="00F92F6B">
              <w:rPr>
                <w:rFonts w:ascii="Arial" w:hAnsi="Arial" w:cs="Arial"/>
                <w:sz w:val="16"/>
                <w:szCs w:val="16"/>
              </w:rPr>
              <w:t>CR on the carrier selection for random access</w:t>
            </w:r>
          </w:p>
        </w:tc>
        <w:tc>
          <w:tcPr>
            <w:tcW w:w="708" w:type="dxa"/>
            <w:shd w:val="solid" w:color="FFFFFF" w:fill="auto"/>
          </w:tcPr>
          <w:p w14:paraId="385CBE23" w14:textId="77777777" w:rsidR="003C4E0E" w:rsidRPr="00F92F6B" w:rsidRDefault="003C4E0E" w:rsidP="009014E0">
            <w:pPr>
              <w:pStyle w:val="TAC"/>
              <w:keepNext w:val="0"/>
              <w:keepLines w:val="0"/>
              <w:widowControl w:val="0"/>
              <w:jc w:val="left"/>
              <w:rPr>
                <w:sz w:val="16"/>
                <w:szCs w:val="16"/>
              </w:rPr>
            </w:pPr>
            <w:r w:rsidRPr="00F92F6B">
              <w:rPr>
                <w:sz w:val="16"/>
                <w:szCs w:val="16"/>
              </w:rPr>
              <w:t>15.4.0</w:t>
            </w:r>
          </w:p>
        </w:tc>
      </w:tr>
      <w:tr w:rsidR="006C004A" w:rsidRPr="00F92F6B" w14:paraId="2DCCC80F" w14:textId="77777777" w:rsidTr="00F871AE">
        <w:tc>
          <w:tcPr>
            <w:tcW w:w="709" w:type="dxa"/>
            <w:shd w:val="solid" w:color="FFFFFF" w:fill="auto"/>
          </w:tcPr>
          <w:p w14:paraId="1811C527"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3391F8F7" w14:textId="77777777" w:rsidR="00AF5401" w:rsidRPr="00F92F6B" w:rsidRDefault="00AF5401" w:rsidP="009014E0">
            <w:pPr>
              <w:pStyle w:val="TAC"/>
              <w:keepNext w:val="0"/>
              <w:keepLines w:val="0"/>
              <w:widowControl w:val="0"/>
              <w:jc w:val="left"/>
              <w:rPr>
                <w:sz w:val="16"/>
                <w:szCs w:val="16"/>
              </w:rPr>
            </w:pPr>
            <w:r w:rsidRPr="00F92F6B">
              <w:rPr>
                <w:sz w:val="16"/>
                <w:szCs w:val="16"/>
              </w:rPr>
              <w:t>RP-182659</w:t>
            </w:r>
          </w:p>
        </w:tc>
        <w:tc>
          <w:tcPr>
            <w:tcW w:w="567" w:type="dxa"/>
            <w:shd w:val="solid" w:color="FFFFFF" w:fill="auto"/>
          </w:tcPr>
          <w:p w14:paraId="0208E397" w14:textId="77777777" w:rsidR="00AF5401" w:rsidRPr="00F92F6B" w:rsidRDefault="00AF5401" w:rsidP="009014E0">
            <w:pPr>
              <w:pStyle w:val="TAL"/>
              <w:keepNext w:val="0"/>
              <w:keepLines w:val="0"/>
              <w:widowControl w:val="0"/>
              <w:jc w:val="center"/>
              <w:rPr>
                <w:sz w:val="16"/>
                <w:szCs w:val="16"/>
              </w:rPr>
            </w:pPr>
            <w:r w:rsidRPr="00F92F6B">
              <w:rPr>
                <w:sz w:val="16"/>
                <w:szCs w:val="16"/>
              </w:rPr>
              <w:t>0137</w:t>
            </w:r>
          </w:p>
        </w:tc>
        <w:tc>
          <w:tcPr>
            <w:tcW w:w="425" w:type="dxa"/>
            <w:shd w:val="solid" w:color="FFFFFF" w:fill="auto"/>
          </w:tcPr>
          <w:p w14:paraId="2A0FD2C0" w14:textId="77777777" w:rsidR="00AF5401" w:rsidRPr="00F92F6B" w:rsidRDefault="00AF54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C14E0C0"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7FEFDCB"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Corrections on Multi-Radio dual connectivity</w:t>
            </w:r>
          </w:p>
        </w:tc>
        <w:tc>
          <w:tcPr>
            <w:tcW w:w="708" w:type="dxa"/>
            <w:shd w:val="solid" w:color="FFFFFF" w:fill="auto"/>
          </w:tcPr>
          <w:p w14:paraId="5C5B18A1"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092A960" w14:textId="77777777" w:rsidTr="00F871AE">
        <w:tc>
          <w:tcPr>
            <w:tcW w:w="709" w:type="dxa"/>
            <w:shd w:val="solid" w:color="FFFFFF" w:fill="auto"/>
          </w:tcPr>
          <w:p w14:paraId="2423ACAF" w14:textId="77777777" w:rsidR="00B25E31" w:rsidRPr="00F92F6B"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F92F6B" w:rsidRDefault="00B25E3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4E2D320B" w14:textId="77777777" w:rsidR="00B25E31" w:rsidRPr="00F92F6B" w:rsidRDefault="00AF5401" w:rsidP="009014E0">
            <w:pPr>
              <w:pStyle w:val="TAC"/>
              <w:keepNext w:val="0"/>
              <w:keepLines w:val="0"/>
              <w:widowControl w:val="0"/>
              <w:jc w:val="left"/>
              <w:rPr>
                <w:sz w:val="16"/>
                <w:szCs w:val="16"/>
              </w:rPr>
            </w:pPr>
            <w:r w:rsidRPr="00F92F6B">
              <w:rPr>
                <w:sz w:val="16"/>
                <w:szCs w:val="16"/>
              </w:rPr>
              <w:t>RP-1826</w:t>
            </w:r>
            <w:r w:rsidR="00B25E31" w:rsidRPr="00F92F6B">
              <w:rPr>
                <w:sz w:val="16"/>
                <w:szCs w:val="16"/>
              </w:rPr>
              <w:t>7</w:t>
            </w:r>
            <w:r w:rsidRPr="00F92F6B">
              <w:rPr>
                <w:sz w:val="16"/>
                <w:szCs w:val="16"/>
              </w:rPr>
              <w:t>0</w:t>
            </w:r>
          </w:p>
        </w:tc>
        <w:tc>
          <w:tcPr>
            <w:tcW w:w="567" w:type="dxa"/>
            <w:shd w:val="solid" w:color="FFFFFF" w:fill="auto"/>
          </w:tcPr>
          <w:p w14:paraId="36E5AA49" w14:textId="77777777" w:rsidR="00B25E31" w:rsidRPr="00F92F6B" w:rsidRDefault="00B25E31" w:rsidP="009014E0">
            <w:pPr>
              <w:pStyle w:val="TAL"/>
              <w:keepNext w:val="0"/>
              <w:keepLines w:val="0"/>
              <w:widowControl w:val="0"/>
              <w:jc w:val="center"/>
              <w:rPr>
                <w:sz w:val="16"/>
                <w:szCs w:val="16"/>
              </w:rPr>
            </w:pPr>
            <w:r w:rsidRPr="00F92F6B">
              <w:rPr>
                <w:sz w:val="16"/>
                <w:szCs w:val="16"/>
              </w:rPr>
              <w:t>0138</w:t>
            </w:r>
          </w:p>
        </w:tc>
        <w:tc>
          <w:tcPr>
            <w:tcW w:w="425" w:type="dxa"/>
            <w:shd w:val="solid" w:color="FFFFFF" w:fill="auto"/>
          </w:tcPr>
          <w:p w14:paraId="23C287A4" w14:textId="77777777" w:rsidR="00B25E31" w:rsidRPr="00F92F6B" w:rsidRDefault="00B25E3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8DA5F3D" w14:textId="77777777" w:rsidR="00B25E31" w:rsidRPr="00F92F6B" w:rsidRDefault="00B25E3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C849DFE" w14:textId="77777777" w:rsidR="00B25E31" w:rsidRPr="00F92F6B" w:rsidRDefault="00B25E31" w:rsidP="009014E0">
            <w:pPr>
              <w:widowControl w:val="0"/>
              <w:spacing w:after="0"/>
              <w:rPr>
                <w:rFonts w:ascii="Arial" w:hAnsi="Arial" w:cs="Arial"/>
                <w:sz w:val="16"/>
                <w:szCs w:val="16"/>
              </w:rPr>
            </w:pPr>
            <w:r w:rsidRPr="00F92F6B">
              <w:rPr>
                <w:rFonts w:ascii="Arial" w:hAnsi="Arial" w:cs="Arial"/>
                <w:sz w:val="16"/>
                <w:szCs w:val="16"/>
              </w:rPr>
              <w:t>Inter-system HO</w:t>
            </w:r>
          </w:p>
        </w:tc>
        <w:tc>
          <w:tcPr>
            <w:tcW w:w="708" w:type="dxa"/>
            <w:shd w:val="solid" w:color="FFFFFF" w:fill="auto"/>
          </w:tcPr>
          <w:p w14:paraId="36AE1CC6" w14:textId="77777777" w:rsidR="00B25E31" w:rsidRPr="00F92F6B" w:rsidRDefault="00B25E31" w:rsidP="009014E0">
            <w:pPr>
              <w:pStyle w:val="TAC"/>
              <w:keepNext w:val="0"/>
              <w:keepLines w:val="0"/>
              <w:widowControl w:val="0"/>
              <w:jc w:val="left"/>
              <w:rPr>
                <w:sz w:val="16"/>
                <w:szCs w:val="16"/>
              </w:rPr>
            </w:pPr>
            <w:r w:rsidRPr="00F92F6B">
              <w:rPr>
                <w:sz w:val="16"/>
                <w:szCs w:val="16"/>
              </w:rPr>
              <w:t>15.4.0</w:t>
            </w:r>
          </w:p>
        </w:tc>
      </w:tr>
      <w:tr w:rsidR="006C004A" w:rsidRPr="00F92F6B" w14:paraId="4359A49F" w14:textId="77777777" w:rsidTr="00F871AE">
        <w:tc>
          <w:tcPr>
            <w:tcW w:w="709" w:type="dxa"/>
            <w:shd w:val="solid" w:color="FFFFFF" w:fill="auto"/>
          </w:tcPr>
          <w:p w14:paraId="2578B2BA" w14:textId="77777777" w:rsidR="00AF5401" w:rsidRPr="00F92F6B"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F92F6B" w:rsidRDefault="00AF5401"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53E885BD" w14:textId="77777777" w:rsidR="00AF5401" w:rsidRPr="00F92F6B" w:rsidRDefault="00AF5401" w:rsidP="009014E0">
            <w:pPr>
              <w:pStyle w:val="TAC"/>
              <w:keepNext w:val="0"/>
              <w:keepLines w:val="0"/>
              <w:widowControl w:val="0"/>
              <w:jc w:val="left"/>
              <w:rPr>
                <w:sz w:val="16"/>
                <w:szCs w:val="16"/>
              </w:rPr>
            </w:pPr>
            <w:r w:rsidRPr="00F92F6B">
              <w:rPr>
                <w:sz w:val="16"/>
                <w:szCs w:val="16"/>
              </w:rPr>
              <w:t>RP-182787</w:t>
            </w:r>
          </w:p>
        </w:tc>
        <w:tc>
          <w:tcPr>
            <w:tcW w:w="567" w:type="dxa"/>
            <w:shd w:val="solid" w:color="FFFFFF" w:fill="auto"/>
          </w:tcPr>
          <w:p w14:paraId="1A5F7A34" w14:textId="77777777" w:rsidR="00AF5401" w:rsidRPr="00F92F6B" w:rsidRDefault="00AF5401" w:rsidP="009014E0">
            <w:pPr>
              <w:pStyle w:val="TAL"/>
              <w:keepNext w:val="0"/>
              <w:keepLines w:val="0"/>
              <w:widowControl w:val="0"/>
              <w:jc w:val="center"/>
              <w:rPr>
                <w:sz w:val="16"/>
                <w:szCs w:val="16"/>
              </w:rPr>
            </w:pPr>
            <w:r w:rsidRPr="00F92F6B">
              <w:rPr>
                <w:sz w:val="16"/>
                <w:szCs w:val="16"/>
              </w:rPr>
              <w:t>0139</w:t>
            </w:r>
          </w:p>
        </w:tc>
        <w:tc>
          <w:tcPr>
            <w:tcW w:w="425" w:type="dxa"/>
            <w:shd w:val="solid" w:color="FFFFFF" w:fill="auto"/>
          </w:tcPr>
          <w:p w14:paraId="5BDFEEDC" w14:textId="77777777" w:rsidR="00AF5401" w:rsidRPr="00F92F6B" w:rsidRDefault="00AF5401"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8DB632F" w14:textId="77777777" w:rsidR="00AF5401" w:rsidRPr="00F92F6B" w:rsidRDefault="00AF540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378E62D" w14:textId="77777777" w:rsidR="00AF5401" w:rsidRPr="00F92F6B" w:rsidRDefault="00AF5401" w:rsidP="009014E0">
            <w:pPr>
              <w:widowControl w:val="0"/>
              <w:spacing w:after="0"/>
              <w:rPr>
                <w:rFonts w:ascii="Arial" w:hAnsi="Arial" w:cs="Arial"/>
                <w:sz w:val="16"/>
                <w:szCs w:val="16"/>
              </w:rPr>
            </w:pPr>
            <w:r w:rsidRPr="00F92F6B">
              <w:rPr>
                <w:rFonts w:ascii="Arial" w:hAnsi="Arial" w:cs="Arial"/>
                <w:sz w:val="16"/>
                <w:szCs w:val="16"/>
              </w:rPr>
              <w:t>Baseline CR for TS 38.300</w:t>
            </w:r>
          </w:p>
        </w:tc>
        <w:tc>
          <w:tcPr>
            <w:tcW w:w="708" w:type="dxa"/>
            <w:shd w:val="solid" w:color="FFFFFF" w:fill="auto"/>
          </w:tcPr>
          <w:p w14:paraId="60233FF6" w14:textId="77777777" w:rsidR="00AF5401" w:rsidRPr="00F92F6B" w:rsidRDefault="00AF5401" w:rsidP="009014E0">
            <w:pPr>
              <w:pStyle w:val="TAC"/>
              <w:keepNext w:val="0"/>
              <w:keepLines w:val="0"/>
              <w:widowControl w:val="0"/>
              <w:jc w:val="left"/>
              <w:rPr>
                <w:sz w:val="16"/>
                <w:szCs w:val="16"/>
              </w:rPr>
            </w:pPr>
            <w:r w:rsidRPr="00F92F6B">
              <w:rPr>
                <w:sz w:val="16"/>
                <w:szCs w:val="16"/>
              </w:rPr>
              <w:t>15.4.0</w:t>
            </w:r>
          </w:p>
        </w:tc>
      </w:tr>
      <w:tr w:rsidR="006C004A" w:rsidRPr="00F92F6B" w14:paraId="51CD1EA3" w14:textId="77777777" w:rsidTr="00F871AE">
        <w:tc>
          <w:tcPr>
            <w:tcW w:w="709" w:type="dxa"/>
            <w:shd w:val="solid" w:color="FFFFFF" w:fill="auto"/>
          </w:tcPr>
          <w:p w14:paraId="610D42F3" w14:textId="77777777" w:rsidR="00E924DE" w:rsidRPr="00F92F6B"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F92F6B" w:rsidRDefault="00E924DE" w:rsidP="009014E0">
            <w:pPr>
              <w:pStyle w:val="TAC"/>
              <w:keepNext w:val="0"/>
              <w:keepLines w:val="0"/>
              <w:widowControl w:val="0"/>
              <w:jc w:val="left"/>
              <w:rPr>
                <w:sz w:val="16"/>
                <w:szCs w:val="16"/>
              </w:rPr>
            </w:pPr>
            <w:r w:rsidRPr="00F92F6B">
              <w:rPr>
                <w:sz w:val="16"/>
                <w:szCs w:val="16"/>
              </w:rPr>
              <w:t>RP-82</w:t>
            </w:r>
          </w:p>
        </w:tc>
        <w:tc>
          <w:tcPr>
            <w:tcW w:w="992" w:type="dxa"/>
            <w:shd w:val="solid" w:color="FFFFFF" w:fill="auto"/>
          </w:tcPr>
          <w:p w14:paraId="078532D3" w14:textId="77777777" w:rsidR="00E924DE" w:rsidRPr="00F92F6B" w:rsidRDefault="00AF5401" w:rsidP="009014E0">
            <w:pPr>
              <w:pStyle w:val="TAC"/>
              <w:keepNext w:val="0"/>
              <w:keepLines w:val="0"/>
              <w:widowControl w:val="0"/>
              <w:jc w:val="left"/>
              <w:rPr>
                <w:sz w:val="16"/>
                <w:szCs w:val="16"/>
              </w:rPr>
            </w:pPr>
            <w:r w:rsidRPr="00F92F6B">
              <w:rPr>
                <w:sz w:val="16"/>
                <w:szCs w:val="16"/>
              </w:rPr>
              <w:t>RP-182799</w:t>
            </w:r>
          </w:p>
        </w:tc>
        <w:tc>
          <w:tcPr>
            <w:tcW w:w="567" w:type="dxa"/>
            <w:shd w:val="solid" w:color="FFFFFF" w:fill="auto"/>
          </w:tcPr>
          <w:p w14:paraId="1BFB7743" w14:textId="77777777" w:rsidR="00E924DE" w:rsidRPr="00F92F6B" w:rsidRDefault="00E924DE" w:rsidP="009014E0">
            <w:pPr>
              <w:pStyle w:val="TAL"/>
              <w:keepNext w:val="0"/>
              <w:keepLines w:val="0"/>
              <w:widowControl w:val="0"/>
              <w:jc w:val="center"/>
              <w:rPr>
                <w:sz w:val="16"/>
                <w:szCs w:val="16"/>
              </w:rPr>
            </w:pPr>
            <w:r w:rsidRPr="00F92F6B">
              <w:rPr>
                <w:sz w:val="16"/>
                <w:szCs w:val="16"/>
              </w:rPr>
              <w:t>0140</w:t>
            </w:r>
          </w:p>
        </w:tc>
        <w:tc>
          <w:tcPr>
            <w:tcW w:w="425" w:type="dxa"/>
            <w:shd w:val="solid" w:color="FFFFFF" w:fill="auto"/>
          </w:tcPr>
          <w:p w14:paraId="191AF812" w14:textId="77777777" w:rsidR="00E924DE" w:rsidRPr="00F92F6B" w:rsidRDefault="00E924D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AAB7CE4" w14:textId="77777777" w:rsidR="00E924DE" w:rsidRPr="00F92F6B" w:rsidRDefault="00E924DE"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FE31310" w14:textId="77777777" w:rsidR="00E924DE" w:rsidRPr="00F92F6B" w:rsidRDefault="00E924DE" w:rsidP="009014E0">
            <w:pPr>
              <w:widowControl w:val="0"/>
              <w:spacing w:after="0"/>
              <w:rPr>
                <w:rFonts w:ascii="Arial" w:hAnsi="Arial" w:cs="Arial"/>
                <w:sz w:val="16"/>
                <w:szCs w:val="16"/>
              </w:rPr>
            </w:pPr>
            <w:r w:rsidRPr="00F92F6B">
              <w:rPr>
                <w:rFonts w:ascii="Arial" w:hAnsi="Arial" w:cs="Arial"/>
                <w:sz w:val="16"/>
                <w:szCs w:val="16"/>
              </w:rPr>
              <w:t>Addition of Annex X for SPID ranges</w:t>
            </w:r>
          </w:p>
        </w:tc>
        <w:tc>
          <w:tcPr>
            <w:tcW w:w="708" w:type="dxa"/>
            <w:shd w:val="solid" w:color="FFFFFF" w:fill="auto"/>
          </w:tcPr>
          <w:p w14:paraId="255F3DA8" w14:textId="77777777" w:rsidR="00E924DE" w:rsidRPr="00F92F6B" w:rsidRDefault="00E924DE" w:rsidP="009014E0">
            <w:pPr>
              <w:pStyle w:val="TAC"/>
              <w:keepNext w:val="0"/>
              <w:keepLines w:val="0"/>
              <w:widowControl w:val="0"/>
              <w:jc w:val="left"/>
              <w:rPr>
                <w:sz w:val="16"/>
                <w:szCs w:val="16"/>
              </w:rPr>
            </w:pPr>
            <w:r w:rsidRPr="00F92F6B">
              <w:rPr>
                <w:sz w:val="16"/>
                <w:szCs w:val="16"/>
              </w:rPr>
              <w:t>15.4.0</w:t>
            </w:r>
          </w:p>
        </w:tc>
      </w:tr>
      <w:tr w:rsidR="006C004A" w:rsidRPr="00F92F6B" w14:paraId="59166738" w14:textId="77777777" w:rsidTr="00F871AE">
        <w:tc>
          <w:tcPr>
            <w:tcW w:w="709" w:type="dxa"/>
            <w:shd w:val="solid" w:color="FFFFFF" w:fill="auto"/>
          </w:tcPr>
          <w:p w14:paraId="451D2D6E" w14:textId="77777777" w:rsidR="009A6B0C" w:rsidRPr="00F92F6B" w:rsidRDefault="009A6B0C" w:rsidP="009014E0">
            <w:pPr>
              <w:pStyle w:val="TAC"/>
              <w:keepNext w:val="0"/>
              <w:keepLines w:val="0"/>
              <w:widowControl w:val="0"/>
              <w:rPr>
                <w:sz w:val="16"/>
                <w:szCs w:val="16"/>
              </w:rPr>
            </w:pPr>
            <w:r w:rsidRPr="00F92F6B">
              <w:rPr>
                <w:sz w:val="16"/>
                <w:szCs w:val="16"/>
              </w:rPr>
              <w:t>2019/03</w:t>
            </w:r>
          </w:p>
        </w:tc>
        <w:tc>
          <w:tcPr>
            <w:tcW w:w="661" w:type="dxa"/>
            <w:shd w:val="solid" w:color="FFFFFF" w:fill="auto"/>
          </w:tcPr>
          <w:p w14:paraId="0B64A31D" w14:textId="77777777" w:rsidR="009A6B0C" w:rsidRPr="00F92F6B" w:rsidRDefault="009A6B0C"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2ED25452" w14:textId="77777777" w:rsidR="009A6B0C" w:rsidRPr="00F92F6B" w:rsidRDefault="009A6B0C" w:rsidP="009014E0">
            <w:pPr>
              <w:pStyle w:val="TAC"/>
              <w:keepNext w:val="0"/>
              <w:keepLines w:val="0"/>
              <w:widowControl w:val="0"/>
              <w:jc w:val="left"/>
              <w:rPr>
                <w:sz w:val="16"/>
                <w:szCs w:val="16"/>
              </w:rPr>
            </w:pPr>
            <w:r w:rsidRPr="00F92F6B">
              <w:rPr>
                <w:sz w:val="16"/>
                <w:szCs w:val="16"/>
              </w:rPr>
              <w:t>RP-190542</w:t>
            </w:r>
          </w:p>
        </w:tc>
        <w:tc>
          <w:tcPr>
            <w:tcW w:w="567" w:type="dxa"/>
            <w:shd w:val="solid" w:color="FFFFFF" w:fill="auto"/>
          </w:tcPr>
          <w:p w14:paraId="55F99DE3" w14:textId="77777777" w:rsidR="009A6B0C" w:rsidRPr="00F92F6B" w:rsidRDefault="009A6B0C" w:rsidP="009014E0">
            <w:pPr>
              <w:pStyle w:val="TAL"/>
              <w:keepNext w:val="0"/>
              <w:keepLines w:val="0"/>
              <w:widowControl w:val="0"/>
              <w:jc w:val="center"/>
              <w:rPr>
                <w:sz w:val="16"/>
                <w:szCs w:val="16"/>
              </w:rPr>
            </w:pPr>
            <w:r w:rsidRPr="00F92F6B">
              <w:rPr>
                <w:sz w:val="16"/>
                <w:szCs w:val="16"/>
              </w:rPr>
              <w:t>0142</w:t>
            </w:r>
          </w:p>
        </w:tc>
        <w:tc>
          <w:tcPr>
            <w:tcW w:w="425" w:type="dxa"/>
            <w:shd w:val="solid" w:color="FFFFFF" w:fill="auto"/>
          </w:tcPr>
          <w:p w14:paraId="642AEDF8" w14:textId="77777777" w:rsidR="009A6B0C" w:rsidRPr="00F92F6B" w:rsidRDefault="009A6B0C"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DF8417F" w14:textId="77777777" w:rsidR="009A6B0C" w:rsidRPr="00F92F6B" w:rsidRDefault="009A6B0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7F58F63" w14:textId="77777777" w:rsidR="009A6B0C" w:rsidRPr="00F92F6B" w:rsidRDefault="009A6B0C" w:rsidP="009014E0">
            <w:pPr>
              <w:widowControl w:val="0"/>
              <w:spacing w:after="0"/>
              <w:rPr>
                <w:rFonts w:ascii="Arial" w:hAnsi="Arial" w:cs="Arial"/>
                <w:sz w:val="16"/>
                <w:szCs w:val="16"/>
              </w:rPr>
            </w:pPr>
            <w:r w:rsidRPr="00F92F6B">
              <w:rPr>
                <w:rFonts w:ascii="Arial" w:hAnsi="Arial" w:cs="Arial"/>
                <w:sz w:val="16"/>
                <w:szCs w:val="16"/>
              </w:rPr>
              <w:t>RRC Reject Handling for MPS and MCS</w:t>
            </w:r>
          </w:p>
        </w:tc>
        <w:tc>
          <w:tcPr>
            <w:tcW w:w="708" w:type="dxa"/>
            <w:shd w:val="solid" w:color="FFFFFF" w:fill="auto"/>
          </w:tcPr>
          <w:p w14:paraId="428A922C" w14:textId="77777777" w:rsidR="009A6B0C" w:rsidRPr="00F92F6B" w:rsidRDefault="009A6B0C" w:rsidP="009014E0">
            <w:pPr>
              <w:pStyle w:val="TAC"/>
              <w:keepNext w:val="0"/>
              <w:keepLines w:val="0"/>
              <w:widowControl w:val="0"/>
              <w:jc w:val="left"/>
              <w:rPr>
                <w:sz w:val="16"/>
                <w:szCs w:val="16"/>
              </w:rPr>
            </w:pPr>
            <w:r w:rsidRPr="00F92F6B">
              <w:rPr>
                <w:sz w:val="16"/>
                <w:szCs w:val="16"/>
              </w:rPr>
              <w:t>15.5.0</w:t>
            </w:r>
          </w:p>
        </w:tc>
      </w:tr>
      <w:tr w:rsidR="006C004A" w:rsidRPr="00F92F6B" w14:paraId="7638AEDE" w14:textId="77777777" w:rsidTr="00F871AE">
        <w:tc>
          <w:tcPr>
            <w:tcW w:w="709" w:type="dxa"/>
            <w:shd w:val="solid" w:color="FFFFFF" w:fill="auto"/>
          </w:tcPr>
          <w:p w14:paraId="4B82A2E3" w14:textId="77777777" w:rsidR="008B25FC" w:rsidRPr="00F92F6B"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F92F6B" w:rsidRDefault="008B25FC"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0C4956F7" w14:textId="77777777" w:rsidR="008B25FC" w:rsidRPr="00F92F6B" w:rsidRDefault="008B25FC" w:rsidP="009014E0">
            <w:pPr>
              <w:pStyle w:val="TAC"/>
              <w:keepNext w:val="0"/>
              <w:keepLines w:val="0"/>
              <w:widowControl w:val="0"/>
              <w:jc w:val="left"/>
              <w:rPr>
                <w:sz w:val="16"/>
                <w:szCs w:val="16"/>
              </w:rPr>
            </w:pPr>
            <w:r w:rsidRPr="00F92F6B">
              <w:rPr>
                <w:sz w:val="16"/>
                <w:szCs w:val="16"/>
              </w:rPr>
              <w:t>RP-190540</w:t>
            </w:r>
          </w:p>
        </w:tc>
        <w:tc>
          <w:tcPr>
            <w:tcW w:w="567" w:type="dxa"/>
            <w:shd w:val="solid" w:color="FFFFFF" w:fill="auto"/>
          </w:tcPr>
          <w:p w14:paraId="7499F08F" w14:textId="77777777" w:rsidR="008B25FC" w:rsidRPr="00F92F6B" w:rsidRDefault="008B25FC" w:rsidP="009014E0">
            <w:pPr>
              <w:pStyle w:val="TAL"/>
              <w:keepNext w:val="0"/>
              <w:keepLines w:val="0"/>
              <w:widowControl w:val="0"/>
              <w:jc w:val="center"/>
              <w:rPr>
                <w:sz w:val="16"/>
                <w:szCs w:val="16"/>
              </w:rPr>
            </w:pPr>
            <w:r w:rsidRPr="00F92F6B">
              <w:rPr>
                <w:sz w:val="16"/>
                <w:szCs w:val="16"/>
              </w:rPr>
              <w:t>0143</w:t>
            </w:r>
          </w:p>
        </w:tc>
        <w:tc>
          <w:tcPr>
            <w:tcW w:w="425" w:type="dxa"/>
            <w:shd w:val="solid" w:color="FFFFFF" w:fill="auto"/>
          </w:tcPr>
          <w:p w14:paraId="50AE8BF1" w14:textId="77777777" w:rsidR="008B25FC" w:rsidRPr="00F92F6B" w:rsidRDefault="008B25F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33B8F44" w14:textId="77777777" w:rsidR="008B25FC" w:rsidRPr="00F92F6B" w:rsidRDefault="008B25F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EF40111" w14:textId="77777777" w:rsidR="008B25FC" w:rsidRPr="00F92F6B" w:rsidRDefault="008B25FC" w:rsidP="009014E0">
            <w:pPr>
              <w:widowControl w:val="0"/>
              <w:spacing w:after="0"/>
              <w:rPr>
                <w:rFonts w:ascii="Arial" w:hAnsi="Arial" w:cs="Arial"/>
                <w:sz w:val="16"/>
                <w:szCs w:val="16"/>
              </w:rPr>
            </w:pPr>
            <w:r w:rsidRPr="00F92F6B">
              <w:rPr>
                <w:rFonts w:ascii="Arial" w:hAnsi="Arial" w:cs="Arial"/>
                <w:sz w:val="16"/>
                <w:szCs w:val="16"/>
              </w:rPr>
              <w:t>Misalignments with other Specifications</w:t>
            </w:r>
          </w:p>
        </w:tc>
        <w:tc>
          <w:tcPr>
            <w:tcW w:w="708" w:type="dxa"/>
            <w:shd w:val="solid" w:color="FFFFFF" w:fill="auto"/>
          </w:tcPr>
          <w:p w14:paraId="61D9A916" w14:textId="77777777" w:rsidR="008B25FC" w:rsidRPr="00F92F6B" w:rsidRDefault="008B25FC" w:rsidP="009014E0">
            <w:pPr>
              <w:pStyle w:val="TAC"/>
              <w:keepNext w:val="0"/>
              <w:keepLines w:val="0"/>
              <w:widowControl w:val="0"/>
              <w:jc w:val="left"/>
              <w:rPr>
                <w:sz w:val="16"/>
                <w:szCs w:val="16"/>
              </w:rPr>
            </w:pPr>
            <w:r w:rsidRPr="00F92F6B">
              <w:rPr>
                <w:sz w:val="16"/>
                <w:szCs w:val="16"/>
              </w:rPr>
              <w:t>15.5.0</w:t>
            </w:r>
          </w:p>
        </w:tc>
      </w:tr>
      <w:tr w:rsidR="006C004A" w:rsidRPr="00F92F6B" w14:paraId="3170E32B" w14:textId="77777777" w:rsidTr="00F871AE">
        <w:tc>
          <w:tcPr>
            <w:tcW w:w="709" w:type="dxa"/>
            <w:shd w:val="solid" w:color="FFFFFF" w:fill="auto"/>
          </w:tcPr>
          <w:p w14:paraId="779980D8" w14:textId="77777777" w:rsidR="00B33AF4" w:rsidRPr="00F92F6B"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F92F6B" w:rsidRDefault="00B33AF4"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6DB2EB3C" w14:textId="77777777" w:rsidR="00B33AF4" w:rsidRPr="00F92F6B" w:rsidRDefault="00B33AF4" w:rsidP="009014E0">
            <w:pPr>
              <w:pStyle w:val="TAC"/>
              <w:keepNext w:val="0"/>
              <w:keepLines w:val="0"/>
              <w:widowControl w:val="0"/>
              <w:jc w:val="left"/>
              <w:rPr>
                <w:sz w:val="16"/>
                <w:szCs w:val="16"/>
              </w:rPr>
            </w:pPr>
            <w:r w:rsidRPr="00F92F6B">
              <w:rPr>
                <w:sz w:val="16"/>
                <w:szCs w:val="16"/>
              </w:rPr>
              <w:t>RP-1905</w:t>
            </w:r>
            <w:r w:rsidR="00E40F57" w:rsidRPr="00F92F6B">
              <w:rPr>
                <w:sz w:val="16"/>
                <w:szCs w:val="16"/>
              </w:rPr>
              <w:t>43</w:t>
            </w:r>
          </w:p>
        </w:tc>
        <w:tc>
          <w:tcPr>
            <w:tcW w:w="567" w:type="dxa"/>
            <w:shd w:val="solid" w:color="FFFFFF" w:fill="auto"/>
          </w:tcPr>
          <w:p w14:paraId="03F74BD8" w14:textId="77777777" w:rsidR="00B33AF4" w:rsidRPr="00F92F6B" w:rsidRDefault="00B33AF4" w:rsidP="009014E0">
            <w:pPr>
              <w:pStyle w:val="TAL"/>
              <w:keepNext w:val="0"/>
              <w:keepLines w:val="0"/>
              <w:widowControl w:val="0"/>
              <w:jc w:val="center"/>
              <w:rPr>
                <w:sz w:val="16"/>
                <w:szCs w:val="16"/>
              </w:rPr>
            </w:pPr>
            <w:r w:rsidRPr="00F92F6B">
              <w:rPr>
                <w:sz w:val="16"/>
                <w:szCs w:val="16"/>
              </w:rPr>
              <w:t>0146</w:t>
            </w:r>
          </w:p>
        </w:tc>
        <w:tc>
          <w:tcPr>
            <w:tcW w:w="425" w:type="dxa"/>
            <w:shd w:val="solid" w:color="FFFFFF" w:fill="auto"/>
          </w:tcPr>
          <w:p w14:paraId="41255870" w14:textId="77777777" w:rsidR="00B33AF4" w:rsidRPr="00F92F6B" w:rsidRDefault="00B33AF4"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0BE98A7" w14:textId="77777777" w:rsidR="00B33AF4" w:rsidRPr="00F92F6B" w:rsidRDefault="00B33AF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AF321F3" w14:textId="77777777" w:rsidR="00B33AF4" w:rsidRPr="00F92F6B" w:rsidRDefault="00B33AF4" w:rsidP="009014E0">
            <w:pPr>
              <w:widowControl w:val="0"/>
              <w:spacing w:after="0"/>
              <w:rPr>
                <w:rFonts w:ascii="Arial" w:hAnsi="Arial" w:cs="Arial"/>
                <w:sz w:val="16"/>
                <w:szCs w:val="16"/>
              </w:rPr>
            </w:pPr>
            <w:r w:rsidRPr="00F92F6B">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F92F6B" w:rsidRDefault="00B33AF4" w:rsidP="009014E0">
            <w:pPr>
              <w:pStyle w:val="TAC"/>
              <w:keepNext w:val="0"/>
              <w:keepLines w:val="0"/>
              <w:widowControl w:val="0"/>
              <w:jc w:val="left"/>
              <w:rPr>
                <w:sz w:val="16"/>
                <w:szCs w:val="16"/>
              </w:rPr>
            </w:pPr>
            <w:r w:rsidRPr="00F92F6B">
              <w:rPr>
                <w:sz w:val="16"/>
                <w:szCs w:val="16"/>
              </w:rPr>
              <w:t>15.5.0</w:t>
            </w:r>
          </w:p>
        </w:tc>
      </w:tr>
      <w:tr w:rsidR="006C004A" w:rsidRPr="00F92F6B" w14:paraId="69586A1D" w14:textId="77777777" w:rsidTr="00F871AE">
        <w:tc>
          <w:tcPr>
            <w:tcW w:w="709" w:type="dxa"/>
            <w:shd w:val="solid" w:color="FFFFFF" w:fill="auto"/>
          </w:tcPr>
          <w:p w14:paraId="52C7BFB0" w14:textId="77777777" w:rsidR="00E6583E" w:rsidRPr="00F92F6B"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F92F6B" w:rsidRDefault="00E6583E"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431A0B91" w14:textId="77777777" w:rsidR="00E6583E" w:rsidRPr="00F92F6B" w:rsidRDefault="00E6583E" w:rsidP="009014E0">
            <w:pPr>
              <w:pStyle w:val="TAC"/>
              <w:keepNext w:val="0"/>
              <w:keepLines w:val="0"/>
              <w:widowControl w:val="0"/>
              <w:jc w:val="left"/>
              <w:rPr>
                <w:sz w:val="16"/>
                <w:szCs w:val="16"/>
              </w:rPr>
            </w:pPr>
            <w:r w:rsidRPr="00F92F6B">
              <w:rPr>
                <w:sz w:val="16"/>
                <w:szCs w:val="16"/>
              </w:rPr>
              <w:t>RP-190543</w:t>
            </w:r>
          </w:p>
        </w:tc>
        <w:tc>
          <w:tcPr>
            <w:tcW w:w="567" w:type="dxa"/>
            <w:shd w:val="solid" w:color="FFFFFF" w:fill="auto"/>
          </w:tcPr>
          <w:p w14:paraId="593AA067" w14:textId="77777777" w:rsidR="00E6583E" w:rsidRPr="00F92F6B" w:rsidRDefault="00E6583E" w:rsidP="009014E0">
            <w:pPr>
              <w:pStyle w:val="TAL"/>
              <w:keepNext w:val="0"/>
              <w:keepLines w:val="0"/>
              <w:widowControl w:val="0"/>
              <w:jc w:val="center"/>
              <w:rPr>
                <w:sz w:val="16"/>
                <w:szCs w:val="16"/>
              </w:rPr>
            </w:pPr>
            <w:r w:rsidRPr="00F92F6B">
              <w:rPr>
                <w:sz w:val="16"/>
                <w:szCs w:val="16"/>
              </w:rPr>
              <w:t>0147</w:t>
            </w:r>
          </w:p>
        </w:tc>
        <w:tc>
          <w:tcPr>
            <w:tcW w:w="425" w:type="dxa"/>
            <w:shd w:val="solid" w:color="FFFFFF" w:fill="auto"/>
          </w:tcPr>
          <w:p w14:paraId="39286A62" w14:textId="77777777" w:rsidR="00E6583E" w:rsidRPr="00F92F6B" w:rsidRDefault="00E6583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E85F8B5" w14:textId="77777777" w:rsidR="00E6583E" w:rsidRPr="00F92F6B" w:rsidRDefault="00E6583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4A3200E" w14:textId="77777777" w:rsidR="00E6583E" w:rsidRPr="00F92F6B" w:rsidRDefault="00E6583E" w:rsidP="009014E0">
            <w:pPr>
              <w:widowControl w:val="0"/>
              <w:spacing w:after="0"/>
              <w:rPr>
                <w:rFonts w:ascii="Arial" w:hAnsi="Arial" w:cs="Arial"/>
                <w:sz w:val="16"/>
                <w:szCs w:val="16"/>
              </w:rPr>
            </w:pPr>
            <w:r w:rsidRPr="00F92F6B">
              <w:rPr>
                <w:rFonts w:ascii="Arial" w:hAnsi="Arial" w:cs="Arial"/>
                <w:sz w:val="16"/>
                <w:szCs w:val="16"/>
              </w:rPr>
              <w:t>Correction on RLC modes for duplication</w:t>
            </w:r>
          </w:p>
        </w:tc>
        <w:tc>
          <w:tcPr>
            <w:tcW w:w="708" w:type="dxa"/>
            <w:shd w:val="solid" w:color="FFFFFF" w:fill="auto"/>
          </w:tcPr>
          <w:p w14:paraId="11118CEF" w14:textId="77777777" w:rsidR="00E6583E" w:rsidRPr="00F92F6B" w:rsidRDefault="00E6583E" w:rsidP="009014E0">
            <w:pPr>
              <w:pStyle w:val="TAC"/>
              <w:keepNext w:val="0"/>
              <w:keepLines w:val="0"/>
              <w:widowControl w:val="0"/>
              <w:jc w:val="left"/>
              <w:rPr>
                <w:sz w:val="16"/>
                <w:szCs w:val="16"/>
              </w:rPr>
            </w:pPr>
            <w:r w:rsidRPr="00F92F6B">
              <w:rPr>
                <w:sz w:val="16"/>
                <w:szCs w:val="16"/>
              </w:rPr>
              <w:t>15.5.0</w:t>
            </w:r>
          </w:p>
        </w:tc>
      </w:tr>
      <w:tr w:rsidR="006C004A" w:rsidRPr="00F92F6B" w14:paraId="764804C1" w14:textId="77777777" w:rsidTr="00F871AE">
        <w:tc>
          <w:tcPr>
            <w:tcW w:w="709" w:type="dxa"/>
            <w:shd w:val="solid" w:color="FFFFFF" w:fill="auto"/>
          </w:tcPr>
          <w:p w14:paraId="7FEBCAB3" w14:textId="77777777" w:rsidR="00EC19F3" w:rsidRPr="00F92F6B"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F92F6B" w:rsidRDefault="00EC19F3"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1BA74FAB" w14:textId="77777777" w:rsidR="00EC19F3" w:rsidRPr="00F92F6B" w:rsidRDefault="00EC19F3" w:rsidP="009014E0">
            <w:pPr>
              <w:pStyle w:val="TAC"/>
              <w:keepNext w:val="0"/>
              <w:keepLines w:val="0"/>
              <w:widowControl w:val="0"/>
              <w:jc w:val="left"/>
              <w:rPr>
                <w:sz w:val="16"/>
                <w:szCs w:val="16"/>
              </w:rPr>
            </w:pPr>
            <w:r w:rsidRPr="00F92F6B">
              <w:rPr>
                <w:sz w:val="16"/>
                <w:szCs w:val="16"/>
              </w:rPr>
              <w:t>RP-190545</w:t>
            </w:r>
          </w:p>
        </w:tc>
        <w:tc>
          <w:tcPr>
            <w:tcW w:w="567" w:type="dxa"/>
            <w:shd w:val="solid" w:color="FFFFFF" w:fill="auto"/>
          </w:tcPr>
          <w:p w14:paraId="7CA81DE5" w14:textId="77777777" w:rsidR="00EC19F3" w:rsidRPr="00F92F6B" w:rsidRDefault="00EC19F3" w:rsidP="009014E0">
            <w:pPr>
              <w:pStyle w:val="TAL"/>
              <w:keepNext w:val="0"/>
              <w:keepLines w:val="0"/>
              <w:widowControl w:val="0"/>
              <w:jc w:val="center"/>
              <w:rPr>
                <w:sz w:val="16"/>
                <w:szCs w:val="16"/>
              </w:rPr>
            </w:pPr>
            <w:r w:rsidRPr="00F92F6B">
              <w:rPr>
                <w:sz w:val="16"/>
                <w:szCs w:val="16"/>
              </w:rPr>
              <w:t>0148</w:t>
            </w:r>
          </w:p>
        </w:tc>
        <w:tc>
          <w:tcPr>
            <w:tcW w:w="425" w:type="dxa"/>
            <w:shd w:val="solid" w:color="FFFFFF" w:fill="auto"/>
          </w:tcPr>
          <w:p w14:paraId="588FE508" w14:textId="77777777" w:rsidR="00EC19F3" w:rsidRPr="00F92F6B" w:rsidRDefault="00EC19F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3525413" w14:textId="77777777" w:rsidR="00EC19F3" w:rsidRPr="00F92F6B" w:rsidRDefault="00EC19F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8703385" w14:textId="77777777" w:rsidR="00EC19F3" w:rsidRPr="00F92F6B" w:rsidRDefault="00EC19F3" w:rsidP="009014E0">
            <w:pPr>
              <w:widowControl w:val="0"/>
              <w:spacing w:after="0"/>
              <w:rPr>
                <w:rFonts w:ascii="Arial" w:hAnsi="Arial" w:cs="Arial"/>
                <w:sz w:val="16"/>
                <w:szCs w:val="16"/>
              </w:rPr>
            </w:pPr>
            <w:r w:rsidRPr="00F92F6B">
              <w:rPr>
                <w:rFonts w:ascii="Arial" w:hAnsi="Arial" w:cs="Arial"/>
                <w:sz w:val="16"/>
                <w:szCs w:val="16"/>
              </w:rPr>
              <w:t xml:space="preserve">Correction of Data Forwarding over </w:t>
            </w:r>
            <w:proofErr w:type="spellStart"/>
            <w:r w:rsidRPr="00F92F6B">
              <w:rPr>
                <w:rFonts w:ascii="Arial" w:hAnsi="Arial" w:cs="Arial"/>
                <w:sz w:val="16"/>
                <w:szCs w:val="16"/>
              </w:rPr>
              <w:t>Xn</w:t>
            </w:r>
            <w:proofErr w:type="spellEnd"/>
          </w:p>
        </w:tc>
        <w:tc>
          <w:tcPr>
            <w:tcW w:w="708" w:type="dxa"/>
            <w:shd w:val="solid" w:color="FFFFFF" w:fill="auto"/>
          </w:tcPr>
          <w:p w14:paraId="73754E41" w14:textId="77777777" w:rsidR="00EC19F3" w:rsidRPr="00F92F6B" w:rsidRDefault="00EC19F3" w:rsidP="009014E0">
            <w:pPr>
              <w:pStyle w:val="TAC"/>
              <w:keepNext w:val="0"/>
              <w:keepLines w:val="0"/>
              <w:widowControl w:val="0"/>
              <w:jc w:val="left"/>
              <w:rPr>
                <w:sz w:val="16"/>
                <w:szCs w:val="16"/>
              </w:rPr>
            </w:pPr>
            <w:r w:rsidRPr="00F92F6B">
              <w:rPr>
                <w:sz w:val="16"/>
                <w:szCs w:val="16"/>
              </w:rPr>
              <w:t>15.5.0</w:t>
            </w:r>
          </w:p>
        </w:tc>
      </w:tr>
      <w:tr w:rsidR="006C004A" w:rsidRPr="00F92F6B" w14:paraId="4F0506C3" w14:textId="77777777" w:rsidTr="00F871AE">
        <w:tc>
          <w:tcPr>
            <w:tcW w:w="709" w:type="dxa"/>
            <w:shd w:val="solid" w:color="FFFFFF" w:fill="auto"/>
          </w:tcPr>
          <w:p w14:paraId="43EB44BE" w14:textId="77777777" w:rsidR="00EC19F3" w:rsidRPr="00F92F6B"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F92F6B" w:rsidRDefault="00EC19F3"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5BF8A194" w14:textId="77777777" w:rsidR="00EC19F3" w:rsidRPr="00F92F6B" w:rsidRDefault="00EC19F3" w:rsidP="009014E0">
            <w:pPr>
              <w:pStyle w:val="TAC"/>
              <w:keepNext w:val="0"/>
              <w:keepLines w:val="0"/>
              <w:widowControl w:val="0"/>
              <w:jc w:val="left"/>
              <w:rPr>
                <w:sz w:val="16"/>
                <w:szCs w:val="16"/>
              </w:rPr>
            </w:pPr>
            <w:r w:rsidRPr="00F92F6B">
              <w:rPr>
                <w:sz w:val="16"/>
                <w:szCs w:val="16"/>
              </w:rPr>
              <w:t>RP-1905</w:t>
            </w:r>
            <w:r w:rsidR="00940103" w:rsidRPr="00F92F6B">
              <w:rPr>
                <w:sz w:val="16"/>
                <w:szCs w:val="16"/>
              </w:rPr>
              <w:t>44</w:t>
            </w:r>
          </w:p>
        </w:tc>
        <w:tc>
          <w:tcPr>
            <w:tcW w:w="567" w:type="dxa"/>
            <w:shd w:val="solid" w:color="FFFFFF" w:fill="auto"/>
          </w:tcPr>
          <w:p w14:paraId="6C5B8474" w14:textId="77777777" w:rsidR="00EC19F3" w:rsidRPr="00F92F6B" w:rsidRDefault="00EC19F3" w:rsidP="009014E0">
            <w:pPr>
              <w:pStyle w:val="TAL"/>
              <w:keepNext w:val="0"/>
              <w:keepLines w:val="0"/>
              <w:widowControl w:val="0"/>
              <w:jc w:val="center"/>
              <w:rPr>
                <w:sz w:val="16"/>
                <w:szCs w:val="16"/>
              </w:rPr>
            </w:pPr>
            <w:r w:rsidRPr="00F92F6B">
              <w:rPr>
                <w:sz w:val="16"/>
                <w:szCs w:val="16"/>
              </w:rPr>
              <w:t>0149</w:t>
            </w:r>
          </w:p>
        </w:tc>
        <w:tc>
          <w:tcPr>
            <w:tcW w:w="425" w:type="dxa"/>
            <w:shd w:val="solid" w:color="FFFFFF" w:fill="auto"/>
          </w:tcPr>
          <w:p w14:paraId="0DF5403E" w14:textId="77777777" w:rsidR="00EC19F3" w:rsidRPr="00F92F6B" w:rsidRDefault="00EC19F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4AE45CB" w14:textId="77777777" w:rsidR="00EC19F3" w:rsidRPr="00F92F6B" w:rsidRDefault="00EC19F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CB84A38" w14:textId="77777777" w:rsidR="00EC19F3" w:rsidRPr="00F92F6B" w:rsidRDefault="00EC19F3" w:rsidP="009014E0">
            <w:pPr>
              <w:widowControl w:val="0"/>
              <w:spacing w:after="0"/>
              <w:rPr>
                <w:rFonts w:ascii="Arial" w:hAnsi="Arial" w:cs="Arial"/>
                <w:sz w:val="16"/>
                <w:szCs w:val="16"/>
              </w:rPr>
            </w:pPr>
            <w:r w:rsidRPr="00F92F6B">
              <w:rPr>
                <w:rFonts w:ascii="Arial" w:hAnsi="Arial" w:cs="Arial"/>
                <w:sz w:val="16"/>
                <w:szCs w:val="16"/>
              </w:rPr>
              <w:t>Correction to RNAU without context relocation</w:t>
            </w:r>
          </w:p>
        </w:tc>
        <w:tc>
          <w:tcPr>
            <w:tcW w:w="708" w:type="dxa"/>
            <w:shd w:val="solid" w:color="FFFFFF" w:fill="auto"/>
          </w:tcPr>
          <w:p w14:paraId="45043F81" w14:textId="77777777" w:rsidR="00EC19F3" w:rsidRPr="00F92F6B" w:rsidRDefault="00EC19F3" w:rsidP="009014E0">
            <w:pPr>
              <w:pStyle w:val="TAC"/>
              <w:keepNext w:val="0"/>
              <w:keepLines w:val="0"/>
              <w:widowControl w:val="0"/>
              <w:jc w:val="left"/>
              <w:rPr>
                <w:sz w:val="16"/>
                <w:szCs w:val="16"/>
              </w:rPr>
            </w:pPr>
            <w:r w:rsidRPr="00F92F6B">
              <w:rPr>
                <w:sz w:val="16"/>
                <w:szCs w:val="16"/>
              </w:rPr>
              <w:t>15.5.0</w:t>
            </w:r>
          </w:p>
        </w:tc>
      </w:tr>
      <w:tr w:rsidR="006C004A" w:rsidRPr="00F92F6B" w14:paraId="07E99958" w14:textId="77777777" w:rsidTr="00F871AE">
        <w:tc>
          <w:tcPr>
            <w:tcW w:w="709" w:type="dxa"/>
            <w:shd w:val="solid" w:color="FFFFFF" w:fill="auto"/>
          </w:tcPr>
          <w:p w14:paraId="0EE14AF3" w14:textId="77777777" w:rsidR="00343C5C" w:rsidRPr="00F92F6B"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F92F6B" w:rsidRDefault="00343C5C"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7CF17682" w14:textId="77777777" w:rsidR="00343C5C" w:rsidRPr="00F92F6B" w:rsidRDefault="00343C5C" w:rsidP="009014E0">
            <w:pPr>
              <w:pStyle w:val="TAC"/>
              <w:keepNext w:val="0"/>
              <w:keepLines w:val="0"/>
              <w:widowControl w:val="0"/>
              <w:jc w:val="left"/>
              <w:rPr>
                <w:sz w:val="16"/>
                <w:szCs w:val="16"/>
              </w:rPr>
            </w:pPr>
            <w:r w:rsidRPr="00F92F6B">
              <w:rPr>
                <w:sz w:val="16"/>
                <w:szCs w:val="16"/>
              </w:rPr>
              <w:t>RP-190544</w:t>
            </w:r>
          </w:p>
        </w:tc>
        <w:tc>
          <w:tcPr>
            <w:tcW w:w="567" w:type="dxa"/>
            <w:shd w:val="solid" w:color="FFFFFF" w:fill="auto"/>
          </w:tcPr>
          <w:p w14:paraId="565C5AED" w14:textId="77777777" w:rsidR="00343C5C" w:rsidRPr="00F92F6B" w:rsidRDefault="00343C5C" w:rsidP="009014E0">
            <w:pPr>
              <w:pStyle w:val="TAL"/>
              <w:keepNext w:val="0"/>
              <w:keepLines w:val="0"/>
              <w:widowControl w:val="0"/>
              <w:jc w:val="center"/>
              <w:rPr>
                <w:sz w:val="16"/>
                <w:szCs w:val="16"/>
              </w:rPr>
            </w:pPr>
            <w:r w:rsidRPr="00F92F6B">
              <w:rPr>
                <w:sz w:val="16"/>
                <w:szCs w:val="16"/>
              </w:rPr>
              <w:t>0150</w:t>
            </w:r>
          </w:p>
        </w:tc>
        <w:tc>
          <w:tcPr>
            <w:tcW w:w="425" w:type="dxa"/>
            <w:shd w:val="solid" w:color="FFFFFF" w:fill="auto"/>
          </w:tcPr>
          <w:p w14:paraId="3019201F" w14:textId="77777777" w:rsidR="00343C5C" w:rsidRPr="00F92F6B" w:rsidRDefault="00343C5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EF21FED" w14:textId="77777777" w:rsidR="00343C5C" w:rsidRPr="00F92F6B" w:rsidRDefault="00343C5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9BF98B2" w14:textId="77777777" w:rsidR="00343C5C" w:rsidRPr="00F92F6B" w:rsidRDefault="00343C5C" w:rsidP="009014E0">
            <w:pPr>
              <w:widowControl w:val="0"/>
              <w:spacing w:after="0"/>
              <w:rPr>
                <w:rFonts w:ascii="Arial" w:hAnsi="Arial" w:cs="Arial"/>
                <w:sz w:val="16"/>
                <w:szCs w:val="16"/>
              </w:rPr>
            </w:pPr>
            <w:r w:rsidRPr="00F92F6B">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F92F6B" w:rsidRDefault="00343C5C" w:rsidP="009014E0">
            <w:pPr>
              <w:pStyle w:val="TAC"/>
              <w:keepNext w:val="0"/>
              <w:keepLines w:val="0"/>
              <w:widowControl w:val="0"/>
              <w:jc w:val="left"/>
              <w:rPr>
                <w:sz w:val="16"/>
                <w:szCs w:val="16"/>
              </w:rPr>
            </w:pPr>
            <w:r w:rsidRPr="00F92F6B">
              <w:rPr>
                <w:sz w:val="16"/>
                <w:szCs w:val="16"/>
              </w:rPr>
              <w:t>15.5.0</w:t>
            </w:r>
          </w:p>
        </w:tc>
      </w:tr>
      <w:tr w:rsidR="006C004A" w:rsidRPr="00F92F6B" w14:paraId="3D59D549" w14:textId="77777777" w:rsidTr="00F871AE">
        <w:tc>
          <w:tcPr>
            <w:tcW w:w="709" w:type="dxa"/>
            <w:shd w:val="solid" w:color="FFFFFF" w:fill="auto"/>
          </w:tcPr>
          <w:p w14:paraId="27AC69FC" w14:textId="77777777" w:rsidR="006C6AD9" w:rsidRPr="00F92F6B"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F92F6B" w:rsidRDefault="006C6AD9"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4523737C" w14:textId="77777777" w:rsidR="006C6AD9" w:rsidRPr="00F92F6B" w:rsidRDefault="006C6AD9" w:rsidP="009014E0">
            <w:pPr>
              <w:pStyle w:val="TAC"/>
              <w:keepNext w:val="0"/>
              <w:keepLines w:val="0"/>
              <w:widowControl w:val="0"/>
              <w:jc w:val="left"/>
              <w:rPr>
                <w:sz w:val="16"/>
                <w:szCs w:val="16"/>
              </w:rPr>
            </w:pPr>
            <w:r w:rsidRPr="00F92F6B">
              <w:rPr>
                <w:sz w:val="16"/>
                <w:szCs w:val="16"/>
              </w:rPr>
              <w:t>RP-190545</w:t>
            </w:r>
          </w:p>
        </w:tc>
        <w:tc>
          <w:tcPr>
            <w:tcW w:w="567" w:type="dxa"/>
            <w:shd w:val="solid" w:color="FFFFFF" w:fill="auto"/>
          </w:tcPr>
          <w:p w14:paraId="7C122EB0" w14:textId="77777777" w:rsidR="006C6AD9" w:rsidRPr="00F92F6B" w:rsidRDefault="006C6AD9" w:rsidP="009014E0">
            <w:pPr>
              <w:pStyle w:val="TAL"/>
              <w:keepNext w:val="0"/>
              <w:keepLines w:val="0"/>
              <w:widowControl w:val="0"/>
              <w:jc w:val="center"/>
              <w:rPr>
                <w:sz w:val="16"/>
                <w:szCs w:val="16"/>
              </w:rPr>
            </w:pPr>
            <w:r w:rsidRPr="00F92F6B">
              <w:rPr>
                <w:sz w:val="16"/>
                <w:szCs w:val="16"/>
              </w:rPr>
              <w:t>0151</w:t>
            </w:r>
          </w:p>
        </w:tc>
        <w:tc>
          <w:tcPr>
            <w:tcW w:w="425" w:type="dxa"/>
            <w:shd w:val="solid" w:color="FFFFFF" w:fill="auto"/>
          </w:tcPr>
          <w:p w14:paraId="6096238D" w14:textId="77777777" w:rsidR="006C6AD9" w:rsidRPr="00F92F6B" w:rsidRDefault="006C6AD9"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ADEBDBF" w14:textId="77777777" w:rsidR="006C6AD9" w:rsidRPr="00F92F6B" w:rsidRDefault="006C6AD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E224D4F" w14:textId="77777777" w:rsidR="006C6AD9" w:rsidRPr="00F92F6B" w:rsidRDefault="006C6AD9" w:rsidP="009014E0">
            <w:pPr>
              <w:widowControl w:val="0"/>
              <w:spacing w:after="0"/>
              <w:rPr>
                <w:rFonts w:ascii="Arial" w:hAnsi="Arial" w:cs="Arial"/>
                <w:sz w:val="16"/>
                <w:szCs w:val="16"/>
              </w:rPr>
            </w:pPr>
            <w:r w:rsidRPr="00F92F6B">
              <w:rPr>
                <w:rFonts w:ascii="Arial" w:hAnsi="Arial" w:cs="Arial"/>
                <w:sz w:val="16"/>
                <w:szCs w:val="16"/>
              </w:rPr>
              <w:t>Correction of stage 2 for slicing</w:t>
            </w:r>
          </w:p>
        </w:tc>
        <w:tc>
          <w:tcPr>
            <w:tcW w:w="708" w:type="dxa"/>
            <w:shd w:val="solid" w:color="FFFFFF" w:fill="auto"/>
          </w:tcPr>
          <w:p w14:paraId="14FCB288" w14:textId="77777777" w:rsidR="006C6AD9" w:rsidRPr="00F92F6B" w:rsidRDefault="006C6AD9" w:rsidP="009014E0">
            <w:pPr>
              <w:pStyle w:val="TAC"/>
              <w:keepNext w:val="0"/>
              <w:keepLines w:val="0"/>
              <w:widowControl w:val="0"/>
              <w:jc w:val="left"/>
              <w:rPr>
                <w:sz w:val="16"/>
                <w:szCs w:val="16"/>
              </w:rPr>
            </w:pPr>
            <w:r w:rsidRPr="00F92F6B">
              <w:rPr>
                <w:sz w:val="16"/>
                <w:szCs w:val="16"/>
              </w:rPr>
              <w:t>15.5.0</w:t>
            </w:r>
          </w:p>
        </w:tc>
      </w:tr>
      <w:tr w:rsidR="006C004A" w:rsidRPr="00F92F6B" w14:paraId="0A7639EB" w14:textId="77777777" w:rsidTr="00F871AE">
        <w:tc>
          <w:tcPr>
            <w:tcW w:w="709" w:type="dxa"/>
            <w:shd w:val="solid" w:color="FFFFFF" w:fill="auto"/>
          </w:tcPr>
          <w:p w14:paraId="3A582F1B" w14:textId="77777777" w:rsidR="006C6AD9" w:rsidRPr="00F92F6B"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F92F6B" w:rsidRDefault="006C6AD9" w:rsidP="009014E0">
            <w:pPr>
              <w:pStyle w:val="TAC"/>
              <w:keepNext w:val="0"/>
              <w:keepLines w:val="0"/>
              <w:widowControl w:val="0"/>
              <w:jc w:val="left"/>
              <w:rPr>
                <w:sz w:val="16"/>
                <w:szCs w:val="16"/>
              </w:rPr>
            </w:pPr>
            <w:r w:rsidRPr="00F92F6B">
              <w:rPr>
                <w:sz w:val="16"/>
                <w:szCs w:val="16"/>
              </w:rPr>
              <w:t>RP-83</w:t>
            </w:r>
          </w:p>
        </w:tc>
        <w:tc>
          <w:tcPr>
            <w:tcW w:w="992" w:type="dxa"/>
            <w:shd w:val="solid" w:color="FFFFFF" w:fill="auto"/>
          </w:tcPr>
          <w:p w14:paraId="6C7632A4" w14:textId="77777777" w:rsidR="006C6AD9" w:rsidRPr="00F92F6B" w:rsidRDefault="006C6AD9" w:rsidP="009014E0">
            <w:pPr>
              <w:pStyle w:val="TAC"/>
              <w:keepNext w:val="0"/>
              <w:keepLines w:val="0"/>
              <w:widowControl w:val="0"/>
              <w:jc w:val="left"/>
              <w:rPr>
                <w:sz w:val="16"/>
                <w:szCs w:val="16"/>
              </w:rPr>
            </w:pPr>
            <w:r w:rsidRPr="00F92F6B">
              <w:rPr>
                <w:sz w:val="16"/>
                <w:szCs w:val="16"/>
              </w:rPr>
              <w:t>RP-190544</w:t>
            </w:r>
          </w:p>
        </w:tc>
        <w:tc>
          <w:tcPr>
            <w:tcW w:w="567" w:type="dxa"/>
            <w:shd w:val="solid" w:color="FFFFFF" w:fill="auto"/>
          </w:tcPr>
          <w:p w14:paraId="0D819E8A" w14:textId="77777777" w:rsidR="006C6AD9" w:rsidRPr="00F92F6B" w:rsidRDefault="006C6AD9" w:rsidP="009014E0">
            <w:pPr>
              <w:pStyle w:val="TAL"/>
              <w:keepNext w:val="0"/>
              <w:keepLines w:val="0"/>
              <w:widowControl w:val="0"/>
              <w:jc w:val="center"/>
              <w:rPr>
                <w:sz w:val="16"/>
                <w:szCs w:val="16"/>
              </w:rPr>
            </w:pPr>
            <w:r w:rsidRPr="00F92F6B">
              <w:rPr>
                <w:sz w:val="16"/>
                <w:szCs w:val="16"/>
              </w:rPr>
              <w:t>0152</w:t>
            </w:r>
          </w:p>
        </w:tc>
        <w:tc>
          <w:tcPr>
            <w:tcW w:w="425" w:type="dxa"/>
            <w:shd w:val="solid" w:color="FFFFFF" w:fill="auto"/>
          </w:tcPr>
          <w:p w14:paraId="40ABC968" w14:textId="77777777" w:rsidR="006C6AD9" w:rsidRPr="00F92F6B" w:rsidRDefault="006C6AD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95A7A3E" w14:textId="77777777" w:rsidR="006C6AD9" w:rsidRPr="00F92F6B" w:rsidRDefault="006C6AD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F105FBC" w14:textId="77777777" w:rsidR="006C6AD9" w:rsidRPr="00F92F6B" w:rsidRDefault="006C6AD9" w:rsidP="009014E0">
            <w:pPr>
              <w:widowControl w:val="0"/>
              <w:spacing w:after="0"/>
              <w:rPr>
                <w:rFonts w:ascii="Arial" w:hAnsi="Arial" w:cs="Arial"/>
                <w:sz w:val="16"/>
                <w:szCs w:val="16"/>
              </w:rPr>
            </w:pPr>
            <w:r w:rsidRPr="00F92F6B">
              <w:rPr>
                <w:rFonts w:ascii="Arial" w:hAnsi="Arial" w:cs="Arial"/>
                <w:sz w:val="16"/>
                <w:szCs w:val="16"/>
              </w:rPr>
              <w:t>Energy Saving Support in R15</w:t>
            </w:r>
          </w:p>
        </w:tc>
        <w:tc>
          <w:tcPr>
            <w:tcW w:w="708" w:type="dxa"/>
            <w:shd w:val="solid" w:color="FFFFFF" w:fill="auto"/>
          </w:tcPr>
          <w:p w14:paraId="72358683" w14:textId="77777777" w:rsidR="006C6AD9" w:rsidRPr="00F92F6B" w:rsidRDefault="006C6AD9" w:rsidP="009014E0">
            <w:pPr>
              <w:pStyle w:val="TAC"/>
              <w:keepNext w:val="0"/>
              <w:keepLines w:val="0"/>
              <w:widowControl w:val="0"/>
              <w:jc w:val="left"/>
              <w:rPr>
                <w:sz w:val="16"/>
                <w:szCs w:val="16"/>
              </w:rPr>
            </w:pPr>
            <w:r w:rsidRPr="00F92F6B">
              <w:rPr>
                <w:sz w:val="16"/>
                <w:szCs w:val="16"/>
              </w:rPr>
              <w:t>15.5.0</w:t>
            </w:r>
          </w:p>
        </w:tc>
      </w:tr>
      <w:tr w:rsidR="006C004A" w:rsidRPr="00F92F6B" w14:paraId="37528CB1" w14:textId="77777777" w:rsidTr="00F871AE">
        <w:tc>
          <w:tcPr>
            <w:tcW w:w="709" w:type="dxa"/>
            <w:shd w:val="solid" w:color="FFFFFF" w:fill="auto"/>
          </w:tcPr>
          <w:p w14:paraId="74989641" w14:textId="77777777" w:rsidR="008B28CD" w:rsidRPr="00F92F6B" w:rsidRDefault="008B28CD" w:rsidP="009014E0">
            <w:pPr>
              <w:pStyle w:val="TAC"/>
              <w:keepNext w:val="0"/>
              <w:keepLines w:val="0"/>
              <w:widowControl w:val="0"/>
              <w:rPr>
                <w:sz w:val="16"/>
                <w:szCs w:val="16"/>
              </w:rPr>
            </w:pPr>
            <w:r w:rsidRPr="00F92F6B">
              <w:rPr>
                <w:sz w:val="16"/>
                <w:szCs w:val="16"/>
              </w:rPr>
              <w:t>2019/06</w:t>
            </w:r>
          </w:p>
        </w:tc>
        <w:tc>
          <w:tcPr>
            <w:tcW w:w="661" w:type="dxa"/>
            <w:shd w:val="solid" w:color="FFFFFF" w:fill="auto"/>
          </w:tcPr>
          <w:p w14:paraId="1CC92A0F" w14:textId="77777777" w:rsidR="008B28CD" w:rsidRPr="00F92F6B" w:rsidRDefault="008B28CD"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6C5F5165" w14:textId="77777777" w:rsidR="008B28CD" w:rsidRPr="00F92F6B" w:rsidRDefault="008B28CD" w:rsidP="009014E0">
            <w:pPr>
              <w:pStyle w:val="TAC"/>
              <w:keepNext w:val="0"/>
              <w:keepLines w:val="0"/>
              <w:widowControl w:val="0"/>
              <w:jc w:val="left"/>
              <w:rPr>
                <w:sz w:val="16"/>
                <w:szCs w:val="16"/>
              </w:rPr>
            </w:pPr>
            <w:r w:rsidRPr="00F92F6B">
              <w:rPr>
                <w:sz w:val="16"/>
                <w:szCs w:val="16"/>
              </w:rPr>
              <w:t>RP-191373</w:t>
            </w:r>
          </w:p>
        </w:tc>
        <w:tc>
          <w:tcPr>
            <w:tcW w:w="567" w:type="dxa"/>
            <w:shd w:val="solid" w:color="FFFFFF" w:fill="auto"/>
          </w:tcPr>
          <w:p w14:paraId="1FC288A1" w14:textId="77777777" w:rsidR="008B28CD" w:rsidRPr="00F92F6B" w:rsidRDefault="008B28CD" w:rsidP="009014E0">
            <w:pPr>
              <w:pStyle w:val="TAL"/>
              <w:keepNext w:val="0"/>
              <w:keepLines w:val="0"/>
              <w:widowControl w:val="0"/>
              <w:jc w:val="center"/>
              <w:rPr>
                <w:sz w:val="16"/>
                <w:szCs w:val="16"/>
              </w:rPr>
            </w:pPr>
            <w:r w:rsidRPr="00F92F6B">
              <w:rPr>
                <w:sz w:val="16"/>
                <w:szCs w:val="16"/>
              </w:rPr>
              <w:t>0154</w:t>
            </w:r>
          </w:p>
        </w:tc>
        <w:tc>
          <w:tcPr>
            <w:tcW w:w="425" w:type="dxa"/>
            <w:shd w:val="solid" w:color="FFFFFF" w:fill="auto"/>
          </w:tcPr>
          <w:p w14:paraId="05004290" w14:textId="77777777" w:rsidR="008B28CD" w:rsidRPr="00F92F6B" w:rsidRDefault="008B28CD"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6063905" w14:textId="77777777" w:rsidR="008B28CD" w:rsidRPr="00F92F6B" w:rsidRDefault="008B28CD"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7C6632F" w14:textId="77777777" w:rsidR="008B28CD" w:rsidRPr="00F92F6B" w:rsidRDefault="008B28CD" w:rsidP="009014E0">
            <w:pPr>
              <w:widowControl w:val="0"/>
              <w:spacing w:after="0"/>
              <w:rPr>
                <w:rFonts w:ascii="Arial" w:hAnsi="Arial" w:cs="Arial"/>
                <w:sz w:val="16"/>
                <w:szCs w:val="16"/>
              </w:rPr>
            </w:pPr>
            <w:r w:rsidRPr="00F92F6B">
              <w:rPr>
                <w:rFonts w:ascii="Arial" w:hAnsi="Arial" w:cs="Arial"/>
                <w:sz w:val="16"/>
                <w:szCs w:val="16"/>
              </w:rPr>
              <w:t>CQI and MCS for URLLC</w:t>
            </w:r>
          </w:p>
        </w:tc>
        <w:tc>
          <w:tcPr>
            <w:tcW w:w="708" w:type="dxa"/>
            <w:shd w:val="solid" w:color="FFFFFF" w:fill="auto"/>
          </w:tcPr>
          <w:p w14:paraId="40D7F158" w14:textId="77777777" w:rsidR="008B28CD" w:rsidRPr="00F92F6B" w:rsidRDefault="008B28CD" w:rsidP="009014E0">
            <w:pPr>
              <w:pStyle w:val="TAC"/>
              <w:keepNext w:val="0"/>
              <w:keepLines w:val="0"/>
              <w:widowControl w:val="0"/>
              <w:jc w:val="left"/>
              <w:rPr>
                <w:sz w:val="16"/>
                <w:szCs w:val="16"/>
              </w:rPr>
            </w:pPr>
            <w:r w:rsidRPr="00F92F6B">
              <w:rPr>
                <w:sz w:val="16"/>
                <w:szCs w:val="16"/>
              </w:rPr>
              <w:t>15.6.0</w:t>
            </w:r>
          </w:p>
        </w:tc>
      </w:tr>
      <w:tr w:rsidR="006C004A" w:rsidRPr="00F92F6B" w14:paraId="75628BE0" w14:textId="77777777" w:rsidTr="00F871AE">
        <w:tc>
          <w:tcPr>
            <w:tcW w:w="709" w:type="dxa"/>
            <w:shd w:val="solid" w:color="FFFFFF" w:fill="auto"/>
          </w:tcPr>
          <w:p w14:paraId="74EC4654" w14:textId="77777777" w:rsidR="00C4150C" w:rsidRPr="00F92F6B"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F92F6B" w:rsidRDefault="00C4150C"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33FA9A6C" w14:textId="77777777" w:rsidR="00C4150C" w:rsidRPr="00F92F6B" w:rsidRDefault="00C4150C" w:rsidP="009014E0">
            <w:pPr>
              <w:pStyle w:val="TAC"/>
              <w:keepNext w:val="0"/>
              <w:keepLines w:val="0"/>
              <w:widowControl w:val="0"/>
              <w:jc w:val="left"/>
              <w:rPr>
                <w:sz w:val="16"/>
                <w:szCs w:val="16"/>
              </w:rPr>
            </w:pPr>
            <w:r w:rsidRPr="00F92F6B">
              <w:rPr>
                <w:sz w:val="16"/>
                <w:szCs w:val="16"/>
              </w:rPr>
              <w:t>RP-191373</w:t>
            </w:r>
          </w:p>
        </w:tc>
        <w:tc>
          <w:tcPr>
            <w:tcW w:w="567" w:type="dxa"/>
            <w:shd w:val="solid" w:color="FFFFFF" w:fill="auto"/>
          </w:tcPr>
          <w:p w14:paraId="3002E39F" w14:textId="77777777" w:rsidR="00C4150C" w:rsidRPr="00F92F6B" w:rsidRDefault="00C4150C" w:rsidP="009014E0">
            <w:pPr>
              <w:pStyle w:val="TAL"/>
              <w:keepNext w:val="0"/>
              <w:keepLines w:val="0"/>
              <w:widowControl w:val="0"/>
              <w:jc w:val="center"/>
              <w:rPr>
                <w:sz w:val="16"/>
                <w:szCs w:val="16"/>
              </w:rPr>
            </w:pPr>
            <w:r w:rsidRPr="00F92F6B">
              <w:rPr>
                <w:sz w:val="16"/>
                <w:szCs w:val="16"/>
              </w:rPr>
              <w:t>0155</w:t>
            </w:r>
          </w:p>
        </w:tc>
        <w:tc>
          <w:tcPr>
            <w:tcW w:w="425" w:type="dxa"/>
            <w:shd w:val="solid" w:color="FFFFFF" w:fill="auto"/>
          </w:tcPr>
          <w:p w14:paraId="79E3220D" w14:textId="77777777" w:rsidR="00C4150C" w:rsidRPr="00F92F6B" w:rsidRDefault="00C4150C"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99E3E04" w14:textId="77777777" w:rsidR="00C4150C" w:rsidRPr="00F92F6B" w:rsidRDefault="00C4150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6BDEB81" w14:textId="77777777" w:rsidR="00C4150C" w:rsidRPr="00F92F6B" w:rsidRDefault="00C4150C" w:rsidP="009014E0">
            <w:pPr>
              <w:widowControl w:val="0"/>
              <w:spacing w:after="0"/>
              <w:rPr>
                <w:rFonts w:ascii="Arial" w:hAnsi="Arial" w:cs="Arial"/>
                <w:sz w:val="16"/>
                <w:szCs w:val="16"/>
              </w:rPr>
            </w:pPr>
            <w:r w:rsidRPr="00F92F6B">
              <w:rPr>
                <w:rFonts w:ascii="Arial" w:hAnsi="Arial" w:cs="Arial"/>
                <w:sz w:val="16"/>
                <w:szCs w:val="16"/>
              </w:rPr>
              <w:t>Miscellaneous Corrections</w:t>
            </w:r>
          </w:p>
        </w:tc>
        <w:tc>
          <w:tcPr>
            <w:tcW w:w="708" w:type="dxa"/>
            <w:shd w:val="solid" w:color="FFFFFF" w:fill="auto"/>
          </w:tcPr>
          <w:p w14:paraId="1F009BB7" w14:textId="77777777" w:rsidR="00C4150C" w:rsidRPr="00F92F6B" w:rsidRDefault="00C4150C" w:rsidP="009014E0">
            <w:pPr>
              <w:pStyle w:val="TAC"/>
              <w:keepNext w:val="0"/>
              <w:keepLines w:val="0"/>
              <w:widowControl w:val="0"/>
              <w:jc w:val="left"/>
              <w:rPr>
                <w:sz w:val="16"/>
                <w:szCs w:val="16"/>
              </w:rPr>
            </w:pPr>
            <w:r w:rsidRPr="00F92F6B">
              <w:rPr>
                <w:sz w:val="16"/>
                <w:szCs w:val="16"/>
              </w:rPr>
              <w:t>15.6.0</w:t>
            </w:r>
          </w:p>
        </w:tc>
      </w:tr>
      <w:tr w:rsidR="006C004A" w:rsidRPr="00F92F6B" w14:paraId="1262212F" w14:textId="77777777" w:rsidTr="00F871AE">
        <w:tc>
          <w:tcPr>
            <w:tcW w:w="709" w:type="dxa"/>
            <w:shd w:val="solid" w:color="FFFFFF" w:fill="auto"/>
          </w:tcPr>
          <w:p w14:paraId="609D0CC1" w14:textId="77777777" w:rsidR="00683AFE" w:rsidRPr="00F92F6B"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F92F6B" w:rsidRDefault="00683AFE"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70C8BCA7" w14:textId="77777777" w:rsidR="00683AFE" w:rsidRPr="00F92F6B" w:rsidRDefault="00683AFE" w:rsidP="009014E0">
            <w:pPr>
              <w:pStyle w:val="TAC"/>
              <w:keepNext w:val="0"/>
              <w:keepLines w:val="0"/>
              <w:widowControl w:val="0"/>
              <w:jc w:val="left"/>
              <w:rPr>
                <w:sz w:val="16"/>
                <w:szCs w:val="16"/>
              </w:rPr>
            </w:pPr>
            <w:r w:rsidRPr="00F92F6B">
              <w:rPr>
                <w:sz w:val="16"/>
                <w:szCs w:val="16"/>
              </w:rPr>
              <w:t>RP-191373</w:t>
            </w:r>
          </w:p>
        </w:tc>
        <w:tc>
          <w:tcPr>
            <w:tcW w:w="567" w:type="dxa"/>
            <w:shd w:val="solid" w:color="FFFFFF" w:fill="auto"/>
          </w:tcPr>
          <w:p w14:paraId="5FFA3426" w14:textId="77777777" w:rsidR="00683AFE" w:rsidRPr="00F92F6B" w:rsidRDefault="00683AFE" w:rsidP="009014E0">
            <w:pPr>
              <w:pStyle w:val="TAL"/>
              <w:keepNext w:val="0"/>
              <w:keepLines w:val="0"/>
              <w:widowControl w:val="0"/>
              <w:jc w:val="center"/>
              <w:rPr>
                <w:sz w:val="16"/>
                <w:szCs w:val="16"/>
              </w:rPr>
            </w:pPr>
            <w:r w:rsidRPr="00F92F6B">
              <w:rPr>
                <w:sz w:val="16"/>
                <w:szCs w:val="16"/>
              </w:rPr>
              <w:t>0156</w:t>
            </w:r>
          </w:p>
        </w:tc>
        <w:tc>
          <w:tcPr>
            <w:tcW w:w="425" w:type="dxa"/>
            <w:shd w:val="solid" w:color="FFFFFF" w:fill="auto"/>
          </w:tcPr>
          <w:p w14:paraId="1CAF7BC9" w14:textId="77777777" w:rsidR="00683AFE" w:rsidRPr="00F92F6B" w:rsidRDefault="00683AF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32C89AA" w14:textId="77777777" w:rsidR="00683AFE" w:rsidRPr="00F92F6B" w:rsidRDefault="00683AF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EAA08B7" w14:textId="77777777" w:rsidR="00683AFE" w:rsidRPr="00F92F6B" w:rsidRDefault="00683AFE" w:rsidP="009014E0">
            <w:pPr>
              <w:widowControl w:val="0"/>
              <w:spacing w:after="0"/>
              <w:rPr>
                <w:rFonts w:ascii="Arial" w:hAnsi="Arial" w:cs="Arial"/>
                <w:sz w:val="16"/>
                <w:szCs w:val="16"/>
              </w:rPr>
            </w:pPr>
            <w:r w:rsidRPr="00F92F6B">
              <w:rPr>
                <w:rFonts w:ascii="Arial" w:hAnsi="Arial" w:cs="Arial"/>
                <w:sz w:val="16"/>
                <w:szCs w:val="16"/>
              </w:rPr>
              <w:t>CA Clarifications - RACH and Timing Advance</w:t>
            </w:r>
          </w:p>
        </w:tc>
        <w:tc>
          <w:tcPr>
            <w:tcW w:w="708" w:type="dxa"/>
            <w:shd w:val="solid" w:color="FFFFFF" w:fill="auto"/>
          </w:tcPr>
          <w:p w14:paraId="4C1D12AC" w14:textId="77777777" w:rsidR="00683AFE" w:rsidRPr="00F92F6B" w:rsidRDefault="00683AFE" w:rsidP="009014E0">
            <w:pPr>
              <w:pStyle w:val="TAC"/>
              <w:keepNext w:val="0"/>
              <w:keepLines w:val="0"/>
              <w:widowControl w:val="0"/>
              <w:jc w:val="left"/>
              <w:rPr>
                <w:sz w:val="16"/>
                <w:szCs w:val="16"/>
              </w:rPr>
            </w:pPr>
            <w:r w:rsidRPr="00F92F6B">
              <w:rPr>
                <w:sz w:val="16"/>
                <w:szCs w:val="16"/>
              </w:rPr>
              <w:t>15.6.0</w:t>
            </w:r>
          </w:p>
        </w:tc>
      </w:tr>
      <w:tr w:rsidR="006C004A" w:rsidRPr="00F92F6B" w14:paraId="653FD533" w14:textId="77777777" w:rsidTr="00F871AE">
        <w:tc>
          <w:tcPr>
            <w:tcW w:w="709" w:type="dxa"/>
            <w:shd w:val="solid" w:color="FFFFFF" w:fill="auto"/>
          </w:tcPr>
          <w:p w14:paraId="599FD39A" w14:textId="77777777" w:rsidR="00683AFE" w:rsidRPr="00F92F6B"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F92F6B" w:rsidRDefault="00683AFE"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1733AE7D" w14:textId="77777777" w:rsidR="00683AFE" w:rsidRPr="00F92F6B" w:rsidRDefault="00683AFE" w:rsidP="009014E0">
            <w:pPr>
              <w:pStyle w:val="TAC"/>
              <w:keepNext w:val="0"/>
              <w:keepLines w:val="0"/>
              <w:widowControl w:val="0"/>
              <w:jc w:val="left"/>
              <w:rPr>
                <w:sz w:val="16"/>
                <w:szCs w:val="16"/>
              </w:rPr>
            </w:pPr>
            <w:r w:rsidRPr="00F92F6B">
              <w:rPr>
                <w:sz w:val="16"/>
                <w:szCs w:val="16"/>
              </w:rPr>
              <w:t>RP-191373</w:t>
            </w:r>
          </w:p>
        </w:tc>
        <w:tc>
          <w:tcPr>
            <w:tcW w:w="567" w:type="dxa"/>
            <w:shd w:val="solid" w:color="FFFFFF" w:fill="auto"/>
          </w:tcPr>
          <w:p w14:paraId="34B99E71" w14:textId="77777777" w:rsidR="00683AFE" w:rsidRPr="00F92F6B" w:rsidRDefault="00683AFE" w:rsidP="009014E0">
            <w:pPr>
              <w:pStyle w:val="TAL"/>
              <w:keepNext w:val="0"/>
              <w:keepLines w:val="0"/>
              <w:widowControl w:val="0"/>
              <w:jc w:val="center"/>
              <w:rPr>
                <w:sz w:val="16"/>
                <w:szCs w:val="16"/>
              </w:rPr>
            </w:pPr>
            <w:r w:rsidRPr="00F92F6B">
              <w:rPr>
                <w:sz w:val="16"/>
                <w:szCs w:val="16"/>
              </w:rPr>
              <w:t>0157</w:t>
            </w:r>
          </w:p>
        </w:tc>
        <w:tc>
          <w:tcPr>
            <w:tcW w:w="425" w:type="dxa"/>
            <w:shd w:val="solid" w:color="FFFFFF" w:fill="auto"/>
          </w:tcPr>
          <w:p w14:paraId="50003542" w14:textId="77777777" w:rsidR="00683AFE" w:rsidRPr="00F92F6B" w:rsidRDefault="00683AF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3080782" w14:textId="77777777" w:rsidR="00683AFE" w:rsidRPr="00F92F6B" w:rsidRDefault="00683AF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614DA98" w14:textId="77777777" w:rsidR="00683AFE" w:rsidRPr="00F92F6B" w:rsidRDefault="00683AFE" w:rsidP="009014E0">
            <w:pPr>
              <w:widowControl w:val="0"/>
              <w:spacing w:after="0"/>
              <w:rPr>
                <w:rFonts w:ascii="Arial" w:hAnsi="Arial" w:cs="Arial"/>
                <w:sz w:val="16"/>
                <w:szCs w:val="16"/>
              </w:rPr>
            </w:pPr>
            <w:r w:rsidRPr="00F92F6B">
              <w:rPr>
                <w:rFonts w:ascii="Arial" w:hAnsi="Arial" w:cs="Arial"/>
                <w:sz w:val="16"/>
                <w:szCs w:val="16"/>
              </w:rPr>
              <w:t>Cross Carrier Scheduling</w:t>
            </w:r>
          </w:p>
        </w:tc>
        <w:tc>
          <w:tcPr>
            <w:tcW w:w="708" w:type="dxa"/>
            <w:shd w:val="solid" w:color="FFFFFF" w:fill="auto"/>
          </w:tcPr>
          <w:p w14:paraId="7912E749" w14:textId="77777777" w:rsidR="00683AFE" w:rsidRPr="00F92F6B" w:rsidRDefault="00683AFE" w:rsidP="009014E0">
            <w:pPr>
              <w:pStyle w:val="TAC"/>
              <w:keepNext w:val="0"/>
              <w:keepLines w:val="0"/>
              <w:widowControl w:val="0"/>
              <w:jc w:val="left"/>
              <w:rPr>
                <w:sz w:val="16"/>
                <w:szCs w:val="16"/>
              </w:rPr>
            </w:pPr>
            <w:r w:rsidRPr="00F92F6B">
              <w:rPr>
                <w:sz w:val="16"/>
                <w:szCs w:val="16"/>
              </w:rPr>
              <w:t>15.6.0</w:t>
            </w:r>
          </w:p>
        </w:tc>
      </w:tr>
      <w:tr w:rsidR="006C004A" w:rsidRPr="00F92F6B" w14:paraId="45C2F8A6" w14:textId="77777777" w:rsidTr="00F871AE">
        <w:tc>
          <w:tcPr>
            <w:tcW w:w="709" w:type="dxa"/>
            <w:shd w:val="solid" w:color="FFFFFF" w:fill="auto"/>
          </w:tcPr>
          <w:p w14:paraId="5CE30521" w14:textId="77777777" w:rsidR="00683AFE" w:rsidRPr="00F92F6B"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F92F6B" w:rsidRDefault="00683AFE"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5AA0CC92" w14:textId="77777777" w:rsidR="00683AFE" w:rsidRPr="00F92F6B" w:rsidRDefault="00683AFE" w:rsidP="009014E0">
            <w:pPr>
              <w:pStyle w:val="TAC"/>
              <w:keepNext w:val="0"/>
              <w:keepLines w:val="0"/>
              <w:widowControl w:val="0"/>
              <w:jc w:val="left"/>
              <w:rPr>
                <w:sz w:val="16"/>
                <w:szCs w:val="16"/>
              </w:rPr>
            </w:pPr>
            <w:r w:rsidRPr="00F92F6B">
              <w:rPr>
                <w:sz w:val="16"/>
                <w:szCs w:val="16"/>
              </w:rPr>
              <w:t>RP-191379</w:t>
            </w:r>
          </w:p>
        </w:tc>
        <w:tc>
          <w:tcPr>
            <w:tcW w:w="567" w:type="dxa"/>
            <w:shd w:val="solid" w:color="FFFFFF" w:fill="auto"/>
          </w:tcPr>
          <w:p w14:paraId="65D4EEA1" w14:textId="77777777" w:rsidR="00683AFE" w:rsidRPr="00F92F6B" w:rsidRDefault="00683AFE" w:rsidP="009014E0">
            <w:pPr>
              <w:pStyle w:val="TAL"/>
              <w:keepNext w:val="0"/>
              <w:keepLines w:val="0"/>
              <w:widowControl w:val="0"/>
              <w:jc w:val="center"/>
              <w:rPr>
                <w:sz w:val="16"/>
                <w:szCs w:val="16"/>
              </w:rPr>
            </w:pPr>
            <w:r w:rsidRPr="00F92F6B">
              <w:rPr>
                <w:sz w:val="16"/>
                <w:szCs w:val="16"/>
              </w:rPr>
              <w:t>0159</w:t>
            </w:r>
          </w:p>
        </w:tc>
        <w:tc>
          <w:tcPr>
            <w:tcW w:w="425" w:type="dxa"/>
            <w:shd w:val="solid" w:color="FFFFFF" w:fill="auto"/>
          </w:tcPr>
          <w:p w14:paraId="34D37E6A" w14:textId="77777777" w:rsidR="00683AFE" w:rsidRPr="00F92F6B" w:rsidRDefault="00683AF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0A57FE0" w14:textId="77777777" w:rsidR="00683AFE" w:rsidRPr="00F92F6B" w:rsidRDefault="00683AF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8278645" w14:textId="77777777" w:rsidR="00683AFE" w:rsidRPr="00F92F6B" w:rsidRDefault="00683AFE" w:rsidP="009014E0">
            <w:pPr>
              <w:widowControl w:val="0"/>
              <w:spacing w:after="0"/>
              <w:rPr>
                <w:rFonts w:ascii="Arial" w:hAnsi="Arial" w:cs="Arial"/>
                <w:sz w:val="16"/>
                <w:szCs w:val="16"/>
              </w:rPr>
            </w:pPr>
            <w:r w:rsidRPr="00F92F6B">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F92F6B" w:rsidRDefault="00683AFE" w:rsidP="009014E0">
            <w:pPr>
              <w:pStyle w:val="TAC"/>
              <w:keepNext w:val="0"/>
              <w:keepLines w:val="0"/>
              <w:widowControl w:val="0"/>
              <w:jc w:val="left"/>
              <w:rPr>
                <w:sz w:val="16"/>
                <w:szCs w:val="16"/>
              </w:rPr>
            </w:pPr>
            <w:r w:rsidRPr="00F92F6B">
              <w:rPr>
                <w:sz w:val="16"/>
                <w:szCs w:val="16"/>
              </w:rPr>
              <w:t>15.6.0</w:t>
            </w:r>
          </w:p>
        </w:tc>
      </w:tr>
      <w:tr w:rsidR="006C004A" w:rsidRPr="00F92F6B" w14:paraId="24B9C078" w14:textId="77777777" w:rsidTr="00F871AE">
        <w:tc>
          <w:tcPr>
            <w:tcW w:w="709" w:type="dxa"/>
            <w:shd w:val="solid" w:color="FFFFFF" w:fill="auto"/>
          </w:tcPr>
          <w:p w14:paraId="63C9C541" w14:textId="77777777" w:rsidR="00C25F94" w:rsidRPr="00F92F6B"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F92F6B" w:rsidRDefault="00C25F94"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1ABBB7BC" w14:textId="77777777" w:rsidR="00C25F94" w:rsidRPr="00F92F6B" w:rsidRDefault="00C25F94" w:rsidP="009014E0">
            <w:pPr>
              <w:pStyle w:val="TAC"/>
              <w:keepNext w:val="0"/>
              <w:keepLines w:val="0"/>
              <w:widowControl w:val="0"/>
              <w:jc w:val="left"/>
              <w:rPr>
                <w:sz w:val="16"/>
                <w:szCs w:val="16"/>
              </w:rPr>
            </w:pPr>
            <w:r w:rsidRPr="00F92F6B">
              <w:rPr>
                <w:sz w:val="16"/>
                <w:szCs w:val="16"/>
              </w:rPr>
              <w:t>RP-191380</w:t>
            </w:r>
          </w:p>
        </w:tc>
        <w:tc>
          <w:tcPr>
            <w:tcW w:w="567" w:type="dxa"/>
            <w:shd w:val="solid" w:color="FFFFFF" w:fill="auto"/>
          </w:tcPr>
          <w:p w14:paraId="2E845B73" w14:textId="77777777" w:rsidR="00C25F94" w:rsidRPr="00F92F6B" w:rsidRDefault="00C25F94" w:rsidP="009014E0">
            <w:pPr>
              <w:pStyle w:val="TAL"/>
              <w:keepNext w:val="0"/>
              <w:keepLines w:val="0"/>
              <w:widowControl w:val="0"/>
              <w:jc w:val="center"/>
              <w:rPr>
                <w:sz w:val="16"/>
                <w:szCs w:val="16"/>
              </w:rPr>
            </w:pPr>
            <w:r w:rsidRPr="00F92F6B">
              <w:rPr>
                <w:sz w:val="16"/>
                <w:szCs w:val="16"/>
              </w:rPr>
              <w:t>0160</w:t>
            </w:r>
          </w:p>
        </w:tc>
        <w:tc>
          <w:tcPr>
            <w:tcW w:w="425" w:type="dxa"/>
            <w:shd w:val="solid" w:color="FFFFFF" w:fill="auto"/>
          </w:tcPr>
          <w:p w14:paraId="26B50E71" w14:textId="77777777" w:rsidR="00C25F94" w:rsidRPr="00F92F6B" w:rsidRDefault="00C25F9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AF7B95B" w14:textId="77777777" w:rsidR="00C25F94" w:rsidRPr="00F92F6B" w:rsidRDefault="00C25F9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C8E834A" w14:textId="77777777" w:rsidR="00C25F94" w:rsidRPr="00F92F6B" w:rsidRDefault="00C25F94" w:rsidP="009014E0">
            <w:pPr>
              <w:widowControl w:val="0"/>
              <w:spacing w:after="0"/>
              <w:rPr>
                <w:rFonts w:ascii="Arial" w:hAnsi="Arial" w:cs="Arial"/>
                <w:sz w:val="16"/>
                <w:szCs w:val="16"/>
              </w:rPr>
            </w:pPr>
            <w:r w:rsidRPr="00F92F6B">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F92F6B" w:rsidRDefault="00C25F94" w:rsidP="009014E0">
            <w:pPr>
              <w:pStyle w:val="TAC"/>
              <w:keepNext w:val="0"/>
              <w:keepLines w:val="0"/>
              <w:widowControl w:val="0"/>
              <w:jc w:val="left"/>
              <w:rPr>
                <w:sz w:val="16"/>
                <w:szCs w:val="16"/>
              </w:rPr>
            </w:pPr>
            <w:r w:rsidRPr="00F92F6B">
              <w:rPr>
                <w:sz w:val="16"/>
                <w:szCs w:val="16"/>
              </w:rPr>
              <w:t>15.6.0</w:t>
            </w:r>
          </w:p>
        </w:tc>
      </w:tr>
      <w:tr w:rsidR="006C004A" w:rsidRPr="00F92F6B" w14:paraId="3FC52841" w14:textId="77777777" w:rsidTr="00F871AE">
        <w:tc>
          <w:tcPr>
            <w:tcW w:w="709" w:type="dxa"/>
            <w:shd w:val="solid" w:color="FFFFFF" w:fill="auto"/>
          </w:tcPr>
          <w:p w14:paraId="051986FA" w14:textId="77777777" w:rsidR="007962DC" w:rsidRPr="00F92F6B"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F92F6B" w:rsidRDefault="007962DC"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3FF8FF21" w14:textId="77777777" w:rsidR="007962DC" w:rsidRPr="00F92F6B" w:rsidRDefault="007962DC" w:rsidP="009014E0">
            <w:pPr>
              <w:pStyle w:val="TAC"/>
              <w:keepNext w:val="0"/>
              <w:keepLines w:val="0"/>
              <w:widowControl w:val="0"/>
              <w:jc w:val="left"/>
              <w:rPr>
                <w:sz w:val="16"/>
                <w:szCs w:val="16"/>
              </w:rPr>
            </w:pPr>
            <w:r w:rsidRPr="00F92F6B">
              <w:rPr>
                <w:sz w:val="16"/>
                <w:szCs w:val="16"/>
              </w:rPr>
              <w:t>RP-191379</w:t>
            </w:r>
          </w:p>
        </w:tc>
        <w:tc>
          <w:tcPr>
            <w:tcW w:w="567" w:type="dxa"/>
            <w:shd w:val="solid" w:color="FFFFFF" w:fill="auto"/>
          </w:tcPr>
          <w:p w14:paraId="4E6067A2" w14:textId="77777777" w:rsidR="007962DC" w:rsidRPr="00F92F6B" w:rsidRDefault="007962DC" w:rsidP="009014E0">
            <w:pPr>
              <w:pStyle w:val="TAL"/>
              <w:keepNext w:val="0"/>
              <w:keepLines w:val="0"/>
              <w:widowControl w:val="0"/>
              <w:jc w:val="center"/>
              <w:rPr>
                <w:sz w:val="16"/>
                <w:szCs w:val="16"/>
              </w:rPr>
            </w:pPr>
            <w:r w:rsidRPr="00F92F6B">
              <w:rPr>
                <w:sz w:val="16"/>
                <w:szCs w:val="16"/>
              </w:rPr>
              <w:t>0161</w:t>
            </w:r>
          </w:p>
        </w:tc>
        <w:tc>
          <w:tcPr>
            <w:tcW w:w="425" w:type="dxa"/>
            <w:shd w:val="solid" w:color="FFFFFF" w:fill="auto"/>
          </w:tcPr>
          <w:p w14:paraId="6374991A" w14:textId="77777777" w:rsidR="007962DC" w:rsidRPr="00F92F6B" w:rsidRDefault="007962D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B225FD4" w14:textId="77777777" w:rsidR="007962DC" w:rsidRPr="00F92F6B" w:rsidRDefault="007962D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0C2F247" w14:textId="77777777" w:rsidR="007962DC" w:rsidRPr="00F92F6B" w:rsidRDefault="007962DC" w:rsidP="009014E0">
            <w:pPr>
              <w:widowControl w:val="0"/>
              <w:spacing w:after="0"/>
              <w:rPr>
                <w:rFonts w:ascii="Arial" w:hAnsi="Arial" w:cs="Arial"/>
                <w:sz w:val="16"/>
                <w:szCs w:val="16"/>
              </w:rPr>
            </w:pPr>
            <w:r w:rsidRPr="00F92F6B">
              <w:rPr>
                <w:rFonts w:ascii="Arial" w:hAnsi="Arial" w:cs="Arial"/>
                <w:sz w:val="16"/>
                <w:szCs w:val="16"/>
              </w:rPr>
              <w:t>Correction of data forwarding</w:t>
            </w:r>
          </w:p>
        </w:tc>
        <w:tc>
          <w:tcPr>
            <w:tcW w:w="708" w:type="dxa"/>
            <w:shd w:val="solid" w:color="FFFFFF" w:fill="auto"/>
          </w:tcPr>
          <w:p w14:paraId="11D5525B" w14:textId="77777777" w:rsidR="007962DC" w:rsidRPr="00F92F6B" w:rsidRDefault="007962DC" w:rsidP="009014E0">
            <w:pPr>
              <w:pStyle w:val="TAC"/>
              <w:keepNext w:val="0"/>
              <w:keepLines w:val="0"/>
              <w:widowControl w:val="0"/>
              <w:jc w:val="left"/>
              <w:rPr>
                <w:sz w:val="16"/>
                <w:szCs w:val="16"/>
              </w:rPr>
            </w:pPr>
            <w:r w:rsidRPr="00F92F6B">
              <w:rPr>
                <w:sz w:val="16"/>
                <w:szCs w:val="16"/>
              </w:rPr>
              <w:t>15.6.0</w:t>
            </w:r>
          </w:p>
        </w:tc>
      </w:tr>
      <w:tr w:rsidR="006C004A" w:rsidRPr="00F92F6B" w14:paraId="17C2D48A" w14:textId="77777777" w:rsidTr="00F871AE">
        <w:tc>
          <w:tcPr>
            <w:tcW w:w="709" w:type="dxa"/>
            <w:shd w:val="solid" w:color="FFFFFF" w:fill="auto"/>
          </w:tcPr>
          <w:p w14:paraId="09A60C20" w14:textId="77777777" w:rsidR="00E17651" w:rsidRPr="00F92F6B"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F92F6B" w:rsidRDefault="00E17651"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27112B2A" w14:textId="77777777" w:rsidR="00E17651" w:rsidRPr="00F92F6B" w:rsidRDefault="00E17651" w:rsidP="009014E0">
            <w:pPr>
              <w:pStyle w:val="TAC"/>
              <w:keepNext w:val="0"/>
              <w:keepLines w:val="0"/>
              <w:widowControl w:val="0"/>
              <w:jc w:val="left"/>
              <w:rPr>
                <w:sz w:val="16"/>
                <w:szCs w:val="16"/>
              </w:rPr>
            </w:pPr>
            <w:r w:rsidRPr="00F92F6B">
              <w:rPr>
                <w:sz w:val="16"/>
                <w:szCs w:val="16"/>
              </w:rPr>
              <w:t>RP-191379</w:t>
            </w:r>
          </w:p>
        </w:tc>
        <w:tc>
          <w:tcPr>
            <w:tcW w:w="567" w:type="dxa"/>
            <w:shd w:val="solid" w:color="FFFFFF" w:fill="auto"/>
          </w:tcPr>
          <w:p w14:paraId="58B1A48D" w14:textId="77777777" w:rsidR="00E17651" w:rsidRPr="00F92F6B" w:rsidRDefault="00E17651" w:rsidP="009014E0">
            <w:pPr>
              <w:pStyle w:val="TAL"/>
              <w:keepNext w:val="0"/>
              <w:keepLines w:val="0"/>
              <w:widowControl w:val="0"/>
              <w:jc w:val="center"/>
              <w:rPr>
                <w:sz w:val="16"/>
                <w:szCs w:val="16"/>
              </w:rPr>
            </w:pPr>
            <w:r w:rsidRPr="00F92F6B">
              <w:rPr>
                <w:sz w:val="16"/>
                <w:szCs w:val="16"/>
              </w:rPr>
              <w:t>0162</w:t>
            </w:r>
          </w:p>
        </w:tc>
        <w:tc>
          <w:tcPr>
            <w:tcW w:w="425" w:type="dxa"/>
            <w:shd w:val="solid" w:color="FFFFFF" w:fill="auto"/>
          </w:tcPr>
          <w:p w14:paraId="32029B34" w14:textId="77777777" w:rsidR="00E17651" w:rsidRPr="00F92F6B" w:rsidRDefault="00E17651"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908D589" w14:textId="77777777" w:rsidR="00E17651" w:rsidRPr="00F92F6B" w:rsidRDefault="00E1765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2F4B2B9" w14:textId="77777777" w:rsidR="00E17651" w:rsidRPr="00F92F6B" w:rsidRDefault="00E17651" w:rsidP="009014E0">
            <w:pPr>
              <w:widowControl w:val="0"/>
              <w:spacing w:after="0"/>
              <w:rPr>
                <w:rFonts w:ascii="Arial" w:hAnsi="Arial" w:cs="Arial"/>
                <w:sz w:val="16"/>
                <w:szCs w:val="16"/>
              </w:rPr>
            </w:pPr>
            <w:r w:rsidRPr="00F92F6B">
              <w:rPr>
                <w:rFonts w:ascii="Arial" w:hAnsi="Arial" w:cs="Arial"/>
                <w:sz w:val="16"/>
                <w:szCs w:val="16"/>
              </w:rPr>
              <w:t>Slicing information during handover</w:t>
            </w:r>
          </w:p>
        </w:tc>
        <w:tc>
          <w:tcPr>
            <w:tcW w:w="708" w:type="dxa"/>
            <w:shd w:val="solid" w:color="FFFFFF" w:fill="auto"/>
          </w:tcPr>
          <w:p w14:paraId="107947C4" w14:textId="77777777" w:rsidR="00E17651" w:rsidRPr="00F92F6B" w:rsidRDefault="00E17651" w:rsidP="009014E0">
            <w:pPr>
              <w:pStyle w:val="TAC"/>
              <w:keepNext w:val="0"/>
              <w:keepLines w:val="0"/>
              <w:widowControl w:val="0"/>
              <w:jc w:val="left"/>
              <w:rPr>
                <w:sz w:val="16"/>
                <w:szCs w:val="16"/>
              </w:rPr>
            </w:pPr>
            <w:r w:rsidRPr="00F92F6B">
              <w:rPr>
                <w:sz w:val="16"/>
                <w:szCs w:val="16"/>
              </w:rPr>
              <w:t>15.6.0</w:t>
            </w:r>
          </w:p>
        </w:tc>
      </w:tr>
      <w:tr w:rsidR="006C004A" w:rsidRPr="00F92F6B" w14:paraId="6C243060" w14:textId="77777777" w:rsidTr="00F871AE">
        <w:tc>
          <w:tcPr>
            <w:tcW w:w="709" w:type="dxa"/>
            <w:shd w:val="solid" w:color="FFFFFF" w:fill="auto"/>
          </w:tcPr>
          <w:p w14:paraId="28607DAA" w14:textId="77777777" w:rsidR="000F5B47" w:rsidRPr="00F92F6B"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F92F6B" w:rsidRDefault="000F5B47"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56374743" w14:textId="77777777" w:rsidR="000F5B47" w:rsidRPr="00F92F6B" w:rsidRDefault="000F5B47" w:rsidP="009014E0">
            <w:pPr>
              <w:pStyle w:val="TAC"/>
              <w:keepNext w:val="0"/>
              <w:keepLines w:val="0"/>
              <w:widowControl w:val="0"/>
              <w:jc w:val="left"/>
              <w:rPr>
                <w:sz w:val="16"/>
                <w:szCs w:val="16"/>
              </w:rPr>
            </w:pPr>
            <w:r w:rsidRPr="00F92F6B">
              <w:rPr>
                <w:sz w:val="16"/>
                <w:szCs w:val="16"/>
              </w:rPr>
              <w:t>RP-191380</w:t>
            </w:r>
          </w:p>
        </w:tc>
        <w:tc>
          <w:tcPr>
            <w:tcW w:w="567" w:type="dxa"/>
            <w:shd w:val="solid" w:color="FFFFFF" w:fill="auto"/>
          </w:tcPr>
          <w:p w14:paraId="21B5A8BD" w14:textId="77777777" w:rsidR="000F5B47" w:rsidRPr="00F92F6B" w:rsidRDefault="000F5B47" w:rsidP="009014E0">
            <w:pPr>
              <w:pStyle w:val="TAL"/>
              <w:keepNext w:val="0"/>
              <w:keepLines w:val="0"/>
              <w:widowControl w:val="0"/>
              <w:jc w:val="center"/>
              <w:rPr>
                <w:sz w:val="16"/>
                <w:szCs w:val="16"/>
              </w:rPr>
            </w:pPr>
            <w:r w:rsidRPr="00F92F6B">
              <w:rPr>
                <w:sz w:val="16"/>
                <w:szCs w:val="16"/>
              </w:rPr>
              <w:t>0163</w:t>
            </w:r>
          </w:p>
        </w:tc>
        <w:tc>
          <w:tcPr>
            <w:tcW w:w="425" w:type="dxa"/>
            <w:shd w:val="solid" w:color="FFFFFF" w:fill="auto"/>
          </w:tcPr>
          <w:p w14:paraId="51171481" w14:textId="77777777" w:rsidR="000F5B47" w:rsidRPr="00F92F6B" w:rsidRDefault="000F5B4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D7A7B64" w14:textId="77777777" w:rsidR="000F5B47" w:rsidRPr="00F92F6B" w:rsidRDefault="000F5B4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EDCA60F" w14:textId="77777777" w:rsidR="000F5B47" w:rsidRPr="00F92F6B" w:rsidRDefault="000F5B47" w:rsidP="009014E0">
            <w:pPr>
              <w:widowControl w:val="0"/>
              <w:spacing w:after="0"/>
              <w:rPr>
                <w:rFonts w:ascii="Arial" w:hAnsi="Arial" w:cs="Arial"/>
                <w:sz w:val="16"/>
                <w:szCs w:val="16"/>
              </w:rPr>
            </w:pPr>
            <w:r w:rsidRPr="00F92F6B">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F92F6B" w:rsidRDefault="000F5B47" w:rsidP="009014E0">
            <w:pPr>
              <w:pStyle w:val="TAC"/>
              <w:keepNext w:val="0"/>
              <w:keepLines w:val="0"/>
              <w:widowControl w:val="0"/>
              <w:jc w:val="left"/>
              <w:rPr>
                <w:sz w:val="16"/>
                <w:szCs w:val="16"/>
              </w:rPr>
            </w:pPr>
            <w:r w:rsidRPr="00F92F6B">
              <w:rPr>
                <w:sz w:val="16"/>
                <w:szCs w:val="16"/>
              </w:rPr>
              <w:t>15.6.0</w:t>
            </w:r>
          </w:p>
        </w:tc>
      </w:tr>
      <w:tr w:rsidR="006C004A" w:rsidRPr="00F92F6B" w14:paraId="5E3A24C8" w14:textId="77777777" w:rsidTr="00F871AE">
        <w:tc>
          <w:tcPr>
            <w:tcW w:w="709" w:type="dxa"/>
            <w:shd w:val="solid" w:color="FFFFFF" w:fill="auto"/>
          </w:tcPr>
          <w:p w14:paraId="4360CA3C" w14:textId="77777777" w:rsidR="00323DC9" w:rsidRPr="00F92F6B"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F92F6B" w:rsidRDefault="00323DC9"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442A1C59" w14:textId="77777777" w:rsidR="00323DC9" w:rsidRPr="00F92F6B" w:rsidRDefault="00323DC9" w:rsidP="009014E0">
            <w:pPr>
              <w:pStyle w:val="TAC"/>
              <w:keepNext w:val="0"/>
              <w:keepLines w:val="0"/>
              <w:widowControl w:val="0"/>
              <w:jc w:val="left"/>
              <w:rPr>
                <w:sz w:val="16"/>
                <w:szCs w:val="16"/>
              </w:rPr>
            </w:pPr>
            <w:r w:rsidRPr="00F92F6B">
              <w:rPr>
                <w:sz w:val="16"/>
                <w:szCs w:val="16"/>
              </w:rPr>
              <w:t>RP-191380</w:t>
            </w:r>
          </w:p>
        </w:tc>
        <w:tc>
          <w:tcPr>
            <w:tcW w:w="567" w:type="dxa"/>
            <w:shd w:val="solid" w:color="FFFFFF" w:fill="auto"/>
          </w:tcPr>
          <w:p w14:paraId="1E8E6CF5" w14:textId="77777777" w:rsidR="00323DC9" w:rsidRPr="00F92F6B" w:rsidRDefault="00323DC9" w:rsidP="009014E0">
            <w:pPr>
              <w:pStyle w:val="TAL"/>
              <w:keepNext w:val="0"/>
              <w:keepLines w:val="0"/>
              <w:widowControl w:val="0"/>
              <w:jc w:val="center"/>
              <w:rPr>
                <w:sz w:val="16"/>
                <w:szCs w:val="16"/>
              </w:rPr>
            </w:pPr>
            <w:r w:rsidRPr="00F92F6B">
              <w:rPr>
                <w:sz w:val="16"/>
                <w:szCs w:val="16"/>
              </w:rPr>
              <w:t>0164</w:t>
            </w:r>
          </w:p>
        </w:tc>
        <w:tc>
          <w:tcPr>
            <w:tcW w:w="425" w:type="dxa"/>
            <w:shd w:val="solid" w:color="FFFFFF" w:fill="auto"/>
          </w:tcPr>
          <w:p w14:paraId="58F6B8B0" w14:textId="77777777" w:rsidR="00323DC9" w:rsidRPr="00F92F6B" w:rsidRDefault="00323DC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C180EEF" w14:textId="77777777" w:rsidR="00323DC9" w:rsidRPr="00F92F6B" w:rsidRDefault="00323DC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20195E2" w14:textId="77777777" w:rsidR="00323DC9" w:rsidRPr="00F92F6B" w:rsidRDefault="00323DC9" w:rsidP="009014E0">
            <w:pPr>
              <w:widowControl w:val="0"/>
              <w:spacing w:after="0"/>
              <w:rPr>
                <w:rFonts w:ascii="Arial" w:hAnsi="Arial" w:cs="Arial"/>
                <w:sz w:val="16"/>
                <w:szCs w:val="16"/>
              </w:rPr>
            </w:pPr>
            <w:r w:rsidRPr="00F92F6B">
              <w:rPr>
                <w:rFonts w:ascii="Arial" w:hAnsi="Arial" w:cs="Arial"/>
                <w:sz w:val="16"/>
                <w:szCs w:val="16"/>
              </w:rPr>
              <w:t>Correction of QoS flow re-mapping before handover</w:t>
            </w:r>
          </w:p>
        </w:tc>
        <w:tc>
          <w:tcPr>
            <w:tcW w:w="708" w:type="dxa"/>
            <w:shd w:val="solid" w:color="FFFFFF" w:fill="auto"/>
          </w:tcPr>
          <w:p w14:paraId="61DFB546" w14:textId="77777777" w:rsidR="00323DC9" w:rsidRPr="00F92F6B" w:rsidRDefault="00323DC9" w:rsidP="009014E0">
            <w:pPr>
              <w:pStyle w:val="TAC"/>
              <w:keepNext w:val="0"/>
              <w:keepLines w:val="0"/>
              <w:widowControl w:val="0"/>
              <w:jc w:val="left"/>
              <w:rPr>
                <w:sz w:val="16"/>
                <w:szCs w:val="16"/>
              </w:rPr>
            </w:pPr>
            <w:r w:rsidRPr="00F92F6B">
              <w:rPr>
                <w:sz w:val="16"/>
                <w:szCs w:val="16"/>
              </w:rPr>
              <w:t>15.6.0</w:t>
            </w:r>
          </w:p>
        </w:tc>
      </w:tr>
      <w:tr w:rsidR="006C004A" w:rsidRPr="00F92F6B" w14:paraId="3DFDC474" w14:textId="77777777" w:rsidTr="00F871AE">
        <w:tc>
          <w:tcPr>
            <w:tcW w:w="709" w:type="dxa"/>
            <w:shd w:val="solid" w:color="FFFFFF" w:fill="auto"/>
          </w:tcPr>
          <w:p w14:paraId="77A1EB23" w14:textId="77777777" w:rsidR="00323DC9" w:rsidRPr="00F92F6B"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F92F6B" w:rsidRDefault="00323DC9"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73ECEECF" w14:textId="77777777" w:rsidR="00323DC9" w:rsidRPr="00F92F6B" w:rsidRDefault="00323DC9" w:rsidP="009014E0">
            <w:pPr>
              <w:pStyle w:val="TAC"/>
              <w:keepNext w:val="0"/>
              <w:keepLines w:val="0"/>
              <w:widowControl w:val="0"/>
              <w:jc w:val="left"/>
              <w:rPr>
                <w:sz w:val="16"/>
                <w:szCs w:val="16"/>
              </w:rPr>
            </w:pPr>
            <w:r w:rsidRPr="00F92F6B">
              <w:rPr>
                <w:sz w:val="16"/>
                <w:szCs w:val="16"/>
              </w:rPr>
              <w:t>RP-191380</w:t>
            </w:r>
          </w:p>
        </w:tc>
        <w:tc>
          <w:tcPr>
            <w:tcW w:w="567" w:type="dxa"/>
            <w:shd w:val="solid" w:color="FFFFFF" w:fill="auto"/>
          </w:tcPr>
          <w:p w14:paraId="639260A6" w14:textId="77777777" w:rsidR="00323DC9" w:rsidRPr="00F92F6B" w:rsidRDefault="00323DC9" w:rsidP="009014E0">
            <w:pPr>
              <w:pStyle w:val="TAL"/>
              <w:keepNext w:val="0"/>
              <w:keepLines w:val="0"/>
              <w:widowControl w:val="0"/>
              <w:jc w:val="center"/>
              <w:rPr>
                <w:sz w:val="16"/>
                <w:szCs w:val="16"/>
              </w:rPr>
            </w:pPr>
            <w:r w:rsidRPr="00F92F6B">
              <w:rPr>
                <w:sz w:val="16"/>
                <w:szCs w:val="16"/>
              </w:rPr>
              <w:t>0165</w:t>
            </w:r>
          </w:p>
        </w:tc>
        <w:tc>
          <w:tcPr>
            <w:tcW w:w="425" w:type="dxa"/>
            <w:shd w:val="solid" w:color="FFFFFF" w:fill="auto"/>
          </w:tcPr>
          <w:p w14:paraId="0192BE6A" w14:textId="77777777" w:rsidR="00323DC9" w:rsidRPr="00F92F6B" w:rsidRDefault="00323DC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59F9084" w14:textId="77777777" w:rsidR="00323DC9" w:rsidRPr="00F92F6B" w:rsidRDefault="00323DC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5781803" w14:textId="77777777" w:rsidR="00323DC9" w:rsidRPr="00F92F6B" w:rsidRDefault="00323DC9" w:rsidP="009014E0">
            <w:pPr>
              <w:widowControl w:val="0"/>
              <w:spacing w:after="0"/>
              <w:rPr>
                <w:rFonts w:ascii="Arial" w:hAnsi="Arial" w:cs="Arial"/>
                <w:sz w:val="16"/>
                <w:szCs w:val="16"/>
              </w:rPr>
            </w:pPr>
            <w:r w:rsidRPr="00F92F6B">
              <w:rPr>
                <w:rFonts w:ascii="Arial" w:hAnsi="Arial" w:cs="Arial"/>
                <w:sz w:val="16"/>
                <w:szCs w:val="16"/>
              </w:rPr>
              <w:t>Correction of NAS PDU</w:t>
            </w:r>
          </w:p>
        </w:tc>
        <w:tc>
          <w:tcPr>
            <w:tcW w:w="708" w:type="dxa"/>
            <w:shd w:val="solid" w:color="FFFFFF" w:fill="auto"/>
          </w:tcPr>
          <w:p w14:paraId="6B3DD413" w14:textId="77777777" w:rsidR="00323DC9" w:rsidRPr="00F92F6B" w:rsidRDefault="00323DC9" w:rsidP="009014E0">
            <w:pPr>
              <w:pStyle w:val="TAC"/>
              <w:keepNext w:val="0"/>
              <w:keepLines w:val="0"/>
              <w:widowControl w:val="0"/>
              <w:jc w:val="left"/>
              <w:rPr>
                <w:sz w:val="16"/>
                <w:szCs w:val="16"/>
              </w:rPr>
            </w:pPr>
            <w:r w:rsidRPr="00F92F6B">
              <w:rPr>
                <w:sz w:val="16"/>
                <w:szCs w:val="16"/>
              </w:rPr>
              <w:t>15.6.0</w:t>
            </w:r>
          </w:p>
        </w:tc>
      </w:tr>
      <w:tr w:rsidR="006C004A" w:rsidRPr="00F92F6B" w14:paraId="2423383A" w14:textId="77777777" w:rsidTr="00F871AE">
        <w:tc>
          <w:tcPr>
            <w:tcW w:w="709" w:type="dxa"/>
            <w:shd w:val="solid" w:color="FFFFFF" w:fill="auto"/>
          </w:tcPr>
          <w:p w14:paraId="4B66712E" w14:textId="77777777" w:rsidR="00323DC9" w:rsidRPr="00F92F6B"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F92F6B" w:rsidRDefault="00323DC9" w:rsidP="009014E0">
            <w:pPr>
              <w:pStyle w:val="TAC"/>
              <w:keepNext w:val="0"/>
              <w:keepLines w:val="0"/>
              <w:widowControl w:val="0"/>
              <w:jc w:val="left"/>
              <w:rPr>
                <w:sz w:val="16"/>
                <w:szCs w:val="16"/>
              </w:rPr>
            </w:pPr>
            <w:r w:rsidRPr="00F92F6B">
              <w:rPr>
                <w:sz w:val="16"/>
                <w:szCs w:val="16"/>
              </w:rPr>
              <w:t>RP-84</w:t>
            </w:r>
          </w:p>
        </w:tc>
        <w:tc>
          <w:tcPr>
            <w:tcW w:w="992" w:type="dxa"/>
            <w:shd w:val="solid" w:color="FFFFFF" w:fill="auto"/>
          </w:tcPr>
          <w:p w14:paraId="019A6634" w14:textId="77777777" w:rsidR="00323DC9" w:rsidRPr="00F92F6B" w:rsidRDefault="00323DC9" w:rsidP="009014E0">
            <w:pPr>
              <w:pStyle w:val="TAC"/>
              <w:keepNext w:val="0"/>
              <w:keepLines w:val="0"/>
              <w:widowControl w:val="0"/>
              <w:jc w:val="left"/>
              <w:rPr>
                <w:sz w:val="16"/>
                <w:szCs w:val="16"/>
              </w:rPr>
            </w:pPr>
            <w:r w:rsidRPr="00F92F6B">
              <w:rPr>
                <w:sz w:val="16"/>
                <w:szCs w:val="16"/>
              </w:rPr>
              <w:t>RP-191380</w:t>
            </w:r>
          </w:p>
        </w:tc>
        <w:tc>
          <w:tcPr>
            <w:tcW w:w="567" w:type="dxa"/>
            <w:shd w:val="solid" w:color="FFFFFF" w:fill="auto"/>
          </w:tcPr>
          <w:p w14:paraId="1B4F86C0" w14:textId="77777777" w:rsidR="00323DC9" w:rsidRPr="00F92F6B" w:rsidRDefault="00323DC9" w:rsidP="009014E0">
            <w:pPr>
              <w:pStyle w:val="TAL"/>
              <w:keepNext w:val="0"/>
              <w:keepLines w:val="0"/>
              <w:widowControl w:val="0"/>
              <w:jc w:val="center"/>
              <w:rPr>
                <w:sz w:val="16"/>
                <w:szCs w:val="16"/>
              </w:rPr>
            </w:pPr>
            <w:r w:rsidRPr="00F92F6B">
              <w:rPr>
                <w:sz w:val="16"/>
                <w:szCs w:val="16"/>
              </w:rPr>
              <w:t>0168</w:t>
            </w:r>
          </w:p>
        </w:tc>
        <w:tc>
          <w:tcPr>
            <w:tcW w:w="425" w:type="dxa"/>
            <w:shd w:val="solid" w:color="FFFFFF" w:fill="auto"/>
          </w:tcPr>
          <w:p w14:paraId="54F12D85" w14:textId="77777777" w:rsidR="00323DC9" w:rsidRPr="00F92F6B" w:rsidRDefault="00323DC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36C2E61" w14:textId="77777777" w:rsidR="00323DC9" w:rsidRPr="00F92F6B" w:rsidRDefault="00323DC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83C2657" w14:textId="77777777" w:rsidR="00323DC9" w:rsidRPr="00F92F6B" w:rsidRDefault="00323DC9" w:rsidP="009014E0">
            <w:pPr>
              <w:widowControl w:val="0"/>
              <w:spacing w:after="0"/>
              <w:rPr>
                <w:rFonts w:ascii="Arial" w:hAnsi="Arial" w:cs="Arial"/>
                <w:sz w:val="16"/>
                <w:szCs w:val="16"/>
              </w:rPr>
            </w:pPr>
            <w:r w:rsidRPr="00F92F6B">
              <w:rPr>
                <w:rFonts w:ascii="Arial" w:hAnsi="Arial" w:cs="Arial"/>
                <w:sz w:val="16"/>
                <w:szCs w:val="16"/>
              </w:rPr>
              <w:t>Support for network sharing</w:t>
            </w:r>
          </w:p>
        </w:tc>
        <w:tc>
          <w:tcPr>
            <w:tcW w:w="708" w:type="dxa"/>
            <w:shd w:val="solid" w:color="FFFFFF" w:fill="auto"/>
          </w:tcPr>
          <w:p w14:paraId="2697AF0C" w14:textId="77777777" w:rsidR="00323DC9" w:rsidRPr="00F92F6B" w:rsidRDefault="00323DC9" w:rsidP="009014E0">
            <w:pPr>
              <w:pStyle w:val="TAC"/>
              <w:keepNext w:val="0"/>
              <w:keepLines w:val="0"/>
              <w:widowControl w:val="0"/>
              <w:jc w:val="left"/>
              <w:rPr>
                <w:sz w:val="16"/>
                <w:szCs w:val="16"/>
              </w:rPr>
            </w:pPr>
            <w:r w:rsidRPr="00F92F6B">
              <w:rPr>
                <w:sz w:val="16"/>
                <w:szCs w:val="16"/>
              </w:rPr>
              <w:t>15.6.0</w:t>
            </w:r>
          </w:p>
        </w:tc>
      </w:tr>
      <w:tr w:rsidR="006C004A" w:rsidRPr="00F92F6B" w14:paraId="3222E715" w14:textId="77777777" w:rsidTr="00F871AE">
        <w:tc>
          <w:tcPr>
            <w:tcW w:w="709" w:type="dxa"/>
            <w:shd w:val="solid" w:color="FFFFFF" w:fill="auto"/>
          </w:tcPr>
          <w:p w14:paraId="7630CCE1" w14:textId="77777777" w:rsidR="000C49D5" w:rsidRPr="00F92F6B" w:rsidRDefault="000C49D5" w:rsidP="009014E0">
            <w:pPr>
              <w:pStyle w:val="TAC"/>
              <w:keepNext w:val="0"/>
              <w:keepLines w:val="0"/>
              <w:widowControl w:val="0"/>
              <w:rPr>
                <w:sz w:val="16"/>
                <w:szCs w:val="16"/>
              </w:rPr>
            </w:pPr>
            <w:r w:rsidRPr="00F92F6B">
              <w:rPr>
                <w:sz w:val="16"/>
                <w:szCs w:val="16"/>
              </w:rPr>
              <w:t>2019/09</w:t>
            </w:r>
          </w:p>
        </w:tc>
        <w:tc>
          <w:tcPr>
            <w:tcW w:w="661" w:type="dxa"/>
            <w:shd w:val="solid" w:color="FFFFFF" w:fill="auto"/>
          </w:tcPr>
          <w:p w14:paraId="4930BC57" w14:textId="77777777" w:rsidR="000C49D5" w:rsidRPr="00F92F6B" w:rsidRDefault="000C49D5" w:rsidP="009014E0">
            <w:pPr>
              <w:pStyle w:val="TAC"/>
              <w:keepNext w:val="0"/>
              <w:keepLines w:val="0"/>
              <w:widowControl w:val="0"/>
              <w:jc w:val="left"/>
              <w:rPr>
                <w:sz w:val="16"/>
                <w:szCs w:val="16"/>
              </w:rPr>
            </w:pPr>
            <w:r w:rsidRPr="00F92F6B">
              <w:rPr>
                <w:sz w:val="16"/>
                <w:szCs w:val="16"/>
              </w:rPr>
              <w:t>RP-85</w:t>
            </w:r>
          </w:p>
        </w:tc>
        <w:tc>
          <w:tcPr>
            <w:tcW w:w="992" w:type="dxa"/>
            <w:shd w:val="solid" w:color="FFFFFF" w:fill="auto"/>
          </w:tcPr>
          <w:p w14:paraId="6DB61EF5" w14:textId="77777777" w:rsidR="000C49D5" w:rsidRPr="00F92F6B" w:rsidRDefault="000C49D5" w:rsidP="009014E0">
            <w:pPr>
              <w:pStyle w:val="TAC"/>
              <w:keepNext w:val="0"/>
              <w:keepLines w:val="0"/>
              <w:widowControl w:val="0"/>
              <w:jc w:val="left"/>
              <w:rPr>
                <w:sz w:val="16"/>
                <w:szCs w:val="16"/>
              </w:rPr>
            </w:pPr>
            <w:r w:rsidRPr="00F92F6B">
              <w:rPr>
                <w:sz w:val="16"/>
                <w:szCs w:val="16"/>
              </w:rPr>
              <w:t>RP-192191</w:t>
            </w:r>
          </w:p>
        </w:tc>
        <w:tc>
          <w:tcPr>
            <w:tcW w:w="567" w:type="dxa"/>
            <w:shd w:val="solid" w:color="FFFFFF" w:fill="auto"/>
          </w:tcPr>
          <w:p w14:paraId="7ECE9689" w14:textId="77777777" w:rsidR="000C49D5" w:rsidRPr="00F92F6B" w:rsidRDefault="000C49D5" w:rsidP="009014E0">
            <w:pPr>
              <w:pStyle w:val="TAL"/>
              <w:keepNext w:val="0"/>
              <w:keepLines w:val="0"/>
              <w:widowControl w:val="0"/>
              <w:jc w:val="center"/>
              <w:rPr>
                <w:sz w:val="16"/>
                <w:szCs w:val="16"/>
              </w:rPr>
            </w:pPr>
            <w:r w:rsidRPr="00F92F6B">
              <w:rPr>
                <w:sz w:val="16"/>
                <w:szCs w:val="16"/>
              </w:rPr>
              <w:t>0171</w:t>
            </w:r>
          </w:p>
        </w:tc>
        <w:tc>
          <w:tcPr>
            <w:tcW w:w="425" w:type="dxa"/>
            <w:shd w:val="solid" w:color="FFFFFF" w:fill="auto"/>
          </w:tcPr>
          <w:p w14:paraId="5671F796" w14:textId="77777777" w:rsidR="000C49D5" w:rsidRPr="00F92F6B" w:rsidRDefault="000C49D5"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D340C08" w14:textId="77777777" w:rsidR="000C49D5" w:rsidRPr="00F92F6B" w:rsidRDefault="000C49D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0BE873F" w14:textId="77777777" w:rsidR="000C49D5" w:rsidRPr="00F92F6B" w:rsidRDefault="000C49D5" w:rsidP="009014E0">
            <w:pPr>
              <w:widowControl w:val="0"/>
              <w:spacing w:after="0"/>
              <w:rPr>
                <w:rFonts w:ascii="Arial" w:hAnsi="Arial" w:cs="Arial"/>
                <w:sz w:val="16"/>
                <w:szCs w:val="16"/>
              </w:rPr>
            </w:pPr>
            <w:r w:rsidRPr="00F92F6B">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F92F6B" w:rsidRDefault="000C49D5" w:rsidP="009014E0">
            <w:pPr>
              <w:pStyle w:val="TAC"/>
              <w:keepNext w:val="0"/>
              <w:keepLines w:val="0"/>
              <w:widowControl w:val="0"/>
              <w:jc w:val="left"/>
              <w:rPr>
                <w:sz w:val="16"/>
                <w:szCs w:val="16"/>
              </w:rPr>
            </w:pPr>
            <w:r w:rsidRPr="00F92F6B">
              <w:rPr>
                <w:sz w:val="16"/>
                <w:szCs w:val="16"/>
              </w:rPr>
              <w:t>15.7.0</w:t>
            </w:r>
          </w:p>
        </w:tc>
      </w:tr>
      <w:tr w:rsidR="006C004A" w:rsidRPr="00F92F6B" w14:paraId="704E4A5B" w14:textId="77777777" w:rsidTr="00F871AE">
        <w:tc>
          <w:tcPr>
            <w:tcW w:w="709" w:type="dxa"/>
            <w:shd w:val="solid" w:color="FFFFFF" w:fill="auto"/>
          </w:tcPr>
          <w:p w14:paraId="0007E125" w14:textId="77777777" w:rsidR="005F5C36" w:rsidRPr="00F92F6B" w:rsidRDefault="005F5C36" w:rsidP="009014E0">
            <w:pPr>
              <w:pStyle w:val="TAC"/>
              <w:keepNext w:val="0"/>
              <w:keepLines w:val="0"/>
              <w:widowControl w:val="0"/>
              <w:rPr>
                <w:sz w:val="16"/>
                <w:szCs w:val="16"/>
              </w:rPr>
            </w:pPr>
            <w:r w:rsidRPr="00F92F6B">
              <w:rPr>
                <w:sz w:val="16"/>
                <w:szCs w:val="16"/>
              </w:rPr>
              <w:t>2019/12</w:t>
            </w:r>
          </w:p>
        </w:tc>
        <w:tc>
          <w:tcPr>
            <w:tcW w:w="661" w:type="dxa"/>
            <w:shd w:val="solid" w:color="FFFFFF" w:fill="auto"/>
          </w:tcPr>
          <w:p w14:paraId="4954EF5E" w14:textId="77777777" w:rsidR="005F5C36" w:rsidRPr="00F92F6B" w:rsidRDefault="005F5C36"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5A6FBDB5" w14:textId="77777777" w:rsidR="005F5C36" w:rsidRPr="00F92F6B" w:rsidRDefault="005F5C36" w:rsidP="009014E0">
            <w:pPr>
              <w:pStyle w:val="TAC"/>
              <w:keepNext w:val="0"/>
              <w:keepLines w:val="0"/>
              <w:widowControl w:val="0"/>
              <w:jc w:val="left"/>
              <w:rPr>
                <w:sz w:val="16"/>
                <w:szCs w:val="16"/>
              </w:rPr>
            </w:pPr>
            <w:r w:rsidRPr="00F92F6B">
              <w:rPr>
                <w:sz w:val="16"/>
                <w:szCs w:val="16"/>
              </w:rPr>
              <w:t>RP-192934</w:t>
            </w:r>
          </w:p>
        </w:tc>
        <w:tc>
          <w:tcPr>
            <w:tcW w:w="567" w:type="dxa"/>
            <w:shd w:val="solid" w:color="FFFFFF" w:fill="auto"/>
          </w:tcPr>
          <w:p w14:paraId="0BCD9C61" w14:textId="77777777" w:rsidR="005F5C36" w:rsidRPr="00F92F6B" w:rsidRDefault="005F5C36" w:rsidP="009014E0">
            <w:pPr>
              <w:pStyle w:val="TAL"/>
              <w:keepNext w:val="0"/>
              <w:keepLines w:val="0"/>
              <w:widowControl w:val="0"/>
              <w:jc w:val="center"/>
              <w:rPr>
                <w:sz w:val="16"/>
                <w:szCs w:val="16"/>
              </w:rPr>
            </w:pPr>
            <w:r w:rsidRPr="00F92F6B">
              <w:rPr>
                <w:sz w:val="16"/>
                <w:szCs w:val="16"/>
              </w:rPr>
              <w:t>0173</w:t>
            </w:r>
          </w:p>
        </w:tc>
        <w:tc>
          <w:tcPr>
            <w:tcW w:w="425" w:type="dxa"/>
            <w:shd w:val="solid" w:color="FFFFFF" w:fill="auto"/>
          </w:tcPr>
          <w:p w14:paraId="69F4DD9F" w14:textId="77777777" w:rsidR="005F5C36" w:rsidRPr="00F92F6B" w:rsidRDefault="005F5C36"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1E7194A" w14:textId="77777777" w:rsidR="005F5C36" w:rsidRPr="00F92F6B" w:rsidRDefault="005F5C3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9C227BD" w14:textId="77777777" w:rsidR="005F5C36" w:rsidRPr="00F92F6B" w:rsidRDefault="005F5C36" w:rsidP="009014E0">
            <w:pPr>
              <w:widowControl w:val="0"/>
              <w:spacing w:after="0"/>
              <w:rPr>
                <w:rFonts w:ascii="Arial" w:hAnsi="Arial" w:cs="Arial"/>
                <w:sz w:val="16"/>
                <w:szCs w:val="16"/>
              </w:rPr>
            </w:pPr>
            <w:r w:rsidRPr="00F92F6B">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F92F6B" w:rsidRDefault="005F5C36" w:rsidP="009014E0">
            <w:pPr>
              <w:pStyle w:val="TAC"/>
              <w:keepNext w:val="0"/>
              <w:keepLines w:val="0"/>
              <w:widowControl w:val="0"/>
              <w:jc w:val="left"/>
              <w:rPr>
                <w:sz w:val="16"/>
                <w:szCs w:val="16"/>
              </w:rPr>
            </w:pPr>
            <w:r w:rsidRPr="00F92F6B">
              <w:rPr>
                <w:sz w:val="16"/>
                <w:szCs w:val="16"/>
              </w:rPr>
              <w:t>15.8.0</w:t>
            </w:r>
          </w:p>
        </w:tc>
      </w:tr>
      <w:tr w:rsidR="006C004A" w:rsidRPr="00F92F6B" w14:paraId="490F454C" w14:textId="77777777" w:rsidTr="00F871AE">
        <w:tc>
          <w:tcPr>
            <w:tcW w:w="709" w:type="dxa"/>
            <w:shd w:val="solid" w:color="FFFFFF" w:fill="auto"/>
          </w:tcPr>
          <w:p w14:paraId="0687862A" w14:textId="77777777" w:rsidR="005F5C36" w:rsidRPr="00F92F6B"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F92F6B" w:rsidRDefault="005F5C36"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6AEB7C09" w14:textId="77777777" w:rsidR="005F5C36" w:rsidRPr="00F92F6B" w:rsidRDefault="005F5C36" w:rsidP="009014E0">
            <w:pPr>
              <w:pStyle w:val="TAC"/>
              <w:keepNext w:val="0"/>
              <w:keepLines w:val="0"/>
              <w:widowControl w:val="0"/>
              <w:jc w:val="left"/>
              <w:rPr>
                <w:sz w:val="16"/>
                <w:szCs w:val="16"/>
              </w:rPr>
            </w:pPr>
            <w:r w:rsidRPr="00F92F6B">
              <w:rPr>
                <w:sz w:val="16"/>
                <w:szCs w:val="16"/>
              </w:rPr>
              <w:t>RP-192934</w:t>
            </w:r>
          </w:p>
        </w:tc>
        <w:tc>
          <w:tcPr>
            <w:tcW w:w="567" w:type="dxa"/>
            <w:shd w:val="solid" w:color="FFFFFF" w:fill="auto"/>
          </w:tcPr>
          <w:p w14:paraId="67025A3B" w14:textId="77777777" w:rsidR="005F5C36" w:rsidRPr="00F92F6B" w:rsidRDefault="005F5C36" w:rsidP="009014E0">
            <w:pPr>
              <w:pStyle w:val="TAL"/>
              <w:keepNext w:val="0"/>
              <w:keepLines w:val="0"/>
              <w:widowControl w:val="0"/>
              <w:jc w:val="center"/>
              <w:rPr>
                <w:sz w:val="16"/>
                <w:szCs w:val="16"/>
              </w:rPr>
            </w:pPr>
            <w:r w:rsidRPr="00F92F6B">
              <w:rPr>
                <w:sz w:val="16"/>
                <w:szCs w:val="16"/>
              </w:rPr>
              <w:t>0174</w:t>
            </w:r>
          </w:p>
        </w:tc>
        <w:tc>
          <w:tcPr>
            <w:tcW w:w="425" w:type="dxa"/>
            <w:shd w:val="solid" w:color="FFFFFF" w:fill="auto"/>
          </w:tcPr>
          <w:p w14:paraId="604C781A" w14:textId="77777777" w:rsidR="005F5C36" w:rsidRPr="00F92F6B" w:rsidRDefault="005F5C36"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0A86225" w14:textId="77777777" w:rsidR="005F5C36" w:rsidRPr="00F92F6B" w:rsidRDefault="005F5C3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6CA2A71" w14:textId="77777777" w:rsidR="005F5C36" w:rsidRPr="00F92F6B" w:rsidRDefault="005F5C36" w:rsidP="009014E0">
            <w:pPr>
              <w:widowControl w:val="0"/>
              <w:spacing w:after="0"/>
              <w:rPr>
                <w:rFonts w:ascii="Arial" w:hAnsi="Arial" w:cs="Arial"/>
                <w:sz w:val="16"/>
                <w:szCs w:val="16"/>
              </w:rPr>
            </w:pPr>
            <w:proofErr w:type="spellStart"/>
            <w:r w:rsidRPr="00F92F6B">
              <w:rPr>
                <w:rFonts w:ascii="Arial" w:hAnsi="Arial" w:cs="Arial"/>
                <w:sz w:val="16"/>
                <w:szCs w:val="16"/>
              </w:rPr>
              <w:t>KgNB</w:t>
            </w:r>
            <w:proofErr w:type="spellEnd"/>
            <w:r w:rsidRPr="00F92F6B">
              <w:rPr>
                <w:rFonts w:ascii="Arial" w:hAnsi="Arial" w:cs="Arial"/>
                <w:sz w:val="16"/>
                <w:szCs w:val="16"/>
              </w:rPr>
              <w:t xml:space="preserve"> derivation upon mobility</w:t>
            </w:r>
          </w:p>
        </w:tc>
        <w:tc>
          <w:tcPr>
            <w:tcW w:w="708" w:type="dxa"/>
            <w:shd w:val="solid" w:color="FFFFFF" w:fill="auto"/>
          </w:tcPr>
          <w:p w14:paraId="14CAF46A" w14:textId="77777777" w:rsidR="005F5C36" w:rsidRPr="00F92F6B" w:rsidRDefault="005F5C36" w:rsidP="009014E0">
            <w:pPr>
              <w:pStyle w:val="TAC"/>
              <w:keepNext w:val="0"/>
              <w:keepLines w:val="0"/>
              <w:widowControl w:val="0"/>
              <w:jc w:val="left"/>
              <w:rPr>
                <w:sz w:val="16"/>
                <w:szCs w:val="16"/>
              </w:rPr>
            </w:pPr>
            <w:r w:rsidRPr="00F92F6B">
              <w:rPr>
                <w:sz w:val="16"/>
                <w:szCs w:val="16"/>
              </w:rPr>
              <w:t>15.8.0</w:t>
            </w:r>
          </w:p>
        </w:tc>
      </w:tr>
      <w:tr w:rsidR="006C004A" w:rsidRPr="00F92F6B" w14:paraId="2274E083" w14:textId="77777777" w:rsidTr="00F871AE">
        <w:tc>
          <w:tcPr>
            <w:tcW w:w="709" w:type="dxa"/>
            <w:shd w:val="solid" w:color="FFFFFF" w:fill="auto"/>
          </w:tcPr>
          <w:p w14:paraId="69E256B0" w14:textId="77777777" w:rsidR="005278ED" w:rsidRPr="00F92F6B"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F92F6B" w:rsidRDefault="005278ED"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357D8C24" w14:textId="77777777" w:rsidR="005278ED" w:rsidRPr="00F92F6B" w:rsidRDefault="005278ED" w:rsidP="009014E0">
            <w:pPr>
              <w:pStyle w:val="TAC"/>
              <w:keepNext w:val="0"/>
              <w:keepLines w:val="0"/>
              <w:widowControl w:val="0"/>
              <w:jc w:val="left"/>
              <w:rPr>
                <w:sz w:val="16"/>
                <w:szCs w:val="16"/>
              </w:rPr>
            </w:pPr>
            <w:r w:rsidRPr="00F92F6B">
              <w:rPr>
                <w:sz w:val="16"/>
                <w:szCs w:val="16"/>
              </w:rPr>
              <w:t>RP-192934</w:t>
            </w:r>
          </w:p>
        </w:tc>
        <w:tc>
          <w:tcPr>
            <w:tcW w:w="567" w:type="dxa"/>
            <w:shd w:val="solid" w:color="FFFFFF" w:fill="auto"/>
          </w:tcPr>
          <w:p w14:paraId="2C761227" w14:textId="77777777" w:rsidR="005278ED" w:rsidRPr="00F92F6B" w:rsidRDefault="005278ED" w:rsidP="009014E0">
            <w:pPr>
              <w:pStyle w:val="TAL"/>
              <w:keepNext w:val="0"/>
              <w:keepLines w:val="0"/>
              <w:widowControl w:val="0"/>
              <w:jc w:val="center"/>
              <w:rPr>
                <w:sz w:val="16"/>
                <w:szCs w:val="16"/>
              </w:rPr>
            </w:pPr>
            <w:r w:rsidRPr="00F92F6B">
              <w:rPr>
                <w:sz w:val="16"/>
                <w:szCs w:val="16"/>
              </w:rPr>
              <w:t>0178</w:t>
            </w:r>
          </w:p>
        </w:tc>
        <w:tc>
          <w:tcPr>
            <w:tcW w:w="425" w:type="dxa"/>
            <w:shd w:val="solid" w:color="FFFFFF" w:fill="auto"/>
          </w:tcPr>
          <w:p w14:paraId="48A32A2D" w14:textId="77777777" w:rsidR="005278ED" w:rsidRPr="00F92F6B" w:rsidRDefault="005278ED"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695C92E" w14:textId="77777777" w:rsidR="005278ED" w:rsidRPr="00F92F6B" w:rsidRDefault="005278ED"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B53B278" w14:textId="77777777" w:rsidR="005278ED" w:rsidRPr="00F92F6B" w:rsidRDefault="005278ED" w:rsidP="009014E0">
            <w:pPr>
              <w:widowControl w:val="0"/>
              <w:spacing w:after="0"/>
              <w:rPr>
                <w:rFonts w:ascii="Arial" w:hAnsi="Arial" w:cs="Arial"/>
                <w:sz w:val="16"/>
                <w:szCs w:val="16"/>
              </w:rPr>
            </w:pPr>
            <w:r w:rsidRPr="00F92F6B">
              <w:rPr>
                <w:rFonts w:ascii="Arial" w:hAnsi="Arial" w:cs="Arial"/>
                <w:sz w:val="16"/>
                <w:szCs w:val="16"/>
              </w:rPr>
              <w:t>Correction on PUCCH transform precoding</w:t>
            </w:r>
          </w:p>
        </w:tc>
        <w:tc>
          <w:tcPr>
            <w:tcW w:w="708" w:type="dxa"/>
            <w:shd w:val="solid" w:color="FFFFFF" w:fill="auto"/>
          </w:tcPr>
          <w:p w14:paraId="44F26761" w14:textId="77777777" w:rsidR="005278ED" w:rsidRPr="00F92F6B" w:rsidRDefault="005278ED" w:rsidP="009014E0">
            <w:pPr>
              <w:pStyle w:val="TAC"/>
              <w:keepNext w:val="0"/>
              <w:keepLines w:val="0"/>
              <w:widowControl w:val="0"/>
              <w:jc w:val="left"/>
              <w:rPr>
                <w:sz w:val="16"/>
                <w:szCs w:val="16"/>
              </w:rPr>
            </w:pPr>
            <w:r w:rsidRPr="00F92F6B">
              <w:rPr>
                <w:sz w:val="16"/>
                <w:szCs w:val="16"/>
              </w:rPr>
              <w:t>15.8.0</w:t>
            </w:r>
          </w:p>
        </w:tc>
      </w:tr>
      <w:tr w:rsidR="006C004A" w:rsidRPr="00F92F6B" w14:paraId="29AA118C" w14:textId="77777777" w:rsidTr="00F871AE">
        <w:tc>
          <w:tcPr>
            <w:tcW w:w="709" w:type="dxa"/>
            <w:shd w:val="solid" w:color="FFFFFF" w:fill="auto"/>
          </w:tcPr>
          <w:p w14:paraId="78D5C71F" w14:textId="77777777" w:rsidR="00863D2B" w:rsidRPr="00F92F6B"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F92F6B" w:rsidRDefault="00863D2B"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3945F3F2" w14:textId="77777777" w:rsidR="00863D2B" w:rsidRPr="00F92F6B" w:rsidRDefault="00863D2B" w:rsidP="009014E0">
            <w:pPr>
              <w:pStyle w:val="TAC"/>
              <w:keepNext w:val="0"/>
              <w:keepLines w:val="0"/>
              <w:widowControl w:val="0"/>
              <w:jc w:val="left"/>
              <w:rPr>
                <w:sz w:val="16"/>
                <w:szCs w:val="16"/>
              </w:rPr>
            </w:pPr>
            <w:r w:rsidRPr="00F92F6B">
              <w:rPr>
                <w:sz w:val="16"/>
                <w:szCs w:val="16"/>
              </w:rPr>
              <w:t>RP-192935</w:t>
            </w:r>
          </w:p>
        </w:tc>
        <w:tc>
          <w:tcPr>
            <w:tcW w:w="567" w:type="dxa"/>
            <w:shd w:val="solid" w:color="FFFFFF" w:fill="auto"/>
          </w:tcPr>
          <w:p w14:paraId="4BAC6DAB" w14:textId="77777777" w:rsidR="00863D2B" w:rsidRPr="00F92F6B" w:rsidRDefault="00863D2B" w:rsidP="009014E0">
            <w:pPr>
              <w:pStyle w:val="TAL"/>
              <w:keepNext w:val="0"/>
              <w:keepLines w:val="0"/>
              <w:widowControl w:val="0"/>
              <w:jc w:val="center"/>
              <w:rPr>
                <w:sz w:val="16"/>
                <w:szCs w:val="16"/>
              </w:rPr>
            </w:pPr>
            <w:r w:rsidRPr="00F92F6B">
              <w:rPr>
                <w:sz w:val="16"/>
                <w:szCs w:val="16"/>
              </w:rPr>
              <w:t>0181</w:t>
            </w:r>
          </w:p>
        </w:tc>
        <w:tc>
          <w:tcPr>
            <w:tcW w:w="425" w:type="dxa"/>
            <w:shd w:val="solid" w:color="FFFFFF" w:fill="auto"/>
          </w:tcPr>
          <w:p w14:paraId="30F82266" w14:textId="77777777" w:rsidR="00863D2B" w:rsidRPr="00F92F6B" w:rsidRDefault="00863D2B"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A4C5E66" w14:textId="77777777" w:rsidR="00863D2B" w:rsidRPr="00F92F6B" w:rsidRDefault="00863D2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ECE4380" w14:textId="77777777" w:rsidR="00863D2B" w:rsidRPr="00F92F6B" w:rsidRDefault="00863D2B" w:rsidP="009014E0">
            <w:pPr>
              <w:widowControl w:val="0"/>
              <w:spacing w:after="0"/>
              <w:rPr>
                <w:rFonts w:ascii="Arial" w:hAnsi="Arial" w:cs="Arial"/>
                <w:sz w:val="16"/>
                <w:szCs w:val="16"/>
              </w:rPr>
            </w:pPr>
            <w:r w:rsidRPr="00F92F6B">
              <w:rPr>
                <w:rFonts w:ascii="Arial" w:hAnsi="Arial" w:cs="Arial"/>
                <w:sz w:val="16"/>
                <w:szCs w:val="16"/>
              </w:rPr>
              <w:t>Correction on mini-slot scheduling</w:t>
            </w:r>
          </w:p>
        </w:tc>
        <w:tc>
          <w:tcPr>
            <w:tcW w:w="708" w:type="dxa"/>
            <w:shd w:val="solid" w:color="FFFFFF" w:fill="auto"/>
          </w:tcPr>
          <w:p w14:paraId="6A00542C" w14:textId="77777777" w:rsidR="00863D2B" w:rsidRPr="00F92F6B" w:rsidRDefault="00863D2B" w:rsidP="009014E0">
            <w:pPr>
              <w:pStyle w:val="TAC"/>
              <w:keepNext w:val="0"/>
              <w:keepLines w:val="0"/>
              <w:widowControl w:val="0"/>
              <w:jc w:val="left"/>
              <w:rPr>
                <w:sz w:val="16"/>
                <w:szCs w:val="16"/>
              </w:rPr>
            </w:pPr>
            <w:r w:rsidRPr="00F92F6B">
              <w:rPr>
                <w:sz w:val="16"/>
                <w:szCs w:val="16"/>
              </w:rPr>
              <w:t>15.8.0</w:t>
            </w:r>
          </w:p>
        </w:tc>
      </w:tr>
      <w:tr w:rsidR="006C004A" w:rsidRPr="00F92F6B" w14:paraId="5ED0998E" w14:textId="77777777" w:rsidTr="00F871AE">
        <w:tc>
          <w:tcPr>
            <w:tcW w:w="709" w:type="dxa"/>
            <w:shd w:val="solid" w:color="FFFFFF" w:fill="auto"/>
          </w:tcPr>
          <w:p w14:paraId="7C700178" w14:textId="77777777" w:rsidR="00863D2B" w:rsidRPr="00F92F6B"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F92F6B" w:rsidRDefault="00863D2B"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33C0CBD2" w14:textId="77777777" w:rsidR="00863D2B" w:rsidRPr="00F92F6B" w:rsidRDefault="00863D2B" w:rsidP="009014E0">
            <w:pPr>
              <w:pStyle w:val="TAC"/>
              <w:keepNext w:val="0"/>
              <w:keepLines w:val="0"/>
              <w:widowControl w:val="0"/>
              <w:jc w:val="left"/>
              <w:rPr>
                <w:sz w:val="16"/>
                <w:szCs w:val="16"/>
              </w:rPr>
            </w:pPr>
            <w:r w:rsidRPr="00F92F6B">
              <w:rPr>
                <w:sz w:val="16"/>
                <w:szCs w:val="16"/>
              </w:rPr>
              <w:t>RP-192937</w:t>
            </w:r>
          </w:p>
        </w:tc>
        <w:tc>
          <w:tcPr>
            <w:tcW w:w="567" w:type="dxa"/>
            <w:shd w:val="solid" w:color="FFFFFF" w:fill="auto"/>
          </w:tcPr>
          <w:p w14:paraId="06580B70" w14:textId="77777777" w:rsidR="00863D2B" w:rsidRPr="00F92F6B" w:rsidRDefault="00863D2B" w:rsidP="009014E0">
            <w:pPr>
              <w:pStyle w:val="TAL"/>
              <w:keepNext w:val="0"/>
              <w:keepLines w:val="0"/>
              <w:widowControl w:val="0"/>
              <w:jc w:val="center"/>
              <w:rPr>
                <w:sz w:val="16"/>
                <w:szCs w:val="16"/>
              </w:rPr>
            </w:pPr>
            <w:r w:rsidRPr="00F92F6B">
              <w:rPr>
                <w:sz w:val="16"/>
                <w:szCs w:val="16"/>
              </w:rPr>
              <w:t>0182</w:t>
            </w:r>
          </w:p>
        </w:tc>
        <w:tc>
          <w:tcPr>
            <w:tcW w:w="425" w:type="dxa"/>
            <w:shd w:val="solid" w:color="FFFFFF" w:fill="auto"/>
          </w:tcPr>
          <w:p w14:paraId="7ABB7A7C" w14:textId="77777777" w:rsidR="00863D2B" w:rsidRPr="00F92F6B" w:rsidRDefault="00863D2B"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556ED19" w14:textId="77777777" w:rsidR="00863D2B" w:rsidRPr="00F92F6B" w:rsidRDefault="00863D2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2D289E8" w14:textId="77777777" w:rsidR="00863D2B" w:rsidRPr="00F92F6B" w:rsidRDefault="00863D2B" w:rsidP="009014E0">
            <w:pPr>
              <w:widowControl w:val="0"/>
              <w:spacing w:after="0"/>
              <w:rPr>
                <w:rFonts w:ascii="Arial" w:hAnsi="Arial" w:cs="Arial"/>
                <w:sz w:val="16"/>
                <w:szCs w:val="16"/>
              </w:rPr>
            </w:pPr>
            <w:r w:rsidRPr="00F92F6B">
              <w:rPr>
                <w:rFonts w:ascii="Arial" w:hAnsi="Arial" w:cs="Arial"/>
                <w:sz w:val="16"/>
                <w:szCs w:val="16"/>
              </w:rPr>
              <w:t>Independent migration to IPv6 on NG-U</w:t>
            </w:r>
          </w:p>
        </w:tc>
        <w:tc>
          <w:tcPr>
            <w:tcW w:w="708" w:type="dxa"/>
            <w:shd w:val="solid" w:color="FFFFFF" w:fill="auto"/>
          </w:tcPr>
          <w:p w14:paraId="12018178" w14:textId="77777777" w:rsidR="00863D2B" w:rsidRPr="00F92F6B" w:rsidRDefault="00863D2B" w:rsidP="009014E0">
            <w:pPr>
              <w:pStyle w:val="TAC"/>
              <w:keepNext w:val="0"/>
              <w:keepLines w:val="0"/>
              <w:widowControl w:val="0"/>
              <w:jc w:val="left"/>
              <w:rPr>
                <w:sz w:val="16"/>
                <w:szCs w:val="16"/>
              </w:rPr>
            </w:pPr>
            <w:r w:rsidRPr="00F92F6B">
              <w:rPr>
                <w:sz w:val="16"/>
                <w:szCs w:val="16"/>
              </w:rPr>
              <w:t>15.8.0</w:t>
            </w:r>
          </w:p>
        </w:tc>
      </w:tr>
      <w:tr w:rsidR="006C004A" w:rsidRPr="00F92F6B" w14:paraId="063598EF" w14:textId="77777777" w:rsidTr="00F871AE">
        <w:tc>
          <w:tcPr>
            <w:tcW w:w="709" w:type="dxa"/>
            <w:shd w:val="solid" w:color="FFFFFF" w:fill="auto"/>
          </w:tcPr>
          <w:p w14:paraId="039FC8F0" w14:textId="77777777" w:rsidR="00863D2B" w:rsidRPr="00F92F6B"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F92F6B" w:rsidRDefault="00863D2B"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3A2C6C73" w14:textId="77777777" w:rsidR="00863D2B" w:rsidRPr="00F92F6B" w:rsidRDefault="00863D2B" w:rsidP="009014E0">
            <w:pPr>
              <w:pStyle w:val="TAC"/>
              <w:keepNext w:val="0"/>
              <w:keepLines w:val="0"/>
              <w:widowControl w:val="0"/>
              <w:jc w:val="left"/>
              <w:rPr>
                <w:sz w:val="16"/>
                <w:szCs w:val="16"/>
              </w:rPr>
            </w:pPr>
            <w:r w:rsidRPr="00F92F6B">
              <w:rPr>
                <w:sz w:val="16"/>
                <w:szCs w:val="16"/>
              </w:rPr>
              <w:t>RP-192938</w:t>
            </w:r>
          </w:p>
        </w:tc>
        <w:tc>
          <w:tcPr>
            <w:tcW w:w="567" w:type="dxa"/>
            <w:shd w:val="solid" w:color="FFFFFF" w:fill="auto"/>
          </w:tcPr>
          <w:p w14:paraId="554955D0" w14:textId="77777777" w:rsidR="00863D2B" w:rsidRPr="00F92F6B" w:rsidRDefault="00863D2B" w:rsidP="009014E0">
            <w:pPr>
              <w:pStyle w:val="TAL"/>
              <w:keepNext w:val="0"/>
              <w:keepLines w:val="0"/>
              <w:widowControl w:val="0"/>
              <w:jc w:val="center"/>
              <w:rPr>
                <w:sz w:val="16"/>
                <w:szCs w:val="16"/>
              </w:rPr>
            </w:pPr>
            <w:r w:rsidRPr="00F92F6B">
              <w:rPr>
                <w:sz w:val="16"/>
                <w:szCs w:val="16"/>
              </w:rPr>
              <w:t>0183</w:t>
            </w:r>
          </w:p>
        </w:tc>
        <w:tc>
          <w:tcPr>
            <w:tcW w:w="425" w:type="dxa"/>
            <w:shd w:val="solid" w:color="FFFFFF" w:fill="auto"/>
          </w:tcPr>
          <w:p w14:paraId="796DE4D3" w14:textId="77777777" w:rsidR="00863D2B" w:rsidRPr="00F92F6B" w:rsidRDefault="00863D2B"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7F071CF" w14:textId="77777777" w:rsidR="00863D2B" w:rsidRPr="00F92F6B" w:rsidRDefault="00863D2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E4ACF1E" w14:textId="77777777" w:rsidR="00863D2B" w:rsidRPr="00F92F6B" w:rsidRDefault="00863D2B" w:rsidP="009014E0">
            <w:pPr>
              <w:widowControl w:val="0"/>
              <w:spacing w:after="0"/>
              <w:rPr>
                <w:rFonts w:ascii="Arial" w:hAnsi="Arial" w:cs="Arial"/>
                <w:sz w:val="16"/>
                <w:szCs w:val="16"/>
              </w:rPr>
            </w:pPr>
            <w:r w:rsidRPr="00F92F6B">
              <w:rPr>
                <w:rFonts w:ascii="Arial" w:hAnsi="Arial" w:cs="Arial"/>
                <w:sz w:val="16"/>
                <w:szCs w:val="16"/>
              </w:rPr>
              <w:t>Correction of QoS flow re-mapping before handover</w:t>
            </w:r>
          </w:p>
        </w:tc>
        <w:tc>
          <w:tcPr>
            <w:tcW w:w="708" w:type="dxa"/>
            <w:shd w:val="solid" w:color="FFFFFF" w:fill="auto"/>
          </w:tcPr>
          <w:p w14:paraId="06F87F3A" w14:textId="77777777" w:rsidR="00863D2B" w:rsidRPr="00F92F6B" w:rsidRDefault="00863D2B" w:rsidP="009014E0">
            <w:pPr>
              <w:pStyle w:val="TAC"/>
              <w:keepNext w:val="0"/>
              <w:keepLines w:val="0"/>
              <w:widowControl w:val="0"/>
              <w:jc w:val="left"/>
              <w:rPr>
                <w:sz w:val="16"/>
                <w:szCs w:val="16"/>
              </w:rPr>
            </w:pPr>
            <w:r w:rsidRPr="00F92F6B">
              <w:rPr>
                <w:sz w:val="16"/>
                <w:szCs w:val="16"/>
              </w:rPr>
              <w:t>15.8.0</w:t>
            </w:r>
          </w:p>
        </w:tc>
      </w:tr>
      <w:tr w:rsidR="006C004A" w:rsidRPr="00F92F6B" w14:paraId="25F1F255" w14:textId="77777777" w:rsidTr="00F871AE">
        <w:tc>
          <w:tcPr>
            <w:tcW w:w="709" w:type="dxa"/>
            <w:shd w:val="solid" w:color="FFFFFF" w:fill="auto"/>
          </w:tcPr>
          <w:p w14:paraId="5138B987" w14:textId="77777777" w:rsidR="007E3156" w:rsidRPr="00F92F6B"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F92F6B" w:rsidRDefault="007E3156"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0CAAF061" w14:textId="77777777" w:rsidR="007E3156" w:rsidRPr="00F92F6B" w:rsidRDefault="007E3156" w:rsidP="009014E0">
            <w:pPr>
              <w:pStyle w:val="TAC"/>
              <w:keepNext w:val="0"/>
              <w:keepLines w:val="0"/>
              <w:widowControl w:val="0"/>
              <w:jc w:val="left"/>
              <w:rPr>
                <w:sz w:val="16"/>
                <w:szCs w:val="16"/>
              </w:rPr>
            </w:pPr>
            <w:r w:rsidRPr="00F92F6B">
              <w:rPr>
                <w:sz w:val="16"/>
                <w:szCs w:val="16"/>
              </w:rPr>
              <w:t>RP-192944</w:t>
            </w:r>
          </w:p>
        </w:tc>
        <w:tc>
          <w:tcPr>
            <w:tcW w:w="567" w:type="dxa"/>
            <w:shd w:val="solid" w:color="FFFFFF" w:fill="auto"/>
          </w:tcPr>
          <w:p w14:paraId="14D4799B" w14:textId="77777777" w:rsidR="007E3156" w:rsidRPr="00F92F6B" w:rsidRDefault="007E3156" w:rsidP="009014E0">
            <w:pPr>
              <w:pStyle w:val="TAL"/>
              <w:keepNext w:val="0"/>
              <w:keepLines w:val="0"/>
              <w:widowControl w:val="0"/>
              <w:jc w:val="center"/>
              <w:rPr>
                <w:sz w:val="16"/>
                <w:szCs w:val="16"/>
              </w:rPr>
            </w:pPr>
            <w:r w:rsidRPr="00F92F6B">
              <w:rPr>
                <w:sz w:val="16"/>
                <w:szCs w:val="16"/>
              </w:rPr>
              <w:t>0184</w:t>
            </w:r>
          </w:p>
        </w:tc>
        <w:tc>
          <w:tcPr>
            <w:tcW w:w="425" w:type="dxa"/>
            <w:shd w:val="solid" w:color="FFFFFF" w:fill="auto"/>
          </w:tcPr>
          <w:p w14:paraId="3649E3E9" w14:textId="77777777" w:rsidR="007E3156" w:rsidRPr="00F92F6B" w:rsidRDefault="007E315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BB928C0" w14:textId="77777777" w:rsidR="007E3156" w:rsidRPr="00F92F6B" w:rsidRDefault="007E3156"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95D360E" w14:textId="77777777" w:rsidR="007E3156" w:rsidRPr="00F92F6B" w:rsidRDefault="007E3156" w:rsidP="009014E0">
            <w:pPr>
              <w:widowControl w:val="0"/>
              <w:spacing w:after="0"/>
              <w:rPr>
                <w:rFonts w:ascii="Arial" w:hAnsi="Arial" w:cs="Arial"/>
                <w:sz w:val="16"/>
                <w:szCs w:val="16"/>
              </w:rPr>
            </w:pPr>
            <w:r w:rsidRPr="00F92F6B">
              <w:rPr>
                <w:rFonts w:ascii="Arial" w:hAnsi="Arial" w:cs="Arial"/>
                <w:sz w:val="16"/>
                <w:szCs w:val="16"/>
              </w:rPr>
              <w:t>CR TS 38.300 Remote Interference Management</w:t>
            </w:r>
          </w:p>
        </w:tc>
        <w:tc>
          <w:tcPr>
            <w:tcW w:w="708" w:type="dxa"/>
            <w:shd w:val="solid" w:color="FFFFFF" w:fill="auto"/>
          </w:tcPr>
          <w:p w14:paraId="27EF6492" w14:textId="77777777" w:rsidR="007E3156" w:rsidRPr="00F92F6B" w:rsidRDefault="007E3156" w:rsidP="009014E0">
            <w:pPr>
              <w:pStyle w:val="TAC"/>
              <w:keepNext w:val="0"/>
              <w:keepLines w:val="0"/>
              <w:widowControl w:val="0"/>
              <w:jc w:val="left"/>
              <w:rPr>
                <w:sz w:val="16"/>
                <w:szCs w:val="16"/>
              </w:rPr>
            </w:pPr>
            <w:r w:rsidRPr="00F92F6B">
              <w:rPr>
                <w:sz w:val="16"/>
                <w:szCs w:val="16"/>
              </w:rPr>
              <w:t>16.0.0</w:t>
            </w:r>
          </w:p>
        </w:tc>
      </w:tr>
      <w:tr w:rsidR="006C004A" w:rsidRPr="00F92F6B" w14:paraId="7570DF8E" w14:textId="77777777" w:rsidTr="00F871AE">
        <w:tc>
          <w:tcPr>
            <w:tcW w:w="709" w:type="dxa"/>
            <w:shd w:val="solid" w:color="FFFFFF" w:fill="auto"/>
          </w:tcPr>
          <w:p w14:paraId="4DEA70AF" w14:textId="77777777" w:rsidR="002F65EA" w:rsidRPr="00F92F6B"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F92F6B" w:rsidRDefault="002F65EA" w:rsidP="009014E0">
            <w:pPr>
              <w:pStyle w:val="TAC"/>
              <w:keepNext w:val="0"/>
              <w:keepLines w:val="0"/>
              <w:widowControl w:val="0"/>
              <w:jc w:val="left"/>
              <w:rPr>
                <w:sz w:val="16"/>
                <w:szCs w:val="16"/>
              </w:rPr>
            </w:pPr>
            <w:r w:rsidRPr="00F92F6B">
              <w:rPr>
                <w:sz w:val="16"/>
                <w:szCs w:val="16"/>
              </w:rPr>
              <w:t>RP-86</w:t>
            </w:r>
          </w:p>
        </w:tc>
        <w:tc>
          <w:tcPr>
            <w:tcW w:w="992" w:type="dxa"/>
            <w:shd w:val="solid" w:color="FFFFFF" w:fill="auto"/>
          </w:tcPr>
          <w:p w14:paraId="1666F0BE" w14:textId="77777777" w:rsidR="002F65EA" w:rsidRPr="00F92F6B" w:rsidRDefault="002F65EA" w:rsidP="009014E0">
            <w:pPr>
              <w:pStyle w:val="TAC"/>
              <w:keepNext w:val="0"/>
              <w:keepLines w:val="0"/>
              <w:widowControl w:val="0"/>
              <w:jc w:val="left"/>
              <w:rPr>
                <w:sz w:val="16"/>
                <w:szCs w:val="16"/>
              </w:rPr>
            </w:pPr>
            <w:r w:rsidRPr="00F92F6B">
              <w:rPr>
                <w:sz w:val="16"/>
                <w:szCs w:val="16"/>
              </w:rPr>
              <w:t>RP-192942</w:t>
            </w:r>
          </w:p>
        </w:tc>
        <w:tc>
          <w:tcPr>
            <w:tcW w:w="567" w:type="dxa"/>
            <w:shd w:val="solid" w:color="FFFFFF" w:fill="auto"/>
          </w:tcPr>
          <w:p w14:paraId="062E73CE" w14:textId="77777777" w:rsidR="002F65EA" w:rsidRPr="00F92F6B" w:rsidRDefault="002F65EA" w:rsidP="009014E0">
            <w:pPr>
              <w:pStyle w:val="TAL"/>
              <w:keepNext w:val="0"/>
              <w:keepLines w:val="0"/>
              <w:widowControl w:val="0"/>
              <w:jc w:val="center"/>
              <w:rPr>
                <w:sz w:val="16"/>
                <w:szCs w:val="16"/>
              </w:rPr>
            </w:pPr>
            <w:r w:rsidRPr="00F92F6B">
              <w:rPr>
                <w:sz w:val="16"/>
                <w:szCs w:val="16"/>
              </w:rPr>
              <w:t>0185</w:t>
            </w:r>
          </w:p>
        </w:tc>
        <w:tc>
          <w:tcPr>
            <w:tcW w:w="425" w:type="dxa"/>
            <w:shd w:val="solid" w:color="FFFFFF" w:fill="auto"/>
          </w:tcPr>
          <w:p w14:paraId="3F1D63F4" w14:textId="77777777" w:rsidR="002F65EA" w:rsidRPr="00F92F6B" w:rsidRDefault="002F65EA"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590515E" w14:textId="77777777" w:rsidR="002F65EA" w:rsidRPr="00F92F6B" w:rsidRDefault="002F65EA"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C8E7928" w14:textId="77777777" w:rsidR="002F65EA" w:rsidRPr="00F92F6B" w:rsidRDefault="002F65EA" w:rsidP="009014E0">
            <w:pPr>
              <w:widowControl w:val="0"/>
              <w:spacing w:after="0"/>
              <w:rPr>
                <w:rFonts w:ascii="Arial" w:hAnsi="Arial" w:cs="Arial"/>
                <w:sz w:val="16"/>
                <w:szCs w:val="16"/>
              </w:rPr>
            </w:pPr>
            <w:r w:rsidRPr="00F92F6B">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F92F6B" w:rsidRDefault="002F65EA" w:rsidP="009014E0">
            <w:pPr>
              <w:pStyle w:val="TAC"/>
              <w:keepNext w:val="0"/>
              <w:keepLines w:val="0"/>
              <w:widowControl w:val="0"/>
              <w:jc w:val="left"/>
              <w:rPr>
                <w:sz w:val="16"/>
                <w:szCs w:val="16"/>
              </w:rPr>
            </w:pPr>
            <w:r w:rsidRPr="00F92F6B">
              <w:rPr>
                <w:sz w:val="16"/>
                <w:szCs w:val="16"/>
              </w:rPr>
              <w:t>16.0.0</w:t>
            </w:r>
          </w:p>
        </w:tc>
      </w:tr>
      <w:tr w:rsidR="006C004A" w:rsidRPr="00F92F6B" w14:paraId="252022D2" w14:textId="77777777" w:rsidTr="00F871AE">
        <w:tc>
          <w:tcPr>
            <w:tcW w:w="709" w:type="dxa"/>
            <w:shd w:val="solid" w:color="FFFFFF" w:fill="auto"/>
          </w:tcPr>
          <w:p w14:paraId="063D4087" w14:textId="77777777" w:rsidR="003B0F0F" w:rsidRPr="00F92F6B" w:rsidRDefault="003B0F0F" w:rsidP="009014E0">
            <w:pPr>
              <w:pStyle w:val="TAC"/>
              <w:keepNext w:val="0"/>
              <w:keepLines w:val="0"/>
              <w:widowControl w:val="0"/>
              <w:rPr>
                <w:sz w:val="16"/>
                <w:szCs w:val="16"/>
              </w:rPr>
            </w:pPr>
            <w:r w:rsidRPr="00F92F6B">
              <w:rPr>
                <w:sz w:val="16"/>
                <w:szCs w:val="16"/>
              </w:rPr>
              <w:t>2020/03</w:t>
            </w:r>
          </w:p>
        </w:tc>
        <w:tc>
          <w:tcPr>
            <w:tcW w:w="661" w:type="dxa"/>
            <w:shd w:val="solid" w:color="FFFFFF" w:fill="auto"/>
          </w:tcPr>
          <w:p w14:paraId="76E12AEB" w14:textId="77777777" w:rsidR="003B0F0F" w:rsidRPr="00F92F6B" w:rsidRDefault="003B0F0F"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37387C32" w14:textId="77777777" w:rsidR="003B0F0F" w:rsidRPr="00F92F6B" w:rsidRDefault="003B0F0F" w:rsidP="009014E0">
            <w:pPr>
              <w:pStyle w:val="TAC"/>
              <w:keepNext w:val="0"/>
              <w:keepLines w:val="0"/>
              <w:widowControl w:val="0"/>
              <w:jc w:val="left"/>
              <w:rPr>
                <w:sz w:val="16"/>
                <w:szCs w:val="16"/>
              </w:rPr>
            </w:pPr>
            <w:r w:rsidRPr="00F92F6B">
              <w:rPr>
                <w:sz w:val="16"/>
                <w:szCs w:val="16"/>
              </w:rPr>
              <w:t>RP-200349</w:t>
            </w:r>
          </w:p>
        </w:tc>
        <w:tc>
          <w:tcPr>
            <w:tcW w:w="567" w:type="dxa"/>
            <w:shd w:val="solid" w:color="FFFFFF" w:fill="auto"/>
          </w:tcPr>
          <w:p w14:paraId="0D0169B3" w14:textId="77777777" w:rsidR="003B0F0F" w:rsidRPr="00F92F6B" w:rsidRDefault="003B0F0F" w:rsidP="009014E0">
            <w:pPr>
              <w:pStyle w:val="TAL"/>
              <w:keepNext w:val="0"/>
              <w:keepLines w:val="0"/>
              <w:widowControl w:val="0"/>
              <w:jc w:val="center"/>
              <w:rPr>
                <w:sz w:val="16"/>
                <w:szCs w:val="16"/>
              </w:rPr>
            </w:pPr>
            <w:r w:rsidRPr="00F92F6B">
              <w:rPr>
                <w:sz w:val="16"/>
                <w:szCs w:val="16"/>
              </w:rPr>
              <w:t>0153</w:t>
            </w:r>
          </w:p>
        </w:tc>
        <w:tc>
          <w:tcPr>
            <w:tcW w:w="425" w:type="dxa"/>
            <w:shd w:val="solid" w:color="FFFFFF" w:fill="auto"/>
          </w:tcPr>
          <w:p w14:paraId="0A40C236" w14:textId="77777777" w:rsidR="003B0F0F" w:rsidRPr="00F92F6B" w:rsidRDefault="003B0F0F" w:rsidP="009014E0">
            <w:pPr>
              <w:pStyle w:val="TAR"/>
              <w:keepNext w:val="0"/>
              <w:keepLines w:val="0"/>
              <w:widowControl w:val="0"/>
              <w:jc w:val="center"/>
              <w:rPr>
                <w:sz w:val="16"/>
                <w:szCs w:val="16"/>
              </w:rPr>
            </w:pPr>
            <w:r w:rsidRPr="00F92F6B">
              <w:rPr>
                <w:sz w:val="16"/>
                <w:szCs w:val="16"/>
              </w:rPr>
              <w:t>8</w:t>
            </w:r>
          </w:p>
        </w:tc>
        <w:tc>
          <w:tcPr>
            <w:tcW w:w="426" w:type="dxa"/>
            <w:shd w:val="solid" w:color="FFFFFF" w:fill="auto"/>
          </w:tcPr>
          <w:p w14:paraId="71673E59" w14:textId="77777777" w:rsidR="003B0F0F" w:rsidRPr="00F92F6B" w:rsidRDefault="003B0F0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0CFC708" w14:textId="77777777" w:rsidR="003B0F0F" w:rsidRPr="00F92F6B" w:rsidRDefault="003B0F0F" w:rsidP="009014E0">
            <w:pPr>
              <w:widowControl w:val="0"/>
              <w:spacing w:after="0"/>
              <w:rPr>
                <w:rFonts w:ascii="Arial" w:hAnsi="Arial" w:cs="Arial"/>
                <w:sz w:val="16"/>
                <w:szCs w:val="16"/>
              </w:rPr>
            </w:pPr>
            <w:r w:rsidRPr="00F92F6B">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F92F6B" w:rsidRDefault="003B0F0F" w:rsidP="009014E0">
            <w:pPr>
              <w:pStyle w:val="TAC"/>
              <w:keepNext w:val="0"/>
              <w:keepLines w:val="0"/>
              <w:widowControl w:val="0"/>
              <w:jc w:val="left"/>
              <w:rPr>
                <w:sz w:val="16"/>
                <w:szCs w:val="16"/>
              </w:rPr>
            </w:pPr>
            <w:r w:rsidRPr="00F92F6B">
              <w:rPr>
                <w:sz w:val="16"/>
                <w:szCs w:val="16"/>
              </w:rPr>
              <w:t>16.1.0</w:t>
            </w:r>
          </w:p>
        </w:tc>
      </w:tr>
      <w:tr w:rsidR="006C004A" w:rsidRPr="00F92F6B" w14:paraId="7DF76418" w14:textId="77777777" w:rsidTr="00F871AE">
        <w:tc>
          <w:tcPr>
            <w:tcW w:w="709" w:type="dxa"/>
            <w:shd w:val="solid" w:color="FFFFFF" w:fill="auto"/>
          </w:tcPr>
          <w:p w14:paraId="5CE4A815" w14:textId="77777777" w:rsidR="00036E1A" w:rsidRPr="00F92F6B"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F92F6B" w:rsidRDefault="00036E1A"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6738B9B0" w14:textId="77777777" w:rsidR="00036E1A" w:rsidRPr="00F92F6B" w:rsidRDefault="00036E1A" w:rsidP="009014E0">
            <w:pPr>
              <w:pStyle w:val="TAC"/>
              <w:keepNext w:val="0"/>
              <w:keepLines w:val="0"/>
              <w:widowControl w:val="0"/>
              <w:jc w:val="left"/>
              <w:rPr>
                <w:sz w:val="16"/>
                <w:szCs w:val="16"/>
              </w:rPr>
            </w:pPr>
            <w:r w:rsidRPr="00F92F6B">
              <w:rPr>
                <w:sz w:val="16"/>
                <w:szCs w:val="16"/>
              </w:rPr>
              <w:t>RP-200347</w:t>
            </w:r>
          </w:p>
        </w:tc>
        <w:tc>
          <w:tcPr>
            <w:tcW w:w="567" w:type="dxa"/>
            <w:shd w:val="solid" w:color="FFFFFF" w:fill="auto"/>
          </w:tcPr>
          <w:p w14:paraId="0638754D" w14:textId="77777777" w:rsidR="00036E1A" w:rsidRPr="00F92F6B" w:rsidRDefault="00036E1A" w:rsidP="009014E0">
            <w:pPr>
              <w:pStyle w:val="TAL"/>
              <w:keepNext w:val="0"/>
              <w:keepLines w:val="0"/>
              <w:widowControl w:val="0"/>
              <w:jc w:val="center"/>
              <w:rPr>
                <w:sz w:val="16"/>
                <w:szCs w:val="16"/>
              </w:rPr>
            </w:pPr>
            <w:r w:rsidRPr="00F92F6B">
              <w:rPr>
                <w:sz w:val="16"/>
                <w:szCs w:val="16"/>
              </w:rPr>
              <w:t>0172</w:t>
            </w:r>
          </w:p>
        </w:tc>
        <w:tc>
          <w:tcPr>
            <w:tcW w:w="425" w:type="dxa"/>
            <w:shd w:val="solid" w:color="FFFFFF" w:fill="auto"/>
          </w:tcPr>
          <w:p w14:paraId="3EF8AEB7" w14:textId="77777777" w:rsidR="00036E1A" w:rsidRPr="00F92F6B" w:rsidRDefault="00036E1A"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65536E9B" w14:textId="77777777" w:rsidR="00036E1A" w:rsidRPr="00F92F6B" w:rsidRDefault="00036E1A"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4CC71F21" w14:textId="77777777" w:rsidR="00036E1A" w:rsidRPr="00F92F6B" w:rsidRDefault="00036E1A" w:rsidP="009014E0">
            <w:pPr>
              <w:widowControl w:val="0"/>
              <w:spacing w:after="0"/>
              <w:rPr>
                <w:rFonts w:ascii="Arial" w:hAnsi="Arial" w:cs="Arial"/>
                <w:sz w:val="16"/>
                <w:szCs w:val="16"/>
              </w:rPr>
            </w:pPr>
            <w:r w:rsidRPr="00F92F6B">
              <w:rPr>
                <w:rFonts w:ascii="Arial" w:hAnsi="Arial" w:cs="Arial"/>
                <w:sz w:val="16"/>
                <w:szCs w:val="16"/>
              </w:rPr>
              <w:t>Introduction of NR mobility enhancement</w:t>
            </w:r>
          </w:p>
        </w:tc>
        <w:tc>
          <w:tcPr>
            <w:tcW w:w="708" w:type="dxa"/>
            <w:shd w:val="solid" w:color="FFFFFF" w:fill="auto"/>
          </w:tcPr>
          <w:p w14:paraId="0E020145" w14:textId="77777777" w:rsidR="00036E1A" w:rsidRPr="00F92F6B" w:rsidRDefault="00036E1A" w:rsidP="009014E0">
            <w:pPr>
              <w:pStyle w:val="TAC"/>
              <w:keepNext w:val="0"/>
              <w:keepLines w:val="0"/>
              <w:widowControl w:val="0"/>
              <w:jc w:val="left"/>
              <w:rPr>
                <w:sz w:val="16"/>
                <w:szCs w:val="16"/>
              </w:rPr>
            </w:pPr>
            <w:r w:rsidRPr="00F92F6B">
              <w:rPr>
                <w:sz w:val="16"/>
                <w:szCs w:val="16"/>
              </w:rPr>
              <w:t>16.1.0</w:t>
            </w:r>
          </w:p>
        </w:tc>
      </w:tr>
      <w:tr w:rsidR="006C004A" w:rsidRPr="00F92F6B" w14:paraId="32266D6C" w14:textId="77777777" w:rsidTr="00F871AE">
        <w:tc>
          <w:tcPr>
            <w:tcW w:w="709" w:type="dxa"/>
            <w:shd w:val="solid" w:color="FFFFFF" w:fill="auto"/>
          </w:tcPr>
          <w:p w14:paraId="16C7D71F" w14:textId="77777777" w:rsidR="00036E1A" w:rsidRPr="00F92F6B"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F92F6B" w:rsidRDefault="00036E1A"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58C16FFD" w14:textId="77777777" w:rsidR="00036E1A" w:rsidRPr="00F92F6B" w:rsidRDefault="00036E1A" w:rsidP="009014E0">
            <w:pPr>
              <w:pStyle w:val="TAC"/>
              <w:keepNext w:val="0"/>
              <w:keepLines w:val="0"/>
              <w:widowControl w:val="0"/>
              <w:jc w:val="left"/>
              <w:rPr>
                <w:sz w:val="16"/>
                <w:szCs w:val="16"/>
              </w:rPr>
            </w:pPr>
            <w:r w:rsidRPr="00F92F6B">
              <w:rPr>
                <w:sz w:val="16"/>
                <w:szCs w:val="16"/>
              </w:rPr>
              <w:t>RP-200360</w:t>
            </w:r>
          </w:p>
        </w:tc>
        <w:tc>
          <w:tcPr>
            <w:tcW w:w="567" w:type="dxa"/>
            <w:shd w:val="solid" w:color="FFFFFF" w:fill="auto"/>
          </w:tcPr>
          <w:p w14:paraId="0FF21135" w14:textId="77777777" w:rsidR="00036E1A" w:rsidRPr="00F92F6B" w:rsidRDefault="00036E1A" w:rsidP="009014E0">
            <w:pPr>
              <w:pStyle w:val="TAL"/>
              <w:keepNext w:val="0"/>
              <w:keepLines w:val="0"/>
              <w:widowControl w:val="0"/>
              <w:jc w:val="center"/>
              <w:rPr>
                <w:sz w:val="16"/>
                <w:szCs w:val="16"/>
              </w:rPr>
            </w:pPr>
            <w:r w:rsidRPr="00F92F6B">
              <w:rPr>
                <w:sz w:val="16"/>
                <w:szCs w:val="16"/>
              </w:rPr>
              <w:t>0175</w:t>
            </w:r>
          </w:p>
        </w:tc>
        <w:tc>
          <w:tcPr>
            <w:tcW w:w="425" w:type="dxa"/>
            <w:shd w:val="solid" w:color="FFFFFF" w:fill="auto"/>
          </w:tcPr>
          <w:p w14:paraId="548ADEFE" w14:textId="77777777" w:rsidR="00036E1A" w:rsidRPr="00F92F6B" w:rsidRDefault="00036E1A"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6E998DB6" w14:textId="77777777" w:rsidR="00036E1A" w:rsidRPr="00F92F6B" w:rsidRDefault="00036E1A"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3DE7E59" w14:textId="77777777" w:rsidR="00036E1A" w:rsidRPr="00F92F6B" w:rsidRDefault="00036E1A" w:rsidP="009014E0">
            <w:pPr>
              <w:widowControl w:val="0"/>
              <w:spacing w:after="0"/>
              <w:rPr>
                <w:rFonts w:ascii="Arial" w:hAnsi="Arial" w:cs="Arial"/>
                <w:sz w:val="16"/>
                <w:szCs w:val="16"/>
              </w:rPr>
            </w:pPr>
            <w:r w:rsidRPr="00F92F6B">
              <w:rPr>
                <w:rFonts w:ascii="Arial" w:hAnsi="Arial" w:cs="Arial"/>
                <w:sz w:val="16"/>
                <w:szCs w:val="16"/>
              </w:rPr>
              <w:t xml:space="preserve">Introduction of additional enhancements for </w:t>
            </w:r>
            <w:proofErr w:type="spellStart"/>
            <w:r w:rsidRPr="00F92F6B">
              <w:rPr>
                <w:rFonts w:ascii="Arial" w:hAnsi="Arial" w:cs="Arial"/>
                <w:sz w:val="16"/>
                <w:szCs w:val="16"/>
              </w:rPr>
              <w:t>eMTC</w:t>
            </w:r>
            <w:proofErr w:type="spellEnd"/>
          </w:p>
        </w:tc>
        <w:tc>
          <w:tcPr>
            <w:tcW w:w="708" w:type="dxa"/>
            <w:shd w:val="solid" w:color="FFFFFF" w:fill="auto"/>
          </w:tcPr>
          <w:p w14:paraId="59A1E04A" w14:textId="77777777" w:rsidR="00036E1A" w:rsidRPr="00F92F6B" w:rsidRDefault="00036E1A" w:rsidP="009014E0">
            <w:pPr>
              <w:pStyle w:val="TAC"/>
              <w:keepNext w:val="0"/>
              <w:keepLines w:val="0"/>
              <w:widowControl w:val="0"/>
              <w:jc w:val="left"/>
              <w:rPr>
                <w:sz w:val="16"/>
                <w:szCs w:val="16"/>
              </w:rPr>
            </w:pPr>
            <w:r w:rsidRPr="00F92F6B">
              <w:rPr>
                <w:sz w:val="16"/>
                <w:szCs w:val="16"/>
              </w:rPr>
              <w:t>16.1.0</w:t>
            </w:r>
          </w:p>
        </w:tc>
      </w:tr>
      <w:tr w:rsidR="006C004A" w:rsidRPr="00F92F6B" w14:paraId="444B8117" w14:textId="77777777" w:rsidTr="00F871AE">
        <w:tc>
          <w:tcPr>
            <w:tcW w:w="709" w:type="dxa"/>
            <w:shd w:val="solid" w:color="FFFFFF" w:fill="auto"/>
          </w:tcPr>
          <w:p w14:paraId="0740895A" w14:textId="77777777" w:rsidR="002577B6" w:rsidRPr="00F92F6B"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F92F6B" w:rsidRDefault="002577B6"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63A454DF" w14:textId="77777777" w:rsidR="002577B6" w:rsidRPr="00F92F6B" w:rsidRDefault="002577B6" w:rsidP="009014E0">
            <w:pPr>
              <w:pStyle w:val="TAC"/>
              <w:keepNext w:val="0"/>
              <w:keepLines w:val="0"/>
              <w:widowControl w:val="0"/>
              <w:jc w:val="left"/>
              <w:rPr>
                <w:sz w:val="16"/>
                <w:szCs w:val="16"/>
              </w:rPr>
            </w:pPr>
            <w:r w:rsidRPr="00F92F6B">
              <w:rPr>
                <w:sz w:val="16"/>
                <w:szCs w:val="16"/>
              </w:rPr>
              <w:t>RP-200361</w:t>
            </w:r>
          </w:p>
        </w:tc>
        <w:tc>
          <w:tcPr>
            <w:tcW w:w="567" w:type="dxa"/>
            <w:shd w:val="solid" w:color="FFFFFF" w:fill="auto"/>
          </w:tcPr>
          <w:p w14:paraId="3258DB0F" w14:textId="77777777" w:rsidR="002577B6" w:rsidRPr="00F92F6B" w:rsidRDefault="002577B6" w:rsidP="009014E0">
            <w:pPr>
              <w:pStyle w:val="TAL"/>
              <w:keepNext w:val="0"/>
              <w:keepLines w:val="0"/>
              <w:widowControl w:val="0"/>
              <w:jc w:val="center"/>
              <w:rPr>
                <w:sz w:val="16"/>
                <w:szCs w:val="16"/>
              </w:rPr>
            </w:pPr>
            <w:r w:rsidRPr="00F92F6B">
              <w:rPr>
                <w:sz w:val="16"/>
                <w:szCs w:val="16"/>
              </w:rPr>
              <w:t>0176</w:t>
            </w:r>
          </w:p>
        </w:tc>
        <w:tc>
          <w:tcPr>
            <w:tcW w:w="425" w:type="dxa"/>
            <w:shd w:val="solid" w:color="FFFFFF" w:fill="auto"/>
          </w:tcPr>
          <w:p w14:paraId="15D8A572" w14:textId="77777777" w:rsidR="002577B6" w:rsidRPr="00F92F6B" w:rsidRDefault="002577B6"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334FB578" w14:textId="77777777" w:rsidR="002577B6" w:rsidRPr="00F92F6B" w:rsidRDefault="002577B6"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3F19922" w14:textId="77777777" w:rsidR="002577B6" w:rsidRPr="00F92F6B" w:rsidRDefault="002577B6" w:rsidP="009014E0">
            <w:pPr>
              <w:widowControl w:val="0"/>
              <w:spacing w:after="0"/>
              <w:rPr>
                <w:rFonts w:ascii="Arial" w:hAnsi="Arial" w:cs="Arial"/>
                <w:sz w:val="16"/>
                <w:szCs w:val="16"/>
              </w:rPr>
            </w:pPr>
            <w:r w:rsidRPr="00F92F6B">
              <w:rPr>
                <w:rFonts w:ascii="Arial" w:hAnsi="Arial" w:cs="Arial"/>
                <w:sz w:val="16"/>
                <w:szCs w:val="16"/>
              </w:rPr>
              <w:t>Introduction of additional enhancements for NB-IoT</w:t>
            </w:r>
          </w:p>
        </w:tc>
        <w:tc>
          <w:tcPr>
            <w:tcW w:w="708" w:type="dxa"/>
            <w:shd w:val="solid" w:color="FFFFFF" w:fill="auto"/>
          </w:tcPr>
          <w:p w14:paraId="368C6D57" w14:textId="77777777" w:rsidR="002577B6" w:rsidRPr="00F92F6B" w:rsidRDefault="002577B6" w:rsidP="009014E0">
            <w:pPr>
              <w:pStyle w:val="TAC"/>
              <w:keepNext w:val="0"/>
              <w:keepLines w:val="0"/>
              <w:widowControl w:val="0"/>
              <w:jc w:val="left"/>
              <w:rPr>
                <w:sz w:val="16"/>
                <w:szCs w:val="16"/>
              </w:rPr>
            </w:pPr>
            <w:r w:rsidRPr="00F92F6B">
              <w:rPr>
                <w:sz w:val="16"/>
                <w:szCs w:val="16"/>
              </w:rPr>
              <w:t>16.1.0</w:t>
            </w:r>
          </w:p>
        </w:tc>
      </w:tr>
      <w:tr w:rsidR="006C004A" w:rsidRPr="00F92F6B" w14:paraId="294BD3B4" w14:textId="77777777" w:rsidTr="00F871AE">
        <w:tc>
          <w:tcPr>
            <w:tcW w:w="709" w:type="dxa"/>
            <w:shd w:val="solid" w:color="FFFFFF" w:fill="auto"/>
          </w:tcPr>
          <w:p w14:paraId="1FA42B12" w14:textId="77777777" w:rsidR="00AC6221" w:rsidRPr="00F92F6B"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F92F6B" w:rsidRDefault="00AC6221"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5B512666" w14:textId="77777777" w:rsidR="00AC6221" w:rsidRPr="00F92F6B" w:rsidRDefault="00AC6221" w:rsidP="009014E0">
            <w:pPr>
              <w:pStyle w:val="TAC"/>
              <w:keepNext w:val="0"/>
              <w:keepLines w:val="0"/>
              <w:widowControl w:val="0"/>
              <w:jc w:val="left"/>
              <w:rPr>
                <w:sz w:val="16"/>
                <w:szCs w:val="16"/>
              </w:rPr>
            </w:pPr>
            <w:r w:rsidRPr="00F92F6B">
              <w:rPr>
                <w:sz w:val="16"/>
                <w:szCs w:val="16"/>
              </w:rPr>
              <w:t>R</w:t>
            </w:r>
            <w:r w:rsidR="00866A69" w:rsidRPr="00F92F6B">
              <w:rPr>
                <w:sz w:val="16"/>
                <w:szCs w:val="16"/>
              </w:rPr>
              <w:t>P</w:t>
            </w:r>
            <w:r w:rsidRPr="00F92F6B">
              <w:rPr>
                <w:sz w:val="16"/>
                <w:szCs w:val="16"/>
              </w:rPr>
              <w:t>-200350</w:t>
            </w:r>
          </w:p>
        </w:tc>
        <w:tc>
          <w:tcPr>
            <w:tcW w:w="567" w:type="dxa"/>
            <w:shd w:val="solid" w:color="FFFFFF" w:fill="auto"/>
          </w:tcPr>
          <w:p w14:paraId="533AEECB" w14:textId="77777777" w:rsidR="00AC6221" w:rsidRPr="00F92F6B" w:rsidRDefault="00AC6221" w:rsidP="009014E0">
            <w:pPr>
              <w:pStyle w:val="TAL"/>
              <w:keepNext w:val="0"/>
              <w:keepLines w:val="0"/>
              <w:widowControl w:val="0"/>
              <w:jc w:val="center"/>
              <w:rPr>
                <w:sz w:val="16"/>
                <w:szCs w:val="16"/>
              </w:rPr>
            </w:pPr>
            <w:r w:rsidRPr="00F92F6B">
              <w:rPr>
                <w:sz w:val="16"/>
                <w:szCs w:val="16"/>
              </w:rPr>
              <w:t>0186</w:t>
            </w:r>
          </w:p>
        </w:tc>
        <w:tc>
          <w:tcPr>
            <w:tcW w:w="425" w:type="dxa"/>
            <w:shd w:val="solid" w:color="FFFFFF" w:fill="auto"/>
          </w:tcPr>
          <w:p w14:paraId="16E7D67D" w14:textId="77777777" w:rsidR="00AC6221" w:rsidRPr="00F92F6B" w:rsidRDefault="00AC622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71C2CBC" w14:textId="77777777" w:rsidR="00AC6221" w:rsidRPr="00F92F6B" w:rsidRDefault="00AC622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EED1265" w14:textId="77777777" w:rsidR="00AC6221" w:rsidRPr="00F92F6B" w:rsidRDefault="00AC6221" w:rsidP="009014E0">
            <w:pPr>
              <w:widowControl w:val="0"/>
              <w:spacing w:after="0"/>
              <w:rPr>
                <w:rFonts w:ascii="Arial" w:hAnsi="Arial" w:cs="Arial"/>
                <w:sz w:val="16"/>
                <w:szCs w:val="16"/>
              </w:rPr>
            </w:pPr>
            <w:r w:rsidRPr="00F92F6B">
              <w:rPr>
                <w:rFonts w:ascii="Arial" w:hAnsi="Arial" w:cs="Arial"/>
                <w:sz w:val="16"/>
                <w:szCs w:val="16"/>
              </w:rPr>
              <w:t>Introduction of SRVCC from 5G to 3G</w:t>
            </w:r>
          </w:p>
        </w:tc>
        <w:tc>
          <w:tcPr>
            <w:tcW w:w="708" w:type="dxa"/>
            <w:shd w:val="solid" w:color="FFFFFF" w:fill="auto"/>
          </w:tcPr>
          <w:p w14:paraId="17E78E53" w14:textId="77777777" w:rsidR="00AC6221" w:rsidRPr="00F92F6B" w:rsidRDefault="00AC6221" w:rsidP="009014E0">
            <w:pPr>
              <w:pStyle w:val="TAC"/>
              <w:keepNext w:val="0"/>
              <w:keepLines w:val="0"/>
              <w:widowControl w:val="0"/>
              <w:jc w:val="left"/>
              <w:rPr>
                <w:sz w:val="16"/>
                <w:szCs w:val="16"/>
              </w:rPr>
            </w:pPr>
            <w:r w:rsidRPr="00F92F6B">
              <w:rPr>
                <w:sz w:val="16"/>
                <w:szCs w:val="16"/>
              </w:rPr>
              <w:t>16.1.0</w:t>
            </w:r>
          </w:p>
        </w:tc>
      </w:tr>
      <w:tr w:rsidR="006C004A" w:rsidRPr="00F92F6B" w14:paraId="1F5D2624" w14:textId="77777777" w:rsidTr="00F871AE">
        <w:tc>
          <w:tcPr>
            <w:tcW w:w="709" w:type="dxa"/>
            <w:shd w:val="solid" w:color="FFFFFF" w:fill="auto"/>
          </w:tcPr>
          <w:p w14:paraId="5D057A27" w14:textId="77777777" w:rsidR="00AA0ECC" w:rsidRPr="00F92F6B"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F92F6B" w:rsidRDefault="00AA0ECC"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551DAA4E" w14:textId="77777777" w:rsidR="00AA0ECC" w:rsidRPr="00F92F6B" w:rsidRDefault="00AA0ECC" w:rsidP="009014E0">
            <w:pPr>
              <w:pStyle w:val="TAC"/>
              <w:keepNext w:val="0"/>
              <w:keepLines w:val="0"/>
              <w:widowControl w:val="0"/>
              <w:jc w:val="left"/>
              <w:rPr>
                <w:sz w:val="16"/>
                <w:szCs w:val="16"/>
              </w:rPr>
            </w:pPr>
            <w:r w:rsidRPr="00F92F6B">
              <w:rPr>
                <w:sz w:val="16"/>
                <w:szCs w:val="16"/>
              </w:rPr>
              <w:t>RP-200351</w:t>
            </w:r>
          </w:p>
        </w:tc>
        <w:tc>
          <w:tcPr>
            <w:tcW w:w="567" w:type="dxa"/>
            <w:shd w:val="solid" w:color="FFFFFF" w:fill="auto"/>
          </w:tcPr>
          <w:p w14:paraId="6E1B668C" w14:textId="77777777" w:rsidR="00AA0ECC" w:rsidRPr="00F92F6B" w:rsidRDefault="00AA0ECC" w:rsidP="009014E0">
            <w:pPr>
              <w:pStyle w:val="TAL"/>
              <w:keepNext w:val="0"/>
              <w:keepLines w:val="0"/>
              <w:widowControl w:val="0"/>
              <w:jc w:val="center"/>
              <w:rPr>
                <w:sz w:val="16"/>
                <w:szCs w:val="16"/>
              </w:rPr>
            </w:pPr>
            <w:r w:rsidRPr="00F92F6B">
              <w:rPr>
                <w:sz w:val="16"/>
                <w:szCs w:val="16"/>
              </w:rPr>
              <w:t>0187</w:t>
            </w:r>
          </w:p>
        </w:tc>
        <w:tc>
          <w:tcPr>
            <w:tcW w:w="425" w:type="dxa"/>
            <w:shd w:val="solid" w:color="FFFFFF" w:fill="auto"/>
          </w:tcPr>
          <w:p w14:paraId="2C39FE80" w14:textId="77777777" w:rsidR="00AA0ECC" w:rsidRPr="00F92F6B" w:rsidRDefault="00AA0ECC"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7E52EDE" w14:textId="77777777" w:rsidR="00AA0ECC" w:rsidRPr="00F92F6B" w:rsidRDefault="00AA0ECC"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E43E798" w14:textId="77777777" w:rsidR="00AA0ECC" w:rsidRPr="00F92F6B" w:rsidRDefault="00AA0ECC" w:rsidP="009014E0">
            <w:pPr>
              <w:widowControl w:val="0"/>
              <w:spacing w:after="0"/>
              <w:rPr>
                <w:rFonts w:ascii="Arial" w:hAnsi="Arial" w:cs="Arial"/>
                <w:sz w:val="16"/>
                <w:szCs w:val="16"/>
              </w:rPr>
            </w:pPr>
            <w:r w:rsidRPr="00F92F6B">
              <w:rPr>
                <w:rFonts w:ascii="Arial" w:hAnsi="Arial" w:cs="Arial"/>
                <w:sz w:val="16"/>
                <w:szCs w:val="16"/>
              </w:rPr>
              <w:t>Introduction of RACS and DL RRC segmentation</w:t>
            </w:r>
          </w:p>
        </w:tc>
        <w:tc>
          <w:tcPr>
            <w:tcW w:w="708" w:type="dxa"/>
            <w:shd w:val="solid" w:color="FFFFFF" w:fill="auto"/>
          </w:tcPr>
          <w:p w14:paraId="4E18901A" w14:textId="77777777" w:rsidR="00AA0ECC" w:rsidRPr="00F92F6B" w:rsidRDefault="00AA0ECC" w:rsidP="009014E0">
            <w:pPr>
              <w:pStyle w:val="TAC"/>
              <w:keepNext w:val="0"/>
              <w:keepLines w:val="0"/>
              <w:widowControl w:val="0"/>
              <w:jc w:val="left"/>
              <w:rPr>
                <w:sz w:val="16"/>
                <w:szCs w:val="16"/>
              </w:rPr>
            </w:pPr>
            <w:r w:rsidRPr="00F92F6B">
              <w:rPr>
                <w:sz w:val="16"/>
                <w:szCs w:val="16"/>
              </w:rPr>
              <w:t>16.1.0</w:t>
            </w:r>
          </w:p>
        </w:tc>
      </w:tr>
      <w:tr w:rsidR="006C004A" w:rsidRPr="00F92F6B" w14:paraId="49F67A6A" w14:textId="77777777" w:rsidTr="00F871AE">
        <w:tc>
          <w:tcPr>
            <w:tcW w:w="709" w:type="dxa"/>
            <w:shd w:val="solid" w:color="FFFFFF" w:fill="auto"/>
          </w:tcPr>
          <w:p w14:paraId="538CEDBF" w14:textId="77777777" w:rsidR="007B2929" w:rsidRPr="00F92F6B"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F92F6B" w:rsidRDefault="007B2929"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1A061DDF" w14:textId="77777777" w:rsidR="007B2929" w:rsidRPr="00F92F6B" w:rsidRDefault="007B2929" w:rsidP="009014E0">
            <w:pPr>
              <w:pStyle w:val="TAC"/>
              <w:keepNext w:val="0"/>
              <w:keepLines w:val="0"/>
              <w:widowControl w:val="0"/>
              <w:jc w:val="left"/>
              <w:rPr>
                <w:sz w:val="16"/>
                <w:szCs w:val="16"/>
              </w:rPr>
            </w:pPr>
            <w:r w:rsidRPr="00F92F6B">
              <w:rPr>
                <w:sz w:val="16"/>
                <w:szCs w:val="16"/>
              </w:rPr>
              <w:t>RP-200335</w:t>
            </w:r>
          </w:p>
        </w:tc>
        <w:tc>
          <w:tcPr>
            <w:tcW w:w="567" w:type="dxa"/>
            <w:shd w:val="solid" w:color="FFFFFF" w:fill="auto"/>
          </w:tcPr>
          <w:p w14:paraId="77B4BFD6" w14:textId="77777777" w:rsidR="007B2929" w:rsidRPr="00F92F6B" w:rsidRDefault="007B2929" w:rsidP="009014E0">
            <w:pPr>
              <w:pStyle w:val="TAL"/>
              <w:keepNext w:val="0"/>
              <w:keepLines w:val="0"/>
              <w:widowControl w:val="0"/>
              <w:jc w:val="center"/>
              <w:rPr>
                <w:sz w:val="16"/>
                <w:szCs w:val="16"/>
              </w:rPr>
            </w:pPr>
            <w:r w:rsidRPr="00F92F6B">
              <w:rPr>
                <w:sz w:val="16"/>
                <w:szCs w:val="16"/>
              </w:rPr>
              <w:t>0189</w:t>
            </w:r>
          </w:p>
        </w:tc>
        <w:tc>
          <w:tcPr>
            <w:tcW w:w="425" w:type="dxa"/>
            <w:shd w:val="solid" w:color="FFFFFF" w:fill="auto"/>
          </w:tcPr>
          <w:p w14:paraId="6C306E0C" w14:textId="77777777" w:rsidR="007B2929" w:rsidRPr="00F92F6B" w:rsidRDefault="007B2929"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8FAC590" w14:textId="77777777" w:rsidR="007B2929" w:rsidRPr="00F92F6B" w:rsidRDefault="007B2929"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6779DAE2" w14:textId="77777777" w:rsidR="007B2929" w:rsidRPr="00F92F6B" w:rsidRDefault="007B2929" w:rsidP="009014E0">
            <w:pPr>
              <w:widowControl w:val="0"/>
              <w:spacing w:after="0"/>
              <w:rPr>
                <w:rFonts w:ascii="Arial" w:hAnsi="Arial" w:cs="Arial"/>
                <w:sz w:val="16"/>
                <w:szCs w:val="16"/>
              </w:rPr>
            </w:pPr>
            <w:r w:rsidRPr="00F92F6B">
              <w:rPr>
                <w:rFonts w:ascii="Arial" w:hAnsi="Arial" w:cs="Arial"/>
                <w:sz w:val="16"/>
                <w:szCs w:val="16"/>
              </w:rPr>
              <w:t>Security and RRC Resume Request</w:t>
            </w:r>
          </w:p>
        </w:tc>
        <w:tc>
          <w:tcPr>
            <w:tcW w:w="708" w:type="dxa"/>
            <w:shd w:val="solid" w:color="FFFFFF" w:fill="auto"/>
          </w:tcPr>
          <w:p w14:paraId="48CF0B6F" w14:textId="77777777" w:rsidR="007B2929" w:rsidRPr="00F92F6B" w:rsidRDefault="007B2929" w:rsidP="009014E0">
            <w:pPr>
              <w:pStyle w:val="TAC"/>
              <w:keepNext w:val="0"/>
              <w:keepLines w:val="0"/>
              <w:widowControl w:val="0"/>
              <w:jc w:val="left"/>
              <w:rPr>
                <w:sz w:val="16"/>
                <w:szCs w:val="16"/>
              </w:rPr>
            </w:pPr>
            <w:r w:rsidRPr="00F92F6B">
              <w:rPr>
                <w:sz w:val="16"/>
                <w:szCs w:val="16"/>
              </w:rPr>
              <w:t>16.1.0</w:t>
            </w:r>
          </w:p>
        </w:tc>
      </w:tr>
      <w:tr w:rsidR="006C004A" w:rsidRPr="00F92F6B" w14:paraId="42516B6E" w14:textId="77777777" w:rsidTr="00F871AE">
        <w:tc>
          <w:tcPr>
            <w:tcW w:w="709" w:type="dxa"/>
            <w:shd w:val="solid" w:color="FFFFFF" w:fill="auto"/>
          </w:tcPr>
          <w:p w14:paraId="0FC30D3A" w14:textId="77777777" w:rsidR="00802881" w:rsidRPr="00F92F6B"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F92F6B" w:rsidRDefault="00802881"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32D95165" w14:textId="77777777" w:rsidR="00802881" w:rsidRPr="00F92F6B" w:rsidRDefault="00802881" w:rsidP="009014E0">
            <w:pPr>
              <w:pStyle w:val="TAC"/>
              <w:keepNext w:val="0"/>
              <w:keepLines w:val="0"/>
              <w:widowControl w:val="0"/>
              <w:jc w:val="left"/>
              <w:rPr>
                <w:sz w:val="16"/>
                <w:szCs w:val="16"/>
              </w:rPr>
            </w:pPr>
            <w:r w:rsidRPr="00F92F6B">
              <w:rPr>
                <w:sz w:val="16"/>
                <w:szCs w:val="16"/>
              </w:rPr>
              <w:t>RP-200357</w:t>
            </w:r>
          </w:p>
        </w:tc>
        <w:tc>
          <w:tcPr>
            <w:tcW w:w="567" w:type="dxa"/>
            <w:shd w:val="solid" w:color="FFFFFF" w:fill="auto"/>
          </w:tcPr>
          <w:p w14:paraId="5614584C" w14:textId="77777777" w:rsidR="00802881" w:rsidRPr="00F92F6B" w:rsidRDefault="00802881" w:rsidP="009014E0">
            <w:pPr>
              <w:pStyle w:val="TAL"/>
              <w:keepNext w:val="0"/>
              <w:keepLines w:val="0"/>
              <w:widowControl w:val="0"/>
              <w:jc w:val="center"/>
              <w:rPr>
                <w:sz w:val="16"/>
                <w:szCs w:val="16"/>
              </w:rPr>
            </w:pPr>
            <w:r w:rsidRPr="00F92F6B">
              <w:rPr>
                <w:sz w:val="16"/>
                <w:szCs w:val="16"/>
              </w:rPr>
              <w:t>0190</w:t>
            </w:r>
          </w:p>
        </w:tc>
        <w:tc>
          <w:tcPr>
            <w:tcW w:w="425" w:type="dxa"/>
            <w:shd w:val="solid" w:color="FFFFFF" w:fill="auto"/>
          </w:tcPr>
          <w:p w14:paraId="658C35D2" w14:textId="77777777" w:rsidR="00802881" w:rsidRPr="00F92F6B" w:rsidRDefault="00802881"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EF9ADCD" w14:textId="77777777" w:rsidR="00802881" w:rsidRPr="00F92F6B" w:rsidRDefault="0080288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B8D7C9E" w14:textId="77777777" w:rsidR="00802881" w:rsidRPr="00F92F6B" w:rsidRDefault="00802881" w:rsidP="009014E0">
            <w:pPr>
              <w:widowControl w:val="0"/>
              <w:spacing w:after="0"/>
              <w:rPr>
                <w:rFonts w:ascii="Arial" w:hAnsi="Arial" w:cs="Arial"/>
                <w:sz w:val="16"/>
                <w:szCs w:val="16"/>
              </w:rPr>
            </w:pPr>
            <w:r w:rsidRPr="00F92F6B">
              <w:rPr>
                <w:rFonts w:ascii="Arial" w:hAnsi="Arial" w:cs="Arial"/>
                <w:sz w:val="16"/>
                <w:szCs w:val="16"/>
              </w:rPr>
              <w:t>Introduction of NR IDC solution</w:t>
            </w:r>
          </w:p>
        </w:tc>
        <w:tc>
          <w:tcPr>
            <w:tcW w:w="708" w:type="dxa"/>
            <w:shd w:val="solid" w:color="FFFFFF" w:fill="auto"/>
          </w:tcPr>
          <w:p w14:paraId="5DF2AFDC" w14:textId="77777777" w:rsidR="00802881" w:rsidRPr="00F92F6B" w:rsidRDefault="00802881" w:rsidP="009014E0">
            <w:pPr>
              <w:pStyle w:val="TAC"/>
              <w:keepNext w:val="0"/>
              <w:keepLines w:val="0"/>
              <w:widowControl w:val="0"/>
              <w:jc w:val="left"/>
              <w:rPr>
                <w:sz w:val="16"/>
                <w:szCs w:val="16"/>
              </w:rPr>
            </w:pPr>
            <w:r w:rsidRPr="00F92F6B">
              <w:rPr>
                <w:sz w:val="16"/>
                <w:szCs w:val="16"/>
              </w:rPr>
              <w:t>16.1.0</w:t>
            </w:r>
          </w:p>
        </w:tc>
      </w:tr>
      <w:tr w:rsidR="006C004A" w:rsidRPr="00F92F6B" w14:paraId="2CBB6634" w14:textId="77777777" w:rsidTr="00F871AE">
        <w:tc>
          <w:tcPr>
            <w:tcW w:w="709" w:type="dxa"/>
            <w:shd w:val="solid" w:color="FFFFFF" w:fill="auto"/>
          </w:tcPr>
          <w:p w14:paraId="48933300" w14:textId="77777777" w:rsidR="002B4761" w:rsidRPr="00F92F6B"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F92F6B" w:rsidRDefault="002B4761"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0EBD6D75" w14:textId="77777777" w:rsidR="002B4761" w:rsidRPr="00F92F6B" w:rsidRDefault="002B4761" w:rsidP="009014E0">
            <w:pPr>
              <w:pStyle w:val="TAC"/>
              <w:keepNext w:val="0"/>
              <w:keepLines w:val="0"/>
              <w:widowControl w:val="0"/>
              <w:jc w:val="left"/>
              <w:rPr>
                <w:sz w:val="16"/>
                <w:szCs w:val="16"/>
              </w:rPr>
            </w:pPr>
            <w:r w:rsidRPr="00F92F6B">
              <w:rPr>
                <w:sz w:val="16"/>
                <w:szCs w:val="16"/>
              </w:rPr>
              <w:t>RP-200344</w:t>
            </w:r>
          </w:p>
        </w:tc>
        <w:tc>
          <w:tcPr>
            <w:tcW w:w="567" w:type="dxa"/>
            <w:shd w:val="solid" w:color="FFFFFF" w:fill="auto"/>
          </w:tcPr>
          <w:p w14:paraId="141CE6BE" w14:textId="77777777" w:rsidR="002B4761" w:rsidRPr="00F92F6B" w:rsidRDefault="002B4761" w:rsidP="009014E0">
            <w:pPr>
              <w:pStyle w:val="TAL"/>
              <w:keepNext w:val="0"/>
              <w:keepLines w:val="0"/>
              <w:widowControl w:val="0"/>
              <w:jc w:val="center"/>
              <w:rPr>
                <w:sz w:val="16"/>
                <w:szCs w:val="16"/>
              </w:rPr>
            </w:pPr>
            <w:r w:rsidRPr="00F92F6B">
              <w:rPr>
                <w:sz w:val="16"/>
                <w:szCs w:val="16"/>
              </w:rPr>
              <w:t>0193</w:t>
            </w:r>
          </w:p>
        </w:tc>
        <w:tc>
          <w:tcPr>
            <w:tcW w:w="425" w:type="dxa"/>
            <w:shd w:val="solid" w:color="FFFFFF" w:fill="auto"/>
          </w:tcPr>
          <w:p w14:paraId="33CCB435" w14:textId="77777777" w:rsidR="002B4761" w:rsidRPr="00F92F6B" w:rsidRDefault="002B476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F2A1D09" w14:textId="77777777" w:rsidR="002B4761" w:rsidRPr="00F92F6B" w:rsidRDefault="002B476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DA8BC8F" w14:textId="77777777" w:rsidR="002B4761" w:rsidRPr="00F92F6B" w:rsidRDefault="002B4761" w:rsidP="009014E0">
            <w:pPr>
              <w:widowControl w:val="0"/>
              <w:spacing w:after="0"/>
              <w:rPr>
                <w:rFonts w:ascii="Arial" w:hAnsi="Arial" w:cs="Arial"/>
                <w:sz w:val="16"/>
                <w:szCs w:val="16"/>
              </w:rPr>
            </w:pPr>
            <w:r w:rsidRPr="00F92F6B">
              <w:rPr>
                <w:rFonts w:ascii="Arial" w:hAnsi="Arial" w:cs="Arial"/>
                <w:sz w:val="16"/>
                <w:szCs w:val="16"/>
              </w:rPr>
              <w:t>Introduction of UE Power Saving in NR</w:t>
            </w:r>
          </w:p>
        </w:tc>
        <w:tc>
          <w:tcPr>
            <w:tcW w:w="708" w:type="dxa"/>
            <w:shd w:val="solid" w:color="FFFFFF" w:fill="auto"/>
          </w:tcPr>
          <w:p w14:paraId="6D568F11" w14:textId="77777777" w:rsidR="002B4761" w:rsidRPr="00F92F6B" w:rsidRDefault="002B4761" w:rsidP="009014E0">
            <w:pPr>
              <w:pStyle w:val="TAC"/>
              <w:keepNext w:val="0"/>
              <w:keepLines w:val="0"/>
              <w:widowControl w:val="0"/>
              <w:jc w:val="left"/>
              <w:rPr>
                <w:sz w:val="16"/>
                <w:szCs w:val="16"/>
              </w:rPr>
            </w:pPr>
            <w:r w:rsidRPr="00F92F6B">
              <w:rPr>
                <w:sz w:val="16"/>
                <w:szCs w:val="16"/>
              </w:rPr>
              <w:t>16.1.0</w:t>
            </w:r>
          </w:p>
        </w:tc>
      </w:tr>
      <w:tr w:rsidR="006C004A" w:rsidRPr="00F92F6B" w14:paraId="7C18A518" w14:textId="77777777" w:rsidTr="00F871AE">
        <w:tc>
          <w:tcPr>
            <w:tcW w:w="709" w:type="dxa"/>
            <w:shd w:val="solid" w:color="FFFFFF" w:fill="auto"/>
          </w:tcPr>
          <w:p w14:paraId="2C4CA971" w14:textId="77777777" w:rsidR="000B38DB" w:rsidRPr="00F92F6B"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F92F6B" w:rsidRDefault="000B38DB"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546AA641" w14:textId="77777777" w:rsidR="000B38DB" w:rsidRPr="00F92F6B" w:rsidRDefault="000B38DB" w:rsidP="009014E0">
            <w:pPr>
              <w:pStyle w:val="TAC"/>
              <w:keepNext w:val="0"/>
              <w:keepLines w:val="0"/>
              <w:widowControl w:val="0"/>
              <w:jc w:val="left"/>
              <w:rPr>
                <w:sz w:val="16"/>
                <w:szCs w:val="16"/>
              </w:rPr>
            </w:pPr>
            <w:r w:rsidRPr="00F92F6B">
              <w:rPr>
                <w:sz w:val="16"/>
                <w:szCs w:val="16"/>
              </w:rPr>
              <w:t>RP-200341</w:t>
            </w:r>
          </w:p>
        </w:tc>
        <w:tc>
          <w:tcPr>
            <w:tcW w:w="567" w:type="dxa"/>
            <w:shd w:val="solid" w:color="FFFFFF" w:fill="auto"/>
          </w:tcPr>
          <w:p w14:paraId="1A78F81D" w14:textId="77777777" w:rsidR="000B38DB" w:rsidRPr="00F92F6B" w:rsidRDefault="000B38DB" w:rsidP="009014E0">
            <w:pPr>
              <w:pStyle w:val="TAL"/>
              <w:keepNext w:val="0"/>
              <w:keepLines w:val="0"/>
              <w:widowControl w:val="0"/>
              <w:jc w:val="center"/>
              <w:rPr>
                <w:sz w:val="16"/>
                <w:szCs w:val="16"/>
              </w:rPr>
            </w:pPr>
            <w:r w:rsidRPr="00F92F6B">
              <w:rPr>
                <w:sz w:val="16"/>
                <w:szCs w:val="16"/>
              </w:rPr>
              <w:t>0194</w:t>
            </w:r>
          </w:p>
        </w:tc>
        <w:tc>
          <w:tcPr>
            <w:tcW w:w="425" w:type="dxa"/>
            <w:shd w:val="solid" w:color="FFFFFF" w:fill="auto"/>
          </w:tcPr>
          <w:p w14:paraId="2DD3249D" w14:textId="77777777" w:rsidR="000B38DB" w:rsidRPr="00F92F6B" w:rsidRDefault="000B38DB"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183057BB" w14:textId="77777777" w:rsidR="000B38DB" w:rsidRPr="00F92F6B" w:rsidRDefault="000B38DB"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1A2595C" w14:textId="77777777" w:rsidR="000B38DB" w:rsidRPr="00F92F6B" w:rsidRDefault="000B38DB" w:rsidP="009014E0">
            <w:pPr>
              <w:widowControl w:val="0"/>
              <w:spacing w:after="0"/>
              <w:rPr>
                <w:rFonts w:ascii="Arial" w:hAnsi="Arial" w:cs="Arial"/>
                <w:sz w:val="16"/>
                <w:szCs w:val="16"/>
              </w:rPr>
            </w:pPr>
            <w:r w:rsidRPr="00F92F6B">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F92F6B" w:rsidRDefault="000B38DB" w:rsidP="009014E0">
            <w:pPr>
              <w:pStyle w:val="TAC"/>
              <w:keepNext w:val="0"/>
              <w:keepLines w:val="0"/>
              <w:widowControl w:val="0"/>
              <w:jc w:val="left"/>
              <w:rPr>
                <w:sz w:val="16"/>
                <w:szCs w:val="16"/>
              </w:rPr>
            </w:pPr>
            <w:r w:rsidRPr="00F92F6B">
              <w:rPr>
                <w:sz w:val="16"/>
                <w:szCs w:val="16"/>
              </w:rPr>
              <w:t>16.1.0</w:t>
            </w:r>
          </w:p>
        </w:tc>
      </w:tr>
      <w:tr w:rsidR="006C004A" w:rsidRPr="00F92F6B" w14:paraId="012F1251" w14:textId="77777777" w:rsidTr="00F871AE">
        <w:tc>
          <w:tcPr>
            <w:tcW w:w="709" w:type="dxa"/>
            <w:shd w:val="solid" w:color="FFFFFF" w:fill="auto"/>
          </w:tcPr>
          <w:p w14:paraId="58829708" w14:textId="77777777" w:rsidR="00D30E19" w:rsidRPr="00F92F6B"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F92F6B" w:rsidRDefault="00D30E19"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196235C8" w14:textId="77777777" w:rsidR="00D30E19" w:rsidRPr="00F92F6B" w:rsidRDefault="00D30E19" w:rsidP="009014E0">
            <w:pPr>
              <w:pStyle w:val="TAC"/>
              <w:keepNext w:val="0"/>
              <w:keepLines w:val="0"/>
              <w:widowControl w:val="0"/>
              <w:jc w:val="left"/>
              <w:rPr>
                <w:sz w:val="16"/>
                <w:szCs w:val="16"/>
              </w:rPr>
            </w:pPr>
            <w:r w:rsidRPr="00F92F6B">
              <w:rPr>
                <w:sz w:val="16"/>
                <w:szCs w:val="16"/>
              </w:rPr>
              <w:t>RP-200353</w:t>
            </w:r>
          </w:p>
        </w:tc>
        <w:tc>
          <w:tcPr>
            <w:tcW w:w="567" w:type="dxa"/>
            <w:shd w:val="solid" w:color="FFFFFF" w:fill="auto"/>
          </w:tcPr>
          <w:p w14:paraId="67B5F479" w14:textId="77777777" w:rsidR="00D30E19" w:rsidRPr="00F92F6B" w:rsidRDefault="00D30E19" w:rsidP="009014E0">
            <w:pPr>
              <w:pStyle w:val="TAL"/>
              <w:keepNext w:val="0"/>
              <w:keepLines w:val="0"/>
              <w:widowControl w:val="0"/>
              <w:jc w:val="center"/>
              <w:rPr>
                <w:sz w:val="16"/>
                <w:szCs w:val="16"/>
              </w:rPr>
            </w:pPr>
            <w:r w:rsidRPr="00F92F6B">
              <w:rPr>
                <w:sz w:val="16"/>
                <w:szCs w:val="16"/>
              </w:rPr>
              <w:t>0195</w:t>
            </w:r>
          </w:p>
        </w:tc>
        <w:tc>
          <w:tcPr>
            <w:tcW w:w="425" w:type="dxa"/>
            <w:shd w:val="solid" w:color="FFFFFF" w:fill="auto"/>
          </w:tcPr>
          <w:p w14:paraId="4A70B659" w14:textId="77777777" w:rsidR="00D30E19" w:rsidRPr="00F92F6B" w:rsidRDefault="00D30E19"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61105FDA" w14:textId="77777777" w:rsidR="00D30E19" w:rsidRPr="00F92F6B" w:rsidRDefault="00D30E19"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4C3A2123" w14:textId="77777777" w:rsidR="00D30E19" w:rsidRPr="00F92F6B" w:rsidRDefault="00D30E19" w:rsidP="009014E0">
            <w:pPr>
              <w:widowControl w:val="0"/>
              <w:spacing w:after="0"/>
              <w:rPr>
                <w:rFonts w:ascii="Arial" w:hAnsi="Arial" w:cs="Arial"/>
                <w:sz w:val="16"/>
                <w:szCs w:val="16"/>
              </w:rPr>
            </w:pPr>
            <w:r w:rsidRPr="00F92F6B">
              <w:rPr>
                <w:rFonts w:ascii="Arial" w:hAnsi="Arial" w:cs="Arial"/>
                <w:sz w:val="16"/>
                <w:szCs w:val="16"/>
              </w:rPr>
              <w:t>Non-Public Networks</w:t>
            </w:r>
          </w:p>
        </w:tc>
        <w:tc>
          <w:tcPr>
            <w:tcW w:w="708" w:type="dxa"/>
            <w:shd w:val="solid" w:color="FFFFFF" w:fill="auto"/>
          </w:tcPr>
          <w:p w14:paraId="6D16079D" w14:textId="77777777" w:rsidR="00D30E19" w:rsidRPr="00F92F6B" w:rsidRDefault="00D30E19" w:rsidP="009014E0">
            <w:pPr>
              <w:pStyle w:val="TAC"/>
              <w:keepNext w:val="0"/>
              <w:keepLines w:val="0"/>
              <w:widowControl w:val="0"/>
              <w:jc w:val="left"/>
              <w:rPr>
                <w:sz w:val="16"/>
                <w:szCs w:val="16"/>
              </w:rPr>
            </w:pPr>
            <w:r w:rsidRPr="00F92F6B">
              <w:rPr>
                <w:sz w:val="16"/>
                <w:szCs w:val="16"/>
              </w:rPr>
              <w:t>16.1.0</w:t>
            </w:r>
          </w:p>
        </w:tc>
      </w:tr>
      <w:tr w:rsidR="006C004A" w:rsidRPr="00F92F6B" w14:paraId="300921B2" w14:textId="77777777" w:rsidTr="00F871AE">
        <w:tc>
          <w:tcPr>
            <w:tcW w:w="709" w:type="dxa"/>
            <w:shd w:val="solid" w:color="FFFFFF" w:fill="auto"/>
          </w:tcPr>
          <w:p w14:paraId="05DE5FB5" w14:textId="77777777" w:rsidR="0027763F" w:rsidRPr="00F92F6B"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F92F6B" w:rsidRDefault="0027763F"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09EB9A7F" w14:textId="77777777" w:rsidR="0027763F" w:rsidRPr="00F92F6B" w:rsidRDefault="0027763F" w:rsidP="009014E0">
            <w:pPr>
              <w:pStyle w:val="TAC"/>
              <w:keepNext w:val="0"/>
              <w:keepLines w:val="0"/>
              <w:widowControl w:val="0"/>
              <w:jc w:val="left"/>
              <w:rPr>
                <w:sz w:val="16"/>
                <w:szCs w:val="16"/>
              </w:rPr>
            </w:pPr>
            <w:r w:rsidRPr="00F92F6B">
              <w:rPr>
                <w:sz w:val="16"/>
                <w:szCs w:val="16"/>
              </w:rPr>
              <w:t>R</w:t>
            </w:r>
            <w:r w:rsidR="00B26FE4" w:rsidRPr="00F92F6B">
              <w:rPr>
                <w:sz w:val="16"/>
                <w:szCs w:val="16"/>
              </w:rPr>
              <w:t>P</w:t>
            </w:r>
            <w:r w:rsidRPr="00F92F6B">
              <w:rPr>
                <w:sz w:val="16"/>
                <w:szCs w:val="16"/>
              </w:rPr>
              <w:t>-200342</w:t>
            </w:r>
          </w:p>
        </w:tc>
        <w:tc>
          <w:tcPr>
            <w:tcW w:w="567" w:type="dxa"/>
            <w:shd w:val="solid" w:color="FFFFFF" w:fill="auto"/>
          </w:tcPr>
          <w:p w14:paraId="2E92A30D" w14:textId="77777777" w:rsidR="0027763F" w:rsidRPr="00F92F6B" w:rsidRDefault="0027763F" w:rsidP="009014E0">
            <w:pPr>
              <w:pStyle w:val="TAL"/>
              <w:keepNext w:val="0"/>
              <w:keepLines w:val="0"/>
              <w:widowControl w:val="0"/>
              <w:jc w:val="center"/>
              <w:rPr>
                <w:sz w:val="16"/>
                <w:szCs w:val="16"/>
              </w:rPr>
            </w:pPr>
            <w:r w:rsidRPr="00F92F6B">
              <w:rPr>
                <w:sz w:val="16"/>
                <w:szCs w:val="16"/>
              </w:rPr>
              <w:t>0197</w:t>
            </w:r>
          </w:p>
        </w:tc>
        <w:tc>
          <w:tcPr>
            <w:tcW w:w="425" w:type="dxa"/>
            <w:shd w:val="solid" w:color="FFFFFF" w:fill="auto"/>
          </w:tcPr>
          <w:p w14:paraId="4A85E3F1" w14:textId="77777777" w:rsidR="0027763F" w:rsidRPr="00F92F6B" w:rsidRDefault="0027763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D867390" w14:textId="77777777" w:rsidR="0027763F" w:rsidRPr="00F92F6B" w:rsidRDefault="0027763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7A0C1B13" w14:textId="77777777" w:rsidR="0027763F" w:rsidRPr="00F92F6B" w:rsidRDefault="0027763F" w:rsidP="009014E0">
            <w:pPr>
              <w:widowControl w:val="0"/>
              <w:spacing w:after="0"/>
              <w:rPr>
                <w:rFonts w:ascii="Arial" w:hAnsi="Arial" w:cs="Arial"/>
                <w:sz w:val="16"/>
                <w:szCs w:val="16"/>
              </w:rPr>
            </w:pPr>
            <w:r w:rsidRPr="00F92F6B">
              <w:rPr>
                <w:rFonts w:ascii="Arial" w:hAnsi="Arial" w:cs="Arial"/>
                <w:sz w:val="16"/>
                <w:szCs w:val="16"/>
              </w:rPr>
              <w:t>Introduction of 2-step RACH</w:t>
            </w:r>
          </w:p>
        </w:tc>
        <w:tc>
          <w:tcPr>
            <w:tcW w:w="708" w:type="dxa"/>
            <w:shd w:val="solid" w:color="FFFFFF" w:fill="auto"/>
          </w:tcPr>
          <w:p w14:paraId="3D7797D9" w14:textId="77777777" w:rsidR="0027763F" w:rsidRPr="00F92F6B" w:rsidRDefault="0027763F" w:rsidP="009014E0">
            <w:pPr>
              <w:pStyle w:val="TAC"/>
              <w:keepNext w:val="0"/>
              <w:keepLines w:val="0"/>
              <w:widowControl w:val="0"/>
              <w:jc w:val="left"/>
              <w:rPr>
                <w:sz w:val="16"/>
                <w:szCs w:val="16"/>
              </w:rPr>
            </w:pPr>
            <w:r w:rsidRPr="00F92F6B">
              <w:rPr>
                <w:sz w:val="16"/>
                <w:szCs w:val="16"/>
              </w:rPr>
              <w:t>16.1.0</w:t>
            </w:r>
          </w:p>
        </w:tc>
      </w:tr>
      <w:tr w:rsidR="006C004A" w:rsidRPr="00F92F6B" w14:paraId="49B596FE" w14:textId="77777777" w:rsidTr="00F871AE">
        <w:tc>
          <w:tcPr>
            <w:tcW w:w="709" w:type="dxa"/>
            <w:shd w:val="solid" w:color="FFFFFF" w:fill="auto"/>
          </w:tcPr>
          <w:p w14:paraId="695E768A" w14:textId="77777777" w:rsidR="000D6882" w:rsidRPr="00F92F6B"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F92F6B" w:rsidRDefault="000D6882"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74C97B12" w14:textId="77777777" w:rsidR="000D6882" w:rsidRPr="00F92F6B" w:rsidRDefault="000D6882" w:rsidP="009014E0">
            <w:pPr>
              <w:pStyle w:val="TAC"/>
              <w:keepNext w:val="0"/>
              <w:keepLines w:val="0"/>
              <w:widowControl w:val="0"/>
              <w:jc w:val="left"/>
              <w:rPr>
                <w:sz w:val="16"/>
                <w:szCs w:val="16"/>
              </w:rPr>
            </w:pPr>
            <w:r w:rsidRPr="00F92F6B">
              <w:rPr>
                <w:sz w:val="16"/>
                <w:szCs w:val="16"/>
              </w:rPr>
              <w:t>RP-200348</w:t>
            </w:r>
          </w:p>
        </w:tc>
        <w:tc>
          <w:tcPr>
            <w:tcW w:w="567" w:type="dxa"/>
            <w:shd w:val="solid" w:color="FFFFFF" w:fill="auto"/>
          </w:tcPr>
          <w:p w14:paraId="7083620A" w14:textId="77777777" w:rsidR="000D6882" w:rsidRPr="00F92F6B" w:rsidRDefault="000D6882" w:rsidP="009014E0">
            <w:pPr>
              <w:pStyle w:val="TAL"/>
              <w:keepNext w:val="0"/>
              <w:keepLines w:val="0"/>
              <w:widowControl w:val="0"/>
              <w:jc w:val="center"/>
              <w:rPr>
                <w:sz w:val="16"/>
                <w:szCs w:val="16"/>
              </w:rPr>
            </w:pPr>
            <w:r w:rsidRPr="00F92F6B">
              <w:rPr>
                <w:sz w:val="16"/>
                <w:szCs w:val="16"/>
              </w:rPr>
              <w:t>0198</w:t>
            </w:r>
          </w:p>
        </w:tc>
        <w:tc>
          <w:tcPr>
            <w:tcW w:w="425" w:type="dxa"/>
            <w:shd w:val="solid" w:color="FFFFFF" w:fill="auto"/>
          </w:tcPr>
          <w:p w14:paraId="7B550740" w14:textId="77777777" w:rsidR="000D6882" w:rsidRPr="00F92F6B" w:rsidRDefault="000D6882"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08041891" w14:textId="77777777" w:rsidR="000D6882" w:rsidRPr="00F92F6B" w:rsidRDefault="000D6882"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02F1EF6" w14:textId="77777777" w:rsidR="000D6882" w:rsidRPr="00F92F6B" w:rsidRDefault="000D6882" w:rsidP="009014E0">
            <w:pPr>
              <w:widowControl w:val="0"/>
              <w:spacing w:after="0"/>
              <w:rPr>
                <w:rFonts w:ascii="Arial" w:hAnsi="Arial" w:cs="Arial"/>
                <w:sz w:val="16"/>
                <w:szCs w:val="16"/>
              </w:rPr>
            </w:pPr>
            <w:r w:rsidRPr="00F92F6B">
              <w:rPr>
                <w:rFonts w:ascii="Arial" w:hAnsi="Arial" w:cs="Arial"/>
                <w:sz w:val="16"/>
                <w:szCs w:val="16"/>
              </w:rPr>
              <w:t>CR for 38.300 for CA/DC enhancements</w:t>
            </w:r>
          </w:p>
        </w:tc>
        <w:tc>
          <w:tcPr>
            <w:tcW w:w="708" w:type="dxa"/>
            <w:shd w:val="solid" w:color="FFFFFF" w:fill="auto"/>
          </w:tcPr>
          <w:p w14:paraId="4AC38441" w14:textId="77777777" w:rsidR="000D6882" w:rsidRPr="00F92F6B" w:rsidRDefault="000D6882" w:rsidP="009014E0">
            <w:pPr>
              <w:pStyle w:val="TAC"/>
              <w:keepNext w:val="0"/>
              <w:keepLines w:val="0"/>
              <w:widowControl w:val="0"/>
              <w:jc w:val="left"/>
              <w:rPr>
                <w:sz w:val="16"/>
                <w:szCs w:val="16"/>
              </w:rPr>
            </w:pPr>
            <w:r w:rsidRPr="00F92F6B">
              <w:rPr>
                <w:sz w:val="16"/>
                <w:szCs w:val="16"/>
              </w:rPr>
              <w:t>16.1.0</w:t>
            </w:r>
          </w:p>
        </w:tc>
      </w:tr>
      <w:tr w:rsidR="006C004A" w:rsidRPr="00F92F6B" w14:paraId="786624E5" w14:textId="77777777" w:rsidTr="00F871AE">
        <w:tc>
          <w:tcPr>
            <w:tcW w:w="709" w:type="dxa"/>
            <w:shd w:val="solid" w:color="FFFFFF" w:fill="auto"/>
          </w:tcPr>
          <w:p w14:paraId="566E5EE5" w14:textId="77777777" w:rsidR="004C03F1" w:rsidRPr="00F92F6B"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F92F6B" w:rsidRDefault="004C03F1"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782FD417" w14:textId="77777777" w:rsidR="004C03F1" w:rsidRPr="00F92F6B" w:rsidRDefault="004C03F1" w:rsidP="009014E0">
            <w:pPr>
              <w:pStyle w:val="TAC"/>
              <w:keepNext w:val="0"/>
              <w:keepLines w:val="0"/>
              <w:widowControl w:val="0"/>
              <w:jc w:val="left"/>
              <w:rPr>
                <w:sz w:val="16"/>
                <w:szCs w:val="16"/>
              </w:rPr>
            </w:pPr>
            <w:r w:rsidRPr="00F92F6B">
              <w:rPr>
                <w:sz w:val="16"/>
                <w:szCs w:val="16"/>
              </w:rPr>
              <w:t>RP-200341</w:t>
            </w:r>
          </w:p>
        </w:tc>
        <w:tc>
          <w:tcPr>
            <w:tcW w:w="567" w:type="dxa"/>
            <w:shd w:val="solid" w:color="FFFFFF" w:fill="auto"/>
          </w:tcPr>
          <w:p w14:paraId="5DE8633A" w14:textId="77777777" w:rsidR="004C03F1" w:rsidRPr="00F92F6B" w:rsidRDefault="004C03F1" w:rsidP="009014E0">
            <w:pPr>
              <w:pStyle w:val="TAL"/>
              <w:keepNext w:val="0"/>
              <w:keepLines w:val="0"/>
              <w:widowControl w:val="0"/>
              <w:jc w:val="center"/>
              <w:rPr>
                <w:sz w:val="16"/>
                <w:szCs w:val="16"/>
              </w:rPr>
            </w:pPr>
            <w:r w:rsidRPr="00F92F6B">
              <w:rPr>
                <w:sz w:val="16"/>
                <w:szCs w:val="16"/>
              </w:rPr>
              <w:t>0199</w:t>
            </w:r>
          </w:p>
        </w:tc>
        <w:tc>
          <w:tcPr>
            <w:tcW w:w="425" w:type="dxa"/>
            <w:shd w:val="solid" w:color="FFFFFF" w:fill="auto"/>
          </w:tcPr>
          <w:p w14:paraId="37337F10" w14:textId="77777777" w:rsidR="004C03F1" w:rsidRPr="00F92F6B" w:rsidRDefault="004C03F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D9E5E3B" w14:textId="77777777" w:rsidR="004C03F1" w:rsidRPr="00F92F6B" w:rsidRDefault="004C03F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4F91D9F8" w14:textId="77777777" w:rsidR="004C03F1" w:rsidRPr="00F92F6B" w:rsidRDefault="004C03F1" w:rsidP="009014E0">
            <w:pPr>
              <w:widowControl w:val="0"/>
              <w:spacing w:after="0"/>
              <w:rPr>
                <w:rFonts w:ascii="Arial" w:hAnsi="Arial" w:cs="Arial"/>
                <w:sz w:val="16"/>
                <w:szCs w:val="16"/>
              </w:rPr>
            </w:pPr>
            <w:r w:rsidRPr="00F92F6B">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F92F6B" w:rsidRDefault="004C03F1" w:rsidP="009014E0">
            <w:pPr>
              <w:pStyle w:val="TAC"/>
              <w:keepNext w:val="0"/>
              <w:keepLines w:val="0"/>
              <w:widowControl w:val="0"/>
              <w:jc w:val="left"/>
              <w:rPr>
                <w:sz w:val="16"/>
                <w:szCs w:val="16"/>
              </w:rPr>
            </w:pPr>
            <w:r w:rsidRPr="00F92F6B">
              <w:rPr>
                <w:sz w:val="16"/>
                <w:szCs w:val="16"/>
              </w:rPr>
              <w:t>16.1.0</w:t>
            </w:r>
          </w:p>
        </w:tc>
      </w:tr>
      <w:tr w:rsidR="006C004A" w:rsidRPr="00F92F6B" w14:paraId="1C072EBA" w14:textId="77777777" w:rsidTr="00F871AE">
        <w:tc>
          <w:tcPr>
            <w:tcW w:w="709" w:type="dxa"/>
            <w:shd w:val="solid" w:color="FFFFFF" w:fill="auto"/>
          </w:tcPr>
          <w:p w14:paraId="01A26745" w14:textId="77777777" w:rsidR="001B0931" w:rsidRPr="00F92F6B"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F92F6B" w:rsidRDefault="001B0931"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676D1171" w14:textId="77777777" w:rsidR="001B0931" w:rsidRPr="00F92F6B" w:rsidRDefault="001B0931" w:rsidP="009014E0">
            <w:pPr>
              <w:pStyle w:val="TAC"/>
              <w:keepNext w:val="0"/>
              <w:keepLines w:val="0"/>
              <w:widowControl w:val="0"/>
              <w:jc w:val="left"/>
              <w:rPr>
                <w:sz w:val="16"/>
                <w:szCs w:val="16"/>
              </w:rPr>
            </w:pPr>
            <w:r w:rsidRPr="00F92F6B">
              <w:rPr>
                <w:sz w:val="16"/>
                <w:szCs w:val="16"/>
              </w:rPr>
              <w:t>RP-200343</w:t>
            </w:r>
          </w:p>
        </w:tc>
        <w:tc>
          <w:tcPr>
            <w:tcW w:w="567" w:type="dxa"/>
            <w:shd w:val="solid" w:color="FFFFFF" w:fill="auto"/>
          </w:tcPr>
          <w:p w14:paraId="5E42FF1B" w14:textId="77777777" w:rsidR="001B0931" w:rsidRPr="00F92F6B" w:rsidRDefault="001B0931" w:rsidP="009014E0">
            <w:pPr>
              <w:pStyle w:val="TAL"/>
              <w:keepNext w:val="0"/>
              <w:keepLines w:val="0"/>
              <w:widowControl w:val="0"/>
              <w:jc w:val="center"/>
              <w:rPr>
                <w:sz w:val="16"/>
                <w:szCs w:val="16"/>
              </w:rPr>
            </w:pPr>
            <w:r w:rsidRPr="00F92F6B">
              <w:rPr>
                <w:sz w:val="16"/>
                <w:szCs w:val="16"/>
              </w:rPr>
              <w:t>0200</w:t>
            </w:r>
          </w:p>
        </w:tc>
        <w:tc>
          <w:tcPr>
            <w:tcW w:w="425" w:type="dxa"/>
            <w:shd w:val="solid" w:color="FFFFFF" w:fill="auto"/>
          </w:tcPr>
          <w:p w14:paraId="4B418D98" w14:textId="77777777" w:rsidR="001B0931" w:rsidRPr="00F92F6B" w:rsidRDefault="001B093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CE1D171" w14:textId="77777777" w:rsidR="001B0931" w:rsidRPr="00F92F6B" w:rsidRDefault="001B093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E2CB1FE" w14:textId="77777777" w:rsidR="001B0931" w:rsidRPr="00F92F6B" w:rsidRDefault="001B0931" w:rsidP="009014E0">
            <w:pPr>
              <w:widowControl w:val="0"/>
              <w:spacing w:after="0"/>
              <w:rPr>
                <w:rFonts w:ascii="Arial" w:hAnsi="Arial" w:cs="Arial"/>
                <w:sz w:val="16"/>
                <w:szCs w:val="16"/>
              </w:rPr>
            </w:pPr>
            <w:r w:rsidRPr="00F92F6B">
              <w:rPr>
                <w:rFonts w:ascii="Arial" w:hAnsi="Arial" w:cs="Arial"/>
                <w:sz w:val="16"/>
                <w:szCs w:val="16"/>
              </w:rPr>
              <w:t xml:space="preserve">Introduction of NR </w:t>
            </w:r>
            <w:proofErr w:type="spellStart"/>
            <w:r w:rsidRPr="00F92F6B">
              <w:rPr>
                <w:rFonts w:ascii="Arial" w:hAnsi="Arial" w:cs="Arial"/>
                <w:sz w:val="16"/>
                <w:szCs w:val="16"/>
              </w:rPr>
              <w:t>eURLLC</w:t>
            </w:r>
            <w:proofErr w:type="spellEnd"/>
          </w:p>
        </w:tc>
        <w:tc>
          <w:tcPr>
            <w:tcW w:w="708" w:type="dxa"/>
            <w:shd w:val="solid" w:color="FFFFFF" w:fill="auto"/>
          </w:tcPr>
          <w:p w14:paraId="43B5443A" w14:textId="77777777" w:rsidR="001B0931" w:rsidRPr="00F92F6B" w:rsidRDefault="001B0931" w:rsidP="009014E0">
            <w:pPr>
              <w:pStyle w:val="TAC"/>
              <w:keepNext w:val="0"/>
              <w:keepLines w:val="0"/>
              <w:widowControl w:val="0"/>
              <w:jc w:val="left"/>
              <w:rPr>
                <w:sz w:val="16"/>
                <w:szCs w:val="16"/>
              </w:rPr>
            </w:pPr>
            <w:r w:rsidRPr="00F92F6B">
              <w:rPr>
                <w:sz w:val="16"/>
                <w:szCs w:val="16"/>
              </w:rPr>
              <w:t>16.1.0</w:t>
            </w:r>
          </w:p>
        </w:tc>
      </w:tr>
      <w:tr w:rsidR="006C004A" w:rsidRPr="00F92F6B" w14:paraId="222FE80E" w14:textId="77777777" w:rsidTr="00F871AE">
        <w:tc>
          <w:tcPr>
            <w:tcW w:w="709" w:type="dxa"/>
            <w:shd w:val="solid" w:color="FFFFFF" w:fill="auto"/>
          </w:tcPr>
          <w:p w14:paraId="5A985E40" w14:textId="77777777" w:rsidR="00B62AD3" w:rsidRPr="00F92F6B"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F92F6B" w:rsidRDefault="00B62AD3"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091ED25B" w14:textId="77777777" w:rsidR="00B62AD3" w:rsidRPr="00F92F6B" w:rsidRDefault="00B62AD3" w:rsidP="009014E0">
            <w:pPr>
              <w:pStyle w:val="TAC"/>
              <w:keepNext w:val="0"/>
              <w:keepLines w:val="0"/>
              <w:widowControl w:val="0"/>
              <w:jc w:val="left"/>
              <w:rPr>
                <w:sz w:val="16"/>
                <w:szCs w:val="16"/>
              </w:rPr>
            </w:pPr>
            <w:r w:rsidRPr="00F92F6B">
              <w:rPr>
                <w:sz w:val="16"/>
                <w:szCs w:val="16"/>
              </w:rPr>
              <w:t>RP-200340</w:t>
            </w:r>
          </w:p>
        </w:tc>
        <w:tc>
          <w:tcPr>
            <w:tcW w:w="567" w:type="dxa"/>
            <w:shd w:val="solid" w:color="FFFFFF" w:fill="auto"/>
          </w:tcPr>
          <w:p w14:paraId="7E78B237" w14:textId="77777777" w:rsidR="00B62AD3" w:rsidRPr="00F92F6B" w:rsidRDefault="00B62AD3" w:rsidP="009014E0">
            <w:pPr>
              <w:pStyle w:val="TAL"/>
              <w:keepNext w:val="0"/>
              <w:keepLines w:val="0"/>
              <w:widowControl w:val="0"/>
              <w:jc w:val="center"/>
              <w:rPr>
                <w:sz w:val="16"/>
                <w:szCs w:val="16"/>
              </w:rPr>
            </w:pPr>
            <w:r w:rsidRPr="00F92F6B">
              <w:rPr>
                <w:sz w:val="16"/>
                <w:szCs w:val="16"/>
              </w:rPr>
              <w:t>0201</w:t>
            </w:r>
          </w:p>
        </w:tc>
        <w:tc>
          <w:tcPr>
            <w:tcW w:w="425" w:type="dxa"/>
            <w:shd w:val="solid" w:color="FFFFFF" w:fill="auto"/>
          </w:tcPr>
          <w:p w14:paraId="7759DAEB" w14:textId="77777777" w:rsidR="00B62AD3" w:rsidRPr="00F92F6B" w:rsidRDefault="00B62AD3"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D305BC9" w14:textId="77777777" w:rsidR="00B62AD3" w:rsidRPr="00F92F6B" w:rsidRDefault="00B62AD3"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33E15F2" w14:textId="77777777" w:rsidR="00B62AD3" w:rsidRPr="00F92F6B" w:rsidRDefault="00B62AD3" w:rsidP="009014E0">
            <w:pPr>
              <w:widowControl w:val="0"/>
              <w:spacing w:after="0"/>
              <w:rPr>
                <w:rFonts w:ascii="Arial" w:hAnsi="Arial" w:cs="Arial"/>
                <w:sz w:val="16"/>
                <w:szCs w:val="16"/>
              </w:rPr>
            </w:pPr>
            <w:r w:rsidRPr="00F92F6B">
              <w:rPr>
                <w:rFonts w:ascii="Arial" w:hAnsi="Arial" w:cs="Arial"/>
                <w:sz w:val="16"/>
                <w:szCs w:val="16"/>
              </w:rPr>
              <w:t>Introduction of cross link interference management</w:t>
            </w:r>
          </w:p>
        </w:tc>
        <w:tc>
          <w:tcPr>
            <w:tcW w:w="708" w:type="dxa"/>
            <w:shd w:val="solid" w:color="FFFFFF" w:fill="auto"/>
          </w:tcPr>
          <w:p w14:paraId="0FDCBC49" w14:textId="77777777" w:rsidR="00B62AD3" w:rsidRPr="00F92F6B" w:rsidRDefault="00B62AD3" w:rsidP="009014E0">
            <w:pPr>
              <w:pStyle w:val="TAC"/>
              <w:keepNext w:val="0"/>
              <w:keepLines w:val="0"/>
              <w:widowControl w:val="0"/>
              <w:jc w:val="left"/>
              <w:rPr>
                <w:sz w:val="16"/>
                <w:szCs w:val="16"/>
              </w:rPr>
            </w:pPr>
            <w:r w:rsidRPr="00F92F6B">
              <w:rPr>
                <w:sz w:val="16"/>
                <w:szCs w:val="16"/>
              </w:rPr>
              <w:t>16.1.0</w:t>
            </w:r>
          </w:p>
        </w:tc>
      </w:tr>
      <w:tr w:rsidR="006C004A" w:rsidRPr="00F92F6B" w14:paraId="2A9D6804" w14:textId="77777777" w:rsidTr="00F871AE">
        <w:tc>
          <w:tcPr>
            <w:tcW w:w="709" w:type="dxa"/>
            <w:shd w:val="solid" w:color="FFFFFF" w:fill="auto"/>
          </w:tcPr>
          <w:p w14:paraId="22E62905" w14:textId="77777777" w:rsidR="00A96591" w:rsidRPr="00F92F6B"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F92F6B" w:rsidRDefault="00A96591"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5A2FEE16" w14:textId="77777777" w:rsidR="00A96591" w:rsidRPr="00F92F6B" w:rsidRDefault="00A96591" w:rsidP="009014E0">
            <w:pPr>
              <w:pStyle w:val="TAC"/>
              <w:keepNext w:val="0"/>
              <w:keepLines w:val="0"/>
              <w:widowControl w:val="0"/>
              <w:jc w:val="left"/>
              <w:rPr>
                <w:sz w:val="16"/>
                <w:szCs w:val="16"/>
              </w:rPr>
            </w:pPr>
            <w:r w:rsidRPr="00F92F6B">
              <w:rPr>
                <w:sz w:val="16"/>
                <w:szCs w:val="16"/>
              </w:rPr>
              <w:t>RP-200352</w:t>
            </w:r>
          </w:p>
        </w:tc>
        <w:tc>
          <w:tcPr>
            <w:tcW w:w="567" w:type="dxa"/>
            <w:shd w:val="solid" w:color="FFFFFF" w:fill="auto"/>
          </w:tcPr>
          <w:p w14:paraId="7BCDA9EA" w14:textId="77777777" w:rsidR="00A96591" w:rsidRPr="00F92F6B" w:rsidRDefault="00A96591" w:rsidP="009014E0">
            <w:pPr>
              <w:pStyle w:val="TAL"/>
              <w:keepNext w:val="0"/>
              <w:keepLines w:val="0"/>
              <w:widowControl w:val="0"/>
              <w:jc w:val="center"/>
              <w:rPr>
                <w:sz w:val="16"/>
                <w:szCs w:val="16"/>
              </w:rPr>
            </w:pPr>
            <w:r w:rsidRPr="00F92F6B">
              <w:rPr>
                <w:sz w:val="16"/>
                <w:szCs w:val="16"/>
              </w:rPr>
              <w:t>0203</w:t>
            </w:r>
          </w:p>
        </w:tc>
        <w:tc>
          <w:tcPr>
            <w:tcW w:w="425" w:type="dxa"/>
            <w:shd w:val="solid" w:color="FFFFFF" w:fill="auto"/>
          </w:tcPr>
          <w:p w14:paraId="1BFC73BD" w14:textId="77777777" w:rsidR="00A96591" w:rsidRPr="00F92F6B" w:rsidRDefault="00A96591"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EF0EBB5" w14:textId="77777777" w:rsidR="00A96591" w:rsidRPr="00F92F6B" w:rsidRDefault="00A9659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B8F549F" w14:textId="77777777" w:rsidR="00A96591" w:rsidRPr="00F92F6B" w:rsidRDefault="00A96591" w:rsidP="009014E0">
            <w:pPr>
              <w:widowControl w:val="0"/>
              <w:spacing w:after="0"/>
              <w:rPr>
                <w:rFonts w:ascii="Arial" w:hAnsi="Arial" w:cs="Arial"/>
                <w:sz w:val="16"/>
                <w:szCs w:val="16"/>
              </w:rPr>
            </w:pPr>
            <w:r w:rsidRPr="00F92F6B">
              <w:rPr>
                <w:rFonts w:ascii="Arial" w:hAnsi="Arial" w:cs="Arial"/>
                <w:sz w:val="16"/>
                <w:szCs w:val="16"/>
              </w:rPr>
              <w:t>Introduction of NR Industrial IoT features</w:t>
            </w:r>
          </w:p>
        </w:tc>
        <w:tc>
          <w:tcPr>
            <w:tcW w:w="708" w:type="dxa"/>
            <w:shd w:val="solid" w:color="FFFFFF" w:fill="auto"/>
          </w:tcPr>
          <w:p w14:paraId="04AE37C0" w14:textId="77777777" w:rsidR="00A96591" w:rsidRPr="00F92F6B" w:rsidRDefault="00A96591" w:rsidP="009014E0">
            <w:pPr>
              <w:pStyle w:val="TAC"/>
              <w:keepNext w:val="0"/>
              <w:keepLines w:val="0"/>
              <w:widowControl w:val="0"/>
              <w:jc w:val="left"/>
              <w:rPr>
                <w:sz w:val="16"/>
                <w:szCs w:val="16"/>
              </w:rPr>
            </w:pPr>
            <w:r w:rsidRPr="00F92F6B">
              <w:rPr>
                <w:sz w:val="16"/>
                <w:szCs w:val="16"/>
              </w:rPr>
              <w:t>16.1.0</w:t>
            </w:r>
          </w:p>
        </w:tc>
      </w:tr>
      <w:tr w:rsidR="006C004A" w:rsidRPr="00F92F6B" w14:paraId="2F36D3D1" w14:textId="77777777" w:rsidTr="00F871AE">
        <w:tc>
          <w:tcPr>
            <w:tcW w:w="709" w:type="dxa"/>
            <w:shd w:val="solid" w:color="FFFFFF" w:fill="auto"/>
          </w:tcPr>
          <w:p w14:paraId="73AC1BD2" w14:textId="77777777" w:rsidR="00C15B46" w:rsidRPr="00F92F6B"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F92F6B" w:rsidRDefault="00C15B46"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1844BFD6" w14:textId="77777777" w:rsidR="00C15B46" w:rsidRPr="00F92F6B" w:rsidRDefault="00C15B46" w:rsidP="009014E0">
            <w:pPr>
              <w:pStyle w:val="TAC"/>
              <w:keepNext w:val="0"/>
              <w:keepLines w:val="0"/>
              <w:widowControl w:val="0"/>
              <w:jc w:val="left"/>
              <w:rPr>
                <w:sz w:val="16"/>
                <w:szCs w:val="16"/>
              </w:rPr>
            </w:pPr>
            <w:r w:rsidRPr="00F92F6B">
              <w:rPr>
                <w:sz w:val="16"/>
                <w:szCs w:val="16"/>
              </w:rPr>
              <w:t>RP-200346</w:t>
            </w:r>
          </w:p>
        </w:tc>
        <w:tc>
          <w:tcPr>
            <w:tcW w:w="567" w:type="dxa"/>
            <w:shd w:val="solid" w:color="FFFFFF" w:fill="auto"/>
          </w:tcPr>
          <w:p w14:paraId="208026A6" w14:textId="77777777" w:rsidR="00C15B46" w:rsidRPr="00F92F6B" w:rsidRDefault="00C15B46" w:rsidP="009014E0">
            <w:pPr>
              <w:pStyle w:val="TAL"/>
              <w:keepNext w:val="0"/>
              <w:keepLines w:val="0"/>
              <w:widowControl w:val="0"/>
              <w:jc w:val="center"/>
              <w:rPr>
                <w:sz w:val="16"/>
                <w:szCs w:val="16"/>
              </w:rPr>
            </w:pPr>
            <w:r w:rsidRPr="00F92F6B">
              <w:rPr>
                <w:sz w:val="16"/>
                <w:szCs w:val="16"/>
              </w:rPr>
              <w:t>0204</w:t>
            </w:r>
          </w:p>
        </w:tc>
        <w:tc>
          <w:tcPr>
            <w:tcW w:w="425" w:type="dxa"/>
            <w:shd w:val="solid" w:color="FFFFFF" w:fill="auto"/>
          </w:tcPr>
          <w:p w14:paraId="6F5760BB" w14:textId="77777777" w:rsidR="00C15B46" w:rsidRPr="00F92F6B" w:rsidRDefault="00C15B4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626C924" w14:textId="77777777" w:rsidR="00C15B46" w:rsidRPr="00F92F6B" w:rsidRDefault="00C15B46"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8FF3070" w14:textId="77777777" w:rsidR="00C15B46" w:rsidRPr="00F92F6B" w:rsidRDefault="00C15B46" w:rsidP="009014E0">
            <w:pPr>
              <w:widowControl w:val="0"/>
              <w:spacing w:after="0"/>
              <w:rPr>
                <w:rFonts w:ascii="Arial" w:hAnsi="Arial" w:cs="Arial"/>
                <w:sz w:val="16"/>
                <w:szCs w:val="16"/>
              </w:rPr>
            </w:pPr>
            <w:r w:rsidRPr="00F92F6B">
              <w:rPr>
                <w:rFonts w:ascii="Arial" w:hAnsi="Arial" w:cs="Arial"/>
                <w:sz w:val="16"/>
                <w:szCs w:val="16"/>
              </w:rPr>
              <w:t xml:space="preserve">Introduction of 5G V2X with NR </w:t>
            </w:r>
            <w:proofErr w:type="spellStart"/>
            <w:r w:rsidRPr="00F92F6B">
              <w:rPr>
                <w:rFonts w:ascii="Arial" w:hAnsi="Arial" w:cs="Arial"/>
                <w:sz w:val="16"/>
                <w:szCs w:val="16"/>
              </w:rPr>
              <w:t>Sidelink</w:t>
            </w:r>
            <w:proofErr w:type="spellEnd"/>
          </w:p>
        </w:tc>
        <w:tc>
          <w:tcPr>
            <w:tcW w:w="708" w:type="dxa"/>
            <w:shd w:val="solid" w:color="FFFFFF" w:fill="auto"/>
          </w:tcPr>
          <w:p w14:paraId="10F201AC" w14:textId="77777777" w:rsidR="00C15B46" w:rsidRPr="00F92F6B" w:rsidRDefault="00C15B46" w:rsidP="009014E0">
            <w:pPr>
              <w:pStyle w:val="TAC"/>
              <w:keepNext w:val="0"/>
              <w:keepLines w:val="0"/>
              <w:widowControl w:val="0"/>
              <w:jc w:val="left"/>
              <w:rPr>
                <w:sz w:val="16"/>
                <w:szCs w:val="16"/>
              </w:rPr>
            </w:pPr>
            <w:r w:rsidRPr="00F92F6B">
              <w:rPr>
                <w:sz w:val="16"/>
                <w:szCs w:val="16"/>
              </w:rPr>
              <w:t>16.1.0</w:t>
            </w:r>
          </w:p>
        </w:tc>
      </w:tr>
      <w:tr w:rsidR="006C004A" w:rsidRPr="00F92F6B" w14:paraId="355654A4" w14:textId="77777777" w:rsidTr="00F871AE">
        <w:tc>
          <w:tcPr>
            <w:tcW w:w="709" w:type="dxa"/>
            <w:shd w:val="solid" w:color="FFFFFF" w:fill="auto"/>
          </w:tcPr>
          <w:p w14:paraId="6568B278" w14:textId="77777777" w:rsidR="000D0D52" w:rsidRPr="00F92F6B"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F92F6B" w:rsidRDefault="000D0D52"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446C75E4" w14:textId="77777777" w:rsidR="000D0D52" w:rsidRPr="00F92F6B" w:rsidRDefault="000D0D52" w:rsidP="009014E0">
            <w:pPr>
              <w:pStyle w:val="TAC"/>
              <w:keepNext w:val="0"/>
              <w:keepLines w:val="0"/>
              <w:widowControl w:val="0"/>
              <w:jc w:val="left"/>
              <w:rPr>
                <w:sz w:val="16"/>
                <w:szCs w:val="16"/>
              </w:rPr>
            </w:pPr>
            <w:r w:rsidRPr="00F92F6B">
              <w:rPr>
                <w:sz w:val="16"/>
                <w:szCs w:val="16"/>
              </w:rPr>
              <w:t>RP-200334</w:t>
            </w:r>
          </w:p>
        </w:tc>
        <w:tc>
          <w:tcPr>
            <w:tcW w:w="567" w:type="dxa"/>
            <w:shd w:val="solid" w:color="FFFFFF" w:fill="auto"/>
          </w:tcPr>
          <w:p w14:paraId="0FF37230" w14:textId="77777777" w:rsidR="000D0D52" w:rsidRPr="00F92F6B" w:rsidRDefault="000D0D52" w:rsidP="009014E0">
            <w:pPr>
              <w:pStyle w:val="TAL"/>
              <w:keepNext w:val="0"/>
              <w:keepLines w:val="0"/>
              <w:widowControl w:val="0"/>
              <w:jc w:val="center"/>
              <w:rPr>
                <w:sz w:val="16"/>
                <w:szCs w:val="16"/>
              </w:rPr>
            </w:pPr>
            <w:r w:rsidRPr="00F92F6B">
              <w:rPr>
                <w:sz w:val="16"/>
                <w:szCs w:val="16"/>
              </w:rPr>
              <w:t>0207</w:t>
            </w:r>
          </w:p>
        </w:tc>
        <w:tc>
          <w:tcPr>
            <w:tcW w:w="425" w:type="dxa"/>
            <w:shd w:val="solid" w:color="FFFFFF" w:fill="auto"/>
          </w:tcPr>
          <w:p w14:paraId="0970646C" w14:textId="77777777" w:rsidR="000D0D52" w:rsidRPr="00F92F6B" w:rsidRDefault="000D0D5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7C93390" w14:textId="77777777" w:rsidR="000D0D52" w:rsidRPr="00F92F6B" w:rsidRDefault="000D0D52"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3CCBFB39" w14:textId="77777777" w:rsidR="000D0D52" w:rsidRPr="00F92F6B" w:rsidRDefault="000D0D52" w:rsidP="009014E0">
            <w:pPr>
              <w:widowControl w:val="0"/>
              <w:spacing w:after="0"/>
              <w:rPr>
                <w:rFonts w:ascii="Arial" w:hAnsi="Arial" w:cs="Arial"/>
                <w:sz w:val="16"/>
                <w:szCs w:val="16"/>
              </w:rPr>
            </w:pPr>
            <w:r w:rsidRPr="00F92F6B">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F92F6B" w:rsidRDefault="000D0D52" w:rsidP="009014E0">
            <w:pPr>
              <w:pStyle w:val="TAC"/>
              <w:keepNext w:val="0"/>
              <w:keepLines w:val="0"/>
              <w:widowControl w:val="0"/>
              <w:jc w:val="left"/>
              <w:rPr>
                <w:sz w:val="16"/>
                <w:szCs w:val="16"/>
              </w:rPr>
            </w:pPr>
            <w:r w:rsidRPr="00F92F6B">
              <w:rPr>
                <w:sz w:val="16"/>
                <w:szCs w:val="16"/>
              </w:rPr>
              <w:t>16.1.0</w:t>
            </w:r>
          </w:p>
        </w:tc>
      </w:tr>
      <w:tr w:rsidR="006C004A" w:rsidRPr="00F92F6B" w14:paraId="3ECA5D27" w14:textId="77777777" w:rsidTr="00F871AE">
        <w:tc>
          <w:tcPr>
            <w:tcW w:w="709" w:type="dxa"/>
            <w:shd w:val="solid" w:color="FFFFFF" w:fill="auto"/>
          </w:tcPr>
          <w:p w14:paraId="4BF9DDEF" w14:textId="77777777" w:rsidR="00E02DA7" w:rsidRPr="00F92F6B"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F92F6B" w:rsidRDefault="00E02DA7" w:rsidP="009014E0">
            <w:pPr>
              <w:pStyle w:val="TAC"/>
              <w:keepNext w:val="0"/>
              <w:keepLines w:val="0"/>
              <w:widowControl w:val="0"/>
              <w:jc w:val="left"/>
              <w:rPr>
                <w:sz w:val="16"/>
                <w:szCs w:val="16"/>
              </w:rPr>
            </w:pPr>
            <w:r w:rsidRPr="00F92F6B">
              <w:rPr>
                <w:sz w:val="16"/>
                <w:szCs w:val="16"/>
              </w:rPr>
              <w:t>RP-87</w:t>
            </w:r>
          </w:p>
        </w:tc>
        <w:tc>
          <w:tcPr>
            <w:tcW w:w="992" w:type="dxa"/>
            <w:shd w:val="solid" w:color="FFFFFF" w:fill="auto"/>
          </w:tcPr>
          <w:p w14:paraId="3AA08D50" w14:textId="77777777" w:rsidR="00E02DA7" w:rsidRPr="00F92F6B" w:rsidRDefault="00E02DA7" w:rsidP="009014E0">
            <w:pPr>
              <w:pStyle w:val="TAC"/>
              <w:keepNext w:val="0"/>
              <w:keepLines w:val="0"/>
              <w:widowControl w:val="0"/>
              <w:jc w:val="left"/>
              <w:rPr>
                <w:sz w:val="16"/>
                <w:szCs w:val="16"/>
              </w:rPr>
            </w:pPr>
            <w:r w:rsidRPr="00F92F6B">
              <w:rPr>
                <w:sz w:val="16"/>
                <w:szCs w:val="16"/>
              </w:rPr>
              <w:t>RP-200345</w:t>
            </w:r>
          </w:p>
        </w:tc>
        <w:tc>
          <w:tcPr>
            <w:tcW w:w="567" w:type="dxa"/>
            <w:shd w:val="solid" w:color="FFFFFF" w:fill="auto"/>
          </w:tcPr>
          <w:p w14:paraId="3C5A15F9" w14:textId="77777777" w:rsidR="00E02DA7" w:rsidRPr="00F92F6B" w:rsidRDefault="00E02DA7" w:rsidP="009014E0">
            <w:pPr>
              <w:pStyle w:val="TAL"/>
              <w:keepNext w:val="0"/>
              <w:keepLines w:val="0"/>
              <w:widowControl w:val="0"/>
              <w:jc w:val="center"/>
              <w:rPr>
                <w:sz w:val="16"/>
                <w:szCs w:val="16"/>
              </w:rPr>
            </w:pPr>
            <w:r w:rsidRPr="00F92F6B">
              <w:rPr>
                <w:sz w:val="16"/>
                <w:szCs w:val="16"/>
              </w:rPr>
              <w:t>0209</w:t>
            </w:r>
          </w:p>
        </w:tc>
        <w:tc>
          <w:tcPr>
            <w:tcW w:w="425" w:type="dxa"/>
            <w:shd w:val="solid" w:color="FFFFFF" w:fill="auto"/>
          </w:tcPr>
          <w:p w14:paraId="6709B81D" w14:textId="77777777" w:rsidR="00E02DA7" w:rsidRPr="00F92F6B" w:rsidRDefault="00E02DA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AE91563" w14:textId="77777777" w:rsidR="00E02DA7" w:rsidRPr="00F92F6B" w:rsidRDefault="00E02DA7"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AE66389" w14:textId="77777777" w:rsidR="00E02DA7" w:rsidRPr="00F92F6B" w:rsidRDefault="00E02DA7" w:rsidP="009014E0">
            <w:pPr>
              <w:widowControl w:val="0"/>
              <w:spacing w:after="0"/>
              <w:rPr>
                <w:rFonts w:ascii="Arial" w:hAnsi="Arial" w:cs="Arial"/>
                <w:sz w:val="16"/>
                <w:szCs w:val="16"/>
              </w:rPr>
            </w:pPr>
            <w:r w:rsidRPr="00F92F6B">
              <w:rPr>
                <w:rFonts w:ascii="Arial" w:hAnsi="Arial" w:cs="Arial"/>
                <w:sz w:val="16"/>
                <w:szCs w:val="16"/>
              </w:rPr>
              <w:t>RAN1 stage 2 agreements related to positioning</w:t>
            </w:r>
          </w:p>
        </w:tc>
        <w:tc>
          <w:tcPr>
            <w:tcW w:w="708" w:type="dxa"/>
            <w:shd w:val="solid" w:color="FFFFFF" w:fill="auto"/>
          </w:tcPr>
          <w:p w14:paraId="53856040" w14:textId="77777777" w:rsidR="00E02DA7" w:rsidRPr="00F92F6B" w:rsidRDefault="00E02DA7" w:rsidP="009014E0">
            <w:pPr>
              <w:pStyle w:val="TAC"/>
              <w:keepNext w:val="0"/>
              <w:keepLines w:val="0"/>
              <w:widowControl w:val="0"/>
              <w:jc w:val="left"/>
              <w:rPr>
                <w:sz w:val="16"/>
                <w:szCs w:val="16"/>
              </w:rPr>
            </w:pPr>
            <w:r w:rsidRPr="00F92F6B">
              <w:rPr>
                <w:sz w:val="16"/>
                <w:szCs w:val="16"/>
              </w:rPr>
              <w:t>16.1.0</w:t>
            </w:r>
          </w:p>
        </w:tc>
      </w:tr>
      <w:tr w:rsidR="006C004A" w:rsidRPr="00F92F6B" w14:paraId="66AFADE7" w14:textId="77777777" w:rsidTr="00F871AE">
        <w:tc>
          <w:tcPr>
            <w:tcW w:w="709" w:type="dxa"/>
            <w:shd w:val="solid" w:color="FFFFFF" w:fill="auto"/>
          </w:tcPr>
          <w:p w14:paraId="74647C34" w14:textId="77777777" w:rsidR="003525F1" w:rsidRPr="00F92F6B" w:rsidRDefault="003525F1" w:rsidP="009014E0">
            <w:pPr>
              <w:pStyle w:val="TAC"/>
              <w:keepNext w:val="0"/>
              <w:keepLines w:val="0"/>
              <w:widowControl w:val="0"/>
              <w:rPr>
                <w:sz w:val="16"/>
                <w:szCs w:val="16"/>
              </w:rPr>
            </w:pPr>
            <w:r w:rsidRPr="00F92F6B">
              <w:rPr>
                <w:sz w:val="16"/>
                <w:szCs w:val="16"/>
              </w:rPr>
              <w:t>2020/07</w:t>
            </w:r>
          </w:p>
        </w:tc>
        <w:tc>
          <w:tcPr>
            <w:tcW w:w="661" w:type="dxa"/>
            <w:shd w:val="solid" w:color="FFFFFF" w:fill="auto"/>
          </w:tcPr>
          <w:p w14:paraId="4DFDCB54" w14:textId="77777777" w:rsidR="003525F1" w:rsidRPr="00F92F6B" w:rsidRDefault="003525F1"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1C6E39D9" w14:textId="77777777" w:rsidR="003525F1" w:rsidRPr="00F92F6B" w:rsidRDefault="003525F1" w:rsidP="009014E0">
            <w:pPr>
              <w:pStyle w:val="TAC"/>
              <w:keepNext w:val="0"/>
              <w:keepLines w:val="0"/>
              <w:widowControl w:val="0"/>
              <w:jc w:val="left"/>
              <w:rPr>
                <w:sz w:val="16"/>
                <w:szCs w:val="16"/>
              </w:rPr>
            </w:pPr>
            <w:r w:rsidRPr="00F92F6B">
              <w:rPr>
                <w:sz w:val="16"/>
                <w:szCs w:val="16"/>
              </w:rPr>
              <w:t>RP-201165</w:t>
            </w:r>
          </w:p>
        </w:tc>
        <w:tc>
          <w:tcPr>
            <w:tcW w:w="567" w:type="dxa"/>
            <w:shd w:val="solid" w:color="FFFFFF" w:fill="auto"/>
          </w:tcPr>
          <w:p w14:paraId="4BADF5A0" w14:textId="77777777" w:rsidR="003525F1" w:rsidRPr="00F92F6B" w:rsidRDefault="003525F1" w:rsidP="009014E0">
            <w:pPr>
              <w:pStyle w:val="TAL"/>
              <w:keepNext w:val="0"/>
              <w:keepLines w:val="0"/>
              <w:widowControl w:val="0"/>
              <w:jc w:val="center"/>
              <w:rPr>
                <w:sz w:val="16"/>
                <w:szCs w:val="16"/>
              </w:rPr>
            </w:pPr>
            <w:r w:rsidRPr="00F92F6B">
              <w:rPr>
                <w:sz w:val="16"/>
                <w:szCs w:val="16"/>
              </w:rPr>
              <w:t>0191</w:t>
            </w:r>
          </w:p>
        </w:tc>
        <w:tc>
          <w:tcPr>
            <w:tcW w:w="425" w:type="dxa"/>
            <w:shd w:val="solid" w:color="FFFFFF" w:fill="auto"/>
          </w:tcPr>
          <w:p w14:paraId="6BB4D303" w14:textId="77777777" w:rsidR="003525F1" w:rsidRPr="00F92F6B" w:rsidRDefault="003525F1"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13101CC5" w14:textId="77777777" w:rsidR="003525F1" w:rsidRPr="00F92F6B" w:rsidRDefault="003525F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C2C5CA6" w14:textId="77777777" w:rsidR="003525F1" w:rsidRPr="00F92F6B" w:rsidRDefault="003525F1"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NeedForGap</w:t>
            </w:r>
            <w:proofErr w:type="spellEnd"/>
            <w:r w:rsidRPr="00F92F6B">
              <w:rPr>
                <w:rFonts w:ascii="Arial" w:hAnsi="Arial" w:cs="Arial"/>
                <w:sz w:val="16"/>
                <w:szCs w:val="16"/>
              </w:rPr>
              <w:t xml:space="preserve"> capability for NR measurement</w:t>
            </w:r>
          </w:p>
        </w:tc>
        <w:tc>
          <w:tcPr>
            <w:tcW w:w="708" w:type="dxa"/>
            <w:shd w:val="solid" w:color="FFFFFF" w:fill="auto"/>
          </w:tcPr>
          <w:p w14:paraId="7CEB3726" w14:textId="77777777" w:rsidR="003525F1" w:rsidRPr="00F92F6B" w:rsidRDefault="003525F1" w:rsidP="009014E0">
            <w:pPr>
              <w:pStyle w:val="TAC"/>
              <w:keepNext w:val="0"/>
              <w:keepLines w:val="0"/>
              <w:widowControl w:val="0"/>
              <w:jc w:val="left"/>
              <w:rPr>
                <w:sz w:val="16"/>
                <w:szCs w:val="16"/>
              </w:rPr>
            </w:pPr>
            <w:r w:rsidRPr="00F92F6B">
              <w:rPr>
                <w:sz w:val="16"/>
                <w:szCs w:val="16"/>
              </w:rPr>
              <w:t>16.2.0</w:t>
            </w:r>
          </w:p>
        </w:tc>
      </w:tr>
      <w:tr w:rsidR="006C004A" w:rsidRPr="00F92F6B" w14:paraId="486F3D5F" w14:textId="77777777" w:rsidTr="00F871AE">
        <w:tc>
          <w:tcPr>
            <w:tcW w:w="709" w:type="dxa"/>
            <w:shd w:val="solid" w:color="FFFFFF" w:fill="auto"/>
          </w:tcPr>
          <w:p w14:paraId="7CAF75EB" w14:textId="77777777" w:rsidR="00AB7F80" w:rsidRPr="00F92F6B"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F92F6B" w:rsidRDefault="00AB7F80"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5D45591D" w14:textId="77777777" w:rsidR="00AB7F80" w:rsidRPr="00F92F6B" w:rsidRDefault="00AB7F80" w:rsidP="009014E0">
            <w:pPr>
              <w:pStyle w:val="TAC"/>
              <w:keepNext w:val="0"/>
              <w:keepLines w:val="0"/>
              <w:widowControl w:val="0"/>
              <w:jc w:val="left"/>
              <w:rPr>
                <w:sz w:val="16"/>
                <w:szCs w:val="16"/>
              </w:rPr>
            </w:pPr>
            <w:r w:rsidRPr="00F92F6B">
              <w:rPr>
                <w:sz w:val="16"/>
                <w:szCs w:val="16"/>
              </w:rPr>
              <w:t>RP-201177</w:t>
            </w:r>
          </w:p>
        </w:tc>
        <w:tc>
          <w:tcPr>
            <w:tcW w:w="567" w:type="dxa"/>
            <w:shd w:val="solid" w:color="FFFFFF" w:fill="auto"/>
          </w:tcPr>
          <w:p w14:paraId="487883C7" w14:textId="77777777" w:rsidR="00AB7F80" w:rsidRPr="00F92F6B" w:rsidRDefault="00AB7F80" w:rsidP="009014E0">
            <w:pPr>
              <w:pStyle w:val="TAL"/>
              <w:keepNext w:val="0"/>
              <w:keepLines w:val="0"/>
              <w:widowControl w:val="0"/>
              <w:jc w:val="center"/>
              <w:rPr>
                <w:sz w:val="16"/>
                <w:szCs w:val="16"/>
              </w:rPr>
            </w:pPr>
            <w:r w:rsidRPr="00F92F6B">
              <w:rPr>
                <w:sz w:val="16"/>
                <w:szCs w:val="16"/>
              </w:rPr>
              <w:t>0211</w:t>
            </w:r>
          </w:p>
        </w:tc>
        <w:tc>
          <w:tcPr>
            <w:tcW w:w="425" w:type="dxa"/>
            <w:shd w:val="solid" w:color="FFFFFF" w:fill="auto"/>
          </w:tcPr>
          <w:p w14:paraId="526445C1" w14:textId="77777777" w:rsidR="00AB7F80" w:rsidRPr="00F92F6B" w:rsidRDefault="00AB7F80"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6BD4DC7F" w14:textId="77777777" w:rsidR="00AB7F80" w:rsidRPr="00F92F6B" w:rsidRDefault="00AB7F8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01BD6BE" w14:textId="77777777" w:rsidR="00AB7F80" w:rsidRPr="00F92F6B" w:rsidRDefault="00AB7F80" w:rsidP="009014E0">
            <w:pPr>
              <w:widowControl w:val="0"/>
              <w:spacing w:after="0"/>
              <w:rPr>
                <w:rFonts w:ascii="Arial" w:hAnsi="Arial" w:cs="Arial"/>
                <w:sz w:val="16"/>
                <w:szCs w:val="16"/>
              </w:rPr>
            </w:pPr>
            <w:r w:rsidRPr="00F92F6B">
              <w:rPr>
                <w:rFonts w:ascii="Arial" w:hAnsi="Arial" w:cs="Arial"/>
                <w:sz w:val="16"/>
                <w:szCs w:val="16"/>
              </w:rPr>
              <w:t>Corrections to Mobility Enhancements</w:t>
            </w:r>
          </w:p>
        </w:tc>
        <w:tc>
          <w:tcPr>
            <w:tcW w:w="708" w:type="dxa"/>
            <w:shd w:val="solid" w:color="FFFFFF" w:fill="auto"/>
          </w:tcPr>
          <w:p w14:paraId="270A125D" w14:textId="77777777" w:rsidR="00AB7F80" w:rsidRPr="00F92F6B" w:rsidRDefault="00AB7F80" w:rsidP="009014E0">
            <w:pPr>
              <w:pStyle w:val="TAC"/>
              <w:keepNext w:val="0"/>
              <w:keepLines w:val="0"/>
              <w:widowControl w:val="0"/>
              <w:jc w:val="left"/>
              <w:rPr>
                <w:sz w:val="16"/>
                <w:szCs w:val="16"/>
              </w:rPr>
            </w:pPr>
            <w:r w:rsidRPr="00F92F6B">
              <w:rPr>
                <w:sz w:val="16"/>
                <w:szCs w:val="16"/>
              </w:rPr>
              <w:t>16.2.0</w:t>
            </w:r>
          </w:p>
        </w:tc>
      </w:tr>
      <w:tr w:rsidR="006C004A" w:rsidRPr="00F92F6B" w14:paraId="44673383" w14:textId="77777777" w:rsidTr="00F871AE">
        <w:tc>
          <w:tcPr>
            <w:tcW w:w="709" w:type="dxa"/>
            <w:shd w:val="solid" w:color="FFFFFF" w:fill="auto"/>
          </w:tcPr>
          <w:p w14:paraId="6E923934" w14:textId="77777777" w:rsidR="00AB7F80" w:rsidRPr="00F92F6B"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F92F6B" w:rsidRDefault="00AB7F80"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5305D181" w14:textId="77777777" w:rsidR="00AB7F80" w:rsidRPr="00F92F6B" w:rsidRDefault="00AB7F80" w:rsidP="009014E0">
            <w:pPr>
              <w:pStyle w:val="TAC"/>
              <w:keepNext w:val="0"/>
              <w:keepLines w:val="0"/>
              <w:widowControl w:val="0"/>
              <w:jc w:val="left"/>
              <w:rPr>
                <w:sz w:val="16"/>
                <w:szCs w:val="16"/>
              </w:rPr>
            </w:pPr>
            <w:r w:rsidRPr="00F92F6B">
              <w:rPr>
                <w:sz w:val="16"/>
                <w:szCs w:val="16"/>
              </w:rPr>
              <w:t>RP-201173</w:t>
            </w:r>
          </w:p>
        </w:tc>
        <w:tc>
          <w:tcPr>
            <w:tcW w:w="567" w:type="dxa"/>
            <w:shd w:val="solid" w:color="FFFFFF" w:fill="auto"/>
          </w:tcPr>
          <w:p w14:paraId="214317CF" w14:textId="77777777" w:rsidR="00AB7F80" w:rsidRPr="00F92F6B" w:rsidRDefault="00AB7F80" w:rsidP="009014E0">
            <w:pPr>
              <w:pStyle w:val="TAL"/>
              <w:keepNext w:val="0"/>
              <w:keepLines w:val="0"/>
              <w:widowControl w:val="0"/>
              <w:jc w:val="center"/>
              <w:rPr>
                <w:sz w:val="16"/>
                <w:szCs w:val="16"/>
              </w:rPr>
            </w:pPr>
            <w:r w:rsidRPr="00F92F6B">
              <w:rPr>
                <w:sz w:val="16"/>
                <w:szCs w:val="16"/>
              </w:rPr>
              <w:t>0214</w:t>
            </w:r>
          </w:p>
        </w:tc>
        <w:tc>
          <w:tcPr>
            <w:tcW w:w="425" w:type="dxa"/>
            <w:shd w:val="solid" w:color="FFFFFF" w:fill="auto"/>
          </w:tcPr>
          <w:p w14:paraId="25F520CA" w14:textId="77777777" w:rsidR="00AB7F80" w:rsidRPr="00F92F6B" w:rsidRDefault="00AB7F8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7F7AEE3" w14:textId="77777777" w:rsidR="00AB7F80" w:rsidRPr="00F92F6B" w:rsidRDefault="00AB7F8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3FD1B93" w14:textId="77777777" w:rsidR="00AB7F80" w:rsidRPr="00F92F6B" w:rsidRDefault="00AB7F80" w:rsidP="009014E0">
            <w:pPr>
              <w:widowControl w:val="0"/>
              <w:spacing w:after="0"/>
              <w:rPr>
                <w:rFonts w:ascii="Arial" w:hAnsi="Arial" w:cs="Arial"/>
                <w:sz w:val="16"/>
                <w:szCs w:val="16"/>
              </w:rPr>
            </w:pPr>
            <w:r w:rsidRPr="00F92F6B">
              <w:rPr>
                <w:rFonts w:ascii="Arial" w:hAnsi="Arial" w:cs="Arial"/>
                <w:sz w:val="16"/>
                <w:szCs w:val="16"/>
              </w:rPr>
              <w:t>4-step RA type figure description</w:t>
            </w:r>
          </w:p>
        </w:tc>
        <w:tc>
          <w:tcPr>
            <w:tcW w:w="708" w:type="dxa"/>
            <w:shd w:val="solid" w:color="FFFFFF" w:fill="auto"/>
          </w:tcPr>
          <w:p w14:paraId="20179977" w14:textId="77777777" w:rsidR="00AB7F80" w:rsidRPr="00F92F6B" w:rsidRDefault="00AB7F80" w:rsidP="009014E0">
            <w:pPr>
              <w:pStyle w:val="TAC"/>
              <w:keepNext w:val="0"/>
              <w:keepLines w:val="0"/>
              <w:widowControl w:val="0"/>
              <w:jc w:val="left"/>
              <w:rPr>
                <w:sz w:val="16"/>
                <w:szCs w:val="16"/>
              </w:rPr>
            </w:pPr>
            <w:r w:rsidRPr="00F92F6B">
              <w:rPr>
                <w:sz w:val="16"/>
                <w:szCs w:val="16"/>
              </w:rPr>
              <w:t>16.2.0</w:t>
            </w:r>
          </w:p>
        </w:tc>
      </w:tr>
      <w:tr w:rsidR="006C004A" w:rsidRPr="00F92F6B" w14:paraId="79BD6B22" w14:textId="77777777" w:rsidTr="00F871AE">
        <w:tc>
          <w:tcPr>
            <w:tcW w:w="709" w:type="dxa"/>
            <w:shd w:val="solid" w:color="FFFFFF" w:fill="auto"/>
          </w:tcPr>
          <w:p w14:paraId="462FF4CB" w14:textId="77777777" w:rsidR="00AB7F80" w:rsidRPr="00F92F6B"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F92F6B" w:rsidRDefault="00AB7F80"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73546323" w14:textId="77777777" w:rsidR="00AB7F80" w:rsidRPr="00F92F6B" w:rsidRDefault="00AB7F80" w:rsidP="009014E0">
            <w:pPr>
              <w:pStyle w:val="TAC"/>
              <w:keepNext w:val="0"/>
              <w:keepLines w:val="0"/>
              <w:widowControl w:val="0"/>
              <w:jc w:val="left"/>
              <w:rPr>
                <w:sz w:val="16"/>
                <w:szCs w:val="16"/>
              </w:rPr>
            </w:pPr>
            <w:r w:rsidRPr="00F92F6B">
              <w:rPr>
                <w:sz w:val="16"/>
                <w:szCs w:val="16"/>
              </w:rPr>
              <w:t>RP-201181</w:t>
            </w:r>
          </w:p>
        </w:tc>
        <w:tc>
          <w:tcPr>
            <w:tcW w:w="567" w:type="dxa"/>
            <w:shd w:val="solid" w:color="FFFFFF" w:fill="auto"/>
          </w:tcPr>
          <w:p w14:paraId="076C32D9" w14:textId="77777777" w:rsidR="00AB7F80" w:rsidRPr="00F92F6B" w:rsidRDefault="00AB7F80" w:rsidP="009014E0">
            <w:pPr>
              <w:pStyle w:val="TAL"/>
              <w:keepNext w:val="0"/>
              <w:keepLines w:val="0"/>
              <w:widowControl w:val="0"/>
              <w:jc w:val="center"/>
              <w:rPr>
                <w:sz w:val="16"/>
                <w:szCs w:val="16"/>
              </w:rPr>
            </w:pPr>
            <w:r w:rsidRPr="00F92F6B">
              <w:rPr>
                <w:sz w:val="16"/>
                <w:szCs w:val="16"/>
              </w:rPr>
              <w:t>0215</w:t>
            </w:r>
          </w:p>
        </w:tc>
        <w:tc>
          <w:tcPr>
            <w:tcW w:w="425" w:type="dxa"/>
            <w:shd w:val="solid" w:color="FFFFFF" w:fill="auto"/>
          </w:tcPr>
          <w:p w14:paraId="5CE76F7E" w14:textId="77777777" w:rsidR="00AB7F80" w:rsidRPr="00F92F6B" w:rsidRDefault="00AB7F8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5AD2B9C" w14:textId="77777777" w:rsidR="00AB7F80" w:rsidRPr="00F92F6B" w:rsidRDefault="00AB7F8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F6EDCA8" w14:textId="77777777" w:rsidR="00AB7F80" w:rsidRPr="00F92F6B" w:rsidRDefault="00AB7F80" w:rsidP="009014E0">
            <w:pPr>
              <w:widowControl w:val="0"/>
              <w:spacing w:after="0"/>
              <w:rPr>
                <w:rFonts w:ascii="Arial" w:hAnsi="Arial" w:cs="Arial"/>
                <w:sz w:val="16"/>
                <w:szCs w:val="16"/>
              </w:rPr>
            </w:pPr>
            <w:r w:rsidRPr="00F92F6B">
              <w:rPr>
                <w:rFonts w:ascii="Arial" w:hAnsi="Arial" w:cs="Arial"/>
                <w:sz w:val="16"/>
                <w:szCs w:val="16"/>
              </w:rPr>
              <w:t>Stage-2 updates for IIOT</w:t>
            </w:r>
          </w:p>
        </w:tc>
        <w:tc>
          <w:tcPr>
            <w:tcW w:w="708" w:type="dxa"/>
            <w:shd w:val="solid" w:color="FFFFFF" w:fill="auto"/>
          </w:tcPr>
          <w:p w14:paraId="6B1402D4" w14:textId="77777777" w:rsidR="00AB7F80" w:rsidRPr="00F92F6B" w:rsidRDefault="00AB7F80" w:rsidP="009014E0">
            <w:pPr>
              <w:pStyle w:val="TAC"/>
              <w:keepNext w:val="0"/>
              <w:keepLines w:val="0"/>
              <w:widowControl w:val="0"/>
              <w:jc w:val="left"/>
              <w:rPr>
                <w:sz w:val="16"/>
                <w:szCs w:val="16"/>
              </w:rPr>
            </w:pPr>
            <w:r w:rsidRPr="00F92F6B">
              <w:rPr>
                <w:sz w:val="16"/>
                <w:szCs w:val="16"/>
              </w:rPr>
              <w:t>16.2.0</w:t>
            </w:r>
          </w:p>
        </w:tc>
      </w:tr>
      <w:tr w:rsidR="006C004A" w:rsidRPr="00F92F6B" w14:paraId="50FDF67C" w14:textId="77777777" w:rsidTr="00F871AE">
        <w:tc>
          <w:tcPr>
            <w:tcW w:w="709" w:type="dxa"/>
            <w:shd w:val="solid" w:color="FFFFFF" w:fill="auto"/>
          </w:tcPr>
          <w:p w14:paraId="72C3FBBF" w14:textId="77777777" w:rsidR="00AB7F80" w:rsidRPr="00F92F6B"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F92F6B" w:rsidRDefault="00AB7F80"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37D1CB31" w14:textId="77777777" w:rsidR="00AB7F80" w:rsidRPr="00F92F6B" w:rsidRDefault="00AB7F80" w:rsidP="009014E0">
            <w:pPr>
              <w:pStyle w:val="TAC"/>
              <w:keepNext w:val="0"/>
              <w:keepLines w:val="0"/>
              <w:widowControl w:val="0"/>
              <w:jc w:val="left"/>
              <w:rPr>
                <w:sz w:val="16"/>
                <w:szCs w:val="16"/>
              </w:rPr>
            </w:pPr>
            <w:r w:rsidRPr="00F92F6B">
              <w:rPr>
                <w:sz w:val="16"/>
                <w:szCs w:val="16"/>
              </w:rPr>
              <w:t>RP-201171</w:t>
            </w:r>
          </w:p>
        </w:tc>
        <w:tc>
          <w:tcPr>
            <w:tcW w:w="567" w:type="dxa"/>
            <w:shd w:val="solid" w:color="FFFFFF" w:fill="auto"/>
          </w:tcPr>
          <w:p w14:paraId="066CD67E" w14:textId="77777777" w:rsidR="00AB7F80" w:rsidRPr="00F92F6B" w:rsidRDefault="00AB7F80" w:rsidP="009014E0">
            <w:pPr>
              <w:pStyle w:val="TAL"/>
              <w:keepNext w:val="0"/>
              <w:keepLines w:val="0"/>
              <w:widowControl w:val="0"/>
              <w:jc w:val="center"/>
              <w:rPr>
                <w:sz w:val="16"/>
                <w:szCs w:val="16"/>
              </w:rPr>
            </w:pPr>
            <w:r w:rsidRPr="00F92F6B">
              <w:rPr>
                <w:sz w:val="16"/>
                <w:szCs w:val="16"/>
              </w:rPr>
              <w:t>0217</w:t>
            </w:r>
          </w:p>
        </w:tc>
        <w:tc>
          <w:tcPr>
            <w:tcW w:w="425" w:type="dxa"/>
            <w:shd w:val="solid" w:color="FFFFFF" w:fill="auto"/>
          </w:tcPr>
          <w:p w14:paraId="186D6263" w14:textId="77777777" w:rsidR="00AB7F80" w:rsidRPr="00F92F6B" w:rsidRDefault="00AB7F80" w:rsidP="009014E0">
            <w:pPr>
              <w:pStyle w:val="TAR"/>
              <w:keepNext w:val="0"/>
              <w:keepLines w:val="0"/>
              <w:widowControl w:val="0"/>
              <w:jc w:val="center"/>
              <w:rPr>
                <w:sz w:val="16"/>
                <w:szCs w:val="16"/>
              </w:rPr>
            </w:pPr>
            <w:r w:rsidRPr="00F92F6B">
              <w:rPr>
                <w:sz w:val="16"/>
                <w:szCs w:val="16"/>
              </w:rPr>
              <w:t>4</w:t>
            </w:r>
          </w:p>
        </w:tc>
        <w:tc>
          <w:tcPr>
            <w:tcW w:w="426" w:type="dxa"/>
            <w:shd w:val="solid" w:color="FFFFFF" w:fill="auto"/>
          </w:tcPr>
          <w:p w14:paraId="376435CD" w14:textId="77777777" w:rsidR="00AB7F80" w:rsidRPr="00F92F6B" w:rsidRDefault="00AB7F8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A70B80A" w14:textId="77777777" w:rsidR="00AB7F80" w:rsidRPr="00F92F6B" w:rsidRDefault="00AB7F80" w:rsidP="009014E0">
            <w:pPr>
              <w:widowControl w:val="0"/>
              <w:spacing w:after="0"/>
              <w:rPr>
                <w:rFonts w:ascii="Arial" w:hAnsi="Arial" w:cs="Arial"/>
                <w:sz w:val="16"/>
                <w:szCs w:val="16"/>
              </w:rPr>
            </w:pPr>
            <w:r w:rsidRPr="00F92F6B">
              <w:rPr>
                <w:rFonts w:ascii="Arial" w:hAnsi="Arial" w:cs="Arial"/>
                <w:sz w:val="16"/>
                <w:szCs w:val="16"/>
              </w:rPr>
              <w:t>CLI Corrections</w:t>
            </w:r>
          </w:p>
        </w:tc>
        <w:tc>
          <w:tcPr>
            <w:tcW w:w="708" w:type="dxa"/>
            <w:shd w:val="solid" w:color="FFFFFF" w:fill="auto"/>
          </w:tcPr>
          <w:p w14:paraId="715124CE" w14:textId="77777777" w:rsidR="00AB7F80" w:rsidRPr="00F92F6B" w:rsidRDefault="00AB7F80" w:rsidP="009014E0">
            <w:pPr>
              <w:pStyle w:val="TAC"/>
              <w:keepNext w:val="0"/>
              <w:keepLines w:val="0"/>
              <w:widowControl w:val="0"/>
              <w:jc w:val="left"/>
              <w:rPr>
                <w:sz w:val="16"/>
                <w:szCs w:val="16"/>
              </w:rPr>
            </w:pPr>
            <w:r w:rsidRPr="00F92F6B">
              <w:rPr>
                <w:sz w:val="16"/>
                <w:szCs w:val="16"/>
              </w:rPr>
              <w:t>16.2.0</w:t>
            </w:r>
          </w:p>
        </w:tc>
      </w:tr>
      <w:tr w:rsidR="006C004A" w:rsidRPr="00F92F6B" w14:paraId="0281E482" w14:textId="77777777" w:rsidTr="00F871AE">
        <w:tc>
          <w:tcPr>
            <w:tcW w:w="709" w:type="dxa"/>
            <w:shd w:val="solid" w:color="FFFFFF" w:fill="auto"/>
          </w:tcPr>
          <w:p w14:paraId="39E5D26E" w14:textId="77777777" w:rsidR="00111D31" w:rsidRPr="00F92F6B"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F92F6B" w:rsidRDefault="00111D31"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203D9E04" w14:textId="77777777" w:rsidR="00111D31" w:rsidRPr="00F92F6B" w:rsidRDefault="00111D31" w:rsidP="009014E0">
            <w:pPr>
              <w:pStyle w:val="TAC"/>
              <w:keepNext w:val="0"/>
              <w:keepLines w:val="0"/>
              <w:widowControl w:val="0"/>
              <w:jc w:val="left"/>
              <w:rPr>
                <w:sz w:val="16"/>
                <w:szCs w:val="16"/>
              </w:rPr>
            </w:pPr>
            <w:r w:rsidRPr="00F92F6B">
              <w:rPr>
                <w:sz w:val="16"/>
                <w:szCs w:val="16"/>
              </w:rPr>
              <w:t>RP-201179</w:t>
            </w:r>
          </w:p>
        </w:tc>
        <w:tc>
          <w:tcPr>
            <w:tcW w:w="567" w:type="dxa"/>
            <w:shd w:val="solid" w:color="FFFFFF" w:fill="auto"/>
          </w:tcPr>
          <w:p w14:paraId="76E3C309" w14:textId="77777777" w:rsidR="00111D31" w:rsidRPr="00F92F6B" w:rsidRDefault="00111D31" w:rsidP="009014E0">
            <w:pPr>
              <w:pStyle w:val="TAL"/>
              <w:keepNext w:val="0"/>
              <w:keepLines w:val="0"/>
              <w:widowControl w:val="0"/>
              <w:jc w:val="center"/>
              <w:rPr>
                <w:sz w:val="16"/>
                <w:szCs w:val="16"/>
              </w:rPr>
            </w:pPr>
            <w:r w:rsidRPr="00F92F6B">
              <w:rPr>
                <w:sz w:val="16"/>
                <w:szCs w:val="16"/>
              </w:rPr>
              <w:t>0220</w:t>
            </w:r>
          </w:p>
        </w:tc>
        <w:tc>
          <w:tcPr>
            <w:tcW w:w="425" w:type="dxa"/>
            <w:shd w:val="solid" w:color="FFFFFF" w:fill="auto"/>
          </w:tcPr>
          <w:p w14:paraId="1ABE2A55" w14:textId="77777777" w:rsidR="00111D31" w:rsidRPr="00F92F6B" w:rsidRDefault="00111D3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C6AAE50" w14:textId="77777777" w:rsidR="00111D31" w:rsidRPr="00F92F6B" w:rsidRDefault="00111D31" w:rsidP="009014E0">
            <w:pPr>
              <w:pStyle w:val="TAC"/>
              <w:keepNext w:val="0"/>
              <w:keepLines w:val="0"/>
              <w:widowControl w:val="0"/>
              <w:rPr>
                <w:sz w:val="16"/>
                <w:szCs w:val="16"/>
              </w:rPr>
            </w:pPr>
            <w:r w:rsidRPr="00F92F6B">
              <w:rPr>
                <w:sz w:val="16"/>
                <w:szCs w:val="16"/>
              </w:rPr>
              <w:t>C</w:t>
            </w:r>
          </w:p>
        </w:tc>
        <w:tc>
          <w:tcPr>
            <w:tcW w:w="5151" w:type="dxa"/>
            <w:shd w:val="solid" w:color="FFFFFF" w:fill="auto"/>
          </w:tcPr>
          <w:p w14:paraId="73ADE5B6" w14:textId="77777777" w:rsidR="00111D31" w:rsidRPr="00F92F6B" w:rsidRDefault="00111D31" w:rsidP="009014E0">
            <w:pPr>
              <w:widowControl w:val="0"/>
              <w:spacing w:after="0"/>
              <w:rPr>
                <w:rFonts w:ascii="Arial" w:hAnsi="Arial" w:cs="Arial"/>
                <w:sz w:val="16"/>
                <w:szCs w:val="16"/>
              </w:rPr>
            </w:pPr>
            <w:r w:rsidRPr="00F92F6B">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F92F6B" w:rsidRDefault="00111D31" w:rsidP="009014E0">
            <w:pPr>
              <w:pStyle w:val="TAC"/>
              <w:keepNext w:val="0"/>
              <w:keepLines w:val="0"/>
              <w:widowControl w:val="0"/>
              <w:jc w:val="left"/>
              <w:rPr>
                <w:sz w:val="16"/>
                <w:szCs w:val="16"/>
              </w:rPr>
            </w:pPr>
            <w:r w:rsidRPr="00F92F6B">
              <w:rPr>
                <w:sz w:val="16"/>
                <w:szCs w:val="16"/>
              </w:rPr>
              <w:t>16.2.0</w:t>
            </w:r>
          </w:p>
        </w:tc>
      </w:tr>
      <w:tr w:rsidR="006C004A" w:rsidRPr="00F92F6B" w14:paraId="61DAA67F" w14:textId="77777777" w:rsidTr="00F871AE">
        <w:tc>
          <w:tcPr>
            <w:tcW w:w="709" w:type="dxa"/>
            <w:shd w:val="solid" w:color="FFFFFF" w:fill="auto"/>
          </w:tcPr>
          <w:p w14:paraId="4C27FA03" w14:textId="77777777" w:rsidR="00111D31" w:rsidRPr="00F92F6B"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F92F6B" w:rsidRDefault="00111D31"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3BA1ABE3" w14:textId="77777777" w:rsidR="00111D31" w:rsidRPr="00F92F6B" w:rsidRDefault="00111D31" w:rsidP="009014E0">
            <w:pPr>
              <w:pStyle w:val="TAC"/>
              <w:keepNext w:val="0"/>
              <w:keepLines w:val="0"/>
              <w:widowControl w:val="0"/>
              <w:jc w:val="left"/>
              <w:rPr>
                <w:sz w:val="16"/>
                <w:szCs w:val="16"/>
              </w:rPr>
            </w:pPr>
            <w:r w:rsidRPr="00F92F6B">
              <w:rPr>
                <w:sz w:val="16"/>
                <w:szCs w:val="16"/>
              </w:rPr>
              <w:t>RP-201161</w:t>
            </w:r>
          </w:p>
        </w:tc>
        <w:tc>
          <w:tcPr>
            <w:tcW w:w="567" w:type="dxa"/>
            <w:shd w:val="solid" w:color="FFFFFF" w:fill="auto"/>
          </w:tcPr>
          <w:p w14:paraId="444C09E4" w14:textId="77777777" w:rsidR="00111D31" w:rsidRPr="00F92F6B" w:rsidRDefault="00111D31" w:rsidP="009014E0">
            <w:pPr>
              <w:pStyle w:val="TAL"/>
              <w:keepNext w:val="0"/>
              <w:keepLines w:val="0"/>
              <w:widowControl w:val="0"/>
              <w:jc w:val="center"/>
              <w:rPr>
                <w:sz w:val="16"/>
                <w:szCs w:val="16"/>
              </w:rPr>
            </w:pPr>
            <w:r w:rsidRPr="00F92F6B">
              <w:rPr>
                <w:sz w:val="16"/>
                <w:szCs w:val="16"/>
              </w:rPr>
              <w:t>0222</w:t>
            </w:r>
          </w:p>
        </w:tc>
        <w:tc>
          <w:tcPr>
            <w:tcW w:w="425" w:type="dxa"/>
            <w:shd w:val="solid" w:color="FFFFFF" w:fill="auto"/>
          </w:tcPr>
          <w:p w14:paraId="34245548" w14:textId="77777777" w:rsidR="00111D31" w:rsidRPr="00F92F6B" w:rsidRDefault="00111D3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0E882BF" w14:textId="77777777" w:rsidR="00111D31" w:rsidRPr="00F92F6B" w:rsidRDefault="00111D31"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22ECC031" w14:textId="77777777" w:rsidR="00111D31" w:rsidRPr="00F92F6B" w:rsidRDefault="00111D31" w:rsidP="009014E0">
            <w:pPr>
              <w:widowControl w:val="0"/>
              <w:spacing w:after="0"/>
              <w:rPr>
                <w:rFonts w:ascii="Arial" w:hAnsi="Arial" w:cs="Arial"/>
                <w:sz w:val="16"/>
                <w:szCs w:val="16"/>
              </w:rPr>
            </w:pPr>
            <w:r w:rsidRPr="00F92F6B">
              <w:rPr>
                <w:rFonts w:ascii="Arial" w:hAnsi="Arial" w:cs="Arial"/>
                <w:sz w:val="16"/>
                <w:szCs w:val="16"/>
              </w:rPr>
              <w:t xml:space="preserve">Clarification on </w:t>
            </w:r>
            <w:proofErr w:type="spellStart"/>
            <w:r w:rsidRPr="00F92F6B">
              <w:rPr>
                <w:rFonts w:ascii="Arial" w:hAnsi="Arial" w:cs="Arial"/>
                <w:sz w:val="16"/>
                <w:szCs w:val="16"/>
              </w:rPr>
              <w:t>pdcp</w:t>
            </w:r>
            <w:proofErr w:type="spellEnd"/>
            <w:r w:rsidRPr="00F92F6B">
              <w:rPr>
                <w:rFonts w:ascii="Arial" w:hAnsi="Arial" w:cs="Arial"/>
                <w:sz w:val="16"/>
                <w:szCs w:val="16"/>
              </w:rPr>
              <w:t>-Duplication at RRC Reconfiguration</w:t>
            </w:r>
          </w:p>
        </w:tc>
        <w:tc>
          <w:tcPr>
            <w:tcW w:w="708" w:type="dxa"/>
            <w:shd w:val="solid" w:color="FFFFFF" w:fill="auto"/>
          </w:tcPr>
          <w:p w14:paraId="6F95D35E" w14:textId="77777777" w:rsidR="00111D31" w:rsidRPr="00F92F6B" w:rsidRDefault="00111D31" w:rsidP="009014E0">
            <w:pPr>
              <w:pStyle w:val="TAC"/>
              <w:keepNext w:val="0"/>
              <w:keepLines w:val="0"/>
              <w:widowControl w:val="0"/>
              <w:jc w:val="left"/>
              <w:rPr>
                <w:sz w:val="16"/>
                <w:szCs w:val="16"/>
              </w:rPr>
            </w:pPr>
            <w:r w:rsidRPr="00F92F6B">
              <w:rPr>
                <w:sz w:val="16"/>
                <w:szCs w:val="16"/>
              </w:rPr>
              <w:t>16.2.0</w:t>
            </w:r>
          </w:p>
        </w:tc>
      </w:tr>
      <w:tr w:rsidR="006C004A" w:rsidRPr="00F92F6B" w14:paraId="7029022E" w14:textId="77777777" w:rsidTr="00F871AE">
        <w:tc>
          <w:tcPr>
            <w:tcW w:w="709" w:type="dxa"/>
            <w:shd w:val="solid" w:color="FFFFFF" w:fill="auto"/>
          </w:tcPr>
          <w:p w14:paraId="1C323EF7" w14:textId="77777777" w:rsidR="00111D31" w:rsidRPr="00F92F6B"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F92F6B" w:rsidRDefault="00111D31"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5B30844B" w14:textId="77777777" w:rsidR="00111D31" w:rsidRPr="00F92F6B" w:rsidRDefault="00111D31" w:rsidP="009014E0">
            <w:pPr>
              <w:pStyle w:val="TAC"/>
              <w:keepNext w:val="0"/>
              <w:keepLines w:val="0"/>
              <w:widowControl w:val="0"/>
              <w:jc w:val="left"/>
              <w:rPr>
                <w:sz w:val="16"/>
                <w:szCs w:val="16"/>
              </w:rPr>
            </w:pPr>
            <w:r w:rsidRPr="00F92F6B">
              <w:rPr>
                <w:sz w:val="16"/>
                <w:szCs w:val="16"/>
              </w:rPr>
              <w:t>RP-201164</w:t>
            </w:r>
          </w:p>
        </w:tc>
        <w:tc>
          <w:tcPr>
            <w:tcW w:w="567" w:type="dxa"/>
            <w:shd w:val="solid" w:color="FFFFFF" w:fill="auto"/>
          </w:tcPr>
          <w:p w14:paraId="6F502409" w14:textId="77777777" w:rsidR="00111D31" w:rsidRPr="00F92F6B" w:rsidRDefault="00111D31" w:rsidP="009014E0">
            <w:pPr>
              <w:pStyle w:val="TAL"/>
              <w:keepNext w:val="0"/>
              <w:keepLines w:val="0"/>
              <w:widowControl w:val="0"/>
              <w:jc w:val="center"/>
              <w:rPr>
                <w:sz w:val="16"/>
                <w:szCs w:val="16"/>
              </w:rPr>
            </w:pPr>
            <w:r w:rsidRPr="00F92F6B">
              <w:rPr>
                <w:sz w:val="16"/>
                <w:szCs w:val="16"/>
              </w:rPr>
              <w:t>0224</w:t>
            </w:r>
          </w:p>
        </w:tc>
        <w:tc>
          <w:tcPr>
            <w:tcW w:w="425" w:type="dxa"/>
            <w:shd w:val="solid" w:color="FFFFFF" w:fill="auto"/>
          </w:tcPr>
          <w:p w14:paraId="70835199" w14:textId="77777777" w:rsidR="00111D31" w:rsidRPr="00F92F6B" w:rsidRDefault="00111D3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8DE3CCF" w14:textId="77777777" w:rsidR="00111D31" w:rsidRPr="00F92F6B" w:rsidRDefault="00111D31"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00CFD680" w14:textId="77777777" w:rsidR="00111D31" w:rsidRPr="00F92F6B" w:rsidRDefault="00111D31" w:rsidP="009014E0">
            <w:pPr>
              <w:widowControl w:val="0"/>
              <w:spacing w:after="0"/>
              <w:rPr>
                <w:rFonts w:ascii="Arial" w:hAnsi="Arial" w:cs="Arial"/>
                <w:sz w:val="16"/>
                <w:szCs w:val="16"/>
              </w:rPr>
            </w:pPr>
            <w:r w:rsidRPr="00F92F6B">
              <w:rPr>
                <w:rFonts w:ascii="Arial" w:hAnsi="Arial" w:cs="Arial"/>
                <w:sz w:val="16"/>
                <w:szCs w:val="16"/>
              </w:rPr>
              <w:t>Correction on bandwidth adaptation</w:t>
            </w:r>
          </w:p>
        </w:tc>
        <w:tc>
          <w:tcPr>
            <w:tcW w:w="708" w:type="dxa"/>
            <w:shd w:val="solid" w:color="FFFFFF" w:fill="auto"/>
          </w:tcPr>
          <w:p w14:paraId="4064A55F" w14:textId="77777777" w:rsidR="00111D31" w:rsidRPr="00F92F6B" w:rsidRDefault="00111D31" w:rsidP="009014E0">
            <w:pPr>
              <w:pStyle w:val="TAC"/>
              <w:keepNext w:val="0"/>
              <w:keepLines w:val="0"/>
              <w:widowControl w:val="0"/>
              <w:jc w:val="left"/>
              <w:rPr>
                <w:sz w:val="16"/>
                <w:szCs w:val="16"/>
              </w:rPr>
            </w:pPr>
            <w:r w:rsidRPr="00F92F6B">
              <w:rPr>
                <w:sz w:val="16"/>
                <w:szCs w:val="16"/>
              </w:rPr>
              <w:t>16.2.0</w:t>
            </w:r>
          </w:p>
        </w:tc>
      </w:tr>
      <w:tr w:rsidR="006C004A" w:rsidRPr="00F92F6B" w14:paraId="235DAFE3" w14:textId="77777777" w:rsidTr="00F871AE">
        <w:tc>
          <w:tcPr>
            <w:tcW w:w="709" w:type="dxa"/>
            <w:shd w:val="solid" w:color="FFFFFF" w:fill="auto"/>
          </w:tcPr>
          <w:p w14:paraId="70458DC1" w14:textId="77777777" w:rsidR="00111D31" w:rsidRPr="00F92F6B"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F92F6B" w:rsidRDefault="00111D31"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60701B74" w14:textId="77777777" w:rsidR="00111D31" w:rsidRPr="00F92F6B" w:rsidRDefault="00111D31" w:rsidP="009014E0">
            <w:pPr>
              <w:pStyle w:val="TAC"/>
              <w:keepNext w:val="0"/>
              <w:keepLines w:val="0"/>
              <w:widowControl w:val="0"/>
              <w:jc w:val="left"/>
              <w:rPr>
                <w:sz w:val="16"/>
                <w:szCs w:val="16"/>
              </w:rPr>
            </w:pPr>
            <w:r w:rsidRPr="00F92F6B">
              <w:rPr>
                <w:sz w:val="16"/>
                <w:szCs w:val="16"/>
              </w:rPr>
              <w:t>RP-201182</w:t>
            </w:r>
          </w:p>
        </w:tc>
        <w:tc>
          <w:tcPr>
            <w:tcW w:w="567" w:type="dxa"/>
            <w:shd w:val="solid" w:color="FFFFFF" w:fill="auto"/>
          </w:tcPr>
          <w:p w14:paraId="47DA1B64" w14:textId="77777777" w:rsidR="00111D31" w:rsidRPr="00F92F6B" w:rsidRDefault="00111D31" w:rsidP="009014E0">
            <w:pPr>
              <w:pStyle w:val="TAL"/>
              <w:keepNext w:val="0"/>
              <w:keepLines w:val="0"/>
              <w:widowControl w:val="0"/>
              <w:jc w:val="center"/>
              <w:rPr>
                <w:sz w:val="16"/>
                <w:szCs w:val="16"/>
              </w:rPr>
            </w:pPr>
            <w:r w:rsidRPr="00F92F6B">
              <w:rPr>
                <w:sz w:val="16"/>
                <w:szCs w:val="16"/>
              </w:rPr>
              <w:t>0225</w:t>
            </w:r>
          </w:p>
        </w:tc>
        <w:tc>
          <w:tcPr>
            <w:tcW w:w="425" w:type="dxa"/>
            <w:shd w:val="solid" w:color="FFFFFF" w:fill="auto"/>
          </w:tcPr>
          <w:p w14:paraId="15599489" w14:textId="77777777" w:rsidR="00111D31" w:rsidRPr="00F92F6B" w:rsidRDefault="00111D3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8A41101" w14:textId="77777777" w:rsidR="00111D31" w:rsidRPr="00F92F6B" w:rsidRDefault="00111D3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92D26E9" w14:textId="77777777" w:rsidR="00111D31" w:rsidRPr="00F92F6B" w:rsidRDefault="00111D31" w:rsidP="009014E0">
            <w:pPr>
              <w:widowControl w:val="0"/>
              <w:spacing w:after="0"/>
              <w:rPr>
                <w:rFonts w:ascii="Arial" w:hAnsi="Arial" w:cs="Arial"/>
                <w:sz w:val="16"/>
                <w:szCs w:val="16"/>
              </w:rPr>
            </w:pPr>
            <w:r w:rsidRPr="00F92F6B">
              <w:rPr>
                <w:rFonts w:ascii="Arial" w:hAnsi="Arial" w:cs="Arial"/>
                <w:sz w:val="16"/>
                <w:szCs w:val="16"/>
              </w:rPr>
              <w:t>Miscellaneous corrections to NPN</w:t>
            </w:r>
          </w:p>
        </w:tc>
        <w:tc>
          <w:tcPr>
            <w:tcW w:w="708" w:type="dxa"/>
            <w:shd w:val="solid" w:color="FFFFFF" w:fill="auto"/>
          </w:tcPr>
          <w:p w14:paraId="143A806E" w14:textId="77777777" w:rsidR="00111D31" w:rsidRPr="00F92F6B" w:rsidRDefault="00111D31" w:rsidP="009014E0">
            <w:pPr>
              <w:pStyle w:val="TAC"/>
              <w:keepNext w:val="0"/>
              <w:keepLines w:val="0"/>
              <w:widowControl w:val="0"/>
              <w:jc w:val="left"/>
              <w:rPr>
                <w:sz w:val="16"/>
                <w:szCs w:val="16"/>
              </w:rPr>
            </w:pPr>
            <w:r w:rsidRPr="00F92F6B">
              <w:rPr>
                <w:sz w:val="16"/>
                <w:szCs w:val="16"/>
              </w:rPr>
              <w:t>16.2.0</w:t>
            </w:r>
          </w:p>
        </w:tc>
      </w:tr>
      <w:tr w:rsidR="006C004A" w:rsidRPr="00F92F6B" w14:paraId="0F636F70" w14:textId="77777777" w:rsidTr="00F871AE">
        <w:tc>
          <w:tcPr>
            <w:tcW w:w="709" w:type="dxa"/>
            <w:shd w:val="solid" w:color="FFFFFF" w:fill="auto"/>
          </w:tcPr>
          <w:p w14:paraId="5C316C95" w14:textId="77777777" w:rsidR="00FB7AB0" w:rsidRPr="00F92F6B"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F92F6B" w:rsidRDefault="00FB7AB0"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252B0A02" w14:textId="77777777" w:rsidR="00FB7AB0" w:rsidRPr="00F92F6B" w:rsidRDefault="00FB7AB0" w:rsidP="009014E0">
            <w:pPr>
              <w:pStyle w:val="TAC"/>
              <w:keepNext w:val="0"/>
              <w:keepLines w:val="0"/>
              <w:widowControl w:val="0"/>
              <w:jc w:val="left"/>
              <w:rPr>
                <w:sz w:val="16"/>
                <w:szCs w:val="16"/>
              </w:rPr>
            </w:pPr>
            <w:r w:rsidRPr="00F92F6B">
              <w:rPr>
                <w:sz w:val="16"/>
                <w:szCs w:val="16"/>
              </w:rPr>
              <w:t>RP-201175</w:t>
            </w:r>
          </w:p>
        </w:tc>
        <w:tc>
          <w:tcPr>
            <w:tcW w:w="567" w:type="dxa"/>
            <w:shd w:val="solid" w:color="FFFFFF" w:fill="auto"/>
          </w:tcPr>
          <w:p w14:paraId="7F2BA57F" w14:textId="77777777" w:rsidR="00FB7AB0" w:rsidRPr="00F92F6B" w:rsidRDefault="00FB7AB0" w:rsidP="009014E0">
            <w:pPr>
              <w:pStyle w:val="TAL"/>
              <w:keepNext w:val="0"/>
              <w:keepLines w:val="0"/>
              <w:widowControl w:val="0"/>
              <w:jc w:val="center"/>
              <w:rPr>
                <w:sz w:val="16"/>
                <w:szCs w:val="16"/>
              </w:rPr>
            </w:pPr>
            <w:r w:rsidRPr="00F92F6B">
              <w:rPr>
                <w:sz w:val="16"/>
                <w:szCs w:val="16"/>
              </w:rPr>
              <w:t>0227</w:t>
            </w:r>
          </w:p>
        </w:tc>
        <w:tc>
          <w:tcPr>
            <w:tcW w:w="425" w:type="dxa"/>
            <w:shd w:val="solid" w:color="FFFFFF" w:fill="auto"/>
          </w:tcPr>
          <w:p w14:paraId="4878F0DF" w14:textId="77777777" w:rsidR="00FB7AB0" w:rsidRPr="00F92F6B" w:rsidRDefault="00FB7AB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2BD7F0A" w14:textId="77777777" w:rsidR="00FB7AB0" w:rsidRPr="00F92F6B" w:rsidRDefault="00FB7AB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ABF8F48" w14:textId="77777777" w:rsidR="00FB7AB0" w:rsidRPr="00F92F6B" w:rsidRDefault="00FB7AB0" w:rsidP="009014E0">
            <w:pPr>
              <w:widowControl w:val="0"/>
              <w:spacing w:after="0"/>
              <w:rPr>
                <w:rFonts w:ascii="Arial" w:hAnsi="Arial" w:cs="Arial"/>
                <w:sz w:val="16"/>
                <w:szCs w:val="16"/>
              </w:rPr>
            </w:pPr>
            <w:r w:rsidRPr="00F92F6B">
              <w:rPr>
                <w:rFonts w:ascii="Arial" w:hAnsi="Arial" w:cs="Arial"/>
                <w:sz w:val="16"/>
                <w:szCs w:val="16"/>
              </w:rPr>
              <w:t>Missing SIB for positioning</w:t>
            </w:r>
          </w:p>
        </w:tc>
        <w:tc>
          <w:tcPr>
            <w:tcW w:w="708" w:type="dxa"/>
            <w:shd w:val="solid" w:color="FFFFFF" w:fill="auto"/>
          </w:tcPr>
          <w:p w14:paraId="41E87F2B" w14:textId="77777777" w:rsidR="00FB7AB0" w:rsidRPr="00F92F6B" w:rsidRDefault="00FB7AB0" w:rsidP="009014E0">
            <w:pPr>
              <w:pStyle w:val="TAC"/>
              <w:keepNext w:val="0"/>
              <w:keepLines w:val="0"/>
              <w:widowControl w:val="0"/>
              <w:jc w:val="left"/>
              <w:rPr>
                <w:sz w:val="16"/>
                <w:szCs w:val="16"/>
              </w:rPr>
            </w:pPr>
            <w:r w:rsidRPr="00F92F6B">
              <w:rPr>
                <w:sz w:val="16"/>
                <w:szCs w:val="16"/>
              </w:rPr>
              <w:t>16.2.0</w:t>
            </w:r>
          </w:p>
        </w:tc>
      </w:tr>
      <w:tr w:rsidR="006C004A" w:rsidRPr="00F92F6B" w14:paraId="612636C8" w14:textId="77777777" w:rsidTr="00F871AE">
        <w:tc>
          <w:tcPr>
            <w:tcW w:w="709" w:type="dxa"/>
            <w:shd w:val="solid" w:color="FFFFFF" w:fill="auto"/>
          </w:tcPr>
          <w:p w14:paraId="74B6D4DB" w14:textId="77777777" w:rsidR="004B55CB" w:rsidRPr="00F92F6B"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F92F6B" w:rsidRDefault="004B55CB"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0F8CA6B2" w14:textId="77777777" w:rsidR="004B55CB" w:rsidRPr="00F92F6B" w:rsidRDefault="004B55CB" w:rsidP="009014E0">
            <w:pPr>
              <w:pStyle w:val="TAC"/>
              <w:keepNext w:val="0"/>
              <w:keepLines w:val="0"/>
              <w:widowControl w:val="0"/>
              <w:jc w:val="left"/>
              <w:rPr>
                <w:sz w:val="16"/>
                <w:szCs w:val="16"/>
              </w:rPr>
            </w:pPr>
            <w:r w:rsidRPr="00F92F6B">
              <w:rPr>
                <w:sz w:val="16"/>
                <w:szCs w:val="16"/>
              </w:rPr>
              <w:t>RP-201172</w:t>
            </w:r>
          </w:p>
        </w:tc>
        <w:tc>
          <w:tcPr>
            <w:tcW w:w="567" w:type="dxa"/>
            <w:shd w:val="solid" w:color="FFFFFF" w:fill="auto"/>
          </w:tcPr>
          <w:p w14:paraId="21E3A693" w14:textId="77777777" w:rsidR="004B55CB" w:rsidRPr="00F92F6B" w:rsidRDefault="004B55CB" w:rsidP="009014E0">
            <w:pPr>
              <w:pStyle w:val="TAL"/>
              <w:keepNext w:val="0"/>
              <w:keepLines w:val="0"/>
              <w:widowControl w:val="0"/>
              <w:jc w:val="center"/>
              <w:rPr>
                <w:sz w:val="16"/>
                <w:szCs w:val="16"/>
              </w:rPr>
            </w:pPr>
            <w:r w:rsidRPr="00F92F6B">
              <w:rPr>
                <w:sz w:val="16"/>
                <w:szCs w:val="16"/>
              </w:rPr>
              <w:t>0229</w:t>
            </w:r>
          </w:p>
        </w:tc>
        <w:tc>
          <w:tcPr>
            <w:tcW w:w="425" w:type="dxa"/>
            <w:shd w:val="solid" w:color="FFFFFF" w:fill="auto"/>
          </w:tcPr>
          <w:p w14:paraId="357A19D0" w14:textId="77777777" w:rsidR="004B55CB" w:rsidRPr="00F92F6B" w:rsidRDefault="004B55C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83D142F" w14:textId="77777777" w:rsidR="004B55CB" w:rsidRPr="00F92F6B" w:rsidRDefault="004B55C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A3C1DD3" w14:textId="77777777" w:rsidR="004B55CB" w:rsidRPr="00F92F6B" w:rsidRDefault="004B55CB" w:rsidP="009014E0">
            <w:pPr>
              <w:widowControl w:val="0"/>
              <w:spacing w:after="0"/>
              <w:rPr>
                <w:rFonts w:ascii="Arial" w:hAnsi="Arial" w:cs="Arial"/>
                <w:sz w:val="16"/>
                <w:szCs w:val="16"/>
              </w:rPr>
            </w:pPr>
            <w:r w:rsidRPr="00F92F6B">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F92F6B" w:rsidRDefault="004B55CB" w:rsidP="009014E0">
            <w:pPr>
              <w:pStyle w:val="TAC"/>
              <w:keepNext w:val="0"/>
              <w:keepLines w:val="0"/>
              <w:widowControl w:val="0"/>
              <w:jc w:val="left"/>
              <w:rPr>
                <w:sz w:val="16"/>
                <w:szCs w:val="16"/>
              </w:rPr>
            </w:pPr>
            <w:r w:rsidRPr="00F92F6B">
              <w:rPr>
                <w:sz w:val="16"/>
                <w:szCs w:val="16"/>
              </w:rPr>
              <w:t>16.2.0</w:t>
            </w:r>
          </w:p>
        </w:tc>
      </w:tr>
      <w:tr w:rsidR="006C004A" w:rsidRPr="00F92F6B" w14:paraId="05A05E2B" w14:textId="77777777" w:rsidTr="00F871AE">
        <w:tc>
          <w:tcPr>
            <w:tcW w:w="709" w:type="dxa"/>
            <w:shd w:val="solid" w:color="FFFFFF" w:fill="auto"/>
          </w:tcPr>
          <w:p w14:paraId="12107A3D" w14:textId="77777777" w:rsidR="001C4754" w:rsidRPr="00F92F6B"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F92F6B" w:rsidRDefault="001C4754"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114D6961" w14:textId="77777777" w:rsidR="001C4754" w:rsidRPr="00F92F6B" w:rsidRDefault="001C4754" w:rsidP="009014E0">
            <w:pPr>
              <w:pStyle w:val="TAC"/>
              <w:keepNext w:val="0"/>
              <w:keepLines w:val="0"/>
              <w:widowControl w:val="0"/>
              <w:jc w:val="left"/>
              <w:rPr>
                <w:sz w:val="16"/>
                <w:szCs w:val="16"/>
              </w:rPr>
            </w:pPr>
            <w:r w:rsidRPr="00F92F6B">
              <w:rPr>
                <w:sz w:val="16"/>
                <w:szCs w:val="16"/>
              </w:rPr>
              <w:t>RP-201177</w:t>
            </w:r>
          </w:p>
        </w:tc>
        <w:tc>
          <w:tcPr>
            <w:tcW w:w="567" w:type="dxa"/>
            <w:shd w:val="solid" w:color="FFFFFF" w:fill="auto"/>
          </w:tcPr>
          <w:p w14:paraId="61D06070" w14:textId="77777777" w:rsidR="001C4754" w:rsidRPr="00F92F6B" w:rsidRDefault="001C4754" w:rsidP="009014E0">
            <w:pPr>
              <w:pStyle w:val="TAL"/>
              <w:keepNext w:val="0"/>
              <w:keepLines w:val="0"/>
              <w:widowControl w:val="0"/>
              <w:jc w:val="center"/>
              <w:rPr>
                <w:sz w:val="16"/>
                <w:szCs w:val="16"/>
              </w:rPr>
            </w:pPr>
            <w:r w:rsidRPr="00F92F6B">
              <w:rPr>
                <w:sz w:val="16"/>
                <w:szCs w:val="16"/>
              </w:rPr>
              <w:t>0230</w:t>
            </w:r>
          </w:p>
        </w:tc>
        <w:tc>
          <w:tcPr>
            <w:tcW w:w="425" w:type="dxa"/>
            <w:shd w:val="solid" w:color="FFFFFF" w:fill="auto"/>
          </w:tcPr>
          <w:p w14:paraId="12109D5B" w14:textId="77777777" w:rsidR="001C4754" w:rsidRPr="00F92F6B" w:rsidRDefault="001C4754"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271586B" w14:textId="77777777" w:rsidR="001C4754" w:rsidRPr="00F92F6B" w:rsidRDefault="001C475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159C8BA" w14:textId="77777777" w:rsidR="001C4754" w:rsidRPr="00F92F6B" w:rsidRDefault="001C4754" w:rsidP="009014E0">
            <w:pPr>
              <w:widowControl w:val="0"/>
              <w:spacing w:after="0"/>
              <w:rPr>
                <w:rFonts w:ascii="Arial" w:hAnsi="Arial" w:cs="Arial"/>
                <w:sz w:val="16"/>
                <w:szCs w:val="16"/>
              </w:rPr>
            </w:pPr>
            <w:r w:rsidRPr="00F92F6B">
              <w:rPr>
                <w:rFonts w:ascii="Arial" w:hAnsi="Arial" w:cs="Arial"/>
                <w:sz w:val="16"/>
                <w:szCs w:val="16"/>
              </w:rPr>
              <w:t>Corrections on NR mobility enhancements</w:t>
            </w:r>
          </w:p>
        </w:tc>
        <w:tc>
          <w:tcPr>
            <w:tcW w:w="708" w:type="dxa"/>
            <w:shd w:val="solid" w:color="FFFFFF" w:fill="auto"/>
          </w:tcPr>
          <w:p w14:paraId="1C7668D4" w14:textId="77777777" w:rsidR="001C4754" w:rsidRPr="00F92F6B" w:rsidRDefault="001C4754" w:rsidP="009014E0">
            <w:pPr>
              <w:pStyle w:val="TAC"/>
              <w:keepNext w:val="0"/>
              <w:keepLines w:val="0"/>
              <w:widowControl w:val="0"/>
              <w:jc w:val="left"/>
              <w:rPr>
                <w:sz w:val="16"/>
                <w:szCs w:val="16"/>
              </w:rPr>
            </w:pPr>
            <w:r w:rsidRPr="00F92F6B">
              <w:rPr>
                <w:sz w:val="16"/>
                <w:szCs w:val="16"/>
              </w:rPr>
              <w:t>16.2.0</w:t>
            </w:r>
          </w:p>
        </w:tc>
      </w:tr>
      <w:tr w:rsidR="006C004A" w:rsidRPr="00F92F6B" w14:paraId="3C1A26EA" w14:textId="77777777" w:rsidTr="00F871AE">
        <w:tc>
          <w:tcPr>
            <w:tcW w:w="709" w:type="dxa"/>
            <w:shd w:val="solid" w:color="FFFFFF" w:fill="auto"/>
          </w:tcPr>
          <w:p w14:paraId="7449403B" w14:textId="77777777" w:rsidR="001C4754" w:rsidRPr="00F92F6B"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F92F6B" w:rsidRDefault="001C4754"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4E96FE6E" w14:textId="77777777" w:rsidR="001C4754" w:rsidRPr="00F92F6B" w:rsidRDefault="001C4754" w:rsidP="009014E0">
            <w:pPr>
              <w:pStyle w:val="TAC"/>
              <w:keepNext w:val="0"/>
              <w:keepLines w:val="0"/>
              <w:widowControl w:val="0"/>
              <w:jc w:val="left"/>
              <w:rPr>
                <w:sz w:val="16"/>
                <w:szCs w:val="16"/>
              </w:rPr>
            </w:pPr>
            <w:r w:rsidRPr="00F92F6B">
              <w:rPr>
                <w:sz w:val="16"/>
                <w:szCs w:val="16"/>
              </w:rPr>
              <w:t>RP-201178</w:t>
            </w:r>
          </w:p>
        </w:tc>
        <w:tc>
          <w:tcPr>
            <w:tcW w:w="567" w:type="dxa"/>
            <w:shd w:val="solid" w:color="FFFFFF" w:fill="auto"/>
          </w:tcPr>
          <w:p w14:paraId="11ABAD90" w14:textId="77777777" w:rsidR="001C4754" w:rsidRPr="00F92F6B" w:rsidRDefault="001C4754" w:rsidP="009014E0">
            <w:pPr>
              <w:pStyle w:val="TAL"/>
              <w:keepNext w:val="0"/>
              <w:keepLines w:val="0"/>
              <w:widowControl w:val="0"/>
              <w:jc w:val="center"/>
              <w:rPr>
                <w:sz w:val="16"/>
                <w:szCs w:val="16"/>
              </w:rPr>
            </w:pPr>
            <w:r w:rsidRPr="00F92F6B">
              <w:rPr>
                <w:sz w:val="16"/>
                <w:szCs w:val="16"/>
              </w:rPr>
              <w:t>0236</w:t>
            </w:r>
          </w:p>
        </w:tc>
        <w:tc>
          <w:tcPr>
            <w:tcW w:w="425" w:type="dxa"/>
            <w:shd w:val="solid" w:color="FFFFFF" w:fill="auto"/>
          </w:tcPr>
          <w:p w14:paraId="022E1A80" w14:textId="77777777" w:rsidR="001C4754" w:rsidRPr="00F92F6B" w:rsidRDefault="001C4754"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DBB41EB" w14:textId="77777777" w:rsidR="001C4754" w:rsidRPr="00F92F6B" w:rsidRDefault="001C475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3DCAEA9" w14:textId="77777777" w:rsidR="001C4754" w:rsidRPr="00F92F6B" w:rsidRDefault="001C4754" w:rsidP="009014E0">
            <w:pPr>
              <w:widowControl w:val="0"/>
              <w:spacing w:after="0"/>
              <w:rPr>
                <w:rFonts w:ascii="Arial" w:hAnsi="Arial" w:cs="Arial"/>
                <w:sz w:val="16"/>
                <w:szCs w:val="16"/>
              </w:rPr>
            </w:pPr>
            <w:r w:rsidRPr="00F92F6B">
              <w:rPr>
                <w:rFonts w:ascii="Arial" w:hAnsi="Arial" w:cs="Arial"/>
                <w:sz w:val="16"/>
                <w:szCs w:val="16"/>
              </w:rPr>
              <w:t>Clarification of DAPS configuration in MR-DC</w:t>
            </w:r>
          </w:p>
        </w:tc>
        <w:tc>
          <w:tcPr>
            <w:tcW w:w="708" w:type="dxa"/>
            <w:shd w:val="solid" w:color="FFFFFF" w:fill="auto"/>
          </w:tcPr>
          <w:p w14:paraId="54257584" w14:textId="77777777" w:rsidR="001C4754" w:rsidRPr="00F92F6B" w:rsidRDefault="001C4754" w:rsidP="009014E0">
            <w:pPr>
              <w:pStyle w:val="TAC"/>
              <w:keepNext w:val="0"/>
              <w:keepLines w:val="0"/>
              <w:widowControl w:val="0"/>
              <w:jc w:val="left"/>
              <w:rPr>
                <w:sz w:val="16"/>
                <w:szCs w:val="16"/>
              </w:rPr>
            </w:pPr>
            <w:r w:rsidRPr="00F92F6B">
              <w:rPr>
                <w:sz w:val="16"/>
                <w:szCs w:val="16"/>
              </w:rPr>
              <w:t>16.2.0</w:t>
            </w:r>
          </w:p>
        </w:tc>
      </w:tr>
      <w:tr w:rsidR="006C004A" w:rsidRPr="00F92F6B" w14:paraId="406B549D" w14:textId="77777777" w:rsidTr="00F871AE">
        <w:tc>
          <w:tcPr>
            <w:tcW w:w="709" w:type="dxa"/>
            <w:shd w:val="solid" w:color="FFFFFF" w:fill="auto"/>
          </w:tcPr>
          <w:p w14:paraId="5253B04E" w14:textId="77777777" w:rsidR="001C4754" w:rsidRPr="00F92F6B"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F92F6B" w:rsidRDefault="001C4754"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5494BCB7" w14:textId="77777777" w:rsidR="001C4754" w:rsidRPr="00F92F6B" w:rsidRDefault="001C4754" w:rsidP="009014E0">
            <w:pPr>
              <w:pStyle w:val="TAC"/>
              <w:keepNext w:val="0"/>
              <w:keepLines w:val="0"/>
              <w:widowControl w:val="0"/>
              <w:jc w:val="left"/>
              <w:rPr>
                <w:sz w:val="16"/>
                <w:szCs w:val="16"/>
              </w:rPr>
            </w:pPr>
            <w:r w:rsidRPr="00F92F6B">
              <w:rPr>
                <w:sz w:val="16"/>
                <w:szCs w:val="16"/>
              </w:rPr>
              <w:t>RP-201176</w:t>
            </w:r>
          </w:p>
        </w:tc>
        <w:tc>
          <w:tcPr>
            <w:tcW w:w="567" w:type="dxa"/>
            <w:shd w:val="solid" w:color="FFFFFF" w:fill="auto"/>
          </w:tcPr>
          <w:p w14:paraId="6918A8CC" w14:textId="77777777" w:rsidR="001C4754" w:rsidRPr="00F92F6B" w:rsidRDefault="001C4754" w:rsidP="009014E0">
            <w:pPr>
              <w:pStyle w:val="TAL"/>
              <w:keepNext w:val="0"/>
              <w:keepLines w:val="0"/>
              <w:widowControl w:val="0"/>
              <w:jc w:val="center"/>
              <w:rPr>
                <w:sz w:val="16"/>
                <w:szCs w:val="16"/>
              </w:rPr>
            </w:pPr>
            <w:r w:rsidRPr="00F92F6B">
              <w:rPr>
                <w:sz w:val="16"/>
                <w:szCs w:val="16"/>
              </w:rPr>
              <w:t>0237</w:t>
            </w:r>
          </w:p>
        </w:tc>
        <w:tc>
          <w:tcPr>
            <w:tcW w:w="425" w:type="dxa"/>
            <w:shd w:val="solid" w:color="FFFFFF" w:fill="auto"/>
          </w:tcPr>
          <w:p w14:paraId="72107EA9" w14:textId="77777777" w:rsidR="001C4754" w:rsidRPr="00F92F6B" w:rsidRDefault="001C475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DD81074" w14:textId="77777777" w:rsidR="001C4754" w:rsidRPr="00F92F6B" w:rsidRDefault="001C475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4FC241B" w14:textId="77777777" w:rsidR="001C4754" w:rsidRPr="00F92F6B" w:rsidRDefault="001C4754" w:rsidP="009014E0">
            <w:pPr>
              <w:widowControl w:val="0"/>
              <w:spacing w:after="0"/>
              <w:rPr>
                <w:rFonts w:ascii="Arial" w:hAnsi="Arial" w:cs="Arial"/>
                <w:sz w:val="16"/>
                <w:szCs w:val="16"/>
              </w:rPr>
            </w:pPr>
            <w:r w:rsidRPr="00F92F6B">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F92F6B" w:rsidRDefault="001C4754" w:rsidP="009014E0">
            <w:pPr>
              <w:pStyle w:val="TAC"/>
              <w:keepNext w:val="0"/>
              <w:keepLines w:val="0"/>
              <w:widowControl w:val="0"/>
              <w:jc w:val="left"/>
              <w:rPr>
                <w:sz w:val="16"/>
                <w:szCs w:val="16"/>
              </w:rPr>
            </w:pPr>
            <w:r w:rsidRPr="00F92F6B">
              <w:rPr>
                <w:sz w:val="16"/>
                <w:szCs w:val="16"/>
              </w:rPr>
              <w:t>16.2.0</w:t>
            </w:r>
          </w:p>
        </w:tc>
      </w:tr>
      <w:tr w:rsidR="006C004A" w:rsidRPr="00F92F6B" w14:paraId="4EA0211A" w14:textId="77777777" w:rsidTr="00F871AE">
        <w:tc>
          <w:tcPr>
            <w:tcW w:w="709" w:type="dxa"/>
            <w:shd w:val="solid" w:color="FFFFFF" w:fill="auto"/>
          </w:tcPr>
          <w:p w14:paraId="7099DAAE" w14:textId="77777777" w:rsidR="001C4754" w:rsidRPr="00F92F6B"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F92F6B" w:rsidRDefault="001C4754"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6A5A5FC4" w14:textId="77777777" w:rsidR="001C4754" w:rsidRPr="00F92F6B" w:rsidRDefault="001C4754" w:rsidP="009014E0">
            <w:pPr>
              <w:pStyle w:val="TAC"/>
              <w:keepNext w:val="0"/>
              <w:keepLines w:val="0"/>
              <w:widowControl w:val="0"/>
              <w:jc w:val="left"/>
              <w:rPr>
                <w:sz w:val="16"/>
                <w:szCs w:val="16"/>
              </w:rPr>
            </w:pPr>
            <w:r w:rsidRPr="00F92F6B">
              <w:rPr>
                <w:sz w:val="16"/>
                <w:szCs w:val="16"/>
              </w:rPr>
              <w:t>RP-201190</w:t>
            </w:r>
          </w:p>
        </w:tc>
        <w:tc>
          <w:tcPr>
            <w:tcW w:w="567" w:type="dxa"/>
            <w:shd w:val="solid" w:color="FFFFFF" w:fill="auto"/>
          </w:tcPr>
          <w:p w14:paraId="2818D824" w14:textId="77777777" w:rsidR="001C4754" w:rsidRPr="00F92F6B" w:rsidRDefault="001C4754" w:rsidP="009014E0">
            <w:pPr>
              <w:pStyle w:val="TAL"/>
              <w:keepNext w:val="0"/>
              <w:keepLines w:val="0"/>
              <w:widowControl w:val="0"/>
              <w:jc w:val="center"/>
              <w:rPr>
                <w:sz w:val="16"/>
                <w:szCs w:val="16"/>
              </w:rPr>
            </w:pPr>
            <w:r w:rsidRPr="00F92F6B">
              <w:rPr>
                <w:sz w:val="16"/>
                <w:szCs w:val="16"/>
              </w:rPr>
              <w:t>0239</w:t>
            </w:r>
          </w:p>
        </w:tc>
        <w:tc>
          <w:tcPr>
            <w:tcW w:w="425" w:type="dxa"/>
            <w:shd w:val="solid" w:color="FFFFFF" w:fill="auto"/>
          </w:tcPr>
          <w:p w14:paraId="5C28B32B" w14:textId="77777777" w:rsidR="001C4754" w:rsidRPr="00F92F6B" w:rsidRDefault="001C4754"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06E6D83" w14:textId="77777777" w:rsidR="001C4754" w:rsidRPr="00F92F6B" w:rsidRDefault="001C4754" w:rsidP="009014E0">
            <w:pPr>
              <w:pStyle w:val="TAC"/>
              <w:keepNext w:val="0"/>
              <w:keepLines w:val="0"/>
              <w:widowControl w:val="0"/>
              <w:rPr>
                <w:sz w:val="16"/>
                <w:szCs w:val="16"/>
              </w:rPr>
            </w:pPr>
            <w:r w:rsidRPr="00F92F6B">
              <w:rPr>
                <w:sz w:val="16"/>
                <w:szCs w:val="16"/>
              </w:rPr>
              <w:t>C</w:t>
            </w:r>
          </w:p>
        </w:tc>
        <w:tc>
          <w:tcPr>
            <w:tcW w:w="5151" w:type="dxa"/>
            <w:shd w:val="solid" w:color="FFFFFF" w:fill="auto"/>
          </w:tcPr>
          <w:p w14:paraId="476BFBDA" w14:textId="77777777" w:rsidR="001C4754" w:rsidRPr="00F92F6B" w:rsidRDefault="001C4754"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eCall</w:t>
            </w:r>
            <w:proofErr w:type="spellEnd"/>
            <w:r w:rsidRPr="00F92F6B">
              <w:rPr>
                <w:rFonts w:ascii="Arial" w:hAnsi="Arial" w:cs="Arial"/>
                <w:sz w:val="16"/>
                <w:szCs w:val="16"/>
              </w:rPr>
              <w:t xml:space="preserve"> over IMS for NR</w:t>
            </w:r>
          </w:p>
        </w:tc>
        <w:tc>
          <w:tcPr>
            <w:tcW w:w="708" w:type="dxa"/>
            <w:shd w:val="solid" w:color="FFFFFF" w:fill="auto"/>
          </w:tcPr>
          <w:p w14:paraId="14A9BC0E" w14:textId="77777777" w:rsidR="001C4754" w:rsidRPr="00F92F6B" w:rsidRDefault="001C4754" w:rsidP="009014E0">
            <w:pPr>
              <w:pStyle w:val="TAC"/>
              <w:keepNext w:val="0"/>
              <w:keepLines w:val="0"/>
              <w:widowControl w:val="0"/>
              <w:jc w:val="left"/>
              <w:rPr>
                <w:sz w:val="16"/>
                <w:szCs w:val="16"/>
              </w:rPr>
            </w:pPr>
            <w:r w:rsidRPr="00F92F6B">
              <w:rPr>
                <w:sz w:val="16"/>
                <w:szCs w:val="16"/>
              </w:rPr>
              <w:t>16.2.0</w:t>
            </w:r>
          </w:p>
        </w:tc>
      </w:tr>
      <w:tr w:rsidR="006C004A" w:rsidRPr="00F92F6B" w14:paraId="10E7E7A0" w14:textId="77777777" w:rsidTr="00F871AE">
        <w:tc>
          <w:tcPr>
            <w:tcW w:w="709" w:type="dxa"/>
            <w:shd w:val="solid" w:color="FFFFFF" w:fill="auto"/>
          </w:tcPr>
          <w:p w14:paraId="7022CF3D" w14:textId="77777777" w:rsidR="00B1095E" w:rsidRPr="00F92F6B"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F92F6B" w:rsidRDefault="00B1095E"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6929ED9A" w14:textId="77777777" w:rsidR="00B1095E" w:rsidRPr="00F92F6B" w:rsidRDefault="00B1095E" w:rsidP="009014E0">
            <w:pPr>
              <w:pStyle w:val="TAC"/>
              <w:keepNext w:val="0"/>
              <w:keepLines w:val="0"/>
              <w:widowControl w:val="0"/>
              <w:jc w:val="left"/>
              <w:rPr>
                <w:sz w:val="16"/>
                <w:szCs w:val="16"/>
              </w:rPr>
            </w:pPr>
            <w:r w:rsidRPr="00F92F6B">
              <w:rPr>
                <w:sz w:val="16"/>
                <w:szCs w:val="16"/>
              </w:rPr>
              <w:t>RP-201176</w:t>
            </w:r>
          </w:p>
        </w:tc>
        <w:tc>
          <w:tcPr>
            <w:tcW w:w="567" w:type="dxa"/>
            <w:shd w:val="solid" w:color="FFFFFF" w:fill="auto"/>
          </w:tcPr>
          <w:p w14:paraId="088D1434" w14:textId="77777777" w:rsidR="00B1095E" w:rsidRPr="00F92F6B" w:rsidRDefault="00B1095E" w:rsidP="009014E0">
            <w:pPr>
              <w:pStyle w:val="TAL"/>
              <w:keepNext w:val="0"/>
              <w:keepLines w:val="0"/>
              <w:widowControl w:val="0"/>
              <w:jc w:val="center"/>
              <w:rPr>
                <w:sz w:val="16"/>
                <w:szCs w:val="16"/>
              </w:rPr>
            </w:pPr>
            <w:r w:rsidRPr="00F92F6B">
              <w:rPr>
                <w:sz w:val="16"/>
                <w:szCs w:val="16"/>
              </w:rPr>
              <w:t>0245</w:t>
            </w:r>
          </w:p>
        </w:tc>
        <w:tc>
          <w:tcPr>
            <w:tcW w:w="425" w:type="dxa"/>
            <w:shd w:val="solid" w:color="FFFFFF" w:fill="auto"/>
          </w:tcPr>
          <w:p w14:paraId="274CBE8C" w14:textId="77777777" w:rsidR="00B1095E" w:rsidRPr="00F92F6B" w:rsidRDefault="00B1095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636C86A" w14:textId="77777777" w:rsidR="00B1095E" w:rsidRPr="00F92F6B" w:rsidRDefault="00B1095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EB37641" w14:textId="77777777" w:rsidR="00B1095E" w:rsidRPr="00F92F6B" w:rsidRDefault="00B1095E" w:rsidP="009014E0">
            <w:pPr>
              <w:widowControl w:val="0"/>
              <w:spacing w:after="0"/>
              <w:rPr>
                <w:rFonts w:ascii="Arial" w:hAnsi="Arial" w:cs="Arial"/>
                <w:sz w:val="16"/>
                <w:szCs w:val="16"/>
              </w:rPr>
            </w:pPr>
            <w:r w:rsidRPr="00F92F6B">
              <w:rPr>
                <w:rFonts w:ascii="Arial" w:hAnsi="Arial" w:cs="Arial"/>
                <w:sz w:val="16"/>
                <w:szCs w:val="16"/>
              </w:rPr>
              <w:t xml:space="preserve">Correction for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communication</w:t>
            </w:r>
          </w:p>
        </w:tc>
        <w:tc>
          <w:tcPr>
            <w:tcW w:w="708" w:type="dxa"/>
            <w:shd w:val="solid" w:color="FFFFFF" w:fill="auto"/>
          </w:tcPr>
          <w:p w14:paraId="05CC7D19" w14:textId="77777777" w:rsidR="00B1095E" w:rsidRPr="00F92F6B" w:rsidRDefault="00B1095E" w:rsidP="009014E0">
            <w:pPr>
              <w:pStyle w:val="TAC"/>
              <w:keepNext w:val="0"/>
              <w:keepLines w:val="0"/>
              <w:widowControl w:val="0"/>
              <w:jc w:val="left"/>
              <w:rPr>
                <w:sz w:val="16"/>
                <w:szCs w:val="16"/>
              </w:rPr>
            </w:pPr>
            <w:r w:rsidRPr="00F92F6B">
              <w:rPr>
                <w:sz w:val="16"/>
                <w:szCs w:val="16"/>
              </w:rPr>
              <w:t>16.2.0</w:t>
            </w:r>
          </w:p>
        </w:tc>
      </w:tr>
      <w:tr w:rsidR="006C004A" w:rsidRPr="00F92F6B" w14:paraId="18520A0B" w14:textId="77777777" w:rsidTr="00F871AE">
        <w:tc>
          <w:tcPr>
            <w:tcW w:w="709" w:type="dxa"/>
            <w:shd w:val="solid" w:color="FFFFFF" w:fill="auto"/>
          </w:tcPr>
          <w:p w14:paraId="2BAD99CD" w14:textId="77777777" w:rsidR="00B1095E" w:rsidRPr="00F92F6B"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F92F6B" w:rsidRDefault="00B1095E"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0C17AE0B" w14:textId="77777777" w:rsidR="00B1095E" w:rsidRPr="00F92F6B" w:rsidRDefault="00B1095E" w:rsidP="009014E0">
            <w:pPr>
              <w:pStyle w:val="TAC"/>
              <w:keepNext w:val="0"/>
              <w:keepLines w:val="0"/>
              <w:widowControl w:val="0"/>
              <w:jc w:val="left"/>
              <w:rPr>
                <w:sz w:val="16"/>
                <w:szCs w:val="16"/>
              </w:rPr>
            </w:pPr>
            <w:r w:rsidRPr="00F92F6B">
              <w:rPr>
                <w:sz w:val="16"/>
                <w:szCs w:val="16"/>
              </w:rPr>
              <w:t>RP-201165</w:t>
            </w:r>
          </w:p>
        </w:tc>
        <w:tc>
          <w:tcPr>
            <w:tcW w:w="567" w:type="dxa"/>
            <w:shd w:val="solid" w:color="FFFFFF" w:fill="auto"/>
          </w:tcPr>
          <w:p w14:paraId="037C89DB" w14:textId="77777777" w:rsidR="00B1095E" w:rsidRPr="00F92F6B" w:rsidRDefault="00B1095E" w:rsidP="009014E0">
            <w:pPr>
              <w:pStyle w:val="TAL"/>
              <w:keepNext w:val="0"/>
              <w:keepLines w:val="0"/>
              <w:widowControl w:val="0"/>
              <w:jc w:val="center"/>
              <w:rPr>
                <w:sz w:val="16"/>
                <w:szCs w:val="16"/>
              </w:rPr>
            </w:pPr>
            <w:r w:rsidRPr="00F92F6B">
              <w:rPr>
                <w:sz w:val="16"/>
                <w:szCs w:val="16"/>
              </w:rPr>
              <w:t>0246</w:t>
            </w:r>
          </w:p>
        </w:tc>
        <w:tc>
          <w:tcPr>
            <w:tcW w:w="425" w:type="dxa"/>
            <w:shd w:val="solid" w:color="FFFFFF" w:fill="auto"/>
          </w:tcPr>
          <w:p w14:paraId="5BC15054" w14:textId="77777777" w:rsidR="00B1095E" w:rsidRPr="00F92F6B" w:rsidRDefault="00B1095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2338215" w14:textId="77777777" w:rsidR="00B1095E" w:rsidRPr="00F92F6B" w:rsidRDefault="00B1095E"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2D1211C2" w14:textId="77777777" w:rsidR="00B1095E" w:rsidRPr="00F92F6B" w:rsidRDefault="00B1095E" w:rsidP="009014E0">
            <w:pPr>
              <w:widowControl w:val="0"/>
              <w:spacing w:after="0"/>
              <w:rPr>
                <w:rFonts w:ascii="Arial" w:hAnsi="Arial" w:cs="Arial"/>
                <w:sz w:val="16"/>
                <w:szCs w:val="16"/>
              </w:rPr>
            </w:pPr>
            <w:r w:rsidRPr="00F92F6B">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F92F6B" w:rsidRDefault="00B1095E" w:rsidP="009014E0">
            <w:pPr>
              <w:pStyle w:val="TAC"/>
              <w:keepNext w:val="0"/>
              <w:keepLines w:val="0"/>
              <w:widowControl w:val="0"/>
              <w:jc w:val="left"/>
              <w:rPr>
                <w:sz w:val="16"/>
                <w:szCs w:val="16"/>
              </w:rPr>
            </w:pPr>
            <w:r w:rsidRPr="00F92F6B">
              <w:rPr>
                <w:sz w:val="16"/>
                <w:szCs w:val="16"/>
              </w:rPr>
              <w:t>16.2.0</w:t>
            </w:r>
          </w:p>
        </w:tc>
      </w:tr>
      <w:tr w:rsidR="006C004A" w:rsidRPr="00F92F6B" w14:paraId="3C82AF8B" w14:textId="77777777" w:rsidTr="00F871AE">
        <w:tc>
          <w:tcPr>
            <w:tcW w:w="709" w:type="dxa"/>
            <w:shd w:val="solid" w:color="FFFFFF" w:fill="auto"/>
          </w:tcPr>
          <w:p w14:paraId="1E580F7B" w14:textId="77777777" w:rsidR="00B1095E" w:rsidRPr="00F92F6B"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F92F6B" w:rsidRDefault="00B1095E"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1D48C4B0" w14:textId="77777777" w:rsidR="00B1095E" w:rsidRPr="00F92F6B" w:rsidRDefault="00B1095E" w:rsidP="009014E0">
            <w:pPr>
              <w:pStyle w:val="TAC"/>
              <w:keepNext w:val="0"/>
              <w:keepLines w:val="0"/>
              <w:widowControl w:val="0"/>
              <w:jc w:val="left"/>
              <w:rPr>
                <w:sz w:val="16"/>
                <w:szCs w:val="16"/>
              </w:rPr>
            </w:pPr>
            <w:r w:rsidRPr="00F92F6B">
              <w:rPr>
                <w:sz w:val="16"/>
                <w:szCs w:val="16"/>
              </w:rPr>
              <w:t>RP-201176</w:t>
            </w:r>
          </w:p>
        </w:tc>
        <w:tc>
          <w:tcPr>
            <w:tcW w:w="567" w:type="dxa"/>
            <w:shd w:val="solid" w:color="FFFFFF" w:fill="auto"/>
          </w:tcPr>
          <w:p w14:paraId="0BAE531B" w14:textId="77777777" w:rsidR="00B1095E" w:rsidRPr="00F92F6B" w:rsidRDefault="00B1095E" w:rsidP="009014E0">
            <w:pPr>
              <w:pStyle w:val="TAL"/>
              <w:keepNext w:val="0"/>
              <w:keepLines w:val="0"/>
              <w:widowControl w:val="0"/>
              <w:jc w:val="center"/>
              <w:rPr>
                <w:sz w:val="16"/>
                <w:szCs w:val="16"/>
              </w:rPr>
            </w:pPr>
            <w:r w:rsidRPr="00F92F6B">
              <w:rPr>
                <w:sz w:val="16"/>
                <w:szCs w:val="16"/>
              </w:rPr>
              <w:t>0248</w:t>
            </w:r>
          </w:p>
        </w:tc>
        <w:tc>
          <w:tcPr>
            <w:tcW w:w="425" w:type="dxa"/>
            <w:shd w:val="solid" w:color="FFFFFF" w:fill="auto"/>
          </w:tcPr>
          <w:p w14:paraId="39B6EB01" w14:textId="77777777" w:rsidR="00B1095E" w:rsidRPr="00F92F6B" w:rsidRDefault="00B1095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962680B" w14:textId="77777777" w:rsidR="00B1095E" w:rsidRPr="00F92F6B" w:rsidRDefault="00B1095E"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0F3E504E" w14:textId="77777777" w:rsidR="00B1095E" w:rsidRPr="00F92F6B" w:rsidRDefault="00B1095E" w:rsidP="009014E0">
            <w:pPr>
              <w:widowControl w:val="0"/>
              <w:spacing w:after="0"/>
              <w:rPr>
                <w:rFonts w:ascii="Arial" w:hAnsi="Arial" w:cs="Arial"/>
                <w:sz w:val="16"/>
                <w:szCs w:val="16"/>
              </w:rPr>
            </w:pPr>
            <w:r w:rsidRPr="00F92F6B">
              <w:rPr>
                <w:rFonts w:ascii="Arial" w:hAnsi="Arial" w:cs="Arial"/>
                <w:sz w:val="16"/>
                <w:szCs w:val="16"/>
              </w:rPr>
              <w:t>Support for Alternative QoS profiles</w:t>
            </w:r>
          </w:p>
        </w:tc>
        <w:tc>
          <w:tcPr>
            <w:tcW w:w="708" w:type="dxa"/>
            <w:shd w:val="solid" w:color="FFFFFF" w:fill="auto"/>
          </w:tcPr>
          <w:p w14:paraId="649B7FCC" w14:textId="77777777" w:rsidR="00B1095E" w:rsidRPr="00F92F6B" w:rsidRDefault="00B1095E" w:rsidP="009014E0">
            <w:pPr>
              <w:pStyle w:val="TAC"/>
              <w:keepNext w:val="0"/>
              <w:keepLines w:val="0"/>
              <w:widowControl w:val="0"/>
              <w:jc w:val="left"/>
              <w:rPr>
                <w:sz w:val="16"/>
                <w:szCs w:val="16"/>
              </w:rPr>
            </w:pPr>
            <w:r w:rsidRPr="00F92F6B">
              <w:rPr>
                <w:sz w:val="16"/>
                <w:szCs w:val="16"/>
              </w:rPr>
              <w:t>16.2.0</w:t>
            </w:r>
          </w:p>
        </w:tc>
      </w:tr>
      <w:tr w:rsidR="006C004A" w:rsidRPr="00F92F6B" w14:paraId="26382C56" w14:textId="77777777" w:rsidTr="00F871AE">
        <w:tc>
          <w:tcPr>
            <w:tcW w:w="709" w:type="dxa"/>
            <w:shd w:val="solid" w:color="FFFFFF" w:fill="auto"/>
          </w:tcPr>
          <w:p w14:paraId="7C9539B0" w14:textId="77777777" w:rsidR="007D4E4A" w:rsidRPr="00F92F6B"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F92F6B" w:rsidRDefault="007D4E4A"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555D268C" w14:textId="77777777" w:rsidR="007D4E4A" w:rsidRPr="00F92F6B" w:rsidRDefault="007D4E4A" w:rsidP="009014E0">
            <w:pPr>
              <w:pStyle w:val="TAC"/>
              <w:keepNext w:val="0"/>
              <w:keepLines w:val="0"/>
              <w:widowControl w:val="0"/>
              <w:jc w:val="left"/>
              <w:rPr>
                <w:sz w:val="16"/>
                <w:szCs w:val="16"/>
              </w:rPr>
            </w:pPr>
            <w:r w:rsidRPr="00F92F6B">
              <w:rPr>
                <w:sz w:val="16"/>
                <w:szCs w:val="16"/>
              </w:rPr>
              <w:t>RP-201211</w:t>
            </w:r>
          </w:p>
        </w:tc>
        <w:tc>
          <w:tcPr>
            <w:tcW w:w="567" w:type="dxa"/>
            <w:shd w:val="solid" w:color="FFFFFF" w:fill="auto"/>
          </w:tcPr>
          <w:p w14:paraId="719CBD98" w14:textId="77777777" w:rsidR="007D4E4A" w:rsidRPr="00F92F6B" w:rsidRDefault="007D4E4A" w:rsidP="009014E0">
            <w:pPr>
              <w:pStyle w:val="TAL"/>
              <w:keepNext w:val="0"/>
              <w:keepLines w:val="0"/>
              <w:widowControl w:val="0"/>
              <w:jc w:val="center"/>
              <w:rPr>
                <w:sz w:val="16"/>
                <w:szCs w:val="16"/>
              </w:rPr>
            </w:pPr>
            <w:r w:rsidRPr="00F92F6B">
              <w:rPr>
                <w:sz w:val="16"/>
                <w:szCs w:val="16"/>
              </w:rPr>
              <w:t>0249</w:t>
            </w:r>
          </w:p>
        </w:tc>
        <w:tc>
          <w:tcPr>
            <w:tcW w:w="425" w:type="dxa"/>
            <w:shd w:val="solid" w:color="FFFFFF" w:fill="auto"/>
          </w:tcPr>
          <w:p w14:paraId="25227046" w14:textId="77777777" w:rsidR="007D4E4A" w:rsidRPr="00F92F6B" w:rsidRDefault="007D4E4A"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539F13E" w14:textId="77777777" w:rsidR="007D4E4A" w:rsidRPr="00F92F6B" w:rsidRDefault="007D4E4A" w:rsidP="009014E0">
            <w:pPr>
              <w:pStyle w:val="TAC"/>
              <w:keepNext w:val="0"/>
              <w:keepLines w:val="0"/>
              <w:widowControl w:val="0"/>
              <w:rPr>
                <w:sz w:val="16"/>
                <w:szCs w:val="16"/>
              </w:rPr>
            </w:pPr>
            <w:r w:rsidRPr="00F92F6B">
              <w:rPr>
                <w:sz w:val="16"/>
                <w:szCs w:val="16"/>
              </w:rPr>
              <w:t>C</w:t>
            </w:r>
          </w:p>
        </w:tc>
        <w:tc>
          <w:tcPr>
            <w:tcW w:w="5151" w:type="dxa"/>
            <w:shd w:val="solid" w:color="FFFFFF" w:fill="auto"/>
          </w:tcPr>
          <w:p w14:paraId="0AE899C3" w14:textId="77777777" w:rsidR="007D4E4A" w:rsidRPr="00F92F6B" w:rsidRDefault="007D4E4A" w:rsidP="009014E0">
            <w:pPr>
              <w:widowControl w:val="0"/>
              <w:spacing w:after="0"/>
              <w:rPr>
                <w:rFonts w:ascii="Arial" w:hAnsi="Arial" w:cs="Arial"/>
                <w:sz w:val="16"/>
                <w:szCs w:val="16"/>
              </w:rPr>
            </w:pPr>
            <w:r w:rsidRPr="00F92F6B">
              <w:rPr>
                <w:rFonts w:ascii="Arial" w:hAnsi="Arial" w:cs="Arial"/>
                <w:sz w:val="16"/>
                <w:szCs w:val="16"/>
              </w:rPr>
              <w:t>Introduction of Inter-</w:t>
            </w:r>
            <w:proofErr w:type="spellStart"/>
            <w:r w:rsidRPr="00F92F6B">
              <w:rPr>
                <w:rFonts w:ascii="Arial" w:hAnsi="Arial" w:cs="Arial"/>
                <w:sz w:val="16"/>
                <w:szCs w:val="16"/>
              </w:rPr>
              <w:t>gNB</w:t>
            </w:r>
            <w:proofErr w:type="spellEnd"/>
            <w:r w:rsidRPr="00F92F6B">
              <w:rPr>
                <w:rFonts w:ascii="Arial" w:hAnsi="Arial" w:cs="Arial"/>
                <w:sz w:val="16"/>
                <w:szCs w:val="16"/>
              </w:rPr>
              <w:t xml:space="preserve"> CSI-RS Based Mobility</w:t>
            </w:r>
          </w:p>
        </w:tc>
        <w:tc>
          <w:tcPr>
            <w:tcW w:w="708" w:type="dxa"/>
            <w:shd w:val="solid" w:color="FFFFFF" w:fill="auto"/>
          </w:tcPr>
          <w:p w14:paraId="185F9733" w14:textId="77777777" w:rsidR="007D4E4A" w:rsidRPr="00F92F6B" w:rsidRDefault="007D4E4A" w:rsidP="009014E0">
            <w:pPr>
              <w:pStyle w:val="TAC"/>
              <w:keepNext w:val="0"/>
              <w:keepLines w:val="0"/>
              <w:widowControl w:val="0"/>
              <w:jc w:val="left"/>
              <w:rPr>
                <w:sz w:val="16"/>
                <w:szCs w:val="16"/>
              </w:rPr>
            </w:pPr>
            <w:r w:rsidRPr="00F92F6B">
              <w:rPr>
                <w:sz w:val="16"/>
                <w:szCs w:val="16"/>
              </w:rPr>
              <w:t>16.2.0</w:t>
            </w:r>
          </w:p>
        </w:tc>
      </w:tr>
      <w:tr w:rsidR="006C004A" w:rsidRPr="00F92F6B" w14:paraId="767A6C96" w14:textId="77777777" w:rsidTr="00F871AE">
        <w:tc>
          <w:tcPr>
            <w:tcW w:w="709" w:type="dxa"/>
            <w:shd w:val="solid" w:color="FFFFFF" w:fill="auto"/>
          </w:tcPr>
          <w:p w14:paraId="5409AA8B" w14:textId="77777777" w:rsidR="00B1095E" w:rsidRPr="00F92F6B"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F92F6B" w:rsidRDefault="00B1095E"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6D6A2092" w14:textId="77777777" w:rsidR="00B1095E" w:rsidRPr="00F92F6B" w:rsidRDefault="00B1095E" w:rsidP="009014E0">
            <w:pPr>
              <w:pStyle w:val="TAC"/>
              <w:keepNext w:val="0"/>
              <w:keepLines w:val="0"/>
              <w:widowControl w:val="0"/>
              <w:jc w:val="left"/>
              <w:rPr>
                <w:sz w:val="16"/>
                <w:szCs w:val="16"/>
              </w:rPr>
            </w:pPr>
            <w:r w:rsidRPr="00F92F6B">
              <w:rPr>
                <w:sz w:val="16"/>
                <w:szCs w:val="16"/>
              </w:rPr>
              <w:t>RP-201165</w:t>
            </w:r>
          </w:p>
        </w:tc>
        <w:tc>
          <w:tcPr>
            <w:tcW w:w="567" w:type="dxa"/>
            <w:shd w:val="solid" w:color="FFFFFF" w:fill="auto"/>
          </w:tcPr>
          <w:p w14:paraId="1B7079AD" w14:textId="77777777" w:rsidR="00B1095E" w:rsidRPr="00F92F6B" w:rsidRDefault="00B1095E" w:rsidP="009014E0">
            <w:pPr>
              <w:pStyle w:val="TAL"/>
              <w:keepNext w:val="0"/>
              <w:keepLines w:val="0"/>
              <w:widowControl w:val="0"/>
              <w:jc w:val="center"/>
              <w:rPr>
                <w:sz w:val="16"/>
                <w:szCs w:val="16"/>
              </w:rPr>
            </w:pPr>
            <w:r w:rsidRPr="00F92F6B">
              <w:rPr>
                <w:sz w:val="16"/>
                <w:szCs w:val="16"/>
              </w:rPr>
              <w:t>0251</w:t>
            </w:r>
          </w:p>
        </w:tc>
        <w:tc>
          <w:tcPr>
            <w:tcW w:w="425" w:type="dxa"/>
            <w:shd w:val="solid" w:color="FFFFFF" w:fill="auto"/>
          </w:tcPr>
          <w:p w14:paraId="44F8A668" w14:textId="77777777" w:rsidR="00B1095E" w:rsidRPr="00F92F6B" w:rsidRDefault="00B1095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214C557" w14:textId="77777777" w:rsidR="00B1095E" w:rsidRPr="00F92F6B" w:rsidRDefault="00B1095E"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41E3611D" w14:textId="77777777" w:rsidR="00B1095E" w:rsidRPr="00F92F6B" w:rsidRDefault="00B1095E" w:rsidP="009014E0">
            <w:pPr>
              <w:widowControl w:val="0"/>
              <w:spacing w:after="0"/>
              <w:rPr>
                <w:rFonts w:ascii="Arial" w:hAnsi="Arial" w:cs="Arial"/>
                <w:sz w:val="16"/>
                <w:szCs w:val="16"/>
              </w:rPr>
            </w:pPr>
            <w:r w:rsidRPr="00F92F6B">
              <w:rPr>
                <w:rFonts w:ascii="Arial" w:hAnsi="Arial" w:cs="Arial"/>
                <w:sz w:val="16"/>
                <w:szCs w:val="16"/>
              </w:rPr>
              <w:t>Correction of NAS NON Delivery</w:t>
            </w:r>
          </w:p>
        </w:tc>
        <w:tc>
          <w:tcPr>
            <w:tcW w:w="708" w:type="dxa"/>
            <w:shd w:val="solid" w:color="FFFFFF" w:fill="auto"/>
          </w:tcPr>
          <w:p w14:paraId="4B116C74" w14:textId="77777777" w:rsidR="00B1095E" w:rsidRPr="00F92F6B" w:rsidRDefault="00B1095E" w:rsidP="009014E0">
            <w:pPr>
              <w:pStyle w:val="TAC"/>
              <w:keepNext w:val="0"/>
              <w:keepLines w:val="0"/>
              <w:widowControl w:val="0"/>
              <w:jc w:val="left"/>
              <w:rPr>
                <w:sz w:val="16"/>
                <w:szCs w:val="16"/>
              </w:rPr>
            </w:pPr>
            <w:r w:rsidRPr="00F92F6B">
              <w:rPr>
                <w:sz w:val="16"/>
                <w:szCs w:val="16"/>
              </w:rPr>
              <w:t>16.2.0</w:t>
            </w:r>
          </w:p>
        </w:tc>
      </w:tr>
      <w:tr w:rsidR="006C004A" w:rsidRPr="00F92F6B" w14:paraId="11CEE3D2" w14:textId="77777777" w:rsidTr="00F871AE">
        <w:tc>
          <w:tcPr>
            <w:tcW w:w="709" w:type="dxa"/>
            <w:shd w:val="solid" w:color="FFFFFF" w:fill="auto"/>
          </w:tcPr>
          <w:p w14:paraId="51A4BD83" w14:textId="77777777" w:rsidR="00B1095E" w:rsidRPr="00F92F6B"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F92F6B" w:rsidRDefault="00B1095E"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06E4CC6D" w14:textId="77777777" w:rsidR="00B1095E" w:rsidRPr="00F92F6B" w:rsidRDefault="00B1095E" w:rsidP="009014E0">
            <w:pPr>
              <w:pStyle w:val="TAC"/>
              <w:keepNext w:val="0"/>
              <w:keepLines w:val="0"/>
              <w:widowControl w:val="0"/>
              <w:jc w:val="left"/>
              <w:rPr>
                <w:sz w:val="16"/>
                <w:szCs w:val="16"/>
              </w:rPr>
            </w:pPr>
            <w:r w:rsidRPr="00F92F6B">
              <w:rPr>
                <w:sz w:val="16"/>
                <w:szCs w:val="16"/>
              </w:rPr>
              <w:t>RP-201177</w:t>
            </w:r>
          </w:p>
        </w:tc>
        <w:tc>
          <w:tcPr>
            <w:tcW w:w="567" w:type="dxa"/>
            <w:shd w:val="solid" w:color="FFFFFF" w:fill="auto"/>
          </w:tcPr>
          <w:p w14:paraId="12833350" w14:textId="77777777" w:rsidR="00B1095E" w:rsidRPr="00F92F6B" w:rsidRDefault="00B1095E" w:rsidP="009014E0">
            <w:pPr>
              <w:pStyle w:val="TAL"/>
              <w:keepNext w:val="0"/>
              <w:keepLines w:val="0"/>
              <w:widowControl w:val="0"/>
              <w:jc w:val="center"/>
              <w:rPr>
                <w:sz w:val="16"/>
                <w:szCs w:val="16"/>
              </w:rPr>
            </w:pPr>
            <w:r w:rsidRPr="00F92F6B">
              <w:rPr>
                <w:sz w:val="16"/>
                <w:szCs w:val="16"/>
              </w:rPr>
              <w:t>0252</w:t>
            </w:r>
          </w:p>
        </w:tc>
        <w:tc>
          <w:tcPr>
            <w:tcW w:w="425" w:type="dxa"/>
            <w:shd w:val="solid" w:color="FFFFFF" w:fill="auto"/>
          </w:tcPr>
          <w:p w14:paraId="4E544300" w14:textId="77777777" w:rsidR="00B1095E" w:rsidRPr="00F92F6B" w:rsidRDefault="00B1095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19B4705" w14:textId="77777777" w:rsidR="00B1095E" w:rsidRPr="00F92F6B" w:rsidRDefault="00B1095E"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0D005380" w14:textId="77777777" w:rsidR="00B1095E" w:rsidRPr="00F92F6B" w:rsidRDefault="00B1095E" w:rsidP="009014E0">
            <w:pPr>
              <w:widowControl w:val="0"/>
              <w:spacing w:after="0"/>
              <w:rPr>
                <w:rFonts w:ascii="Arial" w:hAnsi="Arial" w:cs="Arial"/>
                <w:sz w:val="16"/>
                <w:szCs w:val="16"/>
              </w:rPr>
            </w:pPr>
            <w:r w:rsidRPr="00F92F6B">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F92F6B" w:rsidRDefault="00B1095E" w:rsidP="009014E0">
            <w:pPr>
              <w:pStyle w:val="TAC"/>
              <w:keepNext w:val="0"/>
              <w:keepLines w:val="0"/>
              <w:widowControl w:val="0"/>
              <w:jc w:val="left"/>
              <w:rPr>
                <w:sz w:val="16"/>
                <w:szCs w:val="16"/>
              </w:rPr>
            </w:pPr>
            <w:r w:rsidRPr="00F92F6B">
              <w:rPr>
                <w:sz w:val="16"/>
                <w:szCs w:val="16"/>
              </w:rPr>
              <w:t>16.2.0</w:t>
            </w:r>
          </w:p>
        </w:tc>
      </w:tr>
      <w:tr w:rsidR="006C004A" w:rsidRPr="00F92F6B" w14:paraId="3C5739D9" w14:textId="77777777" w:rsidTr="00F871AE">
        <w:tc>
          <w:tcPr>
            <w:tcW w:w="709" w:type="dxa"/>
            <w:shd w:val="solid" w:color="FFFFFF" w:fill="auto"/>
          </w:tcPr>
          <w:p w14:paraId="4906B473" w14:textId="77777777" w:rsidR="00C475D3" w:rsidRPr="00F92F6B"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F92F6B" w:rsidRDefault="00C475D3"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7F5AAAF5" w14:textId="77777777" w:rsidR="00C475D3" w:rsidRPr="00F92F6B" w:rsidRDefault="00C475D3" w:rsidP="009014E0">
            <w:pPr>
              <w:pStyle w:val="TAC"/>
              <w:keepNext w:val="0"/>
              <w:keepLines w:val="0"/>
              <w:widowControl w:val="0"/>
              <w:jc w:val="left"/>
              <w:rPr>
                <w:sz w:val="16"/>
                <w:szCs w:val="16"/>
              </w:rPr>
            </w:pPr>
            <w:r w:rsidRPr="00F92F6B">
              <w:rPr>
                <w:sz w:val="16"/>
                <w:szCs w:val="16"/>
              </w:rPr>
              <w:t>RP-201181</w:t>
            </w:r>
          </w:p>
        </w:tc>
        <w:tc>
          <w:tcPr>
            <w:tcW w:w="567" w:type="dxa"/>
            <w:shd w:val="solid" w:color="FFFFFF" w:fill="auto"/>
          </w:tcPr>
          <w:p w14:paraId="545D7948" w14:textId="77777777" w:rsidR="00C475D3" w:rsidRPr="00F92F6B" w:rsidRDefault="00C475D3" w:rsidP="009014E0">
            <w:pPr>
              <w:pStyle w:val="TAL"/>
              <w:keepNext w:val="0"/>
              <w:keepLines w:val="0"/>
              <w:widowControl w:val="0"/>
              <w:jc w:val="center"/>
              <w:rPr>
                <w:sz w:val="16"/>
                <w:szCs w:val="16"/>
              </w:rPr>
            </w:pPr>
            <w:r w:rsidRPr="00F92F6B">
              <w:rPr>
                <w:sz w:val="16"/>
                <w:szCs w:val="16"/>
              </w:rPr>
              <w:t>0253</w:t>
            </w:r>
          </w:p>
        </w:tc>
        <w:tc>
          <w:tcPr>
            <w:tcW w:w="425" w:type="dxa"/>
            <w:shd w:val="solid" w:color="FFFFFF" w:fill="auto"/>
          </w:tcPr>
          <w:p w14:paraId="210297CC" w14:textId="77777777" w:rsidR="00C475D3" w:rsidRPr="00F92F6B" w:rsidRDefault="00C475D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B864260" w14:textId="77777777" w:rsidR="00C475D3" w:rsidRPr="00F92F6B" w:rsidRDefault="00C475D3"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8AD51D6" w14:textId="77777777" w:rsidR="00C475D3" w:rsidRPr="00F92F6B" w:rsidRDefault="00C475D3" w:rsidP="009014E0">
            <w:pPr>
              <w:widowControl w:val="0"/>
              <w:spacing w:after="0"/>
              <w:rPr>
                <w:rFonts w:ascii="Arial" w:hAnsi="Arial" w:cs="Arial"/>
                <w:sz w:val="16"/>
                <w:szCs w:val="16"/>
              </w:rPr>
            </w:pPr>
            <w:r w:rsidRPr="00F92F6B">
              <w:rPr>
                <w:rFonts w:ascii="Arial" w:hAnsi="Arial" w:cs="Arial"/>
                <w:sz w:val="16"/>
                <w:szCs w:val="16"/>
              </w:rPr>
              <w:t>NRIIOT Higher Layer Multi-Connectivity</w:t>
            </w:r>
          </w:p>
        </w:tc>
        <w:tc>
          <w:tcPr>
            <w:tcW w:w="708" w:type="dxa"/>
            <w:shd w:val="solid" w:color="FFFFFF" w:fill="auto"/>
          </w:tcPr>
          <w:p w14:paraId="5C296D69" w14:textId="77777777" w:rsidR="00C475D3" w:rsidRPr="00F92F6B" w:rsidRDefault="00C475D3" w:rsidP="009014E0">
            <w:pPr>
              <w:pStyle w:val="TAC"/>
              <w:keepNext w:val="0"/>
              <w:keepLines w:val="0"/>
              <w:widowControl w:val="0"/>
              <w:jc w:val="left"/>
              <w:rPr>
                <w:sz w:val="16"/>
                <w:szCs w:val="16"/>
              </w:rPr>
            </w:pPr>
            <w:r w:rsidRPr="00F92F6B">
              <w:rPr>
                <w:sz w:val="16"/>
                <w:szCs w:val="16"/>
              </w:rPr>
              <w:t>16.2.0</w:t>
            </w:r>
          </w:p>
        </w:tc>
      </w:tr>
      <w:tr w:rsidR="006C004A" w:rsidRPr="00F92F6B" w14:paraId="0C1236F8" w14:textId="77777777" w:rsidTr="00F871AE">
        <w:tc>
          <w:tcPr>
            <w:tcW w:w="709" w:type="dxa"/>
            <w:shd w:val="solid" w:color="FFFFFF" w:fill="auto"/>
          </w:tcPr>
          <w:p w14:paraId="79531877" w14:textId="77777777" w:rsidR="00C475D3" w:rsidRPr="00F92F6B"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F92F6B" w:rsidRDefault="00C475D3"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08837414" w14:textId="77777777" w:rsidR="00C475D3" w:rsidRPr="00F92F6B" w:rsidRDefault="00C475D3" w:rsidP="009014E0">
            <w:pPr>
              <w:pStyle w:val="TAC"/>
              <w:keepNext w:val="0"/>
              <w:keepLines w:val="0"/>
              <w:widowControl w:val="0"/>
              <w:jc w:val="left"/>
              <w:rPr>
                <w:sz w:val="16"/>
                <w:szCs w:val="16"/>
              </w:rPr>
            </w:pPr>
            <w:r w:rsidRPr="00F92F6B">
              <w:rPr>
                <w:sz w:val="16"/>
                <w:szCs w:val="16"/>
              </w:rPr>
              <w:t>RP-201182</w:t>
            </w:r>
          </w:p>
        </w:tc>
        <w:tc>
          <w:tcPr>
            <w:tcW w:w="567" w:type="dxa"/>
            <w:shd w:val="solid" w:color="FFFFFF" w:fill="auto"/>
          </w:tcPr>
          <w:p w14:paraId="3608CAAE" w14:textId="77777777" w:rsidR="00C475D3" w:rsidRPr="00F92F6B" w:rsidRDefault="00C475D3" w:rsidP="009014E0">
            <w:pPr>
              <w:pStyle w:val="TAL"/>
              <w:keepNext w:val="0"/>
              <w:keepLines w:val="0"/>
              <w:widowControl w:val="0"/>
              <w:jc w:val="center"/>
              <w:rPr>
                <w:sz w:val="16"/>
                <w:szCs w:val="16"/>
              </w:rPr>
            </w:pPr>
            <w:r w:rsidRPr="00F92F6B">
              <w:rPr>
                <w:sz w:val="16"/>
                <w:szCs w:val="16"/>
              </w:rPr>
              <w:t>0254</w:t>
            </w:r>
          </w:p>
        </w:tc>
        <w:tc>
          <w:tcPr>
            <w:tcW w:w="425" w:type="dxa"/>
            <w:shd w:val="solid" w:color="FFFFFF" w:fill="auto"/>
          </w:tcPr>
          <w:p w14:paraId="0A543D85" w14:textId="77777777" w:rsidR="00C475D3" w:rsidRPr="00F92F6B" w:rsidRDefault="00C475D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CC8D5A8" w14:textId="77777777" w:rsidR="00C475D3" w:rsidRPr="00F92F6B" w:rsidRDefault="00C475D3"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FB96CAB" w14:textId="77777777" w:rsidR="00C475D3" w:rsidRPr="00F92F6B" w:rsidRDefault="00C475D3" w:rsidP="009014E0">
            <w:pPr>
              <w:widowControl w:val="0"/>
              <w:spacing w:after="0"/>
              <w:rPr>
                <w:rFonts w:ascii="Arial" w:hAnsi="Arial" w:cs="Arial"/>
                <w:sz w:val="16"/>
                <w:szCs w:val="16"/>
              </w:rPr>
            </w:pPr>
            <w:r w:rsidRPr="00F92F6B">
              <w:rPr>
                <w:rFonts w:ascii="Arial" w:hAnsi="Arial" w:cs="Arial"/>
                <w:sz w:val="16"/>
                <w:szCs w:val="16"/>
              </w:rPr>
              <w:t>Introduction of Non Public Networks</w:t>
            </w:r>
          </w:p>
        </w:tc>
        <w:tc>
          <w:tcPr>
            <w:tcW w:w="708" w:type="dxa"/>
            <w:shd w:val="solid" w:color="FFFFFF" w:fill="auto"/>
          </w:tcPr>
          <w:p w14:paraId="278A9F69" w14:textId="77777777" w:rsidR="00C475D3" w:rsidRPr="00F92F6B" w:rsidRDefault="00C475D3" w:rsidP="009014E0">
            <w:pPr>
              <w:pStyle w:val="TAC"/>
              <w:keepNext w:val="0"/>
              <w:keepLines w:val="0"/>
              <w:widowControl w:val="0"/>
              <w:jc w:val="left"/>
              <w:rPr>
                <w:sz w:val="16"/>
                <w:szCs w:val="16"/>
              </w:rPr>
            </w:pPr>
            <w:r w:rsidRPr="00F92F6B">
              <w:rPr>
                <w:sz w:val="16"/>
                <w:szCs w:val="16"/>
              </w:rPr>
              <w:t>16.2.0</w:t>
            </w:r>
          </w:p>
        </w:tc>
      </w:tr>
      <w:tr w:rsidR="006C004A" w:rsidRPr="00F92F6B" w14:paraId="0BF0C7E4" w14:textId="77777777" w:rsidTr="00F871AE">
        <w:tc>
          <w:tcPr>
            <w:tcW w:w="709" w:type="dxa"/>
            <w:shd w:val="solid" w:color="FFFFFF" w:fill="auto"/>
          </w:tcPr>
          <w:p w14:paraId="31D387EF" w14:textId="77777777" w:rsidR="00C57F52" w:rsidRPr="00F92F6B"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F92F6B" w:rsidRDefault="00C57F52"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366B9C78" w14:textId="77777777" w:rsidR="00C57F52" w:rsidRPr="00F92F6B" w:rsidRDefault="00C57F52" w:rsidP="009014E0">
            <w:pPr>
              <w:pStyle w:val="TAC"/>
              <w:keepNext w:val="0"/>
              <w:keepLines w:val="0"/>
              <w:widowControl w:val="0"/>
              <w:jc w:val="left"/>
              <w:rPr>
                <w:sz w:val="16"/>
                <w:szCs w:val="16"/>
              </w:rPr>
            </w:pPr>
            <w:r w:rsidRPr="00F92F6B">
              <w:rPr>
                <w:sz w:val="16"/>
                <w:szCs w:val="16"/>
              </w:rPr>
              <w:t>RP-201179</w:t>
            </w:r>
          </w:p>
        </w:tc>
        <w:tc>
          <w:tcPr>
            <w:tcW w:w="567" w:type="dxa"/>
            <w:shd w:val="solid" w:color="FFFFFF" w:fill="auto"/>
          </w:tcPr>
          <w:p w14:paraId="595E66E8" w14:textId="77777777" w:rsidR="00C57F52" w:rsidRPr="00F92F6B" w:rsidRDefault="00C57F52" w:rsidP="009014E0">
            <w:pPr>
              <w:pStyle w:val="TAL"/>
              <w:keepNext w:val="0"/>
              <w:keepLines w:val="0"/>
              <w:widowControl w:val="0"/>
              <w:jc w:val="center"/>
              <w:rPr>
                <w:sz w:val="16"/>
                <w:szCs w:val="16"/>
              </w:rPr>
            </w:pPr>
            <w:r w:rsidRPr="00F92F6B">
              <w:rPr>
                <w:sz w:val="16"/>
                <w:szCs w:val="16"/>
              </w:rPr>
              <w:t>0255</w:t>
            </w:r>
          </w:p>
        </w:tc>
        <w:tc>
          <w:tcPr>
            <w:tcW w:w="425" w:type="dxa"/>
            <w:shd w:val="solid" w:color="FFFFFF" w:fill="auto"/>
          </w:tcPr>
          <w:p w14:paraId="159EBEC8" w14:textId="77777777" w:rsidR="00C57F52" w:rsidRPr="00F92F6B" w:rsidRDefault="00C57F52"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609B2BC" w14:textId="77777777" w:rsidR="00C57F52" w:rsidRPr="00F92F6B" w:rsidRDefault="00C57F52"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D1A92FD" w14:textId="77777777" w:rsidR="00C57F52" w:rsidRPr="00F92F6B" w:rsidRDefault="00C57F52" w:rsidP="009014E0">
            <w:pPr>
              <w:widowControl w:val="0"/>
              <w:spacing w:after="0"/>
              <w:rPr>
                <w:rFonts w:ascii="Arial" w:hAnsi="Arial" w:cs="Arial"/>
                <w:sz w:val="16"/>
                <w:szCs w:val="16"/>
              </w:rPr>
            </w:pPr>
            <w:r w:rsidRPr="00F92F6B">
              <w:rPr>
                <w:rFonts w:ascii="Arial" w:hAnsi="Arial" w:cs="Arial"/>
                <w:sz w:val="16"/>
                <w:szCs w:val="16"/>
              </w:rPr>
              <w:t>Mapping of Uplink Traffic to Backhaul RLC Channels</w:t>
            </w:r>
          </w:p>
        </w:tc>
        <w:tc>
          <w:tcPr>
            <w:tcW w:w="708" w:type="dxa"/>
            <w:shd w:val="solid" w:color="FFFFFF" w:fill="auto"/>
          </w:tcPr>
          <w:p w14:paraId="3F85D2B2" w14:textId="77777777" w:rsidR="00C57F52" w:rsidRPr="00F92F6B" w:rsidRDefault="00C57F52" w:rsidP="009014E0">
            <w:pPr>
              <w:pStyle w:val="TAC"/>
              <w:keepNext w:val="0"/>
              <w:keepLines w:val="0"/>
              <w:widowControl w:val="0"/>
              <w:jc w:val="left"/>
              <w:rPr>
                <w:sz w:val="16"/>
                <w:szCs w:val="16"/>
              </w:rPr>
            </w:pPr>
            <w:r w:rsidRPr="00F92F6B">
              <w:rPr>
                <w:sz w:val="16"/>
                <w:szCs w:val="16"/>
              </w:rPr>
              <w:t>16.2.0</w:t>
            </w:r>
          </w:p>
        </w:tc>
      </w:tr>
      <w:tr w:rsidR="006C004A" w:rsidRPr="00F92F6B" w14:paraId="720EE0FD" w14:textId="77777777" w:rsidTr="00F871AE">
        <w:tc>
          <w:tcPr>
            <w:tcW w:w="709" w:type="dxa"/>
            <w:shd w:val="solid" w:color="FFFFFF" w:fill="auto"/>
          </w:tcPr>
          <w:p w14:paraId="2F312569" w14:textId="77777777" w:rsidR="00C475D3" w:rsidRPr="00F92F6B"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F92F6B" w:rsidRDefault="00C475D3" w:rsidP="009014E0">
            <w:pPr>
              <w:pStyle w:val="TAC"/>
              <w:keepNext w:val="0"/>
              <w:keepLines w:val="0"/>
              <w:widowControl w:val="0"/>
              <w:jc w:val="left"/>
              <w:rPr>
                <w:sz w:val="16"/>
                <w:szCs w:val="16"/>
              </w:rPr>
            </w:pPr>
            <w:r w:rsidRPr="00F92F6B">
              <w:rPr>
                <w:sz w:val="16"/>
                <w:szCs w:val="16"/>
              </w:rPr>
              <w:t>RP-88</w:t>
            </w:r>
          </w:p>
        </w:tc>
        <w:tc>
          <w:tcPr>
            <w:tcW w:w="992" w:type="dxa"/>
            <w:shd w:val="solid" w:color="FFFFFF" w:fill="auto"/>
          </w:tcPr>
          <w:p w14:paraId="1FD10ECE" w14:textId="77777777" w:rsidR="00C475D3" w:rsidRPr="00F92F6B" w:rsidRDefault="00C475D3" w:rsidP="009014E0">
            <w:pPr>
              <w:pStyle w:val="TAC"/>
              <w:keepNext w:val="0"/>
              <w:keepLines w:val="0"/>
              <w:widowControl w:val="0"/>
              <w:jc w:val="left"/>
              <w:rPr>
                <w:sz w:val="16"/>
                <w:szCs w:val="16"/>
              </w:rPr>
            </w:pPr>
            <w:r w:rsidRPr="00F92F6B">
              <w:rPr>
                <w:sz w:val="16"/>
                <w:szCs w:val="16"/>
              </w:rPr>
              <w:t>RP-201354</w:t>
            </w:r>
          </w:p>
        </w:tc>
        <w:tc>
          <w:tcPr>
            <w:tcW w:w="567" w:type="dxa"/>
            <w:shd w:val="solid" w:color="FFFFFF" w:fill="auto"/>
          </w:tcPr>
          <w:p w14:paraId="3231AF95" w14:textId="77777777" w:rsidR="00C475D3" w:rsidRPr="00F92F6B" w:rsidRDefault="00C475D3" w:rsidP="009014E0">
            <w:pPr>
              <w:pStyle w:val="TAL"/>
              <w:keepNext w:val="0"/>
              <w:keepLines w:val="0"/>
              <w:widowControl w:val="0"/>
              <w:jc w:val="center"/>
              <w:rPr>
                <w:sz w:val="16"/>
                <w:szCs w:val="16"/>
              </w:rPr>
            </w:pPr>
            <w:r w:rsidRPr="00F92F6B">
              <w:rPr>
                <w:sz w:val="16"/>
                <w:szCs w:val="16"/>
              </w:rPr>
              <w:t>0256</w:t>
            </w:r>
          </w:p>
        </w:tc>
        <w:tc>
          <w:tcPr>
            <w:tcW w:w="425" w:type="dxa"/>
            <w:shd w:val="solid" w:color="FFFFFF" w:fill="auto"/>
          </w:tcPr>
          <w:p w14:paraId="3729AA31" w14:textId="77777777" w:rsidR="00C475D3" w:rsidRPr="00F92F6B" w:rsidRDefault="00C475D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472E314" w14:textId="77777777" w:rsidR="00C475D3" w:rsidRPr="00F92F6B" w:rsidRDefault="00C475D3"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67E68D4" w14:textId="77777777" w:rsidR="00C475D3" w:rsidRPr="00F92F6B" w:rsidRDefault="00C475D3" w:rsidP="009014E0">
            <w:pPr>
              <w:widowControl w:val="0"/>
              <w:spacing w:after="0"/>
              <w:rPr>
                <w:rFonts w:ascii="Arial" w:hAnsi="Arial" w:cs="Arial"/>
                <w:sz w:val="16"/>
                <w:szCs w:val="16"/>
              </w:rPr>
            </w:pPr>
            <w:r w:rsidRPr="00F92F6B">
              <w:rPr>
                <w:rFonts w:ascii="Arial" w:hAnsi="Arial" w:cs="Arial"/>
                <w:sz w:val="16"/>
                <w:szCs w:val="16"/>
              </w:rPr>
              <w:t>Addition of SON features</w:t>
            </w:r>
          </w:p>
        </w:tc>
        <w:tc>
          <w:tcPr>
            <w:tcW w:w="708" w:type="dxa"/>
            <w:shd w:val="solid" w:color="FFFFFF" w:fill="auto"/>
          </w:tcPr>
          <w:p w14:paraId="4A8882CD" w14:textId="77777777" w:rsidR="00C475D3" w:rsidRPr="00F92F6B" w:rsidRDefault="00C475D3" w:rsidP="009014E0">
            <w:pPr>
              <w:pStyle w:val="TAC"/>
              <w:keepNext w:val="0"/>
              <w:keepLines w:val="0"/>
              <w:widowControl w:val="0"/>
              <w:jc w:val="left"/>
              <w:rPr>
                <w:sz w:val="16"/>
                <w:szCs w:val="16"/>
              </w:rPr>
            </w:pPr>
            <w:r w:rsidRPr="00F92F6B">
              <w:rPr>
                <w:sz w:val="16"/>
                <w:szCs w:val="16"/>
              </w:rPr>
              <w:t>16.2.0</w:t>
            </w:r>
          </w:p>
        </w:tc>
      </w:tr>
      <w:tr w:rsidR="006C004A" w:rsidRPr="00F92F6B" w14:paraId="3B35248A" w14:textId="77777777" w:rsidTr="00F871AE">
        <w:tc>
          <w:tcPr>
            <w:tcW w:w="709" w:type="dxa"/>
            <w:shd w:val="solid" w:color="FFFFFF" w:fill="auto"/>
          </w:tcPr>
          <w:p w14:paraId="3FDA470A" w14:textId="77777777" w:rsidR="002317F4" w:rsidRPr="00F92F6B" w:rsidRDefault="002317F4" w:rsidP="009014E0">
            <w:pPr>
              <w:pStyle w:val="TAC"/>
              <w:keepNext w:val="0"/>
              <w:keepLines w:val="0"/>
              <w:widowControl w:val="0"/>
              <w:rPr>
                <w:sz w:val="16"/>
                <w:szCs w:val="16"/>
              </w:rPr>
            </w:pPr>
            <w:r w:rsidRPr="00F92F6B">
              <w:rPr>
                <w:sz w:val="16"/>
                <w:szCs w:val="16"/>
              </w:rPr>
              <w:t>2020/09</w:t>
            </w:r>
          </w:p>
        </w:tc>
        <w:tc>
          <w:tcPr>
            <w:tcW w:w="661" w:type="dxa"/>
            <w:shd w:val="solid" w:color="FFFFFF" w:fill="auto"/>
          </w:tcPr>
          <w:p w14:paraId="33E431A9" w14:textId="77777777" w:rsidR="002317F4" w:rsidRPr="00F92F6B" w:rsidRDefault="002317F4"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5451F0DE" w14:textId="77777777" w:rsidR="002317F4" w:rsidRPr="00F92F6B" w:rsidRDefault="002317F4" w:rsidP="009014E0">
            <w:pPr>
              <w:pStyle w:val="TAC"/>
              <w:keepNext w:val="0"/>
              <w:keepLines w:val="0"/>
              <w:widowControl w:val="0"/>
              <w:jc w:val="left"/>
              <w:rPr>
                <w:sz w:val="16"/>
                <w:szCs w:val="16"/>
              </w:rPr>
            </w:pPr>
            <w:r w:rsidRPr="00F92F6B">
              <w:rPr>
                <w:sz w:val="16"/>
                <w:szCs w:val="16"/>
              </w:rPr>
              <w:t>RP-201937</w:t>
            </w:r>
          </w:p>
        </w:tc>
        <w:tc>
          <w:tcPr>
            <w:tcW w:w="567" w:type="dxa"/>
            <w:shd w:val="solid" w:color="FFFFFF" w:fill="auto"/>
          </w:tcPr>
          <w:p w14:paraId="669251A2" w14:textId="77777777" w:rsidR="002317F4" w:rsidRPr="00F92F6B" w:rsidRDefault="002317F4" w:rsidP="009014E0">
            <w:pPr>
              <w:pStyle w:val="TAL"/>
              <w:keepNext w:val="0"/>
              <w:keepLines w:val="0"/>
              <w:widowControl w:val="0"/>
              <w:jc w:val="center"/>
              <w:rPr>
                <w:sz w:val="16"/>
                <w:szCs w:val="16"/>
              </w:rPr>
            </w:pPr>
            <w:r w:rsidRPr="00F92F6B">
              <w:rPr>
                <w:sz w:val="16"/>
                <w:szCs w:val="16"/>
              </w:rPr>
              <w:t>0232</w:t>
            </w:r>
          </w:p>
        </w:tc>
        <w:tc>
          <w:tcPr>
            <w:tcW w:w="425" w:type="dxa"/>
            <w:shd w:val="solid" w:color="FFFFFF" w:fill="auto"/>
          </w:tcPr>
          <w:p w14:paraId="16529DA7" w14:textId="77777777" w:rsidR="002317F4" w:rsidRPr="00F92F6B" w:rsidRDefault="002317F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A76D56C" w14:textId="77777777" w:rsidR="002317F4" w:rsidRPr="00F92F6B" w:rsidRDefault="002317F4"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3BE6948F" w14:textId="77777777" w:rsidR="002317F4" w:rsidRPr="00F92F6B" w:rsidRDefault="002317F4" w:rsidP="009014E0">
            <w:pPr>
              <w:widowControl w:val="0"/>
              <w:spacing w:after="0"/>
              <w:rPr>
                <w:rFonts w:ascii="Arial" w:hAnsi="Arial" w:cs="Arial"/>
                <w:sz w:val="16"/>
                <w:szCs w:val="16"/>
              </w:rPr>
            </w:pPr>
            <w:r w:rsidRPr="00F92F6B">
              <w:rPr>
                <w:rFonts w:ascii="Arial" w:hAnsi="Arial" w:cs="Arial"/>
                <w:sz w:val="16"/>
                <w:szCs w:val="16"/>
              </w:rPr>
              <w:t>Clarification for KPAS and EU-alert</w:t>
            </w:r>
          </w:p>
        </w:tc>
        <w:tc>
          <w:tcPr>
            <w:tcW w:w="708" w:type="dxa"/>
            <w:shd w:val="solid" w:color="FFFFFF" w:fill="auto"/>
          </w:tcPr>
          <w:p w14:paraId="17DE0366" w14:textId="77777777" w:rsidR="002317F4" w:rsidRPr="00F92F6B" w:rsidRDefault="002317F4" w:rsidP="009014E0">
            <w:pPr>
              <w:pStyle w:val="TAC"/>
              <w:keepNext w:val="0"/>
              <w:keepLines w:val="0"/>
              <w:widowControl w:val="0"/>
              <w:jc w:val="left"/>
              <w:rPr>
                <w:sz w:val="16"/>
                <w:szCs w:val="16"/>
              </w:rPr>
            </w:pPr>
            <w:r w:rsidRPr="00F92F6B">
              <w:rPr>
                <w:sz w:val="16"/>
                <w:szCs w:val="16"/>
              </w:rPr>
              <w:t>16.</w:t>
            </w:r>
            <w:r w:rsidR="000E0A88" w:rsidRPr="00F92F6B">
              <w:rPr>
                <w:sz w:val="16"/>
                <w:szCs w:val="16"/>
              </w:rPr>
              <w:t>3</w:t>
            </w:r>
            <w:r w:rsidRPr="00F92F6B">
              <w:rPr>
                <w:sz w:val="16"/>
                <w:szCs w:val="16"/>
              </w:rPr>
              <w:t>.0</w:t>
            </w:r>
          </w:p>
        </w:tc>
      </w:tr>
      <w:tr w:rsidR="006C004A" w:rsidRPr="00F92F6B" w14:paraId="323CEB43" w14:textId="77777777" w:rsidTr="00F871AE">
        <w:tc>
          <w:tcPr>
            <w:tcW w:w="709" w:type="dxa"/>
            <w:shd w:val="solid" w:color="FFFFFF" w:fill="auto"/>
          </w:tcPr>
          <w:p w14:paraId="00C79CBA" w14:textId="77777777" w:rsidR="00CE75B8" w:rsidRPr="00F92F6B"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F92F6B" w:rsidRDefault="00CE75B8"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5B3BFB49" w14:textId="77777777" w:rsidR="00CE75B8" w:rsidRPr="00F92F6B" w:rsidRDefault="00CE75B8" w:rsidP="009014E0">
            <w:pPr>
              <w:pStyle w:val="TAC"/>
              <w:keepNext w:val="0"/>
              <w:keepLines w:val="0"/>
              <w:widowControl w:val="0"/>
              <w:jc w:val="left"/>
              <w:rPr>
                <w:sz w:val="16"/>
                <w:szCs w:val="16"/>
              </w:rPr>
            </w:pPr>
            <w:r w:rsidRPr="00F92F6B">
              <w:rPr>
                <w:sz w:val="16"/>
                <w:szCs w:val="16"/>
              </w:rPr>
              <w:t>RP-201931</w:t>
            </w:r>
          </w:p>
        </w:tc>
        <w:tc>
          <w:tcPr>
            <w:tcW w:w="567" w:type="dxa"/>
            <w:shd w:val="solid" w:color="FFFFFF" w:fill="auto"/>
          </w:tcPr>
          <w:p w14:paraId="2723FCFD" w14:textId="77777777" w:rsidR="00CE75B8" w:rsidRPr="00F92F6B" w:rsidRDefault="00CE75B8" w:rsidP="009014E0">
            <w:pPr>
              <w:pStyle w:val="TAL"/>
              <w:keepNext w:val="0"/>
              <w:keepLines w:val="0"/>
              <w:widowControl w:val="0"/>
              <w:jc w:val="center"/>
              <w:rPr>
                <w:sz w:val="16"/>
                <w:szCs w:val="16"/>
              </w:rPr>
            </w:pPr>
            <w:r w:rsidRPr="00F92F6B">
              <w:rPr>
                <w:sz w:val="16"/>
                <w:szCs w:val="16"/>
              </w:rPr>
              <w:t>0258</w:t>
            </w:r>
          </w:p>
        </w:tc>
        <w:tc>
          <w:tcPr>
            <w:tcW w:w="425" w:type="dxa"/>
            <w:shd w:val="solid" w:color="FFFFFF" w:fill="auto"/>
          </w:tcPr>
          <w:p w14:paraId="2AAD4BDB" w14:textId="77777777" w:rsidR="00CE75B8" w:rsidRPr="00F92F6B" w:rsidRDefault="00CE75B8"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543D125" w14:textId="77777777" w:rsidR="00CE75B8" w:rsidRPr="00F92F6B" w:rsidRDefault="00CE75B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5BB6850" w14:textId="592D961A" w:rsidR="00CE75B8" w:rsidRPr="00F92F6B" w:rsidRDefault="00CE75B8" w:rsidP="009014E0">
            <w:pPr>
              <w:widowControl w:val="0"/>
              <w:spacing w:after="0"/>
              <w:rPr>
                <w:rFonts w:ascii="Arial" w:hAnsi="Arial" w:cs="Arial"/>
                <w:sz w:val="16"/>
                <w:szCs w:val="16"/>
              </w:rPr>
            </w:pPr>
            <w:r w:rsidRPr="00F92F6B">
              <w:rPr>
                <w:rFonts w:ascii="Arial" w:hAnsi="Arial" w:cs="Arial"/>
                <w:sz w:val="16"/>
                <w:szCs w:val="16"/>
              </w:rPr>
              <w:t>Drafting Rules in Subclause 15 on SON</w:t>
            </w:r>
          </w:p>
        </w:tc>
        <w:tc>
          <w:tcPr>
            <w:tcW w:w="708" w:type="dxa"/>
            <w:shd w:val="solid" w:color="FFFFFF" w:fill="auto"/>
          </w:tcPr>
          <w:p w14:paraId="219D7FCF" w14:textId="77777777" w:rsidR="00CE75B8" w:rsidRPr="00F92F6B" w:rsidRDefault="00CE75B8" w:rsidP="009014E0">
            <w:pPr>
              <w:pStyle w:val="TAC"/>
              <w:keepNext w:val="0"/>
              <w:keepLines w:val="0"/>
              <w:widowControl w:val="0"/>
              <w:jc w:val="left"/>
              <w:rPr>
                <w:sz w:val="16"/>
                <w:szCs w:val="16"/>
              </w:rPr>
            </w:pPr>
            <w:r w:rsidRPr="00F92F6B">
              <w:rPr>
                <w:sz w:val="16"/>
                <w:szCs w:val="16"/>
              </w:rPr>
              <w:t>16.</w:t>
            </w:r>
            <w:r w:rsidR="000E0A88" w:rsidRPr="00F92F6B">
              <w:rPr>
                <w:sz w:val="16"/>
                <w:szCs w:val="16"/>
              </w:rPr>
              <w:t>3</w:t>
            </w:r>
            <w:r w:rsidRPr="00F92F6B">
              <w:rPr>
                <w:sz w:val="16"/>
                <w:szCs w:val="16"/>
              </w:rPr>
              <w:t>.0</w:t>
            </w:r>
          </w:p>
        </w:tc>
      </w:tr>
      <w:tr w:rsidR="006C004A" w:rsidRPr="00F92F6B" w14:paraId="32097309" w14:textId="77777777" w:rsidTr="00F871AE">
        <w:tc>
          <w:tcPr>
            <w:tcW w:w="709" w:type="dxa"/>
            <w:shd w:val="solid" w:color="FFFFFF" w:fill="auto"/>
          </w:tcPr>
          <w:p w14:paraId="661A329E" w14:textId="77777777" w:rsidR="00CE75B8" w:rsidRPr="00F92F6B"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F92F6B" w:rsidRDefault="00CE75B8"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3694D828" w14:textId="77777777" w:rsidR="00CE75B8" w:rsidRPr="00F92F6B" w:rsidRDefault="00CE75B8" w:rsidP="009014E0">
            <w:pPr>
              <w:pStyle w:val="TAC"/>
              <w:keepNext w:val="0"/>
              <w:keepLines w:val="0"/>
              <w:widowControl w:val="0"/>
              <w:jc w:val="left"/>
              <w:rPr>
                <w:sz w:val="16"/>
                <w:szCs w:val="16"/>
              </w:rPr>
            </w:pPr>
            <w:r w:rsidRPr="00F92F6B">
              <w:rPr>
                <w:sz w:val="16"/>
                <w:szCs w:val="16"/>
              </w:rPr>
              <w:t>RP-201928</w:t>
            </w:r>
          </w:p>
        </w:tc>
        <w:tc>
          <w:tcPr>
            <w:tcW w:w="567" w:type="dxa"/>
            <w:shd w:val="solid" w:color="FFFFFF" w:fill="auto"/>
          </w:tcPr>
          <w:p w14:paraId="07353EB1" w14:textId="77777777" w:rsidR="00CE75B8" w:rsidRPr="00F92F6B" w:rsidRDefault="00CE75B8" w:rsidP="009014E0">
            <w:pPr>
              <w:pStyle w:val="TAL"/>
              <w:keepNext w:val="0"/>
              <w:keepLines w:val="0"/>
              <w:widowControl w:val="0"/>
              <w:jc w:val="center"/>
              <w:rPr>
                <w:sz w:val="16"/>
                <w:szCs w:val="16"/>
              </w:rPr>
            </w:pPr>
            <w:r w:rsidRPr="00F92F6B">
              <w:rPr>
                <w:sz w:val="16"/>
                <w:szCs w:val="16"/>
              </w:rPr>
              <w:t>0259</w:t>
            </w:r>
          </w:p>
        </w:tc>
        <w:tc>
          <w:tcPr>
            <w:tcW w:w="425" w:type="dxa"/>
            <w:shd w:val="solid" w:color="FFFFFF" w:fill="auto"/>
          </w:tcPr>
          <w:p w14:paraId="20B2BCB5" w14:textId="77777777" w:rsidR="00CE75B8" w:rsidRPr="00F92F6B" w:rsidRDefault="00CE75B8"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3FE2C45" w14:textId="77777777" w:rsidR="00CE75B8" w:rsidRPr="00F92F6B" w:rsidRDefault="00CE75B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8F5159A" w14:textId="77777777" w:rsidR="00CE75B8" w:rsidRPr="00F92F6B" w:rsidRDefault="00CE75B8" w:rsidP="009014E0">
            <w:pPr>
              <w:widowControl w:val="0"/>
              <w:spacing w:after="0"/>
              <w:rPr>
                <w:rFonts w:ascii="Arial" w:hAnsi="Arial" w:cs="Arial"/>
                <w:sz w:val="16"/>
                <w:szCs w:val="16"/>
              </w:rPr>
            </w:pPr>
            <w:r w:rsidRPr="00F92F6B">
              <w:rPr>
                <w:rFonts w:ascii="Arial" w:hAnsi="Arial" w:cs="Arial"/>
                <w:sz w:val="16"/>
                <w:szCs w:val="16"/>
              </w:rPr>
              <w:t>Missing RACH Figure</w:t>
            </w:r>
          </w:p>
        </w:tc>
        <w:tc>
          <w:tcPr>
            <w:tcW w:w="708" w:type="dxa"/>
            <w:shd w:val="solid" w:color="FFFFFF" w:fill="auto"/>
          </w:tcPr>
          <w:p w14:paraId="7D4A9A2C" w14:textId="77777777" w:rsidR="00CE75B8" w:rsidRPr="00F92F6B" w:rsidRDefault="00CE75B8" w:rsidP="009014E0">
            <w:pPr>
              <w:pStyle w:val="TAC"/>
              <w:keepNext w:val="0"/>
              <w:keepLines w:val="0"/>
              <w:widowControl w:val="0"/>
              <w:jc w:val="left"/>
              <w:rPr>
                <w:sz w:val="16"/>
                <w:szCs w:val="16"/>
              </w:rPr>
            </w:pPr>
            <w:r w:rsidRPr="00F92F6B">
              <w:rPr>
                <w:sz w:val="16"/>
                <w:szCs w:val="16"/>
              </w:rPr>
              <w:t>16.</w:t>
            </w:r>
            <w:r w:rsidR="000E0A88" w:rsidRPr="00F92F6B">
              <w:rPr>
                <w:sz w:val="16"/>
                <w:szCs w:val="16"/>
              </w:rPr>
              <w:t>3</w:t>
            </w:r>
            <w:r w:rsidRPr="00F92F6B">
              <w:rPr>
                <w:sz w:val="16"/>
                <w:szCs w:val="16"/>
              </w:rPr>
              <w:t>.0</w:t>
            </w:r>
          </w:p>
        </w:tc>
      </w:tr>
      <w:tr w:rsidR="006C004A" w:rsidRPr="00F92F6B" w14:paraId="4FDC1E96" w14:textId="77777777" w:rsidTr="00F871AE">
        <w:tc>
          <w:tcPr>
            <w:tcW w:w="709" w:type="dxa"/>
            <w:shd w:val="solid" w:color="FFFFFF" w:fill="auto"/>
          </w:tcPr>
          <w:p w14:paraId="2F8EED39" w14:textId="77777777" w:rsidR="00414005" w:rsidRPr="00F92F6B"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F92F6B" w:rsidRDefault="00414005"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4B5273AA" w14:textId="77777777" w:rsidR="00414005" w:rsidRPr="00F92F6B" w:rsidRDefault="00414005" w:rsidP="009014E0">
            <w:pPr>
              <w:pStyle w:val="TAC"/>
              <w:keepNext w:val="0"/>
              <w:keepLines w:val="0"/>
              <w:widowControl w:val="0"/>
              <w:jc w:val="left"/>
              <w:rPr>
                <w:sz w:val="16"/>
                <w:szCs w:val="16"/>
              </w:rPr>
            </w:pPr>
            <w:r w:rsidRPr="00F92F6B">
              <w:rPr>
                <w:sz w:val="16"/>
                <w:szCs w:val="16"/>
              </w:rPr>
              <w:t>RP-201937</w:t>
            </w:r>
          </w:p>
        </w:tc>
        <w:tc>
          <w:tcPr>
            <w:tcW w:w="567" w:type="dxa"/>
            <w:shd w:val="solid" w:color="FFFFFF" w:fill="auto"/>
          </w:tcPr>
          <w:p w14:paraId="352C1B46" w14:textId="77777777" w:rsidR="00414005" w:rsidRPr="00F92F6B" w:rsidRDefault="00414005" w:rsidP="009014E0">
            <w:pPr>
              <w:pStyle w:val="TAL"/>
              <w:keepNext w:val="0"/>
              <w:keepLines w:val="0"/>
              <w:widowControl w:val="0"/>
              <w:jc w:val="center"/>
              <w:rPr>
                <w:sz w:val="16"/>
                <w:szCs w:val="16"/>
              </w:rPr>
            </w:pPr>
            <w:r w:rsidRPr="00F92F6B">
              <w:rPr>
                <w:sz w:val="16"/>
                <w:szCs w:val="16"/>
              </w:rPr>
              <w:t>0260</w:t>
            </w:r>
          </w:p>
        </w:tc>
        <w:tc>
          <w:tcPr>
            <w:tcW w:w="425" w:type="dxa"/>
            <w:shd w:val="solid" w:color="FFFFFF" w:fill="auto"/>
          </w:tcPr>
          <w:p w14:paraId="781F1016" w14:textId="77777777" w:rsidR="00414005" w:rsidRPr="00F92F6B" w:rsidRDefault="00414005"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AB91D04" w14:textId="77777777" w:rsidR="00414005" w:rsidRPr="00F92F6B" w:rsidRDefault="0041400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A9B1A91" w14:textId="77777777" w:rsidR="00414005" w:rsidRPr="00F92F6B" w:rsidRDefault="00414005" w:rsidP="009014E0">
            <w:pPr>
              <w:widowControl w:val="0"/>
              <w:spacing w:after="0"/>
              <w:rPr>
                <w:rFonts w:ascii="Arial" w:hAnsi="Arial" w:cs="Arial"/>
                <w:sz w:val="16"/>
                <w:szCs w:val="16"/>
              </w:rPr>
            </w:pPr>
            <w:r w:rsidRPr="00F92F6B">
              <w:rPr>
                <w:rFonts w:ascii="Arial" w:hAnsi="Arial" w:cs="Arial"/>
                <w:sz w:val="16"/>
                <w:szCs w:val="16"/>
              </w:rPr>
              <w:t>Clarification on NCGI</w:t>
            </w:r>
          </w:p>
        </w:tc>
        <w:tc>
          <w:tcPr>
            <w:tcW w:w="708" w:type="dxa"/>
            <w:shd w:val="solid" w:color="FFFFFF" w:fill="auto"/>
          </w:tcPr>
          <w:p w14:paraId="7B56E6AB" w14:textId="77777777" w:rsidR="00414005" w:rsidRPr="00F92F6B" w:rsidRDefault="00414005" w:rsidP="009014E0">
            <w:pPr>
              <w:pStyle w:val="TAC"/>
              <w:keepNext w:val="0"/>
              <w:keepLines w:val="0"/>
              <w:widowControl w:val="0"/>
              <w:jc w:val="left"/>
              <w:rPr>
                <w:sz w:val="16"/>
                <w:szCs w:val="16"/>
              </w:rPr>
            </w:pPr>
            <w:r w:rsidRPr="00F92F6B">
              <w:rPr>
                <w:sz w:val="16"/>
                <w:szCs w:val="16"/>
              </w:rPr>
              <w:t>16.</w:t>
            </w:r>
            <w:r w:rsidR="000E0A88" w:rsidRPr="00F92F6B">
              <w:rPr>
                <w:sz w:val="16"/>
                <w:szCs w:val="16"/>
              </w:rPr>
              <w:t>3</w:t>
            </w:r>
            <w:r w:rsidRPr="00F92F6B">
              <w:rPr>
                <w:sz w:val="16"/>
                <w:szCs w:val="16"/>
              </w:rPr>
              <w:t>.0</w:t>
            </w:r>
          </w:p>
        </w:tc>
      </w:tr>
      <w:tr w:rsidR="006C004A" w:rsidRPr="00F92F6B" w14:paraId="4D02652A" w14:textId="77777777" w:rsidTr="00F871AE">
        <w:tc>
          <w:tcPr>
            <w:tcW w:w="709" w:type="dxa"/>
            <w:shd w:val="solid" w:color="FFFFFF" w:fill="auto"/>
          </w:tcPr>
          <w:p w14:paraId="4A8E530F" w14:textId="77777777" w:rsidR="00A53E37" w:rsidRPr="00F92F6B"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F92F6B" w:rsidRDefault="00A53E37"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35C09A88" w14:textId="77777777" w:rsidR="00A53E37" w:rsidRPr="00F92F6B" w:rsidRDefault="00A53E37" w:rsidP="009014E0">
            <w:pPr>
              <w:pStyle w:val="TAC"/>
              <w:keepNext w:val="0"/>
              <w:keepLines w:val="0"/>
              <w:widowControl w:val="0"/>
              <w:jc w:val="left"/>
              <w:rPr>
                <w:sz w:val="16"/>
                <w:szCs w:val="16"/>
              </w:rPr>
            </w:pPr>
            <w:r w:rsidRPr="00F92F6B">
              <w:rPr>
                <w:sz w:val="16"/>
                <w:szCs w:val="16"/>
              </w:rPr>
              <w:t>RP-201963</w:t>
            </w:r>
          </w:p>
        </w:tc>
        <w:tc>
          <w:tcPr>
            <w:tcW w:w="567" w:type="dxa"/>
            <w:shd w:val="solid" w:color="FFFFFF" w:fill="auto"/>
          </w:tcPr>
          <w:p w14:paraId="38F52A2D" w14:textId="77777777" w:rsidR="00A53E37" w:rsidRPr="00F92F6B" w:rsidRDefault="00A53E37" w:rsidP="009014E0">
            <w:pPr>
              <w:pStyle w:val="TAL"/>
              <w:keepNext w:val="0"/>
              <w:keepLines w:val="0"/>
              <w:widowControl w:val="0"/>
              <w:jc w:val="center"/>
              <w:rPr>
                <w:sz w:val="16"/>
                <w:szCs w:val="16"/>
              </w:rPr>
            </w:pPr>
            <w:r w:rsidRPr="00F92F6B">
              <w:rPr>
                <w:sz w:val="16"/>
                <w:szCs w:val="16"/>
              </w:rPr>
              <w:t>0263</w:t>
            </w:r>
          </w:p>
        </w:tc>
        <w:tc>
          <w:tcPr>
            <w:tcW w:w="425" w:type="dxa"/>
            <w:shd w:val="solid" w:color="FFFFFF" w:fill="auto"/>
          </w:tcPr>
          <w:p w14:paraId="305FC0DD" w14:textId="77777777" w:rsidR="00A53E37" w:rsidRPr="00F92F6B" w:rsidRDefault="00A53E37"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476A0D2" w14:textId="77777777" w:rsidR="00A53E37" w:rsidRPr="00F92F6B" w:rsidRDefault="00A53E3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6047D85" w14:textId="77777777" w:rsidR="00A53E37" w:rsidRPr="00F92F6B" w:rsidRDefault="00A53E37" w:rsidP="009014E0">
            <w:pPr>
              <w:widowControl w:val="0"/>
              <w:spacing w:after="0"/>
              <w:rPr>
                <w:rFonts w:ascii="Arial" w:hAnsi="Arial" w:cs="Arial"/>
                <w:sz w:val="16"/>
                <w:szCs w:val="16"/>
              </w:rPr>
            </w:pPr>
            <w:r w:rsidRPr="00F92F6B">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F92F6B" w:rsidRDefault="00A53E37" w:rsidP="009014E0">
            <w:pPr>
              <w:pStyle w:val="TAC"/>
              <w:keepNext w:val="0"/>
              <w:keepLines w:val="0"/>
              <w:widowControl w:val="0"/>
              <w:jc w:val="left"/>
              <w:rPr>
                <w:sz w:val="16"/>
                <w:szCs w:val="16"/>
              </w:rPr>
            </w:pPr>
            <w:r w:rsidRPr="00F92F6B">
              <w:rPr>
                <w:sz w:val="16"/>
                <w:szCs w:val="16"/>
              </w:rPr>
              <w:t>16.</w:t>
            </w:r>
            <w:r w:rsidR="000E0A88" w:rsidRPr="00F92F6B">
              <w:rPr>
                <w:sz w:val="16"/>
                <w:szCs w:val="16"/>
              </w:rPr>
              <w:t>3</w:t>
            </w:r>
            <w:r w:rsidRPr="00F92F6B">
              <w:rPr>
                <w:sz w:val="16"/>
                <w:szCs w:val="16"/>
              </w:rPr>
              <w:t>.0</w:t>
            </w:r>
          </w:p>
        </w:tc>
      </w:tr>
      <w:tr w:rsidR="006C004A" w:rsidRPr="00F92F6B" w14:paraId="7CC289B6" w14:textId="77777777" w:rsidTr="00F871AE">
        <w:tc>
          <w:tcPr>
            <w:tcW w:w="709" w:type="dxa"/>
            <w:shd w:val="solid" w:color="FFFFFF" w:fill="auto"/>
          </w:tcPr>
          <w:p w14:paraId="6FEFDD10" w14:textId="77777777" w:rsidR="00A53E37" w:rsidRPr="00F92F6B"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F92F6B" w:rsidRDefault="00A53E37"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136F936A" w14:textId="77777777" w:rsidR="00A53E37" w:rsidRPr="00F92F6B" w:rsidRDefault="00A53E37" w:rsidP="009014E0">
            <w:pPr>
              <w:pStyle w:val="TAC"/>
              <w:keepNext w:val="0"/>
              <w:keepLines w:val="0"/>
              <w:widowControl w:val="0"/>
              <w:jc w:val="left"/>
              <w:rPr>
                <w:sz w:val="16"/>
                <w:szCs w:val="16"/>
              </w:rPr>
            </w:pPr>
            <w:r w:rsidRPr="00F92F6B">
              <w:rPr>
                <w:sz w:val="16"/>
                <w:szCs w:val="16"/>
              </w:rPr>
              <w:t>RP-201926</w:t>
            </w:r>
          </w:p>
        </w:tc>
        <w:tc>
          <w:tcPr>
            <w:tcW w:w="567" w:type="dxa"/>
            <w:shd w:val="solid" w:color="FFFFFF" w:fill="auto"/>
          </w:tcPr>
          <w:p w14:paraId="3A76F4D1" w14:textId="77777777" w:rsidR="00A53E37" w:rsidRPr="00F92F6B" w:rsidRDefault="00A53E37" w:rsidP="009014E0">
            <w:pPr>
              <w:pStyle w:val="TAL"/>
              <w:keepNext w:val="0"/>
              <w:keepLines w:val="0"/>
              <w:widowControl w:val="0"/>
              <w:jc w:val="center"/>
              <w:rPr>
                <w:sz w:val="16"/>
                <w:szCs w:val="16"/>
              </w:rPr>
            </w:pPr>
            <w:r w:rsidRPr="00F92F6B">
              <w:rPr>
                <w:sz w:val="16"/>
                <w:szCs w:val="16"/>
              </w:rPr>
              <w:t>0265</w:t>
            </w:r>
          </w:p>
        </w:tc>
        <w:tc>
          <w:tcPr>
            <w:tcW w:w="425" w:type="dxa"/>
            <w:shd w:val="solid" w:color="FFFFFF" w:fill="auto"/>
          </w:tcPr>
          <w:p w14:paraId="009ACF52" w14:textId="77777777" w:rsidR="00A53E37" w:rsidRPr="00F92F6B" w:rsidRDefault="00A53E3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E1024A6" w14:textId="77777777" w:rsidR="00A53E37" w:rsidRPr="00F92F6B" w:rsidRDefault="00A53E3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C5AE66C" w14:textId="77777777" w:rsidR="00A53E37" w:rsidRPr="00F92F6B" w:rsidRDefault="00A53E37" w:rsidP="009014E0">
            <w:pPr>
              <w:widowControl w:val="0"/>
              <w:spacing w:after="0"/>
              <w:rPr>
                <w:rFonts w:ascii="Arial" w:hAnsi="Arial" w:cs="Arial"/>
                <w:sz w:val="16"/>
                <w:szCs w:val="16"/>
              </w:rPr>
            </w:pPr>
            <w:r w:rsidRPr="00F92F6B">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F92F6B" w:rsidRDefault="00A53E37" w:rsidP="009014E0">
            <w:pPr>
              <w:pStyle w:val="TAC"/>
              <w:keepNext w:val="0"/>
              <w:keepLines w:val="0"/>
              <w:widowControl w:val="0"/>
              <w:jc w:val="left"/>
              <w:rPr>
                <w:sz w:val="16"/>
                <w:szCs w:val="16"/>
              </w:rPr>
            </w:pPr>
            <w:r w:rsidRPr="00F92F6B">
              <w:rPr>
                <w:sz w:val="16"/>
                <w:szCs w:val="16"/>
              </w:rPr>
              <w:t>16.</w:t>
            </w:r>
            <w:r w:rsidR="000E0A88" w:rsidRPr="00F92F6B">
              <w:rPr>
                <w:sz w:val="16"/>
                <w:szCs w:val="16"/>
              </w:rPr>
              <w:t>3</w:t>
            </w:r>
            <w:r w:rsidRPr="00F92F6B">
              <w:rPr>
                <w:sz w:val="16"/>
                <w:szCs w:val="16"/>
              </w:rPr>
              <w:t>.0</w:t>
            </w:r>
          </w:p>
        </w:tc>
      </w:tr>
      <w:tr w:rsidR="006C004A" w:rsidRPr="00F92F6B" w14:paraId="3DEAD75B" w14:textId="77777777" w:rsidTr="00F871AE">
        <w:tc>
          <w:tcPr>
            <w:tcW w:w="709" w:type="dxa"/>
            <w:shd w:val="solid" w:color="FFFFFF" w:fill="auto"/>
          </w:tcPr>
          <w:p w14:paraId="4E29F54A" w14:textId="77777777" w:rsidR="00265F81" w:rsidRPr="00F92F6B"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F92F6B" w:rsidRDefault="00265F81"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26863E46" w14:textId="77777777" w:rsidR="00265F81" w:rsidRPr="00F92F6B" w:rsidRDefault="00265F81" w:rsidP="009014E0">
            <w:pPr>
              <w:pStyle w:val="TAC"/>
              <w:keepNext w:val="0"/>
              <w:keepLines w:val="0"/>
              <w:widowControl w:val="0"/>
              <w:jc w:val="left"/>
              <w:rPr>
                <w:sz w:val="16"/>
                <w:szCs w:val="16"/>
              </w:rPr>
            </w:pPr>
            <w:r w:rsidRPr="00F92F6B">
              <w:rPr>
                <w:sz w:val="16"/>
                <w:szCs w:val="16"/>
              </w:rPr>
              <w:t>RP-201930</w:t>
            </w:r>
          </w:p>
        </w:tc>
        <w:tc>
          <w:tcPr>
            <w:tcW w:w="567" w:type="dxa"/>
            <w:shd w:val="solid" w:color="FFFFFF" w:fill="auto"/>
          </w:tcPr>
          <w:p w14:paraId="070FD27C" w14:textId="77777777" w:rsidR="00265F81" w:rsidRPr="00F92F6B" w:rsidRDefault="00265F81" w:rsidP="009014E0">
            <w:pPr>
              <w:pStyle w:val="TAL"/>
              <w:keepNext w:val="0"/>
              <w:keepLines w:val="0"/>
              <w:widowControl w:val="0"/>
              <w:jc w:val="center"/>
              <w:rPr>
                <w:sz w:val="16"/>
                <w:szCs w:val="16"/>
              </w:rPr>
            </w:pPr>
            <w:r w:rsidRPr="00F92F6B">
              <w:rPr>
                <w:sz w:val="16"/>
                <w:szCs w:val="16"/>
              </w:rPr>
              <w:t>0274</w:t>
            </w:r>
          </w:p>
        </w:tc>
        <w:tc>
          <w:tcPr>
            <w:tcW w:w="425" w:type="dxa"/>
            <w:shd w:val="solid" w:color="FFFFFF" w:fill="auto"/>
          </w:tcPr>
          <w:p w14:paraId="050A845D" w14:textId="77777777" w:rsidR="00265F81" w:rsidRPr="00F92F6B" w:rsidRDefault="00265F81"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F84A8CA" w14:textId="77777777" w:rsidR="00265F81" w:rsidRPr="00F92F6B" w:rsidRDefault="00265F8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F4C58C0" w14:textId="77777777" w:rsidR="00265F81" w:rsidRPr="00F92F6B" w:rsidRDefault="00265F81" w:rsidP="009014E0">
            <w:pPr>
              <w:widowControl w:val="0"/>
              <w:spacing w:after="0"/>
              <w:rPr>
                <w:rFonts w:ascii="Arial" w:hAnsi="Arial" w:cs="Arial"/>
                <w:sz w:val="16"/>
                <w:szCs w:val="16"/>
              </w:rPr>
            </w:pPr>
            <w:r w:rsidRPr="00F92F6B">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F92F6B" w:rsidRDefault="00265F81" w:rsidP="009014E0">
            <w:pPr>
              <w:pStyle w:val="TAC"/>
              <w:keepNext w:val="0"/>
              <w:keepLines w:val="0"/>
              <w:widowControl w:val="0"/>
              <w:jc w:val="left"/>
              <w:rPr>
                <w:sz w:val="16"/>
                <w:szCs w:val="16"/>
              </w:rPr>
            </w:pPr>
            <w:r w:rsidRPr="00F92F6B">
              <w:rPr>
                <w:sz w:val="16"/>
                <w:szCs w:val="16"/>
              </w:rPr>
              <w:t>16.3.0</w:t>
            </w:r>
          </w:p>
        </w:tc>
      </w:tr>
      <w:tr w:rsidR="006C004A" w:rsidRPr="00F92F6B" w14:paraId="2DAC604E" w14:textId="77777777" w:rsidTr="00F871AE">
        <w:tc>
          <w:tcPr>
            <w:tcW w:w="709" w:type="dxa"/>
            <w:shd w:val="solid" w:color="FFFFFF" w:fill="auto"/>
          </w:tcPr>
          <w:p w14:paraId="75549DBD" w14:textId="77777777" w:rsidR="00542BF0" w:rsidRPr="00F92F6B"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F92F6B" w:rsidRDefault="00542BF0"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5572E1EE" w14:textId="77777777" w:rsidR="00542BF0" w:rsidRPr="00F92F6B" w:rsidRDefault="00542BF0" w:rsidP="009014E0">
            <w:pPr>
              <w:pStyle w:val="TAC"/>
              <w:keepNext w:val="0"/>
              <w:keepLines w:val="0"/>
              <w:widowControl w:val="0"/>
              <w:jc w:val="left"/>
              <w:rPr>
                <w:sz w:val="16"/>
                <w:szCs w:val="16"/>
              </w:rPr>
            </w:pPr>
            <w:r w:rsidRPr="00F92F6B">
              <w:rPr>
                <w:sz w:val="16"/>
                <w:szCs w:val="16"/>
              </w:rPr>
              <w:t>RP-201930</w:t>
            </w:r>
          </w:p>
        </w:tc>
        <w:tc>
          <w:tcPr>
            <w:tcW w:w="567" w:type="dxa"/>
            <w:shd w:val="solid" w:color="FFFFFF" w:fill="auto"/>
          </w:tcPr>
          <w:p w14:paraId="335252E9" w14:textId="77777777" w:rsidR="00542BF0" w:rsidRPr="00F92F6B" w:rsidRDefault="00542BF0" w:rsidP="009014E0">
            <w:pPr>
              <w:pStyle w:val="TAL"/>
              <w:keepNext w:val="0"/>
              <w:keepLines w:val="0"/>
              <w:widowControl w:val="0"/>
              <w:jc w:val="center"/>
              <w:rPr>
                <w:sz w:val="16"/>
                <w:szCs w:val="16"/>
              </w:rPr>
            </w:pPr>
            <w:r w:rsidRPr="00F92F6B">
              <w:rPr>
                <w:sz w:val="16"/>
                <w:szCs w:val="16"/>
              </w:rPr>
              <w:t>0278</w:t>
            </w:r>
          </w:p>
        </w:tc>
        <w:tc>
          <w:tcPr>
            <w:tcW w:w="425" w:type="dxa"/>
            <w:shd w:val="solid" w:color="FFFFFF" w:fill="auto"/>
          </w:tcPr>
          <w:p w14:paraId="78437A40" w14:textId="77777777" w:rsidR="00542BF0" w:rsidRPr="00F92F6B" w:rsidRDefault="00542BF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FB5DFA3" w14:textId="77777777" w:rsidR="00542BF0" w:rsidRPr="00F92F6B" w:rsidRDefault="00542BF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F5149C2" w14:textId="77777777" w:rsidR="00542BF0" w:rsidRPr="00F92F6B" w:rsidRDefault="00542BF0" w:rsidP="009014E0">
            <w:pPr>
              <w:widowControl w:val="0"/>
              <w:spacing w:after="0"/>
              <w:rPr>
                <w:rFonts w:ascii="Arial" w:hAnsi="Arial" w:cs="Arial"/>
                <w:sz w:val="16"/>
                <w:szCs w:val="16"/>
              </w:rPr>
            </w:pPr>
            <w:r w:rsidRPr="00F92F6B">
              <w:rPr>
                <w:rFonts w:ascii="Arial" w:hAnsi="Arial" w:cs="Arial"/>
                <w:sz w:val="16"/>
                <w:szCs w:val="16"/>
              </w:rPr>
              <w:t>DAPS handover corrections</w:t>
            </w:r>
          </w:p>
        </w:tc>
        <w:tc>
          <w:tcPr>
            <w:tcW w:w="708" w:type="dxa"/>
            <w:shd w:val="solid" w:color="FFFFFF" w:fill="auto"/>
          </w:tcPr>
          <w:p w14:paraId="3C874D47" w14:textId="77777777" w:rsidR="00542BF0" w:rsidRPr="00F92F6B" w:rsidRDefault="00542BF0" w:rsidP="009014E0">
            <w:pPr>
              <w:pStyle w:val="TAC"/>
              <w:keepNext w:val="0"/>
              <w:keepLines w:val="0"/>
              <w:widowControl w:val="0"/>
              <w:jc w:val="left"/>
              <w:rPr>
                <w:sz w:val="16"/>
                <w:szCs w:val="16"/>
              </w:rPr>
            </w:pPr>
            <w:r w:rsidRPr="00F92F6B">
              <w:rPr>
                <w:sz w:val="16"/>
                <w:szCs w:val="16"/>
              </w:rPr>
              <w:t>16.3.0</w:t>
            </w:r>
          </w:p>
        </w:tc>
      </w:tr>
      <w:tr w:rsidR="006C004A" w:rsidRPr="00F92F6B" w14:paraId="524B93AD" w14:textId="77777777" w:rsidTr="00F871AE">
        <w:tc>
          <w:tcPr>
            <w:tcW w:w="709" w:type="dxa"/>
            <w:shd w:val="solid" w:color="FFFFFF" w:fill="auto"/>
          </w:tcPr>
          <w:p w14:paraId="48F75D10" w14:textId="77777777" w:rsidR="004C7643" w:rsidRPr="00F92F6B"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F92F6B" w:rsidRDefault="004C7643"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7FEAC056" w14:textId="77777777" w:rsidR="004C7643" w:rsidRPr="00F92F6B" w:rsidRDefault="004C7643" w:rsidP="009014E0">
            <w:pPr>
              <w:pStyle w:val="TAC"/>
              <w:keepNext w:val="0"/>
              <w:keepLines w:val="0"/>
              <w:widowControl w:val="0"/>
              <w:jc w:val="left"/>
              <w:rPr>
                <w:sz w:val="16"/>
                <w:szCs w:val="16"/>
              </w:rPr>
            </w:pPr>
            <w:r w:rsidRPr="00F92F6B">
              <w:rPr>
                <w:sz w:val="16"/>
                <w:szCs w:val="16"/>
              </w:rPr>
              <w:t>RP-201922</w:t>
            </w:r>
          </w:p>
        </w:tc>
        <w:tc>
          <w:tcPr>
            <w:tcW w:w="567" w:type="dxa"/>
            <w:shd w:val="solid" w:color="FFFFFF" w:fill="auto"/>
          </w:tcPr>
          <w:p w14:paraId="6BE1A2FE" w14:textId="77777777" w:rsidR="004C7643" w:rsidRPr="00F92F6B" w:rsidRDefault="004C7643" w:rsidP="009014E0">
            <w:pPr>
              <w:pStyle w:val="TAL"/>
              <w:keepNext w:val="0"/>
              <w:keepLines w:val="0"/>
              <w:widowControl w:val="0"/>
              <w:jc w:val="center"/>
              <w:rPr>
                <w:sz w:val="16"/>
                <w:szCs w:val="16"/>
              </w:rPr>
            </w:pPr>
            <w:r w:rsidRPr="00F92F6B">
              <w:rPr>
                <w:sz w:val="16"/>
                <w:szCs w:val="16"/>
              </w:rPr>
              <w:t>0284</w:t>
            </w:r>
          </w:p>
        </w:tc>
        <w:tc>
          <w:tcPr>
            <w:tcW w:w="425" w:type="dxa"/>
            <w:shd w:val="solid" w:color="FFFFFF" w:fill="auto"/>
          </w:tcPr>
          <w:p w14:paraId="4A36DEF0" w14:textId="77777777" w:rsidR="004C7643" w:rsidRPr="00F92F6B" w:rsidRDefault="004C764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6136FFC" w14:textId="77777777" w:rsidR="004C7643" w:rsidRPr="00F92F6B" w:rsidRDefault="004C764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2BBE560" w14:textId="77777777" w:rsidR="004C7643" w:rsidRPr="00F92F6B" w:rsidRDefault="004C7643" w:rsidP="009014E0">
            <w:pPr>
              <w:widowControl w:val="0"/>
              <w:spacing w:after="0"/>
              <w:rPr>
                <w:rFonts w:ascii="Arial" w:hAnsi="Arial" w:cs="Arial"/>
                <w:sz w:val="16"/>
                <w:szCs w:val="16"/>
              </w:rPr>
            </w:pPr>
            <w:r w:rsidRPr="00F92F6B">
              <w:rPr>
                <w:rFonts w:ascii="Arial" w:hAnsi="Arial" w:cs="Arial"/>
                <w:sz w:val="16"/>
                <w:szCs w:val="16"/>
              </w:rPr>
              <w:t>Misc corrections for Rel-16 DCCA</w:t>
            </w:r>
          </w:p>
        </w:tc>
        <w:tc>
          <w:tcPr>
            <w:tcW w:w="708" w:type="dxa"/>
            <w:shd w:val="solid" w:color="FFFFFF" w:fill="auto"/>
          </w:tcPr>
          <w:p w14:paraId="1D5B4AA6" w14:textId="77777777" w:rsidR="004C7643" w:rsidRPr="00F92F6B" w:rsidRDefault="004C7643" w:rsidP="009014E0">
            <w:pPr>
              <w:pStyle w:val="TAC"/>
              <w:keepNext w:val="0"/>
              <w:keepLines w:val="0"/>
              <w:widowControl w:val="0"/>
              <w:jc w:val="left"/>
              <w:rPr>
                <w:sz w:val="16"/>
                <w:szCs w:val="16"/>
              </w:rPr>
            </w:pPr>
            <w:r w:rsidRPr="00F92F6B">
              <w:rPr>
                <w:sz w:val="16"/>
                <w:szCs w:val="16"/>
              </w:rPr>
              <w:t>16.3.0</w:t>
            </w:r>
          </w:p>
        </w:tc>
      </w:tr>
      <w:tr w:rsidR="006C004A" w:rsidRPr="00F92F6B" w14:paraId="0955D7A2" w14:textId="77777777" w:rsidTr="00F871AE">
        <w:tc>
          <w:tcPr>
            <w:tcW w:w="709" w:type="dxa"/>
            <w:shd w:val="solid" w:color="FFFFFF" w:fill="auto"/>
          </w:tcPr>
          <w:p w14:paraId="386D37BA" w14:textId="77777777" w:rsidR="00323866" w:rsidRPr="00F92F6B"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F92F6B" w:rsidRDefault="00323866" w:rsidP="00957084">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7D73C968" w14:textId="77777777" w:rsidR="00323866" w:rsidRPr="00F92F6B" w:rsidRDefault="00323866" w:rsidP="00957084">
            <w:pPr>
              <w:pStyle w:val="TAC"/>
              <w:keepNext w:val="0"/>
              <w:keepLines w:val="0"/>
              <w:widowControl w:val="0"/>
              <w:jc w:val="left"/>
              <w:rPr>
                <w:sz w:val="16"/>
                <w:szCs w:val="16"/>
              </w:rPr>
            </w:pPr>
            <w:r w:rsidRPr="00F92F6B">
              <w:rPr>
                <w:sz w:val="16"/>
                <w:szCs w:val="16"/>
              </w:rPr>
              <w:t>RP-201932</w:t>
            </w:r>
          </w:p>
        </w:tc>
        <w:tc>
          <w:tcPr>
            <w:tcW w:w="567" w:type="dxa"/>
            <w:shd w:val="solid" w:color="FFFFFF" w:fill="auto"/>
          </w:tcPr>
          <w:p w14:paraId="5E029B35" w14:textId="77777777" w:rsidR="00323866" w:rsidRPr="00F92F6B" w:rsidRDefault="00323866" w:rsidP="00957084">
            <w:pPr>
              <w:pStyle w:val="TAL"/>
              <w:keepNext w:val="0"/>
              <w:keepLines w:val="0"/>
              <w:widowControl w:val="0"/>
              <w:jc w:val="center"/>
              <w:rPr>
                <w:sz w:val="16"/>
                <w:szCs w:val="16"/>
              </w:rPr>
            </w:pPr>
            <w:r w:rsidRPr="00F92F6B">
              <w:rPr>
                <w:sz w:val="16"/>
                <w:szCs w:val="16"/>
              </w:rPr>
              <w:t>0285</w:t>
            </w:r>
          </w:p>
        </w:tc>
        <w:tc>
          <w:tcPr>
            <w:tcW w:w="425" w:type="dxa"/>
            <w:shd w:val="solid" w:color="FFFFFF" w:fill="auto"/>
          </w:tcPr>
          <w:p w14:paraId="250926FC" w14:textId="77777777" w:rsidR="00323866" w:rsidRPr="00F92F6B" w:rsidRDefault="00323866" w:rsidP="00957084">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B294625" w14:textId="77777777" w:rsidR="00323866" w:rsidRPr="00F92F6B" w:rsidRDefault="00323866" w:rsidP="00957084">
            <w:pPr>
              <w:pStyle w:val="TAC"/>
              <w:keepNext w:val="0"/>
              <w:keepLines w:val="0"/>
              <w:widowControl w:val="0"/>
              <w:rPr>
                <w:sz w:val="16"/>
                <w:szCs w:val="16"/>
              </w:rPr>
            </w:pPr>
            <w:r w:rsidRPr="00F92F6B">
              <w:rPr>
                <w:sz w:val="16"/>
                <w:szCs w:val="16"/>
              </w:rPr>
              <w:t>F</w:t>
            </w:r>
          </w:p>
        </w:tc>
        <w:tc>
          <w:tcPr>
            <w:tcW w:w="5151" w:type="dxa"/>
            <w:shd w:val="solid" w:color="FFFFFF" w:fill="auto"/>
          </w:tcPr>
          <w:p w14:paraId="2974E6EA" w14:textId="77777777" w:rsidR="00323866" w:rsidRPr="00F92F6B" w:rsidRDefault="00323866" w:rsidP="00957084">
            <w:pPr>
              <w:widowControl w:val="0"/>
              <w:spacing w:after="0"/>
              <w:rPr>
                <w:rFonts w:ascii="Arial" w:hAnsi="Arial" w:cs="Arial"/>
                <w:sz w:val="16"/>
                <w:szCs w:val="16"/>
              </w:rPr>
            </w:pPr>
            <w:r w:rsidRPr="00F92F6B">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F92F6B" w:rsidRDefault="00323866" w:rsidP="00957084">
            <w:pPr>
              <w:pStyle w:val="TAC"/>
              <w:keepNext w:val="0"/>
              <w:keepLines w:val="0"/>
              <w:widowControl w:val="0"/>
              <w:jc w:val="left"/>
              <w:rPr>
                <w:sz w:val="16"/>
                <w:szCs w:val="16"/>
              </w:rPr>
            </w:pPr>
            <w:r w:rsidRPr="00F92F6B">
              <w:rPr>
                <w:sz w:val="16"/>
                <w:szCs w:val="16"/>
              </w:rPr>
              <w:t>16.3.0</w:t>
            </w:r>
          </w:p>
        </w:tc>
      </w:tr>
      <w:tr w:rsidR="006C004A" w:rsidRPr="00F92F6B" w14:paraId="25E026C3" w14:textId="77777777" w:rsidTr="00F871AE">
        <w:tc>
          <w:tcPr>
            <w:tcW w:w="709" w:type="dxa"/>
            <w:shd w:val="solid" w:color="FFFFFF" w:fill="auto"/>
          </w:tcPr>
          <w:p w14:paraId="3D3E1B06" w14:textId="77777777" w:rsidR="00D27F61" w:rsidRPr="00F92F6B"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F92F6B" w:rsidRDefault="00D27F61"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0BE5BF85" w14:textId="77777777" w:rsidR="00D27F61" w:rsidRPr="00F92F6B" w:rsidRDefault="00D27F61" w:rsidP="009014E0">
            <w:pPr>
              <w:pStyle w:val="TAC"/>
              <w:keepNext w:val="0"/>
              <w:keepLines w:val="0"/>
              <w:widowControl w:val="0"/>
              <w:jc w:val="left"/>
              <w:rPr>
                <w:sz w:val="16"/>
                <w:szCs w:val="16"/>
              </w:rPr>
            </w:pPr>
            <w:r w:rsidRPr="00F92F6B">
              <w:rPr>
                <w:sz w:val="16"/>
                <w:szCs w:val="16"/>
              </w:rPr>
              <w:t>RP-201922</w:t>
            </w:r>
          </w:p>
        </w:tc>
        <w:tc>
          <w:tcPr>
            <w:tcW w:w="567" w:type="dxa"/>
            <w:shd w:val="solid" w:color="FFFFFF" w:fill="auto"/>
          </w:tcPr>
          <w:p w14:paraId="07F115A8" w14:textId="77777777" w:rsidR="00D27F61" w:rsidRPr="00F92F6B" w:rsidRDefault="00D27F61" w:rsidP="009014E0">
            <w:pPr>
              <w:pStyle w:val="TAL"/>
              <w:keepNext w:val="0"/>
              <w:keepLines w:val="0"/>
              <w:widowControl w:val="0"/>
              <w:jc w:val="center"/>
              <w:rPr>
                <w:sz w:val="16"/>
                <w:szCs w:val="16"/>
              </w:rPr>
            </w:pPr>
            <w:r w:rsidRPr="00F92F6B">
              <w:rPr>
                <w:sz w:val="16"/>
                <w:szCs w:val="16"/>
              </w:rPr>
              <w:t>0286</w:t>
            </w:r>
          </w:p>
        </w:tc>
        <w:tc>
          <w:tcPr>
            <w:tcW w:w="425" w:type="dxa"/>
            <w:shd w:val="solid" w:color="FFFFFF" w:fill="auto"/>
          </w:tcPr>
          <w:p w14:paraId="46D87452" w14:textId="77777777" w:rsidR="00D27F61" w:rsidRPr="00F92F6B" w:rsidRDefault="00D27F6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8F340A8" w14:textId="77777777" w:rsidR="00D27F61" w:rsidRPr="00F92F6B" w:rsidRDefault="00D27F6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7046930" w14:textId="77777777" w:rsidR="00D27F61" w:rsidRPr="00F92F6B" w:rsidRDefault="00D27F61" w:rsidP="009014E0">
            <w:pPr>
              <w:widowControl w:val="0"/>
              <w:spacing w:after="0"/>
              <w:rPr>
                <w:rFonts w:ascii="Arial" w:hAnsi="Arial" w:cs="Arial"/>
                <w:sz w:val="16"/>
                <w:szCs w:val="16"/>
              </w:rPr>
            </w:pPr>
            <w:r w:rsidRPr="00F92F6B">
              <w:rPr>
                <w:rFonts w:ascii="Arial" w:hAnsi="Arial" w:cs="Arial"/>
                <w:sz w:val="16"/>
                <w:szCs w:val="16"/>
              </w:rPr>
              <w:t>Correction on UL behaviours in the dormant BWP</w:t>
            </w:r>
          </w:p>
        </w:tc>
        <w:tc>
          <w:tcPr>
            <w:tcW w:w="708" w:type="dxa"/>
            <w:shd w:val="solid" w:color="FFFFFF" w:fill="auto"/>
          </w:tcPr>
          <w:p w14:paraId="6F442F86" w14:textId="77777777" w:rsidR="00D27F61" w:rsidRPr="00F92F6B" w:rsidRDefault="00D27F61" w:rsidP="009014E0">
            <w:pPr>
              <w:pStyle w:val="TAC"/>
              <w:keepNext w:val="0"/>
              <w:keepLines w:val="0"/>
              <w:widowControl w:val="0"/>
              <w:jc w:val="left"/>
              <w:rPr>
                <w:sz w:val="16"/>
                <w:szCs w:val="16"/>
              </w:rPr>
            </w:pPr>
            <w:r w:rsidRPr="00F92F6B">
              <w:rPr>
                <w:sz w:val="16"/>
                <w:szCs w:val="16"/>
              </w:rPr>
              <w:t>16.3.0</w:t>
            </w:r>
          </w:p>
        </w:tc>
      </w:tr>
      <w:tr w:rsidR="006C004A" w:rsidRPr="00F92F6B" w14:paraId="1FE1531A" w14:textId="77777777" w:rsidTr="00F871AE">
        <w:tc>
          <w:tcPr>
            <w:tcW w:w="709" w:type="dxa"/>
            <w:shd w:val="solid" w:color="FFFFFF" w:fill="auto"/>
          </w:tcPr>
          <w:p w14:paraId="233BBCB7" w14:textId="77777777" w:rsidR="00452ECF" w:rsidRPr="00F92F6B"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F92F6B" w:rsidRDefault="00452ECF"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7883DFF8" w14:textId="77777777" w:rsidR="00452ECF" w:rsidRPr="00F92F6B" w:rsidRDefault="00452ECF" w:rsidP="009014E0">
            <w:pPr>
              <w:pStyle w:val="TAC"/>
              <w:keepNext w:val="0"/>
              <w:keepLines w:val="0"/>
              <w:widowControl w:val="0"/>
              <w:jc w:val="left"/>
              <w:rPr>
                <w:sz w:val="16"/>
                <w:szCs w:val="16"/>
              </w:rPr>
            </w:pPr>
            <w:r w:rsidRPr="00F92F6B">
              <w:rPr>
                <w:sz w:val="16"/>
                <w:szCs w:val="16"/>
              </w:rPr>
              <w:t>RP-201923</w:t>
            </w:r>
          </w:p>
        </w:tc>
        <w:tc>
          <w:tcPr>
            <w:tcW w:w="567" w:type="dxa"/>
            <w:shd w:val="solid" w:color="FFFFFF" w:fill="auto"/>
          </w:tcPr>
          <w:p w14:paraId="76342DAB" w14:textId="77777777" w:rsidR="00452ECF" w:rsidRPr="00F92F6B" w:rsidRDefault="00452ECF" w:rsidP="009014E0">
            <w:pPr>
              <w:pStyle w:val="TAL"/>
              <w:keepNext w:val="0"/>
              <w:keepLines w:val="0"/>
              <w:widowControl w:val="0"/>
              <w:jc w:val="center"/>
              <w:rPr>
                <w:sz w:val="16"/>
                <w:szCs w:val="16"/>
              </w:rPr>
            </w:pPr>
            <w:r w:rsidRPr="00F92F6B">
              <w:rPr>
                <w:sz w:val="16"/>
                <w:szCs w:val="16"/>
              </w:rPr>
              <w:t>0293</w:t>
            </w:r>
          </w:p>
        </w:tc>
        <w:tc>
          <w:tcPr>
            <w:tcW w:w="425" w:type="dxa"/>
            <w:shd w:val="solid" w:color="FFFFFF" w:fill="auto"/>
          </w:tcPr>
          <w:p w14:paraId="4AC8EDA2" w14:textId="77777777" w:rsidR="00452ECF" w:rsidRPr="00F92F6B" w:rsidRDefault="00452EC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9514B14" w14:textId="77777777" w:rsidR="00452ECF" w:rsidRPr="00F92F6B" w:rsidRDefault="00452EC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EB9EEF8" w14:textId="77777777" w:rsidR="00452ECF" w:rsidRPr="00F92F6B" w:rsidRDefault="00452ECF" w:rsidP="009014E0">
            <w:pPr>
              <w:widowControl w:val="0"/>
              <w:spacing w:after="0"/>
              <w:rPr>
                <w:rFonts w:ascii="Arial" w:hAnsi="Arial" w:cs="Arial"/>
                <w:sz w:val="16"/>
                <w:szCs w:val="16"/>
              </w:rPr>
            </w:pPr>
            <w:r w:rsidRPr="00F92F6B">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F92F6B" w:rsidRDefault="00452ECF" w:rsidP="009014E0">
            <w:pPr>
              <w:pStyle w:val="TAC"/>
              <w:keepNext w:val="0"/>
              <w:keepLines w:val="0"/>
              <w:widowControl w:val="0"/>
              <w:jc w:val="left"/>
              <w:rPr>
                <w:sz w:val="16"/>
                <w:szCs w:val="16"/>
              </w:rPr>
            </w:pPr>
            <w:r w:rsidRPr="00F92F6B">
              <w:rPr>
                <w:sz w:val="16"/>
                <w:szCs w:val="16"/>
              </w:rPr>
              <w:t>16.3.0</w:t>
            </w:r>
          </w:p>
        </w:tc>
      </w:tr>
      <w:tr w:rsidR="006C004A" w:rsidRPr="00F92F6B" w14:paraId="18D5B0BA" w14:textId="77777777" w:rsidTr="00F871AE">
        <w:tc>
          <w:tcPr>
            <w:tcW w:w="709" w:type="dxa"/>
            <w:shd w:val="solid" w:color="FFFFFF" w:fill="auto"/>
          </w:tcPr>
          <w:p w14:paraId="223DCCD0" w14:textId="77777777" w:rsidR="008C7360" w:rsidRPr="00F92F6B"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F92F6B" w:rsidRDefault="008C7360"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33649E5E" w14:textId="77777777" w:rsidR="008C7360" w:rsidRPr="00F92F6B" w:rsidRDefault="008C7360" w:rsidP="009014E0">
            <w:pPr>
              <w:pStyle w:val="TAC"/>
              <w:keepNext w:val="0"/>
              <w:keepLines w:val="0"/>
              <w:widowControl w:val="0"/>
              <w:jc w:val="left"/>
              <w:rPr>
                <w:sz w:val="16"/>
                <w:szCs w:val="16"/>
              </w:rPr>
            </w:pPr>
            <w:r w:rsidRPr="00F92F6B">
              <w:rPr>
                <w:sz w:val="16"/>
                <w:szCs w:val="16"/>
              </w:rPr>
              <w:t>RP-201921</w:t>
            </w:r>
          </w:p>
        </w:tc>
        <w:tc>
          <w:tcPr>
            <w:tcW w:w="567" w:type="dxa"/>
            <w:shd w:val="solid" w:color="FFFFFF" w:fill="auto"/>
          </w:tcPr>
          <w:p w14:paraId="361C3E16" w14:textId="77777777" w:rsidR="008C7360" w:rsidRPr="00F92F6B" w:rsidRDefault="008C7360" w:rsidP="009014E0">
            <w:pPr>
              <w:pStyle w:val="TAL"/>
              <w:keepNext w:val="0"/>
              <w:keepLines w:val="0"/>
              <w:widowControl w:val="0"/>
              <w:jc w:val="center"/>
              <w:rPr>
                <w:sz w:val="16"/>
                <w:szCs w:val="16"/>
              </w:rPr>
            </w:pPr>
            <w:r w:rsidRPr="00F92F6B">
              <w:rPr>
                <w:sz w:val="16"/>
                <w:szCs w:val="16"/>
              </w:rPr>
              <w:t>0294</w:t>
            </w:r>
          </w:p>
        </w:tc>
        <w:tc>
          <w:tcPr>
            <w:tcW w:w="425" w:type="dxa"/>
            <w:shd w:val="solid" w:color="FFFFFF" w:fill="auto"/>
          </w:tcPr>
          <w:p w14:paraId="7486A5D6" w14:textId="77777777" w:rsidR="008C7360" w:rsidRPr="00F92F6B" w:rsidRDefault="008C736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C94E665" w14:textId="77777777" w:rsidR="008C7360" w:rsidRPr="00F92F6B" w:rsidRDefault="008C736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757A103" w14:textId="77777777" w:rsidR="008C7360" w:rsidRPr="00F92F6B" w:rsidRDefault="008C7360" w:rsidP="009014E0">
            <w:pPr>
              <w:widowControl w:val="0"/>
              <w:spacing w:after="0"/>
              <w:rPr>
                <w:rFonts w:ascii="Arial" w:hAnsi="Arial" w:cs="Arial"/>
                <w:sz w:val="16"/>
                <w:szCs w:val="16"/>
              </w:rPr>
            </w:pPr>
            <w:r w:rsidRPr="00F92F6B">
              <w:rPr>
                <w:rFonts w:ascii="Arial" w:hAnsi="Arial" w:cs="Arial"/>
                <w:sz w:val="16"/>
                <w:szCs w:val="16"/>
              </w:rPr>
              <w:t>Correction of CAPC for NR-U</w:t>
            </w:r>
          </w:p>
        </w:tc>
        <w:tc>
          <w:tcPr>
            <w:tcW w:w="708" w:type="dxa"/>
            <w:shd w:val="solid" w:color="FFFFFF" w:fill="auto"/>
          </w:tcPr>
          <w:p w14:paraId="67C8AE5A" w14:textId="77777777" w:rsidR="008C7360" w:rsidRPr="00F92F6B" w:rsidRDefault="008C7360" w:rsidP="009014E0">
            <w:pPr>
              <w:pStyle w:val="TAC"/>
              <w:keepNext w:val="0"/>
              <w:keepLines w:val="0"/>
              <w:widowControl w:val="0"/>
              <w:jc w:val="left"/>
              <w:rPr>
                <w:sz w:val="16"/>
                <w:szCs w:val="16"/>
              </w:rPr>
            </w:pPr>
            <w:r w:rsidRPr="00F92F6B">
              <w:rPr>
                <w:sz w:val="16"/>
                <w:szCs w:val="16"/>
              </w:rPr>
              <w:t>16.3.0</w:t>
            </w:r>
          </w:p>
        </w:tc>
      </w:tr>
      <w:tr w:rsidR="006C004A" w:rsidRPr="00F92F6B" w14:paraId="5263AA6A" w14:textId="77777777" w:rsidTr="00F871AE">
        <w:tc>
          <w:tcPr>
            <w:tcW w:w="709" w:type="dxa"/>
            <w:shd w:val="solid" w:color="FFFFFF" w:fill="auto"/>
          </w:tcPr>
          <w:p w14:paraId="58E996FA" w14:textId="77777777" w:rsidR="00152617" w:rsidRPr="00F92F6B"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F92F6B" w:rsidRDefault="00152617"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220A5437" w14:textId="77777777" w:rsidR="00152617" w:rsidRPr="00F92F6B" w:rsidRDefault="00152617" w:rsidP="009014E0">
            <w:pPr>
              <w:pStyle w:val="TAC"/>
              <w:keepNext w:val="0"/>
              <w:keepLines w:val="0"/>
              <w:widowControl w:val="0"/>
              <w:jc w:val="left"/>
              <w:rPr>
                <w:sz w:val="16"/>
                <w:szCs w:val="16"/>
              </w:rPr>
            </w:pPr>
            <w:r w:rsidRPr="00F92F6B">
              <w:rPr>
                <w:sz w:val="16"/>
                <w:szCs w:val="16"/>
              </w:rPr>
              <w:t>RP-201929</w:t>
            </w:r>
          </w:p>
        </w:tc>
        <w:tc>
          <w:tcPr>
            <w:tcW w:w="567" w:type="dxa"/>
            <w:shd w:val="solid" w:color="FFFFFF" w:fill="auto"/>
          </w:tcPr>
          <w:p w14:paraId="014D80C6" w14:textId="77777777" w:rsidR="00152617" w:rsidRPr="00F92F6B" w:rsidRDefault="00152617" w:rsidP="009014E0">
            <w:pPr>
              <w:pStyle w:val="TAL"/>
              <w:keepNext w:val="0"/>
              <w:keepLines w:val="0"/>
              <w:widowControl w:val="0"/>
              <w:jc w:val="center"/>
              <w:rPr>
                <w:sz w:val="16"/>
                <w:szCs w:val="16"/>
              </w:rPr>
            </w:pPr>
            <w:r w:rsidRPr="00F92F6B">
              <w:rPr>
                <w:sz w:val="16"/>
                <w:szCs w:val="16"/>
              </w:rPr>
              <w:t>0295</w:t>
            </w:r>
          </w:p>
        </w:tc>
        <w:tc>
          <w:tcPr>
            <w:tcW w:w="425" w:type="dxa"/>
            <w:shd w:val="solid" w:color="FFFFFF" w:fill="auto"/>
          </w:tcPr>
          <w:p w14:paraId="1551E7A7" w14:textId="77777777" w:rsidR="00152617" w:rsidRPr="00F92F6B" w:rsidRDefault="0015261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2309C3C" w14:textId="77777777" w:rsidR="00152617" w:rsidRPr="00F92F6B" w:rsidRDefault="0015261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DE64902" w14:textId="77777777" w:rsidR="00152617" w:rsidRPr="00F92F6B" w:rsidRDefault="00152617" w:rsidP="009014E0">
            <w:pPr>
              <w:widowControl w:val="0"/>
              <w:spacing w:after="0"/>
              <w:rPr>
                <w:rFonts w:ascii="Arial" w:hAnsi="Arial" w:cs="Arial"/>
                <w:sz w:val="16"/>
                <w:szCs w:val="16"/>
              </w:rPr>
            </w:pPr>
            <w:r w:rsidRPr="00F92F6B">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F92F6B" w:rsidRDefault="00152617" w:rsidP="009014E0">
            <w:pPr>
              <w:pStyle w:val="TAC"/>
              <w:keepNext w:val="0"/>
              <w:keepLines w:val="0"/>
              <w:widowControl w:val="0"/>
              <w:jc w:val="left"/>
              <w:rPr>
                <w:sz w:val="16"/>
                <w:szCs w:val="16"/>
              </w:rPr>
            </w:pPr>
            <w:r w:rsidRPr="00F92F6B">
              <w:rPr>
                <w:sz w:val="16"/>
                <w:szCs w:val="16"/>
              </w:rPr>
              <w:t>16.3.0</w:t>
            </w:r>
          </w:p>
        </w:tc>
      </w:tr>
      <w:tr w:rsidR="006C004A" w:rsidRPr="00F92F6B" w14:paraId="498A208F" w14:textId="77777777" w:rsidTr="00F871AE">
        <w:tc>
          <w:tcPr>
            <w:tcW w:w="709" w:type="dxa"/>
            <w:shd w:val="solid" w:color="FFFFFF" w:fill="auto"/>
          </w:tcPr>
          <w:p w14:paraId="548D776A" w14:textId="77777777" w:rsidR="00152617" w:rsidRPr="00F92F6B"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F92F6B" w:rsidRDefault="00152617" w:rsidP="009014E0">
            <w:pPr>
              <w:pStyle w:val="TAC"/>
              <w:keepNext w:val="0"/>
              <w:keepLines w:val="0"/>
              <w:widowControl w:val="0"/>
              <w:jc w:val="left"/>
              <w:rPr>
                <w:sz w:val="16"/>
                <w:szCs w:val="16"/>
              </w:rPr>
            </w:pPr>
            <w:r w:rsidRPr="00F92F6B">
              <w:rPr>
                <w:sz w:val="16"/>
                <w:szCs w:val="16"/>
              </w:rPr>
              <w:t>RP-89</w:t>
            </w:r>
          </w:p>
        </w:tc>
        <w:tc>
          <w:tcPr>
            <w:tcW w:w="992" w:type="dxa"/>
            <w:shd w:val="solid" w:color="FFFFFF" w:fill="auto"/>
          </w:tcPr>
          <w:p w14:paraId="582BA2CD" w14:textId="77777777" w:rsidR="00152617" w:rsidRPr="00F92F6B" w:rsidRDefault="00152617" w:rsidP="009014E0">
            <w:pPr>
              <w:pStyle w:val="TAC"/>
              <w:keepNext w:val="0"/>
              <w:keepLines w:val="0"/>
              <w:widowControl w:val="0"/>
              <w:jc w:val="left"/>
              <w:rPr>
                <w:sz w:val="16"/>
                <w:szCs w:val="16"/>
              </w:rPr>
            </w:pPr>
            <w:r w:rsidRPr="00F92F6B">
              <w:rPr>
                <w:sz w:val="16"/>
                <w:szCs w:val="16"/>
              </w:rPr>
              <w:t>RP-201928</w:t>
            </w:r>
          </w:p>
        </w:tc>
        <w:tc>
          <w:tcPr>
            <w:tcW w:w="567" w:type="dxa"/>
            <w:shd w:val="solid" w:color="FFFFFF" w:fill="auto"/>
          </w:tcPr>
          <w:p w14:paraId="1D117588" w14:textId="77777777" w:rsidR="00152617" w:rsidRPr="00F92F6B" w:rsidRDefault="00152617" w:rsidP="009014E0">
            <w:pPr>
              <w:pStyle w:val="TAL"/>
              <w:keepNext w:val="0"/>
              <w:keepLines w:val="0"/>
              <w:widowControl w:val="0"/>
              <w:jc w:val="center"/>
              <w:rPr>
                <w:sz w:val="16"/>
                <w:szCs w:val="16"/>
              </w:rPr>
            </w:pPr>
            <w:r w:rsidRPr="00F92F6B">
              <w:rPr>
                <w:sz w:val="16"/>
                <w:szCs w:val="16"/>
              </w:rPr>
              <w:t>0296</w:t>
            </w:r>
          </w:p>
        </w:tc>
        <w:tc>
          <w:tcPr>
            <w:tcW w:w="425" w:type="dxa"/>
            <w:shd w:val="solid" w:color="FFFFFF" w:fill="auto"/>
          </w:tcPr>
          <w:p w14:paraId="41D69AD4" w14:textId="77777777" w:rsidR="00152617" w:rsidRPr="00F92F6B" w:rsidRDefault="0015261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0FE883C" w14:textId="77777777" w:rsidR="00152617" w:rsidRPr="00F92F6B" w:rsidRDefault="0015261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FBD621B" w14:textId="77777777" w:rsidR="00152617" w:rsidRPr="00F92F6B" w:rsidRDefault="00152617" w:rsidP="009014E0">
            <w:pPr>
              <w:widowControl w:val="0"/>
              <w:spacing w:after="0"/>
              <w:rPr>
                <w:rFonts w:ascii="Arial" w:hAnsi="Arial" w:cs="Arial"/>
                <w:sz w:val="16"/>
                <w:szCs w:val="16"/>
              </w:rPr>
            </w:pPr>
            <w:r w:rsidRPr="00F92F6B">
              <w:rPr>
                <w:rFonts w:ascii="Arial" w:hAnsi="Arial" w:cs="Arial"/>
                <w:sz w:val="16"/>
                <w:szCs w:val="16"/>
              </w:rPr>
              <w:t>Correction of NPN CAG cells and non-CAG cells</w:t>
            </w:r>
          </w:p>
        </w:tc>
        <w:tc>
          <w:tcPr>
            <w:tcW w:w="708" w:type="dxa"/>
            <w:shd w:val="solid" w:color="FFFFFF" w:fill="auto"/>
          </w:tcPr>
          <w:p w14:paraId="3F696666" w14:textId="77777777" w:rsidR="00152617" w:rsidRPr="00F92F6B" w:rsidRDefault="00152617" w:rsidP="009014E0">
            <w:pPr>
              <w:pStyle w:val="TAC"/>
              <w:keepNext w:val="0"/>
              <w:keepLines w:val="0"/>
              <w:widowControl w:val="0"/>
              <w:jc w:val="left"/>
              <w:rPr>
                <w:sz w:val="16"/>
                <w:szCs w:val="16"/>
              </w:rPr>
            </w:pPr>
            <w:r w:rsidRPr="00F92F6B">
              <w:rPr>
                <w:sz w:val="16"/>
                <w:szCs w:val="16"/>
              </w:rPr>
              <w:t>16.3.0</w:t>
            </w:r>
          </w:p>
        </w:tc>
      </w:tr>
      <w:tr w:rsidR="006C004A" w:rsidRPr="00F92F6B" w14:paraId="63ABE438" w14:textId="77777777" w:rsidTr="00F871AE">
        <w:tc>
          <w:tcPr>
            <w:tcW w:w="709" w:type="dxa"/>
            <w:shd w:val="solid" w:color="FFFFFF" w:fill="auto"/>
          </w:tcPr>
          <w:p w14:paraId="530FEF0E" w14:textId="77777777" w:rsidR="00641E77" w:rsidRPr="00F92F6B" w:rsidRDefault="00641E77" w:rsidP="009014E0">
            <w:pPr>
              <w:pStyle w:val="TAC"/>
              <w:keepNext w:val="0"/>
              <w:keepLines w:val="0"/>
              <w:widowControl w:val="0"/>
              <w:rPr>
                <w:sz w:val="16"/>
                <w:szCs w:val="16"/>
              </w:rPr>
            </w:pPr>
            <w:r w:rsidRPr="00F92F6B">
              <w:rPr>
                <w:sz w:val="16"/>
                <w:szCs w:val="16"/>
              </w:rPr>
              <w:t>2020/12</w:t>
            </w:r>
          </w:p>
        </w:tc>
        <w:tc>
          <w:tcPr>
            <w:tcW w:w="661" w:type="dxa"/>
            <w:shd w:val="solid" w:color="FFFFFF" w:fill="auto"/>
          </w:tcPr>
          <w:p w14:paraId="2552D583" w14:textId="77777777" w:rsidR="00641E77" w:rsidRPr="00F92F6B" w:rsidRDefault="00641E77"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75D5CBDE" w14:textId="77777777" w:rsidR="00641E77" w:rsidRPr="00F92F6B" w:rsidRDefault="00641E77" w:rsidP="009014E0">
            <w:pPr>
              <w:pStyle w:val="TAC"/>
              <w:keepNext w:val="0"/>
              <w:keepLines w:val="0"/>
              <w:widowControl w:val="0"/>
              <w:jc w:val="left"/>
              <w:rPr>
                <w:sz w:val="16"/>
                <w:szCs w:val="16"/>
              </w:rPr>
            </w:pPr>
            <w:r w:rsidRPr="00F92F6B">
              <w:rPr>
                <w:sz w:val="16"/>
                <w:szCs w:val="16"/>
              </w:rPr>
              <w:t>RP-202776</w:t>
            </w:r>
          </w:p>
        </w:tc>
        <w:tc>
          <w:tcPr>
            <w:tcW w:w="567" w:type="dxa"/>
            <w:shd w:val="solid" w:color="FFFFFF" w:fill="auto"/>
          </w:tcPr>
          <w:p w14:paraId="25FAF637" w14:textId="77777777" w:rsidR="00641E77" w:rsidRPr="00F92F6B" w:rsidRDefault="00641E77" w:rsidP="009014E0">
            <w:pPr>
              <w:pStyle w:val="TAL"/>
              <w:keepNext w:val="0"/>
              <w:keepLines w:val="0"/>
              <w:widowControl w:val="0"/>
              <w:jc w:val="center"/>
              <w:rPr>
                <w:sz w:val="16"/>
                <w:szCs w:val="16"/>
              </w:rPr>
            </w:pPr>
            <w:r w:rsidRPr="00F92F6B">
              <w:rPr>
                <w:sz w:val="16"/>
                <w:szCs w:val="16"/>
              </w:rPr>
              <w:t>0299</w:t>
            </w:r>
          </w:p>
        </w:tc>
        <w:tc>
          <w:tcPr>
            <w:tcW w:w="425" w:type="dxa"/>
            <w:shd w:val="solid" w:color="FFFFFF" w:fill="auto"/>
          </w:tcPr>
          <w:p w14:paraId="27C46B7B" w14:textId="77777777" w:rsidR="00641E77" w:rsidRPr="00F92F6B" w:rsidRDefault="00641E77"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55C1CCF" w14:textId="77777777" w:rsidR="00641E77" w:rsidRPr="00F92F6B" w:rsidRDefault="00641E7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9CA03D9" w14:textId="77777777" w:rsidR="00641E77" w:rsidRPr="00F92F6B" w:rsidRDefault="00641E77" w:rsidP="009014E0">
            <w:pPr>
              <w:widowControl w:val="0"/>
              <w:spacing w:after="0"/>
              <w:rPr>
                <w:rFonts w:ascii="Arial" w:hAnsi="Arial" w:cs="Arial"/>
                <w:sz w:val="16"/>
                <w:szCs w:val="16"/>
              </w:rPr>
            </w:pPr>
            <w:r w:rsidRPr="00F92F6B">
              <w:rPr>
                <w:rFonts w:ascii="Arial" w:hAnsi="Arial" w:cs="Arial"/>
                <w:sz w:val="16"/>
                <w:szCs w:val="16"/>
              </w:rPr>
              <w:t>Stage-2 description of MPE reporting</w:t>
            </w:r>
          </w:p>
        </w:tc>
        <w:tc>
          <w:tcPr>
            <w:tcW w:w="708" w:type="dxa"/>
            <w:shd w:val="solid" w:color="FFFFFF" w:fill="auto"/>
          </w:tcPr>
          <w:p w14:paraId="46025CB8" w14:textId="77777777" w:rsidR="00641E77" w:rsidRPr="00F92F6B" w:rsidRDefault="00641E77" w:rsidP="009014E0">
            <w:pPr>
              <w:pStyle w:val="TAC"/>
              <w:keepNext w:val="0"/>
              <w:keepLines w:val="0"/>
              <w:widowControl w:val="0"/>
              <w:jc w:val="left"/>
              <w:rPr>
                <w:sz w:val="16"/>
                <w:szCs w:val="16"/>
              </w:rPr>
            </w:pPr>
            <w:r w:rsidRPr="00F92F6B">
              <w:rPr>
                <w:sz w:val="16"/>
                <w:szCs w:val="16"/>
              </w:rPr>
              <w:t>16.4.0</w:t>
            </w:r>
          </w:p>
        </w:tc>
      </w:tr>
      <w:tr w:rsidR="006C004A" w:rsidRPr="00F92F6B" w14:paraId="3DAD0B57" w14:textId="77777777" w:rsidTr="00F871AE">
        <w:tc>
          <w:tcPr>
            <w:tcW w:w="709" w:type="dxa"/>
            <w:shd w:val="solid" w:color="FFFFFF" w:fill="auto"/>
          </w:tcPr>
          <w:p w14:paraId="545F2F54" w14:textId="77777777" w:rsidR="00FE12B3" w:rsidRPr="00F92F6B"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F92F6B" w:rsidRDefault="00FE12B3"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51F66E3E" w14:textId="77777777" w:rsidR="00FE12B3" w:rsidRPr="00F92F6B" w:rsidRDefault="00FE12B3" w:rsidP="009014E0">
            <w:pPr>
              <w:pStyle w:val="TAC"/>
              <w:keepNext w:val="0"/>
              <w:keepLines w:val="0"/>
              <w:widowControl w:val="0"/>
              <w:jc w:val="left"/>
              <w:rPr>
                <w:sz w:val="16"/>
                <w:szCs w:val="16"/>
              </w:rPr>
            </w:pPr>
            <w:r w:rsidRPr="00F92F6B">
              <w:rPr>
                <w:sz w:val="16"/>
                <w:szCs w:val="16"/>
              </w:rPr>
              <w:t>RP-2027</w:t>
            </w:r>
            <w:r w:rsidR="00FD046A" w:rsidRPr="00F92F6B">
              <w:rPr>
                <w:sz w:val="16"/>
                <w:szCs w:val="16"/>
              </w:rPr>
              <w:t>71</w:t>
            </w:r>
          </w:p>
        </w:tc>
        <w:tc>
          <w:tcPr>
            <w:tcW w:w="567" w:type="dxa"/>
            <w:shd w:val="solid" w:color="FFFFFF" w:fill="auto"/>
          </w:tcPr>
          <w:p w14:paraId="75F02D64" w14:textId="77777777" w:rsidR="00FE12B3" w:rsidRPr="00F92F6B" w:rsidRDefault="00FE12B3" w:rsidP="009014E0">
            <w:pPr>
              <w:pStyle w:val="TAL"/>
              <w:keepNext w:val="0"/>
              <w:keepLines w:val="0"/>
              <w:widowControl w:val="0"/>
              <w:jc w:val="center"/>
              <w:rPr>
                <w:sz w:val="16"/>
                <w:szCs w:val="16"/>
              </w:rPr>
            </w:pPr>
            <w:r w:rsidRPr="00F92F6B">
              <w:rPr>
                <w:sz w:val="16"/>
                <w:szCs w:val="16"/>
              </w:rPr>
              <w:t>0300</w:t>
            </w:r>
          </w:p>
        </w:tc>
        <w:tc>
          <w:tcPr>
            <w:tcW w:w="425" w:type="dxa"/>
            <w:shd w:val="solid" w:color="FFFFFF" w:fill="auto"/>
          </w:tcPr>
          <w:p w14:paraId="1A0A529C" w14:textId="77777777" w:rsidR="00FE12B3" w:rsidRPr="00F92F6B" w:rsidRDefault="00FE12B3"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190FF920" w14:textId="77777777" w:rsidR="00FE12B3" w:rsidRPr="00F92F6B" w:rsidRDefault="00FE12B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4D4FAEC" w14:textId="77777777" w:rsidR="00FE12B3" w:rsidRPr="00F92F6B" w:rsidRDefault="00FE12B3" w:rsidP="009014E0">
            <w:pPr>
              <w:widowControl w:val="0"/>
              <w:spacing w:after="0"/>
              <w:rPr>
                <w:rFonts w:ascii="Arial" w:hAnsi="Arial" w:cs="Arial"/>
                <w:sz w:val="16"/>
                <w:szCs w:val="16"/>
              </w:rPr>
            </w:pPr>
            <w:r w:rsidRPr="00F92F6B">
              <w:rPr>
                <w:rFonts w:ascii="Arial" w:hAnsi="Arial" w:cs="Arial"/>
                <w:sz w:val="16"/>
                <w:szCs w:val="16"/>
              </w:rPr>
              <w:t>Description of Multi-TRP operation</w:t>
            </w:r>
          </w:p>
        </w:tc>
        <w:tc>
          <w:tcPr>
            <w:tcW w:w="708" w:type="dxa"/>
            <w:shd w:val="solid" w:color="FFFFFF" w:fill="auto"/>
          </w:tcPr>
          <w:p w14:paraId="49AAEF59" w14:textId="77777777" w:rsidR="00FE12B3" w:rsidRPr="00F92F6B" w:rsidRDefault="00FE12B3" w:rsidP="009014E0">
            <w:pPr>
              <w:pStyle w:val="TAC"/>
              <w:keepNext w:val="0"/>
              <w:keepLines w:val="0"/>
              <w:widowControl w:val="0"/>
              <w:jc w:val="left"/>
              <w:rPr>
                <w:sz w:val="16"/>
                <w:szCs w:val="16"/>
              </w:rPr>
            </w:pPr>
            <w:r w:rsidRPr="00F92F6B">
              <w:rPr>
                <w:sz w:val="16"/>
                <w:szCs w:val="16"/>
              </w:rPr>
              <w:t>16.4.0</w:t>
            </w:r>
          </w:p>
        </w:tc>
      </w:tr>
      <w:tr w:rsidR="006C004A" w:rsidRPr="00F92F6B" w14:paraId="19F510FC" w14:textId="77777777" w:rsidTr="00F871AE">
        <w:tc>
          <w:tcPr>
            <w:tcW w:w="709" w:type="dxa"/>
            <w:shd w:val="solid" w:color="FFFFFF" w:fill="auto"/>
          </w:tcPr>
          <w:p w14:paraId="3298D290" w14:textId="77777777" w:rsidR="00FE12B3" w:rsidRPr="00F92F6B"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F92F6B" w:rsidRDefault="00FE12B3"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49CAD190" w14:textId="77777777" w:rsidR="00FE12B3" w:rsidRPr="00F92F6B" w:rsidRDefault="00FE12B3" w:rsidP="009014E0">
            <w:pPr>
              <w:pStyle w:val="TAC"/>
              <w:keepNext w:val="0"/>
              <w:keepLines w:val="0"/>
              <w:widowControl w:val="0"/>
              <w:jc w:val="left"/>
              <w:rPr>
                <w:sz w:val="16"/>
                <w:szCs w:val="16"/>
              </w:rPr>
            </w:pPr>
            <w:r w:rsidRPr="00F92F6B">
              <w:rPr>
                <w:sz w:val="16"/>
                <w:szCs w:val="16"/>
              </w:rPr>
              <w:t>RP-202774</w:t>
            </w:r>
          </w:p>
        </w:tc>
        <w:tc>
          <w:tcPr>
            <w:tcW w:w="567" w:type="dxa"/>
            <w:shd w:val="solid" w:color="FFFFFF" w:fill="auto"/>
          </w:tcPr>
          <w:p w14:paraId="04D64CD8" w14:textId="77777777" w:rsidR="00FE12B3" w:rsidRPr="00F92F6B" w:rsidRDefault="00FE12B3" w:rsidP="009014E0">
            <w:pPr>
              <w:pStyle w:val="TAL"/>
              <w:keepNext w:val="0"/>
              <w:keepLines w:val="0"/>
              <w:widowControl w:val="0"/>
              <w:jc w:val="center"/>
              <w:rPr>
                <w:sz w:val="16"/>
                <w:szCs w:val="16"/>
              </w:rPr>
            </w:pPr>
            <w:r w:rsidRPr="00F92F6B">
              <w:rPr>
                <w:sz w:val="16"/>
                <w:szCs w:val="16"/>
              </w:rPr>
              <w:t>0305</w:t>
            </w:r>
          </w:p>
        </w:tc>
        <w:tc>
          <w:tcPr>
            <w:tcW w:w="425" w:type="dxa"/>
            <w:shd w:val="solid" w:color="FFFFFF" w:fill="auto"/>
          </w:tcPr>
          <w:p w14:paraId="2C4EB18B" w14:textId="77777777" w:rsidR="00FE12B3" w:rsidRPr="00F92F6B" w:rsidRDefault="00FE12B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1FDE860" w14:textId="77777777" w:rsidR="00FE12B3" w:rsidRPr="00F92F6B" w:rsidRDefault="00FE12B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4C8A4A2" w14:textId="77777777" w:rsidR="00FE12B3" w:rsidRPr="00F92F6B" w:rsidRDefault="00FE12B3" w:rsidP="009014E0">
            <w:pPr>
              <w:widowControl w:val="0"/>
              <w:spacing w:after="0"/>
              <w:rPr>
                <w:rFonts w:ascii="Arial" w:hAnsi="Arial" w:cs="Arial"/>
                <w:sz w:val="16"/>
                <w:szCs w:val="16"/>
              </w:rPr>
            </w:pPr>
            <w:r w:rsidRPr="00F92F6B">
              <w:rPr>
                <w:rFonts w:ascii="Arial" w:hAnsi="Arial" w:cs="Arial"/>
                <w:sz w:val="16"/>
                <w:szCs w:val="16"/>
              </w:rPr>
              <w:t>Miscellaneous corrections to Mobility Enhancements</w:t>
            </w:r>
          </w:p>
        </w:tc>
        <w:tc>
          <w:tcPr>
            <w:tcW w:w="708" w:type="dxa"/>
            <w:shd w:val="solid" w:color="FFFFFF" w:fill="auto"/>
          </w:tcPr>
          <w:p w14:paraId="0060BB10" w14:textId="77777777" w:rsidR="00FE12B3" w:rsidRPr="00F92F6B" w:rsidRDefault="00FE12B3" w:rsidP="009014E0">
            <w:pPr>
              <w:pStyle w:val="TAC"/>
              <w:keepNext w:val="0"/>
              <w:keepLines w:val="0"/>
              <w:widowControl w:val="0"/>
              <w:jc w:val="left"/>
              <w:rPr>
                <w:sz w:val="16"/>
                <w:szCs w:val="16"/>
              </w:rPr>
            </w:pPr>
            <w:r w:rsidRPr="00F92F6B">
              <w:rPr>
                <w:sz w:val="16"/>
                <w:szCs w:val="16"/>
              </w:rPr>
              <w:t>16.4.0</w:t>
            </w:r>
          </w:p>
        </w:tc>
      </w:tr>
      <w:tr w:rsidR="006C004A" w:rsidRPr="00F92F6B" w14:paraId="1BB8EE01" w14:textId="77777777" w:rsidTr="00F871AE">
        <w:tc>
          <w:tcPr>
            <w:tcW w:w="709" w:type="dxa"/>
            <w:shd w:val="solid" w:color="FFFFFF" w:fill="auto"/>
          </w:tcPr>
          <w:p w14:paraId="6999418D" w14:textId="77777777" w:rsidR="00F17D4D" w:rsidRPr="00F92F6B"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F92F6B" w:rsidRDefault="00F17D4D"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1429BBCA" w14:textId="77777777" w:rsidR="00F17D4D" w:rsidRPr="00F92F6B" w:rsidRDefault="00F17D4D" w:rsidP="009014E0">
            <w:pPr>
              <w:pStyle w:val="TAC"/>
              <w:keepNext w:val="0"/>
              <w:keepLines w:val="0"/>
              <w:widowControl w:val="0"/>
              <w:jc w:val="left"/>
              <w:rPr>
                <w:sz w:val="16"/>
                <w:szCs w:val="16"/>
              </w:rPr>
            </w:pPr>
            <w:r w:rsidRPr="00F92F6B">
              <w:rPr>
                <w:sz w:val="16"/>
                <w:szCs w:val="16"/>
              </w:rPr>
              <w:t>RP-202774</w:t>
            </w:r>
          </w:p>
        </w:tc>
        <w:tc>
          <w:tcPr>
            <w:tcW w:w="567" w:type="dxa"/>
            <w:shd w:val="solid" w:color="FFFFFF" w:fill="auto"/>
          </w:tcPr>
          <w:p w14:paraId="2015F86C" w14:textId="77777777" w:rsidR="00F17D4D" w:rsidRPr="00F92F6B" w:rsidRDefault="00F17D4D" w:rsidP="009014E0">
            <w:pPr>
              <w:pStyle w:val="TAL"/>
              <w:keepNext w:val="0"/>
              <w:keepLines w:val="0"/>
              <w:widowControl w:val="0"/>
              <w:jc w:val="center"/>
              <w:rPr>
                <w:sz w:val="16"/>
                <w:szCs w:val="16"/>
              </w:rPr>
            </w:pPr>
            <w:r w:rsidRPr="00F92F6B">
              <w:rPr>
                <w:sz w:val="16"/>
                <w:szCs w:val="16"/>
              </w:rPr>
              <w:t>0307</w:t>
            </w:r>
          </w:p>
        </w:tc>
        <w:tc>
          <w:tcPr>
            <w:tcW w:w="425" w:type="dxa"/>
            <w:shd w:val="solid" w:color="FFFFFF" w:fill="auto"/>
          </w:tcPr>
          <w:p w14:paraId="05E7F804" w14:textId="77777777" w:rsidR="00F17D4D" w:rsidRPr="00F92F6B" w:rsidRDefault="00F17D4D"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F226E72" w14:textId="77777777" w:rsidR="00F17D4D" w:rsidRPr="00F92F6B" w:rsidRDefault="00F17D4D"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6F3DFB5" w14:textId="77777777" w:rsidR="00F17D4D" w:rsidRPr="00F92F6B" w:rsidRDefault="00F17D4D" w:rsidP="009014E0">
            <w:pPr>
              <w:widowControl w:val="0"/>
              <w:spacing w:after="0"/>
              <w:rPr>
                <w:rFonts w:ascii="Arial" w:hAnsi="Arial" w:cs="Arial"/>
                <w:sz w:val="16"/>
                <w:szCs w:val="16"/>
              </w:rPr>
            </w:pPr>
            <w:r w:rsidRPr="00F92F6B">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F92F6B" w:rsidRDefault="00F17D4D" w:rsidP="009014E0">
            <w:pPr>
              <w:pStyle w:val="TAC"/>
              <w:keepNext w:val="0"/>
              <w:keepLines w:val="0"/>
              <w:widowControl w:val="0"/>
              <w:jc w:val="left"/>
              <w:rPr>
                <w:sz w:val="16"/>
                <w:szCs w:val="16"/>
              </w:rPr>
            </w:pPr>
            <w:r w:rsidRPr="00F92F6B">
              <w:rPr>
                <w:sz w:val="16"/>
                <w:szCs w:val="16"/>
              </w:rPr>
              <w:t>16.4.0</w:t>
            </w:r>
          </w:p>
        </w:tc>
      </w:tr>
      <w:tr w:rsidR="006C004A" w:rsidRPr="00F92F6B" w14:paraId="6190B744" w14:textId="77777777" w:rsidTr="00F871AE">
        <w:tc>
          <w:tcPr>
            <w:tcW w:w="709" w:type="dxa"/>
            <w:shd w:val="solid" w:color="FFFFFF" w:fill="auto"/>
          </w:tcPr>
          <w:p w14:paraId="208F4EDE" w14:textId="77777777" w:rsidR="00D159EF" w:rsidRPr="00F92F6B"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F92F6B" w:rsidRDefault="00D159EF"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5F21971A" w14:textId="77777777" w:rsidR="00D159EF" w:rsidRPr="00F92F6B" w:rsidRDefault="00D159EF" w:rsidP="009014E0">
            <w:pPr>
              <w:pStyle w:val="TAC"/>
              <w:keepNext w:val="0"/>
              <w:keepLines w:val="0"/>
              <w:widowControl w:val="0"/>
              <w:jc w:val="left"/>
              <w:rPr>
                <w:sz w:val="16"/>
                <w:szCs w:val="16"/>
              </w:rPr>
            </w:pPr>
            <w:r w:rsidRPr="00F92F6B">
              <w:rPr>
                <w:sz w:val="16"/>
                <w:szCs w:val="16"/>
              </w:rPr>
              <w:t>RP-202771</w:t>
            </w:r>
          </w:p>
        </w:tc>
        <w:tc>
          <w:tcPr>
            <w:tcW w:w="567" w:type="dxa"/>
            <w:shd w:val="solid" w:color="FFFFFF" w:fill="auto"/>
          </w:tcPr>
          <w:p w14:paraId="26AEB02A" w14:textId="77777777" w:rsidR="00D159EF" w:rsidRPr="00F92F6B" w:rsidRDefault="00D159EF" w:rsidP="009014E0">
            <w:pPr>
              <w:pStyle w:val="TAL"/>
              <w:keepNext w:val="0"/>
              <w:keepLines w:val="0"/>
              <w:widowControl w:val="0"/>
              <w:jc w:val="center"/>
              <w:rPr>
                <w:sz w:val="16"/>
                <w:szCs w:val="16"/>
              </w:rPr>
            </w:pPr>
            <w:r w:rsidRPr="00F92F6B">
              <w:rPr>
                <w:sz w:val="16"/>
                <w:szCs w:val="16"/>
              </w:rPr>
              <w:t>0310</w:t>
            </w:r>
          </w:p>
        </w:tc>
        <w:tc>
          <w:tcPr>
            <w:tcW w:w="425" w:type="dxa"/>
            <w:shd w:val="solid" w:color="FFFFFF" w:fill="auto"/>
          </w:tcPr>
          <w:p w14:paraId="16A90E6E" w14:textId="77777777" w:rsidR="00D159EF" w:rsidRPr="00F92F6B" w:rsidRDefault="00D159E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E9B5D43" w14:textId="77777777" w:rsidR="00D159EF" w:rsidRPr="00F92F6B" w:rsidRDefault="00D159E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955C23C" w14:textId="77777777" w:rsidR="00D159EF" w:rsidRPr="00F92F6B" w:rsidRDefault="00D159EF" w:rsidP="009014E0">
            <w:pPr>
              <w:widowControl w:val="0"/>
              <w:spacing w:after="0"/>
              <w:rPr>
                <w:rFonts w:ascii="Arial" w:hAnsi="Arial" w:cs="Arial"/>
                <w:sz w:val="16"/>
                <w:szCs w:val="16"/>
              </w:rPr>
            </w:pPr>
            <w:r w:rsidRPr="00F92F6B">
              <w:rPr>
                <w:rFonts w:ascii="Arial" w:hAnsi="Arial" w:cs="Arial"/>
                <w:sz w:val="16"/>
                <w:szCs w:val="16"/>
              </w:rPr>
              <w:t xml:space="preserve">BFR on </w:t>
            </w:r>
            <w:proofErr w:type="spellStart"/>
            <w:r w:rsidRPr="00F92F6B">
              <w:rPr>
                <w:rFonts w:ascii="Arial" w:hAnsi="Arial" w:cs="Arial"/>
                <w:sz w:val="16"/>
                <w:szCs w:val="16"/>
              </w:rPr>
              <w:t>SCell</w:t>
            </w:r>
            <w:proofErr w:type="spellEnd"/>
          </w:p>
        </w:tc>
        <w:tc>
          <w:tcPr>
            <w:tcW w:w="708" w:type="dxa"/>
            <w:shd w:val="solid" w:color="FFFFFF" w:fill="auto"/>
          </w:tcPr>
          <w:p w14:paraId="4A094B0B" w14:textId="77777777" w:rsidR="00D159EF" w:rsidRPr="00F92F6B" w:rsidRDefault="00D159EF" w:rsidP="009014E0">
            <w:pPr>
              <w:pStyle w:val="TAC"/>
              <w:keepNext w:val="0"/>
              <w:keepLines w:val="0"/>
              <w:widowControl w:val="0"/>
              <w:jc w:val="left"/>
              <w:rPr>
                <w:sz w:val="16"/>
                <w:szCs w:val="16"/>
              </w:rPr>
            </w:pPr>
            <w:r w:rsidRPr="00F92F6B">
              <w:rPr>
                <w:sz w:val="16"/>
                <w:szCs w:val="16"/>
              </w:rPr>
              <w:t>16.4.0</w:t>
            </w:r>
          </w:p>
        </w:tc>
      </w:tr>
      <w:tr w:rsidR="006C004A" w:rsidRPr="00F92F6B" w14:paraId="1717C706" w14:textId="77777777" w:rsidTr="00F871AE">
        <w:tc>
          <w:tcPr>
            <w:tcW w:w="709" w:type="dxa"/>
            <w:shd w:val="solid" w:color="FFFFFF" w:fill="auto"/>
          </w:tcPr>
          <w:p w14:paraId="07D3967B" w14:textId="77777777" w:rsidR="00471D89" w:rsidRPr="00F92F6B"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F92F6B" w:rsidRDefault="00471D89"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585E814D" w14:textId="77777777" w:rsidR="00471D89" w:rsidRPr="00F92F6B" w:rsidRDefault="00471D89" w:rsidP="009014E0">
            <w:pPr>
              <w:pStyle w:val="TAC"/>
              <w:keepNext w:val="0"/>
              <w:keepLines w:val="0"/>
              <w:widowControl w:val="0"/>
              <w:jc w:val="left"/>
              <w:rPr>
                <w:sz w:val="16"/>
                <w:szCs w:val="16"/>
              </w:rPr>
            </w:pPr>
            <w:r w:rsidRPr="00F92F6B">
              <w:rPr>
                <w:sz w:val="16"/>
                <w:szCs w:val="16"/>
              </w:rPr>
              <w:t>RP-202776</w:t>
            </w:r>
          </w:p>
        </w:tc>
        <w:tc>
          <w:tcPr>
            <w:tcW w:w="567" w:type="dxa"/>
            <w:shd w:val="solid" w:color="FFFFFF" w:fill="auto"/>
          </w:tcPr>
          <w:p w14:paraId="3C933D24" w14:textId="77777777" w:rsidR="00471D89" w:rsidRPr="00F92F6B" w:rsidRDefault="00471D89" w:rsidP="009014E0">
            <w:pPr>
              <w:pStyle w:val="TAL"/>
              <w:keepNext w:val="0"/>
              <w:keepLines w:val="0"/>
              <w:widowControl w:val="0"/>
              <w:jc w:val="center"/>
              <w:rPr>
                <w:sz w:val="16"/>
                <w:szCs w:val="16"/>
              </w:rPr>
            </w:pPr>
            <w:r w:rsidRPr="00F92F6B">
              <w:rPr>
                <w:sz w:val="16"/>
                <w:szCs w:val="16"/>
              </w:rPr>
              <w:t>0317</w:t>
            </w:r>
          </w:p>
        </w:tc>
        <w:tc>
          <w:tcPr>
            <w:tcW w:w="425" w:type="dxa"/>
            <w:shd w:val="solid" w:color="FFFFFF" w:fill="auto"/>
          </w:tcPr>
          <w:p w14:paraId="779D6391" w14:textId="77777777" w:rsidR="00471D89" w:rsidRPr="00F92F6B" w:rsidRDefault="00471D89"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6C01BB8B" w14:textId="77777777" w:rsidR="00471D89" w:rsidRPr="00F92F6B" w:rsidRDefault="00471D8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984A5BB" w14:textId="77777777" w:rsidR="00471D89" w:rsidRPr="00F92F6B" w:rsidRDefault="00471D89" w:rsidP="009014E0">
            <w:pPr>
              <w:widowControl w:val="0"/>
              <w:spacing w:after="0"/>
              <w:rPr>
                <w:rFonts w:ascii="Arial" w:hAnsi="Arial" w:cs="Arial"/>
                <w:sz w:val="16"/>
                <w:szCs w:val="16"/>
              </w:rPr>
            </w:pPr>
            <w:r w:rsidRPr="00F92F6B">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F92F6B" w:rsidRDefault="00471D89" w:rsidP="009014E0">
            <w:pPr>
              <w:pStyle w:val="TAC"/>
              <w:keepNext w:val="0"/>
              <w:keepLines w:val="0"/>
              <w:widowControl w:val="0"/>
              <w:jc w:val="left"/>
              <w:rPr>
                <w:sz w:val="16"/>
                <w:szCs w:val="16"/>
              </w:rPr>
            </w:pPr>
            <w:r w:rsidRPr="00F92F6B">
              <w:rPr>
                <w:sz w:val="16"/>
                <w:szCs w:val="16"/>
              </w:rPr>
              <w:t>16.4.0</w:t>
            </w:r>
          </w:p>
        </w:tc>
      </w:tr>
      <w:tr w:rsidR="006C004A" w:rsidRPr="00F92F6B" w14:paraId="2F6F5F31" w14:textId="77777777" w:rsidTr="00F871AE">
        <w:tc>
          <w:tcPr>
            <w:tcW w:w="709" w:type="dxa"/>
            <w:shd w:val="solid" w:color="FFFFFF" w:fill="auto"/>
          </w:tcPr>
          <w:p w14:paraId="063AFEE2" w14:textId="77777777" w:rsidR="0032689B" w:rsidRPr="00F92F6B"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F92F6B" w:rsidRDefault="0032689B"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5A7EE283" w14:textId="77777777" w:rsidR="0032689B" w:rsidRPr="00F92F6B" w:rsidRDefault="0032689B" w:rsidP="009014E0">
            <w:pPr>
              <w:pStyle w:val="TAC"/>
              <w:keepNext w:val="0"/>
              <w:keepLines w:val="0"/>
              <w:widowControl w:val="0"/>
              <w:jc w:val="left"/>
              <w:rPr>
                <w:sz w:val="16"/>
                <w:szCs w:val="16"/>
              </w:rPr>
            </w:pPr>
            <w:r w:rsidRPr="00F92F6B">
              <w:rPr>
                <w:sz w:val="16"/>
                <w:szCs w:val="16"/>
              </w:rPr>
              <w:t>RP-202772</w:t>
            </w:r>
          </w:p>
        </w:tc>
        <w:tc>
          <w:tcPr>
            <w:tcW w:w="567" w:type="dxa"/>
            <w:shd w:val="solid" w:color="FFFFFF" w:fill="auto"/>
          </w:tcPr>
          <w:p w14:paraId="50C499D9" w14:textId="77777777" w:rsidR="0032689B" w:rsidRPr="00F92F6B" w:rsidRDefault="0032689B" w:rsidP="009014E0">
            <w:pPr>
              <w:pStyle w:val="TAL"/>
              <w:keepNext w:val="0"/>
              <w:keepLines w:val="0"/>
              <w:widowControl w:val="0"/>
              <w:jc w:val="center"/>
              <w:rPr>
                <w:sz w:val="16"/>
                <w:szCs w:val="16"/>
              </w:rPr>
            </w:pPr>
            <w:r w:rsidRPr="00F92F6B">
              <w:rPr>
                <w:sz w:val="16"/>
                <w:szCs w:val="16"/>
              </w:rPr>
              <w:t>0318</w:t>
            </w:r>
          </w:p>
        </w:tc>
        <w:tc>
          <w:tcPr>
            <w:tcW w:w="425" w:type="dxa"/>
            <w:shd w:val="solid" w:color="FFFFFF" w:fill="auto"/>
          </w:tcPr>
          <w:p w14:paraId="214F0701" w14:textId="77777777" w:rsidR="0032689B" w:rsidRPr="00F92F6B" w:rsidRDefault="0032689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FCC7DCA" w14:textId="77777777" w:rsidR="0032689B" w:rsidRPr="00F92F6B" w:rsidRDefault="0032689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30292B7" w14:textId="77777777" w:rsidR="0032689B" w:rsidRPr="00F92F6B" w:rsidRDefault="0032689B" w:rsidP="009014E0">
            <w:pPr>
              <w:widowControl w:val="0"/>
              <w:spacing w:after="0"/>
              <w:rPr>
                <w:rFonts w:ascii="Arial" w:hAnsi="Arial" w:cs="Arial"/>
                <w:sz w:val="16"/>
                <w:szCs w:val="16"/>
              </w:rPr>
            </w:pPr>
            <w:r w:rsidRPr="00F92F6B">
              <w:rPr>
                <w:rFonts w:ascii="Arial" w:hAnsi="Arial" w:cs="Arial"/>
                <w:sz w:val="16"/>
                <w:szCs w:val="16"/>
              </w:rPr>
              <w:t>Corrections on non DRB operation for IAB-MT</w:t>
            </w:r>
          </w:p>
        </w:tc>
        <w:tc>
          <w:tcPr>
            <w:tcW w:w="708" w:type="dxa"/>
            <w:shd w:val="solid" w:color="FFFFFF" w:fill="auto"/>
          </w:tcPr>
          <w:p w14:paraId="64C33259" w14:textId="77777777" w:rsidR="0032689B" w:rsidRPr="00F92F6B" w:rsidRDefault="0032689B" w:rsidP="009014E0">
            <w:pPr>
              <w:pStyle w:val="TAC"/>
              <w:keepNext w:val="0"/>
              <w:keepLines w:val="0"/>
              <w:widowControl w:val="0"/>
              <w:jc w:val="left"/>
              <w:rPr>
                <w:sz w:val="16"/>
                <w:szCs w:val="16"/>
              </w:rPr>
            </w:pPr>
            <w:r w:rsidRPr="00F92F6B">
              <w:rPr>
                <w:sz w:val="16"/>
                <w:szCs w:val="16"/>
              </w:rPr>
              <w:t>16.4.0</w:t>
            </w:r>
          </w:p>
        </w:tc>
      </w:tr>
      <w:tr w:rsidR="006C004A" w:rsidRPr="00F92F6B" w14:paraId="0B5458EE" w14:textId="77777777" w:rsidTr="00F871AE">
        <w:tc>
          <w:tcPr>
            <w:tcW w:w="709" w:type="dxa"/>
            <w:shd w:val="solid" w:color="FFFFFF" w:fill="auto"/>
          </w:tcPr>
          <w:p w14:paraId="5EA3B2FD" w14:textId="77777777" w:rsidR="007D01EA" w:rsidRPr="00F92F6B"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F92F6B" w:rsidRDefault="007D01EA"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01095C0D" w14:textId="77777777" w:rsidR="007D01EA" w:rsidRPr="00F92F6B" w:rsidRDefault="007D01EA" w:rsidP="009014E0">
            <w:pPr>
              <w:pStyle w:val="TAC"/>
              <w:keepNext w:val="0"/>
              <w:keepLines w:val="0"/>
              <w:widowControl w:val="0"/>
              <w:jc w:val="left"/>
              <w:rPr>
                <w:sz w:val="16"/>
                <w:szCs w:val="16"/>
              </w:rPr>
            </w:pPr>
            <w:r w:rsidRPr="00F92F6B">
              <w:rPr>
                <w:sz w:val="16"/>
                <w:szCs w:val="16"/>
              </w:rPr>
              <w:t>RP-202774</w:t>
            </w:r>
          </w:p>
        </w:tc>
        <w:tc>
          <w:tcPr>
            <w:tcW w:w="567" w:type="dxa"/>
            <w:shd w:val="solid" w:color="FFFFFF" w:fill="auto"/>
          </w:tcPr>
          <w:p w14:paraId="5F1CFE57" w14:textId="77777777" w:rsidR="007D01EA" w:rsidRPr="00F92F6B" w:rsidRDefault="007D01EA" w:rsidP="009014E0">
            <w:pPr>
              <w:pStyle w:val="TAL"/>
              <w:keepNext w:val="0"/>
              <w:keepLines w:val="0"/>
              <w:widowControl w:val="0"/>
              <w:jc w:val="center"/>
              <w:rPr>
                <w:sz w:val="16"/>
                <w:szCs w:val="16"/>
              </w:rPr>
            </w:pPr>
            <w:r w:rsidRPr="00F92F6B">
              <w:rPr>
                <w:sz w:val="16"/>
                <w:szCs w:val="16"/>
              </w:rPr>
              <w:t>0322</w:t>
            </w:r>
          </w:p>
        </w:tc>
        <w:tc>
          <w:tcPr>
            <w:tcW w:w="425" w:type="dxa"/>
            <w:shd w:val="solid" w:color="FFFFFF" w:fill="auto"/>
          </w:tcPr>
          <w:p w14:paraId="76564278" w14:textId="77777777" w:rsidR="007D01EA" w:rsidRPr="00F92F6B" w:rsidRDefault="007D01EA"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640EC5A" w14:textId="77777777" w:rsidR="007D01EA" w:rsidRPr="00F92F6B" w:rsidRDefault="007D01EA"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3B83526" w14:textId="77777777" w:rsidR="007D01EA" w:rsidRPr="00F92F6B" w:rsidRDefault="007D01EA" w:rsidP="009014E0">
            <w:pPr>
              <w:widowControl w:val="0"/>
              <w:spacing w:after="0"/>
              <w:rPr>
                <w:rFonts w:ascii="Arial" w:hAnsi="Arial" w:cs="Arial"/>
                <w:sz w:val="16"/>
                <w:szCs w:val="16"/>
              </w:rPr>
            </w:pPr>
            <w:r w:rsidRPr="00F92F6B">
              <w:rPr>
                <w:rFonts w:ascii="Arial" w:hAnsi="Arial" w:cs="Arial"/>
                <w:sz w:val="16"/>
                <w:szCs w:val="16"/>
              </w:rPr>
              <w:t>Correction to RLF in case of DAPS HO</w:t>
            </w:r>
          </w:p>
        </w:tc>
        <w:tc>
          <w:tcPr>
            <w:tcW w:w="708" w:type="dxa"/>
            <w:shd w:val="solid" w:color="FFFFFF" w:fill="auto"/>
          </w:tcPr>
          <w:p w14:paraId="2CDBE7B2" w14:textId="77777777" w:rsidR="007D01EA" w:rsidRPr="00F92F6B" w:rsidRDefault="007D01EA" w:rsidP="009014E0">
            <w:pPr>
              <w:pStyle w:val="TAC"/>
              <w:keepNext w:val="0"/>
              <w:keepLines w:val="0"/>
              <w:widowControl w:val="0"/>
              <w:jc w:val="left"/>
              <w:rPr>
                <w:sz w:val="16"/>
                <w:szCs w:val="16"/>
              </w:rPr>
            </w:pPr>
            <w:r w:rsidRPr="00F92F6B">
              <w:rPr>
                <w:sz w:val="16"/>
                <w:szCs w:val="16"/>
              </w:rPr>
              <w:t>16.4.0</w:t>
            </w:r>
          </w:p>
        </w:tc>
      </w:tr>
      <w:tr w:rsidR="006C004A" w:rsidRPr="00F92F6B" w14:paraId="242608D1" w14:textId="77777777" w:rsidTr="00F871AE">
        <w:tc>
          <w:tcPr>
            <w:tcW w:w="709" w:type="dxa"/>
            <w:shd w:val="solid" w:color="FFFFFF" w:fill="auto"/>
          </w:tcPr>
          <w:p w14:paraId="3DE45DF4" w14:textId="77777777" w:rsidR="00A96FFC" w:rsidRPr="00F92F6B"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F92F6B" w:rsidRDefault="00A96FFC"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670C789C" w14:textId="77777777" w:rsidR="00A96FFC" w:rsidRPr="00F92F6B" w:rsidRDefault="00A96FFC" w:rsidP="009014E0">
            <w:pPr>
              <w:pStyle w:val="TAC"/>
              <w:keepNext w:val="0"/>
              <w:keepLines w:val="0"/>
              <w:widowControl w:val="0"/>
              <w:jc w:val="left"/>
              <w:rPr>
                <w:sz w:val="16"/>
                <w:szCs w:val="16"/>
              </w:rPr>
            </w:pPr>
            <w:r w:rsidRPr="00F92F6B">
              <w:rPr>
                <w:sz w:val="16"/>
                <w:szCs w:val="16"/>
              </w:rPr>
              <w:t>RP-202769</w:t>
            </w:r>
          </w:p>
        </w:tc>
        <w:tc>
          <w:tcPr>
            <w:tcW w:w="567" w:type="dxa"/>
            <w:shd w:val="solid" w:color="FFFFFF" w:fill="auto"/>
          </w:tcPr>
          <w:p w14:paraId="647BEEFB" w14:textId="77777777" w:rsidR="00A96FFC" w:rsidRPr="00F92F6B" w:rsidRDefault="00A96FFC" w:rsidP="009014E0">
            <w:pPr>
              <w:pStyle w:val="TAL"/>
              <w:keepNext w:val="0"/>
              <w:keepLines w:val="0"/>
              <w:widowControl w:val="0"/>
              <w:jc w:val="center"/>
              <w:rPr>
                <w:sz w:val="16"/>
                <w:szCs w:val="16"/>
              </w:rPr>
            </w:pPr>
            <w:r w:rsidRPr="00F92F6B">
              <w:rPr>
                <w:sz w:val="16"/>
                <w:szCs w:val="16"/>
              </w:rPr>
              <w:t>0323</w:t>
            </w:r>
          </w:p>
        </w:tc>
        <w:tc>
          <w:tcPr>
            <w:tcW w:w="425" w:type="dxa"/>
            <w:shd w:val="solid" w:color="FFFFFF" w:fill="auto"/>
          </w:tcPr>
          <w:p w14:paraId="018C0C1F" w14:textId="77777777" w:rsidR="00A96FFC" w:rsidRPr="00F92F6B" w:rsidRDefault="00A96FF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4B9BB2E" w14:textId="77777777" w:rsidR="00A96FFC" w:rsidRPr="00F92F6B" w:rsidRDefault="00A96FF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44EBD37" w14:textId="77777777" w:rsidR="00A96FFC" w:rsidRPr="00F92F6B" w:rsidRDefault="00A96FFC" w:rsidP="009014E0">
            <w:pPr>
              <w:widowControl w:val="0"/>
              <w:spacing w:after="0"/>
              <w:rPr>
                <w:rFonts w:ascii="Arial" w:hAnsi="Arial" w:cs="Arial"/>
                <w:sz w:val="16"/>
                <w:szCs w:val="16"/>
              </w:rPr>
            </w:pPr>
            <w:r w:rsidRPr="00F92F6B">
              <w:rPr>
                <w:rFonts w:ascii="Arial" w:hAnsi="Arial" w:cs="Arial"/>
                <w:sz w:val="16"/>
                <w:szCs w:val="16"/>
              </w:rPr>
              <w:t xml:space="preserve">Stage-2 corrections for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communication</w:t>
            </w:r>
          </w:p>
        </w:tc>
        <w:tc>
          <w:tcPr>
            <w:tcW w:w="708" w:type="dxa"/>
            <w:shd w:val="solid" w:color="FFFFFF" w:fill="auto"/>
          </w:tcPr>
          <w:p w14:paraId="2BBD9C68" w14:textId="77777777" w:rsidR="00A96FFC" w:rsidRPr="00F92F6B" w:rsidRDefault="00A96FFC" w:rsidP="009014E0">
            <w:pPr>
              <w:pStyle w:val="TAC"/>
              <w:keepNext w:val="0"/>
              <w:keepLines w:val="0"/>
              <w:widowControl w:val="0"/>
              <w:jc w:val="left"/>
              <w:rPr>
                <w:sz w:val="16"/>
                <w:szCs w:val="16"/>
              </w:rPr>
            </w:pPr>
            <w:r w:rsidRPr="00F92F6B">
              <w:rPr>
                <w:sz w:val="16"/>
                <w:szCs w:val="16"/>
              </w:rPr>
              <w:t>16.4.0</w:t>
            </w:r>
          </w:p>
        </w:tc>
      </w:tr>
      <w:tr w:rsidR="006C004A" w:rsidRPr="00F92F6B" w14:paraId="51634AA7" w14:textId="77777777" w:rsidTr="00F871AE">
        <w:tc>
          <w:tcPr>
            <w:tcW w:w="709" w:type="dxa"/>
            <w:shd w:val="solid" w:color="FFFFFF" w:fill="auto"/>
          </w:tcPr>
          <w:p w14:paraId="622CF4E5" w14:textId="77777777" w:rsidR="00CB675A" w:rsidRPr="00F92F6B"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F92F6B" w:rsidRDefault="00CB675A"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4CBA5AD0" w14:textId="77777777" w:rsidR="00CB675A" w:rsidRPr="00F92F6B" w:rsidRDefault="00CB675A" w:rsidP="009014E0">
            <w:pPr>
              <w:pStyle w:val="TAC"/>
              <w:keepNext w:val="0"/>
              <w:keepLines w:val="0"/>
              <w:widowControl w:val="0"/>
              <w:jc w:val="left"/>
              <w:rPr>
                <w:sz w:val="16"/>
                <w:szCs w:val="16"/>
              </w:rPr>
            </w:pPr>
            <w:r w:rsidRPr="00F92F6B">
              <w:rPr>
                <w:sz w:val="16"/>
                <w:szCs w:val="16"/>
              </w:rPr>
              <w:t>RP-202771</w:t>
            </w:r>
          </w:p>
        </w:tc>
        <w:tc>
          <w:tcPr>
            <w:tcW w:w="567" w:type="dxa"/>
            <w:shd w:val="solid" w:color="FFFFFF" w:fill="auto"/>
          </w:tcPr>
          <w:p w14:paraId="243AAAF7" w14:textId="77777777" w:rsidR="00CB675A" w:rsidRPr="00F92F6B" w:rsidRDefault="00CB675A" w:rsidP="009014E0">
            <w:pPr>
              <w:pStyle w:val="TAL"/>
              <w:keepNext w:val="0"/>
              <w:keepLines w:val="0"/>
              <w:widowControl w:val="0"/>
              <w:jc w:val="center"/>
              <w:rPr>
                <w:sz w:val="16"/>
                <w:szCs w:val="16"/>
              </w:rPr>
            </w:pPr>
            <w:r w:rsidRPr="00F92F6B">
              <w:rPr>
                <w:sz w:val="16"/>
                <w:szCs w:val="16"/>
              </w:rPr>
              <w:t>0324</w:t>
            </w:r>
          </w:p>
        </w:tc>
        <w:tc>
          <w:tcPr>
            <w:tcW w:w="425" w:type="dxa"/>
            <w:shd w:val="solid" w:color="FFFFFF" w:fill="auto"/>
          </w:tcPr>
          <w:p w14:paraId="79BD918E" w14:textId="77777777" w:rsidR="00CB675A" w:rsidRPr="00F92F6B" w:rsidRDefault="00CB675A"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885EDE4" w14:textId="77777777" w:rsidR="00CB675A" w:rsidRPr="00F92F6B" w:rsidRDefault="00CB675A"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5044707" w14:textId="77777777" w:rsidR="00CB675A" w:rsidRPr="00F92F6B" w:rsidRDefault="00CB675A" w:rsidP="009014E0">
            <w:pPr>
              <w:widowControl w:val="0"/>
              <w:spacing w:after="0"/>
              <w:rPr>
                <w:rFonts w:ascii="Arial" w:hAnsi="Arial" w:cs="Arial"/>
                <w:sz w:val="16"/>
                <w:szCs w:val="16"/>
              </w:rPr>
            </w:pPr>
            <w:r w:rsidRPr="00F92F6B">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F92F6B" w:rsidRDefault="00CB675A" w:rsidP="009014E0">
            <w:pPr>
              <w:pStyle w:val="TAC"/>
              <w:keepNext w:val="0"/>
              <w:keepLines w:val="0"/>
              <w:widowControl w:val="0"/>
              <w:jc w:val="left"/>
              <w:rPr>
                <w:sz w:val="16"/>
                <w:szCs w:val="16"/>
              </w:rPr>
            </w:pPr>
            <w:r w:rsidRPr="00F92F6B">
              <w:rPr>
                <w:sz w:val="16"/>
                <w:szCs w:val="16"/>
              </w:rPr>
              <w:t>16.4.0</w:t>
            </w:r>
          </w:p>
        </w:tc>
      </w:tr>
      <w:tr w:rsidR="006C004A" w:rsidRPr="00F92F6B" w14:paraId="712DD2F9" w14:textId="77777777" w:rsidTr="00F871AE">
        <w:tc>
          <w:tcPr>
            <w:tcW w:w="709" w:type="dxa"/>
            <w:shd w:val="solid" w:color="FFFFFF" w:fill="auto"/>
          </w:tcPr>
          <w:p w14:paraId="6933C1C1" w14:textId="77777777" w:rsidR="0001094A" w:rsidRPr="00F92F6B"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F92F6B" w:rsidRDefault="0001094A"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00501C0B" w14:textId="77777777" w:rsidR="0001094A" w:rsidRPr="00F92F6B" w:rsidRDefault="0001094A" w:rsidP="009014E0">
            <w:pPr>
              <w:pStyle w:val="TAC"/>
              <w:keepNext w:val="0"/>
              <w:keepLines w:val="0"/>
              <w:widowControl w:val="0"/>
              <w:jc w:val="left"/>
              <w:rPr>
                <w:sz w:val="16"/>
                <w:szCs w:val="16"/>
              </w:rPr>
            </w:pPr>
            <w:r w:rsidRPr="00F92F6B">
              <w:rPr>
                <w:sz w:val="16"/>
                <w:szCs w:val="16"/>
              </w:rPr>
              <w:t>RP-202777</w:t>
            </w:r>
          </w:p>
        </w:tc>
        <w:tc>
          <w:tcPr>
            <w:tcW w:w="567" w:type="dxa"/>
            <w:shd w:val="solid" w:color="FFFFFF" w:fill="auto"/>
          </w:tcPr>
          <w:p w14:paraId="1C50761D" w14:textId="77777777" w:rsidR="0001094A" w:rsidRPr="00F92F6B" w:rsidRDefault="0001094A" w:rsidP="009014E0">
            <w:pPr>
              <w:pStyle w:val="TAL"/>
              <w:keepNext w:val="0"/>
              <w:keepLines w:val="0"/>
              <w:widowControl w:val="0"/>
              <w:jc w:val="center"/>
              <w:rPr>
                <w:sz w:val="16"/>
                <w:szCs w:val="16"/>
              </w:rPr>
            </w:pPr>
            <w:r w:rsidRPr="00F92F6B">
              <w:rPr>
                <w:sz w:val="16"/>
                <w:szCs w:val="16"/>
              </w:rPr>
              <w:t>0325</w:t>
            </w:r>
          </w:p>
        </w:tc>
        <w:tc>
          <w:tcPr>
            <w:tcW w:w="425" w:type="dxa"/>
            <w:shd w:val="solid" w:color="FFFFFF" w:fill="auto"/>
          </w:tcPr>
          <w:p w14:paraId="55D00AA4" w14:textId="77777777" w:rsidR="0001094A" w:rsidRPr="00F92F6B" w:rsidRDefault="0001094A"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9350A53" w14:textId="77777777" w:rsidR="0001094A" w:rsidRPr="00F92F6B" w:rsidRDefault="0001094A"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2D9D656" w14:textId="77777777" w:rsidR="0001094A" w:rsidRPr="00F92F6B" w:rsidRDefault="0001094A" w:rsidP="009014E0">
            <w:pPr>
              <w:widowControl w:val="0"/>
              <w:spacing w:after="0"/>
              <w:rPr>
                <w:rFonts w:ascii="Arial" w:hAnsi="Arial" w:cs="Arial"/>
                <w:sz w:val="16"/>
                <w:szCs w:val="16"/>
              </w:rPr>
            </w:pPr>
            <w:r w:rsidRPr="00F92F6B">
              <w:rPr>
                <w:rFonts w:ascii="Arial" w:hAnsi="Arial" w:cs="Arial"/>
                <w:sz w:val="16"/>
                <w:szCs w:val="16"/>
              </w:rPr>
              <w:t xml:space="preserve">Clarification on the indication of </w:t>
            </w:r>
            <w:proofErr w:type="spellStart"/>
            <w:r w:rsidRPr="00F92F6B">
              <w:rPr>
                <w:rFonts w:ascii="Arial" w:hAnsi="Arial" w:cs="Arial"/>
                <w:sz w:val="16"/>
                <w:szCs w:val="16"/>
              </w:rPr>
              <w:t>eCall</w:t>
            </w:r>
            <w:proofErr w:type="spellEnd"/>
            <w:r w:rsidRPr="00F92F6B">
              <w:rPr>
                <w:rFonts w:ascii="Arial" w:hAnsi="Arial" w:cs="Arial"/>
                <w:sz w:val="16"/>
                <w:szCs w:val="16"/>
              </w:rPr>
              <w:t xml:space="preserve"> over IMS</w:t>
            </w:r>
          </w:p>
        </w:tc>
        <w:tc>
          <w:tcPr>
            <w:tcW w:w="708" w:type="dxa"/>
            <w:shd w:val="solid" w:color="FFFFFF" w:fill="auto"/>
          </w:tcPr>
          <w:p w14:paraId="2A008652" w14:textId="77777777" w:rsidR="0001094A" w:rsidRPr="00F92F6B" w:rsidRDefault="0001094A" w:rsidP="009014E0">
            <w:pPr>
              <w:pStyle w:val="TAC"/>
              <w:keepNext w:val="0"/>
              <w:keepLines w:val="0"/>
              <w:widowControl w:val="0"/>
              <w:jc w:val="left"/>
              <w:rPr>
                <w:sz w:val="16"/>
                <w:szCs w:val="16"/>
              </w:rPr>
            </w:pPr>
            <w:r w:rsidRPr="00F92F6B">
              <w:rPr>
                <w:sz w:val="16"/>
                <w:szCs w:val="16"/>
              </w:rPr>
              <w:t>16.4.0</w:t>
            </w:r>
          </w:p>
        </w:tc>
      </w:tr>
      <w:tr w:rsidR="006C004A" w:rsidRPr="00F92F6B" w14:paraId="3F14A8D9" w14:textId="77777777" w:rsidTr="00F871AE">
        <w:tc>
          <w:tcPr>
            <w:tcW w:w="709" w:type="dxa"/>
            <w:shd w:val="solid" w:color="FFFFFF" w:fill="auto"/>
          </w:tcPr>
          <w:p w14:paraId="06039CD6" w14:textId="77777777" w:rsidR="00487E46" w:rsidRPr="00F92F6B"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F92F6B" w:rsidRDefault="00487E46"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66E8BF64" w14:textId="77777777" w:rsidR="00487E46" w:rsidRPr="00F92F6B" w:rsidRDefault="00487E46" w:rsidP="009014E0">
            <w:pPr>
              <w:pStyle w:val="TAC"/>
              <w:keepNext w:val="0"/>
              <w:keepLines w:val="0"/>
              <w:widowControl w:val="0"/>
              <w:jc w:val="left"/>
              <w:rPr>
                <w:sz w:val="16"/>
                <w:szCs w:val="16"/>
              </w:rPr>
            </w:pPr>
            <w:r w:rsidRPr="00F92F6B">
              <w:rPr>
                <w:sz w:val="16"/>
                <w:szCs w:val="16"/>
              </w:rPr>
              <w:t>RP-202777</w:t>
            </w:r>
          </w:p>
        </w:tc>
        <w:tc>
          <w:tcPr>
            <w:tcW w:w="567" w:type="dxa"/>
            <w:shd w:val="solid" w:color="FFFFFF" w:fill="auto"/>
          </w:tcPr>
          <w:p w14:paraId="0A035EC9" w14:textId="77777777" w:rsidR="00487E46" w:rsidRPr="00F92F6B" w:rsidRDefault="00487E46" w:rsidP="009014E0">
            <w:pPr>
              <w:pStyle w:val="TAL"/>
              <w:keepNext w:val="0"/>
              <w:keepLines w:val="0"/>
              <w:widowControl w:val="0"/>
              <w:jc w:val="center"/>
              <w:rPr>
                <w:sz w:val="16"/>
                <w:szCs w:val="16"/>
              </w:rPr>
            </w:pPr>
            <w:r w:rsidRPr="00F92F6B">
              <w:rPr>
                <w:sz w:val="16"/>
                <w:szCs w:val="16"/>
              </w:rPr>
              <w:t>0326</w:t>
            </w:r>
          </w:p>
        </w:tc>
        <w:tc>
          <w:tcPr>
            <w:tcW w:w="425" w:type="dxa"/>
            <w:shd w:val="solid" w:color="FFFFFF" w:fill="auto"/>
          </w:tcPr>
          <w:p w14:paraId="3E57F75F" w14:textId="77777777" w:rsidR="00487E46" w:rsidRPr="00F92F6B" w:rsidRDefault="00487E46"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FB9D3BF" w14:textId="77777777" w:rsidR="00487E46" w:rsidRPr="00F92F6B" w:rsidRDefault="00487E4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6FD373B" w14:textId="77777777" w:rsidR="00487E46" w:rsidRPr="00F92F6B" w:rsidRDefault="00487E46" w:rsidP="009014E0">
            <w:pPr>
              <w:widowControl w:val="0"/>
              <w:spacing w:after="0"/>
              <w:rPr>
                <w:rFonts w:ascii="Arial" w:hAnsi="Arial" w:cs="Arial"/>
                <w:sz w:val="16"/>
                <w:szCs w:val="16"/>
              </w:rPr>
            </w:pPr>
            <w:r w:rsidRPr="00F92F6B">
              <w:rPr>
                <w:rFonts w:ascii="Arial" w:hAnsi="Arial" w:cs="Arial"/>
                <w:sz w:val="16"/>
                <w:szCs w:val="16"/>
              </w:rPr>
              <w:t>Secondary DRX group description is missing</w:t>
            </w:r>
          </w:p>
        </w:tc>
        <w:tc>
          <w:tcPr>
            <w:tcW w:w="708" w:type="dxa"/>
            <w:shd w:val="solid" w:color="FFFFFF" w:fill="auto"/>
          </w:tcPr>
          <w:p w14:paraId="5B3C9B0A" w14:textId="77777777" w:rsidR="00487E46" w:rsidRPr="00F92F6B" w:rsidRDefault="00487E46" w:rsidP="009014E0">
            <w:pPr>
              <w:pStyle w:val="TAC"/>
              <w:keepNext w:val="0"/>
              <w:keepLines w:val="0"/>
              <w:widowControl w:val="0"/>
              <w:jc w:val="left"/>
              <w:rPr>
                <w:sz w:val="16"/>
                <w:szCs w:val="16"/>
              </w:rPr>
            </w:pPr>
            <w:r w:rsidRPr="00F92F6B">
              <w:rPr>
                <w:sz w:val="16"/>
                <w:szCs w:val="16"/>
              </w:rPr>
              <w:t>16.4.0</w:t>
            </w:r>
          </w:p>
        </w:tc>
      </w:tr>
      <w:tr w:rsidR="006C004A" w:rsidRPr="00F92F6B" w14:paraId="7B7D4E14" w14:textId="77777777" w:rsidTr="00F871AE">
        <w:tc>
          <w:tcPr>
            <w:tcW w:w="709" w:type="dxa"/>
            <w:shd w:val="solid" w:color="FFFFFF" w:fill="auto"/>
          </w:tcPr>
          <w:p w14:paraId="169E5AFC" w14:textId="77777777" w:rsidR="00CE2CC1" w:rsidRPr="00F92F6B"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F92F6B" w:rsidRDefault="00CE2CC1"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4D6B9EFA" w14:textId="77777777" w:rsidR="00CE2CC1" w:rsidRPr="00F92F6B" w:rsidRDefault="00CE2CC1" w:rsidP="009014E0">
            <w:pPr>
              <w:pStyle w:val="TAC"/>
              <w:keepNext w:val="0"/>
              <w:keepLines w:val="0"/>
              <w:widowControl w:val="0"/>
              <w:jc w:val="left"/>
              <w:rPr>
                <w:sz w:val="16"/>
                <w:szCs w:val="16"/>
              </w:rPr>
            </w:pPr>
            <w:r w:rsidRPr="00F92F6B">
              <w:rPr>
                <w:sz w:val="16"/>
                <w:szCs w:val="16"/>
              </w:rPr>
              <w:t>RP-202774</w:t>
            </w:r>
          </w:p>
        </w:tc>
        <w:tc>
          <w:tcPr>
            <w:tcW w:w="567" w:type="dxa"/>
            <w:shd w:val="solid" w:color="FFFFFF" w:fill="auto"/>
          </w:tcPr>
          <w:p w14:paraId="34BEBD54" w14:textId="77777777" w:rsidR="00CE2CC1" w:rsidRPr="00F92F6B" w:rsidRDefault="00CE2CC1" w:rsidP="009014E0">
            <w:pPr>
              <w:pStyle w:val="TAL"/>
              <w:keepNext w:val="0"/>
              <w:keepLines w:val="0"/>
              <w:widowControl w:val="0"/>
              <w:jc w:val="center"/>
              <w:rPr>
                <w:sz w:val="16"/>
                <w:szCs w:val="16"/>
              </w:rPr>
            </w:pPr>
            <w:r w:rsidRPr="00F92F6B">
              <w:rPr>
                <w:sz w:val="16"/>
                <w:szCs w:val="16"/>
              </w:rPr>
              <w:t>0327</w:t>
            </w:r>
          </w:p>
        </w:tc>
        <w:tc>
          <w:tcPr>
            <w:tcW w:w="425" w:type="dxa"/>
            <w:shd w:val="solid" w:color="FFFFFF" w:fill="auto"/>
          </w:tcPr>
          <w:p w14:paraId="1472178F" w14:textId="77777777" w:rsidR="00CE2CC1" w:rsidRPr="00F92F6B" w:rsidRDefault="00CE2CC1"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7FE8CD5" w14:textId="77777777" w:rsidR="00CE2CC1" w:rsidRPr="00F92F6B" w:rsidRDefault="00CE2CC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B6DB6F2" w14:textId="77777777" w:rsidR="00CE2CC1" w:rsidRPr="00F92F6B" w:rsidRDefault="00CE2CC1" w:rsidP="009014E0">
            <w:pPr>
              <w:widowControl w:val="0"/>
              <w:spacing w:after="0"/>
              <w:rPr>
                <w:rFonts w:ascii="Arial" w:hAnsi="Arial" w:cs="Arial"/>
                <w:sz w:val="16"/>
                <w:szCs w:val="16"/>
              </w:rPr>
            </w:pPr>
            <w:r w:rsidRPr="00F92F6B">
              <w:rPr>
                <w:rFonts w:ascii="Arial" w:hAnsi="Arial" w:cs="Arial"/>
                <w:sz w:val="16"/>
                <w:szCs w:val="16"/>
              </w:rPr>
              <w:t>CHO in stage-2</w:t>
            </w:r>
          </w:p>
        </w:tc>
        <w:tc>
          <w:tcPr>
            <w:tcW w:w="708" w:type="dxa"/>
            <w:shd w:val="solid" w:color="FFFFFF" w:fill="auto"/>
          </w:tcPr>
          <w:p w14:paraId="3B104D96" w14:textId="77777777" w:rsidR="00CE2CC1" w:rsidRPr="00F92F6B" w:rsidRDefault="00CE2CC1" w:rsidP="009014E0">
            <w:pPr>
              <w:pStyle w:val="TAC"/>
              <w:keepNext w:val="0"/>
              <w:keepLines w:val="0"/>
              <w:widowControl w:val="0"/>
              <w:jc w:val="left"/>
              <w:rPr>
                <w:sz w:val="16"/>
                <w:szCs w:val="16"/>
              </w:rPr>
            </w:pPr>
            <w:r w:rsidRPr="00F92F6B">
              <w:rPr>
                <w:sz w:val="16"/>
                <w:szCs w:val="16"/>
              </w:rPr>
              <w:t>16.4.0</w:t>
            </w:r>
          </w:p>
        </w:tc>
      </w:tr>
      <w:tr w:rsidR="006C004A" w:rsidRPr="00F92F6B" w14:paraId="20EE3952" w14:textId="77777777" w:rsidTr="00F871AE">
        <w:tc>
          <w:tcPr>
            <w:tcW w:w="709" w:type="dxa"/>
            <w:shd w:val="solid" w:color="FFFFFF" w:fill="auto"/>
          </w:tcPr>
          <w:p w14:paraId="11294643" w14:textId="77777777" w:rsidR="00783CBC" w:rsidRPr="00F92F6B"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F92F6B" w:rsidRDefault="00783CBC"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7E144849" w14:textId="77777777" w:rsidR="00783CBC" w:rsidRPr="00F92F6B" w:rsidRDefault="00783CBC" w:rsidP="009014E0">
            <w:pPr>
              <w:pStyle w:val="TAC"/>
              <w:keepNext w:val="0"/>
              <w:keepLines w:val="0"/>
              <w:widowControl w:val="0"/>
              <w:jc w:val="left"/>
              <w:rPr>
                <w:sz w:val="16"/>
                <w:szCs w:val="16"/>
              </w:rPr>
            </w:pPr>
            <w:r w:rsidRPr="00F92F6B">
              <w:rPr>
                <w:sz w:val="16"/>
                <w:szCs w:val="16"/>
              </w:rPr>
              <w:t>RP-202769</w:t>
            </w:r>
          </w:p>
        </w:tc>
        <w:tc>
          <w:tcPr>
            <w:tcW w:w="567" w:type="dxa"/>
            <w:shd w:val="solid" w:color="FFFFFF" w:fill="auto"/>
          </w:tcPr>
          <w:p w14:paraId="6B260DEE" w14:textId="77777777" w:rsidR="00783CBC" w:rsidRPr="00F92F6B" w:rsidRDefault="00783CBC" w:rsidP="009014E0">
            <w:pPr>
              <w:pStyle w:val="TAL"/>
              <w:keepNext w:val="0"/>
              <w:keepLines w:val="0"/>
              <w:widowControl w:val="0"/>
              <w:jc w:val="center"/>
              <w:rPr>
                <w:sz w:val="16"/>
                <w:szCs w:val="16"/>
              </w:rPr>
            </w:pPr>
            <w:r w:rsidRPr="00F92F6B">
              <w:rPr>
                <w:sz w:val="16"/>
                <w:szCs w:val="16"/>
              </w:rPr>
              <w:t>0328</w:t>
            </w:r>
          </w:p>
        </w:tc>
        <w:tc>
          <w:tcPr>
            <w:tcW w:w="425" w:type="dxa"/>
            <w:shd w:val="solid" w:color="FFFFFF" w:fill="auto"/>
          </w:tcPr>
          <w:p w14:paraId="2DF15594" w14:textId="77777777" w:rsidR="00783CBC" w:rsidRPr="00F92F6B" w:rsidRDefault="00783CB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E6CDAD2" w14:textId="77777777" w:rsidR="00783CBC" w:rsidRPr="00F92F6B" w:rsidRDefault="00783CB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1136BC7" w14:textId="77777777" w:rsidR="00783CBC" w:rsidRPr="00F92F6B" w:rsidRDefault="00783CBC" w:rsidP="009014E0">
            <w:pPr>
              <w:widowControl w:val="0"/>
              <w:spacing w:after="0"/>
              <w:rPr>
                <w:rFonts w:ascii="Arial" w:hAnsi="Arial" w:cs="Arial"/>
                <w:sz w:val="16"/>
                <w:szCs w:val="16"/>
              </w:rPr>
            </w:pPr>
            <w:r w:rsidRPr="00F92F6B">
              <w:rPr>
                <w:rFonts w:ascii="Arial" w:hAnsi="Arial" w:cs="Arial"/>
                <w:sz w:val="16"/>
                <w:szCs w:val="16"/>
              </w:rPr>
              <w:t>Corrections on AQP for notification control</w:t>
            </w:r>
          </w:p>
        </w:tc>
        <w:tc>
          <w:tcPr>
            <w:tcW w:w="708" w:type="dxa"/>
            <w:shd w:val="solid" w:color="FFFFFF" w:fill="auto"/>
          </w:tcPr>
          <w:p w14:paraId="711A81B0" w14:textId="77777777" w:rsidR="00783CBC" w:rsidRPr="00F92F6B" w:rsidRDefault="00783CBC" w:rsidP="009014E0">
            <w:pPr>
              <w:pStyle w:val="TAC"/>
              <w:keepNext w:val="0"/>
              <w:keepLines w:val="0"/>
              <w:widowControl w:val="0"/>
              <w:jc w:val="left"/>
              <w:rPr>
                <w:sz w:val="16"/>
                <w:szCs w:val="16"/>
              </w:rPr>
            </w:pPr>
            <w:r w:rsidRPr="00F92F6B">
              <w:rPr>
                <w:sz w:val="16"/>
                <w:szCs w:val="16"/>
              </w:rPr>
              <w:t>16.4.0</w:t>
            </w:r>
          </w:p>
        </w:tc>
      </w:tr>
      <w:tr w:rsidR="006C004A" w:rsidRPr="00F92F6B" w14:paraId="3E58001D" w14:textId="77777777" w:rsidTr="00F871AE">
        <w:tc>
          <w:tcPr>
            <w:tcW w:w="709" w:type="dxa"/>
            <w:shd w:val="solid" w:color="FFFFFF" w:fill="auto"/>
          </w:tcPr>
          <w:p w14:paraId="6E19C658" w14:textId="77777777" w:rsidR="00E92BCC" w:rsidRPr="00F92F6B"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F92F6B" w:rsidRDefault="00E92BCC"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0710931E" w14:textId="77777777" w:rsidR="00E92BCC" w:rsidRPr="00F92F6B" w:rsidRDefault="00E92BCC" w:rsidP="009014E0">
            <w:pPr>
              <w:pStyle w:val="TAC"/>
              <w:keepNext w:val="0"/>
              <w:keepLines w:val="0"/>
              <w:widowControl w:val="0"/>
              <w:jc w:val="left"/>
              <w:rPr>
                <w:sz w:val="16"/>
                <w:szCs w:val="16"/>
              </w:rPr>
            </w:pPr>
            <w:r w:rsidRPr="00F92F6B">
              <w:rPr>
                <w:sz w:val="16"/>
                <w:szCs w:val="16"/>
              </w:rPr>
              <w:t>RP-202774</w:t>
            </w:r>
          </w:p>
        </w:tc>
        <w:tc>
          <w:tcPr>
            <w:tcW w:w="567" w:type="dxa"/>
            <w:shd w:val="solid" w:color="FFFFFF" w:fill="auto"/>
          </w:tcPr>
          <w:p w14:paraId="21E88D17" w14:textId="77777777" w:rsidR="00E92BCC" w:rsidRPr="00F92F6B" w:rsidRDefault="00E92BCC" w:rsidP="009014E0">
            <w:pPr>
              <w:pStyle w:val="TAL"/>
              <w:keepNext w:val="0"/>
              <w:keepLines w:val="0"/>
              <w:widowControl w:val="0"/>
              <w:jc w:val="center"/>
              <w:rPr>
                <w:sz w:val="16"/>
                <w:szCs w:val="16"/>
              </w:rPr>
            </w:pPr>
            <w:r w:rsidRPr="00F92F6B">
              <w:rPr>
                <w:sz w:val="16"/>
                <w:szCs w:val="16"/>
              </w:rPr>
              <w:t>0330</w:t>
            </w:r>
          </w:p>
        </w:tc>
        <w:tc>
          <w:tcPr>
            <w:tcW w:w="425" w:type="dxa"/>
            <w:shd w:val="solid" w:color="FFFFFF" w:fill="auto"/>
          </w:tcPr>
          <w:p w14:paraId="71795EC1" w14:textId="77777777" w:rsidR="00E92BCC" w:rsidRPr="00F92F6B" w:rsidRDefault="00E92BC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835032E" w14:textId="77777777" w:rsidR="00E92BCC" w:rsidRPr="00F92F6B" w:rsidRDefault="00E92BC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4C7D94D" w14:textId="77777777" w:rsidR="00E92BCC" w:rsidRPr="00F92F6B" w:rsidRDefault="00E92BCC" w:rsidP="009014E0">
            <w:pPr>
              <w:widowControl w:val="0"/>
              <w:spacing w:after="0"/>
              <w:rPr>
                <w:rFonts w:ascii="Arial" w:hAnsi="Arial" w:cs="Arial"/>
                <w:sz w:val="16"/>
                <w:szCs w:val="16"/>
              </w:rPr>
            </w:pPr>
            <w:r w:rsidRPr="00F92F6B">
              <w:rPr>
                <w:rFonts w:ascii="Arial" w:hAnsi="Arial" w:cs="Arial"/>
                <w:sz w:val="16"/>
                <w:szCs w:val="16"/>
              </w:rPr>
              <w:t>Correction for NR CHO and Full Configuration</w:t>
            </w:r>
          </w:p>
        </w:tc>
        <w:tc>
          <w:tcPr>
            <w:tcW w:w="708" w:type="dxa"/>
            <w:shd w:val="solid" w:color="FFFFFF" w:fill="auto"/>
          </w:tcPr>
          <w:p w14:paraId="01E80D6F" w14:textId="77777777" w:rsidR="00E92BCC" w:rsidRPr="00F92F6B" w:rsidRDefault="00E92BCC" w:rsidP="009014E0">
            <w:pPr>
              <w:pStyle w:val="TAC"/>
              <w:keepNext w:val="0"/>
              <w:keepLines w:val="0"/>
              <w:widowControl w:val="0"/>
              <w:jc w:val="left"/>
              <w:rPr>
                <w:sz w:val="16"/>
                <w:szCs w:val="16"/>
              </w:rPr>
            </w:pPr>
            <w:r w:rsidRPr="00F92F6B">
              <w:rPr>
                <w:sz w:val="16"/>
                <w:szCs w:val="16"/>
              </w:rPr>
              <w:t>16.4.0</w:t>
            </w:r>
          </w:p>
        </w:tc>
      </w:tr>
      <w:tr w:rsidR="006C004A" w:rsidRPr="00F92F6B" w14:paraId="58FA18FC" w14:textId="77777777" w:rsidTr="00F871AE">
        <w:tc>
          <w:tcPr>
            <w:tcW w:w="709" w:type="dxa"/>
            <w:shd w:val="solid" w:color="FFFFFF" w:fill="auto"/>
          </w:tcPr>
          <w:p w14:paraId="5109397E" w14:textId="77777777" w:rsidR="00F57337" w:rsidRPr="00F92F6B"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F92F6B" w:rsidRDefault="00F57337" w:rsidP="009014E0">
            <w:pPr>
              <w:pStyle w:val="TAC"/>
              <w:keepNext w:val="0"/>
              <w:keepLines w:val="0"/>
              <w:widowControl w:val="0"/>
              <w:jc w:val="left"/>
              <w:rPr>
                <w:sz w:val="16"/>
                <w:szCs w:val="16"/>
              </w:rPr>
            </w:pPr>
            <w:r w:rsidRPr="00F92F6B">
              <w:rPr>
                <w:sz w:val="16"/>
                <w:szCs w:val="16"/>
              </w:rPr>
              <w:t>RP-90</w:t>
            </w:r>
          </w:p>
        </w:tc>
        <w:tc>
          <w:tcPr>
            <w:tcW w:w="992" w:type="dxa"/>
            <w:shd w:val="solid" w:color="FFFFFF" w:fill="auto"/>
          </w:tcPr>
          <w:p w14:paraId="2571BE29" w14:textId="77777777" w:rsidR="00F57337" w:rsidRPr="00F92F6B" w:rsidRDefault="00F57337" w:rsidP="009014E0">
            <w:pPr>
              <w:pStyle w:val="TAC"/>
              <w:keepNext w:val="0"/>
              <w:keepLines w:val="0"/>
              <w:widowControl w:val="0"/>
              <w:jc w:val="left"/>
              <w:rPr>
                <w:sz w:val="16"/>
                <w:szCs w:val="16"/>
              </w:rPr>
            </w:pPr>
            <w:r w:rsidRPr="00F92F6B">
              <w:rPr>
                <w:sz w:val="16"/>
                <w:szCs w:val="16"/>
              </w:rPr>
              <w:t>RP-202767</w:t>
            </w:r>
          </w:p>
        </w:tc>
        <w:tc>
          <w:tcPr>
            <w:tcW w:w="567" w:type="dxa"/>
            <w:shd w:val="solid" w:color="FFFFFF" w:fill="auto"/>
          </w:tcPr>
          <w:p w14:paraId="1798F72D" w14:textId="77777777" w:rsidR="00F57337" w:rsidRPr="00F92F6B" w:rsidRDefault="00F57337" w:rsidP="009014E0">
            <w:pPr>
              <w:pStyle w:val="TAL"/>
              <w:keepNext w:val="0"/>
              <w:keepLines w:val="0"/>
              <w:widowControl w:val="0"/>
              <w:jc w:val="center"/>
              <w:rPr>
                <w:sz w:val="16"/>
                <w:szCs w:val="16"/>
              </w:rPr>
            </w:pPr>
            <w:r w:rsidRPr="00F92F6B">
              <w:rPr>
                <w:sz w:val="16"/>
                <w:szCs w:val="16"/>
              </w:rPr>
              <w:t>0331</w:t>
            </w:r>
          </w:p>
        </w:tc>
        <w:tc>
          <w:tcPr>
            <w:tcW w:w="425" w:type="dxa"/>
            <w:shd w:val="solid" w:color="FFFFFF" w:fill="auto"/>
          </w:tcPr>
          <w:p w14:paraId="624F2960" w14:textId="77777777" w:rsidR="00F57337" w:rsidRPr="00F92F6B" w:rsidRDefault="00F5733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1F33247" w14:textId="77777777" w:rsidR="00F57337" w:rsidRPr="00F92F6B" w:rsidRDefault="00F5733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9DC7E92" w14:textId="77777777" w:rsidR="00F57337" w:rsidRPr="00F92F6B" w:rsidRDefault="00F57337" w:rsidP="009014E0">
            <w:pPr>
              <w:widowControl w:val="0"/>
              <w:spacing w:after="0"/>
              <w:rPr>
                <w:rFonts w:ascii="Arial" w:hAnsi="Arial" w:cs="Arial"/>
                <w:sz w:val="16"/>
                <w:szCs w:val="16"/>
              </w:rPr>
            </w:pPr>
            <w:r w:rsidRPr="00F92F6B">
              <w:rPr>
                <w:rFonts w:ascii="Arial" w:hAnsi="Arial" w:cs="Arial"/>
                <w:sz w:val="16"/>
                <w:szCs w:val="16"/>
              </w:rPr>
              <w:t>Update the deployment scenarios in Annex B.3</w:t>
            </w:r>
          </w:p>
        </w:tc>
        <w:tc>
          <w:tcPr>
            <w:tcW w:w="708" w:type="dxa"/>
            <w:shd w:val="solid" w:color="FFFFFF" w:fill="auto"/>
          </w:tcPr>
          <w:p w14:paraId="5AF08A65" w14:textId="77777777" w:rsidR="00F57337" w:rsidRPr="00F92F6B" w:rsidRDefault="00F57337" w:rsidP="009014E0">
            <w:pPr>
              <w:pStyle w:val="TAC"/>
              <w:keepNext w:val="0"/>
              <w:keepLines w:val="0"/>
              <w:widowControl w:val="0"/>
              <w:jc w:val="left"/>
              <w:rPr>
                <w:sz w:val="16"/>
                <w:szCs w:val="16"/>
              </w:rPr>
            </w:pPr>
            <w:r w:rsidRPr="00F92F6B">
              <w:rPr>
                <w:sz w:val="16"/>
                <w:szCs w:val="16"/>
              </w:rPr>
              <w:t>16.4.0</w:t>
            </w:r>
          </w:p>
        </w:tc>
      </w:tr>
      <w:tr w:rsidR="006C004A" w:rsidRPr="00F92F6B" w14:paraId="7D043A0D" w14:textId="77777777" w:rsidTr="00F871AE">
        <w:tc>
          <w:tcPr>
            <w:tcW w:w="709" w:type="dxa"/>
            <w:shd w:val="solid" w:color="FFFFFF" w:fill="auto"/>
          </w:tcPr>
          <w:p w14:paraId="19D67E41" w14:textId="2C04811D" w:rsidR="00CB1FEE" w:rsidRPr="00F92F6B" w:rsidRDefault="00CB1FEE" w:rsidP="009014E0">
            <w:pPr>
              <w:pStyle w:val="TAC"/>
              <w:keepNext w:val="0"/>
              <w:keepLines w:val="0"/>
              <w:widowControl w:val="0"/>
              <w:rPr>
                <w:sz w:val="16"/>
                <w:szCs w:val="16"/>
              </w:rPr>
            </w:pPr>
            <w:r w:rsidRPr="00F92F6B">
              <w:rPr>
                <w:sz w:val="16"/>
                <w:szCs w:val="16"/>
              </w:rPr>
              <w:t>2021/03</w:t>
            </w:r>
          </w:p>
        </w:tc>
        <w:tc>
          <w:tcPr>
            <w:tcW w:w="661" w:type="dxa"/>
            <w:shd w:val="solid" w:color="FFFFFF" w:fill="auto"/>
          </w:tcPr>
          <w:p w14:paraId="54B64D1E" w14:textId="3D1F2E73" w:rsidR="00CB1FEE" w:rsidRPr="00F92F6B" w:rsidRDefault="00CB1FEE"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70B95901" w14:textId="68133323" w:rsidR="00CB1FEE" w:rsidRPr="00F92F6B" w:rsidRDefault="00CB1FEE" w:rsidP="009014E0">
            <w:pPr>
              <w:pStyle w:val="TAC"/>
              <w:keepNext w:val="0"/>
              <w:keepLines w:val="0"/>
              <w:widowControl w:val="0"/>
              <w:jc w:val="left"/>
              <w:rPr>
                <w:sz w:val="16"/>
                <w:szCs w:val="16"/>
              </w:rPr>
            </w:pPr>
            <w:r w:rsidRPr="00F92F6B">
              <w:rPr>
                <w:sz w:val="16"/>
                <w:szCs w:val="16"/>
              </w:rPr>
              <w:t>RP-210701</w:t>
            </w:r>
          </w:p>
        </w:tc>
        <w:tc>
          <w:tcPr>
            <w:tcW w:w="567" w:type="dxa"/>
            <w:shd w:val="solid" w:color="FFFFFF" w:fill="auto"/>
          </w:tcPr>
          <w:p w14:paraId="119864CA" w14:textId="0CF7D950" w:rsidR="00CB1FEE" w:rsidRPr="00F92F6B" w:rsidRDefault="00CB1FEE" w:rsidP="009014E0">
            <w:pPr>
              <w:pStyle w:val="TAL"/>
              <w:keepNext w:val="0"/>
              <w:keepLines w:val="0"/>
              <w:widowControl w:val="0"/>
              <w:jc w:val="center"/>
              <w:rPr>
                <w:sz w:val="16"/>
                <w:szCs w:val="16"/>
              </w:rPr>
            </w:pPr>
            <w:r w:rsidRPr="00F92F6B">
              <w:rPr>
                <w:sz w:val="16"/>
                <w:szCs w:val="16"/>
              </w:rPr>
              <w:t>0302</w:t>
            </w:r>
          </w:p>
        </w:tc>
        <w:tc>
          <w:tcPr>
            <w:tcW w:w="425" w:type="dxa"/>
            <w:shd w:val="solid" w:color="FFFFFF" w:fill="auto"/>
          </w:tcPr>
          <w:p w14:paraId="1E5F62BD" w14:textId="13A2F44F" w:rsidR="00CB1FEE" w:rsidRPr="00F92F6B" w:rsidRDefault="00CB1FEE"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C5BBFD5" w14:textId="0422E760" w:rsidR="00CB1FEE" w:rsidRPr="00F92F6B" w:rsidRDefault="00CB1FEE"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76DB19AE" w14:textId="5C9412F2" w:rsidR="00CB1FEE" w:rsidRPr="00F92F6B" w:rsidRDefault="00CB1FEE" w:rsidP="009014E0">
            <w:pPr>
              <w:widowControl w:val="0"/>
              <w:spacing w:after="0"/>
              <w:rPr>
                <w:rFonts w:ascii="Arial" w:hAnsi="Arial" w:cs="Arial"/>
                <w:sz w:val="16"/>
                <w:szCs w:val="16"/>
              </w:rPr>
            </w:pPr>
            <w:r w:rsidRPr="00F92F6B">
              <w:rPr>
                <w:rFonts w:ascii="Arial" w:hAnsi="Arial" w:cs="Arial"/>
                <w:sz w:val="16"/>
                <w:szCs w:val="16"/>
              </w:rPr>
              <w:t>UE Capabilities Description</w:t>
            </w:r>
          </w:p>
        </w:tc>
        <w:tc>
          <w:tcPr>
            <w:tcW w:w="708" w:type="dxa"/>
            <w:shd w:val="solid" w:color="FFFFFF" w:fill="auto"/>
          </w:tcPr>
          <w:p w14:paraId="4E75171B" w14:textId="61727053" w:rsidR="00CB1FEE" w:rsidRPr="00F92F6B" w:rsidRDefault="00CB1FEE" w:rsidP="009014E0">
            <w:pPr>
              <w:pStyle w:val="TAC"/>
              <w:keepNext w:val="0"/>
              <w:keepLines w:val="0"/>
              <w:widowControl w:val="0"/>
              <w:jc w:val="left"/>
              <w:rPr>
                <w:sz w:val="16"/>
                <w:szCs w:val="16"/>
              </w:rPr>
            </w:pPr>
            <w:r w:rsidRPr="00F92F6B">
              <w:rPr>
                <w:sz w:val="16"/>
                <w:szCs w:val="16"/>
              </w:rPr>
              <w:t>16.5.0</w:t>
            </w:r>
          </w:p>
        </w:tc>
      </w:tr>
      <w:tr w:rsidR="006C004A" w:rsidRPr="00F92F6B" w14:paraId="17FDA01F" w14:textId="77777777" w:rsidTr="00F871AE">
        <w:tc>
          <w:tcPr>
            <w:tcW w:w="709" w:type="dxa"/>
            <w:shd w:val="solid" w:color="FFFFFF" w:fill="auto"/>
          </w:tcPr>
          <w:p w14:paraId="2F8704CF" w14:textId="77777777" w:rsidR="00957084" w:rsidRPr="00F92F6B"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F92F6B" w:rsidRDefault="00957084"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77E35A3E" w14:textId="453BA0B5" w:rsidR="00957084" w:rsidRPr="00F92F6B" w:rsidRDefault="00957084" w:rsidP="009014E0">
            <w:pPr>
              <w:pStyle w:val="TAC"/>
              <w:keepNext w:val="0"/>
              <w:keepLines w:val="0"/>
              <w:widowControl w:val="0"/>
              <w:jc w:val="left"/>
              <w:rPr>
                <w:sz w:val="16"/>
                <w:szCs w:val="16"/>
              </w:rPr>
            </w:pPr>
            <w:r w:rsidRPr="00F92F6B">
              <w:rPr>
                <w:sz w:val="16"/>
                <w:szCs w:val="16"/>
              </w:rPr>
              <w:t>RP-210</w:t>
            </w:r>
            <w:r w:rsidR="00577540" w:rsidRPr="00F92F6B">
              <w:rPr>
                <w:sz w:val="16"/>
                <w:szCs w:val="16"/>
              </w:rPr>
              <w:t>692</w:t>
            </w:r>
          </w:p>
        </w:tc>
        <w:tc>
          <w:tcPr>
            <w:tcW w:w="567" w:type="dxa"/>
            <w:shd w:val="solid" w:color="FFFFFF" w:fill="auto"/>
          </w:tcPr>
          <w:p w14:paraId="6809ED5D" w14:textId="1599FA25" w:rsidR="00957084" w:rsidRPr="00F92F6B" w:rsidRDefault="00957084" w:rsidP="009014E0">
            <w:pPr>
              <w:pStyle w:val="TAL"/>
              <w:keepNext w:val="0"/>
              <w:keepLines w:val="0"/>
              <w:widowControl w:val="0"/>
              <w:jc w:val="center"/>
              <w:rPr>
                <w:sz w:val="16"/>
                <w:szCs w:val="16"/>
              </w:rPr>
            </w:pPr>
            <w:r w:rsidRPr="00F92F6B">
              <w:rPr>
                <w:sz w:val="16"/>
                <w:szCs w:val="16"/>
              </w:rPr>
              <w:t>0333</w:t>
            </w:r>
          </w:p>
        </w:tc>
        <w:tc>
          <w:tcPr>
            <w:tcW w:w="425" w:type="dxa"/>
            <w:shd w:val="solid" w:color="FFFFFF" w:fill="auto"/>
          </w:tcPr>
          <w:p w14:paraId="5FE3F7E7" w14:textId="39F622BE" w:rsidR="00957084" w:rsidRPr="00F92F6B" w:rsidRDefault="0095708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7AA4111" w14:textId="2F0F6393" w:rsidR="00957084" w:rsidRPr="00F92F6B" w:rsidRDefault="0095708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98F1572" w14:textId="0EF1632E" w:rsidR="00957084" w:rsidRPr="00F92F6B" w:rsidRDefault="00957084" w:rsidP="009014E0">
            <w:pPr>
              <w:widowControl w:val="0"/>
              <w:spacing w:after="0"/>
              <w:rPr>
                <w:rFonts w:ascii="Arial" w:hAnsi="Arial" w:cs="Arial"/>
                <w:sz w:val="16"/>
                <w:szCs w:val="16"/>
              </w:rPr>
            </w:pPr>
            <w:r w:rsidRPr="00F92F6B">
              <w:rPr>
                <w:rFonts w:ascii="Arial" w:hAnsi="Arial" w:cs="Arial"/>
                <w:sz w:val="16"/>
                <w:szCs w:val="16"/>
              </w:rPr>
              <w:t>Clarification on no support of SUL with DAPS</w:t>
            </w:r>
          </w:p>
        </w:tc>
        <w:tc>
          <w:tcPr>
            <w:tcW w:w="708" w:type="dxa"/>
            <w:shd w:val="solid" w:color="FFFFFF" w:fill="auto"/>
          </w:tcPr>
          <w:p w14:paraId="3136A250" w14:textId="7EC6FF66" w:rsidR="00957084" w:rsidRPr="00F92F6B" w:rsidRDefault="00957084" w:rsidP="009014E0">
            <w:pPr>
              <w:pStyle w:val="TAC"/>
              <w:keepNext w:val="0"/>
              <w:keepLines w:val="0"/>
              <w:widowControl w:val="0"/>
              <w:jc w:val="left"/>
              <w:rPr>
                <w:sz w:val="16"/>
                <w:szCs w:val="16"/>
              </w:rPr>
            </w:pPr>
            <w:r w:rsidRPr="00F92F6B">
              <w:rPr>
                <w:sz w:val="16"/>
                <w:szCs w:val="16"/>
              </w:rPr>
              <w:t>16.5.0</w:t>
            </w:r>
          </w:p>
        </w:tc>
      </w:tr>
      <w:tr w:rsidR="006C004A" w:rsidRPr="00F92F6B" w14:paraId="49A64521" w14:textId="77777777" w:rsidTr="00F871AE">
        <w:tc>
          <w:tcPr>
            <w:tcW w:w="709" w:type="dxa"/>
            <w:shd w:val="solid" w:color="FFFFFF" w:fill="auto"/>
          </w:tcPr>
          <w:p w14:paraId="2D8E6640" w14:textId="77777777" w:rsidR="00184582" w:rsidRPr="00F92F6B"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F92F6B" w:rsidRDefault="00184582"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424DFE40" w14:textId="14A0A94A" w:rsidR="00184582" w:rsidRPr="00F92F6B" w:rsidRDefault="00184582" w:rsidP="009014E0">
            <w:pPr>
              <w:pStyle w:val="TAC"/>
              <w:keepNext w:val="0"/>
              <w:keepLines w:val="0"/>
              <w:widowControl w:val="0"/>
              <w:jc w:val="left"/>
              <w:rPr>
                <w:sz w:val="16"/>
                <w:szCs w:val="16"/>
              </w:rPr>
            </w:pPr>
            <w:r w:rsidRPr="00F92F6B">
              <w:rPr>
                <w:sz w:val="16"/>
                <w:szCs w:val="16"/>
              </w:rPr>
              <w:t>RP-210691</w:t>
            </w:r>
          </w:p>
        </w:tc>
        <w:tc>
          <w:tcPr>
            <w:tcW w:w="567" w:type="dxa"/>
            <w:shd w:val="solid" w:color="FFFFFF" w:fill="auto"/>
          </w:tcPr>
          <w:p w14:paraId="451FB19F" w14:textId="3B45CCA5" w:rsidR="00184582" w:rsidRPr="00F92F6B" w:rsidRDefault="00184582" w:rsidP="009014E0">
            <w:pPr>
              <w:pStyle w:val="TAL"/>
              <w:keepNext w:val="0"/>
              <w:keepLines w:val="0"/>
              <w:widowControl w:val="0"/>
              <w:jc w:val="center"/>
              <w:rPr>
                <w:sz w:val="16"/>
                <w:szCs w:val="16"/>
              </w:rPr>
            </w:pPr>
            <w:r w:rsidRPr="00F92F6B">
              <w:rPr>
                <w:sz w:val="16"/>
                <w:szCs w:val="16"/>
              </w:rPr>
              <w:t>0337</w:t>
            </w:r>
          </w:p>
        </w:tc>
        <w:tc>
          <w:tcPr>
            <w:tcW w:w="425" w:type="dxa"/>
            <w:shd w:val="solid" w:color="FFFFFF" w:fill="auto"/>
          </w:tcPr>
          <w:p w14:paraId="6BEDE877" w14:textId="2D5AAB05" w:rsidR="00184582" w:rsidRPr="00F92F6B" w:rsidRDefault="00184582"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0FC16EB" w14:textId="4B3F2651" w:rsidR="00184582" w:rsidRPr="00F92F6B" w:rsidRDefault="00184582"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207E840" w14:textId="02FBE27B" w:rsidR="00184582" w:rsidRPr="00F92F6B" w:rsidRDefault="00184582" w:rsidP="009014E0">
            <w:pPr>
              <w:widowControl w:val="0"/>
              <w:spacing w:after="0"/>
              <w:rPr>
                <w:rFonts w:ascii="Arial" w:hAnsi="Arial" w:cs="Arial"/>
                <w:sz w:val="16"/>
                <w:szCs w:val="16"/>
              </w:rPr>
            </w:pPr>
            <w:r w:rsidRPr="00F92F6B">
              <w:rPr>
                <w:rFonts w:ascii="Arial" w:hAnsi="Arial" w:cs="Arial"/>
                <w:sz w:val="16"/>
                <w:szCs w:val="16"/>
              </w:rPr>
              <w:t>Miscellaneous Stage-2 corrections of IAB in 38.300</w:t>
            </w:r>
          </w:p>
        </w:tc>
        <w:tc>
          <w:tcPr>
            <w:tcW w:w="708" w:type="dxa"/>
            <w:shd w:val="solid" w:color="FFFFFF" w:fill="auto"/>
          </w:tcPr>
          <w:p w14:paraId="04659F8B" w14:textId="70C0E668" w:rsidR="00184582" w:rsidRPr="00F92F6B" w:rsidRDefault="00184582" w:rsidP="009014E0">
            <w:pPr>
              <w:pStyle w:val="TAC"/>
              <w:keepNext w:val="0"/>
              <w:keepLines w:val="0"/>
              <w:widowControl w:val="0"/>
              <w:jc w:val="left"/>
              <w:rPr>
                <w:sz w:val="16"/>
                <w:szCs w:val="16"/>
              </w:rPr>
            </w:pPr>
            <w:r w:rsidRPr="00F92F6B">
              <w:rPr>
                <w:sz w:val="16"/>
                <w:szCs w:val="16"/>
              </w:rPr>
              <w:t>16.5.0</w:t>
            </w:r>
          </w:p>
        </w:tc>
      </w:tr>
      <w:tr w:rsidR="006C004A" w:rsidRPr="00F92F6B" w14:paraId="390916A9" w14:textId="77777777" w:rsidTr="00F871AE">
        <w:tc>
          <w:tcPr>
            <w:tcW w:w="709" w:type="dxa"/>
            <w:shd w:val="solid" w:color="FFFFFF" w:fill="auto"/>
          </w:tcPr>
          <w:p w14:paraId="2498C64D" w14:textId="77777777" w:rsidR="00F915C0" w:rsidRPr="00F92F6B"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F92F6B" w:rsidRDefault="00F915C0"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4D383FA5" w14:textId="45F550A6" w:rsidR="00F915C0" w:rsidRPr="00F92F6B" w:rsidRDefault="00F915C0" w:rsidP="009014E0">
            <w:pPr>
              <w:pStyle w:val="TAC"/>
              <w:keepNext w:val="0"/>
              <w:keepLines w:val="0"/>
              <w:widowControl w:val="0"/>
              <w:jc w:val="left"/>
              <w:rPr>
                <w:sz w:val="16"/>
                <w:szCs w:val="16"/>
              </w:rPr>
            </w:pPr>
            <w:r w:rsidRPr="00F92F6B">
              <w:rPr>
                <w:sz w:val="16"/>
                <w:szCs w:val="16"/>
              </w:rPr>
              <w:t>RP-210695</w:t>
            </w:r>
          </w:p>
        </w:tc>
        <w:tc>
          <w:tcPr>
            <w:tcW w:w="567" w:type="dxa"/>
            <w:shd w:val="solid" w:color="FFFFFF" w:fill="auto"/>
          </w:tcPr>
          <w:p w14:paraId="01EE8459" w14:textId="4C2D58D5" w:rsidR="00F915C0" w:rsidRPr="00F92F6B" w:rsidRDefault="00F915C0" w:rsidP="009014E0">
            <w:pPr>
              <w:pStyle w:val="TAL"/>
              <w:keepNext w:val="0"/>
              <w:keepLines w:val="0"/>
              <w:widowControl w:val="0"/>
              <w:jc w:val="center"/>
              <w:rPr>
                <w:sz w:val="16"/>
                <w:szCs w:val="16"/>
              </w:rPr>
            </w:pPr>
            <w:r w:rsidRPr="00F92F6B">
              <w:rPr>
                <w:sz w:val="16"/>
                <w:szCs w:val="16"/>
              </w:rPr>
              <w:t>0338</w:t>
            </w:r>
          </w:p>
        </w:tc>
        <w:tc>
          <w:tcPr>
            <w:tcW w:w="425" w:type="dxa"/>
            <w:shd w:val="solid" w:color="FFFFFF" w:fill="auto"/>
          </w:tcPr>
          <w:p w14:paraId="3657F0EC" w14:textId="68B76BCA" w:rsidR="00F915C0" w:rsidRPr="00F92F6B" w:rsidRDefault="00F915C0"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66C2561E" w14:textId="066E29E1" w:rsidR="00F915C0" w:rsidRPr="00F92F6B" w:rsidRDefault="00F915C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86E9936" w14:textId="7491BEBC" w:rsidR="00F915C0" w:rsidRPr="00F92F6B" w:rsidRDefault="00F915C0" w:rsidP="009014E0">
            <w:pPr>
              <w:widowControl w:val="0"/>
              <w:spacing w:after="0"/>
              <w:rPr>
                <w:rFonts w:ascii="Arial" w:hAnsi="Arial" w:cs="Arial"/>
                <w:sz w:val="16"/>
                <w:szCs w:val="16"/>
              </w:rPr>
            </w:pPr>
            <w:r w:rsidRPr="00F92F6B">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F92F6B" w:rsidRDefault="00F915C0" w:rsidP="009014E0">
            <w:pPr>
              <w:pStyle w:val="TAC"/>
              <w:keepNext w:val="0"/>
              <w:keepLines w:val="0"/>
              <w:widowControl w:val="0"/>
              <w:jc w:val="left"/>
              <w:rPr>
                <w:sz w:val="16"/>
                <w:szCs w:val="16"/>
              </w:rPr>
            </w:pPr>
            <w:r w:rsidRPr="00F92F6B">
              <w:rPr>
                <w:sz w:val="16"/>
                <w:szCs w:val="16"/>
              </w:rPr>
              <w:t>16.5.0</w:t>
            </w:r>
          </w:p>
        </w:tc>
      </w:tr>
      <w:tr w:rsidR="006C004A" w:rsidRPr="00F92F6B" w14:paraId="073264B0" w14:textId="77777777" w:rsidTr="00F871AE">
        <w:tc>
          <w:tcPr>
            <w:tcW w:w="709" w:type="dxa"/>
            <w:shd w:val="solid" w:color="FFFFFF" w:fill="auto"/>
          </w:tcPr>
          <w:p w14:paraId="2F7F43CF" w14:textId="77777777" w:rsidR="00845C1B" w:rsidRPr="00F92F6B"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F92F6B" w:rsidRDefault="00845C1B"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383EBD88" w14:textId="396DE40B" w:rsidR="00845C1B" w:rsidRPr="00F92F6B" w:rsidRDefault="00845C1B" w:rsidP="009014E0">
            <w:pPr>
              <w:pStyle w:val="TAC"/>
              <w:keepNext w:val="0"/>
              <w:keepLines w:val="0"/>
              <w:widowControl w:val="0"/>
              <w:jc w:val="left"/>
              <w:rPr>
                <w:sz w:val="16"/>
                <w:szCs w:val="16"/>
              </w:rPr>
            </w:pPr>
            <w:r w:rsidRPr="00F92F6B">
              <w:rPr>
                <w:sz w:val="16"/>
                <w:szCs w:val="16"/>
              </w:rPr>
              <w:t>RP-210702</w:t>
            </w:r>
          </w:p>
        </w:tc>
        <w:tc>
          <w:tcPr>
            <w:tcW w:w="567" w:type="dxa"/>
            <w:shd w:val="solid" w:color="FFFFFF" w:fill="auto"/>
          </w:tcPr>
          <w:p w14:paraId="59F9DCC0" w14:textId="2744D429" w:rsidR="00845C1B" w:rsidRPr="00F92F6B" w:rsidRDefault="00845C1B" w:rsidP="009014E0">
            <w:pPr>
              <w:pStyle w:val="TAL"/>
              <w:keepNext w:val="0"/>
              <w:keepLines w:val="0"/>
              <w:widowControl w:val="0"/>
              <w:jc w:val="center"/>
              <w:rPr>
                <w:sz w:val="16"/>
                <w:szCs w:val="16"/>
              </w:rPr>
            </w:pPr>
            <w:r w:rsidRPr="00F92F6B">
              <w:rPr>
                <w:sz w:val="16"/>
                <w:szCs w:val="16"/>
              </w:rPr>
              <w:t>0339</w:t>
            </w:r>
          </w:p>
        </w:tc>
        <w:tc>
          <w:tcPr>
            <w:tcW w:w="425" w:type="dxa"/>
            <w:shd w:val="solid" w:color="FFFFFF" w:fill="auto"/>
          </w:tcPr>
          <w:p w14:paraId="6196A37D" w14:textId="78D3A9A1" w:rsidR="00845C1B" w:rsidRPr="00F92F6B" w:rsidRDefault="00845C1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B0AE845" w14:textId="32C30FB9" w:rsidR="00845C1B" w:rsidRPr="00F92F6B" w:rsidRDefault="00845C1B"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1C7D948E" w14:textId="3007E99C" w:rsidR="00845C1B" w:rsidRPr="00F92F6B" w:rsidRDefault="00845C1B" w:rsidP="009014E0">
            <w:pPr>
              <w:widowControl w:val="0"/>
              <w:spacing w:after="0"/>
              <w:rPr>
                <w:rFonts w:ascii="Arial" w:hAnsi="Arial" w:cs="Arial"/>
                <w:sz w:val="16"/>
                <w:szCs w:val="16"/>
              </w:rPr>
            </w:pPr>
            <w:r w:rsidRPr="00F92F6B">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F92F6B" w:rsidRDefault="00845C1B" w:rsidP="009014E0">
            <w:pPr>
              <w:pStyle w:val="TAC"/>
              <w:keepNext w:val="0"/>
              <w:keepLines w:val="0"/>
              <w:widowControl w:val="0"/>
              <w:jc w:val="left"/>
              <w:rPr>
                <w:sz w:val="16"/>
                <w:szCs w:val="16"/>
              </w:rPr>
            </w:pPr>
            <w:r w:rsidRPr="00F92F6B">
              <w:rPr>
                <w:sz w:val="16"/>
                <w:szCs w:val="16"/>
              </w:rPr>
              <w:t>16.5.0</w:t>
            </w:r>
          </w:p>
        </w:tc>
      </w:tr>
      <w:tr w:rsidR="006C004A" w:rsidRPr="00F92F6B" w14:paraId="30BC21C7" w14:textId="77777777" w:rsidTr="00F871AE">
        <w:tc>
          <w:tcPr>
            <w:tcW w:w="709" w:type="dxa"/>
            <w:shd w:val="solid" w:color="FFFFFF" w:fill="auto"/>
          </w:tcPr>
          <w:p w14:paraId="5FEED769" w14:textId="77777777" w:rsidR="00970D1F" w:rsidRPr="00F92F6B"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F92F6B" w:rsidRDefault="00970D1F"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465B7E08" w14:textId="263B8B0B" w:rsidR="00970D1F" w:rsidRPr="00F92F6B" w:rsidRDefault="00970D1F" w:rsidP="009014E0">
            <w:pPr>
              <w:pStyle w:val="TAC"/>
              <w:keepNext w:val="0"/>
              <w:keepLines w:val="0"/>
              <w:widowControl w:val="0"/>
              <w:jc w:val="left"/>
              <w:rPr>
                <w:sz w:val="16"/>
                <w:szCs w:val="16"/>
              </w:rPr>
            </w:pPr>
            <w:r w:rsidRPr="00F92F6B">
              <w:rPr>
                <w:sz w:val="16"/>
                <w:szCs w:val="16"/>
              </w:rPr>
              <w:t>RP-210692</w:t>
            </w:r>
          </w:p>
        </w:tc>
        <w:tc>
          <w:tcPr>
            <w:tcW w:w="567" w:type="dxa"/>
            <w:shd w:val="solid" w:color="FFFFFF" w:fill="auto"/>
          </w:tcPr>
          <w:p w14:paraId="3EFEE39B" w14:textId="6212E63E" w:rsidR="00970D1F" w:rsidRPr="00F92F6B" w:rsidRDefault="00970D1F" w:rsidP="009014E0">
            <w:pPr>
              <w:pStyle w:val="TAL"/>
              <w:keepNext w:val="0"/>
              <w:keepLines w:val="0"/>
              <w:widowControl w:val="0"/>
              <w:jc w:val="center"/>
              <w:rPr>
                <w:sz w:val="16"/>
                <w:szCs w:val="16"/>
              </w:rPr>
            </w:pPr>
            <w:r w:rsidRPr="00F92F6B">
              <w:rPr>
                <w:sz w:val="16"/>
                <w:szCs w:val="16"/>
              </w:rPr>
              <w:t>0340</w:t>
            </w:r>
          </w:p>
        </w:tc>
        <w:tc>
          <w:tcPr>
            <w:tcW w:w="425" w:type="dxa"/>
            <w:shd w:val="solid" w:color="FFFFFF" w:fill="auto"/>
          </w:tcPr>
          <w:p w14:paraId="536E7DF6" w14:textId="2062CABC" w:rsidR="00970D1F" w:rsidRPr="00F92F6B" w:rsidRDefault="00970D1F"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0E3193D" w14:textId="28235F26" w:rsidR="00970D1F" w:rsidRPr="00F92F6B" w:rsidRDefault="00970D1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34C0EF4" w14:textId="485B5647" w:rsidR="00970D1F" w:rsidRPr="00F92F6B" w:rsidRDefault="00970D1F" w:rsidP="009014E0">
            <w:pPr>
              <w:widowControl w:val="0"/>
              <w:spacing w:after="0"/>
              <w:rPr>
                <w:rFonts w:ascii="Arial" w:hAnsi="Arial" w:cs="Arial"/>
                <w:sz w:val="16"/>
                <w:szCs w:val="16"/>
              </w:rPr>
            </w:pPr>
            <w:r w:rsidRPr="00F92F6B">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F92F6B" w:rsidRDefault="00970D1F" w:rsidP="009014E0">
            <w:pPr>
              <w:pStyle w:val="TAC"/>
              <w:keepNext w:val="0"/>
              <w:keepLines w:val="0"/>
              <w:widowControl w:val="0"/>
              <w:jc w:val="left"/>
              <w:rPr>
                <w:sz w:val="16"/>
                <w:szCs w:val="16"/>
              </w:rPr>
            </w:pPr>
            <w:r w:rsidRPr="00F92F6B">
              <w:rPr>
                <w:sz w:val="16"/>
                <w:szCs w:val="16"/>
              </w:rPr>
              <w:t>16.5.0</w:t>
            </w:r>
          </w:p>
        </w:tc>
      </w:tr>
      <w:tr w:rsidR="006C004A" w:rsidRPr="00F92F6B" w14:paraId="4D25F7C1" w14:textId="77777777" w:rsidTr="00F871AE">
        <w:tc>
          <w:tcPr>
            <w:tcW w:w="709" w:type="dxa"/>
            <w:shd w:val="solid" w:color="FFFFFF" w:fill="auto"/>
          </w:tcPr>
          <w:p w14:paraId="1EBF88A1" w14:textId="77777777" w:rsidR="00565C30" w:rsidRPr="00F92F6B"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F92F6B" w:rsidRDefault="00565C30"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74E76ACB" w14:textId="0169E2D1" w:rsidR="00565C30" w:rsidRPr="00F92F6B" w:rsidRDefault="00565C30" w:rsidP="009014E0">
            <w:pPr>
              <w:pStyle w:val="TAC"/>
              <w:keepNext w:val="0"/>
              <w:keepLines w:val="0"/>
              <w:widowControl w:val="0"/>
              <w:jc w:val="left"/>
              <w:rPr>
                <w:sz w:val="16"/>
                <w:szCs w:val="16"/>
              </w:rPr>
            </w:pPr>
            <w:r w:rsidRPr="00F92F6B">
              <w:rPr>
                <w:sz w:val="16"/>
                <w:szCs w:val="16"/>
              </w:rPr>
              <w:t>RP-210689</w:t>
            </w:r>
          </w:p>
        </w:tc>
        <w:tc>
          <w:tcPr>
            <w:tcW w:w="567" w:type="dxa"/>
            <w:shd w:val="solid" w:color="FFFFFF" w:fill="auto"/>
          </w:tcPr>
          <w:p w14:paraId="6CF8E328" w14:textId="15408523" w:rsidR="00565C30" w:rsidRPr="00F92F6B" w:rsidRDefault="00565C30" w:rsidP="009014E0">
            <w:pPr>
              <w:pStyle w:val="TAL"/>
              <w:keepNext w:val="0"/>
              <w:keepLines w:val="0"/>
              <w:widowControl w:val="0"/>
              <w:jc w:val="center"/>
              <w:rPr>
                <w:sz w:val="16"/>
                <w:szCs w:val="16"/>
              </w:rPr>
            </w:pPr>
            <w:r w:rsidRPr="00F92F6B">
              <w:rPr>
                <w:sz w:val="16"/>
                <w:szCs w:val="16"/>
              </w:rPr>
              <w:t>0343</w:t>
            </w:r>
          </w:p>
        </w:tc>
        <w:tc>
          <w:tcPr>
            <w:tcW w:w="425" w:type="dxa"/>
            <w:shd w:val="solid" w:color="FFFFFF" w:fill="auto"/>
          </w:tcPr>
          <w:p w14:paraId="232F67A6" w14:textId="12BE9D39" w:rsidR="00565C30" w:rsidRPr="00F92F6B" w:rsidRDefault="00565C3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CA8175B" w14:textId="76E6091B" w:rsidR="00565C30" w:rsidRPr="00F92F6B" w:rsidRDefault="00565C3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794E5EA" w14:textId="3EC8EFFB" w:rsidR="00565C30" w:rsidRPr="00F92F6B" w:rsidRDefault="00565C30" w:rsidP="009014E0">
            <w:pPr>
              <w:widowControl w:val="0"/>
              <w:spacing w:after="0"/>
              <w:rPr>
                <w:rFonts w:ascii="Arial" w:hAnsi="Arial" w:cs="Arial"/>
                <w:sz w:val="16"/>
                <w:szCs w:val="16"/>
              </w:rPr>
            </w:pPr>
            <w:r w:rsidRPr="00F92F6B">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F92F6B" w:rsidRDefault="00565C30" w:rsidP="009014E0">
            <w:pPr>
              <w:pStyle w:val="TAC"/>
              <w:keepNext w:val="0"/>
              <w:keepLines w:val="0"/>
              <w:widowControl w:val="0"/>
              <w:jc w:val="left"/>
              <w:rPr>
                <w:sz w:val="16"/>
                <w:szCs w:val="16"/>
              </w:rPr>
            </w:pPr>
            <w:r w:rsidRPr="00F92F6B">
              <w:rPr>
                <w:sz w:val="16"/>
                <w:szCs w:val="16"/>
              </w:rPr>
              <w:t>16.5.0</w:t>
            </w:r>
          </w:p>
        </w:tc>
      </w:tr>
      <w:tr w:rsidR="006C004A" w:rsidRPr="00F92F6B" w14:paraId="7AA6CA28" w14:textId="77777777" w:rsidTr="00F871AE">
        <w:tc>
          <w:tcPr>
            <w:tcW w:w="709" w:type="dxa"/>
            <w:shd w:val="solid" w:color="FFFFFF" w:fill="auto"/>
          </w:tcPr>
          <w:p w14:paraId="50AB739C" w14:textId="77777777" w:rsidR="004D31E4" w:rsidRPr="00F92F6B"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F92F6B" w:rsidRDefault="004D31E4"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120A7201" w14:textId="61C30F95" w:rsidR="004D31E4" w:rsidRPr="00F92F6B" w:rsidRDefault="004D31E4" w:rsidP="009014E0">
            <w:pPr>
              <w:pStyle w:val="TAC"/>
              <w:keepNext w:val="0"/>
              <w:keepLines w:val="0"/>
              <w:widowControl w:val="0"/>
              <w:jc w:val="left"/>
              <w:rPr>
                <w:sz w:val="16"/>
                <w:szCs w:val="16"/>
              </w:rPr>
            </w:pPr>
            <w:r w:rsidRPr="00F92F6B">
              <w:rPr>
                <w:sz w:val="16"/>
                <w:szCs w:val="16"/>
              </w:rPr>
              <w:t>RP-210689</w:t>
            </w:r>
          </w:p>
        </w:tc>
        <w:tc>
          <w:tcPr>
            <w:tcW w:w="567" w:type="dxa"/>
            <w:shd w:val="solid" w:color="FFFFFF" w:fill="auto"/>
          </w:tcPr>
          <w:p w14:paraId="35C43E25" w14:textId="78D7174D" w:rsidR="004D31E4" w:rsidRPr="00F92F6B" w:rsidRDefault="004D31E4" w:rsidP="009014E0">
            <w:pPr>
              <w:pStyle w:val="TAL"/>
              <w:keepNext w:val="0"/>
              <w:keepLines w:val="0"/>
              <w:widowControl w:val="0"/>
              <w:jc w:val="center"/>
              <w:rPr>
                <w:sz w:val="16"/>
                <w:szCs w:val="16"/>
              </w:rPr>
            </w:pPr>
            <w:r w:rsidRPr="00F92F6B">
              <w:rPr>
                <w:sz w:val="16"/>
                <w:szCs w:val="16"/>
              </w:rPr>
              <w:t>0346</w:t>
            </w:r>
          </w:p>
        </w:tc>
        <w:tc>
          <w:tcPr>
            <w:tcW w:w="425" w:type="dxa"/>
            <w:shd w:val="solid" w:color="FFFFFF" w:fill="auto"/>
          </w:tcPr>
          <w:p w14:paraId="4490EA9B" w14:textId="32563ED9" w:rsidR="004D31E4" w:rsidRPr="00F92F6B" w:rsidRDefault="004D31E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6851BFF" w14:textId="2983283F" w:rsidR="004D31E4" w:rsidRPr="00F92F6B" w:rsidRDefault="004D31E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B8FB764" w14:textId="76FA13B1" w:rsidR="004D31E4" w:rsidRPr="00F92F6B" w:rsidRDefault="004D31E4" w:rsidP="009014E0">
            <w:pPr>
              <w:widowControl w:val="0"/>
              <w:spacing w:after="0"/>
              <w:rPr>
                <w:rFonts w:ascii="Arial" w:hAnsi="Arial" w:cs="Arial"/>
                <w:sz w:val="16"/>
                <w:szCs w:val="16"/>
              </w:rPr>
            </w:pPr>
            <w:r w:rsidRPr="00F92F6B">
              <w:rPr>
                <w:rFonts w:ascii="Arial" w:hAnsi="Arial" w:cs="Arial"/>
                <w:sz w:val="16"/>
                <w:szCs w:val="16"/>
              </w:rPr>
              <w:t>Clarification on DAPS HO configuration</w:t>
            </w:r>
          </w:p>
        </w:tc>
        <w:tc>
          <w:tcPr>
            <w:tcW w:w="708" w:type="dxa"/>
            <w:shd w:val="solid" w:color="FFFFFF" w:fill="auto"/>
          </w:tcPr>
          <w:p w14:paraId="137B422F" w14:textId="2F0C02CF" w:rsidR="004D31E4" w:rsidRPr="00F92F6B" w:rsidRDefault="004D31E4" w:rsidP="009014E0">
            <w:pPr>
              <w:pStyle w:val="TAC"/>
              <w:keepNext w:val="0"/>
              <w:keepLines w:val="0"/>
              <w:widowControl w:val="0"/>
              <w:jc w:val="left"/>
              <w:rPr>
                <w:sz w:val="16"/>
                <w:szCs w:val="16"/>
              </w:rPr>
            </w:pPr>
            <w:r w:rsidRPr="00F92F6B">
              <w:rPr>
                <w:sz w:val="16"/>
                <w:szCs w:val="16"/>
              </w:rPr>
              <w:t>16.5.0</w:t>
            </w:r>
          </w:p>
        </w:tc>
      </w:tr>
      <w:tr w:rsidR="006C004A" w:rsidRPr="00F92F6B" w14:paraId="0995A541" w14:textId="77777777" w:rsidTr="00F871AE">
        <w:tc>
          <w:tcPr>
            <w:tcW w:w="709" w:type="dxa"/>
            <w:shd w:val="solid" w:color="FFFFFF" w:fill="auto"/>
          </w:tcPr>
          <w:p w14:paraId="78436704" w14:textId="77777777" w:rsidR="00782CD7" w:rsidRPr="00F92F6B"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F92F6B" w:rsidRDefault="00782CD7" w:rsidP="009014E0">
            <w:pPr>
              <w:pStyle w:val="TAC"/>
              <w:keepNext w:val="0"/>
              <w:keepLines w:val="0"/>
              <w:widowControl w:val="0"/>
              <w:jc w:val="left"/>
              <w:rPr>
                <w:sz w:val="16"/>
                <w:szCs w:val="16"/>
              </w:rPr>
            </w:pPr>
            <w:r w:rsidRPr="00F92F6B">
              <w:rPr>
                <w:sz w:val="16"/>
                <w:szCs w:val="16"/>
              </w:rPr>
              <w:t>RP-91</w:t>
            </w:r>
          </w:p>
        </w:tc>
        <w:tc>
          <w:tcPr>
            <w:tcW w:w="992" w:type="dxa"/>
            <w:shd w:val="solid" w:color="FFFFFF" w:fill="auto"/>
          </w:tcPr>
          <w:p w14:paraId="7AA9EAE2" w14:textId="15E81639" w:rsidR="00782CD7" w:rsidRPr="00F92F6B" w:rsidRDefault="00782CD7" w:rsidP="009014E0">
            <w:pPr>
              <w:pStyle w:val="TAC"/>
              <w:keepNext w:val="0"/>
              <w:keepLines w:val="0"/>
              <w:widowControl w:val="0"/>
              <w:jc w:val="left"/>
              <w:rPr>
                <w:sz w:val="16"/>
                <w:szCs w:val="16"/>
              </w:rPr>
            </w:pPr>
            <w:r w:rsidRPr="00F92F6B">
              <w:rPr>
                <w:sz w:val="16"/>
                <w:szCs w:val="16"/>
              </w:rPr>
              <w:t>RP-210694</w:t>
            </w:r>
          </w:p>
        </w:tc>
        <w:tc>
          <w:tcPr>
            <w:tcW w:w="567" w:type="dxa"/>
            <w:shd w:val="solid" w:color="FFFFFF" w:fill="auto"/>
          </w:tcPr>
          <w:p w14:paraId="63A4E339" w14:textId="1B51CCA3" w:rsidR="00782CD7" w:rsidRPr="00F92F6B" w:rsidRDefault="00782CD7" w:rsidP="009014E0">
            <w:pPr>
              <w:pStyle w:val="TAL"/>
              <w:keepNext w:val="0"/>
              <w:keepLines w:val="0"/>
              <w:widowControl w:val="0"/>
              <w:jc w:val="center"/>
              <w:rPr>
                <w:sz w:val="16"/>
                <w:szCs w:val="16"/>
              </w:rPr>
            </w:pPr>
            <w:r w:rsidRPr="00F92F6B">
              <w:rPr>
                <w:sz w:val="16"/>
                <w:szCs w:val="16"/>
              </w:rPr>
              <w:t>0347</w:t>
            </w:r>
          </w:p>
        </w:tc>
        <w:tc>
          <w:tcPr>
            <w:tcW w:w="425" w:type="dxa"/>
            <w:shd w:val="solid" w:color="FFFFFF" w:fill="auto"/>
          </w:tcPr>
          <w:p w14:paraId="47ADFD1D" w14:textId="7510921D" w:rsidR="00782CD7" w:rsidRPr="00F92F6B" w:rsidRDefault="00782CD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8D42197" w14:textId="3773C052" w:rsidR="00782CD7" w:rsidRPr="00F92F6B" w:rsidRDefault="00782CD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D1998CF" w14:textId="480505B7" w:rsidR="00782CD7" w:rsidRPr="00F92F6B" w:rsidRDefault="00782CD7" w:rsidP="009014E0">
            <w:pPr>
              <w:widowControl w:val="0"/>
              <w:spacing w:after="0"/>
              <w:rPr>
                <w:rFonts w:ascii="Arial" w:hAnsi="Arial" w:cs="Arial"/>
                <w:sz w:val="16"/>
                <w:szCs w:val="16"/>
              </w:rPr>
            </w:pPr>
            <w:r w:rsidRPr="00F92F6B">
              <w:rPr>
                <w:rFonts w:ascii="Arial" w:hAnsi="Arial" w:cs="Arial"/>
                <w:sz w:val="16"/>
                <w:szCs w:val="16"/>
              </w:rPr>
              <w:t>PDCP SN issue for EPC to 5GC handover</w:t>
            </w:r>
          </w:p>
        </w:tc>
        <w:tc>
          <w:tcPr>
            <w:tcW w:w="708" w:type="dxa"/>
            <w:shd w:val="solid" w:color="FFFFFF" w:fill="auto"/>
          </w:tcPr>
          <w:p w14:paraId="5A08403F" w14:textId="7CDAAAEA" w:rsidR="00782CD7" w:rsidRPr="00F92F6B" w:rsidRDefault="00782CD7" w:rsidP="009014E0">
            <w:pPr>
              <w:pStyle w:val="TAC"/>
              <w:keepNext w:val="0"/>
              <w:keepLines w:val="0"/>
              <w:widowControl w:val="0"/>
              <w:jc w:val="left"/>
              <w:rPr>
                <w:sz w:val="16"/>
                <w:szCs w:val="16"/>
              </w:rPr>
            </w:pPr>
            <w:r w:rsidRPr="00F92F6B">
              <w:rPr>
                <w:sz w:val="16"/>
                <w:szCs w:val="16"/>
              </w:rPr>
              <w:t>16.5.0</w:t>
            </w:r>
          </w:p>
        </w:tc>
      </w:tr>
      <w:tr w:rsidR="006C004A" w:rsidRPr="00F92F6B" w14:paraId="5E864B5D" w14:textId="77777777" w:rsidTr="00F871AE">
        <w:tc>
          <w:tcPr>
            <w:tcW w:w="709" w:type="dxa"/>
            <w:shd w:val="solid" w:color="FFFFFF" w:fill="auto"/>
          </w:tcPr>
          <w:p w14:paraId="4EFEB2FE" w14:textId="2F5BF7F6" w:rsidR="00E054BF" w:rsidRPr="00F92F6B" w:rsidRDefault="00E054BF" w:rsidP="009014E0">
            <w:pPr>
              <w:pStyle w:val="TAC"/>
              <w:keepNext w:val="0"/>
              <w:keepLines w:val="0"/>
              <w:widowControl w:val="0"/>
              <w:rPr>
                <w:sz w:val="16"/>
                <w:szCs w:val="16"/>
              </w:rPr>
            </w:pPr>
            <w:r w:rsidRPr="00F92F6B">
              <w:rPr>
                <w:sz w:val="16"/>
                <w:szCs w:val="16"/>
              </w:rPr>
              <w:t>2021-06</w:t>
            </w:r>
          </w:p>
        </w:tc>
        <w:tc>
          <w:tcPr>
            <w:tcW w:w="661" w:type="dxa"/>
            <w:shd w:val="solid" w:color="FFFFFF" w:fill="auto"/>
          </w:tcPr>
          <w:p w14:paraId="1C25891A" w14:textId="597782C5" w:rsidR="00E054BF" w:rsidRPr="00F92F6B" w:rsidRDefault="00E054BF"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67096137" w14:textId="5FD909A5" w:rsidR="00E054BF" w:rsidRPr="00F92F6B" w:rsidRDefault="00E054BF" w:rsidP="009014E0">
            <w:pPr>
              <w:pStyle w:val="TAC"/>
              <w:keepNext w:val="0"/>
              <w:keepLines w:val="0"/>
              <w:widowControl w:val="0"/>
              <w:jc w:val="left"/>
              <w:rPr>
                <w:sz w:val="16"/>
                <w:szCs w:val="16"/>
              </w:rPr>
            </w:pPr>
            <w:r w:rsidRPr="00F92F6B">
              <w:rPr>
                <w:sz w:val="16"/>
                <w:szCs w:val="16"/>
              </w:rPr>
              <w:t>RP-211475</w:t>
            </w:r>
          </w:p>
        </w:tc>
        <w:tc>
          <w:tcPr>
            <w:tcW w:w="567" w:type="dxa"/>
            <w:shd w:val="solid" w:color="FFFFFF" w:fill="auto"/>
          </w:tcPr>
          <w:p w14:paraId="6DE372B7" w14:textId="5742158A" w:rsidR="00E054BF" w:rsidRPr="00F92F6B" w:rsidRDefault="00E054BF" w:rsidP="009014E0">
            <w:pPr>
              <w:pStyle w:val="TAL"/>
              <w:keepNext w:val="0"/>
              <w:keepLines w:val="0"/>
              <w:widowControl w:val="0"/>
              <w:jc w:val="center"/>
              <w:rPr>
                <w:sz w:val="16"/>
                <w:szCs w:val="16"/>
              </w:rPr>
            </w:pPr>
            <w:r w:rsidRPr="00F92F6B">
              <w:rPr>
                <w:sz w:val="16"/>
                <w:szCs w:val="16"/>
              </w:rPr>
              <w:t>0352</w:t>
            </w:r>
          </w:p>
        </w:tc>
        <w:tc>
          <w:tcPr>
            <w:tcW w:w="425" w:type="dxa"/>
            <w:shd w:val="solid" w:color="FFFFFF" w:fill="auto"/>
          </w:tcPr>
          <w:p w14:paraId="49B4BA5C" w14:textId="04A95E5E" w:rsidR="00E054BF" w:rsidRPr="00F92F6B" w:rsidRDefault="00DC6522"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55E3A35" w14:textId="2BBCBD55" w:rsidR="00E054BF" w:rsidRPr="00F92F6B" w:rsidRDefault="00E054B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AEBD479" w14:textId="7F49A8BC" w:rsidR="00E054BF" w:rsidRPr="00F92F6B" w:rsidRDefault="00E054BF" w:rsidP="009014E0">
            <w:pPr>
              <w:widowControl w:val="0"/>
              <w:spacing w:after="0"/>
              <w:rPr>
                <w:rFonts w:ascii="Arial" w:hAnsi="Arial" w:cs="Arial"/>
                <w:sz w:val="16"/>
                <w:szCs w:val="16"/>
              </w:rPr>
            </w:pPr>
            <w:r w:rsidRPr="00F92F6B">
              <w:rPr>
                <w:rFonts w:ascii="Arial" w:hAnsi="Arial" w:cs="Arial"/>
                <w:sz w:val="16"/>
                <w:szCs w:val="16"/>
              </w:rPr>
              <w:t>Addition of size limitation for SRVCC</w:t>
            </w:r>
          </w:p>
        </w:tc>
        <w:tc>
          <w:tcPr>
            <w:tcW w:w="708" w:type="dxa"/>
            <w:shd w:val="solid" w:color="FFFFFF" w:fill="auto"/>
          </w:tcPr>
          <w:p w14:paraId="44432243" w14:textId="3DB2781F" w:rsidR="00E054BF" w:rsidRPr="00F92F6B" w:rsidRDefault="00E054BF" w:rsidP="009014E0">
            <w:pPr>
              <w:pStyle w:val="TAC"/>
              <w:keepNext w:val="0"/>
              <w:keepLines w:val="0"/>
              <w:widowControl w:val="0"/>
              <w:jc w:val="left"/>
              <w:rPr>
                <w:sz w:val="16"/>
                <w:szCs w:val="16"/>
              </w:rPr>
            </w:pPr>
            <w:r w:rsidRPr="00F92F6B">
              <w:rPr>
                <w:sz w:val="16"/>
                <w:szCs w:val="16"/>
              </w:rPr>
              <w:t>16.</w:t>
            </w:r>
            <w:r w:rsidR="00DC6522" w:rsidRPr="00F92F6B">
              <w:rPr>
                <w:sz w:val="16"/>
                <w:szCs w:val="16"/>
              </w:rPr>
              <w:t>6</w:t>
            </w:r>
            <w:r w:rsidRPr="00F92F6B">
              <w:rPr>
                <w:sz w:val="16"/>
                <w:szCs w:val="16"/>
              </w:rPr>
              <w:t>.0</w:t>
            </w:r>
          </w:p>
        </w:tc>
      </w:tr>
      <w:tr w:rsidR="006C004A" w:rsidRPr="00F92F6B" w14:paraId="6AF7EBAC" w14:textId="77777777" w:rsidTr="00F871AE">
        <w:tc>
          <w:tcPr>
            <w:tcW w:w="709" w:type="dxa"/>
            <w:shd w:val="solid" w:color="FFFFFF" w:fill="auto"/>
          </w:tcPr>
          <w:p w14:paraId="32476754" w14:textId="77777777" w:rsidR="00B0218A" w:rsidRPr="00F92F6B"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F92F6B" w:rsidRDefault="00B0218A"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406FADA2" w14:textId="471B454B" w:rsidR="00B0218A" w:rsidRPr="00F92F6B" w:rsidRDefault="00B0218A" w:rsidP="009014E0">
            <w:pPr>
              <w:pStyle w:val="TAC"/>
              <w:keepNext w:val="0"/>
              <w:keepLines w:val="0"/>
              <w:widowControl w:val="0"/>
              <w:jc w:val="left"/>
              <w:rPr>
                <w:sz w:val="16"/>
                <w:szCs w:val="16"/>
              </w:rPr>
            </w:pPr>
            <w:r w:rsidRPr="00F92F6B">
              <w:rPr>
                <w:sz w:val="16"/>
                <w:szCs w:val="16"/>
              </w:rPr>
              <w:t>RP-211473</w:t>
            </w:r>
          </w:p>
        </w:tc>
        <w:tc>
          <w:tcPr>
            <w:tcW w:w="567" w:type="dxa"/>
            <w:shd w:val="solid" w:color="FFFFFF" w:fill="auto"/>
          </w:tcPr>
          <w:p w14:paraId="1764F1E7" w14:textId="5E2EABA9" w:rsidR="00B0218A" w:rsidRPr="00F92F6B" w:rsidRDefault="00B0218A" w:rsidP="009014E0">
            <w:pPr>
              <w:pStyle w:val="TAL"/>
              <w:keepNext w:val="0"/>
              <w:keepLines w:val="0"/>
              <w:widowControl w:val="0"/>
              <w:jc w:val="center"/>
              <w:rPr>
                <w:sz w:val="16"/>
                <w:szCs w:val="16"/>
              </w:rPr>
            </w:pPr>
            <w:r w:rsidRPr="00F92F6B">
              <w:rPr>
                <w:sz w:val="16"/>
                <w:szCs w:val="16"/>
              </w:rPr>
              <w:t>0353</w:t>
            </w:r>
          </w:p>
        </w:tc>
        <w:tc>
          <w:tcPr>
            <w:tcW w:w="425" w:type="dxa"/>
            <w:shd w:val="solid" w:color="FFFFFF" w:fill="auto"/>
          </w:tcPr>
          <w:p w14:paraId="16A0DA6D" w14:textId="241D34B8" w:rsidR="00B0218A" w:rsidRPr="00F92F6B" w:rsidRDefault="00B0218A"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3E84138" w14:textId="44AFE788" w:rsidR="00B0218A" w:rsidRPr="00F92F6B" w:rsidRDefault="00B0218A"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01ACEF8" w14:textId="2BC7DE85" w:rsidR="00B0218A" w:rsidRPr="00F92F6B" w:rsidRDefault="00B0218A" w:rsidP="009014E0">
            <w:pPr>
              <w:widowControl w:val="0"/>
              <w:spacing w:after="0"/>
              <w:rPr>
                <w:rFonts w:ascii="Arial" w:hAnsi="Arial" w:cs="Arial"/>
                <w:sz w:val="16"/>
                <w:szCs w:val="16"/>
              </w:rPr>
            </w:pPr>
            <w:r w:rsidRPr="00F92F6B">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F92F6B" w:rsidRDefault="00B0218A" w:rsidP="009014E0">
            <w:pPr>
              <w:pStyle w:val="TAC"/>
              <w:keepNext w:val="0"/>
              <w:keepLines w:val="0"/>
              <w:widowControl w:val="0"/>
              <w:jc w:val="left"/>
              <w:rPr>
                <w:sz w:val="16"/>
                <w:szCs w:val="16"/>
              </w:rPr>
            </w:pPr>
            <w:r w:rsidRPr="00F92F6B">
              <w:rPr>
                <w:sz w:val="16"/>
                <w:szCs w:val="16"/>
              </w:rPr>
              <w:t>16.</w:t>
            </w:r>
            <w:r w:rsidR="00DC6522" w:rsidRPr="00F92F6B">
              <w:rPr>
                <w:sz w:val="16"/>
                <w:szCs w:val="16"/>
              </w:rPr>
              <w:t>6</w:t>
            </w:r>
            <w:r w:rsidRPr="00F92F6B">
              <w:rPr>
                <w:sz w:val="16"/>
                <w:szCs w:val="16"/>
              </w:rPr>
              <w:t>.0</w:t>
            </w:r>
          </w:p>
        </w:tc>
      </w:tr>
      <w:tr w:rsidR="006C004A" w:rsidRPr="00F92F6B" w14:paraId="0AF6E343" w14:textId="77777777" w:rsidTr="00F871AE">
        <w:tc>
          <w:tcPr>
            <w:tcW w:w="709" w:type="dxa"/>
            <w:shd w:val="solid" w:color="FFFFFF" w:fill="auto"/>
          </w:tcPr>
          <w:p w14:paraId="5C853FED" w14:textId="77777777" w:rsidR="00834DBE" w:rsidRPr="00F92F6B"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F92F6B" w:rsidRDefault="00834DBE"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2E560D00" w14:textId="2CAF1DF8" w:rsidR="00834DBE" w:rsidRPr="00F92F6B" w:rsidRDefault="00834DBE" w:rsidP="009014E0">
            <w:pPr>
              <w:pStyle w:val="TAC"/>
              <w:keepNext w:val="0"/>
              <w:keepLines w:val="0"/>
              <w:widowControl w:val="0"/>
              <w:jc w:val="left"/>
              <w:rPr>
                <w:sz w:val="16"/>
                <w:szCs w:val="16"/>
              </w:rPr>
            </w:pPr>
            <w:r w:rsidRPr="00F92F6B">
              <w:rPr>
                <w:sz w:val="16"/>
                <w:szCs w:val="16"/>
              </w:rPr>
              <w:t>RP-211473</w:t>
            </w:r>
          </w:p>
        </w:tc>
        <w:tc>
          <w:tcPr>
            <w:tcW w:w="567" w:type="dxa"/>
            <w:shd w:val="solid" w:color="FFFFFF" w:fill="auto"/>
          </w:tcPr>
          <w:p w14:paraId="363D7CF6" w14:textId="6327F717" w:rsidR="00834DBE" w:rsidRPr="00F92F6B" w:rsidRDefault="00834DBE" w:rsidP="009014E0">
            <w:pPr>
              <w:pStyle w:val="TAL"/>
              <w:keepNext w:val="0"/>
              <w:keepLines w:val="0"/>
              <w:widowControl w:val="0"/>
              <w:jc w:val="center"/>
              <w:rPr>
                <w:sz w:val="16"/>
                <w:szCs w:val="16"/>
              </w:rPr>
            </w:pPr>
            <w:r w:rsidRPr="00F92F6B">
              <w:rPr>
                <w:sz w:val="16"/>
                <w:szCs w:val="16"/>
              </w:rPr>
              <w:t>0354</w:t>
            </w:r>
          </w:p>
        </w:tc>
        <w:tc>
          <w:tcPr>
            <w:tcW w:w="425" w:type="dxa"/>
            <w:shd w:val="solid" w:color="FFFFFF" w:fill="auto"/>
          </w:tcPr>
          <w:p w14:paraId="6FEFB98A" w14:textId="598134C4" w:rsidR="00834DBE" w:rsidRPr="00F92F6B" w:rsidRDefault="00834DB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AADCA9C" w14:textId="0D5BD0C5" w:rsidR="00834DBE" w:rsidRPr="00F92F6B" w:rsidRDefault="00834DB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84296AA" w14:textId="608CC1EB" w:rsidR="00834DBE" w:rsidRPr="00F92F6B" w:rsidRDefault="00834DBE" w:rsidP="009014E0">
            <w:pPr>
              <w:widowControl w:val="0"/>
              <w:spacing w:after="0"/>
              <w:rPr>
                <w:rFonts w:ascii="Arial" w:hAnsi="Arial" w:cs="Arial"/>
                <w:sz w:val="16"/>
                <w:szCs w:val="16"/>
              </w:rPr>
            </w:pPr>
            <w:r w:rsidRPr="00F92F6B">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F92F6B" w:rsidRDefault="00834DBE" w:rsidP="009014E0">
            <w:pPr>
              <w:pStyle w:val="TAC"/>
              <w:keepNext w:val="0"/>
              <w:keepLines w:val="0"/>
              <w:widowControl w:val="0"/>
              <w:jc w:val="left"/>
              <w:rPr>
                <w:sz w:val="16"/>
                <w:szCs w:val="16"/>
              </w:rPr>
            </w:pPr>
            <w:r w:rsidRPr="00F92F6B">
              <w:rPr>
                <w:sz w:val="16"/>
                <w:szCs w:val="16"/>
              </w:rPr>
              <w:t>16.</w:t>
            </w:r>
            <w:r w:rsidR="00091257" w:rsidRPr="00F92F6B">
              <w:rPr>
                <w:sz w:val="16"/>
                <w:szCs w:val="16"/>
              </w:rPr>
              <w:t>6</w:t>
            </w:r>
            <w:r w:rsidRPr="00F92F6B">
              <w:rPr>
                <w:sz w:val="16"/>
                <w:szCs w:val="16"/>
              </w:rPr>
              <w:t>.0</w:t>
            </w:r>
          </w:p>
        </w:tc>
      </w:tr>
      <w:tr w:rsidR="006C004A" w:rsidRPr="00F92F6B" w14:paraId="3952AC8C" w14:textId="77777777" w:rsidTr="00F871AE">
        <w:tc>
          <w:tcPr>
            <w:tcW w:w="709" w:type="dxa"/>
            <w:shd w:val="solid" w:color="FFFFFF" w:fill="auto"/>
          </w:tcPr>
          <w:p w14:paraId="3612CA55" w14:textId="77777777" w:rsidR="005373A1" w:rsidRPr="00F92F6B"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F92F6B" w:rsidRDefault="005373A1"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4ABFAF53" w14:textId="21AC27C0" w:rsidR="005373A1" w:rsidRPr="00F92F6B" w:rsidRDefault="005373A1" w:rsidP="009014E0">
            <w:pPr>
              <w:pStyle w:val="TAC"/>
              <w:keepNext w:val="0"/>
              <w:keepLines w:val="0"/>
              <w:widowControl w:val="0"/>
              <w:jc w:val="left"/>
              <w:rPr>
                <w:sz w:val="16"/>
                <w:szCs w:val="16"/>
              </w:rPr>
            </w:pPr>
            <w:r w:rsidRPr="00F92F6B">
              <w:rPr>
                <w:sz w:val="16"/>
                <w:szCs w:val="16"/>
              </w:rPr>
              <w:t>RP-211472</w:t>
            </w:r>
          </w:p>
        </w:tc>
        <w:tc>
          <w:tcPr>
            <w:tcW w:w="567" w:type="dxa"/>
            <w:shd w:val="solid" w:color="FFFFFF" w:fill="auto"/>
          </w:tcPr>
          <w:p w14:paraId="36B5DE31" w14:textId="5D8AB023" w:rsidR="005373A1" w:rsidRPr="00F92F6B" w:rsidRDefault="005373A1" w:rsidP="009014E0">
            <w:pPr>
              <w:pStyle w:val="TAL"/>
              <w:keepNext w:val="0"/>
              <w:keepLines w:val="0"/>
              <w:widowControl w:val="0"/>
              <w:jc w:val="center"/>
              <w:rPr>
                <w:sz w:val="16"/>
                <w:szCs w:val="16"/>
              </w:rPr>
            </w:pPr>
            <w:r w:rsidRPr="00F92F6B">
              <w:rPr>
                <w:sz w:val="16"/>
                <w:szCs w:val="16"/>
              </w:rPr>
              <w:t>0359</w:t>
            </w:r>
          </w:p>
        </w:tc>
        <w:tc>
          <w:tcPr>
            <w:tcW w:w="425" w:type="dxa"/>
            <w:shd w:val="solid" w:color="FFFFFF" w:fill="auto"/>
          </w:tcPr>
          <w:p w14:paraId="7A19CBDF" w14:textId="4449DD35" w:rsidR="005373A1" w:rsidRPr="00F92F6B" w:rsidRDefault="005373A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AAF348E" w14:textId="2BEBABA1" w:rsidR="005373A1" w:rsidRPr="00F92F6B" w:rsidRDefault="005373A1"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E7FFFE1" w14:textId="3AD01E7A" w:rsidR="005373A1" w:rsidRPr="00F92F6B" w:rsidRDefault="005373A1" w:rsidP="009014E0">
            <w:pPr>
              <w:widowControl w:val="0"/>
              <w:spacing w:after="0"/>
              <w:rPr>
                <w:rFonts w:ascii="Arial" w:hAnsi="Arial" w:cs="Arial"/>
                <w:sz w:val="16"/>
                <w:szCs w:val="16"/>
              </w:rPr>
            </w:pPr>
            <w:r w:rsidRPr="00F92F6B">
              <w:rPr>
                <w:rFonts w:ascii="Arial" w:hAnsi="Arial" w:cs="Arial"/>
                <w:sz w:val="16"/>
                <w:szCs w:val="16"/>
              </w:rPr>
              <w:t>Updated description of multi-TRP</w:t>
            </w:r>
          </w:p>
        </w:tc>
        <w:tc>
          <w:tcPr>
            <w:tcW w:w="708" w:type="dxa"/>
            <w:shd w:val="solid" w:color="FFFFFF" w:fill="auto"/>
          </w:tcPr>
          <w:p w14:paraId="4F8841D7" w14:textId="0B948D6E" w:rsidR="005373A1" w:rsidRPr="00F92F6B" w:rsidRDefault="005373A1" w:rsidP="009014E0">
            <w:pPr>
              <w:pStyle w:val="TAC"/>
              <w:keepNext w:val="0"/>
              <w:keepLines w:val="0"/>
              <w:widowControl w:val="0"/>
              <w:jc w:val="left"/>
              <w:rPr>
                <w:sz w:val="16"/>
                <w:szCs w:val="16"/>
              </w:rPr>
            </w:pPr>
            <w:r w:rsidRPr="00F92F6B">
              <w:rPr>
                <w:sz w:val="16"/>
                <w:szCs w:val="16"/>
              </w:rPr>
              <w:t>16.</w:t>
            </w:r>
            <w:r w:rsidR="00CE7026" w:rsidRPr="00F92F6B">
              <w:rPr>
                <w:sz w:val="16"/>
                <w:szCs w:val="16"/>
              </w:rPr>
              <w:t>6</w:t>
            </w:r>
            <w:r w:rsidRPr="00F92F6B">
              <w:rPr>
                <w:sz w:val="16"/>
                <w:szCs w:val="16"/>
              </w:rPr>
              <w:t>.0</w:t>
            </w:r>
          </w:p>
        </w:tc>
      </w:tr>
      <w:tr w:rsidR="006C004A" w:rsidRPr="00F92F6B" w14:paraId="1060DEBD" w14:textId="77777777" w:rsidTr="00F871AE">
        <w:tc>
          <w:tcPr>
            <w:tcW w:w="709" w:type="dxa"/>
            <w:shd w:val="solid" w:color="FFFFFF" w:fill="auto"/>
          </w:tcPr>
          <w:p w14:paraId="17FCC04B" w14:textId="77777777" w:rsidR="00D3391B" w:rsidRPr="00F92F6B"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F92F6B" w:rsidRDefault="00D3391B"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2FCFF954" w14:textId="1E7DF3D9" w:rsidR="00D3391B" w:rsidRPr="00F92F6B" w:rsidRDefault="00D3391B" w:rsidP="009014E0">
            <w:pPr>
              <w:pStyle w:val="TAC"/>
              <w:keepNext w:val="0"/>
              <w:keepLines w:val="0"/>
              <w:widowControl w:val="0"/>
              <w:jc w:val="left"/>
              <w:rPr>
                <w:sz w:val="16"/>
                <w:szCs w:val="16"/>
              </w:rPr>
            </w:pPr>
            <w:r w:rsidRPr="00F92F6B">
              <w:rPr>
                <w:sz w:val="16"/>
                <w:szCs w:val="16"/>
              </w:rPr>
              <w:t>RP-211484</w:t>
            </w:r>
          </w:p>
        </w:tc>
        <w:tc>
          <w:tcPr>
            <w:tcW w:w="567" w:type="dxa"/>
            <w:shd w:val="solid" w:color="FFFFFF" w:fill="auto"/>
          </w:tcPr>
          <w:p w14:paraId="589CD9D1" w14:textId="1C814267" w:rsidR="00D3391B" w:rsidRPr="00F92F6B" w:rsidRDefault="00D3391B" w:rsidP="009014E0">
            <w:pPr>
              <w:pStyle w:val="TAL"/>
              <w:keepNext w:val="0"/>
              <w:keepLines w:val="0"/>
              <w:widowControl w:val="0"/>
              <w:jc w:val="center"/>
              <w:rPr>
                <w:sz w:val="16"/>
                <w:szCs w:val="16"/>
              </w:rPr>
            </w:pPr>
            <w:r w:rsidRPr="00F92F6B">
              <w:rPr>
                <w:sz w:val="16"/>
                <w:szCs w:val="16"/>
              </w:rPr>
              <w:t>0364</w:t>
            </w:r>
          </w:p>
        </w:tc>
        <w:tc>
          <w:tcPr>
            <w:tcW w:w="425" w:type="dxa"/>
            <w:shd w:val="solid" w:color="FFFFFF" w:fill="auto"/>
          </w:tcPr>
          <w:p w14:paraId="145CF9A6" w14:textId="7722A56A" w:rsidR="00D3391B" w:rsidRPr="00F92F6B" w:rsidRDefault="00D3391B"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4DE21D29" w14:textId="55700E0B" w:rsidR="00D3391B" w:rsidRPr="00F92F6B" w:rsidRDefault="00D3391B"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76858F26" w14:textId="46F98B05" w:rsidR="00D3391B" w:rsidRPr="00F92F6B" w:rsidRDefault="00D3391B" w:rsidP="009014E0">
            <w:pPr>
              <w:widowControl w:val="0"/>
              <w:spacing w:after="0"/>
              <w:rPr>
                <w:rFonts w:ascii="Arial" w:hAnsi="Arial" w:cs="Arial"/>
                <w:sz w:val="16"/>
                <w:szCs w:val="16"/>
              </w:rPr>
            </w:pPr>
            <w:r w:rsidRPr="00F92F6B">
              <w:rPr>
                <w:rFonts w:ascii="Arial" w:hAnsi="Arial" w:cs="Arial"/>
                <w:sz w:val="16"/>
                <w:szCs w:val="16"/>
              </w:rPr>
              <w:t>SRB PDCP handling upon handover</w:t>
            </w:r>
          </w:p>
        </w:tc>
        <w:tc>
          <w:tcPr>
            <w:tcW w:w="708" w:type="dxa"/>
            <w:shd w:val="solid" w:color="FFFFFF" w:fill="auto"/>
          </w:tcPr>
          <w:p w14:paraId="7CD19C29" w14:textId="5A462E42" w:rsidR="00D3391B" w:rsidRPr="00F92F6B" w:rsidRDefault="00D3391B" w:rsidP="009014E0">
            <w:pPr>
              <w:pStyle w:val="TAC"/>
              <w:keepNext w:val="0"/>
              <w:keepLines w:val="0"/>
              <w:widowControl w:val="0"/>
              <w:jc w:val="left"/>
              <w:rPr>
                <w:sz w:val="16"/>
                <w:szCs w:val="16"/>
              </w:rPr>
            </w:pPr>
            <w:r w:rsidRPr="00F92F6B">
              <w:rPr>
                <w:sz w:val="16"/>
                <w:szCs w:val="16"/>
              </w:rPr>
              <w:t>16.6.0</w:t>
            </w:r>
          </w:p>
        </w:tc>
      </w:tr>
      <w:tr w:rsidR="006C004A" w:rsidRPr="00F92F6B" w14:paraId="74663D37" w14:textId="77777777" w:rsidTr="00F871AE">
        <w:tc>
          <w:tcPr>
            <w:tcW w:w="709" w:type="dxa"/>
            <w:shd w:val="solid" w:color="FFFFFF" w:fill="auto"/>
          </w:tcPr>
          <w:p w14:paraId="2D670757" w14:textId="77777777" w:rsidR="00E135C3" w:rsidRPr="00F92F6B"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F92F6B" w:rsidRDefault="00E135C3"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39A02496" w14:textId="22CE6289" w:rsidR="00E135C3" w:rsidRPr="00F92F6B" w:rsidRDefault="00E135C3" w:rsidP="009014E0">
            <w:pPr>
              <w:pStyle w:val="TAC"/>
              <w:keepNext w:val="0"/>
              <w:keepLines w:val="0"/>
              <w:widowControl w:val="0"/>
              <w:jc w:val="left"/>
              <w:rPr>
                <w:sz w:val="16"/>
                <w:szCs w:val="16"/>
              </w:rPr>
            </w:pPr>
            <w:r w:rsidRPr="00F92F6B">
              <w:rPr>
                <w:sz w:val="16"/>
                <w:szCs w:val="16"/>
              </w:rPr>
              <w:t>RP-2114</w:t>
            </w:r>
            <w:r w:rsidR="0061614B" w:rsidRPr="00F92F6B">
              <w:rPr>
                <w:sz w:val="16"/>
                <w:szCs w:val="16"/>
              </w:rPr>
              <w:t>72</w:t>
            </w:r>
          </w:p>
        </w:tc>
        <w:tc>
          <w:tcPr>
            <w:tcW w:w="567" w:type="dxa"/>
            <w:shd w:val="solid" w:color="FFFFFF" w:fill="auto"/>
          </w:tcPr>
          <w:p w14:paraId="4FA870B9" w14:textId="6665F059" w:rsidR="00E135C3" w:rsidRPr="00F92F6B" w:rsidRDefault="00E135C3" w:rsidP="009014E0">
            <w:pPr>
              <w:pStyle w:val="TAL"/>
              <w:keepNext w:val="0"/>
              <w:keepLines w:val="0"/>
              <w:widowControl w:val="0"/>
              <w:jc w:val="center"/>
              <w:rPr>
                <w:sz w:val="16"/>
                <w:szCs w:val="16"/>
              </w:rPr>
            </w:pPr>
            <w:r w:rsidRPr="00F92F6B">
              <w:rPr>
                <w:sz w:val="16"/>
                <w:szCs w:val="16"/>
              </w:rPr>
              <w:t>0366</w:t>
            </w:r>
          </w:p>
        </w:tc>
        <w:tc>
          <w:tcPr>
            <w:tcW w:w="425" w:type="dxa"/>
            <w:shd w:val="solid" w:color="FFFFFF" w:fill="auto"/>
          </w:tcPr>
          <w:p w14:paraId="0BF94812" w14:textId="2745A656" w:rsidR="00E135C3" w:rsidRPr="00F92F6B" w:rsidRDefault="00E135C3" w:rsidP="009014E0">
            <w:pPr>
              <w:pStyle w:val="TAR"/>
              <w:keepNext w:val="0"/>
              <w:keepLines w:val="0"/>
              <w:widowControl w:val="0"/>
              <w:jc w:val="center"/>
              <w:rPr>
                <w:sz w:val="16"/>
                <w:szCs w:val="16"/>
              </w:rPr>
            </w:pPr>
            <w:r w:rsidRPr="00F92F6B">
              <w:rPr>
                <w:sz w:val="16"/>
                <w:szCs w:val="16"/>
              </w:rPr>
              <w:t>3</w:t>
            </w:r>
          </w:p>
        </w:tc>
        <w:tc>
          <w:tcPr>
            <w:tcW w:w="426" w:type="dxa"/>
            <w:shd w:val="solid" w:color="FFFFFF" w:fill="auto"/>
          </w:tcPr>
          <w:p w14:paraId="754E8C5D" w14:textId="3168FD60" w:rsidR="00E135C3" w:rsidRPr="00F92F6B" w:rsidRDefault="00E135C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16BC3F8" w14:textId="791F6D67" w:rsidR="00E135C3" w:rsidRPr="00F92F6B" w:rsidRDefault="00E135C3" w:rsidP="009014E0">
            <w:pPr>
              <w:widowControl w:val="0"/>
              <w:spacing w:after="0"/>
              <w:rPr>
                <w:rFonts w:ascii="Arial" w:hAnsi="Arial" w:cs="Arial"/>
                <w:sz w:val="16"/>
                <w:szCs w:val="16"/>
              </w:rPr>
            </w:pPr>
            <w:r w:rsidRPr="00F92F6B">
              <w:rPr>
                <w:rFonts w:ascii="Arial" w:hAnsi="Arial" w:cs="Arial"/>
                <w:sz w:val="16"/>
                <w:szCs w:val="16"/>
              </w:rPr>
              <w:t>Missing IAB SA mode for QoS description</w:t>
            </w:r>
          </w:p>
        </w:tc>
        <w:tc>
          <w:tcPr>
            <w:tcW w:w="708" w:type="dxa"/>
            <w:shd w:val="solid" w:color="FFFFFF" w:fill="auto"/>
          </w:tcPr>
          <w:p w14:paraId="7E49E86B" w14:textId="7F8AEF7E" w:rsidR="00E135C3" w:rsidRPr="00F92F6B" w:rsidRDefault="00E135C3" w:rsidP="009014E0">
            <w:pPr>
              <w:pStyle w:val="TAC"/>
              <w:keepNext w:val="0"/>
              <w:keepLines w:val="0"/>
              <w:widowControl w:val="0"/>
              <w:jc w:val="left"/>
              <w:rPr>
                <w:sz w:val="16"/>
                <w:szCs w:val="16"/>
              </w:rPr>
            </w:pPr>
            <w:r w:rsidRPr="00F92F6B">
              <w:rPr>
                <w:sz w:val="16"/>
                <w:szCs w:val="16"/>
              </w:rPr>
              <w:t>16.6.0</w:t>
            </w:r>
          </w:p>
        </w:tc>
      </w:tr>
      <w:tr w:rsidR="006C004A" w:rsidRPr="00F92F6B" w14:paraId="0A048FB5" w14:textId="77777777" w:rsidTr="00F871AE">
        <w:tc>
          <w:tcPr>
            <w:tcW w:w="709" w:type="dxa"/>
            <w:shd w:val="solid" w:color="FFFFFF" w:fill="auto"/>
          </w:tcPr>
          <w:p w14:paraId="217D772C" w14:textId="77777777" w:rsidR="00E135C3" w:rsidRPr="00F92F6B"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F92F6B" w:rsidRDefault="00E135C3"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03F94A89" w14:textId="6154903C" w:rsidR="00E135C3" w:rsidRPr="00F92F6B" w:rsidRDefault="00E135C3" w:rsidP="009014E0">
            <w:pPr>
              <w:pStyle w:val="TAC"/>
              <w:keepNext w:val="0"/>
              <w:keepLines w:val="0"/>
              <w:widowControl w:val="0"/>
              <w:jc w:val="left"/>
              <w:rPr>
                <w:sz w:val="16"/>
                <w:szCs w:val="16"/>
              </w:rPr>
            </w:pPr>
            <w:r w:rsidRPr="00F92F6B">
              <w:rPr>
                <w:sz w:val="16"/>
                <w:szCs w:val="16"/>
              </w:rPr>
              <w:t>RP-211473</w:t>
            </w:r>
          </w:p>
        </w:tc>
        <w:tc>
          <w:tcPr>
            <w:tcW w:w="567" w:type="dxa"/>
            <w:shd w:val="solid" w:color="FFFFFF" w:fill="auto"/>
          </w:tcPr>
          <w:p w14:paraId="0DAD1023" w14:textId="15053BC1" w:rsidR="00E135C3" w:rsidRPr="00F92F6B" w:rsidRDefault="00E135C3" w:rsidP="009014E0">
            <w:pPr>
              <w:pStyle w:val="TAL"/>
              <w:keepNext w:val="0"/>
              <w:keepLines w:val="0"/>
              <w:widowControl w:val="0"/>
              <w:jc w:val="center"/>
              <w:rPr>
                <w:sz w:val="16"/>
                <w:szCs w:val="16"/>
              </w:rPr>
            </w:pPr>
            <w:r w:rsidRPr="00F92F6B">
              <w:rPr>
                <w:sz w:val="16"/>
                <w:szCs w:val="16"/>
              </w:rPr>
              <w:t>0368</w:t>
            </w:r>
          </w:p>
        </w:tc>
        <w:tc>
          <w:tcPr>
            <w:tcW w:w="425" w:type="dxa"/>
            <w:shd w:val="solid" w:color="FFFFFF" w:fill="auto"/>
          </w:tcPr>
          <w:p w14:paraId="4350C231" w14:textId="2D87F146" w:rsidR="00E135C3" w:rsidRPr="00F92F6B" w:rsidRDefault="00E135C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C36A37A" w14:textId="45A9514A" w:rsidR="00E135C3" w:rsidRPr="00F92F6B" w:rsidRDefault="00E135C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72A3259" w14:textId="58FB0437" w:rsidR="00E135C3" w:rsidRPr="00F92F6B" w:rsidRDefault="00E135C3" w:rsidP="009014E0">
            <w:pPr>
              <w:widowControl w:val="0"/>
              <w:spacing w:after="0"/>
              <w:rPr>
                <w:rFonts w:ascii="Arial" w:hAnsi="Arial" w:cs="Arial"/>
                <w:sz w:val="16"/>
                <w:szCs w:val="16"/>
              </w:rPr>
            </w:pPr>
            <w:r w:rsidRPr="00F92F6B">
              <w:rPr>
                <w:rFonts w:ascii="Arial" w:hAnsi="Arial" w:cs="Arial"/>
                <w:sz w:val="16"/>
                <w:szCs w:val="16"/>
              </w:rPr>
              <w:t xml:space="preserve">Clarification on RLF detection of source </w:t>
            </w:r>
            <w:proofErr w:type="spellStart"/>
            <w:r w:rsidRPr="00F92F6B">
              <w:rPr>
                <w:rFonts w:ascii="Arial" w:hAnsi="Arial" w:cs="Arial"/>
                <w:sz w:val="16"/>
                <w:szCs w:val="16"/>
              </w:rPr>
              <w:t>PCell</w:t>
            </w:r>
            <w:proofErr w:type="spellEnd"/>
          </w:p>
        </w:tc>
        <w:tc>
          <w:tcPr>
            <w:tcW w:w="708" w:type="dxa"/>
            <w:shd w:val="solid" w:color="FFFFFF" w:fill="auto"/>
          </w:tcPr>
          <w:p w14:paraId="18DA4E8F" w14:textId="7286BAF6" w:rsidR="00E135C3" w:rsidRPr="00F92F6B" w:rsidRDefault="00E135C3" w:rsidP="009014E0">
            <w:pPr>
              <w:pStyle w:val="TAC"/>
              <w:keepNext w:val="0"/>
              <w:keepLines w:val="0"/>
              <w:widowControl w:val="0"/>
              <w:jc w:val="left"/>
              <w:rPr>
                <w:sz w:val="16"/>
                <w:szCs w:val="16"/>
              </w:rPr>
            </w:pPr>
            <w:r w:rsidRPr="00F92F6B">
              <w:rPr>
                <w:sz w:val="16"/>
                <w:szCs w:val="16"/>
              </w:rPr>
              <w:t>16.6.0</w:t>
            </w:r>
          </w:p>
        </w:tc>
      </w:tr>
      <w:tr w:rsidR="006C004A" w:rsidRPr="00F92F6B" w14:paraId="1C41D90C" w14:textId="77777777" w:rsidTr="00F871AE">
        <w:tc>
          <w:tcPr>
            <w:tcW w:w="709" w:type="dxa"/>
            <w:shd w:val="solid" w:color="FFFFFF" w:fill="auto"/>
          </w:tcPr>
          <w:p w14:paraId="55913777" w14:textId="77777777" w:rsidR="00146FD0" w:rsidRPr="00F92F6B"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F92F6B" w:rsidRDefault="00146FD0"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744C3DFD" w14:textId="40D244D6" w:rsidR="00146FD0" w:rsidRPr="00F92F6B" w:rsidRDefault="00146FD0" w:rsidP="009014E0">
            <w:pPr>
              <w:pStyle w:val="TAC"/>
              <w:keepNext w:val="0"/>
              <w:keepLines w:val="0"/>
              <w:widowControl w:val="0"/>
              <w:jc w:val="left"/>
              <w:rPr>
                <w:sz w:val="16"/>
                <w:szCs w:val="16"/>
              </w:rPr>
            </w:pPr>
            <w:r w:rsidRPr="00F92F6B">
              <w:rPr>
                <w:sz w:val="16"/>
                <w:szCs w:val="16"/>
              </w:rPr>
              <w:t>RP-211473</w:t>
            </w:r>
          </w:p>
        </w:tc>
        <w:tc>
          <w:tcPr>
            <w:tcW w:w="567" w:type="dxa"/>
            <w:shd w:val="solid" w:color="FFFFFF" w:fill="auto"/>
          </w:tcPr>
          <w:p w14:paraId="2BF30301" w14:textId="79BEE234" w:rsidR="00146FD0" w:rsidRPr="00F92F6B" w:rsidRDefault="00146FD0" w:rsidP="009014E0">
            <w:pPr>
              <w:pStyle w:val="TAL"/>
              <w:keepNext w:val="0"/>
              <w:keepLines w:val="0"/>
              <w:widowControl w:val="0"/>
              <w:jc w:val="center"/>
              <w:rPr>
                <w:sz w:val="16"/>
                <w:szCs w:val="16"/>
              </w:rPr>
            </w:pPr>
            <w:r w:rsidRPr="00F92F6B">
              <w:rPr>
                <w:sz w:val="16"/>
                <w:szCs w:val="16"/>
              </w:rPr>
              <w:t>0370</w:t>
            </w:r>
          </w:p>
        </w:tc>
        <w:tc>
          <w:tcPr>
            <w:tcW w:w="425" w:type="dxa"/>
            <w:shd w:val="solid" w:color="FFFFFF" w:fill="auto"/>
          </w:tcPr>
          <w:p w14:paraId="24C70D04" w14:textId="0EA9F180" w:rsidR="00146FD0" w:rsidRPr="00F92F6B" w:rsidRDefault="00146FD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34B0928" w14:textId="32A3428C" w:rsidR="00146FD0" w:rsidRPr="00F92F6B" w:rsidRDefault="00146FD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0AAE792" w14:textId="3A3C00D4" w:rsidR="00146FD0" w:rsidRPr="00F92F6B" w:rsidRDefault="00146FD0" w:rsidP="009014E0">
            <w:pPr>
              <w:widowControl w:val="0"/>
              <w:spacing w:after="0"/>
              <w:rPr>
                <w:rFonts w:ascii="Arial" w:hAnsi="Arial" w:cs="Arial"/>
                <w:sz w:val="16"/>
                <w:szCs w:val="16"/>
              </w:rPr>
            </w:pPr>
            <w:r w:rsidRPr="00F92F6B">
              <w:rPr>
                <w:rFonts w:ascii="Arial" w:hAnsi="Arial" w:cs="Arial"/>
                <w:sz w:val="16"/>
                <w:szCs w:val="16"/>
              </w:rPr>
              <w:t>Miscellaneous corrections to DAPS handover</w:t>
            </w:r>
          </w:p>
        </w:tc>
        <w:tc>
          <w:tcPr>
            <w:tcW w:w="708" w:type="dxa"/>
            <w:shd w:val="solid" w:color="FFFFFF" w:fill="auto"/>
          </w:tcPr>
          <w:p w14:paraId="6782B40A" w14:textId="2D5D28A8" w:rsidR="00146FD0" w:rsidRPr="00F92F6B" w:rsidRDefault="00146FD0" w:rsidP="009014E0">
            <w:pPr>
              <w:pStyle w:val="TAC"/>
              <w:keepNext w:val="0"/>
              <w:keepLines w:val="0"/>
              <w:widowControl w:val="0"/>
              <w:jc w:val="left"/>
              <w:rPr>
                <w:sz w:val="16"/>
                <w:szCs w:val="16"/>
              </w:rPr>
            </w:pPr>
            <w:r w:rsidRPr="00F92F6B">
              <w:rPr>
                <w:sz w:val="16"/>
                <w:szCs w:val="16"/>
              </w:rPr>
              <w:t>16.6.0</w:t>
            </w:r>
          </w:p>
        </w:tc>
      </w:tr>
      <w:tr w:rsidR="006C004A" w:rsidRPr="00F92F6B" w14:paraId="61A2FF13" w14:textId="77777777" w:rsidTr="00F871AE">
        <w:tc>
          <w:tcPr>
            <w:tcW w:w="709" w:type="dxa"/>
            <w:shd w:val="solid" w:color="FFFFFF" w:fill="auto"/>
          </w:tcPr>
          <w:p w14:paraId="5DF53B11" w14:textId="77777777" w:rsidR="00385EF6" w:rsidRPr="00F92F6B"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F92F6B" w:rsidRDefault="00385EF6"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0FE6C300" w14:textId="2C161BEB" w:rsidR="00385EF6" w:rsidRPr="00F92F6B" w:rsidRDefault="00385EF6" w:rsidP="009014E0">
            <w:pPr>
              <w:pStyle w:val="TAC"/>
              <w:keepNext w:val="0"/>
              <w:keepLines w:val="0"/>
              <w:widowControl w:val="0"/>
              <w:jc w:val="left"/>
              <w:rPr>
                <w:sz w:val="16"/>
                <w:szCs w:val="16"/>
              </w:rPr>
            </w:pPr>
            <w:r w:rsidRPr="00F92F6B">
              <w:rPr>
                <w:sz w:val="16"/>
                <w:szCs w:val="16"/>
              </w:rPr>
              <w:t>RP-211480</w:t>
            </w:r>
          </w:p>
        </w:tc>
        <w:tc>
          <w:tcPr>
            <w:tcW w:w="567" w:type="dxa"/>
            <w:shd w:val="solid" w:color="FFFFFF" w:fill="auto"/>
          </w:tcPr>
          <w:p w14:paraId="22D3A334" w14:textId="382DBD50" w:rsidR="00385EF6" w:rsidRPr="00F92F6B" w:rsidRDefault="00385EF6" w:rsidP="009014E0">
            <w:pPr>
              <w:pStyle w:val="TAL"/>
              <w:keepNext w:val="0"/>
              <w:keepLines w:val="0"/>
              <w:widowControl w:val="0"/>
              <w:jc w:val="center"/>
              <w:rPr>
                <w:sz w:val="16"/>
                <w:szCs w:val="16"/>
              </w:rPr>
            </w:pPr>
            <w:r w:rsidRPr="00F92F6B">
              <w:rPr>
                <w:sz w:val="16"/>
                <w:szCs w:val="16"/>
              </w:rPr>
              <w:t>0373</w:t>
            </w:r>
          </w:p>
        </w:tc>
        <w:tc>
          <w:tcPr>
            <w:tcW w:w="425" w:type="dxa"/>
            <w:shd w:val="solid" w:color="FFFFFF" w:fill="auto"/>
          </w:tcPr>
          <w:p w14:paraId="2C28D151" w14:textId="44325CA3" w:rsidR="00385EF6" w:rsidRPr="00F92F6B" w:rsidRDefault="00385EF6"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4F2D895" w14:textId="1526591C" w:rsidR="00385EF6" w:rsidRPr="00F92F6B" w:rsidRDefault="00385EF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36BA2E5" w14:textId="4A4A58DB" w:rsidR="00385EF6" w:rsidRPr="00F92F6B" w:rsidRDefault="00385EF6" w:rsidP="009014E0">
            <w:pPr>
              <w:widowControl w:val="0"/>
              <w:spacing w:after="0"/>
              <w:rPr>
                <w:rFonts w:ascii="Arial" w:hAnsi="Arial" w:cs="Arial"/>
                <w:sz w:val="16"/>
                <w:szCs w:val="16"/>
              </w:rPr>
            </w:pPr>
            <w:r w:rsidRPr="00F92F6B">
              <w:rPr>
                <w:rFonts w:ascii="Arial" w:hAnsi="Arial" w:cs="Arial"/>
                <w:sz w:val="16"/>
                <w:szCs w:val="16"/>
              </w:rPr>
              <w:t>Miscellaneous Corrections</w:t>
            </w:r>
          </w:p>
        </w:tc>
        <w:tc>
          <w:tcPr>
            <w:tcW w:w="708" w:type="dxa"/>
            <w:shd w:val="solid" w:color="FFFFFF" w:fill="auto"/>
          </w:tcPr>
          <w:p w14:paraId="33551212" w14:textId="3AB8792B" w:rsidR="00385EF6" w:rsidRPr="00F92F6B" w:rsidRDefault="00385EF6" w:rsidP="009014E0">
            <w:pPr>
              <w:pStyle w:val="TAC"/>
              <w:keepNext w:val="0"/>
              <w:keepLines w:val="0"/>
              <w:widowControl w:val="0"/>
              <w:jc w:val="left"/>
              <w:rPr>
                <w:sz w:val="16"/>
                <w:szCs w:val="16"/>
              </w:rPr>
            </w:pPr>
            <w:r w:rsidRPr="00F92F6B">
              <w:rPr>
                <w:sz w:val="16"/>
                <w:szCs w:val="16"/>
              </w:rPr>
              <w:t>16.6.0</w:t>
            </w:r>
          </w:p>
        </w:tc>
      </w:tr>
      <w:tr w:rsidR="006C004A" w:rsidRPr="00F92F6B" w14:paraId="5ACFD4B8" w14:textId="77777777" w:rsidTr="00F871AE">
        <w:tc>
          <w:tcPr>
            <w:tcW w:w="709" w:type="dxa"/>
            <w:shd w:val="solid" w:color="FFFFFF" w:fill="auto"/>
          </w:tcPr>
          <w:p w14:paraId="352246AB" w14:textId="77777777" w:rsidR="00896499" w:rsidRPr="00F92F6B"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F92F6B" w:rsidRDefault="00896499"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6BDB6F81" w14:textId="05332F94" w:rsidR="00896499" w:rsidRPr="00F92F6B" w:rsidRDefault="00896499" w:rsidP="009014E0">
            <w:pPr>
              <w:pStyle w:val="TAC"/>
              <w:keepNext w:val="0"/>
              <w:keepLines w:val="0"/>
              <w:widowControl w:val="0"/>
              <w:jc w:val="left"/>
              <w:rPr>
                <w:sz w:val="16"/>
                <w:szCs w:val="16"/>
              </w:rPr>
            </w:pPr>
            <w:r w:rsidRPr="00F92F6B">
              <w:rPr>
                <w:sz w:val="16"/>
                <w:szCs w:val="16"/>
              </w:rPr>
              <w:t>RP-211471</w:t>
            </w:r>
          </w:p>
        </w:tc>
        <w:tc>
          <w:tcPr>
            <w:tcW w:w="567" w:type="dxa"/>
            <w:shd w:val="solid" w:color="FFFFFF" w:fill="auto"/>
          </w:tcPr>
          <w:p w14:paraId="5C51A12C" w14:textId="13AC0C16" w:rsidR="00896499" w:rsidRPr="00F92F6B" w:rsidRDefault="00896499" w:rsidP="009014E0">
            <w:pPr>
              <w:pStyle w:val="TAL"/>
              <w:keepNext w:val="0"/>
              <w:keepLines w:val="0"/>
              <w:widowControl w:val="0"/>
              <w:jc w:val="center"/>
              <w:rPr>
                <w:sz w:val="16"/>
                <w:szCs w:val="16"/>
              </w:rPr>
            </w:pPr>
            <w:r w:rsidRPr="00F92F6B">
              <w:rPr>
                <w:sz w:val="16"/>
                <w:szCs w:val="16"/>
              </w:rPr>
              <w:t>0379</w:t>
            </w:r>
          </w:p>
        </w:tc>
        <w:tc>
          <w:tcPr>
            <w:tcW w:w="425" w:type="dxa"/>
            <w:shd w:val="solid" w:color="FFFFFF" w:fill="auto"/>
          </w:tcPr>
          <w:p w14:paraId="42A0F1D2" w14:textId="15EE8138" w:rsidR="00896499" w:rsidRPr="00F92F6B" w:rsidRDefault="0089649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369E127" w14:textId="761D6E83" w:rsidR="00896499" w:rsidRPr="00F92F6B" w:rsidRDefault="0089649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FEF632A" w14:textId="370DCC78" w:rsidR="00896499" w:rsidRPr="00F92F6B" w:rsidRDefault="00896499" w:rsidP="009014E0">
            <w:pPr>
              <w:widowControl w:val="0"/>
              <w:spacing w:after="0"/>
              <w:rPr>
                <w:rFonts w:ascii="Arial" w:hAnsi="Arial" w:cs="Arial"/>
                <w:sz w:val="16"/>
                <w:szCs w:val="16"/>
              </w:rPr>
            </w:pPr>
            <w:r w:rsidRPr="00F92F6B">
              <w:rPr>
                <w:rFonts w:ascii="Arial" w:hAnsi="Arial" w:cs="Arial"/>
                <w:sz w:val="16"/>
                <w:szCs w:val="16"/>
              </w:rPr>
              <w:t>Correction of MRO in stage 2</w:t>
            </w:r>
          </w:p>
        </w:tc>
        <w:tc>
          <w:tcPr>
            <w:tcW w:w="708" w:type="dxa"/>
            <w:shd w:val="solid" w:color="FFFFFF" w:fill="auto"/>
          </w:tcPr>
          <w:p w14:paraId="1DBC45D6" w14:textId="3AF2FB4B" w:rsidR="00896499" w:rsidRPr="00F92F6B" w:rsidRDefault="00896499" w:rsidP="009014E0">
            <w:pPr>
              <w:pStyle w:val="TAC"/>
              <w:keepNext w:val="0"/>
              <w:keepLines w:val="0"/>
              <w:widowControl w:val="0"/>
              <w:jc w:val="left"/>
              <w:rPr>
                <w:sz w:val="16"/>
                <w:szCs w:val="16"/>
              </w:rPr>
            </w:pPr>
            <w:r w:rsidRPr="00F92F6B">
              <w:rPr>
                <w:sz w:val="16"/>
                <w:szCs w:val="16"/>
              </w:rPr>
              <w:t>16.6.0</w:t>
            </w:r>
          </w:p>
        </w:tc>
      </w:tr>
      <w:tr w:rsidR="006C004A" w:rsidRPr="00F92F6B" w14:paraId="72BF726A" w14:textId="77777777" w:rsidTr="00F871AE">
        <w:tc>
          <w:tcPr>
            <w:tcW w:w="709" w:type="dxa"/>
            <w:shd w:val="solid" w:color="FFFFFF" w:fill="auto"/>
          </w:tcPr>
          <w:p w14:paraId="528ECD1C" w14:textId="77777777" w:rsidR="00896499" w:rsidRPr="00F92F6B"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F92F6B" w:rsidRDefault="00896499" w:rsidP="009014E0">
            <w:pPr>
              <w:pStyle w:val="TAC"/>
              <w:keepNext w:val="0"/>
              <w:keepLines w:val="0"/>
              <w:widowControl w:val="0"/>
              <w:jc w:val="left"/>
              <w:rPr>
                <w:sz w:val="16"/>
                <w:szCs w:val="16"/>
              </w:rPr>
            </w:pPr>
            <w:r w:rsidRPr="00F92F6B">
              <w:rPr>
                <w:sz w:val="16"/>
                <w:szCs w:val="16"/>
              </w:rPr>
              <w:t>RP-92</w:t>
            </w:r>
          </w:p>
        </w:tc>
        <w:tc>
          <w:tcPr>
            <w:tcW w:w="992" w:type="dxa"/>
            <w:shd w:val="solid" w:color="FFFFFF" w:fill="auto"/>
          </w:tcPr>
          <w:p w14:paraId="28EC27DE" w14:textId="7716E31F" w:rsidR="00896499" w:rsidRPr="00F92F6B" w:rsidRDefault="00896499" w:rsidP="009014E0">
            <w:pPr>
              <w:pStyle w:val="TAC"/>
              <w:keepNext w:val="0"/>
              <w:keepLines w:val="0"/>
              <w:widowControl w:val="0"/>
              <w:jc w:val="left"/>
              <w:rPr>
                <w:sz w:val="16"/>
                <w:szCs w:val="16"/>
              </w:rPr>
            </w:pPr>
            <w:r w:rsidRPr="00F92F6B">
              <w:rPr>
                <w:sz w:val="16"/>
                <w:szCs w:val="16"/>
              </w:rPr>
              <w:t>RP-211484</w:t>
            </w:r>
          </w:p>
        </w:tc>
        <w:tc>
          <w:tcPr>
            <w:tcW w:w="567" w:type="dxa"/>
            <w:shd w:val="solid" w:color="FFFFFF" w:fill="auto"/>
          </w:tcPr>
          <w:p w14:paraId="06C24A8A" w14:textId="468B8F7E" w:rsidR="00896499" w:rsidRPr="00F92F6B" w:rsidRDefault="00896499" w:rsidP="009014E0">
            <w:pPr>
              <w:pStyle w:val="TAL"/>
              <w:keepNext w:val="0"/>
              <w:keepLines w:val="0"/>
              <w:widowControl w:val="0"/>
              <w:jc w:val="center"/>
              <w:rPr>
                <w:sz w:val="16"/>
                <w:szCs w:val="16"/>
              </w:rPr>
            </w:pPr>
            <w:r w:rsidRPr="00F92F6B">
              <w:rPr>
                <w:sz w:val="16"/>
                <w:szCs w:val="16"/>
              </w:rPr>
              <w:t>0380</w:t>
            </w:r>
          </w:p>
        </w:tc>
        <w:tc>
          <w:tcPr>
            <w:tcW w:w="425" w:type="dxa"/>
            <w:shd w:val="solid" w:color="FFFFFF" w:fill="auto"/>
          </w:tcPr>
          <w:p w14:paraId="66B25045" w14:textId="0AD19889" w:rsidR="00896499" w:rsidRPr="00F92F6B" w:rsidRDefault="0089649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1BE537C" w14:textId="5C67AA22" w:rsidR="00896499" w:rsidRPr="00F92F6B" w:rsidRDefault="0089649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D95B5E1" w14:textId="43EF5DA4" w:rsidR="00896499" w:rsidRPr="00F92F6B" w:rsidRDefault="00896499" w:rsidP="009014E0">
            <w:pPr>
              <w:widowControl w:val="0"/>
              <w:spacing w:after="0"/>
              <w:rPr>
                <w:rFonts w:ascii="Arial" w:hAnsi="Arial" w:cs="Arial"/>
                <w:sz w:val="16"/>
                <w:szCs w:val="16"/>
              </w:rPr>
            </w:pPr>
            <w:r w:rsidRPr="00F92F6B">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F92F6B" w:rsidRDefault="00896499" w:rsidP="009014E0">
            <w:pPr>
              <w:pStyle w:val="TAC"/>
              <w:keepNext w:val="0"/>
              <w:keepLines w:val="0"/>
              <w:widowControl w:val="0"/>
              <w:jc w:val="left"/>
              <w:rPr>
                <w:sz w:val="16"/>
                <w:szCs w:val="16"/>
              </w:rPr>
            </w:pPr>
            <w:r w:rsidRPr="00F92F6B">
              <w:rPr>
                <w:sz w:val="16"/>
                <w:szCs w:val="16"/>
              </w:rPr>
              <w:t>16.6.0</w:t>
            </w:r>
          </w:p>
        </w:tc>
      </w:tr>
      <w:tr w:rsidR="006C004A" w:rsidRPr="00F92F6B" w14:paraId="3D131E54" w14:textId="77777777" w:rsidTr="00F871AE">
        <w:tc>
          <w:tcPr>
            <w:tcW w:w="709" w:type="dxa"/>
            <w:shd w:val="solid" w:color="FFFFFF" w:fill="auto"/>
          </w:tcPr>
          <w:p w14:paraId="4B9950AE" w14:textId="13B67591" w:rsidR="00173F38" w:rsidRPr="00F92F6B" w:rsidRDefault="00173F38" w:rsidP="009014E0">
            <w:pPr>
              <w:pStyle w:val="TAC"/>
              <w:keepNext w:val="0"/>
              <w:keepLines w:val="0"/>
              <w:widowControl w:val="0"/>
              <w:rPr>
                <w:sz w:val="16"/>
                <w:szCs w:val="16"/>
              </w:rPr>
            </w:pPr>
            <w:r w:rsidRPr="00F92F6B">
              <w:rPr>
                <w:sz w:val="16"/>
                <w:szCs w:val="16"/>
              </w:rPr>
              <w:t>2021-09</w:t>
            </w:r>
          </w:p>
        </w:tc>
        <w:tc>
          <w:tcPr>
            <w:tcW w:w="661" w:type="dxa"/>
            <w:shd w:val="solid" w:color="FFFFFF" w:fill="auto"/>
          </w:tcPr>
          <w:p w14:paraId="53B8FEEC" w14:textId="41BBF188" w:rsidR="00173F38" w:rsidRPr="00F92F6B" w:rsidRDefault="00173F38" w:rsidP="009014E0">
            <w:pPr>
              <w:pStyle w:val="TAC"/>
              <w:keepNext w:val="0"/>
              <w:keepLines w:val="0"/>
              <w:widowControl w:val="0"/>
              <w:jc w:val="left"/>
              <w:rPr>
                <w:sz w:val="16"/>
                <w:szCs w:val="16"/>
              </w:rPr>
            </w:pPr>
            <w:r w:rsidRPr="00F92F6B">
              <w:rPr>
                <w:sz w:val="16"/>
                <w:szCs w:val="16"/>
              </w:rPr>
              <w:t>RP-93</w:t>
            </w:r>
          </w:p>
        </w:tc>
        <w:tc>
          <w:tcPr>
            <w:tcW w:w="992" w:type="dxa"/>
            <w:shd w:val="solid" w:color="FFFFFF" w:fill="auto"/>
          </w:tcPr>
          <w:p w14:paraId="7B188A28" w14:textId="5786CFEB" w:rsidR="00173F38" w:rsidRPr="00F92F6B" w:rsidRDefault="00173F38" w:rsidP="009014E0">
            <w:pPr>
              <w:pStyle w:val="TAC"/>
              <w:keepNext w:val="0"/>
              <w:keepLines w:val="0"/>
              <w:widowControl w:val="0"/>
              <w:jc w:val="left"/>
              <w:rPr>
                <w:sz w:val="16"/>
                <w:szCs w:val="16"/>
              </w:rPr>
            </w:pPr>
            <w:r w:rsidRPr="00F92F6B">
              <w:rPr>
                <w:sz w:val="16"/>
                <w:szCs w:val="16"/>
              </w:rPr>
              <w:t>RP-212443</w:t>
            </w:r>
          </w:p>
        </w:tc>
        <w:tc>
          <w:tcPr>
            <w:tcW w:w="567" w:type="dxa"/>
            <w:shd w:val="solid" w:color="FFFFFF" w:fill="auto"/>
          </w:tcPr>
          <w:p w14:paraId="77792C58" w14:textId="67618250" w:rsidR="00173F38" w:rsidRPr="00F92F6B" w:rsidRDefault="00173F38" w:rsidP="009014E0">
            <w:pPr>
              <w:pStyle w:val="TAL"/>
              <w:keepNext w:val="0"/>
              <w:keepLines w:val="0"/>
              <w:widowControl w:val="0"/>
              <w:jc w:val="center"/>
              <w:rPr>
                <w:sz w:val="16"/>
                <w:szCs w:val="16"/>
              </w:rPr>
            </w:pPr>
            <w:r w:rsidRPr="00F92F6B">
              <w:rPr>
                <w:sz w:val="16"/>
                <w:szCs w:val="16"/>
              </w:rPr>
              <w:t>0381</w:t>
            </w:r>
          </w:p>
        </w:tc>
        <w:tc>
          <w:tcPr>
            <w:tcW w:w="425" w:type="dxa"/>
            <w:shd w:val="solid" w:color="FFFFFF" w:fill="auto"/>
          </w:tcPr>
          <w:p w14:paraId="7EA72A12" w14:textId="144C9B97" w:rsidR="00173F38" w:rsidRPr="00F92F6B" w:rsidRDefault="00173F38"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E05E95A" w14:textId="35E13836" w:rsidR="00173F38" w:rsidRPr="00F92F6B" w:rsidRDefault="00173F3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3D6026D" w14:textId="043BD350" w:rsidR="00173F38" w:rsidRPr="00F92F6B" w:rsidRDefault="00173F38" w:rsidP="009014E0">
            <w:pPr>
              <w:widowControl w:val="0"/>
              <w:spacing w:after="0"/>
              <w:rPr>
                <w:rFonts w:ascii="Arial" w:hAnsi="Arial" w:cs="Arial"/>
                <w:sz w:val="16"/>
                <w:szCs w:val="16"/>
              </w:rPr>
            </w:pPr>
            <w:r w:rsidRPr="00F92F6B">
              <w:rPr>
                <w:rFonts w:ascii="Arial" w:hAnsi="Arial" w:cs="Arial"/>
                <w:sz w:val="16"/>
                <w:szCs w:val="16"/>
              </w:rPr>
              <w:t>Correction to Rel-16 HARQ description</w:t>
            </w:r>
          </w:p>
        </w:tc>
        <w:tc>
          <w:tcPr>
            <w:tcW w:w="708" w:type="dxa"/>
            <w:shd w:val="solid" w:color="FFFFFF" w:fill="auto"/>
          </w:tcPr>
          <w:p w14:paraId="7427FC9E" w14:textId="74F66C38" w:rsidR="00173F38" w:rsidRPr="00F92F6B" w:rsidRDefault="00173F38" w:rsidP="009014E0">
            <w:pPr>
              <w:pStyle w:val="TAC"/>
              <w:keepNext w:val="0"/>
              <w:keepLines w:val="0"/>
              <w:widowControl w:val="0"/>
              <w:jc w:val="left"/>
              <w:rPr>
                <w:sz w:val="16"/>
                <w:szCs w:val="16"/>
              </w:rPr>
            </w:pPr>
            <w:r w:rsidRPr="00F92F6B">
              <w:rPr>
                <w:sz w:val="16"/>
                <w:szCs w:val="16"/>
              </w:rPr>
              <w:t>16.7.0</w:t>
            </w:r>
          </w:p>
        </w:tc>
      </w:tr>
      <w:tr w:rsidR="006C004A" w:rsidRPr="00F92F6B" w14:paraId="26B90455" w14:textId="77777777" w:rsidTr="00F871AE">
        <w:tc>
          <w:tcPr>
            <w:tcW w:w="709" w:type="dxa"/>
            <w:shd w:val="solid" w:color="FFFFFF" w:fill="auto"/>
          </w:tcPr>
          <w:p w14:paraId="52F0F011" w14:textId="77777777" w:rsidR="00C64DFF" w:rsidRPr="00F92F6B"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F92F6B" w:rsidRDefault="00C64DFF" w:rsidP="009014E0">
            <w:pPr>
              <w:pStyle w:val="TAC"/>
              <w:keepNext w:val="0"/>
              <w:keepLines w:val="0"/>
              <w:widowControl w:val="0"/>
              <w:jc w:val="left"/>
              <w:rPr>
                <w:sz w:val="16"/>
                <w:szCs w:val="16"/>
              </w:rPr>
            </w:pPr>
            <w:r w:rsidRPr="00F92F6B">
              <w:rPr>
                <w:sz w:val="16"/>
                <w:szCs w:val="16"/>
              </w:rPr>
              <w:t>RP-93</w:t>
            </w:r>
          </w:p>
        </w:tc>
        <w:tc>
          <w:tcPr>
            <w:tcW w:w="992" w:type="dxa"/>
            <w:shd w:val="solid" w:color="FFFFFF" w:fill="auto"/>
          </w:tcPr>
          <w:p w14:paraId="4C47E50B" w14:textId="29701B12" w:rsidR="00C64DFF" w:rsidRPr="00F92F6B" w:rsidRDefault="00C64DFF" w:rsidP="009014E0">
            <w:pPr>
              <w:pStyle w:val="TAC"/>
              <w:keepNext w:val="0"/>
              <w:keepLines w:val="0"/>
              <w:widowControl w:val="0"/>
              <w:jc w:val="left"/>
              <w:rPr>
                <w:sz w:val="16"/>
                <w:szCs w:val="16"/>
              </w:rPr>
            </w:pPr>
            <w:r w:rsidRPr="00F92F6B">
              <w:rPr>
                <w:sz w:val="16"/>
                <w:szCs w:val="16"/>
              </w:rPr>
              <w:t>RP-212442</w:t>
            </w:r>
          </w:p>
        </w:tc>
        <w:tc>
          <w:tcPr>
            <w:tcW w:w="567" w:type="dxa"/>
            <w:shd w:val="solid" w:color="FFFFFF" w:fill="auto"/>
          </w:tcPr>
          <w:p w14:paraId="7D2AB182" w14:textId="3DBBA58A" w:rsidR="00C64DFF" w:rsidRPr="00F92F6B" w:rsidRDefault="00C64DFF" w:rsidP="009014E0">
            <w:pPr>
              <w:pStyle w:val="TAL"/>
              <w:keepNext w:val="0"/>
              <w:keepLines w:val="0"/>
              <w:widowControl w:val="0"/>
              <w:jc w:val="center"/>
              <w:rPr>
                <w:sz w:val="16"/>
                <w:szCs w:val="16"/>
              </w:rPr>
            </w:pPr>
            <w:r w:rsidRPr="00F92F6B">
              <w:rPr>
                <w:sz w:val="16"/>
                <w:szCs w:val="16"/>
              </w:rPr>
              <w:t>0387</w:t>
            </w:r>
          </w:p>
        </w:tc>
        <w:tc>
          <w:tcPr>
            <w:tcW w:w="425" w:type="dxa"/>
            <w:shd w:val="solid" w:color="FFFFFF" w:fill="auto"/>
          </w:tcPr>
          <w:p w14:paraId="69E8C0A2" w14:textId="6B4432B6" w:rsidR="00C64DFF" w:rsidRPr="00F92F6B" w:rsidRDefault="00C64DF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1330329" w14:textId="301A47D3" w:rsidR="00C64DFF" w:rsidRPr="00F92F6B" w:rsidRDefault="00C64DF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D0CFC7C" w14:textId="6124F355" w:rsidR="00C64DFF" w:rsidRPr="00F92F6B" w:rsidRDefault="00C64DFF" w:rsidP="009014E0">
            <w:pPr>
              <w:widowControl w:val="0"/>
              <w:spacing w:after="0"/>
              <w:rPr>
                <w:rFonts w:ascii="Arial" w:hAnsi="Arial" w:cs="Arial"/>
                <w:sz w:val="16"/>
                <w:szCs w:val="16"/>
              </w:rPr>
            </w:pPr>
            <w:r w:rsidRPr="00F92F6B">
              <w:rPr>
                <w:rFonts w:ascii="Arial" w:hAnsi="Arial" w:cs="Arial"/>
                <w:sz w:val="16"/>
                <w:szCs w:val="16"/>
              </w:rPr>
              <w:t xml:space="preserve">Miscellaneous corrections to </w:t>
            </w:r>
            <w:proofErr w:type="spellStart"/>
            <w:r w:rsidRPr="00F92F6B">
              <w:rPr>
                <w:rFonts w:ascii="Arial" w:hAnsi="Arial" w:cs="Arial"/>
                <w:sz w:val="16"/>
                <w:szCs w:val="16"/>
              </w:rPr>
              <w:t>eURLLC</w:t>
            </w:r>
            <w:proofErr w:type="spellEnd"/>
            <w:r w:rsidRPr="00F92F6B">
              <w:rPr>
                <w:rFonts w:ascii="Arial" w:hAnsi="Arial" w:cs="Arial"/>
                <w:sz w:val="16"/>
                <w:szCs w:val="16"/>
              </w:rPr>
              <w:t xml:space="preserve"> for 38.300</w:t>
            </w:r>
          </w:p>
        </w:tc>
        <w:tc>
          <w:tcPr>
            <w:tcW w:w="708" w:type="dxa"/>
            <w:shd w:val="solid" w:color="FFFFFF" w:fill="auto"/>
          </w:tcPr>
          <w:p w14:paraId="363EEA8D" w14:textId="02B68A6D" w:rsidR="00C64DFF" w:rsidRPr="00F92F6B" w:rsidRDefault="00C64DFF" w:rsidP="009014E0">
            <w:pPr>
              <w:pStyle w:val="TAC"/>
              <w:keepNext w:val="0"/>
              <w:keepLines w:val="0"/>
              <w:widowControl w:val="0"/>
              <w:jc w:val="left"/>
              <w:rPr>
                <w:sz w:val="16"/>
                <w:szCs w:val="16"/>
              </w:rPr>
            </w:pPr>
            <w:r w:rsidRPr="00F92F6B">
              <w:rPr>
                <w:sz w:val="16"/>
                <w:szCs w:val="16"/>
              </w:rPr>
              <w:t>16.7.0</w:t>
            </w:r>
          </w:p>
        </w:tc>
      </w:tr>
      <w:tr w:rsidR="006C004A" w:rsidRPr="00F92F6B" w14:paraId="71E65090" w14:textId="77777777" w:rsidTr="00055750">
        <w:tc>
          <w:tcPr>
            <w:tcW w:w="709" w:type="dxa"/>
            <w:shd w:val="solid" w:color="FFFFFF" w:fill="auto"/>
          </w:tcPr>
          <w:p w14:paraId="76D35578" w14:textId="77777777" w:rsidR="00F27077" w:rsidRPr="00F92F6B"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F92F6B" w:rsidRDefault="00F27077" w:rsidP="009014E0">
            <w:pPr>
              <w:pStyle w:val="TAC"/>
              <w:keepNext w:val="0"/>
              <w:keepLines w:val="0"/>
              <w:widowControl w:val="0"/>
              <w:jc w:val="left"/>
              <w:rPr>
                <w:sz w:val="16"/>
                <w:szCs w:val="16"/>
              </w:rPr>
            </w:pPr>
            <w:r w:rsidRPr="00F92F6B">
              <w:rPr>
                <w:sz w:val="16"/>
                <w:szCs w:val="16"/>
              </w:rPr>
              <w:t>RP-93</w:t>
            </w:r>
          </w:p>
        </w:tc>
        <w:tc>
          <w:tcPr>
            <w:tcW w:w="992" w:type="dxa"/>
            <w:shd w:val="solid" w:color="FFFFFF" w:fill="auto"/>
          </w:tcPr>
          <w:p w14:paraId="47721D11" w14:textId="43008C09" w:rsidR="00F27077" w:rsidRPr="00F92F6B" w:rsidRDefault="00F27077" w:rsidP="009014E0">
            <w:pPr>
              <w:pStyle w:val="TAC"/>
              <w:keepNext w:val="0"/>
              <w:keepLines w:val="0"/>
              <w:widowControl w:val="0"/>
              <w:jc w:val="left"/>
              <w:rPr>
                <w:sz w:val="16"/>
                <w:szCs w:val="16"/>
              </w:rPr>
            </w:pPr>
            <w:r w:rsidRPr="00F92F6B">
              <w:rPr>
                <w:sz w:val="16"/>
                <w:szCs w:val="16"/>
              </w:rPr>
              <w:t>RP-212440</w:t>
            </w:r>
          </w:p>
        </w:tc>
        <w:tc>
          <w:tcPr>
            <w:tcW w:w="567" w:type="dxa"/>
            <w:shd w:val="solid" w:color="FFFFFF" w:fill="auto"/>
          </w:tcPr>
          <w:p w14:paraId="7FD1E8F1" w14:textId="0CD43EE1" w:rsidR="00F27077" w:rsidRPr="00F92F6B" w:rsidRDefault="00F27077" w:rsidP="009014E0">
            <w:pPr>
              <w:pStyle w:val="TAL"/>
              <w:keepNext w:val="0"/>
              <w:keepLines w:val="0"/>
              <w:widowControl w:val="0"/>
              <w:jc w:val="center"/>
              <w:rPr>
                <w:sz w:val="16"/>
                <w:szCs w:val="16"/>
              </w:rPr>
            </w:pPr>
            <w:r w:rsidRPr="00F92F6B">
              <w:rPr>
                <w:sz w:val="16"/>
                <w:szCs w:val="16"/>
              </w:rPr>
              <w:t>0388</w:t>
            </w:r>
          </w:p>
        </w:tc>
        <w:tc>
          <w:tcPr>
            <w:tcW w:w="425" w:type="dxa"/>
            <w:shd w:val="solid" w:color="FFFFFF" w:fill="auto"/>
          </w:tcPr>
          <w:p w14:paraId="32E2689A" w14:textId="0C76FD6E" w:rsidR="00F27077" w:rsidRPr="00F92F6B" w:rsidRDefault="00F27077"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32D3A9F2" w14:textId="70084C3C" w:rsidR="00F27077" w:rsidRPr="00F92F6B" w:rsidRDefault="00F2707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D2B861F" w14:textId="7AB374FC" w:rsidR="00F27077" w:rsidRPr="00F92F6B" w:rsidRDefault="00F27077" w:rsidP="009014E0">
            <w:pPr>
              <w:widowControl w:val="0"/>
              <w:spacing w:after="0"/>
              <w:rPr>
                <w:rFonts w:ascii="Arial" w:hAnsi="Arial" w:cs="Arial"/>
                <w:sz w:val="16"/>
                <w:szCs w:val="16"/>
              </w:rPr>
            </w:pPr>
            <w:r w:rsidRPr="00F92F6B">
              <w:rPr>
                <w:rFonts w:ascii="Arial" w:hAnsi="Arial" w:cs="Arial"/>
                <w:sz w:val="16"/>
                <w:szCs w:val="16"/>
              </w:rPr>
              <w:t>NAS PDU handling</w:t>
            </w:r>
          </w:p>
        </w:tc>
        <w:tc>
          <w:tcPr>
            <w:tcW w:w="708" w:type="dxa"/>
            <w:shd w:val="solid" w:color="FFFFFF" w:fill="auto"/>
          </w:tcPr>
          <w:p w14:paraId="09C551F8" w14:textId="2ABEFB9E" w:rsidR="00F27077" w:rsidRPr="00F92F6B" w:rsidRDefault="00F27077" w:rsidP="009014E0">
            <w:pPr>
              <w:pStyle w:val="TAC"/>
              <w:keepNext w:val="0"/>
              <w:keepLines w:val="0"/>
              <w:widowControl w:val="0"/>
              <w:jc w:val="left"/>
              <w:rPr>
                <w:sz w:val="16"/>
                <w:szCs w:val="16"/>
              </w:rPr>
            </w:pPr>
            <w:r w:rsidRPr="00F92F6B">
              <w:rPr>
                <w:sz w:val="16"/>
                <w:szCs w:val="16"/>
              </w:rPr>
              <w:t>16.7.0</w:t>
            </w:r>
          </w:p>
        </w:tc>
      </w:tr>
      <w:tr w:rsidR="006C004A" w:rsidRPr="00F92F6B" w14:paraId="62CD9897" w14:textId="77777777" w:rsidTr="00055750">
        <w:tc>
          <w:tcPr>
            <w:tcW w:w="709" w:type="dxa"/>
            <w:shd w:val="solid" w:color="FFFFFF" w:fill="auto"/>
          </w:tcPr>
          <w:p w14:paraId="798AD9DE" w14:textId="4F2A973F" w:rsidR="00AC15FC" w:rsidRPr="00F92F6B" w:rsidRDefault="00AC15FC" w:rsidP="009014E0">
            <w:pPr>
              <w:pStyle w:val="TAC"/>
              <w:keepNext w:val="0"/>
              <w:keepLines w:val="0"/>
              <w:widowControl w:val="0"/>
              <w:rPr>
                <w:sz w:val="16"/>
                <w:szCs w:val="16"/>
              </w:rPr>
            </w:pPr>
            <w:r w:rsidRPr="00F92F6B">
              <w:rPr>
                <w:sz w:val="16"/>
                <w:szCs w:val="16"/>
              </w:rPr>
              <w:t>2021-12</w:t>
            </w:r>
          </w:p>
        </w:tc>
        <w:tc>
          <w:tcPr>
            <w:tcW w:w="661" w:type="dxa"/>
            <w:shd w:val="solid" w:color="FFFFFF" w:fill="auto"/>
          </w:tcPr>
          <w:p w14:paraId="5ED50E03" w14:textId="33904AA5" w:rsidR="00AC15FC" w:rsidRPr="00F92F6B" w:rsidRDefault="00AC15FC" w:rsidP="009014E0">
            <w:pPr>
              <w:pStyle w:val="TAC"/>
              <w:keepNext w:val="0"/>
              <w:keepLines w:val="0"/>
              <w:widowControl w:val="0"/>
              <w:jc w:val="left"/>
              <w:rPr>
                <w:sz w:val="16"/>
                <w:szCs w:val="16"/>
              </w:rPr>
            </w:pPr>
            <w:r w:rsidRPr="00F92F6B">
              <w:rPr>
                <w:sz w:val="16"/>
                <w:szCs w:val="16"/>
              </w:rPr>
              <w:t>RP-94</w:t>
            </w:r>
          </w:p>
        </w:tc>
        <w:tc>
          <w:tcPr>
            <w:tcW w:w="992" w:type="dxa"/>
            <w:shd w:val="solid" w:color="FFFFFF" w:fill="auto"/>
          </w:tcPr>
          <w:p w14:paraId="2E876661" w14:textId="1E0E784A" w:rsidR="00AC15FC" w:rsidRPr="00F92F6B" w:rsidRDefault="00AC15FC" w:rsidP="009014E0">
            <w:pPr>
              <w:pStyle w:val="TAC"/>
              <w:keepNext w:val="0"/>
              <w:keepLines w:val="0"/>
              <w:widowControl w:val="0"/>
              <w:jc w:val="left"/>
              <w:rPr>
                <w:sz w:val="16"/>
                <w:szCs w:val="16"/>
              </w:rPr>
            </w:pPr>
            <w:r w:rsidRPr="00F92F6B">
              <w:rPr>
                <w:sz w:val="16"/>
                <w:szCs w:val="16"/>
              </w:rPr>
              <w:t>RP-213343</w:t>
            </w:r>
          </w:p>
        </w:tc>
        <w:tc>
          <w:tcPr>
            <w:tcW w:w="567" w:type="dxa"/>
            <w:shd w:val="solid" w:color="FFFFFF" w:fill="auto"/>
          </w:tcPr>
          <w:p w14:paraId="1B6F5030" w14:textId="4A9C3B5D" w:rsidR="00AC15FC" w:rsidRPr="00F92F6B" w:rsidRDefault="00AC15FC" w:rsidP="009014E0">
            <w:pPr>
              <w:pStyle w:val="TAL"/>
              <w:keepNext w:val="0"/>
              <w:keepLines w:val="0"/>
              <w:widowControl w:val="0"/>
              <w:jc w:val="center"/>
              <w:rPr>
                <w:sz w:val="16"/>
                <w:szCs w:val="16"/>
              </w:rPr>
            </w:pPr>
            <w:r w:rsidRPr="00F92F6B">
              <w:rPr>
                <w:sz w:val="16"/>
                <w:szCs w:val="16"/>
              </w:rPr>
              <w:t>0391</w:t>
            </w:r>
          </w:p>
        </w:tc>
        <w:tc>
          <w:tcPr>
            <w:tcW w:w="425" w:type="dxa"/>
            <w:shd w:val="solid" w:color="FFFFFF" w:fill="auto"/>
          </w:tcPr>
          <w:p w14:paraId="1863F6B7" w14:textId="21B9EE4B" w:rsidR="00AC15FC" w:rsidRPr="00F92F6B" w:rsidRDefault="00AC15FC"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DFC8393" w14:textId="41DBA47D" w:rsidR="00AC15FC" w:rsidRPr="00F92F6B" w:rsidRDefault="00AC15F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B5087F9" w14:textId="565AEF8C" w:rsidR="00AC15FC" w:rsidRPr="00F92F6B" w:rsidRDefault="00AC15FC" w:rsidP="009014E0">
            <w:pPr>
              <w:widowControl w:val="0"/>
              <w:spacing w:after="0"/>
              <w:rPr>
                <w:rFonts w:ascii="Arial" w:hAnsi="Arial" w:cs="Arial"/>
                <w:sz w:val="16"/>
                <w:szCs w:val="16"/>
              </w:rPr>
            </w:pPr>
            <w:r w:rsidRPr="00F92F6B">
              <w:rPr>
                <w:rFonts w:ascii="Arial" w:hAnsi="Arial" w:cs="Arial"/>
                <w:sz w:val="16"/>
                <w:szCs w:val="16"/>
              </w:rPr>
              <w:t>Miscellaneous Corrections</w:t>
            </w:r>
          </w:p>
        </w:tc>
        <w:tc>
          <w:tcPr>
            <w:tcW w:w="708" w:type="dxa"/>
            <w:shd w:val="solid" w:color="FFFFFF" w:fill="auto"/>
          </w:tcPr>
          <w:p w14:paraId="0B7D590A" w14:textId="01A58184" w:rsidR="00AC15FC" w:rsidRPr="00F92F6B" w:rsidRDefault="00AC15FC" w:rsidP="009014E0">
            <w:pPr>
              <w:pStyle w:val="TAC"/>
              <w:keepNext w:val="0"/>
              <w:keepLines w:val="0"/>
              <w:widowControl w:val="0"/>
              <w:jc w:val="left"/>
              <w:rPr>
                <w:sz w:val="16"/>
                <w:szCs w:val="16"/>
              </w:rPr>
            </w:pPr>
            <w:r w:rsidRPr="00F92F6B">
              <w:rPr>
                <w:sz w:val="16"/>
                <w:szCs w:val="16"/>
              </w:rPr>
              <w:t>16.</w:t>
            </w:r>
            <w:r w:rsidR="00EB168B" w:rsidRPr="00F92F6B">
              <w:rPr>
                <w:sz w:val="16"/>
                <w:szCs w:val="16"/>
              </w:rPr>
              <w:t>8</w:t>
            </w:r>
            <w:r w:rsidRPr="00F92F6B">
              <w:rPr>
                <w:sz w:val="16"/>
                <w:szCs w:val="16"/>
              </w:rPr>
              <w:t>.0</w:t>
            </w:r>
          </w:p>
        </w:tc>
      </w:tr>
      <w:tr w:rsidR="006C004A" w:rsidRPr="00F92F6B" w14:paraId="2FC437DA" w14:textId="77777777" w:rsidTr="00EA1F40">
        <w:tc>
          <w:tcPr>
            <w:tcW w:w="709" w:type="dxa"/>
            <w:shd w:val="solid" w:color="FFFFFF" w:fill="auto"/>
          </w:tcPr>
          <w:p w14:paraId="5A435F08" w14:textId="77777777" w:rsidR="00F40F7E" w:rsidRPr="00F92F6B"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F92F6B" w:rsidRDefault="00F40F7E" w:rsidP="009014E0">
            <w:pPr>
              <w:pStyle w:val="TAC"/>
              <w:keepNext w:val="0"/>
              <w:keepLines w:val="0"/>
              <w:widowControl w:val="0"/>
              <w:jc w:val="left"/>
              <w:rPr>
                <w:sz w:val="16"/>
                <w:szCs w:val="16"/>
              </w:rPr>
            </w:pPr>
            <w:r w:rsidRPr="00F92F6B">
              <w:rPr>
                <w:sz w:val="16"/>
                <w:szCs w:val="16"/>
              </w:rPr>
              <w:t>RP-94</w:t>
            </w:r>
          </w:p>
        </w:tc>
        <w:tc>
          <w:tcPr>
            <w:tcW w:w="992" w:type="dxa"/>
            <w:shd w:val="solid" w:color="FFFFFF" w:fill="auto"/>
          </w:tcPr>
          <w:p w14:paraId="04984718" w14:textId="06EDAC71" w:rsidR="00F40F7E" w:rsidRPr="00F92F6B" w:rsidRDefault="00F40F7E" w:rsidP="009014E0">
            <w:pPr>
              <w:pStyle w:val="TAC"/>
              <w:keepNext w:val="0"/>
              <w:keepLines w:val="0"/>
              <w:widowControl w:val="0"/>
              <w:jc w:val="left"/>
              <w:rPr>
                <w:sz w:val="16"/>
                <w:szCs w:val="16"/>
              </w:rPr>
            </w:pPr>
            <w:r w:rsidRPr="00F92F6B">
              <w:rPr>
                <w:sz w:val="16"/>
                <w:szCs w:val="16"/>
              </w:rPr>
              <w:t>RP-213343</w:t>
            </w:r>
          </w:p>
        </w:tc>
        <w:tc>
          <w:tcPr>
            <w:tcW w:w="567" w:type="dxa"/>
            <w:shd w:val="solid" w:color="FFFFFF" w:fill="auto"/>
          </w:tcPr>
          <w:p w14:paraId="60EC1458" w14:textId="2C5A7604" w:rsidR="00F40F7E" w:rsidRPr="00F92F6B" w:rsidRDefault="00F40F7E" w:rsidP="009014E0">
            <w:pPr>
              <w:pStyle w:val="TAL"/>
              <w:keepNext w:val="0"/>
              <w:keepLines w:val="0"/>
              <w:widowControl w:val="0"/>
              <w:jc w:val="center"/>
              <w:rPr>
                <w:sz w:val="16"/>
                <w:szCs w:val="16"/>
              </w:rPr>
            </w:pPr>
            <w:r w:rsidRPr="00F92F6B">
              <w:rPr>
                <w:sz w:val="16"/>
                <w:szCs w:val="16"/>
              </w:rPr>
              <w:t>0398</w:t>
            </w:r>
          </w:p>
        </w:tc>
        <w:tc>
          <w:tcPr>
            <w:tcW w:w="425" w:type="dxa"/>
            <w:shd w:val="solid" w:color="FFFFFF" w:fill="auto"/>
          </w:tcPr>
          <w:p w14:paraId="5BD56FC0" w14:textId="60C7E2C9" w:rsidR="00F40F7E" w:rsidRPr="00F92F6B" w:rsidRDefault="00F40F7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62CF54A" w14:textId="090BD310" w:rsidR="00F40F7E" w:rsidRPr="00F92F6B" w:rsidRDefault="00F40F7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5CAD7E0" w14:textId="704C1739" w:rsidR="00F40F7E" w:rsidRPr="00F92F6B" w:rsidRDefault="00F40F7E" w:rsidP="009014E0">
            <w:pPr>
              <w:widowControl w:val="0"/>
              <w:spacing w:after="0"/>
              <w:rPr>
                <w:rFonts w:ascii="Arial" w:hAnsi="Arial" w:cs="Arial"/>
                <w:sz w:val="16"/>
                <w:szCs w:val="16"/>
              </w:rPr>
            </w:pPr>
            <w:r w:rsidRPr="00F92F6B">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F92F6B" w:rsidRDefault="00F40F7E" w:rsidP="009014E0">
            <w:pPr>
              <w:pStyle w:val="TAC"/>
              <w:keepNext w:val="0"/>
              <w:keepLines w:val="0"/>
              <w:widowControl w:val="0"/>
              <w:jc w:val="left"/>
              <w:rPr>
                <w:sz w:val="16"/>
                <w:szCs w:val="16"/>
              </w:rPr>
            </w:pPr>
            <w:r w:rsidRPr="00F92F6B">
              <w:rPr>
                <w:sz w:val="16"/>
                <w:szCs w:val="16"/>
              </w:rPr>
              <w:t>16.8.0</w:t>
            </w:r>
          </w:p>
        </w:tc>
      </w:tr>
      <w:tr w:rsidR="006C004A" w:rsidRPr="00F92F6B" w14:paraId="77F42390" w14:textId="77777777" w:rsidTr="005C4ADE">
        <w:tc>
          <w:tcPr>
            <w:tcW w:w="709" w:type="dxa"/>
            <w:shd w:val="solid" w:color="FFFFFF" w:fill="auto"/>
          </w:tcPr>
          <w:p w14:paraId="7A2D0EA1" w14:textId="622079A3" w:rsidR="00EA1F40" w:rsidRPr="00F92F6B" w:rsidRDefault="00EA1F40" w:rsidP="009014E0">
            <w:pPr>
              <w:pStyle w:val="TAC"/>
              <w:keepNext w:val="0"/>
              <w:keepLines w:val="0"/>
              <w:widowControl w:val="0"/>
              <w:rPr>
                <w:sz w:val="16"/>
                <w:szCs w:val="16"/>
              </w:rPr>
            </w:pPr>
            <w:r w:rsidRPr="00F92F6B">
              <w:rPr>
                <w:sz w:val="16"/>
                <w:szCs w:val="16"/>
              </w:rPr>
              <w:t>2022-03</w:t>
            </w:r>
          </w:p>
        </w:tc>
        <w:tc>
          <w:tcPr>
            <w:tcW w:w="661" w:type="dxa"/>
            <w:shd w:val="solid" w:color="FFFFFF" w:fill="auto"/>
          </w:tcPr>
          <w:p w14:paraId="2D972F6D" w14:textId="281E2FA2" w:rsidR="00EA1F40" w:rsidRPr="00F92F6B" w:rsidRDefault="00EA1F40"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1C0322AB" w14:textId="2BDB44BC" w:rsidR="00EA1F40" w:rsidRPr="00F92F6B" w:rsidRDefault="00EA1F40" w:rsidP="009014E0">
            <w:pPr>
              <w:pStyle w:val="TAC"/>
              <w:keepNext w:val="0"/>
              <w:keepLines w:val="0"/>
              <w:widowControl w:val="0"/>
              <w:jc w:val="left"/>
              <w:rPr>
                <w:sz w:val="16"/>
                <w:szCs w:val="16"/>
              </w:rPr>
            </w:pPr>
            <w:r w:rsidRPr="00F92F6B">
              <w:rPr>
                <w:sz w:val="16"/>
                <w:szCs w:val="16"/>
              </w:rPr>
              <w:t>RP-220484</w:t>
            </w:r>
          </w:p>
        </w:tc>
        <w:tc>
          <w:tcPr>
            <w:tcW w:w="567" w:type="dxa"/>
            <w:shd w:val="solid" w:color="FFFFFF" w:fill="auto"/>
          </w:tcPr>
          <w:p w14:paraId="3F55CB32" w14:textId="058360E3" w:rsidR="00EA1F40" w:rsidRPr="00F92F6B" w:rsidRDefault="00EA1F40" w:rsidP="009014E0">
            <w:pPr>
              <w:pStyle w:val="TAL"/>
              <w:keepNext w:val="0"/>
              <w:keepLines w:val="0"/>
              <w:widowControl w:val="0"/>
              <w:jc w:val="center"/>
              <w:rPr>
                <w:sz w:val="16"/>
                <w:szCs w:val="16"/>
              </w:rPr>
            </w:pPr>
            <w:r w:rsidRPr="00F92F6B">
              <w:rPr>
                <w:sz w:val="16"/>
                <w:szCs w:val="16"/>
              </w:rPr>
              <w:t>0342</w:t>
            </w:r>
          </w:p>
        </w:tc>
        <w:tc>
          <w:tcPr>
            <w:tcW w:w="425" w:type="dxa"/>
            <w:shd w:val="solid" w:color="FFFFFF" w:fill="auto"/>
          </w:tcPr>
          <w:p w14:paraId="5961052B" w14:textId="7DCB5AAC" w:rsidR="00EA1F40" w:rsidRPr="00F92F6B" w:rsidRDefault="00EA1F40" w:rsidP="009014E0">
            <w:pPr>
              <w:pStyle w:val="TAR"/>
              <w:keepNext w:val="0"/>
              <w:keepLines w:val="0"/>
              <w:widowControl w:val="0"/>
              <w:jc w:val="center"/>
              <w:rPr>
                <w:sz w:val="16"/>
                <w:szCs w:val="16"/>
              </w:rPr>
            </w:pPr>
            <w:r w:rsidRPr="00F92F6B">
              <w:rPr>
                <w:sz w:val="16"/>
                <w:szCs w:val="16"/>
              </w:rPr>
              <w:t>10</w:t>
            </w:r>
          </w:p>
        </w:tc>
        <w:tc>
          <w:tcPr>
            <w:tcW w:w="426" w:type="dxa"/>
            <w:shd w:val="solid" w:color="FFFFFF" w:fill="auto"/>
          </w:tcPr>
          <w:p w14:paraId="7A1031D0" w14:textId="72CFBE1E" w:rsidR="00EA1F40" w:rsidRPr="00F92F6B" w:rsidRDefault="00EA1F40"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A53E7AE" w14:textId="1CAC0A2F" w:rsidR="00EA1F40" w:rsidRPr="00F92F6B" w:rsidRDefault="00EA1F40" w:rsidP="009014E0">
            <w:pPr>
              <w:widowControl w:val="0"/>
              <w:spacing w:after="0"/>
              <w:rPr>
                <w:rFonts w:ascii="Arial" w:hAnsi="Arial" w:cs="Arial"/>
                <w:sz w:val="16"/>
                <w:szCs w:val="16"/>
              </w:rPr>
            </w:pPr>
            <w:r w:rsidRPr="00F92F6B">
              <w:rPr>
                <w:rFonts w:ascii="Arial" w:hAnsi="Arial" w:cs="Arial"/>
                <w:sz w:val="16"/>
                <w:szCs w:val="16"/>
              </w:rPr>
              <w:t>Introduction of NR MBS</w:t>
            </w:r>
          </w:p>
        </w:tc>
        <w:tc>
          <w:tcPr>
            <w:tcW w:w="708" w:type="dxa"/>
            <w:shd w:val="solid" w:color="FFFFFF" w:fill="auto"/>
          </w:tcPr>
          <w:p w14:paraId="5FEBE66F" w14:textId="3FA819EA" w:rsidR="00EA1F40" w:rsidRPr="00F92F6B" w:rsidRDefault="00EA1F40" w:rsidP="009014E0">
            <w:pPr>
              <w:pStyle w:val="TAC"/>
              <w:keepNext w:val="0"/>
              <w:keepLines w:val="0"/>
              <w:widowControl w:val="0"/>
              <w:jc w:val="left"/>
              <w:rPr>
                <w:sz w:val="16"/>
                <w:szCs w:val="16"/>
              </w:rPr>
            </w:pPr>
            <w:r w:rsidRPr="00F92F6B">
              <w:rPr>
                <w:sz w:val="16"/>
                <w:szCs w:val="16"/>
              </w:rPr>
              <w:t>17.0.0</w:t>
            </w:r>
          </w:p>
        </w:tc>
      </w:tr>
      <w:tr w:rsidR="006C004A" w:rsidRPr="00F92F6B" w14:paraId="1A07205B" w14:textId="77777777" w:rsidTr="00962D4C">
        <w:tc>
          <w:tcPr>
            <w:tcW w:w="709" w:type="dxa"/>
            <w:shd w:val="solid" w:color="FFFFFF" w:fill="auto"/>
          </w:tcPr>
          <w:p w14:paraId="07CCB89B" w14:textId="77777777" w:rsidR="005C4ADE" w:rsidRPr="00F92F6B"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F92F6B" w:rsidRDefault="005C4ADE"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56BE4FEB" w14:textId="3966E173" w:rsidR="005C4ADE" w:rsidRPr="00F92F6B" w:rsidRDefault="005C4ADE" w:rsidP="009014E0">
            <w:pPr>
              <w:pStyle w:val="TAC"/>
              <w:keepNext w:val="0"/>
              <w:keepLines w:val="0"/>
              <w:widowControl w:val="0"/>
              <w:jc w:val="left"/>
              <w:rPr>
                <w:sz w:val="16"/>
                <w:szCs w:val="16"/>
              </w:rPr>
            </w:pPr>
            <w:r w:rsidRPr="00F92F6B">
              <w:rPr>
                <w:sz w:val="16"/>
                <w:szCs w:val="16"/>
              </w:rPr>
              <w:t>RP-220487</w:t>
            </w:r>
          </w:p>
        </w:tc>
        <w:tc>
          <w:tcPr>
            <w:tcW w:w="567" w:type="dxa"/>
            <w:shd w:val="solid" w:color="FFFFFF" w:fill="auto"/>
          </w:tcPr>
          <w:p w14:paraId="5E0CBCB7" w14:textId="78B6E7D7" w:rsidR="005C4ADE" w:rsidRPr="00F92F6B" w:rsidRDefault="005C4ADE" w:rsidP="009014E0">
            <w:pPr>
              <w:pStyle w:val="TAL"/>
              <w:keepNext w:val="0"/>
              <w:keepLines w:val="0"/>
              <w:widowControl w:val="0"/>
              <w:jc w:val="center"/>
              <w:rPr>
                <w:sz w:val="16"/>
                <w:szCs w:val="16"/>
              </w:rPr>
            </w:pPr>
            <w:r w:rsidRPr="00F92F6B">
              <w:rPr>
                <w:sz w:val="16"/>
                <w:szCs w:val="16"/>
              </w:rPr>
              <w:t>0357</w:t>
            </w:r>
          </w:p>
        </w:tc>
        <w:tc>
          <w:tcPr>
            <w:tcW w:w="425" w:type="dxa"/>
            <w:shd w:val="solid" w:color="FFFFFF" w:fill="auto"/>
          </w:tcPr>
          <w:p w14:paraId="29B0AA39" w14:textId="2BD2A3FA" w:rsidR="005C4ADE" w:rsidRPr="00F92F6B" w:rsidRDefault="005C4ADE" w:rsidP="009014E0">
            <w:pPr>
              <w:pStyle w:val="TAR"/>
              <w:keepNext w:val="0"/>
              <w:keepLines w:val="0"/>
              <w:widowControl w:val="0"/>
              <w:jc w:val="center"/>
              <w:rPr>
                <w:sz w:val="16"/>
                <w:szCs w:val="16"/>
              </w:rPr>
            </w:pPr>
            <w:r w:rsidRPr="00F92F6B">
              <w:rPr>
                <w:sz w:val="16"/>
                <w:szCs w:val="16"/>
              </w:rPr>
              <w:t>7</w:t>
            </w:r>
          </w:p>
        </w:tc>
        <w:tc>
          <w:tcPr>
            <w:tcW w:w="426" w:type="dxa"/>
            <w:shd w:val="solid" w:color="FFFFFF" w:fill="auto"/>
          </w:tcPr>
          <w:p w14:paraId="797F1C34" w14:textId="0A2E5035" w:rsidR="005C4ADE" w:rsidRPr="00F92F6B" w:rsidRDefault="005C4ADE"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C69EC61" w14:textId="13EC9729" w:rsidR="005C4ADE" w:rsidRPr="00F92F6B" w:rsidRDefault="005C4ADE" w:rsidP="009014E0">
            <w:pPr>
              <w:widowControl w:val="0"/>
              <w:spacing w:after="0"/>
              <w:rPr>
                <w:rFonts w:ascii="Arial" w:hAnsi="Arial" w:cs="Arial"/>
                <w:sz w:val="16"/>
                <w:szCs w:val="16"/>
              </w:rPr>
            </w:pPr>
            <w:r w:rsidRPr="00F92F6B">
              <w:rPr>
                <w:rFonts w:ascii="Arial" w:hAnsi="Arial" w:cs="Arial"/>
                <w:sz w:val="16"/>
                <w:szCs w:val="16"/>
              </w:rPr>
              <w:t>Introduction of SDT</w:t>
            </w:r>
          </w:p>
        </w:tc>
        <w:tc>
          <w:tcPr>
            <w:tcW w:w="708" w:type="dxa"/>
            <w:shd w:val="solid" w:color="FFFFFF" w:fill="auto"/>
          </w:tcPr>
          <w:p w14:paraId="269E17E3" w14:textId="2C534404" w:rsidR="005C4ADE" w:rsidRPr="00F92F6B" w:rsidRDefault="005C4ADE" w:rsidP="009014E0">
            <w:pPr>
              <w:pStyle w:val="TAC"/>
              <w:keepNext w:val="0"/>
              <w:keepLines w:val="0"/>
              <w:widowControl w:val="0"/>
              <w:jc w:val="left"/>
              <w:rPr>
                <w:sz w:val="16"/>
                <w:szCs w:val="16"/>
              </w:rPr>
            </w:pPr>
            <w:r w:rsidRPr="00F92F6B">
              <w:rPr>
                <w:sz w:val="16"/>
                <w:szCs w:val="16"/>
              </w:rPr>
              <w:t>17.0.0</w:t>
            </w:r>
          </w:p>
        </w:tc>
      </w:tr>
      <w:tr w:rsidR="006C004A" w:rsidRPr="00F92F6B" w14:paraId="1894E8E5" w14:textId="77777777" w:rsidTr="00962D4C">
        <w:tc>
          <w:tcPr>
            <w:tcW w:w="709" w:type="dxa"/>
            <w:shd w:val="solid" w:color="FFFFFF" w:fill="auto"/>
          </w:tcPr>
          <w:p w14:paraId="72CF6111" w14:textId="77777777" w:rsidR="00962D4C" w:rsidRPr="00F92F6B"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F92F6B" w:rsidRDefault="00962D4C"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58FA0E06" w14:textId="5A57E207" w:rsidR="00962D4C" w:rsidRPr="00F92F6B" w:rsidRDefault="00962D4C" w:rsidP="009014E0">
            <w:pPr>
              <w:pStyle w:val="TAC"/>
              <w:keepNext w:val="0"/>
              <w:keepLines w:val="0"/>
              <w:widowControl w:val="0"/>
              <w:jc w:val="left"/>
              <w:rPr>
                <w:sz w:val="16"/>
                <w:szCs w:val="16"/>
              </w:rPr>
            </w:pPr>
            <w:r w:rsidRPr="00F92F6B">
              <w:rPr>
                <w:sz w:val="16"/>
                <w:szCs w:val="16"/>
              </w:rPr>
              <w:t>RP-220486</w:t>
            </w:r>
          </w:p>
        </w:tc>
        <w:tc>
          <w:tcPr>
            <w:tcW w:w="567" w:type="dxa"/>
            <w:shd w:val="solid" w:color="FFFFFF" w:fill="auto"/>
          </w:tcPr>
          <w:p w14:paraId="0BF8E5D5" w14:textId="49BF9BDF" w:rsidR="00962D4C" w:rsidRPr="00F92F6B" w:rsidRDefault="00962D4C" w:rsidP="009014E0">
            <w:pPr>
              <w:pStyle w:val="TAL"/>
              <w:keepNext w:val="0"/>
              <w:keepLines w:val="0"/>
              <w:widowControl w:val="0"/>
              <w:jc w:val="center"/>
              <w:rPr>
                <w:sz w:val="16"/>
                <w:szCs w:val="16"/>
              </w:rPr>
            </w:pPr>
            <w:r w:rsidRPr="00F92F6B">
              <w:rPr>
                <w:sz w:val="16"/>
                <w:szCs w:val="16"/>
              </w:rPr>
              <w:t>0389</w:t>
            </w:r>
          </w:p>
        </w:tc>
        <w:tc>
          <w:tcPr>
            <w:tcW w:w="425" w:type="dxa"/>
            <w:shd w:val="solid" w:color="FFFFFF" w:fill="auto"/>
          </w:tcPr>
          <w:p w14:paraId="6695D433" w14:textId="4F315515" w:rsidR="00962D4C" w:rsidRPr="00F92F6B" w:rsidRDefault="00962D4C" w:rsidP="009014E0">
            <w:pPr>
              <w:pStyle w:val="TAR"/>
              <w:keepNext w:val="0"/>
              <w:keepLines w:val="0"/>
              <w:widowControl w:val="0"/>
              <w:jc w:val="center"/>
              <w:rPr>
                <w:sz w:val="16"/>
                <w:szCs w:val="16"/>
              </w:rPr>
            </w:pPr>
            <w:r w:rsidRPr="00F92F6B">
              <w:rPr>
                <w:sz w:val="16"/>
                <w:szCs w:val="16"/>
              </w:rPr>
              <w:t>4</w:t>
            </w:r>
          </w:p>
        </w:tc>
        <w:tc>
          <w:tcPr>
            <w:tcW w:w="426" w:type="dxa"/>
            <w:shd w:val="solid" w:color="FFFFFF" w:fill="auto"/>
          </w:tcPr>
          <w:p w14:paraId="1CFA8EBB" w14:textId="49F793F8" w:rsidR="00962D4C" w:rsidRPr="00F92F6B" w:rsidRDefault="00962D4C"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3426C7B" w14:textId="59C1A82A" w:rsidR="00962D4C" w:rsidRPr="00F92F6B" w:rsidRDefault="00962D4C" w:rsidP="009014E0">
            <w:pPr>
              <w:widowControl w:val="0"/>
              <w:spacing w:after="0"/>
              <w:rPr>
                <w:rFonts w:ascii="Arial" w:hAnsi="Arial" w:cs="Arial"/>
                <w:sz w:val="16"/>
                <w:szCs w:val="16"/>
              </w:rPr>
            </w:pPr>
            <w:r w:rsidRPr="00F92F6B">
              <w:rPr>
                <w:rFonts w:ascii="Arial" w:hAnsi="Arial" w:cs="Arial"/>
                <w:sz w:val="16"/>
                <w:szCs w:val="16"/>
              </w:rPr>
              <w:t>Introduction of IAB enhancements</w:t>
            </w:r>
          </w:p>
        </w:tc>
        <w:tc>
          <w:tcPr>
            <w:tcW w:w="708" w:type="dxa"/>
            <w:shd w:val="solid" w:color="FFFFFF" w:fill="auto"/>
          </w:tcPr>
          <w:p w14:paraId="36488EA4" w14:textId="09A8A166" w:rsidR="00962D4C" w:rsidRPr="00F92F6B" w:rsidRDefault="00962D4C" w:rsidP="009014E0">
            <w:pPr>
              <w:pStyle w:val="TAC"/>
              <w:keepNext w:val="0"/>
              <w:keepLines w:val="0"/>
              <w:widowControl w:val="0"/>
              <w:jc w:val="left"/>
              <w:rPr>
                <w:sz w:val="16"/>
                <w:szCs w:val="16"/>
              </w:rPr>
            </w:pPr>
            <w:r w:rsidRPr="00F92F6B">
              <w:rPr>
                <w:sz w:val="16"/>
                <w:szCs w:val="16"/>
              </w:rPr>
              <w:t>17.0.0</w:t>
            </w:r>
          </w:p>
        </w:tc>
      </w:tr>
      <w:tr w:rsidR="006C004A" w:rsidRPr="00F92F6B" w14:paraId="1C3A87C0" w14:textId="77777777" w:rsidTr="005D558C">
        <w:tc>
          <w:tcPr>
            <w:tcW w:w="709" w:type="dxa"/>
            <w:shd w:val="solid" w:color="FFFFFF" w:fill="auto"/>
          </w:tcPr>
          <w:p w14:paraId="7BE34C04" w14:textId="77777777" w:rsidR="00962D4C" w:rsidRPr="00F92F6B"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F92F6B" w:rsidRDefault="00962D4C"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3B652AF4" w14:textId="2394497E" w:rsidR="00962D4C" w:rsidRPr="00F92F6B" w:rsidRDefault="00962D4C" w:rsidP="009014E0">
            <w:pPr>
              <w:pStyle w:val="TAC"/>
              <w:keepNext w:val="0"/>
              <w:keepLines w:val="0"/>
              <w:widowControl w:val="0"/>
              <w:jc w:val="left"/>
              <w:rPr>
                <w:sz w:val="16"/>
                <w:szCs w:val="16"/>
              </w:rPr>
            </w:pPr>
            <w:r w:rsidRPr="00F92F6B">
              <w:rPr>
                <w:sz w:val="16"/>
                <w:szCs w:val="16"/>
              </w:rPr>
              <w:t>RP-220477</w:t>
            </w:r>
          </w:p>
        </w:tc>
        <w:tc>
          <w:tcPr>
            <w:tcW w:w="567" w:type="dxa"/>
            <w:shd w:val="solid" w:color="FFFFFF" w:fill="auto"/>
          </w:tcPr>
          <w:p w14:paraId="332DB94B" w14:textId="0E2060AB" w:rsidR="00962D4C" w:rsidRPr="00F92F6B" w:rsidRDefault="00962D4C" w:rsidP="009014E0">
            <w:pPr>
              <w:pStyle w:val="TAL"/>
              <w:keepNext w:val="0"/>
              <w:keepLines w:val="0"/>
              <w:widowControl w:val="0"/>
              <w:jc w:val="center"/>
              <w:rPr>
                <w:sz w:val="16"/>
                <w:szCs w:val="16"/>
              </w:rPr>
            </w:pPr>
            <w:r w:rsidRPr="00F92F6B">
              <w:rPr>
                <w:sz w:val="16"/>
                <w:szCs w:val="16"/>
              </w:rPr>
              <w:t>0400</w:t>
            </w:r>
          </w:p>
        </w:tc>
        <w:tc>
          <w:tcPr>
            <w:tcW w:w="425" w:type="dxa"/>
            <w:shd w:val="solid" w:color="FFFFFF" w:fill="auto"/>
          </w:tcPr>
          <w:p w14:paraId="7C2A463D" w14:textId="5219BE32" w:rsidR="00962D4C" w:rsidRPr="00F92F6B" w:rsidRDefault="00962D4C"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CD583C0" w14:textId="2CD0FFB8" w:rsidR="00962D4C" w:rsidRPr="00F92F6B" w:rsidRDefault="00962D4C"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62C44AD" w14:textId="3297A8CE" w:rsidR="00962D4C" w:rsidRPr="00F92F6B" w:rsidRDefault="00962D4C" w:rsidP="009014E0">
            <w:pPr>
              <w:widowControl w:val="0"/>
              <w:spacing w:after="0"/>
              <w:rPr>
                <w:rFonts w:ascii="Arial" w:hAnsi="Arial" w:cs="Arial"/>
                <w:sz w:val="16"/>
                <w:szCs w:val="16"/>
              </w:rPr>
            </w:pPr>
            <w:r w:rsidRPr="00F92F6B">
              <w:rPr>
                <w:rFonts w:ascii="Arial" w:hAnsi="Arial" w:cs="Arial"/>
                <w:sz w:val="16"/>
                <w:szCs w:val="16"/>
              </w:rPr>
              <w:t>Introduction of NR dynamic spectrum sharing</w:t>
            </w:r>
          </w:p>
        </w:tc>
        <w:tc>
          <w:tcPr>
            <w:tcW w:w="708" w:type="dxa"/>
            <w:shd w:val="solid" w:color="FFFFFF" w:fill="auto"/>
          </w:tcPr>
          <w:p w14:paraId="0B53784B" w14:textId="671BA513" w:rsidR="00962D4C" w:rsidRPr="00F92F6B" w:rsidRDefault="00962D4C" w:rsidP="009014E0">
            <w:pPr>
              <w:pStyle w:val="TAC"/>
              <w:keepNext w:val="0"/>
              <w:keepLines w:val="0"/>
              <w:widowControl w:val="0"/>
              <w:jc w:val="left"/>
              <w:rPr>
                <w:sz w:val="16"/>
                <w:szCs w:val="16"/>
              </w:rPr>
            </w:pPr>
            <w:r w:rsidRPr="00F92F6B">
              <w:rPr>
                <w:sz w:val="16"/>
                <w:szCs w:val="16"/>
              </w:rPr>
              <w:t>17.0.0</w:t>
            </w:r>
          </w:p>
        </w:tc>
      </w:tr>
      <w:tr w:rsidR="006C004A" w:rsidRPr="00F92F6B" w14:paraId="15B5E7CD" w14:textId="77777777" w:rsidTr="00B24FFB">
        <w:tc>
          <w:tcPr>
            <w:tcW w:w="709" w:type="dxa"/>
            <w:shd w:val="solid" w:color="FFFFFF" w:fill="auto"/>
          </w:tcPr>
          <w:p w14:paraId="7605F18E" w14:textId="77777777" w:rsidR="005D558C" w:rsidRPr="00F92F6B"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F92F6B" w:rsidRDefault="005D558C"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A52B49B" w14:textId="07D3C874" w:rsidR="005D558C" w:rsidRPr="00F92F6B" w:rsidRDefault="005D558C" w:rsidP="009014E0">
            <w:pPr>
              <w:pStyle w:val="TAC"/>
              <w:keepNext w:val="0"/>
              <w:keepLines w:val="0"/>
              <w:widowControl w:val="0"/>
              <w:jc w:val="left"/>
              <w:rPr>
                <w:sz w:val="16"/>
                <w:szCs w:val="16"/>
              </w:rPr>
            </w:pPr>
            <w:r w:rsidRPr="00F92F6B">
              <w:rPr>
                <w:sz w:val="16"/>
                <w:szCs w:val="16"/>
              </w:rPr>
              <w:t>RP-220</w:t>
            </w:r>
            <w:r w:rsidR="009D4E5C" w:rsidRPr="00F92F6B">
              <w:rPr>
                <w:sz w:val="16"/>
                <w:szCs w:val="16"/>
              </w:rPr>
              <w:t>506</w:t>
            </w:r>
          </w:p>
        </w:tc>
        <w:tc>
          <w:tcPr>
            <w:tcW w:w="567" w:type="dxa"/>
            <w:shd w:val="solid" w:color="FFFFFF" w:fill="auto"/>
          </w:tcPr>
          <w:p w14:paraId="01E799A5" w14:textId="5F13AD9F" w:rsidR="005D558C" w:rsidRPr="00F92F6B" w:rsidRDefault="005D558C" w:rsidP="009014E0">
            <w:pPr>
              <w:pStyle w:val="TAL"/>
              <w:keepNext w:val="0"/>
              <w:keepLines w:val="0"/>
              <w:widowControl w:val="0"/>
              <w:jc w:val="center"/>
              <w:rPr>
                <w:sz w:val="16"/>
                <w:szCs w:val="16"/>
              </w:rPr>
            </w:pPr>
            <w:r w:rsidRPr="00F92F6B">
              <w:rPr>
                <w:sz w:val="16"/>
                <w:szCs w:val="16"/>
              </w:rPr>
              <w:t>0401</w:t>
            </w:r>
          </w:p>
        </w:tc>
        <w:tc>
          <w:tcPr>
            <w:tcW w:w="425" w:type="dxa"/>
            <w:shd w:val="solid" w:color="FFFFFF" w:fill="auto"/>
          </w:tcPr>
          <w:p w14:paraId="2CFE01AB" w14:textId="61DC8DEF" w:rsidR="005D558C" w:rsidRPr="00F92F6B" w:rsidRDefault="005D558C"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792D5D7" w14:textId="56D1D8F1" w:rsidR="005D558C" w:rsidRPr="00F92F6B" w:rsidRDefault="005D558C" w:rsidP="009014E0">
            <w:pPr>
              <w:pStyle w:val="TAC"/>
              <w:keepNext w:val="0"/>
              <w:keepLines w:val="0"/>
              <w:widowControl w:val="0"/>
              <w:rPr>
                <w:sz w:val="16"/>
                <w:szCs w:val="16"/>
              </w:rPr>
            </w:pPr>
            <w:r w:rsidRPr="00F92F6B">
              <w:rPr>
                <w:sz w:val="16"/>
                <w:szCs w:val="16"/>
              </w:rPr>
              <w:t>D</w:t>
            </w:r>
          </w:p>
        </w:tc>
        <w:tc>
          <w:tcPr>
            <w:tcW w:w="5151" w:type="dxa"/>
            <w:shd w:val="solid" w:color="FFFFFF" w:fill="auto"/>
          </w:tcPr>
          <w:p w14:paraId="472265FB" w14:textId="7934265F" w:rsidR="005D558C" w:rsidRPr="00F92F6B" w:rsidRDefault="005D558C" w:rsidP="009014E0">
            <w:pPr>
              <w:widowControl w:val="0"/>
              <w:spacing w:after="0"/>
              <w:rPr>
                <w:rFonts w:ascii="Arial" w:hAnsi="Arial" w:cs="Arial"/>
                <w:sz w:val="16"/>
                <w:szCs w:val="16"/>
              </w:rPr>
            </w:pPr>
            <w:r w:rsidRPr="00F92F6B">
              <w:rPr>
                <w:rFonts w:ascii="Arial" w:hAnsi="Arial" w:cs="Arial"/>
                <w:sz w:val="16"/>
                <w:szCs w:val="16"/>
              </w:rPr>
              <w:t>Inclusive Language Review for TS 38.300</w:t>
            </w:r>
          </w:p>
        </w:tc>
        <w:tc>
          <w:tcPr>
            <w:tcW w:w="708" w:type="dxa"/>
            <w:shd w:val="solid" w:color="FFFFFF" w:fill="auto"/>
          </w:tcPr>
          <w:p w14:paraId="0DAF35F6" w14:textId="66DF5240" w:rsidR="005D558C" w:rsidRPr="00F92F6B" w:rsidRDefault="005D558C" w:rsidP="009014E0">
            <w:pPr>
              <w:pStyle w:val="TAC"/>
              <w:keepNext w:val="0"/>
              <w:keepLines w:val="0"/>
              <w:widowControl w:val="0"/>
              <w:jc w:val="left"/>
              <w:rPr>
                <w:sz w:val="16"/>
                <w:szCs w:val="16"/>
              </w:rPr>
            </w:pPr>
            <w:r w:rsidRPr="00F92F6B">
              <w:rPr>
                <w:sz w:val="16"/>
                <w:szCs w:val="16"/>
              </w:rPr>
              <w:t>17.0.0</w:t>
            </w:r>
          </w:p>
        </w:tc>
      </w:tr>
      <w:tr w:rsidR="006C004A" w:rsidRPr="00F92F6B" w14:paraId="60BA21C5" w14:textId="77777777" w:rsidTr="003330AF">
        <w:tc>
          <w:tcPr>
            <w:tcW w:w="709" w:type="dxa"/>
            <w:shd w:val="solid" w:color="FFFFFF" w:fill="auto"/>
          </w:tcPr>
          <w:p w14:paraId="077F3CAD" w14:textId="77777777" w:rsidR="00B24FFB" w:rsidRPr="00F92F6B"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F92F6B" w:rsidRDefault="00B24FFB"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4A279CEB" w14:textId="16977DA3" w:rsidR="00B24FFB" w:rsidRPr="00F92F6B" w:rsidRDefault="00B24FFB" w:rsidP="009014E0">
            <w:pPr>
              <w:pStyle w:val="TAC"/>
              <w:keepNext w:val="0"/>
              <w:keepLines w:val="0"/>
              <w:widowControl w:val="0"/>
              <w:jc w:val="left"/>
              <w:rPr>
                <w:sz w:val="16"/>
                <w:szCs w:val="16"/>
              </w:rPr>
            </w:pPr>
            <w:r w:rsidRPr="00F92F6B">
              <w:rPr>
                <w:sz w:val="16"/>
                <w:szCs w:val="16"/>
              </w:rPr>
              <w:t>RP-220837</w:t>
            </w:r>
          </w:p>
        </w:tc>
        <w:tc>
          <w:tcPr>
            <w:tcW w:w="567" w:type="dxa"/>
            <w:shd w:val="solid" w:color="FFFFFF" w:fill="auto"/>
          </w:tcPr>
          <w:p w14:paraId="6CBBC646" w14:textId="49D3B74B" w:rsidR="00B24FFB" w:rsidRPr="00F92F6B" w:rsidRDefault="00B24FFB" w:rsidP="009014E0">
            <w:pPr>
              <w:pStyle w:val="TAL"/>
              <w:keepNext w:val="0"/>
              <w:keepLines w:val="0"/>
              <w:widowControl w:val="0"/>
              <w:jc w:val="center"/>
              <w:rPr>
                <w:sz w:val="16"/>
                <w:szCs w:val="16"/>
              </w:rPr>
            </w:pPr>
            <w:r w:rsidRPr="00F92F6B">
              <w:rPr>
                <w:sz w:val="16"/>
                <w:szCs w:val="16"/>
              </w:rPr>
              <w:t>0402</w:t>
            </w:r>
          </w:p>
        </w:tc>
        <w:tc>
          <w:tcPr>
            <w:tcW w:w="425" w:type="dxa"/>
            <w:shd w:val="solid" w:color="FFFFFF" w:fill="auto"/>
          </w:tcPr>
          <w:p w14:paraId="7AB262A3" w14:textId="6AAC4227" w:rsidR="00B24FFB" w:rsidRPr="00F92F6B" w:rsidRDefault="00B24FF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87F071F" w14:textId="187F2309" w:rsidR="00B24FFB" w:rsidRPr="00F92F6B" w:rsidRDefault="00B24FFB"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C40E623" w14:textId="6E03C5F8" w:rsidR="00B24FFB" w:rsidRPr="00F92F6B" w:rsidRDefault="00B24FFB" w:rsidP="009014E0">
            <w:pPr>
              <w:widowControl w:val="0"/>
              <w:spacing w:after="0"/>
              <w:rPr>
                <w:rFonts w:ascii="Arial" w:hAnsi="Arial" w:cs="Arial"/>
                <w:sz w:val="16"/>
                <w:szCs w:val="16"/>
              </w:rPr>
            </w:pPr>
            <w:r w:rsidRPr="00F92F6B">
              <w:rPr>
                <w:rFonts w:ascii="Arial" w:hAnsi="Arial" w:cs="Arial"/>
                <w:sz w:val="16"/>
                <w:szCs w:val="16"/>
              </w:rPr>
              <w:t>Introduction of MINT [MINT]</w:t>
            </w:r>
          </w:p>
        </w:tc>
        <w:tc>
          <w:tcPr>
            <w:tcW w:w="708" w:type="dxa"/>
            <w:shd w:val="solid" w:color="FFFFFF" w:fill="auto"/>
          </w:tcPr>
          <w:p w14:paraId="50C99731" w14:textId="6C64DC5A" w:rsidR="00B24FFB" w:rsidRPr="00F92F6B" w:rsidRDefault="00B24FFB" w:rsidP="009014E0">
            <w:pPr>
              <w:pStyle w:val="TAC"/>
              <w:keepNext w:val="0"/>
              <w:keepLines w:val="0"/>
              <w:widowControl w:val="0"/>
              <w:jc w:val="left"/>
              <w:rPr>
                <w:sz w:val="16"/>
                <w:szCs w:val="16"/>
              </w:rPr>
            </w:pPr>
            <w:r w:rsidRPr="00F92F6B">
              <w:rPr>
                <w:sz w:val="16"/>
                <w:szCs w:val="16"/>
              </w:rPr>
              <w:t>17.0.0</w:t>
            </w:r>
          </w:p>
        </w:tc>
      </w:tr>
      <w:tr w:rsidR="006C004A" w:rsidRPr="00F92F6B" w14:paraId="7FB4A4F9" w14:textId="77777777" w:rsidTr="000F36BB">
        <w:tc>
          <w:tcPr>
            <w:tcW w:w="709" w:type="dxa"/>
            <w:shd w:val="solid" w:color="FFFFFF" w:fill="auto"/>
          </w:tcPr>
          <w:p w14:paraId="08D8FE63" w14:textId="77777777" w:rsidR="003330AF" w:rsidRPr="00F92F6B"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F92F6B" w:rsidRDefault="003330AF"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301DED76" w14:textId="4F1F5AA5" w:rsidR="003330AF" w:rsidRPr="00F92F6B" w:rsidRDefault="003330AF" w:rsidP="009014E0">
            <w:pPr>
              <w:pStyle w:val="TAC"/>
              <w:keepNext w:val="0"/>
              <w:keepLines w:val="0"/>
              <w:widowControl w:val="0"/>
              <w:jc w:val="left"/>
              <w:rPr>
                <w:sz w:val="16"/>
                <w:szCs w:val="16"/>
              </w:rPr>
            </w:pPr>
            <w:r w:rsidRPr="00F92F6B">
              <w:rPr>
                <w:sz w:val="16"/>
                <w:szCs w:val="16"/>
              </w:rPr>
              <w:t>RP-220491</w:t>
            </w:r>
          </w:p>
        </w:tc>
        <w:tc>
          <w:tcPr>
            <w:tcW w:w="567" w:type="dxa"/>
            <w:shd w:val="solid" w:color="FFFFFF" w:fill="auto"/>
          </w:tcPr>
          <w:p w14:paraId="072B895C" w14:textId="5DE372D4" w:rsidR="003330AF" w:rsidRPr="00F92F6B" w:rsidRDefault="003330AF" w:rsidP="009014E0">
            <w:pPr>
              <w:pStyle w:val="TAL"/>
              <w:keepNext w:val="0"/>
              <w:keepLines w:val="0"/>
              <w:widowControl w:val="0"/>
              <w:jc w:val="center"/>
              <w:rPr>
                <w:sz w:val="16"/>
                <w:szCs w:val="16"/>
              </w:rPr>
            </w:pPr>
            <w:r w:rsidRPr="00F92F6B">
              <w:rPr>
                <w:sz w:val="16"/>
                <w:szCs w:val="16"/>
              </w:rPr>
              <w:t>0403</w:t>
            </w:r>
          </w:p>
        </w:tc>
        <w:tc>
          <w:tcPr>
            <w:tcW w:w="425" w:type="dxa"/>
            <w:shd w:val="solid" w:color="FFFFFF" w:fill="auto"/>
          </w:tcPr>
          <w:p w14:paraId="2C413875" w14:textId="4EE8FA4C" w:rsidR="003330AF" w:rsidRPr="00F92F6B" w:rsidRDefault="003330AF"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D1FB685" w14:textId="17E010F4" w:rsidR="003330AF" w:rsidRPr="00F92F6B" w:rsidRDefault="003330A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4A9FA3D" w14:textId="1B1ABAA7" w:rsidR="003330AF" w:rsidRPr="00F92F6B" w:rsidRDefault="003330AF"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w:t>
            </w:r>
          </w:p>
        </w:tc>
        <w:tc>
          <w:tcPr>
            <w:tcW w:w="708" w:type="dxa"/>
            <w:shd w:val="solid" w:color="FFFFFF" w:fill="auto"/>
          </w:tcPr>
          <w:p w14:paraId="27F1BB8C" w14:textId="02A7B64F" w:rsidR="003330AF" w:rsidRPr="00F92F6B" w:rsidRDefault="003330AF" w:rsidP="009014E0">
            <w:pPr>
              <w:pStyle w:val="TAC"/>
              <w:keepNext w:val="0"/>
              <w:keepLines w:val="0"/>
              <w:widowControl w:val="0"/>
              <w:jc w:val="left"/>
              <w:rPr>
                <w:sz w:val="16"/>
                <w:szCs w:val="16"/>
              </w:rPr>
            </w:pPr>
            <w:r w:rsidRPr="00F92F6B">
              <w:rPr>
                <w:sz w:val="16"/>
                <w:szCs w:val="16"/>
              </w:rPr>
              <w:t>17.0.0</w:t>
            </w:r>
          </w:p>
        </w:tc>
      </w:tr>
      <w:tr w:rsidR="006C004A" w:rsidRPr="00F92F6B" w14:paraId="66A322AD" w14:textId="77777777" w:rsidTr="00F622A3">
        <w:tc>
          <w:tcPr>
            <w:tcW w:w="709" w:type="dxa"/>
            <w:shd w:val="solid" w:color="FFFFFF" w:fill="auto"/>
          </w:tcPr>
          <w:p w14:paraId="0AB7B891" w14:textId="77777777" w:rsidR="000F36BB" w:rsidRPr="00F92F6B"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F92F6B" w:rsidRDefault="000F36BB"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6176DD3" w14:textId="578FAF2D" w:rsidR="000F36BB" w:rsidRPr="00F92F6B" w:rsidRDefault="000F36BB" w:rsidP="009014E0">
            <w:pPr>
              <w:pStyle w:val="TAC"/>
              <w:keepNext w:val="0"/>
              <w:keepLines w:val="0"/>
              <w:widowControl w:val="0"/>
              <w:jc w:val="left"/>
              <w:rPr>
                <w:sz w:val="16"/>
                <w:szCs w:val="16"/>
              </w:rPr>
            </w:pPr>
            <w:r w:rsidRPr="00F92F6B">
              <w:rPr>
                <w:sz w:val="16"/>
                <w:szCs w:val="16"/>
              </w:rPr>
              <w:t>RP-220</w:t>
            </w:r>
            <w:r w:rsidR="00A22E1F" w:rsidRPr="00F92F6B">
              <w:rPr>
                <w:sz w:val="16"/>
                <w:szCs w:val="16"/>
              </w:rPr>
              <w:t>476</w:t>
            </w:r>
          </w:p>
        </w:tc>
        <w:tc>
          <w:tcPr>
            <w:tcW w:w="567" w:type="dxa"/>
            <w:shd w:val="solid" w:color="FFFFFF" w:fill="auto"/>
          </w:tcPr>
          <w:p w14:paraId="2BDD1B15" w14:textId="49B65DD5" w:rsidR="000F36BB" w:rsidRPr="00F92F6B" w:rsidRDefault="000F36BB" w:rsidP="009014E0">
            <w:pPr>
              <w:pStyle w:val="TAL"/>
              <w:keepNext w:val="0"/>
              <w:keepLines w:val="0"/>
              <w:widowControl w:val="0"/>
              <w:jc w:val="center"/>
              <w:rPr>
                <w:sz w:val="16"/>
                <w:szCs w:val="16"/>
              </w:rPr>
            </w:pPr>
            <w:r w:rsidRPr="00F92F6B">
              <w:rPr>
                <w:sz w:val="16"/>
                <w:szCs w:val="16"/>
              </w:rPr>
              <w:t>0405</w:t>
            </w:r>
          </w:p>
        </w:tc>
        <w:tc>
          <w:tcPr>
            <w:tcW w:w="425" w:type="dxa"/>
            <w:shd w:val="solid" w:color="FFFFFF" w:fill="auto"/>
          </w:tcPr>
          <w:p w14:paraId="5C64CFE4" w14:textId="30909561" w:rsidR="000F36BB" w:rsidRPr="00F92F6B" w:rsidRDefault="000F36B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28840CF" w14:textId="2076254F" w:rsidR="000F36BB" w:rsidRPr="00F92F6B" w:rsidRDefault="000F36BB"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02B1D03" w14:textId="789E0ADE" w:rsidR="000F36BB" w:rsidRPr="00F92F6B" w:rsidRDefault="000F36BB"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eSL</w:t>
            </w:r>
            <w:proofErr w:type="spellEnd"/>
            <w:r w:rsidRPr="00F92F6B">
              <w:rPr>
                <w:rFonts w:ascii="Arial" w:hAnsi="Arial" w:cs="Arial"/>
                <w:sz w:val="16"/>
                <w:szCs w:val="16"/>
              </w:rPr>
              <w:t xml:space="preserve"> in TS 38.300</w:t>
            </w:r>
          </w:p>
        </w:tc>
        <w:tc>
          <w:tcPr>
            <w:tcW w:w="708" w:type="dxa"/>
            <w:shd w:val="solid" w:color="FFFFFF" w:fill="auto"/>
          </w:tcPr>
          <w:p w14:paraId="7104F7CB" w14:textId="491A9866" w:rsidR="000F36BB" w:rsidRPr="00F92F6B" w:rsidRDefault="000F36BB" w:rsidP="009014E0">
            <w:pPr>
              <w:pStyle w:val="TAC"/>
              <w:keepNext w:val="0"/>
              <w:keepLines w:val="0"/>
              <w:widowControl w:val="0"/>
              <w:jc w:val="left"/>
              <w:rPr>
                <w:sz w:val="16"/>
                <w:szCs w:val="16"/>
              </w:rPr>
            </w:pPr>
            <w:r w:rsidRPr="00F92F6B">
              <w:rPr>
                <w:sz w:val="16"/>
                <w:szCs w:val="16"/>
              </w:rPr>
              <w:t>17.0.0</w:t>
            </w:r>
          </w:p>
        </w:tc>
      </w:tr>
      <w:tr w:rsidR="006C004A" w:rsidRPr="00F92F6B" w14:paraId="499D4C45" w14:textId="77777777" w:rsidTr="00635D2F">
        <w:tc>
          <w:tcPr>
            <w:tcW w:w="709" w:type="dxa"/>
            <w:shd w:val="solid" w:color="FFFFFF" w:fill="auto"/>
          </w:tcPr>
          <w:p w14:paraId="4739715C" w14:textId="77777777" w:rsidR="00F622A3" w:rsidRPr="00F92F6B"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F92F6B" w:rsidRDefault="00F622A3"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099701DF" w14:textId="3115F8C1" w:rsidR="00F622A3" w:rsidRPr="00F92F6B" w:rsidRDefault="00F622A3" w:rsidP="009014E0">
            <w:pPr>
              <w:pStyle w:val="TAC"/>
              <w:keepNext w:val="0"/>
              <w:keepLines w:val="0"/>
              <w:widowControl w:val="0"/>
              <w:jc w:val="left"/>
              <w:rPr>
                <w:sz w:val="16"/>
                <w:szCs w:val="16"/>
              </w:rPr>
            </w:pPr>
            <w:r w:rsidRPr="00F92F6B">
              <w:rPr>
                <w:sz w:val="16"/>
                <w:szCs w:val="16"/>
              </w:rPr>
              <w:t>RP-220837</w:t>
            </w:r>
          </w:p>
        </w:tc>
        <w:tc>
          <w:tcPr>
            <w:tcW w:w="567" w:type="dxa"/>
            <w:shd w:val="solid" w:color="FFFFFF" w:fill="auto"/>
          </w:tcPr>
          <w:p w14:paraId="012F80F7" w14:textId="15E65AB6" w:rsidR="00F622A3" w:rsidRPr="00F92F6B" w:rsidRDefault="00F622A3" w:rsidP="009014E0">
            <w:pPr>
              <w:pStyle w:val="TAL"/>
              <w:keepNext w:val="0"/>
              <w:keepLines w:val="0"/>
              <w:widowControl w:val="0"/>
              <w:jc w:val="center"/>
              <w:rPr>
                <w:sz w:val="16"/>
                <w:szCs w:val="16"/>
              </w:rPr>
            </w:pPr>
            <w:r w:rsidRPr="00F92F6B">
              <w:rPr>
                <w:sz w:val="16"/>
                <w:szCs w:val="16"/>
              </w:rPr>
              <w:t>0407</w:t>
            </w:r>
          </w:p>
        </w:tc>
        <w:tc>
          <w:tcPr>
            <w:tcW w:w="425" w:type="dxa"/>
            <w:shd w:val="solid" w:color="FFFFFF" w:fill="auto"/>
          </w:tcPr>
          <w:p w14:paraId="167329A3" w14:textId="2A5BF762" w:rsidR="00F622A3" w:rsidRPr="00F92F6B" w:rsidRDefault="00F622A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B11195A" w14:textId="378B815A" w:rsidR="00F622A3" w:rsidRPr="00F92F6B" w:rsidRDefault="00F622A3"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A066689" w14:textId="3BAC3E16" w:rsidR="00F622A3" w:rsidRPr="00F92F6B" w:rsidRDefault="00F622A3" w:rsidP="009014E0">
            <w:pPr>
              <w:widowControl w:val="0"/>
              <w:spacing w:after="0"/>
              <w:rPr>
                <w:rFonts w:ascii="Arial" w:hAnsi="Arial" w:cs="Arial"/>
                <w:sz w:val="16"/>
                <w:szCs w:val="16"/>
              </w:rPr>
            </w:pPr>
            <w:r w:rsidRPr="00F92F6B">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F92F6B" w:rsidRDefault="00F622A3" w:rsidP="009014E0">
            <w:pPr>
              <w:pStyle w:val="TAC"/>
              <w:keepNext w:val="0"/>
              <w:keepLines w:val="0"/>
              <w:widowControl w:val="0"/>
              <w:jc w:val="left"/>
              <w:rPr>
                <w:sz w:val="16"/>
                <w:szCs w:val="16"/>
              </w:rPr>
            </w:pPr>
            <w:r w:rsidRPr="00F92F6B">
              <w:rPr>
                <w:sz w:val="16"/>
                <w:szCs w:val="16"/>
              </w:rPr>
              <w:t>17.0.0</w:t>
            </w:r>
          </w:p>
        </w:tc>
      </w:tr>
      <w:tr w:rsidR="006C004A" w:rsidRPr="00F92F6B" w14:paraId="7C672E76" w14:textId="77777777" w:rsidTr="00AC0EC2">
        <w:tc>
          <w:tcPr>
            <w:tcW w:w="709" w:type="dxa"/>
            <w:shd w:val="solid" w:color="FFFFFF" w:fill="auto"/>
          </w:tcPr>
          <w:p w14:paraId="749EBB6E" w14:textId="77777777" w:rsidR="00635D2F" w:rsidRPr="00F92F6B"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F92F6B" w:rsidRDefault="00635D2F"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1A59E203" w14:textId="581358B8" w:rsidR="00635D2F" w:rsidRPr="00F92F6B" w:rsidRDefault="00635D2F" w:rsidP="009014E0">
            <w:pPr>
              <w:pStyle w:val="TAC"/>
              <w:keepNext w:val="0"/>
              <w:keepLines w:val="0"/>
              <w:widowControl w:val="0"/>
              <w:jc w:val="left"/>
              <w:rPr>
                <w:sz w:val="16"/>
                <w:szCs w:val="16"/>
              </w:rPr>
            </w:pPr>
            <w:r w:rsidRPr="00F92F6B">
              <w:rPr>
                <w:sz w:val="16"/>
                <w:szCs w:val="16"/>
              </w:rPr>
              <w:t>RP-220475</w:t>
            </w:r>
          </w:p>
        </w:tc>
        <w:tc>
          <w:tcPr>
            <w:tcW w:w="567" w:type="dxa"/>
            <w:shd w:val="solid" w:color="FFFFFF" w:fill="auto"/>
          </w:tcPr>
          <w:p w14:paraId="054041FE" w14:textId="436BFD76" w:rsidR="00635D2F" w:rsidRPr="00F92F6B" w:rsidRDefault="00635D2F" w:rsidP="009014E0">
            <w:pPr>
              <w:pStyle w:val="TAL"/>
              <w:keepNext w:val="0"/>
              <w:keepLines w:val="0"/>
              <w:widowControl w:val="0"/>
              <w:jc w:val="center"/>
              <w:rPr>
                <w:sz w:val="16"/>
                <w:szCs w:val="16"/>
              </w:rPr>
            </w:pPr>
            <w:r w:rsidRPr="00F92F6B">
              <w:rPr>
                <w:sz w:val="16"/>
                <w:szCs w:val="16"/>
              </w:rPr>
              <w:t>0408</w:t>
            </w:r>
          </w:p>
        </w:tc>
        <w:tc>
          <w:tcPr>
            <w:tcW w:w="425" w:type="dxa"/>
            <w:shd w:val="solid" w:color="FFFFFF" w:fill="auto"/>
          </w:tcPr>
          <w:p w14:paraId="0D3069E5" w14:textId="566D43E0" w:rsidR="00635D2F" w:rsidRPr="00F92F6B" w:rsidRDefault="00635D2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55B27A6" w14:textId="5233E96F" w:rsidR="00635D2F" w:rsidRPr="00F92F6B" w:rsidRDefault="00635D2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50CBA48" w14:textId="52876A4B" w:rsidR="00635D2F" w:rsidRPr="00F92F6B" w:rsidRDefault="00635D2F" w:rsidP="009014E0">
            <w:pPr>
              <w:widowControl w:val="0"/>
              <w:spacing w:after="0"/>
              <w:rPr>
                <w:rFonts w:ascii="Arial" w:hAnsi="Arial" w:cs="Arial"/>
                <w:sz w:val="16"/>
                <w:szCs w:val="16"/>
              </w:rPr>
            </w:pPr>
            <w:r w:rsidRPr="00F92F6B">
              <w:rPr>
                <w:rFonts w:ascii="Arial" w:hAnsi="Arial" w:cs="Arial"/>
                <w:sz w:val="16"/>
                <w:szCs w:val="16"/>
              </w:rPr>
              <w:t>Introduction of NR operation up to 71GHz</w:t>
            </w:r>
          </w:p>
        </w:tc>
        <w:tc>
          <w:tcPr>
            <w:tcW w:w="708" w:type="dxa"/>
            <w:shd w:val="solid" w:color="FFFFFF" w:fill="auto"/>
          </w:tcPr>
          <w:p w14:paraId="34535817" w14:textId="2C6D4228" w:rsidR="00635D2F" w:rsidRPr="00F92F6B" w:rsidRDefault="00635D2F" w:rsidP="009014E0">
            <w:pPr>
              <w:pStyle w:val="TAC"/>
              <w:keepNext w:val="0"/>
              <w:keepLines w:val="0"/>
              <w:widowControl w:val="0"/>
              <w:jc w:val="left"/>
              <w:rPr>
                <w:sz w:val="16"/>
                <w:szCs w:val="16"/>
              </w:rPr>
            </w:pPr>
            <w:r w:rsidRPr="00F92F6B">
              <w:rPr>
                <w:sz w:val="16"/>
                <w:szCs w:val="16"/>
              </w:rPr>
              <w:t>17.0.0</w:t>
            </w:r>
          </w:p>
        </w:tc>
      </w:tr>
      <w:tr w:rsidR="006C004A" w:rsidRPr="00F92F6B" w14:paraId="5EABCFC3" w14:textId="77777777" w:rsidTr="00F64780">
        <w:tc>
          <w:tcPr>
            <w:tcW w:w="709" w:type="dxa"/>
            <w:shd w:val="solid" w:color="FFFFFF" w:fill="auto"/>
          </w:tcPr>
          <w:p w14:paraId="49EA15A1" w14:textId="77777777" w:rsidR="00AC0EC2" w:rsidRPr="00F92F6B"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F92F6B" w:rsidRDefault="00AC0EC2"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77B690CA" w14:textId="07C2B617" w:rsidR="00AC0EC2" w:rsidRPr="00F92F6B" w:rsidRDefault="00AC0EC2" w:rsidP="009014E0">
            <w:pPr>
              <w:pStyle w:val="TAC"/>
              <w:keepNext w:val="0"/>
              <w:keepLines w:val="0"/>
              <w:widowControl w:val="0"/>
              <w:jc w:val="left"/>
              <w:rPr>
                <w:sz w:val="16"/>
                <w:szCs w:val="16"/>
              </w:rPr>
            </w:pPr>
            <w:r w:rsidRPr="00F92F6B">
              <w:rPr>
                <w:sz w:val="16"/>
                <w:szCs w:val="16"/>
              </w:rPr>
              <w:t>RP-220499</w:t>
            </w:r>
          </w:p>
        </w:tc>
        <w:tc>
          <w:tcPr>
            <w:tcW w:w="567" w:type="dxa"/>
            <w:shd w:val="solid" w:color="FFFFFF" w:fill="auto"/>
          </w:tcPr>
          <w:p w14:paraId="31DD9F7A" w14:textId="2431BE75" w:rsidR="00AC0EC2" w:rsidRPr="00F92F6B" w:rsidRDefault="00AC0EC2" w:rsidP="009014E0">
            <w:pPr>
              <w:pStyle w:val="TAL"/>
              <w:keepNext w:val="0"/>
              <w:keepLines w:val="0"/>
              <w:widowControl w:val="0"/>
              <w:jc w:val="center"/>
              <w:rPr>
                <w:sz w:val="16"/>
                <w:szCs w:val="16"/>
              </w:rPr>
            </w:pPr>
            <w:r w:rsidRPr="00F92F6B">
              <w:rPr>
                <w:sz w:val="16"/>
                <w:szCs w:val="16"/>
              </w:rPr>
              <w:t>0411</w:t>
            </w:r>
          </w:p>
        </w:tc>
        <w:tc>
          <w:tcPr>
            <w:tcW w:w="425" w:type="dxa"/>
            <w:shd w:val="solid" w:color="FFFFFF" w:fill="auto"/>
          </w:tcPr>
          <w:p w14:paraId="1E3BDC2C" w14:textId="3B66A6E4" w:rsidR="00AC0EC2" w:rsidRPr="00F92F6B" w:rsidRDefault="00AC0EC2"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97A3715" w14:textId="6BBB81D9" w:rsidR="00AC0EC2" w:rsidRPr="00F92F6B" w:rsidRDefault="00AC0EC2"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0A01C2F" w14:textId="4A81759E" w:rsidR="00AC0EC2" w:rsidRPr="00F92F6B" w:rsidRDefault="00AC0EC2" w:rsidP="009014E0">
            <w:pPr>
              <w:widowControl w:val="0"/>
              <w:spacing w:after="0"/>
              <w:rPr>
                <w:rFonts w:ascii="Arial" w:hAnsi="Arial" w:cs="Arial"/>
                <w:sz w:val="16"/>
                <w:szCs w:val="16"/>
              </w:rPr>
            </w:pPr>
            <w:r w:rsidRPr="00F92F6B">
              <w:rPr>
                <w:rFonts w:ascii="Arial" w:hAnsi="Arial" w:cs="Arial"/>
                <w:sz w:val="16"/>
                <w:szCs w:val="16"/>
              </w:rPr>
              <w:t>Stage 2 CR for UL Tx switching enhancement</w:t>
            </w:r>
          </w:p>
        </w:tc>
        <w:tc>
          <w:tcPr>
            <w:tcW w:w="708" w:type="dxa"/>
            <w:shd w:val="solid" w:color="FFFFFF" w:fill="auto"/>
          </w:tcPr>
          <w:p w14:paraId="79662524" w14:textId="1175FEF7" w:rsidR="00AC0EC2" w:rsidRPr="00F92F6B" w:rsidRDefault="00AC0EC2" w:rsidP="009014E0">
            <w:pPr>
              <w:pStyle w:val="TAC"/>
              <w:keepNext w:val="0"/>
              <w:keepLines w:val="0"/>
              <w:widowControl w:val="0"/>
              <w:jc w:val="left"/>
              <w:rPr>
                <w:sz w:val="16"/>
                <w:szCs w:val="16"/>
              </w:rPr>
            </w:pPr>
            <w:r w:rsidRPr="00F92F6B">
              <w:rPr>
                <w:sz w:val="16"/>
                <w:szCs w:val="16"/>
              </w:rPr>
              <w:t>17.0.0</w:t>
            </w:r>
          </w:p>
        </w:tc>
      </w:tr>
      <w:tr w:rsidR="006C004A" w:rsidRPr="00F92F6B" w14:paraId="59AD0CDB" w14:textId="77777777" w:rsidTr="00151B9B">
        <w:tc>
          <w:tcPr>
            <w:tcW w:w="709" w:type="dxa"/>
            <w:shd w:val="solid" w:color="FFFFFF" w:fill="auto"/>
          </w:tcPr>
          <w:p w14:paraId="63E76662" w14:textId="77777777" w:rsidR="00F64780" w:rsidRPr="00F92F6B"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F92F6B" w:rsidRDefault="00F64780"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BFE7562" w14:textId="64BB90BB" w:rsidR="00F64780" w:rsidRPr="00F92F6B" w:rsidRDefault="00F64780" w:rsidP="009014E0">
            <w:pPr>
              <w:pStyle w:val="TAC"/>
              <w:keepNext w:val="0"/>
              <w:keepLines w:val="0"/>
              <w:widowControl w:val="0"/>
              <w:jc w:val="left"/>
              <w:rPr>
                <w:sz w:val="16"/>
                <w:szCs w:val="16"/>
              </w:rPr>
            </w:pPr>
            <w:r w:rsidRPr="00F92F6B">
              <w:rPr>
                <w:sz w:val="16"/>
                <w:szCs w:val="16"/>
              </w:rPr>
              <w:t>RP-220478</w:t>
            </w:r>
          </w:p>
        </w:tc>
        <w:tc>
          <w:tcPr>
            <w:tcW w:w="567" w:type="dxa"/>
            <w:shd w:val="solid" w:color="FFFFFF" w:fill="auto"/>
          </w:tcPr>
          <w:p w14:paraId="1BEA263E" w14:textId="51732ED4" w:rsidR="00F64780" w:rsidRPr="00F92F6B" w:rsidRDefault="00F64780" w:rsidP="009014E0">
            <w:pPr>
              <w:pStyle w:val="TAL"/>
              <w:keepNext w:val="0"/>
              <w:keepLines w:val="0"/>
              <w:widowControl w:val="0"/>
              <w:jc w:val="center"/>
              <w:rPr>
                <w:sz w:val="16"/>
                <w:szCs w:val="16"/>
              </w:rPr>
            </w:pPr>
            <w:r w:rsidRPr="00F92F6B">
              <w:rPr>
                <w:sz w:val="16"/>
                <w:szCs w:val="16"/>
              </w:rPr>
              <w:t>0412</w:t>
            </w:r>
          </w:p>
        </w:tc>
        <w:tc>
          <w:tcPr>
            <w:tcW w:w="425" w:type="dxa"/>
            <w:shd w:val="solid" w:color="FFFFFF" w:fill="auto"/>
          </w:tcPr>
          <w:p w14:paraId="00C9D2E6" w14:textId="0C0A3211" w:rsidR="00F64780" w:rsidRPr="00F92F6B" w:rsidRDefault="00F64780"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59AC61C6" w14:textId="4E11F0A8" w:rsidR="00F64780" w:rsidRPr="00F92F6B" w:rsidRDefault="00F64780"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452FC6D1" w14:textId="591F33C4" w:rsidR="00F64780" w:rsidRPr="00F92F6B" w:rsidRDefault="00F64780" w:rsidP="009014E0">
            <w:pPr>
              <w:widowControl w:val="0"/>
              <w:spacing w:after="0"/>
              <w:rPr>
                <w:rFonts w:ascii="Arial" w:hAnsi="Arial" w:cs="Arial"/>
                <w:sz w:val="16"/>
                <w:szCs w:val="16"/>
              </w:rPr>
            </w:pPr>
            <w:r w:rsidRPr="00F92F6B">
              <w:rPr>
                <w:rFonts w:ascii="Arial" w:hAnsi="Arial" w:cs="Arial"/>
                <w:sz w:val="16"/>
                <w:szCs w:val="16"/>
              </w:rPr>
              <w:t>Introduction of NR coverage enhancements</w:t>
            </w:r>
          </w:p>
        </w:tc>
        <w:tc>
          <w:tcPr>
            <w:tcW w:w="708" w:type="dxa"/>
            <w:shd w:val="solid" w:color="FFFFFF" w:fill="auto"/>
          </w:tcPr>
          <w:p w14:paraId="54EB15B8" w14:textId="70398796" w:rsidR="00F64780" w:rsidRPr="00F92F6B" w:rsidRDefault="00F64780" w:rsidP="009014E0">
            <w:pPr>
              <w:pStyle w:val="TAC"/>
              <w:keepNext w:val="0"/>
              <w:keepLines w:val="0"/>
              <w:widowControl w:val="0"/>
              <w:jc w:val="left"/>
              <w:rPr>
                <w:sz w:val="16"/>
                <w:szCs w:val="16"/>
              </w:rPr>
            </w:pPr>
            <w:r w:rsidRPr="00F92F6B">
              <w:rPr>
                <w:sz w:val="16"/>
                <w:szCs w:val="16"/>
              </w:rPr>
              <w:t>17.0.0</w:t>
            </w:r>
          </w:p>
        </w:tc>
      </w:tr>
      <w:tr w:rsidR="006C004A" w:rsidRPr="00F92F6B" w14:paraId="3230710C" w14:textId="77777777" w:rsidTr="00B71F51">
        <w:tc>
          <w:tcPr>
            <w:tcW w:w="709" w:type="dxa"/>
            <w:shd w:val="solid" w:color="FFFFFF" w:fill="auto"/>
          </w:tcPr>
          <w:p w14:paraId="672AB872" w14:textId="77777777" w:rsidR="00151B9B" w:rsidRPr="00F92F6B"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F92F6B" w:rsidRDefault="00151B9B"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39121771" w14:textId="1F7FD110" w:rsidR="00151B9B" w:rsidRPr="00F92F6B" w:rsidRDefault="00151B9B" w:rsidP="009014E0">
            <w:pPr>
              <w:pStyle w:val="TAC"/>
              <w:keepNext w:val="0"/>
              <w:keepLines w:val="0"/>
              <w:widowControl w:val="0"/>
              <w:jc w:val="left"/>
              <w:rPr>
                <w:sz w:val="16"/>
                <w:szCs w:val="16"/>
              </w:rPr>
            </w:pPr>
            <w:r w:rsidRPr="00F92F6B">
              <w:rPr>
                <w:sz w:val="16"/>
                <w:szCs w:val="16"/>
              </w:rPr>
              <w:t>RP-220490</w:t>
            </w:r>
          </w:p>
        </w:tc>
        <w:tc>
          <w:tcPr>
            <w:tcW w:w="567" w:type="dxa"/>
            <w:shd w:val="solid" w:color="FFFFFF" w:fill="auto"/>
          </w:tcPr>
          <w:p w14:paraId="061A1582" w14:textId="33EA8048" w:rsidR="00151B9B" w:rsidRPr="00F92F6B" w:rsidRDefault="00151B9B" w:rsidP="009014E0">
            <w:pPr>
              <w:pStyle w:val="TAL"/>
              <w:keepNext w:val="0"/>
              <w:keepLines w:val="0"/>
              <w:widowControl w:val="0"/>
              <w:jc w:val="center"/>
              <w:rPr>
                <w:sz w:val="16"/>
                <w:szCs w:val="16"/>
              </w:rPr>
            </w:pPr>
            <w:r w:rsidRPr="00F92F6B">
              <w:rPr>
                <w:sz w:val="16"/>
                <w:szCs w:val="16"/>
              </w:rPr>
              <w:t>0413</w:t>
            </w:r>
          </w:p>
        </w:tc>
        <w:tc>
          <w:tcPr>
            <w:tcW w:w="425" w:type="dxa"/>
            <w:shd w:val="solid" w:color="FFFFFF" w:fill="auto"/>
          </w:tcPr>
          <w:p w14:paraId="31B7CC55" w14:textId="6A9A98D5" w:rsidR="00151B9B" w:rsidRPr="00F92F6B" w:rsidRDefault="00151B9B"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326A3E1" w14:textId="54A6C45B" w:rsidR="00151B9B" w:rsidRPr="00F92F6B" w:rsidRDefault="00151B9B"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C69E820" w14:textId="3A52796D" w:rsidR="00151B9B" w:rsidRPr="00F92F6B" w:rsidRDefault="00151B9B" w:rsidP="009014E0">
            <w:pPr>
              <w:widowControl w:val="0"/>
              <w:spacing w:after="0"/>
              <w:rPr>
                <w:rFonts w:ascii="Arial" w:hAnsi="Arial" w:cs="Arial"/>
                <w:sz w:val="16"/>
                <w:szCs w:val="16"/>
              </w:rPr>
            </w:pPr>
            <w:r w:rsidRPr="00F92F6B">
              <w:rPr>
                <w:rFonts w:ascii="Arial" w:hAnsi="Arial" w:cs="Arial"/>
                <w:sz w:val="16"/>
                <w:szCs w:val="16"/>
              </w:rPr>
              <w:t>RAN enhancements in the support of slicing</w:t>
            </w:r>
          </w:p>
        </w:tc>
        <w:tc>
          <w:tcPr>
            <w:tcW w:w="708" w:type="dxa"/>
            <w:shd w:val="solid" w:color="FFFFFF" w:fill="auto"/>
          </w:tcPr>
          <w:p w14:paraId="75FAD0FD" w14:textId="2CC2CAFF" w:rsidR="00151B9B" w:rsidRPr="00F92F6B" w:rsidRDefault="00151B9B" w:rsidP="009014E0">
            <w:pPr>
              <w:pStyle w:val="TAC"/>
              <w:keepNext w:val="0"/>
              <w:keepLines w:val="0"/>
              <w:widowControl w:val="0"/>
              <w:jc w:val="left"/>
              <w:rPr>
                <w:sz w:val="16"/>
                <w:szCs w:val="16"/>
              </w:rPr>
            </w:pPr>
            <w:r w:rsidRPr="00F92F6B">
              <w:rPr>
                <w:sz w:val="16"/>
                <w:szCs w:val="16"/>
              </w:rPr>
              <w:t>17.0.0</w:t>
            </w:r>
          </w:p>
        </w:tc>
      </w:tr>
      <w:tr w:rsidR="006C004A" w:rsidRPr="00F92F6B" w14:paraId="2101440D" w14:textId="77777777" w:rsidTr="006902F5">
        <w:tc>
          <w:tcPr>
            <w:tcW w:w="709" w:type="dxa"/>
            <w:shd w:val="solid" w:color="FFFFFF" w:fill="auto"/>
          </w:tcPr>
          <w:p w14:paraId="6EE1A811" w14:textId="77777777" w:rsidR="00B71F51" w:rsidRPr="00F92F6B"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F92F6B" w:rsidRDefault="00B71F51"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3C99179D" w14:textId="41D848DE" w:rsidR="00B71F51" w:rsidRPr="00F92F6B" w:rsidRDefault="00B71F51" w:rsidP="009014E0">
            <w:pPr>
              <w:pStyle w:val="TAC"/>
              <w:keepNext w:val="0"/>
              <w:keepLines w:val="0"/>
              <w:widowControl w:val="0"/>
              <w:jc w:val="left"/>
              <w:rPr>
                <w:sz w:val="16"/>
                <w:szCs w:val="16"/>
              </w:rPr>
            </w:pPr>
            <w:r w:rsidRPr="00F92F6B">
              <w:rPr>
                <w:sz w:val="16"/>
                <w:szCs w:val="16"/>
              </w:rPr>
              <w:t>RP-220493</w:t>
            </w:r>
          </w:p>
        </w:tc>
        <w:tc>
          <w:tcPr>
            <w:tcW w:w="567" w:type="dxa"/>
            <w:shd w:val="solid" w:color="FFFFFF" w:fill="auto"/>
          </w:tcPr>
          <w:p w14:paraId="582BA8EB" w14:textId="21B95545" w:rsidR="00B71F51" w:rsidRPr="00F92F6B" w:rsidRDefault="00B71F51" w:rsidP="009014E0">
            <w:pPr>
              <w:pStyle w:val="TAL"/>
              <w:keepNext w:val="0"/>
              <w:keepLines w:val="0"/>
              <w:widowControl w:val="0"/>
              <w:jc w:val="center"/>
              <w:rPr>
                <w:sz w:val="16"/>
                <w:szCs w:val="16"/>
              </w:rPr>
            </w:pPr>
            <w:r w:rsidRPr="00F92F6B">
              <w:rPr>
                <w:sz w:val="16"/>
                <w:szCs w:val="16"/>
              </w:rPr>
              <w:t>0414</w:t>
            </w:r>
          </w:p>
        </w:tc>
        <w:tc>
          <w:tcPr>
            <w:tcW w:w="425" w:type="dxa"/>
            <w:shd w:val="solid" w:color="FFFFFF" w:fill="auto"/>
          </w:tcPr>
          <w:p w14:paraId="1DFC12C5" w14:textId="7587F91A" w:rsidR="00B71F51" w:rsidRPr="00F92F6B" w:rsidRDefault="00B71F51"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6A68C969" w14:textId="06FE3151" w:rsidR="00B71F51" w:rsidRPr="00F92F6B" w:rsidRDefault="00B71F5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103A3AD" w14:textId="427608C2" w:rsidR="00B71F51" w:rsidRPr="00F92F6B" w:rsidRDefault="00B71F51" w:rsidP="009014E0">
            <w:pPr>
              <w:widowControl w:val="0"/>
              <w:spacing w:after="0"/>
              <w:rPr>
                <w:rFonts w:ascii="Arial" w:hAnsi="Arial" w:cs="Arial"/>
                <w:sz w:val="16"/>
                <w:szCs w:val="16"/>
              </w:rPr>
            </w:pPr>
            <w:r w:rsidRPr="00F92F6B">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F92F6B" w:rsidRDefault="00B71F51" w:rsidP="009014E0">
            <w:pPr>
              <w:pStyle w:val="TAC"/>
              <w:keepNext w:val="0"/>
              <w:keepLines w:val="0"/>
              <w:widowControl w:val="0"/>
              <w:jc w:val="left"/>
              <w:rPr>
                <w:sz w:val="16"/>
                <w:szCs w:val="16"/>
              </w:rPr>
            </w:pPr>
            <w:r w:rsidRPr="00F92F6B">
              <w:rPr>
                <w:sz w:val="16"/>
                <w:szCs w:val="16"/>
              </w:rPr>
              <w:t>17.0.0</w:t>
            </w:r>
          </w:p>
        </w:tc>
      </w:tr>
      <w:tr w:rsidR="006C004A" w:rsidRPr="00F92F6B" w14:paraId="7B96AB1A" w14:textId="77777777" w:rsidTr="00213FB7">
        <w:tc>
          <w:tcPr>
            <w:tcW w:w="709" w:type="dxa"/>
            <w:shd w:val="solid" w:color="FFFFFF" w:fill="auto"/>
          </w:tcPr>
          <w:p w14:paraId="55E84055" w14:textId="77777777" w:rsidR="006902F5" w:rsidRPr="00F92F6B"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F92F6B" w:rsidRDefault="006902F5"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CC4C652" w14:textId="51269DE5" w:rsidR="006902F5" w:rsidRPr="00F92F6B" w:rsidRDefault="006902F5" w:rsidP="009014E0">
            <w:pPr>
              <w:pStyle w:val="TAC"/>
              <w:keepNext w:val="0"/>
              <w:keepLines w:val="0"/>
              <w:widowControl w:val="0"/>
              <w:jc w:val="left"/>
              <w:rPr>
                <w:sz w:val="16"/>
                <w:szCs w:val="16"/>
              </w:rPr>
            </w:pPr>
            <w:r w:rsidRPr="00F92F6B">
              <w:rPr>
                <w:sz w:val="16"/>
                <w:szCs w:val="16"/>
              </w:rPr>
              <w:t>RP-220489</w:t>
            </w:r>
          </w:p>
        </w:tc>
        <w:tc>
          <w:tcPr>
            <w:tcW w:w="567" w:type="dxa"/>
            <w:shd w:val="solid" w:color="FFFFFF" w:fill="auto"/>
          </w:tcPr>
          <w:p w14:paraId="53F92782" w14:textId="1616170B" w:rsidR="006902F5" w:rsidRPr="00F92F6B" w:rsidRDefault="006902F5" w:rsidP="009014E0">
            <w:pPr>
              <w:pStyle w:val="TAL"/>
              <w:keepNext w:val="0"/>
              <w:keepLines w:val="0"/>
              <w:widowControl w:val="0"/>
              <w:jc w:val="center"/>
              <w:rPr>
                <w:sz w:val="16"/>
                <w:szCs w:val="16"/>
              </w:rPr>
            </w:pPr>
            <w:r w:rsidRPr="00F92F6B">
              <w:rPr>
                <w:sz w:val="16"/>
                <w:szCs w:val="16"/>
              </w:rPr>
              <w:t>0415</w:t>
            </w:r>
          </w:p>
        </w:tc>
        <w:tc>
          <w:tcPr>
            <w:tcW w:w="425" w:type="dxa"/>
            <w:shd w:val="solid" w:color="FFFFFF" w:fill="auto"/>
          </w:tcPr>
          <w:p w14:paraId="186D797A" w14:textId="50822E82" w:rsidR="006902F5" w:rsidRPr="00F92F6B" w:rsidRDefault="006902F5"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AD9E93B" w14:textId="424687D5" w:rsidR="006902F5" w:rsidRPr="00F92F6B" w:rsidRDefault="006902F5"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4D540D8" w14:textId="2C4DA874" w:rsidR="006902F5" w:rsidRPr="00F92F6B" w:rsidRDefault="006902F5" w:rsidP="009014E0">
            <w:pPr>
              <w:widowControl w:val="0"/>
              <w:spacing w:after="0"/>
              <w:rPr>
                <w:rFonts w:ascii="Arial" w:hAnsi="Arial" w:cs="Arial"/>
                <w:sz w:val="16"/>
                <w:szCs w:val="16"/>
              </w:rPr>
            </w:pPr>
            <w:r w:rsidRPr="00F92F6B">
              <w:rPr>
                <w:rFonts w:ascii="Arial" w:hAnsi="Arial" w:cs="Arial"/>
                <w:sz w:val="16"/>
                <w:szCs w:val="16"/>
              </w:rPr>
              <w:t>Introduction of the support for UDC in NR</w:t>
            </w:r>
          </w:p>
        </w:tc>
        <w:tc>
          <w:tcPr>
            <w:tcW w:w="708" w:type="dxa"/>
            <w:shd w:val="solid" w:color="FFFFFF" w:fill="auto"/>
          </w:tcPr>
          <w:p w14:paraId="14257217" w14:textId="47145D81" w:rsidR="006902F5" w:rsidRPr="00F92F6B" w:rsidRDefault="006902F5" w:rsidP="009014E0">
            <w:pPr>
              <w:pStyle w:val="TAC"/>
              <w:keepNext w:val="0"/>
              <w:keepLines w:val="0"/>
              <w:widowControl w:val="0"/>
              <w:jc w:val="left"/>
              <w:rPr>
                <w:sz w:val="16"/>
                <w:szCs w:val="16"/>
              </w:rPr>
            </w:pPr>
            <w:r w:rsidRPr="00F92F6B">
              <w:rPr>
                <w:sz w:val="16"/>
                <w:szCs w:val="16"/>
              </w:rPr>
              <w:t>17.0.0</w:t>
            </w:r>
          </w:p>
        </w:tc>
      </w:tr>
      <w:tr w:rsidR="006C004A" w:rsidRPr="00F92F6B" w14:paraId="60C5AEB3" w14:textId="77777777" w:rsidTr="005B016D">
        <w:tc>
          <w:tcPr>
            <w:tcW w:w="709" w:type="dxa"/>
            <w:shd w:val="solid" w:color="FFFFFF" w:fill="auto"/>
          </w:tcPr>
          <w:p w14:paraId="28F61183" w14:textId="77777777" w:rsidR="00213FB7" w:rsidRPr="00F92F6B"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F92F6B" w:rsidRDefault="00213FB7"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47461FAA" w14:textId="1C9E6ED9" w:rsidR="00213FB7" w:rsidRPr="00F92F6B" w:rsidRDefault="00213FB7" w:rsidP="009014E0">
            <w:pPr>
              <w:pStyle w:val="TAC"/>
              <w:keepNext w:val="0"/>
              <w:keepLines w:val="0"/>
              <w:widowControl w:val="0"/>
              <w:jc w:val="left"/>
              <w:rPr>
                <w:sz w:val="16"/>
                <w:szCs w:val="16"/>
              </w:rPr>
            </w:pPr>
            <w:r w:rsidRPr="00F92F6B">
              <w:rPr>
                <w:sz w:val="16"/>
                <w:szCs w:val="16"/>
              </w:rPr>
              <w:t>RP-220481</w:t>
            </w:r>
          </w:p>
        </w:tc>
        <w:tc>
          <w:tcPr>
            <w:tcW w:w="567" w:type="dxa"/>
            <w:shd w:val="solid" w:color="FFFFFF" w:fill="auto"/>
          </w:tcPr>
          <w:p w14:paraId="683992C7" w14:textId="452FF7A5" w:rsidR="00213FB7" w:rsidRPr="00F92F6B" w:rsidRDefault="00213FB7" w:rsidP="009014E0">
            <w:pPr>
              <w:pStyle w:val="TAL"/>
              <w:keepNext w:val="0"/>
              <w:keepLines w:val="0"/>
              <w:widowControl w:val="0"/>
              <w:jc w:val="center"/>
              <w:rPr>
                <w:sz w:val="16"/>
                <w:szCs w:val="16"/>
              </w:rPr>
            </w:pPr>
            <w:r w:rsidRPr="00F92F6B">
              <w:rPr>
                <w:sz w:val="16"/>
                <w:szCs w:val="16"/>
              </w:rPr>
              <w:t>0416</w:t>
            </w:r>
          </w:p>
        </w:tc>
        <w:tc>
          <w:tcPr>
            <w:tcW w:w="425" w:type="dxa"/>
            <w:shd w:val="solid" w:color="FFFFFF" w:fill="auto"/>
          </w:tcPr>
          <w:p w14:paraId="03C0BADB" w14:textId="48929E53" w:rsidR="00213FB7" w:rsidRPr="00F92F6B" w:rsidRDefault="00213FB7"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3CD1FE1" w14:textId="1EBBCC58" w:rsidR="00213FB7" w:rsidRPr="00F92F6B" w:rsidRDefault="00213FB7"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F4CB6AE" w14:textId="1205DC5A" w:rsidR="00213FB7" w:rsidRPr="00F92F6B" w:rsidRDefault="00213FB7" w:rsidP="009014E0">
            <w:pPr>
              <w:widowControl w:val="0"/>
              <w:spacing w:after="0"/>
              <w:rPr>
                <w:rFonts w:ascii="Arial" w:hAnsi="Arial" w:cs="Arial"/>
                <w:sz w:val="16"/>
                <w:szCs w:val="16"/>
              </w:rPr>
            </w:pPr>
            <w:r w:rsidRPr="00F92F6B">
              <w:rPr>
                <w:rFonts w:ascii="Arial" w:hAnsi="Arial" w:cs="Arial"/>
                <w:sz w:val="16"/>
                <w:szCs w:val="16"/>
              </w:rPr>
              <w:t xml:space="preserve">Introduction of Rel-17 </w:t>
            </w:r>
            <w:proofErr w:type="spellStart"/>
            <w:r w:rsidRPr="00F92F6B">
              <w:rPr>
                <w:rFonts w:ascii="Arial" w:hAnsi="Arial" w:cs="Arial"/>
                <w:sz w:val="16"/>
                <w:szCs w:val="16"/>
              </w:rPr>
              <w:t>IIoT</w:t>
            </w:r>
            <w:proofErr w:type="spellEnd"/>
            <w:r w:rsidRPr="00F92F6B">
              <w:rPr>
                <w:rFonts w:ascii="Arial" w:hAnsi="Arial" w:cs="Arial"/>
                <w:sz w:val="16"/>
                <w:szCs w:val="16"/>
              </w:rPr>
              <w:t>/URLLC to TS 38.300</w:t>
            </w:r>
          </w:p>
        </w:tc>
        <w:tc>
          <w:tcPr>
            <w:tcW w:w="708" w:type="dxa"/>
            <w:shd w:val="solid" w:color="FFFFFF" w:fill="auto"/>
          </w:tcPr>
          <w:p w14:paraId="7D091709" w14:textId="16197E21" w:rsidR="00213FB7" w:rsidRPr="00F92F6B" w:rsidRDefault="00213FB7" w:rsidP="009014E0">
            <w:pPr>
              <w:pStyle w:val="TAC"/>
              <w:keepNext w:val="0"/>
              <w:keepLines w:val="0"/>
              <w:widowControl w:val="0"/>
              <w:jc w:val="left"/>
              <w:rPr>
                <w:sz w:val="16"/>
                <w:szCs w:val="16"/>
              </w:rPr>
            </w:pPr>
            <w:r w:rsidRPr="00F92F6B">
              <w:rPr>
                <w:sz w:val="16"/>
                <w:szCs w:val="16"/>
              </w:rPr>
              <w:t>17.0.0</w:t>
            </w:r>
          </w:p>
        </w:tc>
      </w:tr>
      <w:tr w:rsidR="006C004A" w:rsidRPr="00F92F6B" w14:paraId="28DFDDEF" w14:textId="77777777" w:rsidTr="004C1CC7">
        <w:tc>
          <w:tcPr>
            <w:tcW w:w="709" w:type="dxa"/>
            <w:shd w:val="solid" w:color="FFFFFF" w:fill="auto"/>
          </w:tcPr>
          <w:p w14:paraId="65422B87" w14:textId="77777777" w:rsidR="005B016D" w:rsidRPr="00F92F6B"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F92F6B" w:rsidRDefault="005B016D"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54867598" w14:textId="572008D3" w:rsidR="005B016D" w:rsidRPr="00F92F6B" w:rsidRDefault="005B016D" w:rsidP="009014E0">
            <w:pPr>
              <w:pStyle w:val="TAC"/>
              <w:keepNext w:val="0"/>
              <w:keepLines w:val="0"/>
              <w:widowControl w:val="0"/>
              <w:jc w:val="left"/>
              <w:rPr>
                <w:sz w:val="16"/>
                <w:szCs w:val="16"/>
              </w:rPr>
            </w:pPr>
            <w:r w:rsidRPr="00F92F6B">
              <w:rPr>
                <w:sz w:val="16"/>
                <w:szCs w:val="16"/>
              </w:rPr>
              <w:t>RP-220</w:t>
            </w:r>
            <w:r w:rsidR="004C1CC7" w:rsidRPr="00F92F6B">
              <w:rPr>
                <w:sz w:val="16"/>
                <w:szCs w:val="16"/>
              </w:rPr>
              <w:t>960</w:t>
            </w:r>
          </w:p>
        </w:tc>
        <w:tc>
          <w:tcPr>
            <w:tcW w:w="567" w:type="dxa"/>
            <w:shd w:val="solid" w:color="FFFFFF" w:fill="auto"/>
          </w:tcPr>
          <w:p w14:paraId="455A1C37" w14:textId="4958AB5E" w:rsidR="005B016D" w:rsidRPr="00F92F6B" w:rsidRDefault="005B016D" w:rsidP="009014E0">
            <w:pPr>
              <w:pStyle w:val="TAL"/>
              <w:keepNext w:val="0"/>
              <w:keepLines w:val="0"/>
              <w:widowControl w:val="0"/>
              <w:jc w:val="center"/>
              <w:rPr>
                <w:sz w:val="16"/>
                <w:szCs w:val="16"/>
              </w:rPr>
            </w:pPr>
            <w:r w:rsidRPr="00F92F6B">
              <w:rPr>
                <w:sz w:val="16"/>
                <w:szCs w:val="16"/>
              </w:rPr>
              <w:t>0417</w:t>
            </w:r>
          </w:p>
        </w:tc>
        <w:tc>
          <w:tcPr>
            <w:tcW w:w="425" w:type="dxa"/>
            <w:shd w:val="solid" w:color="FFFFFF" w:fill="auto"/>
          </w:tcPr>
          <w:p w14:paraId="2CF93536" w14:textId="2CFC09C0" w:rsidR="005B016D" w:rsidRPr="00F92F6B" w:rsidRDefault="005B016D"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6F7B1A2D" w14:textId="6BE121D1" w:rsidR="005B016D" w:rsidRPr="00F92F6B" w:rsidRDefault="005B016D"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0A82E13" w14:textId="52220E05" w:rsidR="005B016D" w:rsidRPr="00F92F6B" w:rsidRDefault="005B016D" w:rsidP="009014E0">
            <w:pPr>
              <w:widowControl w:val="0"/>
              <w:spacing w:after="0"/>
              <w:rPr>
                <w:rFonts w:ascii="Arial" w:hAnsi="Arial" w:cs="Arial"/>
                <w:sz w:val="16"/>
                <w:szCs w:val="16"/>
              </w:rPr>
            </w:pPr>
            <w:r w:rsidRPr="00F92F6B">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F92F6B" w:rsidRDefault="005B016D" w:rsidP="009014E0">
            <w:pPr>
              <w:pStyle w:val="TAC"/>
              <w:keepNext w:val="0"/>
              <w:keepLines w:val="0"/>
              <w:widowControl w:val="0"/>
              <w:jc w:val="left"/>
              <w:rPr>
                <w:sz w:val="16"/>
                <w:szCs w:val="16"/>
              </w:rPr>
            </w:pPr>
            <w:r w:rsidRPr="00F92F6B">
              <w:rPr>
                <w:sz w:val="16"/>
                <w:szCs w:val="16"/>
              </w:rPr>
              <w:t>17.0.0</w:t>
            </w:r>
          </w:p>
        </w:tc>
      </w:tr>
      <w:tr w:rsidR="006C004A" w:rsidRPr="00F92F6B" w14:paraId="0E65089E" w14:textId="77777777" w:rsidTr="005C04EF">
        <w:tc>
          <w:tcPr>
            <w:tcW w:w="709" w:type="dxa"/>
            <w:shd w:val="solid" w:color="FFFFFF" w:fill="auto"/>
          </w:tcPr>
          <w:p w14:paraId="32AD0680" w14:textId="77777777" w:rsidR="004C1CC7" w:rsidRPr="00F92F6B"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F92F6B" w:rsidRDefault="004C1CC7"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37A1DFE0" w14:textId="33410C76" w:rsidR="004C1CC7" w:rsidRPr="00F92F6B" w:rsidRDefault="004C1CC7" w:rsidP="009014E0">
            <w:pPr>
              <w:pStyle w:val="TAC"/>
              <w:keepNext w:val="0"/>
              <w:keepLines w:val="0"/>
              <w:widowControl w:val="0"/>
              <w:jc w:val="left"/>
              <w:rPr>
                <w:sz w:val="16"/>
                <w:szCs w:val="16"/>
              </w:rPr>
            </w:pPr>
            <w:r w:rsidRPr="00F92F6B">
              <w:rPr>
                <w:sz w:val="16"/>
                <w:szCs w:val="16"/>
              </w:rPr>
              <w:t>RP-220496</w:t>
            </w:r>
          </w:p>
        </w:tc>
        <w:tc>
          <w:tcPr>
            <w:tcW w:w="567" w:type="dxa"/>
            <w:shd w:val="solid" w:color="FFFFFF" w:fill="auto"/>
          </w:tcPr>
          <w:p w14:paraId="581659C2" w14:textId="661DB461" w:rsidR="004C1CC7" w:rsidRPr="00F92F6B" w:rsidRDefault="004C1CC7" w:rsidP="009014E0">
            <w:pPr>
              <w:pStyle w:val="TAL"/>
              <w:keepNext w:val="0"/>
              <w:keepLines w:val="0"/>
              <w:widowControl w:val="0"/>
              <w:jc w:val="center"/>
              <w:rPr>
                <w:sz w:val="16"/>
                <w:szCs w:val="16"/>
              </w:rPr>
            </w:pPr>
            <w:r w:rsidRPr="00F92F6B">
              <w:rPr>
                <w:sz w:val="16"/>
                <w:szCs w:val="16"/>
              </w:rPr>
              <w:t>0420</w:t>
            </w:r>
          </w:p>
        </w:tc>
        <w:tc>
          <w:tcPr>
            <w:tcW w:w="425" w:type="dxa"/>
            <w:shd w:val="solid" w:color="FFFFFF" w:fill="auto"/>
          </w:tcPr>
          <w:p w14:paraId="6C7E48F5" w14:textId="0D15880C" w:rsidR="004C1CC7" w:rsidRPr="00F92F6B" w:rsidRDefault="004C1CC7"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3C1C4E8" w14:textId="762A4C46" w:rsidR="004C1CC7" w:rsidRPr="00F92F6B" w:rsidRDefault="004C1CC7"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7BABD351" w14:textId="1F2E5CBB" w:rsidR="004C1CC7" w:rsidRPr="00F92F6B" w:rsidRDefault="004C1CC7" w:rsidP="009014E0">
            <w:pPr>
              <w:widowControl w:val="0"/>
              <w:spacing w:after="0"/>
              <w:rPr>
                <w:rFonts w:ascii="Arial" w:hAnsi="Arial" w:cs="Arial"/>
                <w:sz w:val="16"/>
                <w:szCs w:val="16"/>
              </w:rPr>
            </w:pPr>
            <w:r w:rsidRPr="00F92F6B">
              <w:rPr>
                <w:rFonts w:ascii="Arial" w:hAnsi="Arial" w:cs="Arial"/>
                <w:sz w:val="16"/>
                <w:szCs w:val="16"/>
              </w:rPr>
              <w:t>Introduction of DL 1024 QAM in NR</w:t>
            </w:r>
          </w:p>
        </w:tc>
        <w:tc>
          <w:tcPr>
            <w:tcW w:w="708" w:type="dxa"/>
            <w:shd w:val="solid" w:color="FFFFFF" w:fill="auto"/>
          </w:tcPr>
          <w:p w14:paraId="09D6BEDE" w14:textId="4D880BE8" w:rsidR="004C1CC7" w:rsidRPr="00F92F6B" w:rsidRDefault="004C1CC7" w:rsidP="009014E0">
            <w:pPr>
              <w:pStyle w:val="TAC"/>
              <w:keepNext w:val="0"/>
              <w:keepLines w:val="0"/>
              <w:widowControl w:val="0"/>
              <w:jc w:val="left"/>
              <w:rPr>
                <w:sz w:val="16"/>
                <w:szCs w:val="16"/>
              </w:rPr>
            </w:pPr>
            <w:r w:rsidRPr="00F92F6B">
              <w:rPr>
                <w:sz w:val="16"/>
                <w:szCs w:val="16"/>
              </w:rPr>
              <w:t>17.0.0</w:t>
            </w:r>
          </w:p>
        </w:tc>
      </w:tr>
      <w:tr w:rsidR="006C004A" w:rsidRPr="00F92F6B" w14:paraId="5A169E21" w14:textId="77777777" w:rsidTr="000259BF">
        <w:tc>
          <w:tcPr>
            <w:tcW w:w="709" w:type="dxa"/>
            <w:shd w:val="solid" w:color="FFFFFF" w:fill="auto"/>
          </w:tcPr>
          <w:p w14:paraId="7841E294" w14:textId="77777777" w:rsidR="005C04EF" w:rsidRPr="00F92F6B"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F92F6B" w:rsidRDefault="005C04EF"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5B02A072" w14:textId="4A59BEFF" w:rsidR="005C04EF" w:rsidRPr="00F92F6B" w:rsidRDefault="005C04EF" w:rsidP="009014E0">
            <w:pPr>
              <w:pStyle w:val="TAC"/>
              <w:keepNext w:val="0"/>
              <w:keepLines w:val="0"/>
              <w:widowControl w:val="0"/>
              <w:jc w:val="left"/>
              <w:rPr>
                <w:sz w:val="16"/>
                <w:szCs w:val="16"/>
              </w:rPr>
            </w:pPr>
            <w:r w:rsidRPr="00F92F6B">
              <w:rPr>
                <w:sz w:val="16"/>
                <w:szCs w:val="16"/>
              </w:rPr>
              <w:t>RP-220480</w:t>
            </w:r>
          </w:p>
        </w:tc>
        <w:tc>
          <w:tcPr>
            <w:tcW w:w="567" w:type="dxa"/>
            <w:shd w:val="solid" w:color="FFFFFF" w:fill="auto"/>
          </w:tcPr>
          <w:p w14:paraId="0ED2201E" w14:textId="60F2B174" w:rsidR="005C04EF" w:rsidRPr="00F92F6B" w:rsidRDefault="005C04EF" w:rsidP="009014E0">
            <w:pPr>
              <w:pStyle w:val="TAL"/>
              <w:keepNext w:val="0"/>
              <w:keepLines w:val="0"/>
              <w:widowControl w:val="0"/>
              <w:jc w:val="center"/>
              <w:rPr>
                <w:sz w:val="16"/>
                <w:szCs w:val="16"/>
              </w:rPr>
            </w:pPr>
            <w:r w:rsidRPr="00F92F6B">
              <w:rPr>
                <w:sz w:val="16"/>
                <w:szCs w:val="16"/>
              </w:rPr>
              <w:t>0421</w:t>
            </w:r>
          </w:p>
        </w:tc>
        <w:tc>
          <w:tcPr>
            <w:tcW w:w="425" w:type="dxa"/>
            <w:shd w:val="solid" w:color="FFFFFF" w:fill="auto"/>
          </w:tcPr>
          <w:p w14:paraId="2E26C530" w14:textId="6A461373" w:rsidR="005C04EF" w:rsidRPr="00F92F6B" w:rsidRDefault="005C04EF"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067954F" w14:textId="34AE425E" w:rsidR="005C04EF" w:rsidRPr="00F92F6B" w:rsidRDefault="005C04E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40D7CD7E" w14:textId="06CCF43E" w:rsidR="005C04EF" w:rsidRPr="00F92F6B" w:rsidRDefault="005C04EF"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RedCap</w:t>
            </w:r>
            <w:proofErr w:type="spellEnd"/>
            <w:r w:rsidRPr="00F92F6B">
              <w:rPr>
                <w:rFonts w:ascii="Arial" w:hAnsi="Arial" w:cs="Arial"/>
                <w:sz w:val="16"/>
                <w:szCs w:val="16"/>
              </w:rPr>
              <w:t xml:space="preserve"> in TS 38.300</w:t>
            </w:r>
          </w:p>
        </w:tc>
        <w:tc>
          <w:tcPr>
            <w:tcW w:w="708" w:type="dxa"/>
            <w:shd w:val="solid" w:color="FFFFFF" w:fill="auto"/>
          </w:tcPr>
          <w:p w14:paraId="31F333CA" w14:textId="2DBFB65B" w:rsidR="005C04EF" w:rsidRPr="00F92F6B" w:rsidRDefault="005C04EF" w:rsidP="009014E0">
            <w:pPr>
              <w:pStyle w:val="TAC"/>
              <w:keepNext w:val="0"/>
              <w:keepLines w:val="0"/>
              <w:widowControl w:val="0"/>
              <w:jc w:val="left"/>
              <w:rPr>
                <w:sz w:val="16"/>
                <w:szCs w:val="16"/>
              </w:rPr>
            </w:pPr>
            <w:r w:rsidRPr="00F92F6B">
              <w:rPr>
                <w:sz w:val="16"/>
                <w:szCs w:val="16"/>
              </w:rPr>
              <w:t>17.0.0</w:t>
            </w:r>
          </w:p>
        </w:tc>
      </w:tr>
      <w:tr w:rsidR="006C004A" w:rsidRPr="00F92F6B" w14:paraId="6655E378" w14:textId="77777777" w:rsidTr="00A42DBF">
        <w:tc>
          <w:tcPr>
            <w:tcW w:w="709" w:type="dxa"/>
            <w:shd w:val="solid" w:color="FFFFFF" w:fill="auto"/>
          </w:tcPr>
          <w:p w14:paraId="19C5ADA1" w14:textId="77777777" w:rsidR="000259BF" w:rsidRPr="00F92F6B"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F92F6B" w:rsidRDefault="000259BF"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325608ED" w14:textId="62AF883B" w:rsidR="000259BF" w:rsidRPr="00F92F6B" w:rsidRDefault="000259BF" w:rsidP="009014E0">
            <w:pPr>
              <w:pStyle w:val="TAC"/>
              <w:keepNext w:val="0"/>
              <w:keepLines w:val="0"/>
              <w:widowControl w:val="0"/>
              <w:jc w:val="left"/>
              <w:rPr>
                <w:sz w:val="16"/>
                <w:szCs w:val="16"/>
              </w:rPr>
            </w:pPr>
            <w:r w:rsidRPr="00F92F6B">
              <w:rPr>
                <w:sz w:val="16"/>
                <w:szCs w:val="16"/>
              </w:rPr>
              <w:t>RP-220488</w:t>
            </w:r>
          </w:p>
        </w:tc>
        <w:tc>
          <w:tcPr>
            <w:tcW w:w="567" w:type="dxa"/>
            <w:shd w:val="solid" w:color="FFFFFF" w:fill="auto"/>
          </w:tcPr>
          <w:p w14:paraId="29A12D96" w14:textId="61757442" w:rsidR="000259BF" w:rsidRPr="00F92F6B" w:rsidRDefault="000259BF" w:rsidP="009014E0">
            <w:pPr>
              <w:pStyle w:val="TAL"/>
              <w:keepNext w:val="0"/>
              <w:keepLines w:val="0"/>
              <w:widowControl w:val="0"/>
              <w:jc w:val="center"/>
              <w:rPr>
                <w:sz w:val="16"/>
                <w:szCs w:val="16"/>
              </w:rPr>
            </w:pPr>
            <w:r w:rsidRPr="00F92F6B">
              <w:rPr>
                <w:sz w:val="16"/>
                <w:szCs w:val="16"/>
              </w:rPr>
              <w:t>0422</w:t>
            </w:r>
          </w:p>
        </w:tc>
        <w:tc>
          <w:tcPr>
            <w:tcW w:w="425" w:type="dxa"/>
            <w:shd w:val="solid" w:color="FFFFFF" w:fill="auto"/>
          </w:tcPr>
          <w:p w14:paraId="275EA3E4" w14:textId="14222549" w:rsidR="000259BF" w:rsidRPr="00F92F6B" w:rsidRDefault="000259B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4C237D8" w14:textId="33BA7BA8" w:rsidR="000259BF" w:rsidRPr="00F92F6B" w:rsidRDefault="000259B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9E54763" w14:textId="0E657848" w:rsidR="000259BF" w:rsidRPr="00F92F6B" w:rsidRDefault="000259BF" w:rsidP="009014E0">
            <w:pPr>
              <w:widowControl w:val="0"/>
              <w:spacing w:after="0"/>
              <w:rPr>
                <w:rFonts w:ascii="Arial" w:hAnsi="Arial" w:cs="Arial"/>
                <w:sz w:val="16"/>
                <w:szCs w:val="16"/>
              </w:rPr>
            </w:pPr>
            <w:r w:rsidRPr="00F92F6B">
              <w:rPr>
                <w:rFonts w:ascii="Arial" w:hAnsi="Arial" w:cs="Arial"/>
                <w:sz w:val="16"/>
                <w:szCs w:val="16"/>
              </w:rPr>
              <w:t>Running CR to 38300 for Multi-USIM devices support</w:t>
            </w:r>
          </w:p>
        </w:tc>
        <w:tc>
          <w:tcPr>
            <w:tcW w:w="708" w:type="dxa"/>
            <w:shd w:val="solid" w:color="FFFFFF" w:fill="auto"/>
          </w:tcPr>
          <w:p w14:paraId="4BF08CC9" w14:textId="69D57CAB" w:rsidR="000259BF" w:rsidRPr="00F92F6B" w:rsidRDefault="000259BF" w:rsidP="009014E0">
            <w:pPr>
              <w:pStyle w:val="TAC"/>
              <w:keepNext w:val="0"/>
              <w:keepLines w:val="0"/>
              <w:widowControl w:val="0"/>
              <w:jc w:val="left"/>
              <w:rPr>
                <w:sz w:val="16"/>
                <w:szCs w:val="16"/>
              </w:rPr>
            </w:pPr>
            <w:r w:rsidRPr="00F92F6B">
              <w:rPr>
                <w:sz w:val="16"/>
                <w:szCs w:val="16"/>
              </w:rPr>
              <w:t>17.0.0</w:t>
            </w:r>
          </w:p>
        </w:tc>
      </w:tr>
      <w:tr w:rsidR="006C004A" w:rsidRPr="00F92F6B" w14:paraId="660938E4" w14:textId="77777777" w:rsidTr="00E12E8B">
        <w:tc>
          <w:tcPr>
            <w:tcW w:w="709" w:type="dxa"/>
            <w:shd w:val="solid" w:color="FFFFFF" w:fill="auto"/>
          </w:tcPr>
          <w:p w14:paraId="3FA7D0E0" w14:textId="77777777" w:rsidR="00A42DBF" w:rsidRPr="00F92F6B"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F92F6B" w:rsidRDefault="00A42DBF"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EC45789" w14:textId="29DFDF47" w:rsidR="00A42DBF" w:rsidRPr="00F92F6B" w:rsidRDefault="00A42DBF" w:rsidP="009014E0">
            <w:pPr>
              <w:pStyle w:val="TAC"/>
              <w:keepNext w:val="0"/>
              <w:keepLines w:val="0"/>
              <w:widowControl w:val="0"/>
              <w:jc w:val="left"/>
              <w:rPr>
                <w:sz w:val="16"/>
                <w:szCs w:val="16"/>
              </w:rPr>
            </w:pPr>
            <w:r w:rsidRPr="00F92F6B">
              <w:rPr>
                <w:sz w:val="16"/>
                <w:szCs w:val="16"/>
              </w:rPr>
              <w:t>RP-2</w:t>
            </w:r>
            <w:r w:rsidR="00055246" w:rsidRPr="00F92F6B">
              <w:rPr>
                <w:sz w:val="16"/>
                <w:szCs w:val="16"/>
              </w:rPr>
              <w:t>2</w:t>
            </w:r>
            <w:r w:rsidRPr="00F92F6B">
              <w:rPr>
                <w:sz w:val="16"/>
                <w:szCs w:val="16"/>
              </w:rPr>
              <w:t>0</w:t>
            </w:r>
            <w:r w:rsidR="00EE2C4D" w:rsidRPr="00F92F6B">
              <w:rPr>
                <w:sz w:val="16"/>
                <w:szCs w:val="16"/>
              </w:rPr>
              <w:t>482</w:t>
            </w:r>
          </w:p>
        </w:tc>
        <w:tc>
          <w:tcPr>
            <w:tcW w:w="567" w:type="dxa"/>
            <w:shd w:val="solid" w:color="FFFFFF" w:fill="auto"/>
          </w:tcPr>
          <w:p w14:paraId="7D5F260A" w14:textId="62721F71" w:rsidR="00A42DBF" w:rsidRPr="00F92F6B" w:rsidRDefault="00A42DBF" w:rsidP="009014E0">
            <w:pPr>
              <w:pStyle w:val="TAL"/>
              <w:keepNext w:val="0"/>
              <w:keepLines w:val="0"/>
              <w:widowControl w:val="0"/>
              <w:jc w:val="center"/>
              <w:rPr>
                <w:sz w:val="16"/>
                <w:szCs w:val="16"/>
              </w:rPr>
            </w:pPr>
            <w:r w:rsidRPr="00F92F6B">
              <w:rPr>
                <w:sz w:val="16"/>
                <w:szCs w:val="16"/>
              </w:rPr>
              <w:t>0423</w:t>
            </w:r>
          </w:p>
        </w:tc>
        <w:tc>
          <w:tcPr>
            <w:tcW w:w="425" w:type="dxa"/>
            <w:shd w:val="solid" w:color="FFFFFF" w:fill="auto"/>
          </w:tcPr>
          <w:p w14:paraId="464356D4" w14:textId="26A22C98" w:rsidR="00A42DBF" w:rsidRPr="00F92F6B" w:rsidRDefault="00A42DBF"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066CCF9" w14:textId="70CF3379" w:rsidR="00A42DBF" w:rsidRPr="00F92F6B" w:rsidRDefault="00A42DBF"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2D22AA6" w14:textId="19221BD5" w:rsidR="00A42DBF" w:rsidRPr="00F92F6B" w:rsidRDefault="00A42DBF" w:rsidP="009014E0">
            <w:pPr>
              <w:widowControl w:val="0"/>
              <w:spacing w:after="0"/>
              <w:rPr>
                <w:rFonts w:ascii="Arial" w:hAnsi="Arial" w:cs="Arial"/>
                <w:sz w:val="16"/>
                <w:szCs w:val="16"/>
              </w:rPr>
            </w:pPr>
            <w:r w:rsidRPr="00F92F6B">
              <w:rPr>
                <w:rFonts w:ascii="Arial" w:hAnsi="Arial" w:cs="Arial"/>
                <w:sz w:val="16"/>
                <w:szCs w:val="16"/>
              </w:rPr>
              <w:t>Support of Non-Terrestrial Networks</w:t>
            </w:r>
          </w:p>
        </w:tc>
        <w:tc>
          <w:tcPr>
            <w:tcW w:w="708" w:type="dxa"/>
            <w:shd w:val="solid" w:color="FFFFFF" w:fill="auto"/>
          </w:tcPr>
          <w:p w14:paraId="73BAF300" w14:textId="4AAF05EE" w:rsidR="00A42DBF" w:rsidRPr="00F92F6B" w:rsidRDefault="00A42DBF" w:rsidP="009014E0">
            <w:pPr>
              <w:pStyle w:val="TAC"/>
              <w:keepNext w:val="0"/>
              <w:keepLines w:val="0"/>
              <w:widowControl w:val="0"/>
              <w:jc w:val="left"/>
              <w:rPr>
                <w:sz w:val="16"/>
                <w:szCs w:val="16"/>
              </w:rPr>
            </w:pPr>
            <w:r w:rsidRPr="00F92F6B">
              <w:rPr>
                <w:sz w:val="16"/>
                <w:szCs w:val="16"/>
              </w:rPr>
              <w:t>17.0.0</w:t>
            </w:r>
          </w:p>
        </w:tc>
      </w:tr>
      <w:tr w:rsidR="006C004A" w:rsidRPr="00F92F6B" w14:paraId="0F3BAC50" w14:textId="77777777" w:rsidTr="00BD4B36">
        <w:tc>
          <w:tcPr>
            <w:tcW w:w="709" w:type="dxa"/>
            <w:shd w:val="solid" w:color="FFFFFF" w:fill="auto"/>
          </w:tcPr>
          <w:p w14:paraId="65671908" w14:textId="77777777" w:rsidR="00E12E8B" w:rsidRPr="00F92F6B"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F92F6B" w:rsidRDefault="00E12E8B"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8E07DA2" w14:textId="0C857C84" w:rsidR="00E12E8B" w:rsidRPr="00F92F6B" w:rsidRDefault="00E12E8B" w:rsidP="009014E0">
            <w:pPr>
              <w:pStyle w:val="TAC"/>
              <w:keepNext w:val="0"/>
              <w:keepLines w:val="0"/>
              <w:widowControl w:val="0"/>
              <w:jc w:val="left"/>
              <w:rPr>
                <w:sz w:val="16"/>
                <w:szCs w:val="16"/>
              </w:rPr>
            </w:pPr>
            <w:r w:rsidRPr="00F92F6B">
              <w:rPr>
                <w:sz w:val="16"/>
                <w:szCs w:val="16"/>
              </w:rPr>
              <w:t>RP-2</w:t>
            </w:r>
            <w:r w:rsidR="00055246" w:rsidRPr="00F92F6B">
              <w:rPr>
                <w:sz w:val="16"/>
                <w:szCs w:val="16"/>
              </w:rPr>
              <w:t>2</w:t>
            </w:r>
            <w:r w:rsidRPr="00F92F6B">
              <w:rPr>
                <w:sz w:val="16"/>
                <w:szCs w:val="16"/>
              </w:rPr>
              <w:t>0494</w:t>
            </w:r>
          </w:p>
        </w:tc>
        <w:tc>
          <w:tcPr>
            <w:tcW w:w="567" w:type="dxa"/>
            <w:shd w:val="solid" w:color="FFFFFF" w:fill="auto"/>
          </w:tcPr>
          <w:p w14:paraId="074096F5" w14:textId="66444B80" w:rsidR="00E12E8B" w:rsidRPr="00F92F6B" w:rsidRDefault="00E12E8B" w:rsidP="009014E0">
            <w:pPr>
              <w:pStyle w:val="TAL"/>
              <w:keepNext w:val="0"/>
              <w:keepLines w:val="0"/>
              <w:widowControl w:val="0"/>
              <w:jc w:val="center"/>
              <w:rPr>
                <w:sz w:val="16"/>
                <w:szCs w:val="16"/>
              </w:rPr>
            </w:pPr>
            <w:r w:rsidRPr="00F92F6B">
              <w:rPr>
                <w:sz w:val="16"/>
                <w:szCs w:val="16"/>
              </w:rPr>
              <w:t>0424</w:t>
            </w:r>
          </w:p>
        </w:tc>
        <w:tc>
          <w:tcPr>
            <w:tcW w:w="425" w:type="dxa"/>
            <w:shd w:val="solid" w:color="FFFFFF" w:fill="auto"/>
          </w:tcPr>
          <w:p w14:paraId="53EBE615" w14:textId="00126CE9" w:rsidR="00E12E8B" w:rsidRPr="00F92F6B" w:rsidRDefault="00E12E8B"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BE68C7F" w14:textId="7FEB1938" w:rsidR="00E12E8B" w:rsidRPr="00F92F6B" w:rsidRDefault="00E12E8B"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76A8A7F2" w14:textId="4BE0DAAA" w:rsidR="00E12E8B" w:rsidRPr="00F92F6B" w:rsidRDefault="00E12E8B" w:rsidP="009014E0">
            <w:pPr>
              <w:widowControl w:val="0"/>
              <w:spacing w:after="0"/>
              <w:rPr>
                <w:rFonts w:ascii="Arial" w:hAnsi="Arial" w:cs="Arial"/>
                <w:sz w:val="16"/>
                <w:szCs w:val="16"/>
              </w:rPr>
            </w:pPr>
            <w:r w:rsidRPr="00F92F6B">
              <w:rPr>
                <w:rFonts w:ascii="Arial" w:hAnsi="Arial" w:cs="Arial"/>
                <w:sz w:val="16"/>
                <w:szCs w:val="16"/>
              </w:rPr>
              <w:t xml:space="preserve">38.300 CR for Introduction of </w:t>
            </w:r>
            <w:proofErr w:type="spellStart"/>
            <w:r w:rsidRPr="00F92F6B">
              <w:rPr>
                <w:rFonts w:ascii="Arial" w:hAnsi="Arial" w:cs="Arial"/>
                <w:sz w:val="16"/>
                <w:szCs w:val="16"/>
              </w:rPr>
              <w:t>QoE</w:t>
            </w:r>
            <w:proofErr w:type="spellEnd"/>
            <w:r w:rsidRPr="00F92F6B">
              <w:rPr>
                <w:rFonts w:ascii="Arial" w:hAnsi="Arial" w:cs="Arial"/>
                <w:sz w:val="16"/>
                <w:szCs w:val="16"/>
              </w:rPr>
              <w:t xml:space="preserve"> measurements in NR</w:t>
            </w:r>
          </w:p>
        </w:tc>
        <w:tc>
          <w:tcPr>
            <w:tcW w:w="708" w:type="dxa"/>
            <w:shd w:val="solid" w:color="FFFFFF" w:fill="auto"/>
          </w:tcPr>
          <w:p w14:paraId="3F3FD784" w14:textId="30B6A8B6" w:rsidR="00E12E8B" w:rsidRPr="00F92F6B" w:rsidRDefault="00E12E8B" w:rsidP="009014E0">
            <w:pPr>
              <w:pStyle w:val="TAC"/>
              <w:keepNext w:val="0"/>
              <w:keepLines w:val="0"/>
              <w:widowControl w:val="0"/>
              <w:jc w:val="left"/>
              <w:rPr>
                <w:sz w:val="16"/>
                <w:szCs w:val="16"/>
              </w:rPr>
            </w:pPr>
            <w:r w:rsidRPr="00F92F6B">
              <w:rPr>
                <w:sz w:val="16"/>
                <w:szCs w:val="16"/>
              </w:rPr>
              <w:t>17.0.0</w:t>
            </w:r>
          </w:p>
        </w:tc>
      </w:tr>
      <w:tr w:rsidR="006C004A" w:rsidRPr="00F92F6B" w14:paraId="13955619" w14:textId="77777777" w:rsidTr="007A1F95">
        <w:tc>
          <w:tcPr>
            <w:tcW w:w="709" w:type="dxa"/>
            <w:shd w:val="solid" w:color="FFFFFF" w:fill="auto"/>
          </w:tcPr>
          <w:p w14:paraId="2970F70B" w14:textId="77777777" w:rsidR="00BD4B36" w:rsidRPr="00F92F6B"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F92F6B" w:rsidRDefault="00BD4B36"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4BB49F51" w14:textId="506161F2" w:rsidR="00BD4B36" w:rsidRPr="00F92F6B" w:rsidRDefault="00BD4B36" w:rsidP="009014E0">
            <w:pPr>
              <w:pStyle w:val="TAC"/>
              <w:keepNext w:val="0"/>
              <w:keepLines w:val="0"/>
              <w:widowControl w:val="0"/>
              <w:jc w:val="left"/>
              <w:rPr>
                <w:sz w:val="16"/>
                <w:szCs w:val="16"/>
              </w:rPr>
            </w:pPr>
            <w:r w:rsidRPr="00F92F6B">
              <w:rPr>
                <w:sz w:val="16"/>
                <w:szCs w:val="16"/>
              </w:rPr>
              <w:t>RP-220510</w:t>
            </w:r>
          </w:p>
        </w:tc>
        <w:tc>
          <w:tcPr>
            <w:tcW w:w="567" w:type="dxa"/>
            <w:shd w:val="solid" w:color="FFFFFF" w:fill="auto"/>
          </w:tcPr>
          <w:p w14:paraId="6B50B878" w14:textId="5441A0C2" w:rsidR="00BD4B36" w:rsidRPr="00F92F6B" w:rsidRDefault="00BD4B36" w:rsidP="009014E0">
            <w:pPr>
              <w:pStyle w:val="TAL"/>
              <w:keepNext w:val="0"/>
              <w:keepLines w:val="0"/>
              <w:widowControl w:val="0"/>
              <w:jc w:val="center"/>
              <w:rPr>
                <w:sz w:val="16"/>
                <w:szCs w:val="16"/>
              </w:rPr>
            </w:pPr>
            <w:r w:rsidRPr="00F92F6B">
              <w:rPr>
                <w:sz w:val="16"/>
                <w:szCs w:val="16"/>
              </w:rPr>
              <w:t>0426</w:t>
            </w:r>
          </w:p>
        </w:tc>
        <w:tc>
          <w:tcPr>
            <w:tcW w:w="425" w:type="dxa"/>
            <w:shd w:val="solid" w:color="FFFFFF" w:fill="auto"/>
          </w:tcPr>
          <w:p w14:paraId="12C1CFD4" w14:textId="0771905A" w:rsidR="00BD4B36" w:rsidRPr="00F92F6B" w:rsidRDefault="00BD4B3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04EB1C9" w14:textId="29CC2E0E" w:rsidR="00BD4B36" w:rsidRPr="00F92F6B" w:rsidRDefault="00BD4B36"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56074795" w14:textId="7832AB14" w:rsidR="00BD4B36" w:rsidRPr="00F92F6B" w:rsidRDefault="00BD4B36" w:rsidP="009014E0">
            <w:pPr>
              <w:widowControl w:val="0"/>
              <w:spacing w:after="0"/>
              <w:rPr>
                <w:rFonts w:ascii="Arial" w:hAnsi="Arial" w:cs="Arial"/>
                <w:sz w:val="16"/>
                <w:szCs w:val="16"/>
              </w:rPr>
            </w:pPr>
            <w:r w:rsidRPr="00F92F6B">
              <w:rPr>
                <w:rFonts w:ascii="Arial" w:hAnsi="Arial" w:cs="Arial"/>
                <w:sz w:val="16"/>
                <w:szCs w:val="16"/>
              </w:rPr>
              <w:t>Introduction of Local NG-RAN Node IDs for RRC_INACTIVE [</w:t>
            </w:r>
            <w:proofErr w:type="spellStart"/>
            <w:r w:rsidRPr="00F92F6B">
              <w:rPr>
                <w:rFonts w:ascii="Arial" w:hAnsi="Arial" w:cs="Arial"/>
                <w:sz w:val="16"/>
                <w:szCs w:val="16"/>
              </w:rPr>
              <w:t>RRCInactive</w:t>
            </w:r>
            <w:proofErr w:type="spellEnd"/>
            <w:r w:rsidRPr="00F92F6B">
              <w:rPr>
                <w:rFonts w:ascii="Arial" w:hAnsi="Arial" w:cs="Arial"/>
                <w:sz w:val="16"/>
                <w:szCs w:val="16"/>
              </w:rPr>
              <w:t>]</w:t>
            </w:r>
          </w:p>
        </w:tc>
        <w:tc>
          <w:tcPr>
            <w:tcW w:w="708" w:type="dxa"/>
            <w:shd w:val="solid" w:color="FFFFFF" w:fill="auto"/>
          </w:tcPr>
          <w:p w14:paraId="7051F79E" w14:textId="333C05AD" w:rsidR="00BD4B36" w:rsidRPr="00F92F6B" w:rsidRDefault="00BD4B36" w:rsidP="009014E0">
            <w:pPr>
              <w:pStyle w:val="TAC"/>
              <w:keepNext w:val="0"/>
              <w:keepLines w:val="0"/>
              <w:widowControl w:val="0"/>
              <w:jc w:val="left"/>
              <w:rPr>
                <w:sz w:val="16"/>
                <w:szCs w:val="16"/>
              </w:rPr>
            </w:pPr>
            <w:r w:rsidRPr="00F92F6B">
              <w:rPr>
                <w:sz w:val="16"/>
                <w:szCs w:val="16"/>
              </w:rPr>
              <w:t>17.0.0</w:t>
            </w:r>
          </w:p>
        </w:tc>
      </w:tr>
      <w:tr w:rsidR="006C004A" w:rsidRPr="00F92F6B" w14:paraId="67C90BB9" w14:textId="77777777" w:rsidTr="000E0FBE">
        <w:tc>
          <w:tcPr>
            <w:tcW w:w="709" w:type="dxa"/>
            <w:shd w:val="solid" w:color="FFFFFF" w:fill="auto"/>
          </w:tcPr>
          <w:p w14:paraId="7C84D321" w14:textId="77777777" w:rsidR="007A1F95" w:rsidRPr="00F92F6B"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F92F6B" w:rsidRDefault="007A1F95"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593FD972" w14:textId="7D603D89" w:rsidR="007A1F95" w:rsidRPr="00F92F6B" w:rsidRDefault="007A1F95" w:rsidP="009014E0">
            <w:pPr>
              <w:pStyle w:val="TAC"/>
              <w:keepNext w:val="0"/>
              <w:keepLines w:val="0"/>
              <w:widowControl w:val="0"/>
              <w:jc w:val="left"/>
              <w:rPr>
                <w:sz w:val="16"/>
                <w:szCs w:val="16"/>
              </w:rPr>
            </w:pPr>
            <w:r w:rsidRPr="00F92F6B">
              <w:rPr>
                <w:sz w:val="16"/>
                <w:szCs w:val="16"/>
              </w:rPr>
              <w:t>RP-220510</w:t>
            </w:r>
          </w:p>
        </w:tc>
        <w:tc>
          <w:tcPr>
            <w:tcW w:w="567" w:type="dxa"/>
            <w:shd w:val="solid" w:color="FFFFFF" w:fill="auto"/>
          </w:tcPr>
          <w:p w14:paraId="0185D7F7" w14:textId="6D2BD67C" w:rsidR="007A1F95" w:rsidRPr="00F92F6B" w:rsidRDefault="007A1F95" w:rsidP="009014E0">
            <w:pPr>
              <w:pStyle w:val="TAL"/>
              <w:keepNext w:val="0"/>
              <w:keepLines w:val="0"/>
              <w:widowControl w:val="0"/>
              <w:jc w:val="center"/>
              <w:rPr>
                <w:sz w:val="16"/>
                <w:szCs w:val="16"/>
              </w:rPr>
            </w:pPr>
            <w:r w:rsidRPr="00F92F6B">
              <w:rPr>
                <w:sz w:val="16"/>
                <w:szCs w:val="16"/>
              </w:rPr>
              <w:t>0427</w:t>
            </w:r>
          </w:p>
        </w:tc>
        <w:tc>
          <w:tcPr>
            <w:tcW w:w="425" w:type="dxa"/>
            <w:shd w:val="solid" w:color="FFFFFF" w:fill="auto"/>
          </w:tcPr>
          <w:p w14:paraId="06BAC147" w14:textId="4EEE268A" w:rsidR="007A1F95" w:rsidRPr="00F92F6B" w:rsidRDefault="007A1F95"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5956A28" w14:textId="76F4D7AB" w:rsidR="007A1F95" w:rsidRPr="00F92F6B" w:rsidRDefault="007A1F95" w:rsidP="009014E0">
            <w:pPr>
              <w:pStyle w:val="TAC"/>
              <w:keepNext w:val="0"/>
              <w:keepLines w:val="0"/>
              <w:widowControl w:val="0"/>
              <w:rPr>
                <w:sz w:val="16"/>
                <w:szCs w:val="16"/>
              </w:rPr>
            </w:pPr>
            <w:r w:rsidRPr="00F92F6B">
              <w:rPr>
                <w:sz w:val="16"/>
                <w:szCs w:val="16"/>
              </w:rPr>
              <w:t>C</w:t>
            </w:r>
          </w:p>
        </w:tc>
        <w:tc>
          <w:tcPr>
            <w:tcW w:w="5151" w:type="dxa"/>
            <w:shd w:val="solid" w:color="FFFFFF" w:fill="auto"/>
          </w:tcPr>
          <w:p w14:paraId="101649B4" w14:textId="42943B25" w:rsidR="007A1F95" w:rsidRPr="00F92F6B" w:rsidRDefault="007A1F95" w:rsidP="009014E0">
            <w:pPr>
              <w:widowControl w:val="0"/>
              <w:spacing w:after="0"/>
              <w:rPr>
                <w:rFonts w:ascii="Arial" w:hAnsi="Arial" w:cs="Arial"/>
                <w:sz w:val="16"/>
                <w:szCs w:val="16"/>
              </w:rPr>
            </w:pPr>
            <w:r w:rsidRPr="00F92F6B">
              <w:rPr>
                <w:rFonts w:ascii="Arial" w:hAnsi="Arial" w:cs="Arial"/>
                <w:sz w:val="16"/>
                <w:szCs w:val="16"/>
              </w:rPr>
              <w:t xml:space="preserve">UE Security Capabilities </w:t>
            </w:r>
            <w:proofErr w:type="spellStart"/>
            <w:r w:rsidRPr="00F92F6B">
              <w:rPr>
                <w:rFonts w:ascii="Arial" w:hAnsi="Arial" w:cs="Arial"/>
                <w:sz w:val="16"/>
                <w:szCs w:val="16"/>
              </w:rPr>
              <w:t>signaling</w:t>
            </w:r>
            <w:proofErr w:type="spellEnd"/>
            <w:r w:rsidRPr="00F92F6B">
              <w:rPr>
                <w:rFonts w:ascii="Arial" w:hAnsi="Arial" w:cs="Arial"/>
                <w:sz w:val="16"/>
                <w:szCs w:val="16"/>
              </w:rPr>
              <w:t xml:space="preserve"> in NG-RAN [</w:t>
            </w:r>
            <w:proofErr w:type="spellStart"/>
            <w:r w:rsidRPr="00F92F6B">
              <w:rPr>
                <w:rFonts w:ascii="Arial" w:hAnsi="Arial" w:cs="Arial"/>
                <w:sz w:val="16"/>
                <w:szCs w:val="16"/>
              </w:rPr>
              <w:t>UE_Sec_Caps</w:t>
            </w:r>
            <w:proofErr w:type="spellEnd"/>
            <w:r w:rsidRPr="00F92F6B">
              <w:rPr>
                <w:rFonts w:ascii="Arial" w:hAnsi="Arial" w:cs="Arial"/>
                <w:sz w:val="16"/>
                <w:szCs w:val="16"/>
              </w:rPr>
              <w:t>]</w:t>
            </w:r>
          </w:p>
        </w:tc>
        <w:tc>
          <w:tcPr>
            <w:tcW w:w="708" w:type="dxa"/>
            <w:shd w:val="solid" w:color="FFFFFF" w:fill="auto"/>
          </w:tcPr>
          <w:p w14:paraId="42162CFF" w14:textId="1E8E2385" w:rsidR="007A1F95" w:rsidRPr="00F92F6B" w:rsidRDefault="007A1F95" w:rsidP="009014E0">
            <w:pPr>
              <w:pStyle w:val="TAC"/>
              <w:keepNext w:val="0"/>
              <w:keepLines w:val="0"/>
              <w:widowControl w:val="0"/>
              <w:jc w:val="left"/>
              <w:rPr>
                <w:sz w:val="16"/>
                <w:szCs w:val="16"/>
              </w:rPr>
            </w:pPr>
            <w:r w:rsidRPr="00F92F6B">
              <w:rPr>
                <w:sz w:val="16"/>
                <w:szCs w:val="16"/>
              </w:rPr>
              <w:t>17.0.0</w:t>
            </w:r>
          </w:p>
        </w:tc>
      </w:tr>
      <w:tr w:rsidR="006C004A" w:rsidRPr="00F92F6B" w14:paraId="772994C5" w14:textId="77777777" w:rsidTr="00EE1774">
        <w:tc>
          <w:tcPr>
            <w:tcW w:w="709" w:type="dxa"/>
            <w:shd w:val="solid" w:color="FFFFFF" w:fill="auto"/>
          </w:tcPr>
          <w:p w14:paraId="0BA8A3D7" w14:textId="77777777" w:rsidR="000E0FBE" w:rsidRPr="00F92F6B"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F92F6B" w:rsidRDefault="000E0FBE"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6C4EA631" w14:textId="0FABD7D9" w:rsidR="000E0FBE" w:rsidRPr="00F92F6B" w:rsidRDefault="000E0FBE" w:rsidP="009014E0">
            <w:pPr>
              <w:pStyle w:val="TAC"/>
              <w:keepNext w:val="0"/>
              <w:keepLines w:val="0"/>
              <w:widowControl w:val="0"/>
              <w:jc w:val="left"/>
              <w:rPr>
                <w:sz w:val="16"/>
                <w:szCs w:val="16"/>
              </w:rPr>
            </w:pPr>
            <w:r w:rsidRPr="00F92F6B">
              <w:rPr>
                <w:sz w:val="16"/>
                <w:szCs w:val="16"/>
              </w:rPr>
              <w:t>RP-220839</w:t>
            </w:r>
          </w:p>
        </w:tc>
        <w:tc>
          <w:tcPr>
            <w:tcW w:w="567" w:type="dxa"/>
            <w:shd w:val="solid" w:color="FFFFFF" w:fill="auto"/>
          </w:tcPr>
          <w:p w14:paraId="204A9B37" w14:textId="7357FA4C" w:rsidR="000E0FBE" w:rsidRPr="00F92F6B" w:rsidRDefault="000E0FBE" w:rsidP="009014E0">
            <w:pPr>
              <w:pStyle w:val="TAL"/>
              <w:keepNext w:val="0"/>
              <w:keepLines w:val="0"/>
              <w:widowControl w:val="0"/>
              <w:jc w:val="center"/>
              <w:rPr>
                <w:sz w:val="16"/>
                <w:szCs w:val="16"/>
              </w:rPr>
            </w:pPr>
            <w:r w:rsidRPr="00F92F6B">
              <w:rPr>
                <w:sz w:val="16"/>
                <w:szCs w:val="16"/>
              </w:rPr>
              <w:t>0431</w:t>
            </w:r>
          </w:p>
        </w:tc>
        <w:tc>
          <w:tcPr>
            <w:tcW w:w="425" w:type="dxa"/>
            <w:shd w:val="solid" w:color="FFFFFF" w:fill="auto"/>
          </w:tcPr>
          <w:p w14:paraId="693158BB" w14:textId="7E468825" w:rsidR="000E0FBE" w:rsidRPr="00F92F6B" w:rsidRDefault="000E0FBE"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525F047" w14:textId="74C41089" w:rsidR="000E0FBE" w:rsidRPr="00F92F6B" w:rsidRDefault="000E0FBE"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3B7F8E50" w14:textId="760C7FAB" w:rsidR="000E0FBE" w:rsidRPr="00F92F6B" w:rsidRDefault="000E0FBE" w:rsidP="009014E0">
            <w:pPr>
              <w:widowControl w:val="0"/>
              <w:spacing w:after="0"/>
              <w:rPr>
                <w:rFonts w:ascii="Arial" w:hAnsi="Arial" w:cs="Arial"/>
                <w:sz w:val="16"/>
                <w:szCs w:val="16"/>
              </w:rPr>
            </w:pPr>
            <w:r w:rsidRPr="00F92F6B">
              <w:rPr>
                <w:rFonts w:ascii="Arial" w:hAnsi="Arial" w:cs="Arial"/>
                <w:sz w:val="16"/>
                <w:szCs w:val="16"/>
              </w:rPr>
              <w:t>Addition of SON features enhancement</w:t>
            </w:r>
          </w:p>
        </w:tc>
        <w:tc>
          <w:tcPr>
            <w:tcW w:w="708" w:type="dxa"/>
            <w:shd w:val="solid" w:color="FFFFFF" w:fill="auto"/>
          </w:tcPr>
          <w:p w14:paraId="27836795" w14:textId="56C50F2D" w:rsidR="000E0FBE" w:rsidRPr="00F92F6B" w:rsidRDefault="000E0FBE" w:rsidP="009014E0">
            <w:pPr>
              <w:pStyle w:val="TAC"/>
              <w:keepNext w:val="0"/>
              <w:keepLines w:val="0"/>
              <w:widowControl w:val="0"/>
              <w:jc w:val="left"/>
              <w:rPr>
                <w:sz w:val="16"/>
                <w:szCs w:val="16"/>
              </w:rPr>
            </w:pPr>
            <w:r w:rsidRPr="00F92F6B">
              <w:rPr>
                <w:sz w:val="16"/>
                <w:szCs w:val="16"/>
              </w:rPr>
              <w:t>17.0.0</w:t>
            </w:r>
          </w:p>
        </w:tc>
      </w:tr>
      <w:tr w:rsidR="006C004A" w:rsidRPr="00F92F6B" w14:paraId="3AE4D593" w14:textId="77777777" w:rsidTr="003578EF">
        <w:tc>
          <w:tcPr>
            <w:tcW w:w="709" w:type="dxa"/>
            <w:shd w:val="solid" w:color="FFFFFF" w:fill="auto"/>
          </w:tcPr>
          <w:p w14:paraId="23BBFD63" w14:textId="77777777" w:rsidR="00EE1774" w:rsidRPr="00F92F6B"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F92F6B" w:rsidRDefault="00EE1774" w:rsidP="009014E0">
            <w:pPr>
              <w:pStyle w:val="TAC"/>
              <w:keepNext w:val="0"/>
              <w:keepLines w:val="0"/>
              <w:widowControl w:val="0"/>
              <w:jc w:val="left"/>
              <w:rPr>
                <w:sz w:val="16"/>
                <w:szCs w:val="16"/>
              </w:rPr>
            </w:pPr>
            <w:r w:rsidRPr="00F92F6B">
              <w:rPr>
                <w:sz w:val="16"/>
                <w:szCs w:val="16"/>
              </w:rPr>
              <w:t>RP-95</w:t>
            </w:r>
          </w:p>
        </w:tc>
        <w:tc>
          <w:tcPr>
            <w:tcW w:w="992" w:type="dxa"/>
            <w:shd w:val="solid" w:color="FFFFFF" w:fill="auto"/>
          </w:tcPr>
          <w:p w14:paraId="29ED7BA6" w14:textId="14BBF259" w:rsidR="00EE1774" w:rsidRPr="00F92F6B" w:rsidRDefault="00EE1774" w:rsidP="009014E0">
            <w:pPr>
              <w:pStyle w:val="TAC"/>
              <w:keepNext w:val="0"/>
              <w:keepLines w:val="0"/>
              <w:widowControl w:val="0"/>
              <w:jc w:val="left"/>
              <w:rPr>
                <w:sz w:val="16"/>
                <w:szCs w:val="16"/>
              </w:rPr>
            </w:pPr>
            <w:r w:rsidRPr="00F92F6B">
              <w:rPr>
                <w:sz w:val="16"/>
                <w:szCs w:val="16"/>
              </w:rPr>
              <w:t>RP-220474</w:t>
            </w:r>
          </w:p>
        </w:tc>
        <w:tc>
          <w:tcPr>
            <w:tcW w:w="567" w:type="dxa"/>
            <w:shd w:val="solid" w:color="FFFFFF" w:fill="auto"/>
          </w:tcPr>
          <w:p w14:paraId="16AD64F3" w14:textId="63910EBA" w:rsidR="00EE1774" w:rsidRPr="00F92F6B" w:rsidRDefault="00EE1774" w:rsidP="009014E0">
            <w:pPr>
              <w:pStyle w:val="TAL"/>
              <w:keepNext w:val="0"/>
              <w:keepLines w:val="0"/>
              <w:widowControl w:val="0"/>
              <w:jc w:val="center"/>
              <w:rPr>
                <w:sz w:val="16"/>
                <w:szCs w:val="16"/>
              </w:rPr>
            </w:pPr>
            <w:r w:rsidRPr="00F92F6B">
              <w:rPr>
                <w:sz w:val="16"/>
                <w:szCs w:val="16"/>
              </w:rPr>
              <w:t>0439</w:t>
            </w:r>
          </w:p>
        </w:tc>
        <w:tc>
          <w:tcPr>
            <w:tcW w:w="425" w:type="dxa"/>
            <w:shd w:val="solid" w:color="FFFFFF" w:fill="auto"/>
          </w:tcPr>
          <w:p w14:paraId="1506895C" w14:textId="617D7BD5" w:rsidR="00EE1774" w:rsidRPr="00F92F6B" w:rsidRDefault="00EE1774"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6D0420C" w14:textId="4B8EC1A1" w:rsidR="00EE1774" w:rsidRPr="00F92F6B" w:rsidRDefault="00EE1774"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6E82A5F7" w14:textId="422D5F6A" w:rsidR="00EE1774" w:rsidRPr="00F92F6B" w:rsidRDefault="00EE1774"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feMIMO</w:t>
            </w:r>
            <w:proofErr w:type="spellEnd"/>
          </w:p>
        </w:tc>
        <w:tc>
          <w:tcPr>
            <w:tcW w:w="708" w:type="dxa"/>
            <w:shd w:val="solid" w:color="FFFFFF" w:fill="auto"/>
          </w:tcPr>
          <w:p w14:paraId="2525EC3E" w14:textId="283327E7" w:rsidR="00EE1774" w:rsidRPr="00F92F6B" w:rsidRDefault="00EE1774" w:rsidP="009014E0">
            <w:pPr>
              <w:pStyle w:val="TAC"/>
              <w:keepNext w:val="0"/>
              <w:keepLines w:val="0"/>
              <w:widowControl w:val="0"/>
              <w:jc w:val="left"/>
              <w:rPr>
                <w:sz w:val="16"/>
                <w:szCs w:val="16"/>
              </w:rPr>
            </w:pPr>
            <w:r w:rsidRPr="00F92F6B">
              <w:rPr>
                <w:sz w:val="16"/>
                <w:szCs w:val="16"/>
              </w:rPr>
              <w:t>17.0.0</w:t>
            </w:r>
          </w:p>
        </w:tc>
      </w:tr>
      <w:tr w:rsidR="006C004A" w:rsidRPr="00F92F6B" w14:paraId="4D801F14" w14:textId="77777777" w:rsidTr="003578EF">
        <w:tc>
          <w:tcPr>
            <w:tcW w:w="709" w:type="dxa"/>
            <w:shd w:val="solid" w:color="FFFFFF" w:fill="auto"/>
          </w:tcPr>
          <w:p w14:paraId="60FA6147" w14:textId="6C395A9B" w:rsidR="000A34A2" w:rsidRPr="00F92F6B" w:rsidRDefault="000A34A2" w:rsidP="009014E0">
            <w:pPr>
              <w:pStyle w:val="TAC"/>
              <w:keepNext w:val="0"/>
              <w:keepLines w:val="0"/>
              <w:widowControl w:val="0"/>
              <w:rPr>
                <w:sz w:val="16"/>
                <w:szCs w:val="16"/>
              </w:rPr>
            </w:pPr>
            <w:r w:rsidRPr="00F92F6B">
              <w:rPr>
                <w:sz w:val="16"/>
                <w:szCs w:val="16"/>
              </w:rPr>
              <w:t>2022-06</w:t>
            </w:r>
          </w:p>
        </w:tc>
        <w:tc>
          <w:tcPr>
            <w:tcW w:w="661" w:type="dxa"/>
            <w:shd w:val="solid" w:color="FFFFFF" w:fill="auto"/>
          </w:tcPr>
          <w:p w14:paraId="0072C281" w14:textId="61B1B1AE" w:rsidR="000A34A2" w:rsidRPr="00F92F6B" w:rsidRDefault="000A34A2" w:rsidP="009014E0">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4D9C7CF2" w14:textId="48A002C0" w:rsidR="000A34A2" w:rsidRPr="00F92F6B" w:rsidRDefault="000A34A2" w:rsidP="009014E0">
            <w:pPr>
              <w:pStyle w:val="TAC"/>
              <w:keepNext w:val="0"/>
              <w:keepLines w:val="0"/>
              <w:widowControl w:val="0"/>
              <w:jc w:val="left"/>
              <w:rPr>
                <w:sz w:val="16"/>
                <w:szCs w:val="16"/>
              </w:rPr>
            </w:pPr>
            <w:r w:rsidRPr="00F92F6B">
              <w:rPr>
                <w:sz w:val="16"/>
                <w:szCs w:val="16"/>
              </w:rPr>
              <w:t>RP-221728</w:t>
            </w:r>
          </w:p>
        </w:tc>
        <w:tc>
          <w:tcPr>
            <w:tcW w:w="567" w:type="dxa"/>
            <w:shd w:val="solid" w:color="FFFFFF" w:fill="auto"/>
          </w:tcPr>
          <w:p w14:paraId="07721E98" w14:textId="4AE72D26" w:rsidR="000A34A2" w:rsidRPr="00F92F6B" w:rsidRDefault="000A34A2" w:rsidP="009014E0">
            <w:pPr>
              <w:pStyle w:val="TAL"/>
              <w:keepNext w:val="0"/>
              <w:keepLines w:val="0"/>
              <w:widowControl w:val="0"/>
              <w:jc w:val="center"/>
              <w:rPr>
                <w:sz w:val="16"/>
                <w:szCs w:val="16"/>
              </w:rPr>
            </w:pPr>
            <w:r w:rsidRPr="00F92F6B">
              <w:rPr>
                <w:sz w:val="16"/>
                <w:szCs w:val="16"/>
              </w:rPr>
              <w:t>0362</w:t>
            </w:r>
          </w:p>
        </w:tc>
        <w:tc>
          <w:tcPr>
            <w:tcW w:w="425" w:type="dxa"/>
            <w:shd w:val="solid" w:color="FFFFFF" w:fill="auto"/>
          </w:tcPr>
          <w:p w14:paraId="400C6185" w14:textId="267C929D" w:rsidR="000A34A2" w:rsidRPr="00F92F6B" w:rsidRDefault="000A34A2"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3605FCEA" w14:textId="6A57288B" w:rsidR="000A34A2" w:rsidRPr="00F92F6B" w:rsidRDefault="000A34A2"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1EC46F6E" w14:textId="5CEB3228" w:rsidR="000A34A2" w:rsidRPr="00F92F6B" w:rsidRDefault="000A34A2" w:rsidP="009014E0">
            <w:pPr>
              <w:widowControl w:val="0"/>
              <w:spacing w:after="0"/>
              <w:rPr>
                <w:rFonts w:ascii="Arial" w:hAnsi="Arial" w:cs="Arial"/>
                <w:sz w:val="16"/>
                <w:szCs w:val="16"/>
              </w:rPr>
            </w:pPr>
            <w:r w:rsidRPr="00F92F6B">
              <w:rPr>
                <w:rFonts w:ascii="Arial" w:hAnsi="Arial" w:cs="Arial"/>
                <w:sz w:val="16"/>
                <w:szCs w:val="16"/>
              </w:rPr>
              <w:t>Introduction of further MRDC enhancements</w:t>
            </w:r>
          </w:p>
        </w:tc>
        <w:tc>
          <w:tcPr>
            <w:tcW w:w="708" w:type="dxa"/>
            <w:shd w:val="solid" w:color="FFFFFF" w:fill="auto"/>
          </w:tcPr>
          <w:p w14:paraId="70F3A14E" w14:textId="1B314BE6" w:rsidR="000A34A2" w:rsidRPr="00F92F6B" w:rsidRDefault="000A34A2" w:rsidP="009014E0">
            <w:pPr>
              <w:pStyle w:val="TAC"/>
              <w:keepNext w:val="0"/>
              <w:keepLines w:val="0"/>
              <w:widowControl w:val="0"/>
              <w:jc w:val="left"/>
              <w:rPr>
                <w:sz w:val="16"/>
                <w:szCs w:val="16"/>
              </w:rPr>
            </w:pPr>
            <w:r w:rsidRPr="00F92F6B">
              <w:rPr>
                <w:sz w:val="16"/>
                <w:szCs w:val="16"/>
              </w:rPr>
              <w:t>17.1.0</w:t>
            </w:r>
          </w:p>
        </w:tc>
      </w:tr>
      <w:tr w:rsidR="006C004A" w:rsidRPr="00F92F6B" w14:paraId="37B692D2" w14:textId="77777777" w:rsidTr="003578EF">
        <w:tc>
          <w:tcPr>
            <w:tcW w:w="709" w:type="dxa"/>
            <w:shd w:val="solid" w:color="FFFFFF" w:fill="auto"/>
          </w:tcPr>
          <w:p w14:paraId="432CCA61" w14:textId="77777777" w:rsidR="00BA76A3" w:rsidRPr="00F92F6B"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F92F6B" w:rsidRDefault="00BA76A3" w:rsidP="009014E0">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0B5A526C" w14:textId="1934D789" w:rsidR="00BA76A3" w:rsidRPr="00F92F6B" w:rsidRDefault="00BA76A3" w:rsidP="009014E0">
            <w:pPr>
              <w:pStyle w:val="TAC"/>
              <w:keepNext w:val="0"/>
              <w:keepLines w:val="0"/>
              <w:widowControl w:val="0"/>
              <w:jc w:val="left"/>
              <w:rPr>
                <w:sz w:val="16"/>
                <w:szCs w:val="16"/>
              </w:rPr>
            </w:pPr>
            <w:r w:rsidRPr="00F92F6B">
              <w:rPr>
                <w:sz w:val="16"/>
                <w:szCs w:val="16"/>
              </w:rPr>
              <w:t>RP-221732</w:t>
            </w:r>
          </w:p>
        </w:tc>
        <w:tc>
          <w:tcPr>
            <w:tcW w:w="567" w:type="dxa"/>
            <w:shd w:val="solid" w:color="FFFFFF" w:fill="auto"/>
          </w:tcPr>
          <w:p w14:paraId="2318B075" w14:textId="18BF078E" w:rsidR="00BA76A3" w:rsidRPr="00F92F6B" w:rsidRDefault="00BA76A3" w:rsidP="009014E0">
            <w:pPr>
              <w:pStyle w:val="TAL"/>
              <w:keepNext w:val="0"/>
              <w:keepLines w:val="0"/>
              <w:widowControl w:val="0"/>
              <w:jc w:val="center"/>
              <w:rPr>
                <w:sz w:val="16"/>
                <w:szCs w:val="16"/>
              </w:rPr>
            </w:pPr>
            <w:r w:rsidRPr="00F92F6B">
              <w:rPr>
                <w:sz w:val="16"/>
                <w:szCs w:val="16"/>
              </w:rPr>
              <w:t>0440</w:t>
            </w:r>
          </w:p>
        </w:tc>
        <w:tc>
          <w:tcPr>
            <w:tcW w:w="425" w:type="dxa"/>
            <w:shd w:val="solid" w:color="FFFFFF" w:fill="auto"/>
          </w:tcPr>
          <w:p w14:paraId="05364D54" w14:textId="4CA6535A" w:rsidR="00BA76A3" w:rsidRPr="00F92F6B" w:rsidRDefault="00BA76A3"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F41344F" w14:textId="4DDB7528" w:rsidR="00BA76A3" w:rsidRPr="00F92F6B" w:rsidRDefault="00BA76A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380754B" w14:textId="7A8B0EB5" w:rsidR="00BA76A3" w:rsidRPr="00F92F6B" w:rsidRDefault="00BA76A3" w:rsidP="009014E0">
            <w:pPr>
              <w:widowControl w:val="0"/>
              <w:spacing w:after="0"/>
              <w:rPr>
                <w:rFonts w:ascii="Arial" w:hAnsi="Arial" w:cs="Arial"/>
                <w:sz w:val="16"/>
                <w:szCs w:val="16"/>
              </w:rPr>
            </w:pPr>
            <w:r w:rsidRPr="00F92F6B">
              <w:rPr>
                <w:rFonts w:ascii="Arial" w:hAnsi="Arial" w:cs="Arial"/>
                <w:sz w:val="16"/>
                <w:szCs w:val="16"/>
              </w:rPr>
              <w:t xml:space="preserve">Correction on stage 2 for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w:t>
            </w:r>
          </w:p>
        </w:tc>
        <w:tc>
          <w:tcPr>
            <w:tcW w:w="708" w:type="dxa"/>
            <w:shd w:val="solid" w:color="FFFFFF" w:fill="auto"/>
          </w:tcPr>
          <w:p w14:paraId="022099BD" w14:textId="6F026677" w:rsidR="00BA76A3" w:rsidRPr="00F92F6B" w:rsidRDefault="00BA76A3" w:rsidP="009014E0">
            <w:pPr>
              <w:pStyle w:val="TAC"/>
              <w:keepNext w:val="0"/>
              <w:keepLines w:val="0"/>
              <w:widowControl w:val="0"/>
              <w:jc w:val="left"/>
              <w:rPr>
                <w:sz w:val="16"/>
                <w:szCs w:val="16"/>
              </w:rPr>
            </w:pPr>
            <w:r w:rsidRPr="00F92F6B">
              <w:rPr>
                <w:sz w:val="16"/>
                <w:szCs w:val="16"/>
              </w:rPr>
              <w:t>17.1.0</w:t>
            </w:r>
          </w:p>
        </w:tc>
      </w:tr>
      <w:tr w:rsidR="006C004A" w:rsidRPr="00F92F6B" w14:paraId="28BB11C6" w14:textId="77777777" w:rsidTr="003578EF">
        <w:tc>
          <w:tcPr>
            <w:tcW w:w="709" w:type="dxa"/>
            <w:shd w:val="solid" w:color="FFFFFF" w:fill="auto"/>
          </w:tcPr>
          <w:p w14:paraId="608CF680" w14:textId="77777777" w:rsidR="00EE390E" w:rsidRPr="00F92F6B"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F92F6B" w:rsidRDefault="00EE390E" w:rsidP="009014E0">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2132298A" w14:textId="2AF97B80" w:rsidR="00EE390E" w:rsidRPr="00F92F6B" w:rsidRDefault="00EE390E" w:rsidP="009014E0">
            <w:pPr>
              <w:pStyle w:val="TAC"/>
              <w:keepNext w:val="0"/>
              <w:keepLines w:val="0"/>
              <w:widowControl w:val="0"/>
              <w:jc w:val="left"/>
              <w:rPr>
                <w:sz w:val="16"/>
                <w:szCs w:val="16"/>
              </w:rPr>
            </w:pPr>
            <w:r w:rsidRPr="00F92F6B">
              <w:rPr>
                <w:sz w:val="16"/>
                <w:szCs w:val="16"/>
              </w:rPr>
              <w:t>RP-221735</w:t>
            </w:r>
          </w:p>
        </w:tc>
        <w:tc>
          <w:tcPr>
            <w:tcW w:w="567" w:type="dxa"/>
            <w:shd w:val="solid" w:color="FFFFFF" w:fill="auto"/>
          </w:tcPr>
          <w:p w14:paraId="1C704E67" w14:textId="75B6FCF8" w:rsidR="00EE390E" w:rsidRPr="00F92F6B" w:rsidRDefault="00EE390E" w:rsidP="009014E0">
            <w:pPr>
              <w:pStyle w:val="TAL"/>
              <w:keepNext w:val="0"/>
              <w:keepLines w:val="0"/>
              <w:widowControl w:val="0"/>
              <w:jc w:val="center"/>
              <w:rPr>
                <w:sz w:val="16"/>
                <w:szCs w:val="16"/>
              </w:rPr>
            </w:pPr>
            <w:r w:rsidRPr="00F92F6B">
              <w:rPr>
                <w:sz w:val="16"/>
                <w:szCs w:val="16"/>
              </w:rPr>
              <w:t>0441</w:t>
            </w:r>
          </w:p>
        </w:tc>
        <w:tc>
          <w:tcPr>
            <w:tcW w:w="425" w:type="dxa"/>
            <w:shd w:val="solid" w:color="FFFFFF" w:fill="auto"/>
          </w:tcPr>
          <w:p w14:paraId="1B7C92E5" w14:textId="7EE1D598" w:rsidR="00EE390E" w:rsidRPr="00F92F6B" w:rsidRDefault="00EE390E"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51C2DFD" w14:textId="6A40E3A9" w:rsidR="00EE390E" w:rsidRPr="00F92F6B" w:rsidRDefault="00EE390E"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751D11BB" w14:textId="1793EF3A" w:rsidR="00EE390E" w:rsidRPr="00F92F6B" w:rsidRDefault="00EE390E" w:rsidP="009014E0">
            <w:pPr>
              <w:widowControl w:val="0"/>
              <w:spacing w:after="0"/>
              <w:rPr>
                <w:rFonts w:ascii="Arial" w:hAnsi="Arial" w:cs="Arial"/>
                <w:sz w:val="16"/>
                <w:szCs w:val="16"/>
              </w:rPr>
            </w:pPr>
            <w:r w:rsidRPr="00F92F6B">
              <w:rPr>
                <w:rFonts w:ascii="Arial" w:hAnsi="Arial" w:cs="Arial"/>
                <w:sz w:val="16"/>
                <w:szCs w:val="16"/>
              </w:rPr>
              <w:t xml:space="preserve">38.300 CR Correction for Introduction of </w:t>
            </w:r>
            <w:proofErr w:type="spellStart"/>
            <w:r w:rsidRPr="00F92F6B">
              <w:rPr>
                <w:rFonts w:ascii="Arial" w:hAnsi="Arial" w:cs="Arial"/>
                <w:sz w:val="16"/>
                <w:szCs w:val="16"/>
              </w:rPr>
              <w:t>QoE</w:t>
            </w:r>
            <w:proofErr w:type="spellEnd"/>
            <w:r w:rsidRPr="00F92F6B">
              <w:rPr>
                <w:rFonts w:ascii="Arial" w:hAnsi="Arial" w:cs="Arial"/>
                <w:sz w:val="16"/>
                <w:szCs w:val="16"/>
              </w:rPr>
              <w:t xml:space="preserve"> measurements in NR</w:t>
            </w:r>
          </w:p>
        </w:tc>
        <w:tc>
          <w:tcPr>
            <w:tcW w:w="708" w:type="dxa"/>
            <w:shd w:val="solid" w:color="FFFFFF" w:fill="auto"/>
          </w:tcPr>
          <w:p w14:paraId="773E366E" w14:textId="5B60DDC1" w:rsidR="00EE390E" w:rsidRPr="00F92F6B" w:rsidRDefault="00EE390E" w:rsidP="009014E0">
            <w:pPr>
              <w:pStyle w:val="TAC"/>
              <w:keepNext w:val="0"/>
              <w:keepLines w:val="0"/>
              <w:widowControl w:val="0"/>
              <w:jc w:val="left"/>
              <w:rPr>
                <w:sz w:val="16"/>
                <w:szCs w:val="16"/>
              </w:rPr>
            </w:pPr>
            <w:r w:rsidRPr="00F92F6B">
              <w:rPr>
                <w:sz w:val="16"/>
                <w:szCs w:val="16"/>
              </w:rPr>
              <w:t>17.1.0</w:t>
            </w:r>
          </w:p>
        </w:tc>
      </w:tr>
      <w:tr w:rsidR="006C004A" w:rsidRPr="00F92F6B" w14:paraId="50EB6F1B" w14:textId="77777777" w:rsidTr="003578EF">
        <w:tc>
          <w:tcPr>
            <w:tcW w:w="709" w:type="dxa"/>
            <w:shd w:val="solid" w:color="FFFFFF" w:fill="auto"/>
          </w:tcPr>
          <w:p w14:paraId="3A562175" w14:textId="77777777" w:rsidR="001452E6" w:rsidRPr="00F92F6B"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F92F6B" w:rsidRDefault="001452E6" w:rsidP="009014E0">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793115B5" w14:textId="11929AB2" w:rsidR="001452E6" w:rsidRPr="00F92F6B" w:rsidRDefault="001452E6" w:rsidP="009014E0">
            <w:pPr>
              <w:pStyle w:val="TAC"/>
              <w:keepNext w:val="0"/>
              <w:keepLines w:val="0"/>
              <w:widowControl w:val="0"/>
              <w:jc w:val="left"/>
              <w:rPr>
                <w:sz w:val="16"/>
                <w:szCs w:val="16"/>
              </w:rPr>
            </w:pPr>
            <w:r w:rsidRPr="00F92F6B">
              <w:rPr>
                <w:sz w:val="16"/>
                <w:szCs w:val="16"/>
              </w:rPr>
              <w:t>RP-221715</w:t>
            </w:r>
          </w:p>
        </w:tc>
        <w:tc>
          <w:tcPr>
            <w:tcW w:w="567" w:type="dxa"/>
            <w:shd w:val="solid" w:color="FFFFFF" w:fill="auto"/>
          </w:tcPr>
          <w:p w14:paraId="6B1AC766" w14:textId="0040320A" w:rsidR="001452E6" w:rsidRPr="00F92F6B" w:rsidRDefault="001452E6" w:rsidP="009014E0">
            <w:pPr>
              <w:pStyle w:val="TAL"/>
              <w:keepNext w:val="0"/>
              <w:keepLines w:val="0"/>
              <w:widowControl w:val="0"/>
              <w:jc w:val="center"/>
              <w:rPr>
                <w:sz w:val="16"/>
                <w:szCs w:val="16"/>
              </w:rPr>
            </w:pPr>
            <w:r w:rsidRPr="00F92F6B">
              <w:rPr>
                <w:sz w:val="16"/>
                <w:szCs w:val="16"/>
              </w:rPr>
              <w:t>0447</w:t>
            </w:r>
          </w:p>
        </w:tc>
        <w:tc>
          <w:tcPr>
            <w:tcW w:w="425" w:type="dxa"/>
            <w:shd w:val="solid" w:color="FFFFFF" w:fill="auto"/>
          </w:tcPr>
          <w:p w14:paraId="7D607DA0" w14:textId="4A69AD24" w:rsidR="001452E6" w:rsidRPr="00F92F6B" w:rsidRDefault="001452E6"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9C060C7" w14:textId="0A89D9BB" w:rsidR="001452E6" w:rsidRPr="00F92F6B" w:rsidRDefault="001452E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44DA3A8" w14:textId="491C5BAC" w:rsidR="001452E6" w:rsidRPr="00F92F6B" w:rsidRDefault="001452E6" w:rsidP="009014E0">
            <w:pPr>
              <w:widowControl w:val="0"/>
              <w:spacing w:after="0"/>
              <w:rPr>
                <w:rFonts w:ascii="Arial" w:hAnsi="Arial" w:cs="Arial"/>
                <w:sz w:val="16"/>
                <w:szCs w:val="16"/>
              </w:rPr>
            </w:pPr>
            <w:r w:rsidRPr="00F92F6B">
              <w:rPr>
                <w:rFonts w:ascii="Arial" w:hAnsi="Arial" w:cs="Arial"/>
                <w:sz w:val="16"/>
                <w:szCs w:val="16"/>
              </w:rPr>
              <w:t>Stage-2 corrections for 71 GHz</w:t>
            </w:r>
          </w:p>
        </w:tc>
        <w:tc>
          <w:tcPr>
            <w:tcW w:w="708" w:type="dxa"/>
            <w:shd w:val="solid" w:color="FFFFFF" w:fill="auto"/>
          </w:tcPr>
          <w:p w14:paraId="118C5D7E" w14:textId="0449E5D5" w:rsidR="001452E6" w:rsidRPr="00F92F6B" w:rsidRDefault="001452E6" w:rsidP="009014E0">
            <w:pPr>
              <w:pStyle w:val="TAC"/>
              <w:keepNext w:val="0"/>
              <w:keepLines w:val="0"/>
              <w:widowControl w:val="0"/>
              <w:jc w:val="left"/>
              <w:rPr>
                <w:sz w:val="16"/>
                <w:szCs w:val="16"/>
              </w:rPr>
            </w:pPr>
            <w:r w:rsidRPr="00F92F6B">
              <w:rPr>
                <w:sz w:val="16"/>
                <w:szCs w:val="16"/>
              </w:rPr>
              <w:t>17.1.0</w:t>
            </w:r>
          </w:p>
        </w:tc>
      </w:tr>
      <w:tr w:rsidR="006C004A" w:rsidRPr="00F92F6B" w14:paraId="273A0ED6" w14:textId="77777777" w:rsidTr="003578EF">
        <w:tc>
          <w:tcPr>
            <w:tcW w:w="709" w:type="dxa"/>
            <w:shd w:val="solid" w:color="FFFFFF" w:fill="auto"/>
          </w:tcPr>
          <w:p w14:paraId="4A939916" w14:textId="77777777" w:rsidR="00C43EB5" w:rsidRPr="00F92F6B"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F92F6B" w:rsidRDefault="00C43EB5" w:rsidP="009014E0">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0548CD8F" w14:textId="65051DBA" w:rsidR="00C43EB5" w:rsidRPr="00F92F6B" w:rsidRDefault="00C43EB5" w:rsidP="009014E0">
            <w:pPr>
              <w:pStyle w:val="TAC"/>
              <w:keepNext w:val="0"/>
              <w:keepLines w:val="0"/>
              <w:widowControl w:val="0"/>
              <w:jc w:val="left"/>
              <w:rPr>
                <w:sz w:val="16"/>
                <w:szCs w:val="16"/>
              </w:rPr>
            </w:pPr>
            <w:r w:rsidRPr="00F92F6B">
              <w:rPr>
                <w:sz w:val="16"/>
                <w:szCs w:val="16"/>
              </w:rPr>
              <w:t>RP-221727</w:t>
            </w:r>
          </w:p>
        </w:tc>
        <w:tc>
          <w:tcPr>
            <w:tcW w:w="567" w:type="dxa"/>
            <w:shd w:val="solid" w:color="FFFFFF" w:fill="auto"/>
          </w:tcPr>
          <w:p w14:paraId="5502A0CB" w14:textId="75A61D84" w:rsidR="00C43EB5" w:rsidRPr="00F92F6B" w:rsidRDefault="00C43EB5" w:rsidP="009014E0">
            <w:pPr>
              <w:pStyle w:val="TAL"/>
              <w:keepNext w:val="0"/>
              <w:keepLines w:val="0"/>
              <w:widowControl w:val="0"/>
              <w:jc w:val="center"/>
              <w:rPr>
                <w:sz w:val="16"/>
                <w:szCs w:val="16"/>
              </w:rPr>
            </w:pPr>
            <w:r w:rsidRPr="00F92F6B">
              <w:rPr>
                <w:sz w:val="16"/>
                <w:szCs w:val="16"/>
              </w:rPr>
              <w:t>0458</w:t>
            </w:r>
          </w:p>
        </w:tc>
        <w:tc>
          <w:tcPr>
            <w:tcW w:w="425" w:type="dxa"/>
            <w:shd w:val="solid" w:color="FFFFFF" w:fill="auto"/>
          </w:tcPr>
          <w:p w14:paraId="60DF6E46" w14:textId="74F4AF4C" w:rsidR="00C43EB5" w:rsidRPr="00F92F6B" w:rsidRDefault="00C43EB5"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6966E29" w14:textId="7AE78554" w:rsidR="00C43EB5" w:rsidRPr="00F92F6B" w:rsidRDefault="00C43EB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40D08F8" w14:textId="477A5A92" w:rsidR="00C43EB5" w:rsidRPr="00F92F6B" w:rsidRDefault="00C43EB5" w:rsidP="009014E0">
            <w:pPr>
              <w:widowControl w:val="0"/>
              <w:spacing w:after="0"/>
              <w:rPr>
                <w:rFonts w:ascii="Arial" w:hAnsi="Arial" w:cs="Arial"/>
                <w:sz w:val="16"/>
                <w:szCs w:val="16"/>
              </w:rPr>
            </w:pPr>
            <w:r w:rsidRPr="00F92F6B">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F92F6B" w:rsidRDefault="00C43EB5" w:rsidP="009014E0">
            <w:pPr>
              <w:pStyle w:val="TAC"/>
              <w:keepNext w:val="0"/>
              <w:keepLines w:val="0"/>
              <w:widowControl w:val="0"/>
              <w:jc w:val="left"/>
              <w:rPr>
                <w:sz w:val="16"/>
                <w:szCs w:val="16"/>
              </w:rPr>
            </w:pPr>
            <w:r w:rsidRPr="00F92F6B">
              <w:rPr>
                <w:sz w:val="16"/>
                <w:szCs w:val="16"/>
              </w:rPr>
              <w:t>17.1.0</w:t>
            </w:r>
          </w:p>
        </w:tc>
      </w:tr>
      <w:tr w:rsidR="006C004A" w:rsidRPr="00F92F6B" w14:paraId="1A51DA18" w14:textId="77777777" w:rsidTr="003578EF">
        <w:tc>
          <w:tcPr>
            <w:tcW w:w="709" w:type="dxa"/>
            <w:shd w:val="solid" w:color="FFFFFF" w:fill="auto"/>
          </w:tcPr>
          <w:p w14:paraId="64DD3C4D" w14:textId="77777777" w:rsidR="00D4492B" w:rsidRPr="00F92F6B"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F92F6B" w:rsidRDefault="00D4492B"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5FFE8A99" w14:textId="3C1C01AC" w:rsidR="00D4492B" w:rsidRPr="00F92F6B" w:rsidRDefault="00D4492B" w:rsidP="009014E0">
            <w:pPr>
              <w:pStyle w:val="TAC"/>
              <w:keepNext w:val="0"/>
              <w:keepLines w:val="0"/>
              <w:widowControl w:val="0"/>
              <w:jc w:val="left"/>
              <w:rPr>
                <w:sz w:val="16"/>
                <w:szCs w:val="16"/>
              </w:rPr>
            </w:pPr>
            <w:r w:rsidRPr="00F92F6B">
              <w:rPr>
                <w:sz w:val="16"/>
                <w:szCs w:val="16"/>
              </w:rPr>
              <w:t>RP-2217</w:t>
            </w:r>
            <w:r w:rsidR="00BE40D4" w:rsidRPr="00F92F6B">
              <w:rPr>
                <w:sz w:val="16"/>
                <w:szCs w:val="16"/>
              </w:rPr>
              <w:t>19</w:t>
            </w:r>
          </w:p>
        </w:tc>
        <w:tc>
          <w:tcPr>
            <w:tcW w:w="567" w:type="dxa"/>
            <w:shd w:val="solid" w:color="FFFFFF" w:fill="auto"/>
          </w:tcPr>
          <w:p w14:paraId="4318055F" w14:textId="1AE442C2" w:rsidR="00D4492B" w:rsidRPr="00F92F6B" w:rsidRDefault="00D4492B" w:rsidP="009014E0">
            <w:pPr>
              <w:pStyle w:val="TAL"/>
              <w:keepNext w:val="0"/>
              <w:keepLines w:val="0"/>
              <w:widowControl w:val="0"/>
              <w:jc w:val="center"/>
              <w:rPr>
                <w:sz w:val="16"/>
                <w:szCs w:val="16"/>
              </w:rPr>
            </w:pPr>
            <w:r w:rsidRPr="00F92F6B">
              <w:rPr>
                <w:sz w:val="16"/>
                <w:szCs w:val="16"/>
              </w:rPr>
              <w:t>0462</w:t>
            </w:r>
          </w:p>
        </w:tc>
        <w:tc>
          <w:tcPr>
            <w:tcW w:w="425" w:type="dxa"/>
            <w:shd w:val="solid" w:color="FFFFFF" w:fill="auto"/>
          </w:tcPr>
          <w:p w14:paraId="0B92D5AC" w14:textId="2B4671FC" w:rsidR="00D4492B" w:rsidRPr="00F92F6B" w:rsidRDefault="00D4492B"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B1BD7E4" w14:textId="6570ECEA" w:rsidR="00D4492B" w:rsidRPr="00F92F6B" w:rsidRDefault="00D4492B" w:rsidP="009014E0">
            <w:pPr>
              <w:pStyle w:val="TAC"/>
              <w:keepNext w:val="0"/>
              <w:keepLines w:val="0"/>
              <w:widowControl w:val="0"/>
              <w:rPr>
                <w:sz w:val="16"/>
                <w:szCs w:val="16"/>
              </w:rPr>
            </w:pPr>
            <w:r w:rsidRPr="00F92F6B">
              <w:rPr>
                <w:sz w:val="16"/>
                <w:szCs w:val="16"/>
              </w:rPr>
              <w:t>C</w:t>
            </w:r>
          </w:p>
        </w:tc>
        <w:tc>
          <w:tcPr>
            <w:tcW w:w="5151" w:type="dxa"/>
            <w:shd w:val="solid" w:color="FFFFFF" w:fill="auto"/>
          </w:tcPr>
          <w:p w14:paraId="16360658" w14:textId="422B6256" w:rsidR="00D4492B" w:rsidRPr="00F92F6B" w:rsidRDefault="00D4492B" w:rsidP="009014E0">
            <w:pPr>
              <w:widowControl w:val="0"/>
              <w:spacing w:after="0"/>
              <w:rPr>
                <w:rFonts w:ascii="Arial" w:hAnsi="Arial" w:cs="Arial"/>
                <w:sz w:val="16"/>
                <w:szCs w:val="16"/>
              </w:rPr>
            </w:pPr>
            <w:r w:rsidRPr="00F92F6B">
              <w:rPr>
                <w:rFonts w:ascii="Arial" w:hAnsi="Arial" w:cs="Arial"/>
                <w:sz w:val="16"/>
                <w:szCs w:val="16"/>
              </w:rPr>
              <w:t>Updates for RAN Slicing from RAN2#118</w:t>
            </w:r>
          </w:p>
        </w:tc>
        <w:tc>
          <w:tcPr>
            <w:tcW w:w="708" w:type="dxa"/>
            <w:shd w:val="solid" w:color="FFFFFF" w:fill="auto"/>
          </w:tcPr>
          <w:p w14:paraId="319E2082" w14:textId="12A1924C" w:rsidR="00D4492B" w:rsidRPr="00F92F6B" w:rsidRDefault="00D4492B" w:rsidP="009014E0">
            <w:pPr>
              <w:pStyle w:val="TAC"/>
              <w:keepNext w:val="0"/>
              <w:keepLines w:val="0"/>
              <w:widowControl w:val="0"/>
              <w:jc w:val="left"/>
              <w:rPr>
                <w:sz w:val="16"/>
                <w:szCs w:val="16"/>
              </w:rPr>
            </w:pPr>
            <w:r w:rsidRPr="00F92F6B">
              <w:rPr>
                <w:sz w:val="16"/>
                <w:szCs w:val="16"/>
              </w:rPr>
              <w:t>17.1.0</w:t>
            </w:r>
          </w:p>
        </w:tc>
      </w:tr>
      <w:tr w:rsidR="006C004A" w:rsidRPr="00F92F6B" w14:paraId="201FB679" w14:textId="77777777" w:rsidTr="003578EF">
        <w:tc>
          <w:tcPr>
            <w:tcW w:w="709" w:type="dxa"/>
            <w:shd w:val="solid" w:color="FFFFFF" w:fill="auto"/>
          </w:tcPr>
          <w:p w14:paraId="272E472B" w14:textId="77777777" w:rsidR="00CF2DC8" w:rsidRPr="00F92F6B"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F92F6B" w:rsidRDefault="00CF2DC8"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3485043B" w14:textId="544DDBB2" w:rsidR="00CF2DC8" w:rsidRPr="00F92F6B" w:rsidRDefault="00CF2DC8" w:rsidP="009014E0">
            <w:pPr>
              <w:pStyle w:val="TAC"/>
              <w:keepNext w:val="0"/>
              <w:keepLines w:val="0"/>
              <w:widowControl w:val="0"/>
              <w:jc w:val="left"/>
              <w:rPr>
                <w:sz w:val="16"/>
                <w:szCs w:val="16"/>
              </w:rPr>
            </w:pPr>
            <w:r w:rsidRPr="00F92F6B">
              <w:rPr>
                <w:sz w:val="16"/>
                <w:szCs w:val="16"/>
              </w:rPr>
              <w:t>RP-221716</w:t>
            </w:r>
          </w:p>
        </w:tc>
        <w:tc>
          <w:tcPr>
            <w:tcW w:w="567" w:type="dxa"/>
            <w:shd w:val="solid" w:color="FFFFFF" w:fill="auto"/>
          </w:tcPr>
          <w:p w14:paraId="6E001A55" w14:textId="0580365D" w:rsidR="00CF2DC8" w:rsidRPr="00F92F6B" w:rsidRDefault="00CF2DC8" w:rsidP="009014E0">
            <w:pPr>
              <w:pStyle w:val="TAL"/>
              <w:keepNext w:val="0"/>
              <w:keepLines w:val="0"/>
              <w:widowControl w:val="0"/>
              <w:jc w:val="center"/>
              <w:rPr>
                <w:sz w:val="16"/>
                <w:szCs w:val="16"/>
              </w:rPr>
            </w:pPr>
            <w:r w:rsidRPr="00F92F6B">
              <w:rPr>
                <w:sz w:val="16"/>
                <w:szCs w:val="16"/>
              </w:rPr>
              <w:t>0464</w:t>
            </w:r>
          </w:p>
        </w:tc>
        <w:tc>
          <w:tcPr>
            <w:tcW w:w="425" w:type="dxa"/>
            <w:shd w:val="solid" w:color="FFFFFF" w:fill="auto"/>
          </w:tcPr>
          <w:p w14:paraId="14FF12FC" w14:textId="1B19F1DB" w:rsidR="00CF2DC8" w:rsidRPr="00F92F6B" w:rsidRDefault="00CF2DC8"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8881ACD" w14:textId="173199F9" w:rsidR="00CF2DC8" w:rsidRPr="00F92F6B" w:rsidRDefault="00CF2DC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878E85D" w14:textId="62404319" w:rsidR="00CF2DC8" w:rsidRPr="00F92F6B" w:rsidRDefault="00CF2DC8" w:rsidP="009014E0">
            <w:pPr>
              <w:widowControl w:val="0"/>
              <w:spacing w:after="0"/>
              <w:rPr>
                <w:rFonts w:ascii="Arial" w:hAnsi="Arial" w:cs="Arial"/>
                <w:sz w:val="16"/>
                <w:szCs w:val="16"/>
              </w:rPr>
            </w:pPr>
            <w:r w:rsidRPr="00F92F6B">
              <w:rPr>
                <w:rFonts w:ascii="Arial" w:hAnsi="Arial" w:cs="Arial"/>
                <w:sz w:val="16"/>
                <w:szCs w:val="16"/>
              </w:rPr>
              <w:t xml:space="preserve">Corrections on </w:t>
            </w:r>
            <w:proofErr w:type="spellStart"/>
            <w:r w:rsidRPr="00F92F6B">
              <w:rPr>
                <w:rFonts w:ascii="Arial" w:hAnsi="Arial" w:cs="Arial"/>
                <w:sz w:val="16"/>
                <w:szCs w:val="16"/>
              </w:rPr>
              <w:t>RedCap</w:t>
            </w:r>
            <w:proofErr w:type="spellEnd"/>
            <w:r w:rsidRPr="00F92F6B">
              <w:rPr>
                <w:rFonts w:ascii="Arial" w:hAnsi="Arial" w:cs="Arial"/>
                <w:sz w:val="16"/>
                <w:szCs w:val="16"/>
              </w:rPr>
              <w:t xml:space="preserve"> in TS 38.300</w:t>
            </w:r>
          </w:p>
        </w:tc>
        <w:tc>
          <w:tcPr>
            <w:tcW w:w="708" w:type="dxa"/>
            <w:shd w:val="solid" w:color="FFFFFF" w:fill="auto"/>
          </w:tcPr>
          <w:p w14:paraId="117712FA" w14:textId="10577C06" w:rsidR="00CF2DC8" w:rsidRPr="00F92F6B" w:rsidRDefault="00CF2DC8" w:rsidP="009014E0">
            <w:pPr>
              <w:pStyle w:val="TAC"/>
              <w:keepNext w:val="0"/>
              <w:keepLines w:val="0"/>
              <w:widowControl w:val="0"/>
              <w:jc w:val="left"/>
              <w:rPr>
                <w:sz w:val="16"/>
                <w:szCs w:val="16"/>
              </w:rPr>
            </w:pPr>
            <w:r w:rsidRPr="00F92F6B">
              <w:rPr>
                <w:sz w:val="16"/>
                <w:szCs w:val="16"/>
              </w:rPr>
              <w:t>17.1.0</w:t>
            </w:r>
          </w:p>
        </w:tc>
      </w:tr>
      <w:tr w:rsidR="006C004A" w:rsidRPr="00F92F6B" w14:paraId="356B3A0D" w14:textId="77777777" w:rsidTr="003578EF">
        <w:tc>
          <w:tcPr>
            <w:tcW w:w="709" w:type="dxa"/>
            <w:shd w:val="solid" w:color="FFFFFF" w:fill="auto"/>
          </w:tcPr>
          <w:p w14:paraId="055EBE13" w14:textId="77777777" w:rsidR="00FC5206" w:rsidRPr="00F92F6B"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F92F6B" w:rsidRDefault="00FC5206"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28A2D6E3" w14:textId="1A45D7A4" w:rsidR="00FC5206" w:rsidRPr="00F92F6B" w:rsidRDefault="00FC5206" w:rsidP="009014E0">
            <w:pPr>
              <w:pStyle w:val="TAC"/>
              <w:keepNext w:val="0"/>
              <w:keepLines w:val="0"/>
              <w:widowControl w:val="0"/>
              <w:jc w:val="left"/>
              <w:rPr>
                <w:sz w:val="16"/>
                <w:szCs w:val="16"/>
              </w:rPr>
            </w:pPr>
            <w:r w:rsidRPr="00F92F6B">
              <w:rPr>
                <w:sz w:val="16"/>
                <w:szCs w:val="16"/>
              </w:rPr>
              <w:t>RP-221729</w:t>
            </w:r>
          </w:p>
        </w:tc>
        <w:tc>
          <w:tcPr>
            <w:tcW w:w="567" w:type="dxa"/>
            <w:shd w:val="solid" w:color="FFFFFF" w:fill="auto"/>
          </w:tcPr>
          <w:p w14:paraId="0A1A993C" w14:textId="0A6B77DB" w:rsidR="00FC5206" w:rsidRPr="00F92F6B" w:rsidRDefault="00FC5206" w:rsidP="009014E0">
            <w:pPr>
              <w:pStyle w:val="TAL"/>
              <w:keepNext w:val="0"/>
              <w:keepLines w:val="0"/>
              <w:widowControl w:val="0"/>
              <w:jc w:val="center"/>
              <w:rPr>
                <w:sz w:val="16"/>
                <w:szCs w:val="16"/>
              </w:rPr>
            </w:pPr>
            <w:r w:rsidRPr="00F92F6B">
              <w:rPr>
                <w:sz w:val="16"/>
                <w:szCs w:val="16"/>
              </w:rPr>
              <w:t>0465</w:t>
            </w:r>
          </w:p>
        </w:tc>
        <w:tc>
          <w:tcPr>
            <w:tcW w:w="425" w:type="dxa"/>
            <w:shd w:val="solid" w:color="FFFFFF" w:fill="auto"/>
          </w:tcPr>
          <w:p w14:paraId="39755350" w14:textId="51F12290" w:rsidR="00FC5206" w:rsidRPr="00F92F6B" w:rsidRDefault="00FC5206"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509E699" w14:textId="229DB00D" w:rsidR="00FC5206" w:rsidRPr="00F92F6B" w:rsidRDefault="00FC520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7E060CF" w14:textId="45967AF9" w:rsidR="00FC5206" w:rsidRPr="00F92F6B" w:rsidRDefault="00FC5206" w:rsidP="009014E0">
            <w:pPr>
              <w:widowControl w:val="0"/>
              <w:spacing w:after="0"/>
              <w:rPr>
                <w:rFonts w:ascii="Arial" w:hAnsi="Arial" w:cs="Arial"/>
                <w:sz w:val="16"/>
                <w:szCs w:val="16"/>
              </w:rPr>
            </w:pPr>
            <w:r w:rsidRPr="00F92F6B">
              <w:rPr>
                <w:rFonts w:ascii="Arial" w:hAnsi="Arial" w:cs="Arial"/>
                <w:sz w:val="16"/>
                <w:szCs w:val="16"/>
              </w:rPr>
              <w:t>Corrections on SDT</w:t>
            </w:r>
          </w:p>
        </w:tc>
        <w:tc>
          <w:tcPr>
            <w:tcW w:w="708" w:type="dxa"/>
            <w:shd w:val="solid" w:color="FFFFFF" w:fill="auto"/>
          </w:tcPr>
          <w:p w14:paraId="05EECE41" w14:textId="708F7BA1" w:rsidR="00FC5206" w:rsidRPr="00F92F6B" w:rsidRDefault="00FC5206" w:rsidP="009014E0">
            <w:pPr>
              <w:pStyle w:val="TAC"/>
              <w:keepNext w:val="0"/>
              <w:keepLines w:val="0"/>
              <w:widowControl w:val="0"/>
              <w:jc w:val="left"/>
              <w:rPr>
                <w:sz w:val="16"/>
                <w:szCs w:val="16"/>
              </w:rPr>
            </w:pPr>
            <w:r w:rsidRPr="00F92F6B">
              <w:rPr>
                <w:sz w:val="16"/>
                <w:szCs w:val="16"/>
              </w:rPr>
              <w:t>17.1.0</w:t>
            </w:r>
          </w:p>
        </w:tc>
      </w:tr>
      <w:tr w:rsidR="006C004A" w:rsidRPr="00F92F6B" w14:paraId="6B54ED3B" w14:textId="77777777" w:rsidTr="003578EF">
        <w:tc>
          <w:tcPr>
            <w:tcW w:w="709" w:type="dxa"/>
            <w:shd w:val="solid" w:color="FFFFFF" w:fill="auto"/>
          </w:tcPr>
          <w:p w14:paraId="5BA85BF7" w14:textId="77777777" w:rsidR="00F24E75" w:rsidRPr="00F92F6B"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F92F6B" w:rsidRDefault="00F24E75" w:rsidP="00D4492B">
            <w:pPr>
              <w:pStyle w:val="TAC"/>
              <w:keepNext w:val="0"/>
              <w:keepLines w:val="0"/>
              <w:widowControl w:val="0"/>
              <w:jc w:val="left"/>
              <w:rPr>
                <w:sz w:val="16"/>
                <w:szCs w:val="16"/>
              </w:rPr>
            </w:pPr>
            <w:r w:rsidRPr="00F92F6B">
              <w:rPr>
                <w:sz w:val="16"/>
                <w:szCs w:val="16"/>
              </w:rPr>
              <w:t>RP</w:t>
            </w:r>
            <w:r w:rsidR="00FC2155" w:rsidRPr="00F92F6B">
              <w:rPr>
                <w:sz w:val="16"/>
                <w:szCs w:val="16"/>
              </w:rPr>
              <w:t>-</w:t>
            </w:r>
            <w:r w:rsidRPr="00F92F6B">
              <w:rPr>
                <w:sz w:val="16"/>
                <w:szCs w:val="16"/>
              </w:rPr>
              <w:t>96</w:t>
            </w:r>
          </w:p>
        </w:tc>
        <w:tc>
          <w:tcPr>
            <w:tcW w:w="992" w:type="dxa"/>
            <w:shd w:val="solid" w:color="FFFFFF" w:fill="auto"/>
          </w:tcPr>
          <w:p w14:paraId="0C7D56EB" w14:textId="24D8A1D7" w:rsidR="00F24E75" w:rsidRPr="00F92F6B" w:rsidRDefault="00F24E75" w:rsidP="009014E0">
            <w:pPr>
              <w:pStyle w:val="TAC"/>
              <w:keepNext w:val="0"/>
              <w:keepLines w:val="0"/>
              <w:widowControl w:val="0"/>
              <w:jc w:val="left"/>
              <w:rPr>
                <w:sz w:val="16"/>
                <w:szCs w:val="16"/>
              </w:rPr>
            </w:pPr>
            <w:r w:rsidRPr="00F92F6B">
              <w:rPr>
                <w:sz w:val="16"/>
                <w:szCs w:val="16"/>
              </w:rPr>
              <w:t>RP-221729</w:t>
            </w:r>
          </w:p>
        </w:tc>
        <w:tc>
          <w:tcPr>
            <w:tcW w:w="567" w:type="dxa"/>
            <w:shd w:val="solid" w:color="FFFFFF" w:fill="auto"/>
          </w:tcPr>
          <w:p w14:paraId="3F7C3164" w14:textId="3F6B1F08" w:rsidR="00F24E75" w:rsidRPr="00F92F6B" w:rsidRDefault="00F24E75" w:rsidP="009014E0">
            <w:pPr>
              <w:pStyle w:val="TAL"/>
              <w:keepNext w:val="0"/>
              <w:keepLines w:val="0"/>
              <w:widowControl w:val="0"/>
              <w:jc w:val="center"/>
              <w:rPr>
                <w:sz w:val="16"/>
                <w:szCs w:val="16"/>
              </w:rPr>
            </w:pPr>
            <w:r w:rsidRPr="00F92F6B">
              <w:rPr>
                <w:sz w:val="16"/>
                <w:szCs w:val="16"/>
              </w:rPr>
              <w:t>0466</w:t>
            </w:r>
          </w:p>
        </w:tc>
        <w:tc>
          <w:tcPr>
            <w:tcW w:w="425" w:type="dxa"/>
            <w:shd w:val="solid" w:color="FFFFFF" w:fill="auto"/>
          </w:tcPr>
          <w:p w14:paraId="1A7F8FC3" w14:textId="3F38725D" w:rsidR="00F24E75" w:rsidRPr="00F92F6B" w:rsidRDefault="00F24E75"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ABAFBCA" w14:textId="2FF550CF" w:rsidR="00F24E75" w:rsidRPr="00F92F6B" w:rsidRDefault="00F24E7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25A46F4" w14:textId="469993B0" w:rsidR="00F24E75" w:rsidRPr="00F92F6B" w:rsidRDefault="00F24E75" w:rsidP="009014E0">
            <w:pPr>
              <w:widowControl w:val="0"/>
              <w:spacing w:after="0"/>
              <w:rPr>
                <w:rFonts w:ascii="Arial" w:hAnsi="Arial" w:cs="Arial"/>
                <w:sz w:val="16"/>
                <w:szCs w:val="16"/>
              </w:rPr>
            </w:pPr>
            <w:r w:rsidRPr="00F92F6B">
              <w:rPr>
                <w:rFonts w:ascii="Arial" w:hAnsi="Arial" w:cs="Arial"/>
                <w:sz w:val="16"/>
                <w:szCs w:val="16"/>
              </w:rPr>
              <w:t>Introduction of RACH partitioning</w:t>
            </w:r>
          </w:p>
        </w:tc>
        <w:tc>
          <w:tcPr>
            <w:tcW w:w="708" w:type="dxa"/>
            <w:shd w:val="solid" w:color="FFFFFF" w:fill="auto"/>
          </w:tcPr>
          <w:p w14:paraId="3C60DEED" w14:textId="7E01121B" w:rsidR="00F24E75" w:rsidRPr="00F92F6B" w:rsidRDefault="00F24E75" w:rsidP="009014E0">
            <w:pPr>
              <w:pStyle w:val="TAC"/>
              <w:keepNext w:val="0"/>
              <w:keepLines w:val="0"/>
              <w:widowControl w:val="0"/>
              <w:jc w:val="left"/>
              <w:rPr>
                <w:sz w:val="16"/>
                <w:szCs w:val="16"/>
              </w:rPr>
            </w:pPr>
            <w:r w:rsidRPr="00F92F6B">
              <w:rPr>
                <w:sz w:val="16"/>
                <w:szCs w:val="16"/>
              </w:rPr>
              <w:t>17.1.0</w:t>
            </w:r>
          </w:p>
        </w:tc>
      </w:tr>
      <w:tr w:rsidR="006C004A" w:rsidRPr="00F92F6B" w14:paraId="14966660" w14:textId="77777777" w:rsidTr="003578EF">
        <w:tc>
          <w:tcPr>
            <w:tcW w:w="709" w:type="dxa"/>
            <w:shd w:val="solid" w:color="FFFFFF" w:fill="auto"/>
          </w:tcPr>
          <w:p w14:paraId="0F3668BE" w14:textId="77777777" w:rsidR="00086143" w:rsidRPr="00F92F6B"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F92F6B" w:rsidRDefault="00086143"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4C3BEBBB" w14:textId="770990B0" w:rsidR="00086143" w:rsidRPr="00F92F6B" w:rsidRDefault="00086143" w:rsidP="009014E0">
            <w:pPr>
              <w:pStyle w:val="TAC"/>
              <w:keepNext w:val="0"/>
              <w:keepLines w:val="0"/>
              <w:widowControl w:val="0"/>
              <w:jc w:val="left"/>
              <w:rPr>
                <w:sz w:val="16"/>
                <w:szCs w:val="16"/>
              </w:rPr>
            </w:pPr>
            <w:r w:rsidRPr="00F92F6B">
              <w:rPr>
                <w:sz w:val="16"/>
                <w:szCs w:val="16"/>
              </w:rPr>
              <w:t>RP-221762</w:t>
            </w:r>
          </w:p>
        </w:tc>
        <w:tc>
          <w:tcPr>
            <w:tcW w:w="567" w:type="dxa"/>
            <w:shd w:val="solid" w:color="FFFFFF" w:fill="auto"/>
          </w:tcPr>
          <w:p w14:paraId="31CF32B6" w14:textId="4F19C317" w:rsidR="00086143" w:rsidRPr="00F92F6B" w:rsidRDefault="00086143" w:rsidP="009014E0">
            <w:pPr>
              <w:pStyle w:val="TAL"/>
              <w:keepNext w:val="0"/>
              <w:keepLines w:val="0"/>
              <w:widowControl w:val="0"/>
              <w:jc w:val="center"/>
              <w:rPr>
                <w:sz w:val="16"/>
                <w:szCs w:val="16"/>
              </w:rPr>
            </w:pPr>
            <w:r w:rsidRPr="00F92F6B">
              <w:rPr>
                <w:sz w:val="16"/>
                <w:szCs w:val="16"/>
              </w:rPr>
              <w:t>0469</w:t>
            </w:r>
          </w:p>
        </w:tc>
        <w:tc>
          <w:tcPr>
            <w:tcW w:w="425" w:type="dxa"/>
            <w:shd w:val="solid" w:color="FFFFFF" w:fill="auto"/>
          </w:tcPr>
          <w:p w14:paraId="74D9386C" w14:textId="152A1F60" w:rsidR="00086143" w:rsidRPr="00F92F6B" w:rsidRDefault="00086143"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4C566BF0" w14:textId="22D2602C" w:rsidR="00086143" w:rsidRPr="00F92F6B" w:rsidRDefault="0008614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A77B4D3" w14:textId="6AD24FC8" w:rsidR="00086143" w:rsidRPr="00F92F6B" w:rsidRDefault="00086143" w:rsidP="009014E0">
            <w:pPr>
              <w:widowControl w:val="0"/>
              <w:spacing w:after="0"/>
              <w:rPr>
                <w:rFonts w:ascii="Arial" w:hAnsi="Arial" w:cs="Arial"/>
                <w:sz w:val="16"/>
                <w:szCs w:val="16"/>
              </w:rPr>
            </w:pPr>
            <w:r w:rsidRPr="00F92F6B">
              <w:rPr>
                <w:rFonts w:ascii="Arial" w:hAnsi="Arial" w:cs="Arial"/>
                <w:sz w:val="16"/>
                <w:szCs w:val="16"/>
              </w:rPr>
              <w:t xml:space="preserve">Miscellaneous Corrections to </w:t>
            </w:r>
            <w:proofErr w:type="spellStart"/>
            <w:r w:rsidRPr="00F92F6B">
              <w:rPr>
                <w:rFonts w:ascii="Arial" w:hAnsi="Arial" w:cs="Arial"/>
                <w:sz w:val="16"/>
                <w:szCs w:val="16"/>
              </w:rPr>
              <w:t>eSL</w:t>
            </w:r>
            <w:proofErr w:type="spellEnd"/>
          </w:p>
        </w:tc>
        <w:tc>
          <w:tcPr>
            <w:tcW w:w="708" w:type="dxa"/>
            <w:shd w:val="solid" w:color="FFFFFF" w:fill="auto"/>
          </w:tcPr>
          <w:p w14:paraId="4D60C5F0" w14:textId="62024971" w:rsidR="00086143" w:rsidRPr="00F92F6B" w:rsidRDefault="00086143" w:rsidP="009014E0">
            <w:pPr>
              <w:pStyle w:val="TAC"/>
              <w:keepNext w:val="0"/>
              <w:keepLines w:val="0"/>
              <w:widowControl w:val="0"/>
              <w:jc w:val="left"/>
              <w:rPr>
                <w:sz w:val="16"/>
                <w:szCs w:val="16"/>
              </w:rPr>
            </w:pPr>
            <w:r w:rsidRPr="00F92F6B">
              <w:rPr>
                <w:sz w:val="16"/>
                <w:szCs w:val="16"/>
              </w:rPr>
              <w:t>17.1.0</w:t>
            </w:r>
          </w:p>
        </w:tc>
      </w:tr>
      <w:tr w:rsidR="006C004A" w:rsidRPr="00F92F6B" w14:paraId="7A69BE01" w14:textId="77777777" w:rsidTr="003578EF">
        <w:tc>
          <w:tcPr>
            <w:tcW w:w="709" w:type="dxa"/>
            <w:shd w:val="solid" w:color="FFFFFF" w:fill="auto"/>
          </w:tcPr>
          <w:p w14:paraId="01FCCE56" w14:textId="77777777" w:rsidR="004B4248" w:rsidRPr="00F92F6B"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F92F6B" w:rsidRDefault="004B4248"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24D2E5F4" w14:textId="72A00D99" w:rsidR="004B4248" w:rsidRPr="00F92F6B" w:rsidRDefault="004B4248" w:rsidP="009014E0">
            <w:pPr>
              <w:pStyle w:val="TAC"/>
              <w:keepNext w:val="0"/>
              <w:keepLines w:val="0"/>
              <w:widowControl w:val="0"/>
              <w:jc w:val="left"/>
              <w:rPr>
                <w:sz w:val="16"/>
                <w:szCs w:val="16"/>
              </w:rPr>
            </w:pPr>
            <w:r w:rsidRPr="00F92F6B">
              <w:rPr>
                <w:sz w:val="16"/>
                <w:szCs w:val="16"/>
              </w:rPr>
              <w:t>RP-221724</w:t>
            </w:r>
          </w:p>
        </w:tc>
        <w:tc>
          <w:tcPr>
            <w:tcW w:w="567" w:type="dxa"/>
            <w:shd w:val="solid" w:color="FFFFFF" w:fill="auto"/>
          </w:tcPr>
          <w:p w14:paraId="49CC78F0" w14:textId="3AA9EC87" w:rsidR="004B4248" w:rsidRPr="00F92F6B" w:rsidRDefault="004B4248" w:rsidP="009014E0">
            <w:pPr>
              <w:pStyle w:val="TAL"/>
              <w:keepNext w:val="0"/>
              <w:keepLines w:val="0"/>
              <w:widowControl w:val="0"/>
              <w:jc w:val="center"/>
              <w:rPr>
                <w:sz w:val="16"/>
                <w:szCs w:val="16"/>
              </w:rPr>
            </w:pPr>
            <w:r w:rsidRPr="00F92F6B">
              <w:rPr>
                <w:sz w:val="16"/>
                <w:szCs w:val="16"/>
              </w:rPr>
              <w:t>0472</w:t>
            </w:r>
          </w:p>
        </w:tc>
        <w:tc>
          <w:tcPr>
            <w:tcW w:w="425" w:type="dxa"/>
            <w:shd w:val="solid" w:color="FFFFFF" w:fill="auto"/>
          </w:tcPr>
          <w:p w14:paraId="44486AFA" w14:textId="6A809F8C" w:rsidR="004B4248" w:rsidRPr="00F92F6B" w:rsidRDefault="004B4248"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93CBFDB" w14:textId="77D199C8" w:rsidR="004B4248" w:rsidRPr="00F92F6B" w:rsidRDefault="004B424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A98EF88" w14:textId="1DCC336F" w:rsidR="004B4248" w:rsidRPr="00F92F6B" w:rsidRDefault="004B4248" w:rsidP="009014E0">
            <w:pPr>
              <w:widowControl w:val="0"/>
              <w:spacing w:after="0"/>
              <w:rPr>
                <w:rFonts w:ascii="Arial" w:hAnsi="Arial" w:cs="Arial"/>
                <w:sz w:val="16"/>
                <w:szCs w:val="16"/>
              </w:rPr>
            </w:pPr>
            <w:r w:rsidRPr="00F92F6B">
              <w:rPr>
                <w:rFonts w:ascii="Arial" w:hAnsi="Arial" w:cs="Arial"/>
                <w:sz w:val="16"/>
                <w:szCs w:val="16"/>
              </w:rPr>
              <w:t>Correction for NR coverage enhancements</w:t>
            </w:r>
          </w:p>
        </w:tc>
        <w:tc>
          <w:tcPr>
            <w:tcW w:w="708" w:type="dxa"/>
            <w:shd w:val="solid" w:color="FFFFFF" w:fill="auto"/>
          </w:tcPr>
          <w:p w14:paraId="7829E601" w14:textId="3AC80CFA" w:rsidR="004B4248" w:rsidRPr="00F92F6B" w:rsidRDefault="004B4248" w:rsidP="009014E0">
            <w:pPr>
              <w:pStyle w:val="TAC"/>
              <w:keepNext w:val="0"/>
              <w:keepLines w:val="0"/>
              <w:widowControl w:val="0"/>
              <w:jc w:val="left"/>
              <w:rPr>
                <w:sz w:val="16"/>
                <w:szCs w:val="16"/>
              </w:rPr>
            </w:pPr>
            <w:r w:rsidRPr="00F92F6B">
              <w:rPr>
                <w:sz w:val="16"/>
                <w:szCs w:val="16"/>
              </w:rPr>
              <w:t>17.1.0</w:t>
            </w:r>
          </w:p>
        </w:tc>
      </w:tr>
      <w:tr w:rsidR="006C004A" w:rsidRPr="00F92F6B" w14:paraId="11A20BB8" w14:textId="77777777" w:rsidTr="003578EF">
        <w:tc>
          <w:tcPr>
            <w:tcW w:w="709" w:type="dxa"/>
            <w:shd w:val="solid" w:color="FFFFFF" w:fill="auto"/>
          </w:tcPr>
          <w:p w14:paraId="18ED6499" w14:textId="77777777" w:rsidR="002E6F01" w:rsidRPr="00F92F6B"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F92F6B" w:rsidRDefault="002E6F01"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3390E170" w14:textId="256352AD" w:rsidR="002E6F01" w:rsidRPr="00F92F6B" w:rsidRDefault="002E6F01" w:rsidP="009014E0">
            <w:pPr>
              <w:pStyle w:val="TAC"/>
              <w:keepNext w:val="0"/>
              <w:keepLines w:val="0"/>
              <w:widowControl w:val="0"/>
              <w:jc w:val="left"/>
              <w:rPr>
                <w:sz w:val="16"/>
                <w:szCs w:val="16"/>
              </w:rPr>
            </w:pPr>
            <w:r w:rsidRPr="00F92F6B">
              <w:rPr>
                <w:sz w:val="16"/>
                <w:szCs w:val="16"/>
              </w:rPr>
              <w:t>RP-221736</w:t>
            </w:r>
          </w:p>
        </w:tc>
        <w:tc>
          <w:tcPr>
            <w:tcW w:w="567" w:type="dxa"/>
            <w:shd w:val="solid" w:color="FFFFFF" w:fill="auto"/>
          </w:tcPr>
          <w:p w14:paraId="5825648C" w14:textId="3DB3B4B5" w:rsidR="002E6F01" w:rsidRPr="00F92F6B" w:rsidRDefault="002E6F01" w:rsidP="009014E0">
            <w:pPr>
              <w:pStyle w:val="TAL"/>
              <w:keepNext w:val="0"/>
              <w:keepLines w:val="0"/>
              <w:widowControl w:val="0"/>
              <w:jc w:val="center"/>
              <w:rPr>
                <w:sz w:val="16"/>
                <w:szCs w:val="16"/>
              </w:rPr>
            </w:pPr>
            <w:r w:rsidRPr="00F92F6B">
              <w:rPr>
                <w:sz w:val="16"/>
                <w:szCs w:val="16"/>
              </w:rPr>
              <w:t>0474</w:t>
            </w:r>
          </w:p>
        </w:tc>
        <w:tc>
          <w:tcPr>
            <w:tcW w:w="425" w:type="dxa"/>
            <w:shd w:val="solid" w:color="FFFFFF" w:fill="auto"/>
          </w:tcPr>
          <w:p w14:paraId="2D8F270D" w14:textId="1F8CEE7F" w:rsidR="002E6F01" w:rsidRPr="00F92F6B" w:rsidRDefault="002E6F01"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67D9EF8B" w14:textId="477DF57F" w:rsidR="002E6F01" w:rsidRPr="00F92F6B" w:rsidRDefault="002E6F01" w:rsidP="009014E0">
            <w:pPr>
              <w:pStyle w:val="TAC"/>
              <w:keepNext w:val="0"/>
              <w:keepLines w:val="0"/>
              <w:widowControl w:val="0"/>
              <w:rPr>
                <w:sz w:val="16"/>
                <w:szCs w:val="16"/>
              </w:rPr>
            </w:pPr>
            <w:r w:rsidRPr="00F92F6B">
              <w:rPr>
                <w:sz w:val="16"/>
                <w:szCs w:val="16"/>
              </w:rPr>
              <w:t>B</w:t>
            </w:r>
          </w:p>
        </w:tc>
        <w:tc>
          <w:tcPr>
            <w:tcW w:w="5151" w:type="dxa"/>
            <w:shd w:val="solid" w:color="FFFFFF" w:fill="auto"/>
          </w:tcPr>
          <w:p w14:paraId="2EC78ED3" w14:textId="5B554823" w:rsidR="002E6F01" w:rsidRPr="00F92F6B" w:rsidRDefault="002E6F01" w:rsidP="009014E0">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gNB</w:t>
            </w:r>
            <w:proofErr w:type="spellEnd"/>
            <w:r w:rsidRPr="00F92F6B">
              <w:rPr>
                <w:rFonts w:ascii="Arial" w:hAnsi="Arial" w:cs="Arial"/>
                <w:sz w:val="16"/>
                <w:szCs w:val="16"/>
              </w:rPr>
              <w:t xml:space="preserve"> ID length reporting in the NR CGI report [</w:t>
            </w:r>
            <w:proofErr w:type="spellStart"/>
            <w:r w:rsidRPr="00F92F6B">
              <w:rPr>
                <w:rFonts w:ascii="Arial" w:hAnsi="Arial" w:cs="Arial"/>
                <w:sz w:val="16"/>
                <w:szCs w:val="16"/>
              </w:rPr>
              <w:t>gNB_ID_Length</w:t>
            </w:r>
            <w:proofErr w:type="spellEnd"/>
            <w:r w:rsidRPr="00F92F6B">
              <w:rPr>
                <w:rFonts w:ascii="Arial" w:hAnsi="Arial" w:cs="Arial"/>
                <w:sz w:val="16"/>
                <w:szCs w:val="16"/>
              </w:rPr>
              <w:t>]</w:t>
            </w:r>
          </w:p>
        </w:tc>
        <w:tc>
          <w:tcPr>
            <w:tcW w:w="708" w:type="dxa"/>
            <w:shd w:val="solid" w:color="FFFFFF" w:fill="auto"/>
          </w:tcPr>
          <w:p w14:paraId="38BEFAA3" w14:textId="5D359708" w:rsidR="002E6F01" w:rsidRPr="00F92F6B" w:rsidRDefault="002E6F01" w:rsidP="009014E0">
            <w:pPr>
              <w:pStyle w:val="TAC"/>
              <w:keepNext w:val="0"/>
              <w:keepLines w:val="0"/>
              <w:widowControl w:val="0"/>
              <w:jc w:val="left"/>
              <w:rPr>
                <w:sz w:val="16"/>
                <w:szCs w:val="16"/>
              </w:rPr>
            </w:pPr>
            <w:r w:rsidRPr="00F92F6B">
              <w:rPr>
                <w:sz w:val="16"/>
                <w:szCs w:val="16"/>
              </w:rPr>
              <w:t>17.1.0</w:t>
            </w:r>
          </w:p>
        </w:tc>
      </w:tr>
      <w:tr w:rsidR="006C004A" w:rsidRPr="00F92F6B" w14:paraId="5E6D645E" w14:textId="77777777" w:rsidTr="003578EF">
        <w:tc>
          <w:tcPr>
            <w:tcW w:w="709" w:type="dxa"/>
            <w:shd w:val="solid" w:color="FFFFFF" w:fill="auto"/>
          </w:tcPr>
          <w:p w14:paraId="48591279" w14:textId="77777777" w:rsidR="00D2064F" w:rsidRPr="00F92F6B"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F92F6B" w:rsidRDefault="00D2064F"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0BFEDF43" w14:textId="37F2439E" w:rsidR="00D2064F" w:rsidRPr="00F92F6B" w:rsidRDefault="00D2064F" w:rsidP="009014E0">
            <w:pPr>
              <w:pStyle w:val="TAC"/>
              <w:keepNext w:val="0"/>
              <w:keepLines w:val="0"/>
              <w:widowControl w:val="0"/>
              <w:jc w:val="left"/>
              <w:rPr>
                <w:sz w:val="16"/>
                <w:szCs w:val="16"/>
              </w:rPr>
            </w:pPr>
            <w:r w:rsidRPr="00F92F6B">
              <w:rPr>
                <w:sz w:val="16"/>
                <w:szCs w:val="16"/>
              </w:rPr>
              <w:t>RP-221718</w:t>
            </w:r>
          </w:p>
        </w:tc>
        <w:tc>
          <w:tcPr>
            <w:tcW w:w="567" w:type="dxa"/>
            <w:shd w:val="solid" w:color="FFFFFF" w:fill="auto"/>
          </w:tcPr>
          <w:p w14:paraId="4BC7B4E7" w14:textId="2E55A11D" w:rsidR="00D2064F" w:rsidRPr="00F92F6B" w:rsidRDefault="00D2064F" w:rsidP="009014E0">
            <w:pPr>
              <w:pStyle w:val="TAL"/>
              <w:keepNext w:val="0"/>
              <w:keepLines w:val="0"/>
              <w:widowControl w:val="0"/>
              <w:jc w:val="center"/>
              <w:rPr>
                <w:sz w:val="16"/>
                <w:szCs w:val="16"/>
              </w:rPr>
            </w:pPr>
            <w:r w:rsidRPr="00F92F6B">
              <w:rPr>
                <w:sz w:val="16"/>
                <w:szCs w:val="16"/>
              </w:rPr>
              <w:t>0476</w:t>
            </w:r>
          </w:p>
        </w:tc>
        <w:tc>
          <w:tcPr>
            <w:tcW w:w="425" w:type="dxa"/>
            <w:shd w:val="solid" w:color="FFFFFF" w:fill="auto"/>
          </w:tcPr>
          <w:p w14:paraId="4773D829" w14:textId="0D331EEC" w:rsidR="00D2064F" w:rsidRPr="00F92F6B" w:rsidRDefault="00D2064F"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238795B" w14:textId="53BA8BCE" w:rsidR="00D2064F" w:rsidRPr="00F92F6B" w:rsidRDefault="00D2064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B947772" w14:textId="5F461342" w:rsidR="00D2064F" w:rsidRPr="00F92F6B" w:rsidRDefault="00D2064F" w:rsidP="009014E0">
            <w:pPr>
              <w:widowControl w:val="0"/>
              <w:spacing w:after="0"/>
              <w:rPr>
                <w:rFonts w:ascii="Arial" w:hAnsi="Arial" w:cs="Arial"/>
                <w:sz w:val="16"/>
                <w:szCs w:val="16"/>
              </w:rPr>
            </w:pPr>
            <w:r w:rsidRPr="00F92F6B">
              <w:rPr>
                <w:rFonts w:ascii="Arial" w:hAnsi="Arial" w:cs="Arial"/>
                <w:sz w:val="16"/>
                <w:szCs w:val="16"/>
              </w:rPr>
              <w:t>Various corrections to IAB enhancements</w:t>
            </w:r>
          </w:p>
        </w:tc>
        <w:tc>
          <w:tcPr>
            <w:tcW w:w="708" w:type="dxa"/>
            <w:shd w:val="solid" w:color="FFFFFF" w:fill="auto"/>
          </w:tcPr>
          <w:p w14:paraId="59B70CA8" w14:textId="466BF126" w:rsidR="00D2064F" w:rsidRPr="00F92F6B" w:rsidRDefault="00D2064F" w:rsidP="009014E0">
            <w:pPr>
              <w:pStyle w:val="TAC"/>
              <w:keepNext w:val="0"/>
              <w:keepLines w:val="0"/>
              <w:widowControl w:val="0"/>
              <w:jc w:val="left"/>
              <w:rPr>
                <w:sz w:val="16"/>
                <w:szCs w:val="16"/>
              </w:rPr>
            </w:pPr>
            <w:r w:rsidRPr="00F92F6B">
              <w:rPr>
                <w:sz w:val="16"/>
                <w:szCs w:val="16"/>
              </w:rPr>
              <w:t>17.1.0</w:t>
            </w:r>
          </w:p>
        </w:tc>
      </w:tr>
      <w:tr w:rsidR="006C004A" w:rsidRPr="00F92F6B" w14:paraId="5A7461BE" w14:textId="77777777" w:rsidTr="003578EF">
        <w:tc>
          <w:tcPr>
            <w:tcW w:w="709" w:type="dxa"/>
            <w:shd w:val="solid" w:color="FFFFFF" w:fill="auto"/>
          </w:tcPr>
          <w:p w14:paraId="60D05989" w14:textId="77777777" w:rsidR="003A03E7" w:rsidRPr="00F92F6B"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F92F6B" w:rsidRDefault="003A03E7"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2856E070" w14:textId="60703CDD" w:rsidR="003A03E7" w:rsidRPr="00F92F6B" w:rsidRDefault="003A03E7" w:rsidP="009014E0">
            <w:pPr>
              <w:pStyle w:val="TAC"/>
              <w:keepNext w:val="0"/>
              <w:keepLines w:val="0"/>
              <w:widowControl w:val="0"/>
              <w:jc w:val="left"/>
              <w:rPr>
                <w:sz w:val="16"/>
                <w:szCs w:val="16"/>
              </w:rPr>
            </w:pPr>
            <w:r w:rsidRPr="00F92F6B">
              <w:rPr>
                <w:sz w:val="16"/>
                <w:szCs w:val="16"/>
              </w:rPr>
              <w:t>RP-221726</w:t>
            </w:r>
          </w:p>
        </w:tc>
        <w:tc>
          <w:tcPr>
            <w:tcW w:w="567" w:type="dxa"/>
            <w:shd w:val="solid" w:color="FFFFFF" w:fill="auto"/>
          </w:tcPr>
          <w:p w14:paraId="27ECF9E9" w14:textId="654B465D" w:rsidR="003A03E7" w:rsidRPr="00F92F6B" w:rsidRDefault="003A03E7" w:rsidP="009014E0">
            <w:pPr>
              <w:pStyle w:val="TAL"/>
              <w:keepNext w:val="0"/>
              <w:keepLines w:val="0"/>
              <w:widowControl w:val="0"/>
              <w:jc w:val="center"/>
              <w:rPr>
                <w:sz w:val="16"/>
                <w:szCs w:val="16"/>
              </w:rPr>
            </w:pPr>
            <w:r w:rsidRPr="00F92F6B">
              <w:rPr>
                <w:sz w:val="16"/>
                <w:szCs w:val="16"/>
              </w:rPr>
              <w:t>0477</w:t>
            </w:r>
          </w:p>
        </w:tc>
        <w:tc>
          <w:tcPr>
            <w:tcW w:w="425" w:type="dxa"/>
            <w:shd w:val="solid" w:color="FFFFFF" w:fill="auto"/>
          </w:tcPr>
          <w:p w14:paraId="493C3596" w14:textId="3DC89783" w:rsidR="003A03E7" w:rsidRPr="00F92F6B" w:rsidRDefault="003A03E7"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5E0A272" w14:textId="296854FB" w:rsidR="003A03E7" w:rsidRPr="00F92F6B" w:rsidRDefault="003A03E7"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5C4B8EB" w14:textId="14F660ED" w:rsidR="003A03E7" w:rsidRPr="00F92F6B" w:rsidRDefault="003A03E7" w:rsidP="009014E0">
            <w:pPr>
              <w:widowControl w:val="0"/>
              <w:spacing w:after="0"/>
              <w:rPr>
                <w:rFonts w:ascii="Arial" w:hAnsi="Arial" w:cs="Arial"/>
                <w:sz w:val="16"/>
                <w:szCs w:val="16"/>
              </w:rPr>
            </w:pPr>
            <w:r w:rsidRPr="00F92F6B">
              <w:rPr>
                <w:rFonts w:ascii="Arial" w:hAnsi="Arial" w:cs="Arial"/>
                <w:sz w:val="16"/>
                <w:szCs w:val="16"/>
              </w:rPr>
              <w:t xml:space="preserve">Corrections for </w:t>
            </w:r>
            <w:proofErr w:type="spellStart"/>
            <w:r w:rsidRPr="00F92F6B">
              <w:rPr>
                <w:rFonts w:ascii="Arial" w:hAnsi="Arial" w:cs="Arial"/>
                <w:sz w:val="16"/>
                <w:szCs w:val="16"/>
              </w:rPr>
              <w:t>IIoT</w:t>
            </w:r>
            <w:proofErr w:type="spellEnd"/>
            <w:r w:rsidRPr="00F92F6B">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F92F6B" w:rsidRDefault="003A03E7" w:rsidP="009014E0">
            <w:pPr>
              <w:pStyle w:val="TAC"/>
              <w:keepNext w:val="0"/>
              <w:keepLines w:val="0"/>
              <w:widowControl w:val="0"/>
              <w:jc w:val="left"/>
              <w:rPr>
                <w:sz w:val="16"/>
                <w:szCs w:val="16"/>
              </w:rPr>
            </w:pPr>
            <w:r w:rsidRPr="00F92F6B">
              <w:rPr>
                <w:sz w:val="16"/>
                <w:szCs w:val="16"/>
              </w:rPr>
              <w:t>17.1.0</w:t>
            </w:r>
          </w:p>
        </w:tc>
      </w:tr>
      <w:tr w:rsidR="006C004A" w:rsidRPr="00F92F6B" w14:paraId="38EECE3F" w14:textId="77777777" w:rsidTr="003578EF">
        <w:tc>
          <w:tcPr>
            <w:tcW w:w="709" w:type="dxa"/>
            <w:shd w:val="solid" w:color="FFFFFF" w:fill="auto"/>
          </w:tcPr>
          <w:p w14:paraId="14F2C443" w14:textId="77777777" w:rsidR="00686B39" w:rsidRPr="00F92F6B"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F92F6B" w:rsidRDefault="00686B39"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3D733D96" w14:textId="2B3C39B3" w:rsidR="00686B39" w:rsidRPr="00F92F6B" w:rsidRDefault="00686B39" w:rsidP="009014E0">
            <w:pPr>
              <w:pStyle w:val="TAC"/>
              <w:keepNext w:val="0"/>
              <w:keepLines w:val="0"/>
              <w:widowControl w:val="0"/>
              <w:jc w:val="left"/>
              <w:rPr>
                <w:sz w:val="16"/>
                <w:szCs w:val="16"/>
              </w:rPr>
            </w:pPr>
            <w:r w:rsidRPr="00F92F6B">
              <w:rPr>
                <w:sz w:val="16"/>
                <w:szCs w:val="16"/>
              </w:rPr>
              <w:t>RP-221717</w:t>
            </w:r>
          </w:p>
        </w:tc>
        <w:tc>
          <w:tcPr>
            <w:tcW w:w="567" w:type="dxa"/>
            <w:shd w:val="solid" w:color="FFFFFF" w:fill="auto"/>
          </w:tcPr>
          <w:p w14:paraId="090E84E7" w14:textId="049AC06F" w:rsidR="00686B39" w:rsidRPr="00F92F6B" w:rsidRDefault="00686B39" w:rsidP="009014E0">
            <w:pPr>
              <w:pStyle w:val="TAL"/>
              <w:keepNext w:val="0"/>
              <w:keepLines w:val="0"/>
              <w:widowControl w:val="0"/>
              <w:jc w:val="center"/>
              <w:rPr>
                <w:sz w:val="16"/>
                <w:szCs w:val="16"/>
              </w:rPr>
            </w:pPr>
            <w:r w:rsidRPr="00F92F6B">
              <w:rPr>
                <w:sz w:val="16"/>
                <w:szCs w:val="16"/>
              </w:rPr>
              <w:t>0478</w:t>
            </w:r>
          </w:p>
        </w:tc>
        <w:tc>
          <w:tcPr>
            <w:tcW w:w="425" w:type="dxa"/>
            <w:shd w:val="solid" w:color="FFFFFF" w:fill="auto"/>
          </w:tcPr>
          <w:p w14:paraId="0D0D4A7E" w14:textId="40D4656C" w:rsidR="00686B39" w:rsidRPr="00F92F6B" w:rsidRDefault="00686B39"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1EF7C91" w14:textId="2DEDDE5D" w:rsidR="00686B39" w:rsidRPr="00F92F6B" w:rsidRDefault="00686B3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B8ABABD" w14:textId="2FC7883B" w:rsidR="00686B39" w:rsidRPr="00F92F6B" w:rsidRDefault="00686B39" w:rsidP="009014E0">
            <w:pPr>
              <w:widowControl w:val="0"/>
              <w:spacing w:after="0"/>
              <w:rPr>
                <w:rFonts w:ascii="Arial" w:hAnsi="Arial" w:cs="Arial"/>
                <w:sz w:val="16"/>
                <w:szCs w:val="16"/>
              </w:rPr>
            </w:pPr>
            <w:r w:rsidRPr="00F92F6B">
              <w:rPr>
                <w:rFonts w:ascii="Arial" w:hAnsi="Arial" w:cs="Arial"/>
                <w:sz w:val="16"/>
                <w:szCs w:val="16"/>
              </w:rPr>
              <w:t>Corrections to stage 2 for NR NTN</w:t>
            </w:r>
          </w:p>
        </w:tc>
        <w:tc>
          <w:tcPr>
            <w:tcW w:w="708" w:type="dxa"/>
            <w:shd w:val="solid" w:color="FFFFFF" w:fill="auto"/>
          </w:tcPr>
          <w:p w14:paraId="442ACC5C" w14:textId="3F226167" w:rsidR="00686B39" w:rsidRPr="00F92F6B" w:rsidRDefault="00686B39" w:rsidP="009014E0">
            <w:pPr>
              <w:pStyle w:val="TAC"/>
              <w:keepNext w:val="0"/>
              <w:keepLines w:val="0"/>
              <w:widowControl w:val="0"/>
              <w:jc w:val="left"/>
              <w:rPr>
                <w:sz w:val="16"/>
                <w:szCs w:val="16"/>
              </w:rPr>
            </w:pPr>
            <w:r w:rsidRPr="00F92F6B">
              <w:rPr>
                <w:sz w:val="16"/>
                <w:szCs w:val="16"/>
              </w:rPr>
              <w:t>17.1.0</w:t>
            </w:r>
          </w:p>
        </w:tc>
      </w:tr>
      <w:tr w:rsidR="006C004A" w:rsidRPr="00F92F6B" w14:paraId="694F60E0" w14:textId="77777777" w:rsidTr="003578EF">
        <w:tc>
          <w:tcPr>
            <w:tcW w:w="709" w:type="dxa"/>
            <w:shd w:val="solid" w:color="FFFFFF" w:fill="auto"/>
          </w:tcPr>
          <w:p w14:paraId="7BFBC470" w14:textId="77777777" w:rsidR="00AF67FF" w:rsidRPr="00F92F6B"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F92F6B" w:rsidRDefault="00AF67FF"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53CF970F" w14:textId="541FEB51" w:rsidR="00AF67FF" w:rsidRPr="00F92F6B" w:rsidRDefault="00AF67FF" w:rsidP="009014E0">
            <w:pPr>
              <w:pStyle w:val="TAC"/>
              <w:keepNext w:val="0"/>
              <w:keepLines w:val="0"/>
              <w:widowControl w:val="0"/>
              <w:jc w:val="left"/>
              <w:rPr>
                <w:sz w:val="16"/>
                <w:szCs w:val="16"/>
              </w:rPr>
            </w:pPr>
            <w:r w:rsidRPr="00F92F6B">
              <w:rPr>
                <w:sz w:val="16"/>
                <w:szCs w:val="16"/>
              </w:rPr>
              <w:t>RP-221714</w:t>
            </w:r>
          </w:p>
        </w:tc>
        <w:tc>
          <w:tcPr>
            <w:tcW w:w="567" w:type="dxa"/>
            <w:shd w:val="solid" w:color="FFFFFF" w:fill="auto"/>
          </w:tcPr>
          <w:p w14:paraId="5DE2FC01" w14:textId="3FAC089F" w:rsidR="00AF67FF" w:rsidRPr="00F92F6B" w:rsidRDefault="00AF67FF" w:rsidP="009014E0">
            <w:pPr>
              <w:pStyle w:val="TAL"/>
              <w:keepNext w:val="0"/>
              <w:keepLines w:val="0"/>
              <w:widowControl w:val="0"/>
              <w:jc w:val="center"/>
              <w:rPr>
                <w:sz w:val="16"/>
                <w:szCs w:val="16"/>
              </w:rPr>
            </w:pPr>
            <w:r w:rsidRPr="00F92F6B">
              <w:rPr>
                <w:sz w:val="16"/>
                <w:szCs w:val="16"/>
              </w:rPr>
              <w:t>0480</w:t>
            </w:r>
          </w:p>
        </w:tc>
        <w:tc>
          <w:tcPr>
            <w:tcW w:w="425" w:type="dxa"/>
            <w:shd w:val="solid" w:color="FFFFFF" w:fill="auto"/>
          </w:tcPr>
          <w:p w14:paraId="67EA9F3B" w14:textId="37C4BCD5" w:rsidR="00AF67FF" w:rsidRPr="00F92F6B" w:rsidRDefault="00AF67FF"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EEB97B7" w14:textId="512FBF51" w:rsidR="00AF67FF" w:rsidRPr="00F92F6B" w:rsidRDefault="00AF67FF"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1F2815EF" w14:textId="64ED09E4" w:rsidR="00AF67FF" w:rsidRPr="00F92F6B" w:rsidRDefault="00AF67FF" w:rsidP="009014E0">
            <w:pPr>
              <w:widowControl w:val="0"/>
              <w:spacing w:after="0"/>
              <w:rPr>
                <w:rFonts w:ascii="Arial" w:hAnsi="Arial" w:cs="Arial"/>
                <w:sz w:val="16"/>
                <w:szCs w:val="16"/>
              </w:rPr>
            </w:pPr>
            <w:r w:rsidRPr="00F92F6B">
              <w:rPr>
                <w:rFonts w:ascii="Arial" w:hAnsi="Arial" w:cs="Arial"/>
                <w:sz w:val="16"/>
                <w:szCs w:val="16"/>
              </w:rPr>
              <w:t xml:space="preserve">Inter-system direct data forwarding between source </w:t>
            </w:r>
            <w:proofErr w:type="spellStart"/>
            <w:r w:rsidRPr="00F92F6B">
              <w:rPr>
                <w:rFonts w:ascii="Arial" w:hAnsi="Arial" w:cs="Arial"/>
                <w:sz w:val="16"/>
                <w:szCs w:val="16"/>
              </w:rPr>
              <w:t>SgNB</w:t>
            </w:r>
            <w:proofErr w:type="spellEnd"/>
            <w:r w:rsidRPr="00F92F6B">
              <w:rPr>
                <w:rFonts w:ascii="Arial" w:hAnsi="Arial" w:cs="Arial"/>
                <w:sz w:val="16"/>
                <w:szCs w:val="16"/>
              </w:rPr>
              <w:t xml:space="preserve"> and target </w:t>
            </w:r>
            <w:proofErr w:type="spellStart"/>
            <w:r w:rsidRPr="00F92F6B">
              <w:rPr>
                <w:rFonts w:ascii="Arial" w:hAnsi="Arial" w:cs="Arial"/>
                <w:sz w:val="16"/>
                <w:szCs w:val="16"/>
              </w:rPr>
              <w:t>gNB</w:t>
            </w:r>
            <w:proofErr w:type="spellEnd"/>
          </w:p>
        </w:tc>
        <w:tc>
          <w:tcPr>
            <w:tcW w:w="708" w:type="dxa"/>
            <w:shd w:val="solid" w:color="FFFFFF" w:fill="auto"/>
          </w:tcPr>
          <w:p w14:paraId="5FDE2C1E" w14:textId="1634C806" w:rsidR="00AF67FF" w:rsidRPr="00F92F6B" w:rsidRDefault="00AF67FF" w:rsidP="009014E0">
            <w:pPr>
              <w:pStyle w:val="TAC"/>
              <w:keepNext w:val="0"/>
              <w:keepLines w:val="0"/>
              <w:widowControl w:val="0"/>
              <w:jc w:val="left"/>
              <w:rPr>
                <w:sz w:val="16"/>
                <w:szCs w:val="16"/>
              </w:rPr>
            </w:pPr>
            <w:r w:rsidRPr="00F92F6B">
              <w:rPr>
                <w:sz w:val="16"/>
                <w:szCs w:val="16"/>
              </w:rPr>
              <w:t>17.1.0</w:t>
            </w:r>
          </w:p>
        </w:tc>
      </w:tr>
      <w:tr w:rsidR="006C004A" w:rsidRPr="00F92F6B" w14:paraId="1B1C9412" w14:textId="77777777" w:rsidTr="003578EF">
        <w:tc>
          <w:tcPr>
            <w:tcW w:w="709" w:type="dxa"/>
            <w:shd w:val="solid" w:color="FFFFFF" w:fill="auto"/>
          </w:tcPr>
          <w:p w14:paraId="0DDF106F" w14:textId="77777777" w:rsidR="00D47EA6" w:rsidRPr="00F92F6B"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F92F6B" w:rsidRDefault="00D47EA6"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530BB3A5" w14:textId="6982D141" w:rsidR="00D47EA6" w:rsidRPr="00F92F6B" w:rsidRDefault="00D47EA6" w:rsidP="009014E0">
            <w:pPr>
              <w:pStyle w:val="TAC"/>
              <w:keepNext w:val="0"/>
              <w:keepLines w:val="0"/>
              <w:widowControl w:val="0"/>
              <w:jc w:val="left"/>
              <w:rPr>
                <w:sz w:val="16"/>
                <w:szCs w:val="16"/>
              </w:rPr>
            </w:pPr>
            <w:r w:rsidRPr="00F92F6B">
              <w:rPr>
                <w:sz w:val="16"/>
                <w:szCs w:val="16"/>
              </w:rPr>
              <w:t>RP-221754</w:t>
            </w:r>
          </w:p>
        </w:tc>
        <w:tc>
          <w:tcPr>
            <w:tcW w:w="567" w:type="dxa"/>
            <w:shd w:val="solid" w:color="FFFFFF" w:fill="auto"/>
          </w:tcPr>
          <w:p w14:paraId="02F7917E" w14:textId="0296BAF8" w:rsidR="00D47EA6" w:rsidRPr="00F92F6B" w:rsidRDefault="00D47EA6" w:rsidP="009014E0">
            <w:pPr>
              <w:pStyle w:val="TAL"/>
              <w:keepNext w:val="0"/>
              <w:keepLines w:val="0"/>
              <w:widowControl w:val="0"/>
              <w:jc w:val="center"/>
              <w:rPr>
                <w:sz w:val="16"/>
                <w:szCs w:val="16"/>
              </w:rPr>
            </w:pPr>
            <w:r w:rsidRPr="00F92F6B">
              <w:rPr>
                <w:sz w:val="16"/>
                <w:szCs w:val="16"/>
              </w:rPr>
              <w:t>0483</w:t>
            </w:r>
          </w:p>
        </w:tc>
        <w:tc>
          <w:tcPr>
            <w:tcW w:w="425" w:type="dxa"/>
            <w:shd w:val="solid" w:color="FFFFFF" w:fill="auto"/>
          </w:tcPr>
          <w:p w14:paraId="6E954C5D" w14:textId="4BCFC59B" w:rsidR="00D47EA6" w:rsidRPr="00F92F6B" w:rsidRDefault="00D47EA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709F7176" w14:textId="4DC977F6" w:rsidR="00D47EA6" w:rsidRPr="00F92F6B" w:rsidRDefault="00D47EA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FD0BF5E" w14:textId="0471DBEB" w:rsidR="00D47EA6" w:rsidRPr="00F92F6B" w:rsidRDefault="00D47EA6" w:rsidP="009014E0">
            <w:pPr>
              <w:widowControl w:val="0"/>
              <w:spacing w:after="0"/>
              <w:rPr>
                <w:rFonts w:ascii="Arial" w:hAnsi="Arial" w:cs="Arial"/>
                <w:sz w:val="16"/>
                <w:szCs w:val="16"/>
              </w:rPr>
            </w:pPr>
            <w:r w:rsidRPr="00F92F6B">
              <w:rPr>
                <w:rFonts w:ascii="Arial" w:hAnsi="Arial" w:cs="Arial"/>
                <w:sz w:val="16"/>
                <w:szCs w:val="16"/>
              </w:rPr>
              <w:t>Correction on NR MBS</w:t>
            </w:r>
          </w:p>
        </w:tc>
        <w:tc>
          <w:tcPr>
            <w:tcW w:w="708" w:type="dxa"/>
            <w:shd w:val="solid" w:color="FFFFFF" w:fill="auto"/>
          </w:tcPr>
          <w:p w14:paraId="764A4A98" w14:textId="656AA904" w:rsidR="00D47EA6" w:rsidRPr="00F92F6B" w:rsidRDefault="00D47EA6" w:rsidP="009014E0">
            <w:pPr>
              <w:pStyle w:val="TAC"/>
              <w:keepNext w:val="0"/>
              <w:keepLines w:val="0"/>
              <w:widowControl w:val="0"/>
              <w:jc w:val="left"/>
              <w:rPr>
                <w:sz w:val="16"/>
                <w:szCs w:val="16"/>
              </w:rPr>
            </w:pPr>
            <w:r w:rsidRPr="00F92F6B">
              <w:rPr>
                <w:sz w:val="16"/>
                <w:szCs w:val="16"/>
              </w:rPr>
              <w:t>17.1.0</w:t>
            </w:r>
          </w:p>
        </w:tc>
      </w:tr>
      <w:tr w:rsidR="006C004A" w:rsidRPr="00F92F6B" w14:paraId="75AD6F5A" w14:textId="77777777" w:rsidTr="003578EF">
        <w:tc>
          <w:tcPr>
            <w:tcW w:w="709" w:type="dxa"/>
            <w:shd w:val="solid" w:color="FFFFFF" w:fill="auto"/>
          </w:tcPr>
          <w:p w14:paraId="0DBFDDA6" w14:textId="77777777" w:rsidR="007363D4" w:rsidRPr="00F92F6B"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F92F6B" w:rsidRDefault="007363D4"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62426160" w14:textId="3F02ECE2" w:rsidR="007363D4" w:rsidRPr="00F92F6B" w:rsidRDefault="007363D4" w:rsidP="009014E0">
            <w:pPr>
              <w:pStyle w:val="TAC"/>
              <w:keepNext w:val="0"/>
              <w:keepLines w:val="0"/>
              <w:widowControl w:val="0"/>
              <w:jc w:val="left"/>
              <w:rPr>
                <w:sz w:val="16"/>
                <w:szCs w:val="16"/>
              </w:rPr>
            </w:pPr>
            <w:r w:rsidRPr="00F92F6B">
              <w:rPr>
                <w:sz w:val="16"/>
                <w:szCs w:val="16"/>
              </w:rPr>
              <w:t>RP-221754</w:t>
            </w:r>
          </w:p>
        </w:tc>
        <w:tc>
          <w:tcPr>
            <w:tcW w:w="567" w:type="dxa"/>
            <w:shd w:val="solid" w:color="FFFFFF" w:fill="auto"/>
          </w:tcPr>
          <w:p w14:paraId="279E9032" w14:textId="6C063558" w:rsidR="007363D4" w:rsidRPr="00F92F6B" w:rsidRDefault="007363D4" w:rsidP="009014E0">
            <w:pPr>
              <w:pStyle w:val="TAL"/>
              <w:keepNext w:val="0"/>
              <w:keepLines w:val="0"/>
              <w:widowControl w:val="0"/>
              <w:jc w:val="center"/>
              <w:rPr>
                <w:sz w:val="16"/>
                <w:szCs w:val="16"/>
              </w:rPr>
            </w:pPr>
            <w:r w:rsidRPr="00F92F6B">
              <w:rPr>
                <w:sz w:val="16"/>
                <w:szCs w:val="16"/>
              </w:rPr>
              <w:t>0484</w:t>
            </w:r>
          </w:p>
        </w:tc>
        <w:tc>
          <w:tcPr>
            <w:tcW w:w="425" w:type="dxa"/>
            <w:shd w:val="solid" w:color="FFFFFF" w:fill="auto"/>
          </w:tcPr>
          <w:p w14:paraId="090E8C5C" w14:textId="74BFAFF1" w:rsidR="007363D4" w:rsidRPr="00F92F6B" w:rsidRDefault="007363D4"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0E2B4FC2" w14:textId="69F5366D" w:rsidR="007363D4" w:rsidRPr="00F92F6B" w:rsidRDefault="007363D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E9F9101" w14:textId="7C18A3F6" w:rsidR="007363D4" w:rsidRPr="00F92F6B" w:rsidRDefault="007363D4" w:rsidP="009014E0">
            <w:pPr>
              <w:widowControl w:val="0"/>
              <w:spacing w:after="0"/>
              <w:rPr>
                <w:rFonts w:ascii="Arial" w:hAnsi="Arial" w:cs="Arial"/>
                <w:sz w:val="16"/>
                <w:szCs w:val="16"/>
              </w:rPr>
            </w:pPr>
            <w:r w:rsidRPr="00F92F6B">
              <w:rPr>
                <w:rFonts w:ascii="Arial" w:hAnsi="Arial" w:cs="Arial"/>
                <w:sz w:val="16"/>
                <w:szCs w:val="16"/>
              </w:rPr>
              <w:t>Correction of MBS data forwarding</w:t>
            </w:r>
          </w:p>
        </w:tc>
        <w:tc>
          <w:tcPr>
            <w:tcW w:w="708" w:type="dxa"/>
            <w:shd w:val="solid" w:color="FFFFFF" w:fill="auto"/>
          </w:tcPr>
          <w:p w14:paraId="3A8AB0CD" w14:textId="3F3F11BB" w:rsidR="007363D4" w:rsidRPr="00F92F6B" w:rsidRDefault="007363D4" w:rsidP="009014E0">
            <w:pPr>
              <w:pStyle w:val="TAC"/>
              <w:keepNext w:val="0"/>
              <w:keepLines w:val="0"/>
              <w:widowControl w:val="0"/>
              <w:jc w:val="left"/>
              <w:rPr>
                <w:sz w:val="16"/>
                <w:szCs w:val="16"/>
              </w:rPr>
            </w:pPr>
            <w:r w:rsidRPr="00F92F6B">
              <w:rPr>
                <w:sz w:val="16"/>
                <w:szCs w:val="16"/>
              </w:rPr>
              <w:t>17.1.0</w:t>
            </w:r>
          </w:p>
        </w:tc>
      </w:tr>
      <w:tr w:rsidR="006C004A" w:rsidRPr="00F92F6B" w14:paraId="0FF3B9B0" w14:textId="77777777" w:rsidTr="003578EF">
        <w:tc>
          <w:tcPr>
            <w:tcW w:w="709" w:type="dxa"/>
            <w:shd w:val="solid" w:color="FFFFFF" w:fill="auto"/>
          </w:tcPr>
          <w:p w14:paraId="2DD71E24" w14:textId="77777777" w:rsidR="000F6F40" w:rsidRPr="00F92F6B"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F92F6B" w:rsidRDefault="000F6F40"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57111D0B" w14:textId="3AC2E06F" w:rsidR="000F6F40" w:rsidRPr="00F92F6B" w:rsidRDefault="000F6F40" w:rsidP="009014E0">
            <w:pPr>
              <w:pStyle w:val="TAC"/>
              <w:keepNext w:val="0"/>
              <w:keepLines w:val="0"/>
              <w:widowControl w:val="0"/>
              <w:jc w:val="left"/>
              <w:rPr>
                <w:sz w:val="16"/>
                <w:szCs w:val="16"/>
              </w:rPr>
            </w:pPr>
            <w:r w:rsidRPr="00F92F6B">
              <w:rPr>
                <w:sz w:val="16"/>
                <w:szCs w:val="16"/>
              </w:rPr>
              <w:t>RP-221729</w:t>
            </w:r>
          </w:p>
        </w:tc>
        <w:tc>
          <w:tcPr>
            <w:tcW w:w="567" w:type="dxa"/>
            <w:shd w:val="solid" w:color="FFFFFF" w:fill="auto"/>
          </w:tcPr>
          <w:p w14:paraId="46940863" w14:textId="63156415" w:rsidR="000F6F40" w:rsidRPr="00F92F6B" w:rsidRDefault="000F6F40" w:rsidP="009014E0">
            <w:pPr>
              <w:pStyle w:val="TAL"/>
              <w:keepNext w:val="0"/>
              <w:keepLines w:val="0"/>
              <w:widowControl w:val="0"/>
              <w:jc w:val="center"/>
              <w:rPr>
                <w:sz w:val="16"/>
                <w:szCs w:val="16"/>
              </w:rPr>
            </w:pPr>
            <w:r w:rsidRPr="00F92F6B">
              <w:rPr>
                <w:sz w:val="16"/>
                <w:szCs w:val="16"/>
              </w:rPr>
              <w:t>0485</w:t>
            </w:r>
          </w:p>
        </w:tc>
        <w:tc>
          <w:tcPr>
            <w:tcW w:w="425" w:type="dxa"/>
            <w:shd w:val="solid" w:color="FFFFFF" w:fill="auto"/>
          </w:tcPr>
          <w:p w14:paraId="38128C31" w14:textId="61F6CB7C" w:rsidR="000F6F40" w:rsidRPr="00F92F6B" w:rsidRDefault="000F6F4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A98FF8E" w14:textId="0A27319E" w:rsidR="000F6F40" w:rsidRPr="00F92F6B" w:rsidRDefault="000F6F4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A90B691" w14:textId="4DF119A6" w:rsidR="000F6F40" w:rsidRPr="00F92F6B" w:rsidRDefault="000F6F40" w:rsidP="009014E0">
            <w:pPr>
              <w:widowControl w:val="0"/>
              <w:spacing w:after="0"/>
              <w:rPr>
                <w:rFonts w:ascii="Arial" w:hAnsi="Arial" w:cs="Arial"/>
                <w:sz w:val="16"/>
                <w:szCs w:val="16"/>
              </w:rPr>
            </w:pPr>
            <w:r w:rsidRPr="00F92F6B">
              <w:rPr>
                <w:rFonts w:ascii="Arial" w:hAnsi="Arial" w:cs="Arial"/>
                <w:sz w:val="16"/>
                <w:szCs w:val="16"/>
              </w:rPr>
              <w:t>Correction on RA-SDT overall procedures</w:t>
            </w:r>
          </w:p>
        </w:tc>
        <w:tc>
          <w:tcPr>
            <w:tcW w:w="708" w:type="dxa"/>
            <w:shd w:val="solid" w:color="FFFFFF" w:fill="auto"/>
          </w:tcPr>
          <w:p w14:paraId="3CB89332" w14:textId="36799443" w:rsidR="000F6F40" w:rsidRPr="00F92F6B" w:rsidRDefault="000F6F40" w:rsidP="009014E0">
            <w:pPr>
              <w:pStyle w:val="TAC"/>
              <w:keepNext w:val="0"/>
              <w:keepLines w:val="0"/>
              <w:widowControl w:val="0"/>
              <w:jc w:val="left"/>
              <w:rPr>
                <w:sz w:val="16"/>
                <w:szCs w:val="16"/>
              </w:rPr>
            </w:pPr>
            <w:r w:rsidRPr="00F92F6B">
              <w:rPr>
                <w:sz w:val="16"/>
                <w:szCs w:val="16"/>
              </w:rPr>
              <w:t>17.1.0</w:t>
            </w:r>
          </w:p>
        </w:tc>
      </w:tr>
      <w:tr w:rsidR="006C004A" w:rsidRPr="00F92F6B" w14:paraId="2C8063B8" w14:textId="77777777" w:rsidTr="003578EF">
        <w:tc>
          <w:tcPr>
            <w:tcW w:w="709" w:type="dxa"/>
            <w:shd w:val="solid" w:color="FFFFFF" w:fill="auto"/>
          </w:tcPr>
          <w:p w14:paraId="2E8E8938" w14:textId="77777777" w:rsidR="00C17DC6" w:rsidRPr="00F92F6B"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F92F6B" w:rsidRDefault="00C17DC6"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16A6CF6D" w14:textId="67131252" w:rsidR="00C17DC6" w:rsidRPr="00F92F6B" w:rsidRDefault="00C17DC6" w:rsidP="009014E0">
            <w:pPr>
              <w:pStyle w:val="TAC"/>
              <w:keepNext w:val="0"/>
              <w:keepLines w:val="0"/>
              <w:widowControl w:val="0"/>
              <w:jc w:val="left"/>
              <w:rPr>
                <w:sz w:val="16"/>
                <w:szCs w:val="16"/>
              </w:rPr>
            </w:pPr>
            <w:r w:rsidRPr="00F92F6B">
              <w:rPr>
                <w:sz w:val="16"/>
                <w:szCs w:val="16"/>
              </w:rPr>
              <w:t>RP-221717</w:t>
            </w:r>
          </w:p>
        </w:tc>
        <w:tc>
          <w:tcPr>
            <w:tcW w:w="567" w:type="dxa"/>
            <w:shd w:val="solid" w:color="FFFFFF" w:fill="auto"/>
          </w:tcPr>
          <w:p w14:paraId="18703B2D" w14:textId="7C2336FF" w:rsidR="00C17DC6" w:rsidRPr="00F92F6B" w:rsidRDefault="00C17DC6" w:rsidP="009014E0">
            <w:pPr>
              <w:pStyle w:val="TAL"/>
              <w:keepNext w:val="0"/>
              <w:keepLines w:val="0"/>
              <w:widowControl w:val="0"/>
              <w:jc w:val="center"/>
              <w:rPr>
                <w:sz w:val="16"/>
                <w:szCs w:val="16"/>
              </w:rPr>
            </w:pPr>
            <w:r w:rsidRPr="00F92F6B">
              <w:rPr>
                <w:sz w:val="16"/>
                <w:szCs w:val="16"/>
              </w:rPr>
              <w:t>0486</w:t>
            </w:r>
          </w:p>
        </w:tc>
        <w:tc>
          <w:tcPr>
            <w:tcW w:w="425" w:type="dxa"/>
            <w:shd w:val="solid" w:color="FFFFFF" w:fill="auto"/>
          </w:tcPr>
          <w:p w14:paraId="249AF821" w14:textId="604735BA" w:rsidR="00C17DC6" w:rsidRPr="00F92F6B" w:rsidRDefault="00C17DC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82DC81A" w14:textId="4C0AA66B" w:rsidR="00C17DC6" w:rsidRPr="00F92F6B" w:rsidRDefault="00C17DC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F627D8A" w14:textId="0362D865" w:rsidR="00C17DC6" w:rsidRPr="00F92F6B" w:rsidRDefault="00C17DC6" w:rsidP="009014E0">
            <w:pPr>
              <w:widowControl w:val="0"/>
              <w:spacing w:after="0"/>
              <w:rPr>
                <w:rFonts w:ascii="Arial" w:hAnsi="Arial" w:cs="Arial"/>
                <w:sz w:val="16"/>
                <w:szCs w:val="16"/>
              </w:rPr>
            </w:pPr>
            <w:r w:rsidRPr="00F92F6B">
              <w:rPr>
                <w:rFonts w:ascii="Arial" w:hAnsi="Arial" w:cs="Arial"/>
                <w:sz w:val="16"/>
                <w:szCs w:val="16"/>
              </w:rPr>
              <w:t>Corrections for NR NTN</w:t>
            </w:r>
          </w:p>
        </w:tc>
        <w:tc>
          <w:tcPr>
            <w:tcW w:w="708" w:type="dxa"/>
            <w:shd w:val="solid" w:color="FFFFFF" w:fill="auto"/>
          </w:tcPr>
          <w:p w14:paraId="4076E6C8" w14:textId="304DAFD2" w:rsidR="00C17DC6" w:rsidRPr="00F92F6B" w:rsidRDefault="00C17DC6" w:rsidP="009014E0">
            <w:pPr>
              <w:pStyle w:val="TAC"/>
              <w:keepNext w:val="0"/>
              <w:keepLines w:val="0"/>
              <w:widowControl w:val="0"/>
              <w:jc w:val="left"/>
              <w:rPr>
                <w:sz w:val="16"/>
                <w:szCs w:val="16"/>
              </w:rPr>
            </w:pPr>
            <w:r w:rsidRPr="00F92F6B">
              <w:rPr>
                <w:sz w:val="16"/>
                <w:szCs w:val="16"/>
              </w:rPr>
              <w:t>17.1.0</w:t>
            </w:r>
          </w:p>
        </w:tc>
      </w:tr>
      <w:tr w:rsidR="006C004A" w:rsidRPr="00F92F6B" w14:paraId="11F74235" w14:textId="77777777" w:rsidTr="003578EF">
        <w:tc>
          <w:tcPr>
            <w:tcW w:w="709" w:type="dxa"/>
            <w:shd w:val="solid" w:color="FFFFFF" w:fill="auto"/>
          </w:tcPr>
          <w:p w14:paraId="2575AC84" w14:textId="77777777" w:rsidR="00C17DC6" w:rsidRPr="00F92F6B"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F92F6B" w:rsidRDefault="00C17DC6"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670A576E" w14:textId="63F93AE8" w:rsidR="00C17DC6" w:rsidRPr="00F92F6B" w:rsidRDefault="00C17DC6" w:rsidP="009014E0">
            <w:pPr>
              <w:pStyle w:val="TAC"/>
              <w:keepNext w:val="0"/>
              <w:keepLines w:val="0"/>
              <w:widowControl w:val="0"/>
              <w:jc w:val="left"/>
              <w:rPr>
                <w:sz w:val="16"/>
                <w:szCs w:val="16"/>
              </w:rPr>
            </w:pPr>
            <w:r w:rsidRPr="00F92F6B">
              <w:rPr>
                <w:sz w:val="16"/>
                <w:szCs w:val="16"/>
              </w:rPr>
              <w:t>RP-221733</w:t>
            </w:r>
          </w:p>
        </w:tc>
        <w:tc>
          <w:tcPr>
            <w:tcW w:w="567" w:type="dxa"/>
            <w:shd w:val="solid" w:color="FFFFFF" w:fill="auto"/>
          </w:tcPr>
          <w:p w14:paraId="12C90BB4" w14:textId="04C5A893" w:rsidR="00C17DC6" w:rsidRPr="00F92F6B" w:rsidRDefault="00C17DC6" w:rsidP="009014E0">
            <w:pPr>
              <w:pStyle w:val="TAL"/>
              <w:keepNext w:val="0"/>
              <w:keepLines w:val="0"/>
              <w:widowControl w:val="0"/>
              <w:jc w:val="center"/>
              <w:rPr>
                <w:sz w:val="16"/>
                <w:szCs w:val="16"/>
              </w:rPr>
            </w:pPr>
            <w:r w:rsidRPr="00F92F6B">
              <w:rPr>
                <w:sz w:val="16"/>
                <w:szCs w:val="16"/>
              </w:rPr>
              <w:t>0487</w:t>
            </w:r>
          </w:p>
        </w:tc>
        <w:tc>
          <w:tcPr>
            <w:tcW w:w="425" w:type="dxa"/>
            <w:shd w:val="solid" w:color="FFFFFF" w:fill="auto"/>
          </w:tcPr>
          <w:p w14:paraId="45D2ABB7" w14:textId="163D95BA" w:rsidR="00C17DC6" w:rsidRPr="00F92F6B" w:rsidRDefault="00C17DC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E127594" w14:textId="7B6C7B49" w:rsidR="00C17DC6" w:rsidRPr="00F92F6B" w:rsidRDefault="00C17DC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5359065" w14:textId="5C0DE5FB" w:rsidR="00C17DC6" w:rsidRPr="00F92F6B" w:rsidRDefault="00C17DC6" w:rsidP="009014E0">
            <w:pPr>
              <w:widowControl w:val="0"/>
              <w:spacing w:after="0"/>
              <w:rPr>
                <w:rFonts w:ascii="Arial" w:hAnsi="Arial" w:cs="Arial"/>
                <w:sz w:val="16"/>
                <w:szCs w:val="16"/>
              </w:rPr>
            </w:pPr>
            <w:r w:rsidRPr="00F92F6B">
              <w:rPr>
                <w:rFonts w:ascii="Arial" w:hAnsi="Arial" w:cs="Arial"/>
                <w:sz w:val="16"/>
                <w:szCs w:val="16"/>
              </w:rPr>
              <w:t>Correction on R17 SON MDT for 38.300</w:t>
            </w:r>
          </w:p>
        </w:tc>
        <w:tc>
          <w:tcPr>
            <w:tcW w:w="708" w:type="dxa"/>
            <w:shd w:val="solid" w:color="FFFFFF" w:fill="auto"/>
          </w:tcPr>
          <w:p w14:paraId="52F16688" w14:textId="68FFFE31" w:rsidR="00C17DC6" w:rsidRPr="00F92F6B" w:rsidRDefault="00C17DC6" w:rsidP="009014E0">
            <w:pPr>
              <w:pStyle w:val="TAC"/>
              <w:keepNext w:val="0"/>
              <w:keepLines w:val="0"/>
              <w:widowControl w:val="0"/>
              <w:jc w:val="left"/>
              <w:rPr>
                <w:sz w:val="16"/>
                <w:szCs w:val="16"/>
              </w:rPr>
            </w:pPr>
            <w:r w:rsidRPr="00F92F6B">
              <w:rPr>
                <w:sz w:val="16"/>
                <w:szCs w:val="16"/>
              </w:rPr>
              <w:t>17.1.0</w:t>
            </w:r>
          </w:p>
        </w:tc>
      </w:tr>
      <w:tr w:rsidR="006C004A" w:rsidRPr="00F92F6B" w14:paraId="61778D98" w14:textId="77777777" w:rsidTr="003578EF">
        <w:tc>
          <w:tcPr>
            <w:tcW w:w="709" w:type="dxa"/>
            <w:shd w:val="solid" w:color="FFFFFF" w:fill="auto"/>
          </w:tcPr>
          <w:p w14:paraId="403C6B8A" w14:textId="77777777" w:rsidR="005534AC" w:rsidRPr="00F92F6B"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F92F6B" w:rsidRDefault="005534AC"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4DD6A747" w14:textId="451EA683" w:rsidR="005534AC" w:rsidRPr="00F92F6B" w:rsidRDefault="005534AC" w:rsidP="009014E0">
            <w:pPr>
              <w:pStyle w:val="TAC"/>
              <w:keepNext w:val="0"/>
              <w:keepLines w:val="0"/>
              <w:widowControl w:val="0"/>
              <w:jc w:val="left"/>
              <w:rPr>
                <w:sz w:val="16"/>
                <w:szCs w:val="16"/>
              </w:rPr>
            </w:pPr>
            <w:r w:rsidRPr="00F92F6B">
              <w:rPr>
                <w:sz w:val="16"/>
                <w:szCs w:val="16"/>
              </w:rPr>
              <w:t>RP-221727</w:t>
            </w:r>
          </w:p>
        </w:tc>
        <w:tc>
          <w:tcPr>
            <w:tcW w:w="567" w:type="dxa"/>
            <w:shd w:val="solid" w:color="FFFFFF" w:fill="auto"/>
          </w:tcPr>
          <w:p w14:paraId="3EDC30F3" w14:textId="55133B87" w:rsidR="005534AC" w:rsidRPr="00F92F6B" w:rsidRDefault="005534AC" w:rsidP="009014E0">
            <w:pPr>
              <w:pStyle w:val="TAL"/>
              <w:keepNext w:val="0"/>
              <w:keepLines w:val="0"/>
              <w:widowControl w:val="0"/>
              <w:jc w:val="center"/>
              <w:rPr>
                <w:sz w:val="16"/>
                <w:szCs w:val="16"/>
              </w:rPr>
            </w:pPr>
            <w:r w:rsidRPr="00F92F6B">
              <w:rPr>
                <w:sz w:val="16"/>
                <w:szCs w:val="16"/>
              </w:rPr>
              <w:t>0488</w:t>
            </w:r>
          </w:p>
        </w:tc>
        <w:tc>
          <w:tcPr>
            <w:tcW w:w="425" w:type="dxa"/>
            <w:shd w:val="solid" w:color="FFFFFF" w:fill="auto"/>
          </w:tcPr>
          <w:p w14:paraId="204EB22C" w14:textId="51FD3323" w:rsidR="005534AC" w:rsidRPr="00F92F6B" w:rsidRDefault="005534AC"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0615F7F0" w14:textId="3208E34C" w:rsidR="005534AC" w:rsidRPr="00F92F6B" w:rsidRDefault="005534AC"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13D55D46" w14:textId="49A0E16E" w:rsidR="005534AC" w:rsidRPr="00F92F6B" w:rsidRDefault="005534AC" w:rsidP="009014E0">
            <w:pPr>
              <w:widowControl w:val="0"/>
              <w:spacing w:after="0"/>
              <w:rPr>
                <w:rFonts w:ascii="Arial" w:hAnsi="Arial" w:cs="Arial"/>
                <w:sz w:val="16"/>
                <w:szCs w:val="16"/>
              </w:rPr>
            </w:pPr>
            <w:r w:rsidRPr="00F92F6B">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F92F6B" w:rsidRDefault="005534AC" w:rsidP="009014E0">
            <w:pPr>
              <w:pStyle w:val="TAC"/>
              <w:keepNext w:val="0"/>
              <w:keepLines w:val="0"/>
              <w:widowControl w:val="0"/>
              <w:jc w:val="left"/>
              <w:rPr>
                <w:sz w:val="16"/>
                <w:szCs w:val="16"/>
              </w:rPr>
            </w:pPr>
            <w:r w:rsidRPr="00F92F6B">
              <w:rPr>
                <w:sz w:val="16"/>
                <w:szCs w:val="16"/>
              </w:rPr>
              <w:t>17.1.0</w:t>
            </w:r>
          </w:p>
        </w:tc>
      </w:tr>
      <w:tr w:rsidR="006C004A" w:rsidRPr="00F92F6B" w14:paraId="353BA9C8" w14:textId="77777777" w:rsidTr="003578EF">
        <w:tc>
          <w:tcPr>
            <w:tcW w:w="709" w:type="dxa"/>
            <w:shd w:val="solid" w:color="FFFFFF" w:fill="auto"/>
          </w:tcPr>
          <w:p w14:paraId="33389F97" w14:textId="77777777" w:rsidR="00346264" w:rsidRPr="00F92F6B"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F92F6B" w:rsidRDefault="00346264"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620CDB2D" w14:textId="1EA566D7" w:rsidR="00346264" w:rsidRPr="00F92F6B" w:rsidRDefault="00346264" w:rsidP="009014E0">
            <w:pPr>
              <w:pStyle w:val="TAC"/>
              <w:keepNext w:val="0"/>
              <w:keepLines w:val="0"/>
              <w:widowControl w:val="0"/>
              <w:jc w:val="left"/>
              <w:rPr>
                <w:sz w:val="16"/>
                <w:szCs w:val="16"/>
              </w:rPr>
            </w:pPr>
            <w:r w:rsidRPr="00F92F6B">
              <w:rPr>
                <w:sz w:val="16"/>
                <w:szCs w:val="16"/>
              </w:rPr>
              <w:t>RP-221754</w:t>
            </w:r>
          </w:p>
        </w:tc>
        <w:tc>
          <w:tcPr>
            <w:tcW w:w="567" w:type="dxa"/>
            <w:shd w:val="solid" w:color="FFFFFF" w:fill="auto"/>
          </w:tcPr>
          <w:p w14:paraId="2241495B" w14:textId="6847B5BB" w:rsidR="00346264" w:rsidRPr="00F92F6B" w:rsidRDefault="00346264" w:rsidP="009014E0">
            <w:pPr>
              <w:pStyle w:val="TAL"/>
              <w:keepNext w:val="0"/>
              <w:keepLines w:val="0"/>
              <w:widowControl w:val="0"/>
              <w:jc w:val="center"/>
              <w:rPr>
                <w:sz w:val="16"/>
                <w:szCs w:val="16"/>
              </w:rPr>
            </w:pPr>
            <w:r w:rsidRPr="00F92F6B">
              <w:rPr>
                <w:sz w:val="16"/>
                <w:szCs w:val="16"/>
              </w:rPr>
              <w:t>0490</w:t>
            </w:r>
          </w:p>
        </w:tc>
        <w:tc>
          <w:tcPr>
            <w:tcW w:w="425" w:type="dxa"/>
            <w:shd w:val="solid" w:color="FFFFFF" w:fill="auto"/>
          </w:tcPr>
          <w:p w14:paraId="3DA7F323" w14:textId="176C0A57" w:rsidR="00346264" w:rsidRPr="00F92F6B" w:rsidRDefault="00346264"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F275FB3" w14:textId="51D9FB8B" w:rsidR="00346264" w:rsidRPr="00F92F6B" w:rsidRDefault="0034626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48F5C00" w14:textId="60AE55F0" w:rsidR="00346264" w:rsidRPr="00F92F6B" w:rsidRDefault="00346264" w:rsidP="009014E0">
            <w:pPr>
              <w:widowControl w:val="0"/>
              <w:spacing w:after="0"/>
              <w:rPr>
                <w:rFonts w:ascii="Arial" w:hAnsi="Arial" w:cs="Arial"/>
                <w:sz w:val="16"/>
                <w:szCs w:val="16"/>
              </w:rPr>
            </w:pPr>
            <w:r w:rsidRPr="00F92F6B">
              <w:rPr>
                <w:rFonts w:ascii="Arial" w:hAnsi="Arial" w:cs="Arial"/>
                <w:sz w:val="16"/>
                <w:szCs w:val="16"/>
              </w:rPr>
              <w:t>Correction on NR MBS mobility for 38300</w:t>
            </w:r>
          </w:p>
        </w:tc>
        <w:tc>
          <w:tcPr>
            <w:tcW w:w="708" w:type="dxa"/>
            <w:shd w:val="solid" w:color="FFFFFF" w:fill="auto"/>
          </w:tcPr>
          <w:p w14:paraId="1AC93D26" w14:textId="321BC41F" w:rsidR="00346264" w:rsidRPr="00F92F6B" w:rsidRDefault="00346264" w:rsidP="009014E0">
            <w:pPr>
              <w:pStyle w:val="TAC"/>
              <w:keepNext w:val="0"/>
              <w:keepLines w:val="0"/>
              <w:widowControl w:val="0"/>
              <w:jc w:val="left"/>
              <w:rPr>
                <w:sz w:val="16"/>
                <w:szCs w:val="16"/>
              </w:rPr>
            </w:pPr>
            <w:r w:rsidRPr="00F92F6B">
              <w:rPr>
                <w:sz w:val="16"/>
                <w:szCs w:val="16"/>
              </w:rPr>
              <w:t>17.1.0</w:t>
            </w:r>
          </w:p>
        </w:tc>
      </w:tr>
      <w:tr w:rsidR="006C004A" w:rsidRPr="00F92F6B" w14:paraId="36411CD2" w14:textId="77777777" w:rsidTr="003578EF">
        <w:tc>
          <w:tcPr>
            <w:tcW w:w="709" w:type="dxa"/>
            <w:shd w:val="solid" w:color="FFFFFF" w:fill="auto"/>
          </w:tcPr>
          <w:p w14:paraId="2C317ACB" w14:textId="77777777" w:rsidR="000C291F" w:rsidRPr="00F92F6B"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F92F6B" w:rsidRDefault="000C291F"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221054B0" w14:textId="67516D37" w:rsidR="000C291F" w:rsidRPr="00F92F6B" w:rsidRDefault="000C291F" w:rsidP="009014E0">
            <w:pPr>
              <w:pStyle w:val="TAC"/>
              <w:keepNext w:val="0"/>
              <w:keepLines w:val="0"/>
              <w:widowControl w:val="0"/>
              <w:jc w:val="left"/>
              <w:rPr>
                <w:sz w:val="16"/>
                <w:szCs w:val="16"/>
              </w:rPr>
            </w:pPr>
            <w:r w:rsidRPr="00F92F6B">
              <w:rPr>
                <w:sz w:val="16"/>
                <w:szCs w:val="16"/>
              </w:rPr>
              <w:t>RP-221733</w:t>
            </w:r>
          </w:p>
        </w:tc>
        <w:tc>
          <w:tcPr>
            <w:tcW w:w="567" w:type="dxa"/>
            <w:shd w:val="solid" w:color="FFFFFF" w:fill="auto"/>
          </w:tcPr>
          <w:p w14:paraId="678DB622" w14:textId="16A4F050" w:rsidR="000C291F" w:rsidRPr="00F92F6B" w:rsidRDefault="000C291F" w:rsidP="009014E0">
            <w:pPr>
              <w:pStyle w:val="TAL"/>
              <w:keepNext w:val="0"/>
              <w:keepLines w:val="0"/>
              <w:widowControl w:val="0"/>
              <w:jc w:val="center"/>
              <w:rPr>
                <w:sz w:val="16"/>
                <w:szCs w:val="16"/>
              </w:rPr>
            </w:pPr>
            <w:r w:rsidRPr="00F92F6B">
              <w:rPr>
                <w:sz w:val="16"/>
                <w:szCs w:val="16"/>
              </w:rPr>
              <w:t>0491</w:t>
            </w:r>
          </w:p>
        </w:tc>
        <w:tc>
          <w:tcPr>
            <w:tcW w:w="425" w:type="dxa"/>
            <w:shd w:val="solid" w:color="FFFFFF" w:fill="auto"/>
          </w:tcPr>
          <w:p w14:paraId="429125A8" w14:textId="247FE037" w:rsidR="000C291F" w:rsidRPr="00F92F6B" w:rsidRDefault="000C291F"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55E8462" w14:textId="3762DA21" w:rsidR="000C291F" w:rsidRPr="00F92F6B" w:rsidRDefault="000C291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6098217" w14:textId="2B7F2225" w:rsidR="000C291F" w:rsidRPr="00F92F6B" w:rsidRDefault="000C291F" w:rsidP="009014E0">
            <w:pPr>
              <w:widowControl w:val="0"/>
              <w:spacing w:after="0"/>
              <w:rPr>
                <w:rFonts w:ascii="Arial" w:hAnsi="Arial" w:cs="Arial"/>
                <w:sz w:val="16"/>
                <w:szCs w:val="16"/>
              </w:rPr>
            </w:pPr>
            <w:r w:rsidRPr="00F92F6B">
              <w:rPr>
                <w:rFonts w:ascii="Arial" w:hAnsi="Arial" w:cs="Arial"/>
                <w:sz w:val="16"/>
                <w:szCs w:val="16"/>
              </w:rPr>
              <w:t>TS 38.300 corrections for CCO</w:t>
            </w:r>
          </w:p>
        </w:tc>
        <w:tc>
          <w:tcPr>
            <w:tcW w:w="708" w:type="dxa"/>
            <w:shd w:val="solid" w:color="FFFFFF" w:fill="auto"/>
          </w:tcPr>
          <w:p w14:paraId="55D061B4" w14:textId="374AE2A0" w:rsidR="000C291F" w:rsidRPr="00F92F6B" w:rsidRDefault="000C291F" w:rsidP="009014E0">
            <w:pPr>
              <w:pStyle w:val="TAC"/>
              <w:keepNext w:val="0"/>
              <w:keepLines w:val="0"/>
              <w:widowControl w:val="0"/>
              <w:jc w:val="left"/>
              <w:rPr>
                <w:sz w:val="16"/>
                <w:szCs w:val="16"/>
              </w:rPr>
            </w:pPr>
            <w:r w:rsidRPr="00F92F6B">
              <w:rPr>
                <w:sz w:val="16"/>
                <w:szCs w:val="16"/>
              </w:rPr>
              <w:t>17.1.0</w:t>
            </w:r>
          </w:p>
        </w:tc>
      </w:tr>
      <w:tr w:rsidR="006C004A" w:rsidRPr="00F92F6B" w14:paraId="4F77F688" w14:textId="77777777" w:rsidTr="00D01F48">
        <w:tc>
          <w:tcPr>
            <w:tcW w:w="709" w:type="dxa"/>
            <w:shd w:val="solid" w:color="FFFFFF" w:fill="auto"/>
          </w:tcPr>
          <w:p w14:paraId="2C949FE6" w14:textId="77777777" w:rsidR="007C5C4B" w:rsidRPr="00F92F6B"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F92F6B" w:rsidRDefault="007C5C4B" w:rsidP="00D4492B">
            <w:pPr>
              <w:pStyle w:val="TAC"/>
              <w:keepNext w:val="0"/>
              <w:keepLines w:val="0"/>
              <w:widowControl w:val="0"/>
              <w:jc w:val="left"/>
              <w:rPr>
                <w:sz w:val="16"/>
                <w:szCs w:val="16"/>
              </w:rPr>
            </w:pPr>
            <w:r w:rsidRPr="00F92F6B">
              <w:rPr>
                <w:sz w:val="16"/>
                <w:szCs w:val="16"/>
              </w:rPr>
              <w:t>RP-96</w:t>
            </w:r>
          </w:p>
        </w:tc>
        <w:tc>
          <w:tcPr>
            <w:tcW w:w="992" w:type="dxa"/>
            <w:shd w:val="solid" w:color="FFFFFF" w:fill="auto"/>
          </w:tcPr>
          <w:p w14:paraId="595B3B69" w14:textId="7FA91EA4" w:rsidR="007C5C4B" w:rsidRPr="00F92F6B" w:rsidRDefault="007C5C4B" w:rsidP="009014E0">
            <w:pPr>
              <w:pStyle w:val="TAC"/>
              <w:keepNext w:val="0"/>
              <w:keepLines w:val="0"/>
              <w:widowControl w:val="0"/>
              <w:jc w:val="left"/>
              <w:rPr>
                <w:sz w:val="16"/>
                <w:szCs w:val="16"/>
              </w:rPr>
            </w:pPr>
            <w:r w:rsidRPr="00F92F6B">
              <w:rPr>
                <w:sz w:val="16"/>
                <w:szCs w:val="16"/>
              </w:rPr>
              <w:t>R</w:t>
            </w:r>
            <w:r w:rsidR="005968C8" w:rsidRPr="00F92F6B">
              <w:rPr>
                <w:sz w:val="16"/>
                <w:szCs w:val="16"/>
              </w:rPr>
              <w:t>P</w:t>
            </w:r>
            <w:r w:rsidRPr="00F92F6B">
              <w:rPr>
                <w:sz w:val="16"/>
                <w:szCs w:val="16"/>
              </w:rPr>
              <w:t>-221754</w:t>
            </w:r>
          </w:p>
        </w:tc>
        <w:tc>
          <w:tcPr>
            <w:tcW w:w="567" w:type="dxa"/>
            <w:shd w:val="solid" w:color="FFFFFF" w:fill="auto"/>
          </w:tcPr>
          <w:p w14:paraId="1C0308CF" w14:textId="58F7198F" w:rsidR="007C5C4B" w:rsidRPr="00F92F6B" w:rsidRDefault="007C5C4B" w:rsidP="009014E0">
            <w:pPr>
              <w:pStyle w:val="TAL"/>
              <w:keepNext w:val="0"/>
              <w:keepLines w:val="0"/>
              <w:widowControl w:val="0"/>
              <w:jc w:val="center"/>
              <w:rPr>
                <w:sz w:val="16"/>
                <w:szCs w:val="16"/>
              </w:rPr>
            </w:pPr>
            <w:r w:rsidRPr="00F92F6B">
              <w:rPr>
                <w:sz w:val="16"/>
                <w:szCs w:val="16"/>
              </w:rPr>
              <w:t>0492</w:t>
            </w:r>
          </w:p>
        </w:tc>
        <w:tc>
          <w:tcPr>
            <w:tcW w:w="425" w:type="dxa"/>
            <w:shd w:val="solid" w:color="FFFFFF" w:fill="auto"/>
          </w:tcPr>
          <w:p w14:paraId="3B75A2A0" w14:textId="0AFBCD41" w:rsidR="007C5C4B" w:rsidRPr="00F92F6B" w:rsidRDefault="007C5C4B"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2AEC9B29" w14:textId="66482EA4" w:rsidR="007C5C4B" w:rsidRPr="00F92F6B" w:rsidRDefault="007C5C4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2092EDD" w14:textId="0B6DDC2D" w:rsidR="007C5C4B" w:rsidRPr="00F92F6B" w:rsidRDefault="007C5C4B" w:rsidP="009014E0">
            <w:pPr>
              <w:widowControl w:val="0"/>
              <w:spacing w:after="0"/>
              <w:rPr>
                <w:rFonts w:ascii="Arial" w:hAnsi="Arial" w:cs="Arial"/>
                <w:sz w:val="16"/>
                <w:szCs w:val="16"/>
              </w:rPr>
            </w:pPr>
            <w:r w:rsidRPr="00F92F6B">
              <w:rPr>
                <w:rFonts w:ascii="Arial" w:hAnsi="Arial" w:cs="Arial"/>
                <w:sz w:val="16"/>
                <w:szCs w:val="16"/>
              </w:rPr>
              <w:t>Corrections on MBS</w:t>
            </w:r>
          </w:p>
        </w:tc>
        <w:tc>
          <w:tcPr>
            <w:tcW w:w="708" w:type="dxa"/>
            <w:shd w:val="solid" w:color="FFFFFF" w:fill="auto"/>
          </w:tcPr>
          <w:p w14:paraId="4557AC40" w14:textId="6017D4B3" w:rsidR="007C5C4B" w:rsidRPr="00F92F6B" w:rsidRDefault="007C5C4B" w:rsidP="009014E0">
            <w:pPr>
              <w:pStyle w:val="TAC"/>
              <w:keepNext w:val="0"/>
              <w:keepLines w:val="0"/>
              <w:widowControl w:val="0"/>
              <w:jc w:val="left"/>
              <w:rPr>
                <w:sz w:val="16"/>
                <w:szCs w:val="16"/>
              </w:rPr>
            </w:pPr>
            <w:r w:rsidRPr="00F92F6B">
              <w:rPr>
                <w:sz w:val="16"/>
                <w:szCs w:val="16"/>
              </w:rPr>
              <w:t>17.1.0</w:t>
            </w:r>
          </w:p>
        </w:tc>
      </w:tr>
      <w:tr w:rsidR="006C004A" w:rsidRPr="00F92F6B" w14:paraId="4199096F" w14:textId="77777777" w:rsidTr="00D01F48">
        <w:tc>
          <w:tcPr>
            <w:tcW w:w="709" w:type="dxa"/>
            <w:shd w:val="solid" w:color="FFFFFF" w:fill="auto"/>
          </w:tcPr>
          <w:p w14:paraId="48DB3B5D" w14:textId="1FF97333" w:rsidR="00676734" w:rsidRPr="00F92F6B" w:rsidRDefault="00676734" w:rsidP="009014E0">
            <w:pPr>
              <w:pStyle w:val="TAC"/>
              <w:keepNext w:val="0"/>
              <w:keepLines w:val="0"/>
              <w:widowControl w:val="0"/>
              <w:rPr>
                <w:sz w:val="16"/>
                <w:szCs w:val="16"/>
              </w:rPr>
            </w:pPr>
            <w:r w:rsidRPr="00F92F6B">
              <w:rPr>
                <w:sz w:val="16"/>
                <w:szCs w:val="16"/>
              </w:rPr>
              <w:t>2022-09</w:t>
            </w:r>
          </w:p>
        </w:tc>
        <w:tc>
          <w:tcPr>
            <w:tcW w:w="661" w:type="dxa"/>
            <w:shd w:val="solid" w:color="FFFFFF" w:fill="auto"/>
          </w:tcPr>
          <w:p w14:paraId="1D814032" w14:textId="3E3CB759" w:rsidR="00676734" w:rsidRPr="00F92F6B" w:rsidRDefault="00676734"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02888DBE" w14:textId="1B18427A" w:rsidR="00676734" w:rsidRPr="00F92F6B" w:rsidRDefault="00676734" w:rsidP="009014E0">
            <w:pPr>
              <w:pStyle w:val="TAC"/>
              <w:keepNext w:val="0"/>
              <w:keepLines w:val="0"/>
              <w:widowControl w:val="0"/>
              <w:jc w:val="left"/>
              <w:rPr>
                <w:sz w:val="16"/>
                <w:szCs w:val="16"/>
              </w:rPr>
            </w:pPr>
            <w:r w:rsidRPr="00F92F6B">
              <w:rPr>
                <w:sz w:val="16"/>
                <w:szCs w:val="16"/>
              </w:rPr>
              <w:t>RP-222524</w:t>
            </w:r>
          </w:p>
        </w:tc>
        <w:tc>
          <w:tcPr>
            <w:tcW w:w="567" w:type="dxa"/>
            <w:shd w:val="solid" w:color="FFFFFF" w:fill="auto"/>
          </w:tcPr>
          <w:p w14:paraId="4BB261C1" w14:textId="1B864CB5" w:rsidR="00676734" w:rsidRPr="00F92F6B" w:rsidRDefault="00676734" w:rsidP="009014E0">
            <w:pPr>
              <w:pStyle w:val="TAL"/>
              <w:keepNext w:val="0"/>
              <w:keepLines w:val="0"/>
              <w:widowControl w:val="0"/>
              <w:jc w:val="center"/>
              <w:rPr>
                <w:sz w:val="16"/>
                <w:szCs w:val="16"/>
              </w:rPr>
            </w:pPr>
            <w:r w:rsidRPr="00F92F6B">
              <w:rPr>
                <w:sz w:val="16"/>
                <w:szCs w:val="16"/>
              </w:rPr>
              <w:t>0509</w:t>
            </w:r>
          </w:p>
        </w:tc>
        <w:tc>
          <w:tcPr>
            <w:tcW w:w="425" w:type="dxa"/>
            <w:shd w:val="solid" w:color="FFFFFF" w:fill="auto"/>
          </w:tcPr>
          <w:p w14:paraId="155CF7A5" w14:textId="04A613CA" w:rsidR="00676734" w:rsidRPr="00F92F6B" w:rsidRDefault="00676734"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A9526D8" w14:textId="27DD2389" w:rsidR="00676734" w:rsidRPr="00F92F6B" w:rsidRDefault="00676734"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7000542" w14:textId="18859066" w:rsidR="00676734" w:rsidRPr="00F92F6B" w:rsidRDefault="00676734" w:rsidP="009014E0">
            <w:pPr>
              <w:widowControl w:val="0"/>
              <w:spacing w:after="0"/>
              <w:rPr>
                <w:rFonts w:ascii="Arial" w:hAnsi="Arial" w:cs="Arial"/>
                <w:sz w:val="16"/>
                <w:szCs w:val="16"/>
              </w:rPr>
            </w:pPr>
            <w:r w:rsidRPr="00F92F6B">
              <w:rPr>
                <w:rFonts w:ascii="Arial" w:hAnsi="Arial" w:cs="Arial"/>
                <w:sz w:val="16"/>
                <w:szCs w:val="16"/>
              </w:rPr>
              <w:t>Rel-17 NTN related Rapporteur</w:t>
            </w:r>
            <w:r w:rsidR="00815DA0" w:rsidRPr="00F92F6B">
              <w:rPr>
                <w:rFonts w:ascii="Arial" w:hAnsi="Arial" w:cs="Arial"/>
                <w:sz w:val="16"/>
                <w:szCs w:val="16"/>
              </w:rPr>
              <w:t>'</w:t>
            </w:r>
            <w:r w:rsidRPr="00F92F6B">
              <w:rPr>
                <w:rFonts w:ascii="Arial" w:hAnsi="Arial" w:cs="Arial"/>
                <w:sz w:val="16"/>
                <w:szCs w:val="16"/>
              </w:rPr>
              <w:t>s corrections to TS 38.300</w:t>
            </w:r>
          </w:p>
        </w:tc>
        <w:tc>
          <w:tcPr>
            <w:tcW w:w="708" w:type="dxa"/>
            <w:shd w:val="solid" w:color="FFFFFF" w:fill="auto"/>
          </w:tcPr>
          <w:p w14:paraId="16D6982F" w14:textId="385AFE3A" w:rsidR="00676734" w:rsidRPr="00F92F6B" w:rsidRDefault="00676734" w:rsidP="009014E0">
            <w:pPr>
              <w:pStyle w:val="TAC"/>
              <w:keepNext w:val="0"/>
              <w:keepLines w:val="0"/>
              <w:widowControl w:val="0"/>
              <w:jc w:val="left"/>
              <w:rPr>
                <w:sz w:val="16"/>
                <w:szCs w:val="16"/>
              </w:rPr>
            </w:pPr>
            <w:r w:rsidRPr="00F92F6B">
              <w:rPr>
                <w:sz w:val="16"/>
                <w:szCs w:val="16"/>
              </w:rPr>
              <w:t>17.2.0</w:t>
            </w:r>
          </w:p>
        </w:tc>
      </w:tr>
      <w:tr w:rsidR="006C004A" w:rsidRPr="00F92F6B" w14:paraId="1E9BE080" w14:textId="77777777" w:rsidTr="00D01F48">
        <w:tc>
          <w:tcPr>
            <w:tcW w:w="709" w:type="dxa"/>
            <w:shd w:val="solid" w:color="FFFFFF" w:fill="auto"/>
          </w:tcPr>
          <w:p w14:paraId="12805443" w14:textId="77777777" w:rsidR="00E5117A" w:rsidRPr="00F92F6B"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F92F6B" w:rsidRDefault="00E5117A"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43E97919" w14:textId="793601D0" w:rsidR="00E5117A" w:rsidRPr="00F92F6B" w:rsidRDefault="00E5117A" w:rsidP="009014E0">
            <w:pPr>
              <w:pStyle w:val="TAC"/>
              <w:keepNext w:val="0"/>
              <w:keepLines w:val="0"/>
              <w:widowControl w:val="0"/>
              <w:jc w:val="left"/>
              <w:rPr>
                <w:sz w:val="16"/>
                <w:szCs w:val="16"/>
              </w:rPr>
            </w:pPr>
            <w:r w:rsidRPr="00F92F6B">
              <w:rPr>
                <w:sz w:val="16"/>
                <w:szCs w:val="16"/>
              </w:rPr>
              <w:t>RP-222516</w:t>
            </w:r>
          </w:p>
        </w:tc>
        <w:tc>
          <w:tcPr>
            <w:tcW w:w="567" w:type="dxa"/>
            <w:shd w:val="solid" w:color="FFFFFF" w:fill="auto"/>
          </w:tcPr>
          <w:p w14:paraId="6ED784A1" w14:textId="74A9A05F" w:rsidR="00E5117A" w:rsidRPr="00F92F6B" w:rsidRDefault="00E5117A" w:rsidP="009014E0">
            <w:pPr>
              <w:pStyle w:val="TAL"/>
              <w:keepNext w:val="0"/>
              <w:keepLines w:val="0"/>
              <w:widowControl w:val="0"/>
              <w:jc w:val="center"/>
              <w:rPr>
                <w:sz w:val="16"/>
                <w:szCs w:val="16"/>
              </w:rPr>
            </w:pPr>
            <w:r w:rsidRPr="00F92F6B">
              <w:rPr>
                <w:sz w:val="16"/>
                <w:szCs w:val="16"/>
              </w:rPr>
              <w:t>0515</w:t>
            </w:r>
          </w:p>
        </w:tc>
        <w:tc>
          <w:tcPr>
            <w:tcW w:w="425" w:type="dxa"/>
            <w:shd w:val="solid" w:color="FFFFFF" w:fill="auto"/>
          </w:tcPr>
          <w:p w14:paraId="5D07F871" w14:textId="5439C0B8" w:rsidR="00E5117A" w:rsidRPr="00F92F6B" w:rsidRDefault="00E5117A"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5D2ECE2" w14:textId="2301FA75" w:rsidR="00E5117A" w:rsidRPr="00F92F6B" w:rsidRDefault="00E5117A"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57D647CF" w14:textId="1B07BF4D" w:rsidR="00E5117A" w:rsidRPr="00F92F6B" w:rsidRDefault="00E5117A" w:rsidP="009014E0">
            <w:pPr>
              <w:widowControl w:val="0"/>
              <w:spacing w:after="0"/>
              <w:rPr>
                <w:rFonts w:ascii="Arial" w:hAnsi="Arial" w:cs="Arial"/>
                <w:sz w:val="16"/>
                <w:szCs w:val="16"/>
              </w:rPr>
            </w:pPr>
            <w:r w:rsidRPr="00F92F6B">
              <w:rPr>
                <w:rFonts w:ascii="Arial" w:hAnsi="Arial" w:cs="Arial"/>
                <w:sz w:val="16"/>
                <w:szCs w:val="16"/>
              </w:rPr>
              <w:t>NR Correction related to RNA</w:t>
            </w:r>
          </w:p>
        </w:tc>
        <w:tc>
          <w:tcPr>
            <w:tcW w:w="708" w:type="dxa"/>
            <w:shd w:val="solid" w:color="FFFFFF" w:fill="auto"/>
          </w:tcPr>
          <w:p w14:paraId="528DA265" w14:textId="7C1A939D" w:rsidR="00E5117A" w:rsidRPr="00F92F6B" w:rsidRDefault="00E5117A" w:rsidP="009014E0">
            <w:pPr>
              <w:pStyle w:val="TAC"/>
              <w:keepNext w:val="0"/>
              <w:keepLines w:val="0"/>
              <w:widowControl w:val="0"/>
              <w:jc w:val="left"/>
              <w:rPr>
                <w:sz w:val="16"/>
                <w:szCs w:val="16"/>
              </w:rPr>
            </w:pPr>
            <w:r w:rsidRPr="00F92F6B">
              <w:rPr>
                <w:sz w:val="16"/>
                <w:szCs w:val="16"/>
              </w:rPr>
              <w:t>17.2.0</w:t>
            </w:r>
          </w:p>
        </w:tc>
      </w:tr>
      <w:tr w:rsidR="006C004A" w:rsidRPr="00F92F6B" w14:paraId="04032771" w14:textId="77777777" w:rsidTr="00D01F48">
        <w:tc>
          <w:tcPr>
            <w:tcW w:w="709" w:type="dxa"/>
            <w:shd w:val="solid" w:color="FFFFFF" w:fill="auto"/>
          </w:tcPr>
          <w:p w14:paraId="152F04F1" w14:textId="77777777" w:rsidR="00F3028D" w:rsidRPr="00F92F6B"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F92F6B" w:rsidRDefault="00F3028D"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0D99FBA2" w14:textId="591CC763" w:rsidR="00F3028D" w:rsidRPr="00F92F6B" w:rsidRDefault="00F3028D" w:rsidP="009014E0">
            <w:pPr>
              <w:pStyle w:val="TAC"/>
              <w:keepNext w:val="0"/>
              <w:keepLines w:val="0"/>
              <w:widowControl w:val="0"/>
              <w:jc w:val="left"/>
              <w:rPr>
                <w:sz w:val="16"/>
                <w:szCs w:val="16"/>
              </w:rPr>
            </w:pPr>
            <w:r w:rsidRPr="00F92F6B">
              <w:rPr>
                <w:sz w:val="16"/>
                <w:szCs w:val="16"/>
              </w:rPr>
              <w:t>RP-222525</w:t>
            </w:r>
          </w:p>
        </w:tc>
        <w:tc>
          <w:tcPr>
            <w:tcW w:w="567" w:type="dxa"/>
            <w:shd w:val="solid" w:color="FFFFFF" w:fill="auto"/>
          </w:tcPr>
          <w:p w14:paraId="675734DD" w14:textId="6D71AB52" w:rsidR="00F3028D" w:rsidRPr="00F92F6B" w:rsidRDefault="00F3028D" w:rsidP="009014E0">
            <w:pPr>
              <w:pStyle w:val="TAL"/>
              <w:keepNext w:val="0"/>
              <w:keepLines w:val="0"/>
              <w:widowControl w:val="0"/>
              <w:jc w:val="center"/>
              <w:rPr>
                <w:sz w:val="16"/>
                <w:szCs w:val="16"/>
              </w:rPr>
            </w:pPr>
            <w:r w:rsidRPr="00F92F6B">
              <w:rPr>
                <w:sz w:val="16"/>
                <w:szCs w:val="16"/>
              </w:rPr>
              <w:t>0519</w:t>
            </w:r>
          </w:p>
        </w:tc>
        <w:tc>
          <w:tcPr>
            <w:tcW w:w="425" w:type="dxa"/>
            <w:shd w:val="solid" w:color="FFFFFF" w:fill="auto"/>
          </w:tcPr>
          <w:p w14:paraId="1793F946" w14:textId="728D6697" w:rsidR="00F3028D" w:rsidRPr="00F92F6B" w:rsidRDefault="00F3028D"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22CEB6FE" w14:textId="38FC2E68" w:rsidR="00F3028D" w:rsidRPr="00F92F6B" w:rsidRDefault="00F3028D"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F4EE977" w14:textId="7D13FE33" w:rsidR="00F3028D" w:rsidRPr="00F92F6B" w:rsidRDefault="00F3028D" w:rsidP="009014E0">
            <w:pPr>
              <w:widowControl w:val="0"/>
              <w:spacing w:after="0"/>
              <w:rPr>
                <w:rFonts w:ascii="Arial" w:hAnsi="Arial" w:cs="Arial"/>
                <w:sz w:val="16"/>
                <w:szCs w:val="16"/>
              </w:rPr>
            </w:pPr>
            <w:r w:rsidRPr="00F92F6B">
              <w:rPr>
                <w:rFonts w:ascii="Arial" w:hAnsi="Arial" w:cs="Arial"/>
                <w:sz w:val="16"/>
                <w:szCs w:val="16"/>
              </w:rPr>
              <w:t>Corrections on SDT</w:t>
            </w:r>
          </w:p>
        </w:tc>
        <w:tc>
          <w:tcPr>
            <w:tcW w:w="708" w:type="dxa"/>
            <w:shd w:val="solid" w:color="FFFFFF" w:fill="auto"/>
          </w:tcPr>
          <w:p w14:paraId="415F671A" w14:textId="69202892" w:rsidR="00F3028D" w:rsidRPr="00F92F6B" w:rsidRDefault="00F3028D" w:rsidP="009014E0">
            <w:pPr>
              <w:pStyle w:val="TAC"/>
              <w:keepNext w:val="0"/>
              <w:keepLines w:val="0"/>
              <w:widowControl w:val="0"/>
              <w:jc w:val="left"/>
              <w:rPr>
                <w:sz w:val="16"/>
                <w:szCs w:val="16"/>
              </w:rPr>
            </w:pPr>
            <w:r w:rsidRPr="00F92F6B">
              <w:rPr>
                <w:sz w:val="16"/>
                <w:szCs w:val="16"/>
              </w:rPr>
              <w:t>17.2.0</w:t>
            </w:r>
          </w:p>
        </w:tc>
      </w:tr>
      <w:tr w:rsidR="006C004A" w:rsidRPr="00F92F6B" w14:paraId="0C2E1A5A" w14:textId="77777777" w:rsidTr="00D01F48">
        <w:tc>
          <w:tcPr>
            <w:tcW w:w="709" w:type="dxa"/>
            <w:shd w:val="solid" w:color="FFFFFF" w:fill="auto"/>
          </w:tcPr>
          <w:p w14:paraId="1329975F" w14:textId="77777777" w:rsidR="00211CCF" w:rsidRPr="00F92F6B"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F92F6B" w:rsidRDefault="00211CCF"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603B73AE" w14:textId="16BCC660" w:rsidR="00211CCF" w:rsidRPr="00F92F6B" w:rsidRDefault="00211CCF" w:rsidP="009014E0">
            <w:pPr>
              <w:pStyle w:val="TAC"/>
              <w:keepNext w:val="0"/>
              <w:keepLines w:val="0"/>
              <w:widowControl w:val="0"/>
              <w:jc w:val="left"/>
              <w:rPr>
                <w:sz w:val="16"/>
                <w:szCs w:val="16"/>
              </w:rPr>
            </w:pPr>
            <w:r w:rsidRPr="00F92F6B">
              <w:rPr>
                <w:sz w:val="16"/>
                <w:szCs w:val="16"/>
              </w:rPr>
              <w:t>RP-222523</w:t>
            </w:r>
          </w:p>
        </w:tc>
        <w:tc>
          <w:tcPr>
            <w:tcW w:w="567" w:type="dxa"/>
            <w:shd w:val="solid" w:color="FFFFFF" w:fill="auto"/>
          </w:tcPr>
          <w:p w14:paraId="63D1BB17" w14:textId="56E56ACF" w:rsidR="00211CCF" w:rsidRPr="00F92F6B" w:rsidRDefault="00211CCF" w:rsidP="009014E0">
            <w:pPr>
              <w:pStyle w:val="TAL"/>
              <w:keepNext w:val="0"/>
              <w:keepLines w:val="0"/>
              <w:widowControl w:val="0"/>
              <w:jc w:val="center"/>
              <w:rPr>
                <w:sz w:val="16"/>
                <w:szCs w:val="16"/>
              </w:rPr>
            </w:pPr>
            <w:r w:rsidRPr="00F92F6B">
              <w:rPr>
                <w:sz w:val="16"/>
                <w:szCs w:val="16"/>
              </w:rPr>
              <w:t>0524</w:t>
            </w:r>
          </w:p>
        </w:tc>
        <w:tc>
          <w:tcPr>
            <w:tcW w:w="425" w:type="dxa"/>
            <w:shd w:val="solid" w:color="FFFFFF" w:fill="auto"/>
          </w:tcPr>
          <w:p w14:paraId="00035C3E" w14:textId="5BBC781A" w:rsidR="00211CCF" w:rsidRPr="00F92F6B" w:rsidRDefault="00211CCF"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BF665CE" w14:textId="764A06BD" w:rsidR="00211CCF" w:rsidRPr="00F92F6B" w:rsidRDefault="00211CC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6AC5AEA" w14:textId="74A99A18" w:rsidR="00211CCF" w:rsidRPr="00F92F6B" w:rsidRDefault="00211CCF" w:rsidP="009014E0">
            <w:pPr>
              <w:widowControl w:val="0"/>
              <w:spacing w:after="0"/>
              <w:rPr>
                <w:rFonts w:ascii="Arial" w:hAnsi="Arial" w:cs="Arial"/>
                <w:sz w:val="16"/>
                <w:szCs w:val="16"/>
              </w:rPr>
            </w:pPr>
            <w:r w:rsidRPr="00F92F6B">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F92F6B" w:rsidRDefault="00211CCF" w:rsidP="009014E0">
            <w:pPr>
              <w:pStyle w:val="TAC"/>
              <w:keepNext w:val="0"/>
              <w:keepLines w:val="0"/>
              <w:widowControl w:val="0"/>
              <w:jc w:val="left"/>
              <w:rPr>
                <w:sz w:val="16"/>
                <w:szCs w:val="16"/>
              </w:rPr>
            </w:pPr>
            <w:r w:rsidRPr="00F92F6B">
              <w:rPr>
                <w:sz w:val="16"/>
                <w:szCs w:val="16"/>
              </w:rPr>
              <w:t>17.2.0</w:t>
            </w:r>
          </w:p>
        </w:tc>
      </w:tr>
      <w:tr w:rsidR="006C004A" w:rsidRPr="00F92F6B" w14:paraId="6474183E" w14:textId="77777777" w:rsidTr="00D01F48">
        <w:tc>
          <w:tcPr>
            <w:tcW w:w="709" w:type="dxa"/>
            <w:shd w:val="solid" w:color="FFFFFF" w:fill="auto"/>
          </w:tcPr>
          <w:p w14:paraId="0CF7E1FF" w14:textId="77777777" w:rsidR="00594FCB" w:rsidRPr="00F92F6B"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F92F6B" w:rsidRDefault="00594FCB"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19176013" w14:textId="30113B50" w:rsidR="00594FCB" w:rsidRPr="00F92F6B" w:rsidRDefault="00594FCB" w:rsidP="009014E0">
            <w:pPr>
              <w:pStyle w:val="TAC"/>
              <w:keepNext w:val="0"/>
              <w:keepLines w:val="0"/>
              <w:widowControl w:val="0"/>
              <w:jc w:val="left"/>
              <w:rPr>
                <w:sz w:val="16"/>
                <w:szCs w:val="16"/>
              </w:rPr>
            </w:pPr>
            <w:r w:rsidRPr="00F92F6B">
              <w:rPr>
                <w:sz w:val="16"/>
                <w:szCs w:val="16"/>
              </w:rPr>
              <w:t>RP-222525</w:t>
            </w:r>
          </w:p>
        </w:tc>
        <w:tc>
          <w:tcPr>
            <w:tcW w:w="567" w:type="dxa"/>
            <w:shd w:val="solid" w:color="FFFFFF" w:fill="auto"/>
          </w:tcPr>
          <w:p w14:paraId="30CD6CD4" w14:textId="4900FBB0" w:rsidR="00594FCB" w:rsidRPr="00F92F6B" w:rsidRDefault="00594FCB" w:rsidP="009014E0">
            <w:pPr>
              <w:pStyle w:val="TAL"/>
              <w:keepNext w:val="0"/>
              <w:keepLines w:val="0"/>
              <w:widowControl w:val="0"/>
              <w:jc w:val="center"/>
              <w:rPr>
                <w:sz w:val="16"/>
                <w:szCs w:val="16"/>
              </w:rPr>
            </w:pPr>
            <w:r w:rsidRPr="00F92F6B">
              <w:rPr>
                <w:sz w:val="16"/>
                <w:szCs w:val="16"/>
              </w:rPr>
              <w:t>0535</w:t>
            </w:r>
          </w:p>
        </w:tc>
        <w:tc>
          <w:tcPr>
            <w:tcW w:w="425" w:type="dxa"/>
            <w:shd w:val="solid" w:color="FFFFFF" w:fill="auto"/>
          </w:tcPr>
          <w:p w14:paraId="53D4D622" w14:textId="073DA808" w:rsidR="00594FCB" w:rsidRPr="00F92F6B" w:rsidRDefault="00594FCB"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2727BD61" w14:textId="0EA5E019" w:rsidR="00594FCB" w:rsidRPr="00F92F6B" w:rsidRDefault="00594FCB"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3A9902B6" w14:textId="69B5D49E" w:rsidR="00594FCB" w:rsidRPr="00F92F6B" w:rsidRDefault="00594FCB" w:rsidP="009014E0">
            <w:pPr>
              <w:widowControl w:val="0"/>
              <w:spacing w:after="0"/>
              <w:rPr>
                <w:rFonts w:ascii="Arial" w:hAnsi="Arial" w:cs="Arial"/>
                <w:sz w:val="16"/>
                <w:szCs w:val="16"/>
              </w:rPr>
            </w:pPr>
            <w:r w:rsidRPr="00F92F6B">
              <w:rPr>
                <w:rFonts w:ascii="Arial" w:hAnsi="Arial" w:cs="Arial"/>
                <w:sz w:val="16"/>
                <w:szCs w:val="16"/>
              </w:rPr>
              <w:t xml:space="preserve">Corrections on </w:t>
            </w:r>
            <w:proofErr w:type="spellStart"/>
            <w:r w:rsidRPr="00F92F6B">
              <w:rPr>
                <w:rFonts w:ascii="Arial" w:hAnsi="Arial" w:cs="Arial"/>
                <w:sz w:val="16"/>
                <w:szCs w:val="16"/>
              </w:rPr>
              <w:t>RedCap</w:t>
            </w:r>
            <w:proofErr w:type="spellEnd"/>
            <w:r w:rsidRPr="00F92F6B">
              <w:rPr>
                <w:rFonts w:ascii="Arial" w:hAnsi="Arial" w:cs="Arial"/>
                <w:sz w:val="16"/>
                <w:szCs w:val="16"/>
              </w:rPr>
              <w:t xml:space="preserve"> in TS 38.300</w:t>
            </w:r>
          </w:p>
        </w:tc>
        <w:tc>
          <w:tcPr>
            <w:tcW w:w="708" w:type="dxa"/>
            <w:shd w:val="solid" w:color="FFFFFF" w:fill="auto"/>
          </w:tcPr>
          <w:p w14:paraId="1B09DD1B" w14:textId="7692D95D" w:rsidR="00594FCB" w:rsidRPr="00F92F6B" w:rsidRDefault="00594FCB" w:rsidP="009014E0">
            <w:pPr>
              <w:pStyle w:val="TAC"/>
              <w:keepNext w:val="0"/>
              <w:keepLines w:val="0"/>
              <w:widowControl w:val="0"/>
              <w:jc w:val="left"/>
              <w:rPr>
                <w:sz w:val="16"/>
                <w:szCs w:val="16"/>
              </w:rPr>
            </w:pPr>
            <w:r w:rsidRPr="00F92F6B">
              <w:rPr>
                <w:sz w:val="16"/>
                <w:szCs w:val="16"/>
              </w:rPr>
              <w:t>17.2.0</w:t>
            </w:r>
          </w:p>
        </w:tc>
      </w:tr>
      <w:tr w:rsidR="006C004A" w:rsidRPr="00F92F6B" w14:paraId="1E6F8B22" w14:textId="77777777" w:rsidTr="00913129">
        <w:tc>
          <w:tcPr>
            <w:tcW w:w="709" w:type="dxa"/>
            <w:shd w:val="solid" w:color="FFFFFF" w:fill="auto"/>
          </w:tcPr>
          <w:p w14:paraId="47D4EB5C" w14:textId="77777777" w:rsidR="00C27A09" w:rsidRPr="00F92F6B"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F92F6B" w:rsidRDefault="00C27A09"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5393622B" w14:textId="1856E42D" w:rsidR="00C27A09" w:rsidRPr="00F92F6B" w:rsidRDefault="00C27A09" w:rsidP="009014E0">
            <w:pPr>
              <w:pStyle w:val="TAC"/>
              <w:keepNext w:val="0"/>
              <w:keepLines w:val="0"/>
              <w:widowControl w:val="0"/>
              <w:jc w:val="left"/>
              <w:rPr>
                <w:sz w:val="16"/>
                <w:szCs w:val="16"/>
              </w:rPr>
            </w:pPr>
            <w:r w:rsidRPr="00F92F6B">
              <w:rPr>
                <w:sz w:val="16"/>
                <w:szCs w:val="16"/>
              </w:rPr>
              <w:t>RP-222524</w:t>
            </w:r>
          </w:p>
        </w:tc>
        <w:tc>
          <w:tcPr>
            <w:tcW w:w="567" w:type="dxa"/>
            <w:shd w:val="solid" w:color="FFFFFF" w:fill="auto"/>
          </w:tcPr>
          <w:p w14:paraId="5829E8C1" w14:textId="63E75E36" w:rsidR="00C27A09" w:rsidRPr="00F92F6B" w:rsidRDefault="00C27A09" w:rsidP="009014E0">
            <w:pPr>
              <w:pStyle w:val="TAL"/>
              <w:keepNext w:val="0"/>
              <w:keepLines w:val="0"/>
              <w:widowControl w:val="0"/>
              <w:jc w:val="center"/>
              <w:rPr>
                <w:sz w:val="16"/>
                <w:szCs w:val="16"/>
              </w:rPr>
            </w:pPr>
            <w:r w:rsidRPr="00F92F6B">
              <w:rPr>
                <w:sz w:val="16"/>
                <w:szCs w:val="16"/>
              </w:rPr>
              <w:t>0543</w:t>
            </w:r>
          </w:p>
        </w:tc>
        <w:tc>
          <w:tcPr>
            <w:tcW w:w="425" w:type="dxa"/>
            <w:shd w:val="solid" w:color="FFFFFF" w:fill="auto"/>
          </w:tcPr>
          <w:p w14:paraId="5AD32BD9" w14:textId="746B4BC3" w:rsidR="00C27A09" w:rsidRPr="00F92F6B" w:rsidRDefault="00C27A09"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724607B5" w14:textId="390D6298" w:rsidR="00C27A09" w:rsidRPr="00F92F6B" w:rsidRDefault="00C27A0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3A2AFD5" w14:textId="71B1F7A8" w:rsidR="00C27A09" w:rsidRPr="00F92F6B" w:rsidRDefault="00C27A09" w:rsidP="009014E0">
            <w:pPr>
              <w:widowControl w:val="0"/>
              <w:spacing w:after="0"/>
              <w:rPr>
                <w:rFonts w:ascii="Arial" w:hAnsi="Arial" w:cs="Arial"/>
                <w:sz w:val="16"/>
                <w:szCs w:val="16"/>
              </w:rPr>
            </w:pPr>
            <w:r w:rsidRPr="00F92F6B">
              <w:rPr>
                <w:rFonts w:ascii="Arial" w:hAnsi="Arial" w:cs="Arial"/>
                <w:sz w:val="16"/>
                <w:szCs w:val="16"/>
              </w:rPr>
              <w:t xml:space="preserve">Stage-2 corrections to Rel-17 </w:t>
            </w:r>
            <w:proofErr w:type="spellStart"/>
            <w:r w:rsidRPr="00F92F6B">
              <w:rPr>
                <w:rFonts w:ascii="Arial" w:hAnsi="Arial" w:cs="Arial"/>
                <w:sz w:val="16"/>
                <w:szCs w:val="16"/>
              </w:rPr>
              <w:t>QoE</w:t>
            </w:r>
            <w:proofErr w:type="spellEnd"/>
          </w:p>
        </w:tc>
        <w:tc>
          <w:tcPr>
            <w:tcW w:w="708" w:type="dxa"/>
            <w:shd w:val="solid" w:color="FFFFFF" w:fill="auto"/>
          </w:tcPr>
          <w:p w14:paraId="13402246" w14:textId="42858D86" w:rsidR="00C27A09" w:rsidRPr="00F92F6B" w:rsidRDefault="00C27A09" w:rsidP="009014E0">
            <w:pPr>
              <w:pStyle w:val="TAC"/>
              <w:keepNext w:val="0"/>
              <w:keepLines w:val="0"/>
              <w:widowControl w:val="0"/>
              <w:jc w:val="left"/>
              <w:rPr>
                <w:sz w:val="16"/>
                <w:szCs w:val="16"/>
              </w:rPr>
            </w:pPr>
            <w:r w:rsidRPr="00F92F6B">
              <w:rPr>
                <w:sz w:val="16"/>
                <w:szCs w:val="16"/>
              </w:rPr>
              <w:t>17.2.0</w:t>
            </w:r>
          </w:p>
        </w:tc>
      </w:tr>
      <w:tr w:rsidR="006C004A" w:rsidRPr="00F92F6B" w14:paraId="3D156C14" w14:textId="77777777" w:rsidTr="00D01F48">
        <w:tc>
          <w:tcPr>
            <w:tcW w:w="709" w:type="dxa"/>
            <w:shd w:val="solid" w:color="FFFFFF" w:fill="auto"/>
          </w:tcPr>
          <w:p w14:paraId="31F19F8C" w14:textId="77777777" w:rsidR="00913129" w:rsidRPr="00F92F6B"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F92F6B" w:rsidRDefault="00913129"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31A17223" w14:textId="36929554" w:rsidR="00913129" w:rsidRPr="00F92F6B" w:rsidRDefault="00913129" w:rsidP="009014E0">
            <w:pPr>
              <w:pStyle w:val="TAC"/>
              <w:keepNext w:val="0"/>
              <w:keepLines w:val="0"/>
              <w:widowControl w:val="0"/>
              <w:jc w:val="left"/>
              <w:rPr>
                <w:sz w:val="16"/>
                <w:szCs w:val="16"/>
              </w:rPr>
            </w:pPr>
            <w:r w:rsidRPr="00F92F6B">
              <w:rPr>
                <w:sz w:val="16"/>
                <w:szCs w:val="16"/>
              </w:rPr>
              <w:t>RP-22252</w:t>
            </w:r>
            <w:r w:rsidR="00272F41" w:rsidRPr="00F92F6B">
              <w:rPr>
                <w:sz w:val="16"/>
                <w:szCs w:val="16"/>
              </w:rPr>
              <w:t>2</w:t>
            </w:r>
          </w:p>
        </w:tc>
        <w:tc>
          <w:tcPr>
            <w:tcW w:w="567" w:type="dxa"/>
            <w:shd w:val="solid" w:color="FFFFFF" w:fill="auto"/>
          </w:tcPr>
          <w:p w14:paraId="19A47E10" w14:textId="147853B5" w:rsidR="00913129" w:rsidRPr="00F92F6B" w:rsidRDefault="00913129" w:rsidP="009014E0">
            <w:pPr>
              <w:pStyle w:val="TAL"/>
              <w:keepNext w:val="0"/>
              <w:keepLines w:val="0"/>
              <w:widowControl w:val="0"/>
              <w:jc w:val="center"/>
              <w:rPr>
                <w:sz w:val="16"/>
                <w:szCs w:val="16"/>
              </w:rPr>
            </w:pPr>
            <w:r w:rsidRPr="00F92F6B">
              <w:rPr>
                <w:sz w:val="16"/>
                <w:szCs w:val="16"/>
              </w:rPr>
              <w:t>0546</w:t>
            </w:r>
          </w:p>
        </w:tc>
        <w:tc>
          <w:tcPr>
            <w:tcW w:w="425" w:type="dxa"/>
            <w:shd w:val="solid" w:color="FFFFFF" w:fill="auto"/>
          </w:tcPr>
          <w:p w14:paraId="5684DB04" w14:textId="4379A9AE" w:rsidR="00913129" w:rsidRPr="00F92F6B" w:rsidRDefault="00913129"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41D312ED" w14:textId="65669F9E" w:rsidR="00913129" w:rsidRPr="00F92F6B" w:rsidRDefault="0091312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989EC35" w14:textId="4ACD3AE1" w:rsidR="00913129" w:rsidRPr="00F92F6B" w:rsidRDefault="00913129" w:rsidP="009014E0">
            <w:pPr>
              <w:widowControl w:val="0"/>
              <w:spacing w:after="0"/>
              <w:rPr>
                <w:rFonts w:ascii="Arial" w:hAnsi="Arial" w:cs="Arial"/>
                <w:sz w:val="16"/>
                <w:szCs w:val="16"/>
              </w:rPr>
            </w:pPr>
            <w:r w:rsidRPr="00F92F6B">
              <w:rPr>
                <w:rFonts w:ascii="Arial" w:hAnsi="Arial" w:cs="Arial"/>
                <w:sz w:val="16"/>
                <w:szCs w:val="16"/>
              </w:rPr>
              <w:t>Miscellaneous Corrections</w:t>
            </w:r>
          </w:p>
        </w:tc>
        <w:tc>
          <w:tcPr>
            <w:tcW w:w="708" w:type="dxa"/>
            <w:shd w:val="solid" w:color="FFFFFF" w:fill="auto"/>
          </w:tcPr>
          <w:p w14:paraId="1B378C7E" w14:textId="1DB18528" w:rsidR="00913129" w:rsidRPr="00F92F6B" w:rsidRDefault="00913129" w:rsidP="009014E0">
            <w:pPr>
              <w:pStyle w:val="TAC"/>
              <w:keepNext w:val="0"/>
              <w:keepLines w:val="0"/>
              <w:widowControl w:val="0"/>
              <w:jc w:val="left"/>
              <w:rPr>
                <w:sz w:val="16"/>
                <w:szCs w:val="16"/>
              </w:rPr>
            </w:pPr>
            <w:r w:rsidRPr="00F92F6B">
              <w:rPr>
                <w:sz w:val="16"/>
                <w:szCs w:val="16"/>
              </w:rPr>
              <w:t>17.2.0</w:t>
            </w:r>
          </w:p>
        </w:tc>
      </w:tr>
      <w:tr w:rsidR="006C004A" w:rsidRPr="00F92F6B" w14:paraId="1D0520C2" w14:textId="77777777" w:rsidTr="00D01F48">
        <w:tc>
          <w:tcPr>
            <w:tcW w:w="709" w:type="dxa"/>
            <w:shd w:val="solid" w:color="FFFFFF" w:fill="auto"/>
          </w:tcPr>
          <w:p w14:paraId="1D85F160" w14:textId="77777777" w:rsidR="00E25A9F" w:rsidRPr="00F92F6B"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F92F6B" w:rsidRDefault="00E25A9F"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5BA54A56" w14:textId="2FFD73A7" w:rsidR="00E25A9F" w:rsidRPr="00F92F6B" w:rsidRDefault="00E25A9F" w:rsidP="009014E0">
            <w:pPr>
              <w:pStyle w:val="TAC"/>
              <w:keepNext w:val="0"/>
              <w:keepLines w:val="0"/>
              <w:widowControl w:val="0"/>
              <w:jc w:val="left"/>
              <w:rPr>
                <w:sz w:val="16"/>
                <w:szCs w:val="16"/>
              </w:rPr>
            </w:pPr>
            <w:r w:rsidRPr="00F92F6B">
              <w:rPr>
                <w:sz w:val="16"/>
                <w:szCs w:val="16"/>
              </w:rPr>
              <w:t>RP</w:t>
            </w:r>
            <w:r w:rsidR="00CB27B0" w:rsidRPr="00F92F6B">
              <w:rPr>
                <w:sz w:val="16"/>
                <w:szCs w:val="16"/>
              </w:rPr>
              <w:t>-</w:t>
            </w:r>
            <w:r w:rsidRPr="00F92F6B">
              <w:rPr>
                <w:sz w:val="16"/>
                <w:szCs w:val="16"/>
              </w:rPr>
              <w:t>222524</w:t>
            </w:r>
          </w:p>
        </w:tc>
        <w:tc>
          <w:tcPr>
            <w:tcW w:w="567" w:type="dxa"/>
            <w:shd w:val="solid" w:color="FFFFFF" w:fill="auto"/>
          </w:tcPr>
          <w:p w14:paraId="6F21B3AF" w14:textId="266DF1D4" w:rsidR="00E25A9F" w:rsidRPr="00F92F6B" w:rsidRDefault="00E25A9F" w:rsidP="009014E0">
            <w:pPr>
              <w:pStyle w:val="TAL"/>
              <w:keepNext w:val="0"/>
              <w:keepLines w:val="0"/>
              <w:widowControl w:val="0"/>
              <w:jc w:val="center"/>
              <w:rPr>
                <w:sz w:val="16"/>
                <w:szCs w:val="16"/>
              </w:rPr>
            </w:pPr>
            <w:r w:rsidRPr="00F92F6B">
              <w:rPr>
                <w:sz w:val="16"/>
                <w:szCs w:val="16"/>
              </w:rPr>
              <w:t>0547</w:t>
            </w:r>
          </w:p>
        </w:tc>
        <w:tc>
          <w:tcPr>
            <w:tcW w:w="425" w:type="dxa"/>
            <w:shd w:val="solid" w:color="FFFFFF" w:fill="auto"/>
          </w:tcPr>
          <w:p w14:paraId="7AF736BC" w14:textId="5F9C19D5" w:rsidR="00E25A9F" w:rsidRPr="00F92F6B" w:rsidRDefault="00E25A9F"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78FBB55E" w14:textId="780C7566" w:rsidR="00E25A9F" w:rsidRPr="00F92F6B" w:rsidRDefault="00E25A9F"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B69C6B7" w14:textId="43B48A77" w:rsidR="00E25A9F" w:rsidRPr="00F92F6B" w:rsidRDefault="00E25A9F" w:rsidP="009014E0">
            <w:pPr>
              <w:widowControl w:val="0"/>
              <w:spacing w:after="0"/>
              <w:rPr>
                <w:rFonts w:ascii="Arial" w:hAnsi="Arial" w:cs="Arial"/>
                <w:sz w:val="16"/>
                <w:szCs w:val="16"/>
              </w:rPr>
            </w:pPr>
            <w:r w:rsidRPr="00F92F6B">
              <w:rPr>
                <w:rFonts w:ascii="Arial" w:hAnsi="Arial" w:cs="Arial"/>
                <w:sz w:val="16"/>
                <w:szCs w:val="16"/>
              </w:rPr>
              <w:t xml:space="preserve">38.300 corrections for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enhancements</w:t>
            </w:r>
          </w:p>
        </w:tc>
        <w:tc>
          <w:tcPr>
            <w:tcW w:w="708" w:type="dxa"/>
            <w:shd w:val="solid" w:color="FFFFFF" w:fill="auto"/>
          </w:tcPr>
          <w:p w14:paraId="53F94627" w14:textId="1256C839" w:rsidR="00E25A9F" w:rsidRPr="00F92F6B" w:rsidRDefault="00E25A9F" w:rsidP="009014E0">
            <w:pPr>
              <w:pStyle w:val="TAC"/>
              <w:keepNext w:val="0"/>
              <w:keepLines w:val="0"/>
              <w:widowControl w:val="0"/>
              <w:jc w:val="left"/>
              <w:rPr>
                <w:sz w:val="16"/>
                <w:szCs w:val="16"/>
              </w:rPr>
            </w:pPr>
            <w:r w:rsidRPr="00F92F6B">
              <w:rPr>
                <w:sz w:val="16"/>
                <w:szCs w:val="16"/>
              </w:rPr>
              <w:t>17.2.0</w:t>
            </w:r>
          </w:p>
        </w:tc>
      </w:tr>
      <w:tr w:rsidR="006C004A" w:rsidRPr="00F92F6B" w14:paraId="2DDF7674" w14:textId="77777777" w:rsidTr="00D01F48">
        <w:tc>
          <w:tcPr>
            <w:tcW w:w="709" w:type="dxa"/>
            <w:shd w:val="solid" w:color="FFFFFF" w:fill="auto"/>
          </w:tcPr>
          <w:p w14:paraId="224998FE" w14:textId="77777777" w:rsidR="00161685" w:rsidRPr="00F92F6B"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F92F6B" w:rsidRDefault="00161685"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30D44C2C" w14:textId="106863D9" w:rsidR="00161685" w:rsidRPr="00F92F6B" w:rsidRDefault="00161685" w:rsidP="009014E0">
            <w:pPr>
              <w:pStyle w:val="TAC"/>
              <w:keepNext w:val="0"/>
              <w:keepLines w:val="0"/>
              <w:widowControl w:val="0"/>
              <w:jc w:val="left"/>
              <w:rPr>
                <w:sz w:val="16"/>
                <w:szCs w:val="16"/>
              </w:rPr>
            </w:pPr>
            <w:r w:rsidRPr="00F92F6B">
              <w:rPr>
                <w:sz w:val="16"/>
                <w:szCs w:val="16"/>
              </w:rPr>
              <w:t>RP-222522</w:t>
            </w:r>
          </w:p>
        </w:tc>
        <w:tc>
          <w:tcPr>
            <w:tcW w:w="567" w:type="dxa"/>
            <w:shd w:val="solid" w:color="FFFFFF" w:fill="auto"/>
          </w:tcPr>
          <w:p w14:paraId="5B7AEE81" w14:textId="3C3AD9E9" w:rsidR="00161685" w:rsidRPr="00F92F6B" w:rsidRDefault="00161685" w:rsidP="009014E0">
            <w:pPr>
              <w:pStyle w:val="TAL"/>
              <w:keepNext w:val="0"/>
              <w:keepLines w:val="0"/>
              <w:widowControl w:val="0"/>
              <w:jc w:val="center"/>
              <w:rPr>
                <w:sz w:val="16"/>
                <w:szCs w:val="16"/>
              </w:rPr>
            </w:pPr>
            <w:r w:rsidRPr="00F92F6B">
              <w:rPr>
                <w:sz w:val="16"/>
                <w:szCs w:val="16"/>
              </w:rPr>
              <w:t>0548</w:t>
            </w:r>
          </w:p>
        </w:tc>
        <w:tc>
          <w:tcPr>
            <w:tcW w:w="425" w:type="dxa"/>
            <w:shd w:val="solid" w:color="FFFFFF" w:fill="auto"/>
          </w:tcPr>
          <w:p w14:paraId="161C9F63" w14:textId="4108FAB5" w:rsidR="00161685" w:rsidRPr="00F92F6B" w:rsidRDefault="00161685"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31B483E" w14:textId="36F41629" w:rsidR="00161685" w:rsidRPr="00F92F6B" w:rsidRDefault="00161685"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8AF63F7" w14:textId="72E58177" w:rsidR="00161685" w:rsidRPr="00F92F6B" w:rsidRDefault="00161685" w:rsidP="009014E0">
            <w:pPr>
              <w:widowControl w:val="0"/>
              <w:spacing w:after="0"/>
              <w:rPr>
                <w:rFonts w:ascii="Arial" w:hAnsi="Arial" w:cs="Arial"/>
                <w:sz w:val="16"/>
                <w:szCs w:val="16"/>
              </w:rPr>
            </w:pPr>
            <w:r w:rsidRPr="00F92F6B">
              <w:rPr>
                <w:rFonts w:ascii="Arial" w:hAnsi="Arial" w:cs="Arial"/>
                <w:sz w:val="16"/>
                <w:szCs w:val="16"/>
              </w:rPr>
              <w:t>Stage-2 corrections on MUSIM</w:t>
            </w:r>
          </w:p>
        </w:tc>
        <w:tc>
          <w:tcPr>
            <w:tcW w:w="708" w:type="dxa"/>
            <w:shd w:val="solid" w:color="FFFFFF" w:fill="auto"/>
          </w:tcPr>
          <w:p w14:paraId="6B9AD4B8" w14:textId="0F7A4210" w:rsidR="00161685" w:rsidRPr="00F92F6B" w:rsidRDefault="00161685" w:rsidP="009014E0">
            <w:pPr>
              <w:pStyle w:val="TAC"/>
              <w:keepNext w:val="0"/>
              <w:keepLines w:val="0"/>
              <w:widowControl w:val="0"/>
              <w:jc w:val="left"/>
              <w:rPr>
                <w:sz w:val="16"/>
                <w:szCs w:val="16"/>
              </w:rPr>
            </w:pPr>
            <w:r w:rsidRPr="00F92F6B">
              <w:rPr>
                <w:sz w:val="16"/>
                <w:szCs w:val="16"/>
              </w:rPr>
              <w:t>17.2.0</w:t>
            </w:r>
          </w:p>
        </w:tc>
      </w:tr>
      <w:tr w:rsidR="006C004A" w:rsidRPr="00F92F6B" w14:paraId="4CB1D2CC" w14:textId="77777777" w:rsidTr="00D01F48">
        <w:tc>
          <w:tcPr>
            <w:tcW w:w="709" w:type="dxa"/>
            <w:shd w:val="solid" w:color="FFFFFF" w:fill="auto"/>
          </w:tcPr>
          <w:p w14:paraId="650A5EA0" w14:textId="77777777" w:rsidR="00A443E9" w:rsidRPr="00F92F6B"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F92F6B" w:rsidRDefault="00A443E9"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110BE0C3" w14:textId="3DBCD095" w:rsidR="00A443E9" w:rsidRPr="00F92F6B" w:rsidRDefault="00A443E9" w:rsidP="009014E0">
            <w:pPr>
              <w:pStyle w:val="TAC"/>
              <w:keepNext w:val="0"/>
              <w:keepLines w:val="0"/>
              <w:widowControl w:val="0"/>
              <w:jc w:val="left"/>
              <w:rPr>
                <w:sz w:val="16"/>
                <w:szCs w:val="16"/>
              </w:rPr>
            </w:pPr>
            <w:r w:rsidRPr="00F92F6B">
              <w:rPr>
                <w:sz w:val="16"/>
                <w:szCs w:val="16"/>
              </w:rPr>
              <w:t>RP-222525</w:t>
            </w:r>
          </w:p>
        </w:tc>
        <w:tc>
          <w:tcPr>
            <w:tcW w:w="567" w:type="dxa"/>
            <w:shd w:val="solid" w:color="FFFFFF" w:fill="auto"/>
          </w:tcPr>
          <w:p w14:paraId="0FBA5B9B" w14:textId="6A977F2B" w:rsidR="00A443E9" w:rsidRPr="00F92F6B" w:rsidRDefault="00A443E9" w:rsidP="009014E0">
            <w:pPr>
              <w:pStyle w:val="TAL"/>
              <w:keepNext w:val="0"/>
              <w:keepLines w:val="0"/>
              <w:widowControl w:val="0"/>
              <w:jc w:val="center"/>
              <w:rPr>
                <w:sz w:val="16"/>
                <w:szCs w:val="16"/>
              </w:rPr>
            </w:pPr>
            <w:r w:rsidRPr="00F92F6B">
              <w:rPr>
                <w:sz w:val="16"/>
                <w:szCs w:val="16"/>
              </w:rPr>
              <w:t>0549</w:t>
            </w:r>
          </w:p>
        </w:tc>
        <w:tc>
          <w:tcPr>
            <w:tcW w:w="425" w:type="dxa"/>
            <w:shd w:val="solid" w:color="FFFFFF" w:fill="auto"/>
          </w:tcPr>
          <w:p w14:paraId="7B58F6B6" w14:textId="45513EA8" w:rsidR="00A443E9" w:rsidRPr="00F92F6B" w:rsidRDefault="00A443E9" w:rsidP="009014E0">
            <w:pPr>
              <w:pStyle w:val="TAR"/>
              <w:keepNext w:val="0"/>
              <w:keepLines w:val="0"/>
              <w:widowControl w:val="0"/>
              <w:jc w:val="center"/>
              <w:rPr>
                <w:sz w:val="16"/>
                <w:szCs w:val="16"/>
              </w:rPr>
            </w:pPr>
            <w:r w:rsidRPr="00F92F6B">
              <w:rPr>
                <w:sz w:val="16"/>
                <w:szCs w:val="16"/>
              </w:rPr>
              <w:t>1</w:t>
            </w:r>
          </w:p>
        </w:tc>
        <w:tc>
          <w:tcPr>
            <w:tcW w:w="426" w:type="dxa"/>
            <w:shd w:val="solid" w:color="FFFFFF" w:fill="auto"/>
          </w:tcPr>
          <w:p w14:paraId="1EFDA72B" w14:textId="1BD2EC6B" w:rsidR="00A443E9" w:rsidRPr="00F92F6B" w:rsidRDefault="00A443E9"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402EAA0" w14:textId="37425350" w:rsidR="00A443E9" w:rsidRPr="00F92F6B" w:rsidRDefault="00A443E9" w:rsidP="009014E0">
            <w:pPr>
              <w:widowControl w:val="0"/>
              <w:spacing w:after="0"/>
              <w:rPr>
                <w:rFonts w:ascii="Arial" w:hAnsi="Arial" w:cs="Arial"/>
                <w:sz w:val="16"/>
                <w:szCs w:val="16"/>
              </w:rPr>
            </w:pPr>
            <w:r w:rsidRPr="00F92F6B">
              <w:rPr>
                <w:rFonts w:ascii="Arial" w:hAnsi="Arial" w:cs="Arial"/>
                <w:sz w:val="16"/>
                <w:szCs w:val="16"/>
              </w:rPr>
              <w:t>Corrections on TS 38.300 for RAN Slicing</w:t>
            </w:r>
          </w:p>
        </w:tc>
        <w:tc>
          <w:tcPr>
            <w:tcW w:w="708" w:type="dxa"/>
            <w:shd w:val="solid" w:color="FFFFFF" w:fill="auto"/>
          </w:tcPr>
          <w:p w14:paraId="7EEFB2F8" w14:textId="15668DE2" w:rsidR="00A443E9" w:rsidRPr="00F92F6B" w:rsidRDefault="00A443E9" w:rsidP="009014E0">
            <w:pPr>
              <w:pStyle w:val="TAC"/>
              <w:keepNext w:val="0"/>
              <w:keepLines w:val="0"/>
              <w:widowControl w:val="0"/>
              <w:jc w:val="left"/>
              <w:rPr>
                <w:sz w:val="16"/>
                <w:szCs w:val="16"/>
              </w:rPr>
            </w:pPr>
            <w:r w:rsidRPr="00F92F6B">
              <w:rPr>
                <w:sz w:val="16"/>
                <w:szCs w:val="16"/>
              </w:rPr>
              <w:t>17.2.0</w:t>
            </w:r>
          </w:p>
        </w:tc>
      </w:tr>
      <w:tr w:rsidR="006C004A" w:rsidRPr="00F92F6B" w14:paraId="7BC69E54" w14:textId="77777777" w:rsidTr="00D01F48">
        <w:tc>
          <w:tcPr>
            <w:tcW w:w="709" w:type="dxa"/>
            <w:shd w:val="solid" w:color="FFFFFF" w:fill="auto"/>
          </w:tcPr>
          <w:p w14:paraId="2EC6799E" w14:textId="77777777" w:rsidR="004E085A" w:rsidRPr="00F92F6B"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F92F6B" w:rsidRDefault="004E085A"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6A66EF26" w14:textId="7E680E0B" w:rsidR="004E085A" w:rsidRPr="00F92F6B" w:rsidRDefault="004E085A" w:rsidP="009014E0">
            <w:pPr>
              <w:pStyle w:val="TAC"/>
              <w:keepNext w:val="0"/>
              <w:keepLines w:val="0"/>
              <w:widowControl w:val="0"/>
              <w:jc w:val="left"/>
              <w:rPr>
                <w:sz w:val="16"/>
                <w:szCs w:val="16"/>
              </w:rPr>
            </w:pPr>
            <w:r w:rsidRPr="00F92F6B">
              <w:rPr>
                <w:sz w:val="16"/>
                <w:szCs w:val="16"/>
              </w:rPr>
              <w:t>RP-222524</w:t>
            </w:r>
          </w:p>
        </w:tc>
        <w:tc>
          <w:tcPr>
            <w:tcW w:w="567" w:type="dxa"/>
            <w:shd w:val="solid" w:color="FFFFFF" w:fill="auto"/>
          </w:tcPr>
          <w:p w14:paraId="09F18709" w14:textId="431FF0AA" w:rsidR="004E085A" w:rsidRPr="00F92F6B" w:rsidRDefault="004E085A" w:rsidP="009014E0">
            <w:pPr>
              <w:pStyle w:val="TAL"/>
              <w:keepNext w:val="0"/>
              <w:keepLines w:val="0"/>
              <w:widowControl w:val="0"/>
              <w:jc w:val="center"/>
              <w:rPr>
                <w:sz w:val="16"/>
                <w:szCs w:val="16"/>
              </w:rPr>
            </w:pPr>
            <w:r w:rsidRPr="00F92F6B">
              <w:rPr>
                <w:sz w:val="16"/>
                <w:szCs w:val="16"/>
              </w:rPr>
              <w:t>0550</w:t>
            </w:r>
          </w:p>
        </w:tc>
        <w:tc>
          <w:tcPr>
            <w:tcW w:w="425" w:type="dxa"/>
            <w:shd w:val="solid" w:color="FFFFFF" w:fill="auto"/>
          </w:tcPr>
          <w:p w14:paraId="11D60BE9" w14:textId="20AC6A62" w:rsidR="004E085A" w:rsidRPr="00F92F6B" w:rsidRDefault="004E085A" w:rsidP="009014E0">
            <w:pPr>
              <w:pStyle w:val="TAR"/>
              <w:keepNext w:val="0"/>
              <w:keepLines w:val="0"/>
              <w:widowControl w:val="0"/>
              <w:jc w:val="center"/>
              <w:rPr>
                <w:sz w:val="16"/>
                <w:szCs w:val="16"/>
              </w:rPr>
            </w:pPr>
            <w:r w:rsidRPr="00F92F6B">
              <w:rPr>
                <w:sz w:val="16"/>
                <w:szCs w:val="16"/>
              </w:rPr>
              <w:t>2</w:t>
            </w:r>
          </w:p>
        </w:tc>
        <w:tc>
          <w:tcPr>
            <w:tcW w:w="426" w:type="dxa"/>
            <w:shd w:val="solid" w:color="FFFFFF" w:fill="auto"/>
          </w:tcPr>
          <w:p w14:paraId="5B93A07E" w14:textId="3B3B330F" w:rsidR="004E085A" w:rsidRPr="00F92F6B" w:rsidRDefault="004E085A"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980DA1D" w14:textId="1E02CCF2" w:rsidR="004E085A" w:rsidRPr="00F92F6B" w:rsidRDefault="004E085A" w:rsidP="009014E0">
            <w:pPr>
              <w:widowControl w:val="0"/>
              <w:spacing w:after="0"/>
              <w:rPr>
                <w:rFonts w:ascii="Arial" w:hAnsi="Arial" w:cs="Arial"/>
                <w:sz w:val="16"/>
                <w:szCs w:val="16"/>
              </w:rPr>
            </w:pPr>
            <w:r w:rsidRPr="00F92F6B">
              <w:rPr>
                <w:rFonts w:ascii="Arial" w:hAnsi="Arial" w:cs="Arial"/>
                <w:sz w:val="16"/>
                <w:szCs w:val="16"/>
              </w:rPr>
              <w:t xml:space="preserve">Correction on stage 2 for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w:t>
            </w:r>
          </w:p>
        </w:tc>
        <w:tc>
          <w:tcPr>
            <w:tcW w:w="708" w:type="dxa"/>
            <w:shd w:val="solid" w:color="FFFFFF" w:fill="auto"/>
          </w:tcPr>
          <w:p w14:paraId="6F3C6A4A" w14:textId="1694C4DC" w:rsidR="004E085A" w:rsidRPr="00F92F6B" w:rsidRDefault="004E085A" w:rsidP="009014E0">
            <w:pPr>
              <w:pStyle w:val="TAC"/>
              <w:keepNext w:val="0"/>
              <w:keepLines w:val="0"/>
              <w:widowControl w:val="0"/>
              <w:jc w:val="left"/>
              <w:rPr>
                <w:sz w:val="16"/>
                <w:szCs w:val="16"/>
              </w:rPr>
            </w:pPr>
            <w:r w:rsidRPr="00F92F6B">
              <w:rPr>
                <w:sz w:val="16"/>
                <w:szCs w:val="16"/>
              </w:rPr>
              <w:t>17.2.0</w:t>
            </w:r>
          </w:p>
        </w:tc>
      </w:tr>
      <w:tr w:rsidR="006C004A" w:rsidRPr="00F92F6B" w14:paraId="50C3448E" w14:textId="77777777" w:rsidTr="00D01F48">
        <w:tc>
          <w:tcPr>
            <w:tcW w:w="709" w:type="dxa"/>
            <w:shd w:val="solid" w:color="FFFFFF" w:fill="auto"/>
          </w:tcPr>
          <w:p w14:paraId="3758E8ED" w14:textId="77777777" w:rsidR="002F5DE3" w:rsidRPr="00F92F6B"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F92F6B" w:rsidRDefault="002F5DE3"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5A9B0EDE" w14:textId="623934DA" w:rsidR="002F5DE3" w:rsidRPr="00F92F6B" w:rsidRDefault="002F5DE3" w:rsidP="009014E0">
            <w:pPr>
              <w:pStyle w:val="TAC"/>
              <w:keepNext w:val="0"/>
              <w:keepLines w:val="0"/>
              <w:widowControl w:val="0"/>
              <w:jc w:val="left"/>
              <w:rPr>
                <w:sz w:val="16"/>
                <w:szCs w:val="16"/>
              </w:rPr>
            </w:pPr>
            <w:r w:rsidRPr="00F92F6B">
              <w:rPr>
                <w:sz w:val="16"/>
                <w:szCs w:val="16"/>
              </w:rPr>
              <w:t>RP-222525</w:t>
            </w:r>
          </w:p>
        </w:tc>
        <w:tc>
          <w:tcPr>
            <w:tcW w:w="567" w:type="dxa"/>
            <w:shd w:val="solid" w:color="FFFFFF" w:fill="auto"/>
          </w:tcPr>
          <w:p w14:paraId="09962F05" w14:textId="5876706C" w:rsidR="002F5DE3" w:rsidRPr="00F92F6B" w:rsidRDefault="002F5DE3" w:rsidP="009014E0">
            <w:pPr>
              <w:pStyle w:val="TAL"/>
              <w:keepNext w:val="0"/>
              <w:keepLines w:val="0"/>
              <w:widowControl w:val="0"/>
              <w:jc w:val="center"/>
              <w:rPr>
                <w:sz w:val="16"/>
                <w:szCs w:val="16"/>
              </w:rPr>
            </w:pPr>
            <w:r w:rsidRPr="00F92F6B">
              <w:rPr>
                <w:sz w:val="16"/>
                <w:szCs w:val="16"/>
              </w:rPr>
              <w:t>0552</w:t>
            </w:r>
          </w:p>
        </w:tc>
        <w:tc>
          <w:tcPr>
            <w:tcW w:w="425" w:type="dxa"/>
            <w:shd w:val="solid" w:color="FFFFFF" w:fill="auto"/>
          </w:tcPr>
          <w:p w14:paraId="61969A85" w14:textId="08B842CF" w:rsidR="002F5DE3" w:rsidRPr="00F92F6B" w:rsidRDefault="002F5DE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69B2D9FF" w14:textId="26D22C75" w:rsidR="002F5DE3" w:rsidRPr="00F92F6B" w:rsidRDefault="002F5DE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0D620B3E" w14:textId="706B59CB" w:rsidR="002F5DE3" w:rsidRPr="00F92F6B" w:rsidRDefault="002F5DE3" w:rsidP="009014E0">
            <w:pPr>
              <w:widowControl w:val="0"/>
              <w:spacing w:after="0"/>
              <w:rPr>
                <w:rFonts w:ascii="Arial" w:hAnsi="Arial" w:cs="Arial"/>
                <w:sz w:val="16"/>
                <w:szCs w:val="16"/>
              </w:rPr>
            </w:pPr>
            <w:r w:rsidRPr="00F92F6B">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F92F6B" w:rsidRDefault="002F5DE3" w:rsidP="009014E0">
            <w:pPr>
              <w:pStyle w:val="TAC"/>
              <w:keepNext w:val="0"/>
              <w:keepLines w:val="0"/>
              <w:widowControl w:val="0"/>
              <w:jc w:val="left"/>
              <w:rPr>
                <w:sz w:val="16"/>
                <w:szCs w:val="16"/>
              </w:rPr>
            </w:pPr>
            <w:r w:rsidRPr="00F92F6B">
              <w:rPr>
                <w:sz w:val="16"/>
                <w:szCs w:val="16"/>
              </w:rPr>
              <w:t>17.2.0</w:t>
            </w:r>
          </w:p>
        </w:tc>
      </w:tr>
      <w:tr w:rsidR="006C004A" w:rsidRPr="00F92F6B" w14:paraId="220445E2" w14:textId="77777777" w:rsidTr="00D01F48">
        <w:tc>
          <w:tcPr>
            <w:tcW w:w="709" w:type="dxa"/>
            <w:shd w:val="solid" w:color="FFFFFF" w:fill="auto"/>
          </w:tcPr>
          <w:p w14:paraId="5D9B706B" w14:textId="77777777" w:rsidR="00077F96" w:rsidRPr="00F92F6B"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F92F6B" w:rsidRDefault="00077F96"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11C46113" w14:textId="4309B1FB" w:rsidR="00077F96" w:rsidRPr="00F92F6B" w:rsidRDefault="00077F96" w:rsidP="009014E0">
            <w:pPr>
              <w:pStyle w:val="TAC"/>
              <w:keepNext w:val="0"/>
              <w:keepLines w:val="0"/>
              <w:widowControl w:val="0"/>
              <w:jc w:val="left"/>
              <w:rPr>
                <w:sz w:val="16"/>
                <w:szCs w:val="16"/>
              </w:rPr>
            </w:pPr>
            <w:r w:rsidRPr="00F92F6B">
              <w:rPr>
                <w:sz w:val="16"/>
                <w:szCs w:val="16"/>
              </w:rPr>
              <w:t>RP-2225</w:t>
            </w:r>
            <w:r w:rsidR="00354B49" w:rsidRPr="00F92F6B">
              <w:rPr>
                <w:sz w:val="16"/>
                <w:szCs w:val="16"/>
              </w:rPr>
              <w:t>23</w:t>
            </w:r>
          </w:p>
        </w:tc>
        <w:tc>
          <w:tcPr>
            <w:tcW w:w="567" w:type="dxa"/>
            <w:shd w:val="solid" w:color="FFFFFF" w:fill="auto"/>
          </w:tcPr>
          <w:p w14:paraId="35CCC21C" w14:textId="63803483" w:rsidR="00077F96" w:rsidRPr="00F92F6B" w:rsidRDefault="00077F96" w:rsidP="009014E0">
            <w:pPr>
              <w:pStyle w:val="TAL"/>
              <w:keepNext w:val="0"/>
              <w:keepLines w:val="0"/>
              <w:widowControl w:val="0"/>
              <w:jc w:val="center"/>
              <w:rPr>
                <w:sz w:val="16"/>
                <w:szCs w:val="16"/>
              </w:rPr>
            </w:pPr>
            <w:r w:rsidRPr="00F92F6B">
              <w:rPr>
                <w:sz w:val="16"/>
                <w:szCs w:val="16"/>
              </w:rPr>
              <w:t>0553</w:t>
            </w:r>
          </w:p>
        </w:tc>
        <w:tc>
          <w:tcPr>
            <w:tcW w:w="425" w:type="dxa"/>
            <w:shd w:val="solid" w:color="FFFFFF" w:fill="auto"/>
          </w:tcPr>
          <w:p w14:paraId="0B3F8C75" w14:textId="59559407" w:rsidR="00077F96" w:rsidRPr="00F92F6B" w:rsidRDefault="00077F96"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FFC27A4" w14:textId="3899CE4B" w:rsidR="00077F96" w:rsidRPr="00F92F6B" w:rsidRDefault="00077F96"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27898ED4" w14:textId="7A81CF86" w:rsidR="00077F96" w:rsidRPr="00F92F6B" w:rsidRDefault="00077F96" w:rsidP="009014E0">
            <w:pPr>
              <w:widowControl w:val="0"/>
              <w:spacing w:after="0"/>
              <w:rPr>
                <w:rFonts w:ascii="Arial" w:hAnsi="Arial" w:cs="Arial"/>
                <w:sz w:val="16"/>
                <w:szCs w:val="16"/>
              </w:rPr>
            </w:pPr>
            <w:r w:rsidRPr="00F92F6B">
              <w:rPr>
                <w:rFonts w:ascii="Arial" w:hAnsi="Arial" w:cs="Arial"/>
                <w:sz w:val="16"/>
                <w:szCs w:val="16"/>
              </w:rPr>
              <w:t>Correction to Rel-17 SON features</w:t>
            </w:r>
          </w:p>
        </w:tc>
        <w:tc>
          <w:tcPr>
            <w:tcW w:w="708" w:type="dxa"/>
            <w:shd w:val="solid" w:color="FFFFFF" w:fill="auto"/>
          </w:tcPr>
          <w:p w14:paraId="63392318" w14:textId="0633E1F4" w:rsidR="00077F96" w:rsidRPr="00F92F6B" w:rsidRDefault="00077F96" w:rsidP="009014E0">
            <w:pPr>
              <w:pStyle w:val="TAC"/>
              <w:keepNext w:val="0"/>
              <w:keepLines w:val="0"/>
              <w:widowControl w:val="0"/>
              <w:jc w:val="left"/>
              <w:rPr>
                <w:sz w:val="16"/>
                <w:szCs w:val="16"/>
              </w:rPr>
            </w:pPr>
            <w:r w:rsidRPr="00F92F6B">
              <w:rPr>
                <w:sz w:val="16"/>
                <w:szCs w:val="16"/>
              </w:rPr>
              <w:t>17.2.0</w:t>
            </w:r>
          </w:p>
        </w:tc>
      </w:tr>
      <w:tr w:rsidR="006C004A" w:rsidRPr="00F92F6B" w14:paraId="65810830" w14:textId="77777777" w:rsidTr="00D01F48">
        <w:tc>
          <w:tcPr>
            <w:tcW w:w="709" w:type="dxa"/>
            <w:shd w:val="solid" w:color="FFFFFF" w:fill="auto"/>
          </w:tcPr>
          <w:p w14:paraId="2F9321FA" w14:textId="77777777" w:rsidR="00805CE8" w:rsidRPr="00F92F6B"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F92F6B" w:rsidRDefault="00805CE8"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0CC1E2FC" w14:textId="7B3D457F" w:rsidR="00805CE8" w:rsidRPr="00F92F6B" w:rsidRDefault="00805CE8" w:rsidP="009014E0">
            <w:pPr>
              <w:pStyle w:val="TAC"/>
              <w:keepNext w:val="0"/>
              <w:keepLines w:val="0"/>
              <w:widowControl w:val="0"/>
              <w:jc w:val="left"/>
              <w:rPr>
                <w:sz w:val="16"/>
                <w:szCs w:val="16"/>
              </w:rPr>
            </w:pPr>
            <w:r w:rsidRPr="00F92F6B">
              <w:rPr>
                <w:sz w:val="16"/>
                <w:szCs w:val="16"/>
              </w:rPr>
              <w:t>RP-222523</w:t>
            </w:r>
          </w:p>
        </w:tc>
        <w:tc>
          <w:tcPr>
            <w:tcW w:w="567" w:type="dxa"/>
            <w:shd w:val="solid" w:color="FFFFFF" w:fill="auto"/>
          </w:tcPr>
          <w:p w14:paraId="052D93B9" w14:textId="59815584" w:rsidR="00805CE8" w:rsidRPr="00F92F6B" w:rsidRDefault="00805CE8" w:rsidP="009014E0">
            <w:pPr>
              <w:pStyle w:val="TAL"/>
              <w:keepNext w:val="0"/>
              <w:keepLines w:val="0"/>
              <w:widowControl w:val="0"/>
              <w:jc w:val="center"/>
              <w:rPr>
                <w:sz w:val="16"/>
                <w:szCs w:val="16"/>
              </w:rPr>
            </w:pPr>
            <w:r w:rsidRPr="00F92F6B">
              <w:rPr>
                <w:sz w:val="16"/>
                <w:szCs w:val="16"/>
              </w:rPr>
              <w:t>0555</w:t>
            </w:r>
          </w:p>
        </w:tc>
        <w:tc>
          <w:tcPr>
            <w:tcW w:w="425" w:type="dxa"/>
            <w:shd w:val="solid" w:color="FFFFFF" w:fill="auto"/>
          </w:tcPr>
          <w:p w14:paraId="4088E032" w14:textId="3F22DE51" w:rsidR="00805CE8" w:rsidRPr="00F92F6B" w:rsidRDefault="00805CE8"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E0DBCA6" w14:textId="385249CD" w:rsidR="00805CE8" w:rsidRPr="00F92F6B" w:rsidRDefault="00805CE8"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00B0804" w14:textId="63C7586A" w:rsidR="00805CE8" w:rsidRPr="00F92F6B" w:rsidRDefault="00805CE8" w:rsidP="009014E0">
            <w:pPr>
              <w:widowControl w:val="0"/>
              <w:spacing w:after="0"/>
              <w:rPr>
                <w:rFonts w:ascii="Arial" w:hAnsi="Arial" w:cs="Arial"/>
                <w:sz w:val="16"/>
                <w:szCs w:val="16"/>
              </w:rPr>
            </w:pPr>
            <w:r w:rsidRPr="00F92F6B">
              <w:rPr>
                <w:rFonts w:ascii="Arial" w:hAnsi="Arial" w:cs="Arial"/>
                <w:sz w:val="16"/>
                <w:szCs w:val="16"/>
              </w:rPr>
              <w:t>Correction of MBS stage 2</w:t>
            </w:r>
          </w:p>
        </w:tc>
        <w:tc>
          <w:tcPr>
            <w:tcW w:w="708" w:type="dxa"/>
            <w:shd w:val="solid" w:color="FFFFFF" w:fill="auto"/>
          </w:tcPr>
          <w:p w14:paraId="523F67E1" w14:textId="4C456366" w:rsidR="00805CE8" w:rsidRPr="00F92F6B" w:rsidRDefault="00805CE8" w:rsidP="009014E0">
            <w:pPr>
              <w:pStyle w:val="TAC"/>
              <w:keepNext w:val="0"/>
              <w:keepLines w:val="0"/>
              <w:widowControl w:val="0"/>
              <w:jc w:val="left"/>
              <w:rPr>
                <w:sz w:val="16"/>
                <w:szCs w:val="16"/>
              </w:rPr>
            </w:pPr>
            <w:r w:rsidRPr="00F92F6B">
              <w:rPr>
                <w:sz w:val="16"/>
                <w:szCs w:val="16"/>
              </w:rPr>
              <w:t>17.2.0</w:t>
            </w:r>
          </w:p>
        </w:tc>
      </w:tr>
      <w:tr w:rsidR="006C004A" w:rsidRPr="00F92F6B" w14:paraId="00464FF8" w14:textId="77777777" w:rsidTr="00D01F48">
        <w:tc>
          <w:tcPr>
            <w:tcW w:w="709" w:type="dxa"/>
            <w:shd w:val="solid" w:color="FFFFFF" w:fill="auto"/>
          </w:tcPr>
          <w:p w14:paraId="57BEDC93" w14:textId="77777777" w:rsidR="00A267A4" w:rsidRPr="00F92F6B"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F92F6B" w:rsidRDefault="00A267A4"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19E3C1DB" w14:textId="1A006665" w:rsidR="00A267A4" w:rsidRPr="00F92F6B" w:rsidRDefault="00A267A4" w:rsidP="009014E0">
            <w:pPr>
              <w:pStyle w:val="TAC"/>
              <w:keepNext w:val="0"/>
              <w:keepLines w:val="0"/>
              <w:widowControl w:val="0"/>
              <w:jc w:val="left"/>
              <w:rPr>
                <w:sz w:val="16"/>
                <w:szCs w:val="16"/>
              </w:rPr>
            </w:pPr>
            <w:r w:rsidRPr="00F92F6B">
              <w:rPr>
                <w:sz w:val="16"/>
                <w:szCs w:val="16"/>
              </w:rPr>
              <w:t>RP-222519</w:t>
            </w:r>
          </w:p>
        </w:tc>
        <w:tc>
          <w:tcPr>
            <w:tcW w:w="567" w:type="dxa"/>
            <w:shd w:val="solid" w:color="FFFFFF" w:fill="auto"/>
          </w:tcPr>
          <w:p w14:paraId="5190AF25" w14:textId="7EC3FA18" w:rsidR="00A267A4" w:rsidRPr="00F92F6B" w:rsidRDefault="00A267A4" w:rsidP="009014E0">
            <w:pPr>
              <w:pStyle w:val="TAL"/>
              <w:keepNext w:val="0"/>
              <w:keepLines w:val="0"/>
              <w:widowControl w:val="0"/>
              <w:jc w:val="center"/>
              <w:rPr>
                <w:sz w:val="16"/>
                <w:szCs w:val="16"/>
              </w:rPr>
            </w:pPr>
            <w:r w:rsidRPr="00F92F6B">
              <w:rPr>
                <w:sz w:val="16"/>
                <w:szCs w:val="16"/>
              </w:rPr>
              <w:t>0557</w:t>
            </w:r>
          </w:p>
        </w:tc>
        <w:tc>
          <w:tcPr>
            <w:tcW w:w="425" w:type="dxa"/>
            <w:shd w:val="solid" w:color="FFFFFF" w:fill="auto"/>
          </w:tcPr>
          <w:p w14:paraId="369C0E4F" w14:textId="2860252F" w:rsidR="00A267A4" w:rsidRPr="00F92F6B" w:rsidRDefault="00A267A4"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1BDDCDCF" w14:textId="1054DAB8" w:rsidR="00A267A4" w:rsidRPr="00F92F6B" w:rsidRDefault="00A267A4" w:rsidP="009014E0">
            <w:pPr>
              <w:pStyle w:val="TAC"/>
              <w:keepNext w:val="0"/>
              <w:keepLines w:val="0"/>
              <w:widowControl w:val="0"/>
              <w:rPr>
                <w:sz w:val="16"/>
                <w:szCs w:val="16"/>
              </w:rPr>
            </w:pPr>
            <w:r w:rsidRPr="00F92F6B">
              <w:rPr>
                <w:sz w:val="16"/>
                <w:szCs w:val="16"/>
              </w:rPr>
              <w:t>A</w:t>
            </w:r>
          </w:p>
        </w:tc>
        <w:tc>
          <w:tcPr>
            <w:tcW w:w="5151" w:type="dxa"/>
            <w:shd w:val="solid" w:color="FFFFFF" w:fill="auto"/>
          </w:tcPr>
          <w:p w14:paraId="272D4143" w14:textId="4D07B7CB" w:rsidR="00A267A4" w:rsidRPr="00F92F6B" w:rsidRDefault="00A267A4" w:rsidP="009014E0">
            <w:pPr>
              <w:widowControl w:val="0"/>
              <w:spacing w:after="0"/>
              <w:rPr>
                <w:rFonts w:ascii="Arial" w:hAnsi="Arial" w:cs="Arial"/>
                <w:sz w:val="16"/>
                <w:szCs w:val="16"/>
              </w:rPr>
            </w:pPr>
            <w:r w:rsidRPr="00F92F6B">
              <w:rPr>
                <w:rFonts w:ascii="Arial" w:hAnsi="Arial" w:cs="Arial"/>
                <w:sz w:val="16"/>
                <w:szCs w:val="16"/>
              </w:rPr>
              <w:t>CAG access control without mobility restrictions</w:t>
            </w:r>
          </w:p>
        </w:tc>
        <w:tc>
          <w:tcPr>
            <w:tcW w:w="708" w:type="dxa"/>
            <w:shd w:val="solid" w:color="FFFFFF" w:fill="auto"/>
          </w:tcPr>
          <w:p w14:paraId="0E2D70A0" w14:textId="06E44C85" w:rsidR="00A267A4" w:rsidRPr="00F92F6B" w:rsidRDefault="00A267A4" w:rsidP="009014E0">
            <w:pPr>
              <w:pStyle w:val="TAC"/>
              <w:keepNext w:val="0"/>
              <w:keepLines w:val="0"/>
              <w:widowControl w:val="0"/>
              <w:jc w:val="left"/>
              <w:rPr>
                <w:sz w:val="16"/>
                <w:szCs w:val="16"/>
              </w:rPr>
            </w:pPr>
            <w:r w:rsidRPr="00F92F6B">
              <w:rPr>
                <w:sz w:val="16"/>
                <w:szCs w:val="16"/>
              </w:rPr>
              <w:t>17.2.0</w:t>
            </w:r>
          </w:p>
        </w:tc>
      </w:tr>
      <w:tr w:rsidR="006C004A" w:rsidRPr="00F92F6B" w14:paraId="56A606A9" w14:textId="77777777" w:rsidTr="00D01F48">
        <w:tc>
          <w:tcPr>
            <w:tcW w:w="709" w:type="dxa"/>
            <w:shd w:val="solid" w:color="FFFFFF" w:fill="auto"/>
          </w:tcPr>
          <w:p w14:paraId="349FEB8A" w14:textId="77777777" w:rsidR="0082044A" w:rsidRPr="00F92F6B"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F92F6B" w:rsidRDefault="0082044A"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28110947" w14:textId="665F8341" w:rsidR="0082044A" w:rsidRPr="00F92F6B" w:rsidRDefault="0082044A" w:rsidP="009014E0">
            <w:pPr>
              <w:pStyle w:val="TAC"/>
              <w:keepNext w:val="0"/>
              <w:keepLines w:val="0"/>
              <w:widowControl w:val="0"/>
              <w:jc w:val="left"/>
              <w:rPr>
                <w:sz w:val="16"/>
                <w:szCs w:val="16"/>
              </w:rPr>
            </w:pPr>
            <w:r w:rsidRPr="00F92F6B">
              <w:rPr>
                <w:sz w:val="16"/>
                <w:szCs w:val="16"/>
              </w:rPr>
              <w:t>RP-222523</w:t>
            </w:r>
          </w:p>
        </w:tc>
        <w:tc>
          <w:tcPr>
            <w:tcW w:w="567" w:type="dxa"/>
            <w:shd w:val="solid" w:color="FFFFFF" w:fill="auto"/>
          </w:tcPr>
          <w:p w14:paraId="309DA7A9" w14:textId="0FA4638A" w:rsidR="0082044A" w:rsidRPr="00F92F6B" w:rsidRDefault="0082044A" w:rsidP="009014E0">
            <w:pPr>
              <w:pStyle w:val="TAL"/>
              <w:keepNext w:val="0"/>
              <w:keepLines w:val="0"/>
              <w:widowControl w:val="0"/>
              <w:jc w:val="center"/>
              <w:rPr>
                <w:sz w:val="16"/>
                <w:szCs w:val="16"/>
              </w:rPr>
            </w:pPr>
            <w:r w:rsidRPr="00F92F6B">
              <w:rPr>
                <w:sz w:val="16"/>
                <w:szCs w:val="16"/>
              </w:rPr>
              <w:t>0558</w:t>
            </w:r>
          </w:p>
        </w:tc>
        <w:tc>
          <w:tcPr>
            <w:tcW w:w="425" w:type="dxa"/>
            <w:shd w:val="solid" w:color="FFFFFF" w:fill="auto"/>
          </w:tcPr>
          <w:p w14:paraId="2B35C115" w14:textId="65C13BB8" w:rsidR="0082044A" w:rsidRPr="00F92F6B" w:rsidRDefault="0082044A"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483D0F6E" w14:textId="7E5CA6BC" w:rsidR="0082044A" w:rsidRPr="00F92F6B" w:rsidRDefault="0082044A"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6985CFC4" w14:textId="1C36C744" w:rsidR="0082044A" w:rsidRPr="00F92F6B" w:rsidRDefault="0082044A" w:rsidP="009014E0">
            <w:pPr>
              <w:widowControl w:val="0"/>
              <w:spacing w:after="0"/>
              <w:rPr>
                <w:rFonts w:ascii="Arial" w:hAnsi="Arial" w:cs="Arial"/>
                <w:sz w:val="16"/>
                <w:szCs w:val="16"/>
              </w:rPr>
            </w:pPr>
            <w:r w:rsidRPr="00F92F6B">
              <w:rPr>
                <w:rFonts w:ascii="Arial" w:hAnsi="Arial" w:cs="Arial"/>
                <w:sz w:val="16"/>
                <w:szCs w:val="16"/>
              </w:rPr>
              <w:t xml:space="preserve">Completion of the missing </w:t>
            </w:r>
            <w:proofErr w:type="spellStart"/>
            <w:r w:rsidRPr="00F92F6B">
              <w:rPr>
                <w:rFonts w:ascii="Arial" w:hAnsi="Arial" w:cs="Arial"/>
                <w:sz w:val="16"/>
                <w:szCs w:val="16"/>
              </w:rPr>
              <w:t>descripition</w:t>
            </w:r>
            <w:proofErr w:type="spellEnd"/>
            <w:r w:rsidRPr="00F92F6B">
              <w:rPr>
                <w:rFonts w:ascii="Arial" w:hAnsi="Arial" w:cs="Arial"/>
                <w:sz w:val="16"/>
                <w:szCs w:val="16"/>
              </w:rPr>
              <w:t xml:space="preserve"> of SCG MRO handling</w:t>
            </w:r>
          </w:p>
        </w:tc>
        <w:tc>
          <w:tcPr>
            <w:tcW w:w="708" w:type="dxa"/>
            <w:shd w:val="solid" w:color="FFFFFF" w:fill="auto"/>
          </w:tcPr>
          <w:p w14:paraId="4D80861E" w14:textId="7DD2F138" w:rsidR="0082044A" w:rsidRPr="00F92F6B" w:rsidRDefault="0082044A" w:rsidP="009014E0">
            <w:pPr>
              <w:pStyle w:val="TAC"/>
              <w:keepNext w:val="0"/>
              <w:keepLines w:val="0"/>
              <w:widowControl w:val="0"/>
              <w:jc w:val="left"/>
              <w:rPr>
                <w:sz w:val="16"/>
                <w:szCs w:val="16"/>
              </w:rPr>
            </w:pPr>
            <w:r w:rsidRPr="00F92F6B">
              <w:rPr>
                <w:sz w:val="16"/>
                <w:szCs w:val="16"/>
              </w:rPr>
              <w:t>17.2.0</w:t>
            </w:r>
          </w:p>
        </w:tc>
      </w:tr>
      <w:tr w:rsidR="006C004A" w:rsidRPr="00F92F6B" w14:paraId="5788568A" w14:textId="77777777" w:rsidTr="00D01F48">
        <w:tc>
          <w:tcPr>
            <w:tcW w:w="709" w:type="dxa"/>
            <w:shd w:val="solid" w:color="FFFFFF" w:fill="auto"/>
          </w:tcPr>
          <w:p w14:paraId="288E9D05" w14:textId="77777777" w:rsidR="007B18F0" w:rsidRPr="00F92F6B"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F92F6B" w:rsidRDefault="007B18F0"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35C09A75" w14:textId="1547E189" w:rsidR="007B18F0" w:rsidRPr="00F92F6B" w:rsidRDefault="007B18F0" w:rsidP="009014E0">
            <w:pPr>
              <w:pStyle w:val="TAC"/>
              <w:keepNext w:val="0"/>
              <w:keepLines w:val="0"/>
              <w:widowControl w:val="0"/>
              <w:jc w:val="left"/>
              <w:rPr>
                <w:sz w:val="16"/>
                <w:szCs w:val="16"/>
              </w:rPr>
            </w:pPr>
            <w:r w:rsidRPr="00F92F6B">
              <w:rPr>
                <w:sz w:val="16"/>
                <w:szCs w:val="16"/>
              </w:rPr>
              <w:t>RP-222525</w:t>
            </w:r>
          </w:p>
        </w:tc>
        <w:tc>
          <w:tcPr>
            <w:tcW w:w="567" w:type="dxa"/>
            <w:shd w:val="solid" w:color="FFFFFF" w:fill="auto"/>
          </w:tcPr>
          <w:p w14:paraId="38F25552" w14:textId="1EAFEEAC" w:rsidR="007B18F0" w:rsidRPr="00F92F6B" w:rsidRDefault="007B18F0" w:rsidP="009014E0">
            <w:pPr>
              <w:pStyle w:val="TAL"/>
              <w:keepNext w:val="0"/>
              <w:keepLines w:val="0"/>
              <w:widowControl w:val="0"/>
              <w:jc w:val="center"/>
              <w:rPr>
                <w:sz w:val="16"/>
                <w:szCs w:val="16"/>
              </w:rPr>
            </w:pPr>
            <w:r w:rsidRPr="00F92F6B">
              <w:rPr>
                <w:sz w:val="16"/>
                <w:szCs w:val="16"/>
              </w:rPr>
              <w:t>0559</w:t>
            </w:r>
          </w:p>
        </w:tc>
        <w:tc>
          <w:tcPr>
            <w:tcW w:w="425" w:type="dxa"/>
            <w:shd w:val="solid" w:color="FFFFFF" w:fill="auto"/>
          </w:tcPr>
          <w:p w14:paraId="43BFFAF6" w14:textId="6F812394" w:rsidR="007B18F0" w:rsidRPr="00F92F6B" w:rsidRDefault="007B18F0"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370B96D8" w14:textId="7DEF3CA7" w:rsidR="007B18F0" w:rsidRPr="00F92F6B" w:rsidRDefault="007B18F0"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52A6B063" w14:textId="13505D9F" w:rsidR="007B18F0" w:rsidRPr="00F92F6B" w:rsidRDefault="007B18F0" w:rsidP="009014E0">
            <w:pPr>
              <w:widowControl w:val="0"/>
              <w:spacing w:after="0"/>
              <w:rPr>
                <w:rFonts w:ascii="Arial" w:hAnsi="Arial" w:cs="Arial"/>
                <w:sz w:val="16"/>
                <w:szCs w:val="16"/>
              </w:rPr>
            </w:pPr>
            <w:r w:rsidRPr="00F92F6B">
              <w:rPr>
                <w:rFonts w:ascii="Arial" w:hAnsi="Arial" w:cs="Arial"/>
                <w:sz w:val="16"/>
                <w:szCs w:val="16"/>
              </w:rPr>
              <w:t>Correction on Slice Group Configuration</w:t>
            </w:r>
          </w:p>
        </w:tc>
        <w:tc>
          <w:tcPr>
            <w:tcW w:w="708" w:type="dxa"/>
            <w:shd w:val="solid" w:color="FFFFFF" w:fill="auto"/>
          </w:tcPr>
          <w:p w14:paraId="5FC9B096" w14:textId="2994FE73" w:rsidR="007B18F0" w:rsidRPr="00F92F6B" w:rsidRDefault="007B18F0" w:rsidP="009014E0">
            <w:pPr>
              <w:pStyle w:val="TAC"/>
              <w:keepNext w:val="0"/>
              <w:keepLines w:val="0"/>
              <w:widowControl w:val="0"/>
              <w:jc w:val="left"/>
              <w:rPr>
                <w:sz w:val="16"/>
                <w:szCs w:val="16"/>
              </w:rPr>
            </w:pPr>
            <w:r w:rsidRPr="00F92F6B">
              <w:rPr>
                <w:sz w:val="16"/>
                <w:szCs w:val="16"/>
              </w:rPr>
              <w:t>17.2.0</w:t>
            </w:r>
          </w:p>
        </w:tc>
      </w:tr>
      <w:tr w:rsidR="006C004A" w:rsidRPr="00F92F6B" w14:paraId="7EAEFBE9" w14:textId="77777777" w:rsidTr="00104FD3">
        <w:tc>
          <w:tcPr>
            <w:tcW w:w="709" w:type="dxa"/>
            <w:shd w:val="solid" w:color="FFFFFF" w:fill="auto"/>
          </w:tcPr>
          <w:p w14:paraId="6868B44B" w14:textId="77777777" w:rsidR="000B16B3" w:rsidRPr="00F92F6B"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F92F6B" w:rsidRDefault="000B16B3" w:rsidP="00D4492B">
            <w:pPr>
              <w:pStyle w:val="TAC"/>
              <w:keepNext w:val="0"/>
              <w:keepLines w:val="0"/>
              <w:widowControl w:val="0"/>
              <w:jc w:val="left"/>
              <w:rPr>
                <w:sz w:val="16"/>
                <w:szCs w:val="16"/>
              </w:rPr>
            </w:pPr>
            <w:r w:rsidRPr="00F92F6B">
              <w:rPr>
                <w:sz w:val="16"/>
                <w:szCs w:val="16"/>
              </w:rPr>
              <w:t>RP-97</w:t>
            </w:r>
          </w:p>
        </w:tc>
        <w:tc>
          <w:tcPr>
            <w:tcW w:w="992" w:type="dxa"/>
            <w:shd w:val="solid" w:color="FFFFFF" w:fill="auto"/>
          </w:tcPr>
          <w:p w14:paraId="1DE5B808" w14:textId="6BBDCB52" w:rsidR="000B16B3" w:rsidRPr="00F92F6B" w:rsidRDefault="000B16B3" w:rsidP="009014E0">
            <w:pPr>
              <w:pStyle w:val="TAC"/>
              <w:keepNext w:val="0"/>
              <w:keepLines w:val="0"/>
              <w:widowControl w:val="0"/>
              <w:jc w:val="left"/>
              <w:rPr>
                <w:sz w:val="16"/>
                <w:szCs w:val="16"/>
              </w:rPr>
            </w:pPr>
            <w:r w:rsidRPr="00F92F6B">
              <w:rPr>
                <w:sz w:val="16"/>
                <w:szCs w:val="16"/>
              </w:rPr>
              <w:t>RP-222526</w:t>
            </w:r>
          </w:p>
        </w:tc>
        <w:tc>
          <w:tcPr>
            <w:tcW w:w="567" w:type="dxa"/>
            <w:shd w:val="solid" w:color="FFFFFF" w:fill="auto"/>
          </w:tcPr>
          <w:p w14:paraId="10D1C8A6" w14:textId="52B53E14" w:rsidR="000B16B3" w:rsidRPr="00F92F6B" w:rsidRDefault="000B16B3" w:rsidP="009014E0">
            <w:pPr>
              <w:pStyle w:val="TAL"/>
              <w:keepNext w:val="0"/>
              <w:keepLines w:val="0"/>
              <w:widowControl w:val="0"/>
              <w:jc w:val="center"/>
              <w:rPr>
                <w:sz w:val="16"/>
                <w:szCs w:val="16"/>
              </w:rPr>
            </w:pPr>
            <w:r w:rsidRPr="00F92F6B">
              <w:rPr>
                <w:sz w:val="16"/>
                <w:szCs w:val="16"/>
              </w:rPr>
              <w:t>0561</w:t>
            </w:r>
          </w:p>
        </w:tc>
        <w:tc>
          <w:tcPr>
            <w:tcW w:w="425" w:type="dxa"/>
            <w:shd w:val="solid" w:color="FFFFFF" w:fill="auto"/>
          </w:tcPr>
          <w:p w14:paraId="5B0B558E" w14:textId="52D68B92" w:rsidR="000B16B3" w:rsidRPr="00F92F6B" w:rsidRDefault="000B16B3" w:rsidP="009014E0">
            <w:pPr>
              <w:pStyle w:val="TAR"/>
              <w:keepNext w:val="0"/>
              <w:keepLines w:val="0"/>
              <w:widowControl w:val="0"/>
              <w:jc w:val="center"/>
              <w:rPr>
                <w:sz w:val="16"/>
                <w:szCs w:val="16"/>
              </w:rPr>
            </w:pPr>
            <w:r w:rsidRPr="00F92F6B">
              <w:rPr>
                <w:sz w:val="16"/>
                <w:szCs w:val="16"/>
              </w:rPr>
              <w:t>-</w:t>
            </w:r>
          </w:p>
        </w:tc>
        <w:tc>
          <w:tcPr>
            <w:tcW w:w="426" w:type="dxa"/>
            <w:shd w:val="solid" w:color="FFFFFF" w:fill="auto"/>
          </w:tcPr>
          <w:p w14:paraId="5CDE0CD7" w14:textId="690BB40C" w:rsidR="000B16B3" w:rsidRPr="00F92F6B" w:rsidRDefault="000B16B3" w:rsidP="009014E0">
            <w:pPr>
              <w:pStyle w:val="TAC"/>
              <w:keepNext w:val="0"/>
              <w:keepLines w:val="0"/>
              <w:widowControl w:val="0"/>
              <w:rPr>
                <w:sz w:val="16"/>
                <w:szCs w:val="16"/>
              </w:rPr>
            </w:pPr>
            <w:r w:rsidRPr="00F92F6B">
              <w:rPr>
                <w:sz w:val="16"/>
                <w:szCs w:val="16"/>
              </w:rPr>
              <w:t>F</w:t>
            </w:r>
          </w:p>
        </w:tc>
        <w:tc>
          <w:tcPr>
            <w:tcW w:w="5151" w:type="dxa"/>
            <w:shd w:val="solid" w:color="FFFFFF" w:fill="auto"/>
          </w:tcPr>
          <w:p w14:paraId="4D9F6F4B" w14:textId="72504B8A" w:rsidR="000B16B3" w:rsidRPr="00F92F6B" w:rsidRDefault="000B16B3" w:rsidP="009014E0">
            <w:pPr>
              <w:widowControl w:val="0"/>
              <w:spacing w:after="0"/>
              <w:rPr>
                <w:rFonts w:ascii="Arial" w:hAnsi="Arial" w:cs="Arial"/>
                <w:sz w:val="16"/>
                <w:szCs w:val="16"/>
              </w:rPr>
            </w:pPr>
            <w:r w:rsidRPr="00F92F6B">
              <w:rPr>
                <w:rFonts w:ascii="Arial" w:hAnsi="Arial" w:cs="Arial"/>
                <w:sz w:val="16"/>
                <w:szCs w:val="16"/>
              </w:rPr>
              <w:t xml:space="preserve">Support for flexible </w:t>
            </w:r>
            <w:proofErr w:type="spellStart"/>
            <w:r w:rsidRPr="00F92F6B">
              <w:rPr>
                <w:rFonts w:ascii="Arial" w:hAnsi="Arial" w:cs="Arial"/>
                <w:sz w:val="16"/>
                <w:szCs w:val="16"/>
              </w:rPr>
              <w:t>gNB</w:t>
            </w:r>
            <w:proofErr w:type="spellEnd"/>
            <w:r w:rsidRPr="00F92F6B">
              <w:rPr>
                <w:rFonts w:ascii="Arial" w:hAnsi="Arial" w:cs="Arial"/>
                <w:sz w:val="16"/>
                <w:szCs w:val="16"/>
              </w:rPr>
              <w:t xml:space="preserve"> ID length [</w:t>
            </w:r>
            <w:proofErr w:type="spellStart"/>
            <w:r w:rsidRPr="00F92F6B">
              <w:rPr>
                <w:rFonts w:ascii="Arial" w:hAnsi="Arial" w:cs="Arial"/>
                <w:sz w:val="16"/>
                <w:szCs w:val="16"/>
              </w:rPr>
              <w:t>gNB_ID_Length</w:t>
            </w:r>
            <w:proofErr w:type="spellEnd"/>
            <w:r w:rsidRPr="00F92F6B">
              <w:rPr>
                <w:rFonts w:ascii="Arial" w:hAnsi="Arial" w:cs="Arial"/>
                <w:sz w:val="16"/>
                <w:szCs w:val="16"/>
              </w:rPr>
              <w:t>]</w:t>
            </w:r>
          </w:p>
        </w:tc>
        <w:tc>
          <w:tcPr>
            <w:tcW w:w="708" w:type="dxa"/>
            <w:shd w:val="solid" w:color="FFFFFF" w:fill="auto"/>
          </w:tcPr>
          <w:p w14:paraId="787D6C41" w14:textId="5A9D5B85" w:rsidR="000B16B3" w:rsidRPr="00F92F6B" w:rsidRDefault="000B16B3" w:rsidP="009014E0">
            <w:pPr>
              <w:pStyle w:val="TAC"/>
              <w:keepNext w:val="0"/>
              <w:keepLines w:val="0"/>
              <w:widowControl w:val="0"/>
              <w:jc w:val="left"/>
              <w:rPr>
                <w:sz w:val="16"/>
                <w:szCs w:val="16"/>
              </w:rPr>
            </w:pPr>
            <w:r w:rsidRPr="00F92F6B">
              <w:rPr>
                <w:sz w:val="16"/>
                <w:szCs w:val="16"/>
              </w:rPr>
              <w:t>17.2.0</w:t>
            </w:r>
          </w:p>
        </w:tc>
      </w:tr>
      <w:tr w:rsidR="006C004A" w:rsidRPr="00F92F6B"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F92F6B" w:rsidRDefault="000233E6" w:rsidP="00AE28A2">
            <w:pPr>
              <w:pStyle w:val="TAC"/>
              <w:keepNext w:val="0"/>
              <w:keepLines w:val="0"/>
              <w:widowControl w:val="0"/>
              <w:rPr>
                <w:sz w:val="16"/>
                <w:szCs w:val="16"/>
              </w:rPr>
            </w:pPr>
            <w:r w:rsidRPr="00F92F6B">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F92F6B" w:rsidRDefault="000233E6"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F92F6B" w:rsidRDefault="000233E6" w:rsidP="00AE28A2">
            <w:pPr>
              <w:pStyle w:val="TAC"/>
              <w:keepNext w:val="0"/>
              <w:keepLines w:val="0"/>
              <w:widowControl w:val="0"/>
              <w:jc w:val="left"/>
              <w:rPr>
                <w:sz w:val="16"/>
                <w:szCs w:val="16"/>
              </w:rPr>
            </w:pPr>
            <w:r w:rsidRPr="00F92F6B">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F92F6B" w:rsidRDefault="000233E6" w:rsidP="00AE28A2">
            <w:pPr>
              <w:pStyle w:val="TAL"/>
              <w:keepNext w:val="0"/>
              <w:keepLines w:val="0"/>
              <w:widowControl w:val="0"/>
              <w:jc w:val="center"/>
              <w:rPr>
                <w:sz w:val="16"/>
                <w:szCs w:val="16"/>
              </w:rPr>
            </w:pPr>
            <w:r w:rsidRPr="00F92F6B">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F92F6B" w:rsidRDefault="000233E6"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F92F6B" w:rsidRDefault="000233E6"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F92F6B" w:rsidRDefault="000233E6" w:rsidP="00AE28A2">
            <w:pPr>
              <w:widowControl w:val="0"/>
              <w:spacing w:after="0"/>
              <w:rPr>
                <w:rFonts w:ascii="Arial" w:hAnsi="Arial" w:cs="Arial"/>
                <w:sz w:val="16"/>
                <w:szCs w:val="16"/>
              </w:rPr>
            </w:pPr>
            <w:r w:rsidRPr="00F92F6B">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F92F6B" w:rsidRDefault="000233E6" w:rsidP="00AE28A2">
            <w:pPr>
              <w:pStyle w:val="TAC"/>
              <w:keepNext w:val="0"/>
              <w:keepLines w:val="0"/>
              <w:widowControl w:val="0"/>
              <w:jc w:val="left"/>
              <w:rPr>
                <w:sz w:val="16"/>
                <w:szCs w:val="16"/>
              </w:rPr>
            </w:pPr>
            <w:r w:rsidRPr="00F92F6B">
              <w:rPr>
                <w:sz w:val="16"/>
                <w:szCs w:val="16"/>
              </w:rPr>
              <w:t>17.3.0</w:t>
            </w:r>
          </w:p>
        </w:tc>
      </w:tr>
      <w:tr w:rsidR="006C004A" w:rsidRPr="00F92F6B"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F92F6B"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F92F6B" w:rsidRDefault="00135FC1"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F92F6B" w:rsidRDefault="00135FC1" w:rsidP="00AE28A2">
            <w:pPr>
              <w:pStyle w:val="TAC"/>
              <w:keepNext w:val="0"/>
              <w:keepLines w:val="0"/>
              <w:widowControl w:val="0"/>
              <w:jc w:val="left"/>
              <w:rPr>
                <w:sz w:val="16"/>
                <w:szCs w:val="16"/>
              </w:rPr>
            </w:pPr>
            <w:r w:rsidRPr="00F92F6B">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F92F6B" w:rsidRDefault="00135FC1" w:rsidP="00AE28A2">
            <w:pPr>
              <w:pStyle w:val="TAL"/>
              <w:keepNext w:val="0"/>
              <w:keepLines w:val="0"/>
              <w:widowControl w:val="0"/>
              <w:jc w:val="center"/>
              <w:rPr>
                <w:sz w:val="16"/>
                <w:szCs w:val="16"/>
              </w:rPr>
            </w:pPr>
            <w:r w:rsidRPr="00F92F6B">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F92F6B" w:rsidRDefault="00135FC1" w:rsidP="00AE28A2">
            <w:pPr>
              <w:pStyle w:val="TAR"/>
              <w:keepNext w:val="0"/>
              <w:keepLines w:val="0"/>
              <w:widowControl w:val="0"/>
              <w:jc w:val="center"/>
              <w:rPr>
                <w:sz w:val="16"/>
                <w:szCs w:val="16"/>
              </w:rPr>
            </w:pPr>
            <w:r w:rsidRPr="00F92F6B">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F92F6B" w:rsidRDefault="00135FC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F92F6B" w:rsidRDefault="00135FC1" w:rsidP="00AE28A2">
            <w:pPr>
              <w:widowControl w:val="0"/>
              <w:spacing w:after="0"/>
              <w:rPr>
                <w:rFonts w:ascii="Arial" w:hAnsi="Arial" w:cs="Arial"/>
                <w:sz w:val="16"/>
                <w:szCs w:val="16"/>
              </w:rPr>
            </w:pPr>
            <w:r w:rsidRPr="00F92F6B">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F92F6B" w:rsidRDefault="00135FC1" w:rsidP="00AE28A2">
            <w:pPr>
              <w:pStyle w:val="TAC"/>
              <w:keepNext w:val="0"/>
              <w:keepLines w:val="0"/>
              <w:widowControl w:val="0"/>
              <w:jc w:val="left"/>
              <w:rPr>
                <w:sz w:val="16"/>
                <w:szCs w:val="16"/>
              </w:rPr>
            </w:pPr>
            <w:r w:rsidRPr="00F92F6B">
              <w:rPr>
                <w:sz w:val="16"/>
                <w:szCs w:val="16"/>
              </w:rPr>
              <w:t>17.3.0</w:t>
            </w:r>
          </w:p>
        </w:tc>
      </w:tr>
      <w:tr w:rsidR="006C004A" w:rsidRPr="00F92F6B"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F92F6B"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F92F6B" w:rsidRDefault="00135FC1"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F92F6B" w:rsidRDefault="00135FC1" w:rsidP="00AE28A2">
            <w:pPr>
              <w:pStyle w:val="TAC"/>
              <w:keepNext w:val="0"/>
              <w:keepLines w:val="0"/>
              <w:widowControl w:val="0"/>
              <w:jc w:val="left"/>
              <w:rPr>
                <w:sz w:val="16"/>
                <w:szCs w:val="16"/>
              </w:rPr>
            </w:pPr>
            <w:r w:rsidRPr="00F92F6B">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F92F6B" w:rsidRDefault="00135FC1" w:rsidP="00AE28A2">
            <w:pPr>
              <w:pStyle w:val="TAL"/>
              <w:keepNext w:val="0"/>
              <w:keepLines w:val="0"/>
              <w:widowControl w:val="0"/>
              <w:jc w:val="center"/>
              <w:rPr>
                <w:sz w:val="16"/>
                <w:szCs w:val="16"/>
              </w:rPr>
            </w:pPr>
            <w:r w:rsidRPr="00F92F6B">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F92F6B" w:rsidRDefault="00135FC1"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F92F6B" w:rsidRDefault="00135FC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F92F6B" w:rsidRDefault="00135FC1" w:rsidP="00AE28A2">
            <w:pPr>
              <w:widowControl w:val="0"/>
              <w:spacing w:after="0"/>
              <w:rPr>
                <w:rFonts w:ascii="Arial" w:hAnsi="Arial" w:cs="Arial"/>
                <w:sz w:val="16"/>
                <w:szCs w:val="16"/>
              </w:rPr>
            </w:pPr>
            <w:r w:rsidRPr="00F92F6B">
              <w:rPr>
                <w:rFonts w:ascii="Arial" w:hAnsi="Arial" w:cs="Arial"/>
                <w:sz w:val="16"/>
                <w:szCs w:val="16"/>
              </w:rPr>
              <w:t xml:space="preserve">Miscellaneous corrections on TS 38.300 for NR </w:t>
            </w:r>
            <w:proofErr w:type="spellStart"/>
            <w:r w:rsidRPr="00F92F6B">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F92F6B" w:rsidRDefault="00135FC1" w:rsidP="00AE28A2">
            <w:pPr>
              <w:pStyle w:val="TAC"/>
              <w:keepNext w:val="0"/>
              <w:keepLines w:val="0"/>
              <w:widowControl w:val="0"/>
              <w:jc w:val="left"/>
              <w:rPr>
                <w:sz w:val="16"/>
                <w:szCs w:val="16"/>
              </w:rPr>
            </w:pPr>
            <w:r w:rsidRPr="00F92F6B">
              <w:rPr>
                <w:sz w:val="16"/>
                <w:szCs w:val="16"/>
              </w:rPr>
              <w:t>17.3.0</w:t>
            </w:r>
          </w:p>
        </w:tc>
      </w:tr>
      <w:tr w:rsidR="006C004A" w:rsidRPr="00F92F6B"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F92F6B"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F92F6B" w:rsidRDefault="004B60AC"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F92F6B" w:rsidRDefault="004B60AC" w:rsidP="00AE28A2">
            <w:pPr>
              <w:pStyle w:val="TAC"/>
              <w:keepNext w:val="0"/>
              <w:keepLines w:val="0"/>
              <w:widowControl w:val="0"/>
              <w:jc w:val="left"/>
              <w:rPr>
                <w:sz w:val="16"/>
                <w:szCs w:val="16"/>
              </w:rPr>
            </w:pPr>
            <w:r w:rsidRPr="00F92F6B">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F92F6B" w:rsidRDefault="004B60AC" w:rsidP="00AE28A2">
            <w:pPr>
              <w:pStyle w:val="TAL"/>
              <w:keepNext w:val="0"/>
              <w:keepLines w:val="0"/>
              <w:widowControl w:val="0"/>
              <w:jc w:val="center"/>
              <w:rPr>
                <w:sz w:val="16"/>
                <w:szCs w:val="16"/>
              </w:rPr>
            </w:pPr>
            <w:r w:rsidRPr="00F92F6B">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F92F6B" w:rsidRDefault="004B60AC"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F92F6B" w:rsidRDefault="004B60AC"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F92F6B" w:rsidRDefault="004B60AC" w:rsidP="00AE28A2">
            <w:pPr>
              <w:widowControl w:val="0"/>
              <w:spacing w:after="0"/>
              <w:rPr>
                <w:rFonts w:ascii="Arial" w:hAnsi="Arial" w:cs="Arial"/>
                <w:sz w:val="16"/>
                <w:szCs w:val="16"/>
              </w:rPr>
            </w:pPr>
            <w:r w:rsidRPr="00F92F6B">
              <w:rPr>
                <w:rFonts w:ascii="Arial" w:hAnsi="Arial" w:cs="Arial"/>
                <w:sz w:val="16"/>
                <w:szCs w:val="16"/>
              </w:rPr>
              <w:t xml:space="preserve">Miscellaneous </w:t>
            </w:r>
            <w:proofErr w:type="spellStart"/>
            <w:r w:rsidRPr="00F92F6B">
              <w:rPr>
                <w:rFonts w:ascii="Arial" w:hAnsi="Arial" w:cs="Arial"/>
                <w:sz w:val="16"/>
                <w:szCs w:val="16"/>
              </w:rPr>
              <w:t>RedCap</w:t>
            </w:r>
            <w:proofErr w:type="spellEnd"/>
            <w:r w:rsidRPr="00F92F6B">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F92F6B" w:rsidRDefault="004B60AC" w:rsidP="00AE28A2">
            <w:pPr>
              <w:pStyle w:val="TAC"/>
              <w:keepNext w:val="0"/>
              <w:keepLines w:val="0"/>
              <w:widowControl w:val="0"/>
              <w:jc w:val="left"/>
              <w:rPr>
                <w:sz w:val="16"/>
                <w:szCs w:val="16"/>
              </w:rPr>
            </w:pPr>
            <w:r w:rsidRPr="00F92F6B">
              <w:rPr>
                <w:sz w:val="16"/>
                <w:szCs w:val="16"/>
              </w:rPr>
              <w:t>17.3.0</w:t>
            </w:r>
          </w:p>
        </w:tc>
      </w:tr>
      <w:tr w:rsidR="006C004A" w:rsidRPr="00F92F6B"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F92F6B"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F92F6B" w:rsidRDefault="00F06F8D"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F92F6B" w:rsidRDefault="00F06F8D" w:rsidP="00AE28A2">
            <w:pPr>
              <w:pStyle w:val="TAC"/>
              <w:keepNext w:val="0"/>
              <w:keepLines w:val="0"/>
              <w:widowControl w:val="0"/>
              <w:jc w:val="left"/>
              <w:rPr>
                <w:sz w:val="16"/>
                <w:szCs w:val="16"/>
              </w:rPr>
            </w:pPr>
            <w:r w:rsidRPr="00F92F6B">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F92F6B" w:rsidRDefault="00F06F8D" w:rsidP="00AE28A2">
            <w:pPr>
              <w:pStyle w:val="TAL"/>
              <w:keepNext w:val="0"/>
              <w:keepLines w:val="0"/>
              <w:widowControl w:val="0"/>
              <w:jc w:val="center"/>
              <w:rPr>
                <w:sz w:val="16"/>
                <w:szCs w:val="16"/>
              </w:rPr>
            </w:pPr>
            <w:r w:rsidRPr="00F92F6B">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F92F6B" w:rsidRDefault="00F06F8D"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F92F6B" w:rsidRDefault="00F06F8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F92F6B" w:rsidRDefault="00F06F8D" w:rsidP="00AE28A2">
            <w:pPr>
              <w:widowControl w:val="0"/>
              <w:spacing w:after="0"/>
              <w:rPr>
                <w:rFonts w:ascii="Arial" w:hAnsi="Arial" w:cs="Arial"/>
                <w:sz w:val="16"/>
                <w:szCs w:val="16"/>
              </w:rPr>
            </w:pPr>
            <w:r w:rsidRPr="00F92F6B">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F92F6B" w:rsidRDefault="00F06F8D" w:rsidP="00AE28A2">
            <w:pPr>
              <w:pStyle w:val="TAC"/>
              <w:keepNext w:val="0"/>
              <w:keepLines w:val="0"/>
              <w:widowControl w:val="0"/>
              <w:jc w:val="left"/>
              <w:rPr>
                <w:sz w:val="16"/>
                <w:szCs w:val="16"/>
              </w:rPr>
            </w:pPr>
            <w:r w:rsidRPr="00F92F6B">
              <w:rPr>
                <w:sz w:val="16"/>
                <w:szCs w:val="16"/>
              </w:rPr>
              <w:t>17.3.0</w:t>
            </w:r>
          </w:p>
        </w:tc>
      </w:tr>
      <w:tr w:rsidR="006C004A" w:rsidRPr="00F92F6B"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F92F6B"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F92F6B" w:rsidRDefault="00666947"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F92F6B" w:rsidRDefault="00666947" w:rsidP="00AE28A2">
            <w:pPr>
              <w:pStyle w:val="TAC"/>
              <w:keepNext w:val="0"/>
              <w:keepLines w:val="0"/>
              <w:widowControl w:val="0"/>
              <w:jc w:val="left"/>
              <w:rPr>
                <w:sz w:val="16"/>
                <w:szCs w:val="16"/>
              </w:rPr>
            </w:pPr>
            <w:r w:rsidRPr="00F92F6B">
              <w:rPr>
                <w:sz w:val="16"/>
                <w:szCs w:val="16"/>
              </w:rPr>
              <w:t>RP</w:t>
            </w:r>
            <w:r w:rsidR="00604F21" w:rsidRPr="00F92F6B">
              <w:rPr>
                <w:sz w:val="16"/>
                <w:szCs w:val="16"/>
              </w:rPr>
              <w:t>-</w:t>
            </w:r>
            <w:r w:rsidRPr="00F92F6B">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F92F6B" w:rsidRDefault="00666947" w:rsidP="00AE28A2">
            <w:pPr>
              <w:pStyle w:val="TAL"/>
              <w:keepNext w:val="0"/>
              <w:keepLines w:val="0"/>
              <w:widowControl w:val="0"/>
              <w:jc w:val="center"/>
              <w:rPr>
                <w:sz w:val="16"/>
                <w:szCs w:val="16"/>
              </w:rPr>
            </w:pPr>
            <w:r w:rsidRPr="00F92F6B">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F92F6B" w:rsidRDefault="00666947"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F92F6B" w:rsidRDefault="00666947"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F92F6B" w:rsidRDefault="00666947" w:rsidP="00AE28A2">
            <w:pPr>
              <w:widowControl w:val="0"/>
              <w:spacing w:after="0"/>
              <w:rPr>
                <w:rFonts w:ascii="Arial" w:hAnsi="Arial" w:cs="Arial"/>
                <w:sz w:val="16"/>
                <w:szCs w:val="16"/>
              </w:rPr>
            </w:pPr>
            <w:r w:rsidRPr="00F92F6B">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F92F6B" w:rsidRDefault="00666947" w:rsidP="00AE28A2">
            <w:pPr>
              <w:pStyle w:val="TAC"/>
              <w:keepNext w:val="0"/>
              <w:keepLines w:val="0"/>
              <w:widowControl w:val="0"/>
              <w:jc w:val="left"/>
              <w:rPr>
                <w:sz w:val="16"/>
                <w:szCs w:val="16"/>
              </w:rPr>
            </w:pPr>
            <w:r w:rsidRPr="00F92F6B">
              <w:rPr>
                <w:sz w:val="16"/>
                <w:szCs w:val="16"/>
              </w:rPr>
              <w:t>17.3.0</w:t>
            </w:r>
          </w:p>
        </w:tc>
      </w:tr>
      <w:tr w:rsidR="006C004A" w:rsidRPr="00F92F6B"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F92F6B"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F92F6B" w:rsidRDefault="00666947"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F92F6B" w:rsidRDefault="00666947" w:rsidP="00AE28A2">
            <w:pPr>
              <w:pStyle w:val="TAC"/>
              <w:keepNext w:val="0"/>
              <w:keepLines w:val="0"/>
              <w:widowControl w:val="0"/>
              <w:jc w:val="left"/>
              <w:rPr>
                <w:sz w:val="16"/>
                <w:szCs w:val="16"/>
              </w:rPr>
            </w:pPr>
            <w:r w:rsidRPr="00F92F6B">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F92F6B" w:rsidRDefault="00666947" w:rsidP="00AE28A2">
            <w:pPr>
              <w:pStyle w:val="TAL"/>
              <w:keepNext w:val="0"/>
              <w:keepLines w:val="0"/>
              <w:widowControl w:val="0"/>
              <w:jc w:val="center"/>
              <w:rPr>
                <w:sz w:val="16"/>
                <w:szCs w:val="16"/>
              </w:rPr>
            </w:pPr>
            <w:r w:rsidRPr="00F92F6B">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F92F6B" w:rsidRDefault="00666947"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F92F6B" w:rsidRDefault="00666947"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F92F6B" w:rsidRDefault="00666947" w:rsidP="00AE28A2">
            <w:pPr>
              <w:widowControl w:val="0"/>
              <w:spacing w:after="0"/>
              <w:rPr>
                <w:rFonts w:ascii="Arial" w:hAnsi="Arial" w:cs="Arial"/>
                <w:sz w:val="16"/>
                <w:szCs w:val="16"/>
              </w:rPr>
            </w:pPr>
            <w:r w:rsidRPr="00F92F6B">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F92F6B" w:rsidRDefault="00666947" w:rsidP="00AE28A2">
            <w:pPr>
              <w:pStyle w:val="TAC"/>
              <w:keepNext w:val="0"/>
              <w:keepLines w:val="0"/>
              <w:widowControl w:val="0"/>
              <w:jc w:val="left"/>
              <w:rPr>
                <w:sz w:val="16"/>
                <w:szCs w:val="16"/>
              </w:rPr>
            </w:pPr>
            <w:r w:rsidRPr="00F92F6B">
              <w:rPr>
                <w:sz w:val="16"/>
                <w:szCs w:val="16"/>
              </w:rPr>
              <w:t>17.3.0</w:t>
            </w:r>
          </w:p>
        </w:tc>
      </w:tr>
      <w:tr w:rsidR="006C004A" w:rsidRPr="00F92F6B"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F92F6B"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F92F6B" w:rsidRDefault="000455E3"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F92F6B" w:rsidRDefault="000455E3" w:rsidP="00AE28A2">
            <w:pPr>
              <w:pStyle w:val="TAC"/>
              <w:keepNext w:val="0"/>
              <w:keepLines w:val="0"/>
              <w:widowControl w:val="0"/>
              <w:jc w:val="left"/>
              <w:rPr>
                <w:sz w:val="16"/>
                <w:szCs w:val="16"/>
              </w:rPr>
            </w:pPr>
            <w:r w:rsidRPr="00F92F6B">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F92F6B" w:rsidRDefault="000455E3" w:rsidP="00AE28A2">
            <w:pPr>
              <w:pStyle w:val="TAL"/>
              <w:keepNext w:val="0"/>
              <w:keepLines w:val="0"/>
              <w:widowControl w:val="0"/>
              <w:jc w:val="center"/>
              <w:rPr>
                <w:sz w:val="16"/>
                <w:szCs w:val="16"/>
              </w:rPr>
            </w:pPr>
            <w:r w:rsidRPr="00F92F6B">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F92F6B" w:rsidRDefault="000455E3"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F92F6B" w:rsidRDefault="000455E3" w:rsidP="00AE28A2">
            <w:pPr>
              <w:pStyle w:val="TAC"/>
              <w:keepNext w:val="0"/>
              <w:keepLines w:val="0"/>
              <w:widowControl w:val="0"/>
              <w:rPr>
                <w:sz w:val="16"/>
                <w:szCs w:val="16"/>
              </w:rPr>
            </w:pPr>
            <w:r w:rsidRPr="00F92F6B">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F92F6B" w:rsidRDefault="000455E3" w:rsidP="00AE28A2">
            <w:pPr>
              <w:widowControl w:val="0"/>
              <w:spacing w:after="0"/>
              <w:rPr>
                <w:rFonts w:ascii="Arial" w:hAnsi="Arial" w:cs="Arial"/>
                <w:sz w:val="16"/>
                <w:szCs w:val="16"/>
              </w:rPr>
            </w:pPr>
            <w:r w:rsidRPr="00F92F6B">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F92F6B" w:rsidRDefault="000455E3" w:rsidP="00AE28A2">
            <w:pPr>
              <w:pStyle w:val="TAC"/>
              <w:keepNext w:val="0"/>
              <w:keepLines w:val="0"/>
              <w:widowControl w:val="0"/>
              <w:jc w:val="left"/>
              <w:rPr>
                <w:sz w:val="16"/>
                <w:szCs w:val="16"/>
              </w:rPr>
            </w:pPr>
            <w:r w:rsidRPr="00F92F6B">
              <w:rPr>
                <w:sz w:val="16"/>
                <w:szCs w:val="16"/>
              </w:rPr>
              <w:t>17.3.0</w:t>
            </w:r>
          </w:p>
        </w:tc>
      </w:tr>
      <w:tr w:rsidR="006C004A" w:rsidRPr="00F92F6B"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F92F6B"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F92F6B" w:rsidRDefault="00161B6B"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F92F6B" w:rsidRDefault="00161B6B" w:rsidP="00AE28A2">
            <w:pPr>
              <w:pStyle w:val="TAC"/>
              <w:keepNext w:val="0"/>
              <w:keepLines w:val="0"/>
              <w:widowControl w:val="0"/>
              <w:jc w:val="left"/>
              <w:rPr>
                <w:sz w:val="16"/>
                <w:szCs w:val="16"/>
              </w:rPr>
            </w:pPr>
            <w:r w:rsidRPr="00F92F6B">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F92F6B" w:rsidRDefault="00161B6B" w:rsidP="00AE28A2">
            <w:pPr>
              <w:pStyle w:val="TAL"/>
              <w:keepNext w:val="0"/>
              <w:keepLines w:val="0"/>
              <w:widowControl w:val="0"/>
              <w:jc w:val="center"/>
              <w:rPr>
                <w:sz w:val="16"/>
                <w:szCs w:val="16"/>
              </w:rPr>
            </w:pPr>
            <w:r w:rsidRPr="00F92F6B">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F92F6B" w:rsidRDefault="00161B6B"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F92F6B" w:rsidRDefault="00161B6B"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F92F6B" w:rsidRDefault="00161B6B" w:rsidP="00AE28A2">
            <w:pPr>
              <w:widowControl w:val="0"/>
              <w:spacing w:after="0"/>
              <w:rPr>
                <w:rFonts w:ascii="Arial" w:hAnsi="Arial" w:cs="Arial"/>
                <w:sz w:val="16"/>
                <w:szCs w:val="16"/>
              </w:rPr>
            </w:pPr>
            <w:r w:rsidRPr="00F92F6B">
              <w:rPr>
                <w:rFonts w:ascii="Arial" w:hAnsi="Arial" w:cs="Arial"/>
                <w:sz w:val="16"/>
                <w:szCs w:val="16"/>
              </w:rPr>
              <w:t xml:space="preserve">Clarification for </w:t>
            </w:r>
            <w:proofErr w:type="spellStart"/>
            <w:r w:rsidRPr="00F92F6B">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F92F6B" w:rsidRDefault="00161B6B" w:rsidP="00AE28A2">
            <w:pPr>
              <w:pStyle w:val="TAC"/>
              <w:keepNext w:val="0"/>
              <w:keepLines w:val="0"/>
              <w:widowControl w:val="0"/>
              <w:jc w:val="left"/>
              <w:rPr>
                <w:sz w:val="16"/>
                <w:szCs w:val="16"/>
              </w:rPr>
            </w:pPr>
            <w:r w:rsidRPr="00F92F6B">
              <w:rPr>
                <w:sz w:val="16"/>
                <w:szCs w:val="16"/>
              </w:rPr>
              <w:t>17.3.0</w:t>
            </w:r>
          </w:p>
        </w:tc>
      </w:tr>
      <w:tr w:rsidR="006C004A" w:rsidRPr="00F92F6B"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F92F6B"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F92F6B" w:rsidRDefault="00693C59"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F92F6B" w:rsidRDefault="00693C59" w:rsidP="00AE28A2">
            <w:pPr>
              <w:pStyle w:val="TAC"/>
              <w:keepNext w:val="0"/>
              <w:keepLines w:val="0"/>
              <w:widowControl w:val="0"/>
              <w:jc w:val="left"/>
              <w:rPr>
                <w:sz w:val="16"/>
                <w:szCs w:val="16"/>
              </w:rPr>
            </w:pPr>
            <w:r w:rsidRPr="00F92F6B">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F92F6B" w:rsidRDefault="00693C59" w:rsidP="00AE28A2">
            <w:pPr>
              <w:pStyle w:val="TAL"/>
              <w:keepNext w:val="0"/>
              <w:keepLines w:val="0"/>
              <w:widowControl w:val="0"/>
              <w:jc w:val="center"/>
              <w:rPr>
                <w:sz w:val="16"/>
                <w:szCs w:val="16"/>
              </w:rPr>
            </w:pPr>
            <w:r w:rsidRPr="00F92F6B">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F92F6B" w:rsidRDefault="00693C59"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F92F6B" w:rsidRDefault="00693C5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F92F6B" w:rsidRDefault="00693C59" w:rsidP="00AE28A2">
            <w:pPr>
              <w:widowControl w:val="0"/>
              <w:spacing w:after="0"/>
              <w:rPr>
                <w:rFonts w:ascii="Arial" w:hAnsi="Arial" w:cs="Arial"/>
                <w:sz w:val="16"/>
                <w:szCs w:val="16"/>
              </w:rPr>
            </w:pPr>
            <w:r w:rsidRPr="00F92F6B">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F92F6B" w:rsidRDefault="00693C59" w:rsidP="00AE28A2">
            <w:pPr>
              <w:pStyle w:val="TAC"/>
              <w:keepNext w:val="0"/>
              <w:keepLines w:val="0"/>
              <w:widowControl w:val="0"/>
              <w:jc w:val="left"/>
              <w:rPr>
                <w:sz w:val="16"/>
                <w:szCs w:val="16"/>
              </w:rPr>
            </w:pPr>
            <w:r w:rsidRPr="00F92F6B">
              <w:rPr>
                <w:sz w:val="16"/>
                <w:szCs w:val="16"/>
              </w:rPr>
              <w:t>17.3.0</w:t>
            </w:r>
          </w:p>
        </w:tc>
      </w:tr>
      <w:tr w:rsidR="006C004A" w:rsidRPr="00F92F6B"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F92F6B"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F92F6B" w:rsidRDefault="00D620DF"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F92F6B" w:rsidRDefault="00D620DF" w:rsidP="00AE28A2">
            <w:pPr>
              <w:pStyle w:val="TAC"/>
              <w:keepNext w:val="0"/>
              <w:keepLines w:val="0"/>
              <w:widowControl w:val="0"/>
              <w:jc w:val="left"/>
              <w:rPr>
                <w:sz w:val="16"/>
                <w:szCs w:val="16"/>
              </w:rPr>
            </w:pPr>
            <w:r w:rsidRPr="00F92F6B">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F92F6B" w:rsidRDefault="00D620DF" w:rsidP="00AE28A2">
            <w:pPr>
              <w:pStyle w:val="TAL"/>
              <w:keepNext w:val="0"/>
              <w:keepLines w:val="0"/>
              <w:widowControl w:val="0"/>
              <w:jc w:val="center"/>
              <w:rPr>
                <w:sz w:val="16"/>
                <w:szCs w:val="16"/>
              </w:rPr>
            </w:pPr>
            <w:r w:rsidRPr="00F92F6B">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F92F6B" w:rsidRDefault="00D620DF"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F92F6B" w:rsidRDefault="00D620D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F92F6B" w:rsidRDefault="00D620DF" w:rsidP="00AE28A2">
            <w:pPr>
              <w:widowControl w:val="0"/>
              <w:spacing w:after="0"/>
              <w:rPr>
                <w:rFonts w:ascii="Arial" w:hAnsi="Arial" w:cs="Arial"/>
                <w:sz w:val="16"/>
                <w:szCs w:val="16"/>
              </w:rPr>
            </w:pPr>
            <w:r w:rsidRPr="00F92F6B">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F92F6B" w:rsidRDefault="00D620DF" w:rsidP="00AE28A2">
            <w:pPr>
              <w:pStyle w:val="TAC"/>
              <w:keepNext w:val="0"/>
              <w:keepLines w:val="0"/>
              <w:widowControl w:val="0"/>
              <w:jc w:val="left"/>
              <w:rPr>
                <w:sz w:val="16"/>
                <w:szCs w:val="16"/>
              </w:rPr>
            </w:pPr>
            <w:r w:rsidRPr="00F92F6B">
              <w:rPr>
                <w:sz w:val="16"/>
                <w:szCs w:val="16"/>
              </w:rPr>
              <w:t>17.3.0</w:t>
            </w:r>
          </w:p>
        </w:tc>
      </w:tr>
      <w:tr w:rsidR="006C004A" w:rsidRPr="00F92F6B"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F92F6B"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F92F6B" w:rsidRDefault="00AF1C45"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F92F6B" w:rsidRDefault="00AF1C45" w:rsidP="00AE28A2">
            <w:pPr>
              <w:pStyle w:val="TAC"/>
              <w:keepNext w:val="0"/>
              <w:keepLines w:val="0"/>
              <w:widowControl w:val="0"/>
              <w:jc w:val="left"/>
              <w:rPr>
                <w:sz w:val="16"/>
                <w:szCs w:val="16"/>
              </w:rPr>
            </w:pPr>
            <w:r w:rsidRPr="00F92F6B">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F92F6B" w:rsidRDefault="00AF1C45" w:rsidP="00AE28A2">
            <w:pPr>
              <w:pStyle w:val="TAL"/>
              <w:keepNext w:val="0"/>
              <w:keepLines w:val="0"/>
              <w:widowControl w:val="0"/>
              <w:jc w:val="center"/>
              <w:rPr>
                <w:sz w:val="16"/>
                <w:szCs w:val="16"/>
              </w:rPr>
            </w:pPr>
            <w:r w:rsidRPr="00F92F6B">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F92F6B" w:rsidRDefault="00AF1C45"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F92F6B" w:rsidRDefault="00AF1C4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F92F6B" w:rsidRDefault="00AF1C45" w:rsidP="00AE28A2">
            <w:pPr>
              <w:widowControl w:val="0"/>
              <w:spacing w:after="0"/>
              <w:rPr>
                <w:rFonts w:ascii="Arial" w:hAnsi="Arial" w:cs="Arial"/>
                <w:sz w:val="16"/>
                <w:szCs w:val="16"/>
              </w:rPr>
            </w:pPr>
            <w:r w:rsidRPr="00F92F6B">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F92F6B" w:rsidRDefault="00AF1C45" w:rsidP="00AE28A2">
            <w:pPr>
              <w:pStyle w:val="TAC"/>
              <w:keepNext w:val="0"/>
              <w:keepLines w:val="0"/>
              <w:widowControl w:val="0"/>
              <w:jc w:val="left"/>
              <w:rPr>
                <w:sz w:val="16"/>
                <w:szCs w:val="16"/>
              </w:rPr>
            </w:pPr>
            <w:r w:rsidRPr="00F92F6B">
              <w:rPr>
                <w:sz w:val="16"/>
                <w:szCs w:val="16"/>
              </w:rPr>
              <w:t>17.3.0</w:t>
            </w:r>
          </w:p>
        </w:tc>
      </w:tr>
      <w:tr w:rsidR="006C004A" w:rsidRPr="00F92F6B"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F92F6B"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F92F6B" w:rsidRDefault="00E21293"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F92F6B" w:rsidRDefault="00E21293" w:rsidP="00AE28A2">
            <w:pPr>
              <w:pStyle w:val="TAC"/>
              <w:keepNext w:val="0"/>
              <w:keepLines w:val="0"/>
              <w:widowControl w:val="0"/>
              <w:jc w:val="left"/>
              <w:rPr>
                <w:sz w:val="16"/>
                <w:szCs w:val="16"/>
              </w:rPr>
            </w:pPr>
            <w:r w:rsidRPr="00F92F6B">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F92F6B" w:rsidRDefault="00E21293" w:rsidP="00AE28A2">
            <w:pPr>
              <w:pStyle w:val="TAL"/>
              <w:keepNext w:val="0"/>
              <w:keepLines w:val="0"/>
              <w:widowControl w:val="0"/>
              <w:jc w:val="center"/>
              <w:rPr>
                <w:sz w:val="16"/>
                <w:szCs w:val="16"/>
              </w:rPr>
            </w:pPr>
            <w:r w:rsidRPr="00F92F6B">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F92F6B" w:rsidRDefault="00E21293"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F92F6B" w:rsidRDefault="00E2129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F92F6B" w:rsidRDefault="00E21293" w:rsidP="00AE28A2">
            <w:pPr>
              <w:widowControl w:val="0"/>
              <w:spacing w:after="0"/>
              <w:rPr>
                <w:rFonts w:ascii="Arial" w:hAnsi="Arial" w:cs="Arial"/>
                <w:sz w:val="16"/>
                <w:szCs w:val="16"/>
              </w:rPr>
            </w:pPr>
            <w:r w:rsidRPr="00F92F6B">
              <w:rPr>
                <w:rFonts w:ascii="Arial" w:hAnsi="Arial" w:cs="Arial"/>
                <w:sz w:val="16"/>
                <w:szCs w:val="16"/>
              </w:rPr>
              <w:t xml:space="preserve">Minimization of data loss and duplication avoidance during mobility from MBS non </w:t>
            </w:r>
            <w:proofErr w:type="spellStart"/>
            <w:r w:rsidRPr="00F92F6B">
              <w:rPr>
                <w:rFonts w:ascii="Arial" w:hAnsi="Arial" w:cs="Arial"/>
                <w:sz w:val="16"/>
                <w:szCs w:val="16"/>
              </w:rPr>
              <w:t>upporting</w:t>
            </w:r>
            <w:proofErr w:type="spellEnd"/>
            <w:r w:rsidRPr="00F92F6B">
              <w:rPr>
                <w:rFonts w:ascii="Arial" w:hAnsi="Arial" w:cs="Arial"/>
                <w:sz w:val="16"/>
                <w:szCs w:val="16"/>
              </w:rPr>
              <w:t xml:space="preserve"> </w:t>
            </w:r>
            <w:proofErr w:type="spellStart"/>
            <w:r w:rsidRPr="00F92F6B">
              <w:rPr>
                <w:rFonts w:ascii="Arial" w:hAnsi="Arial" w:cs="Arial"/>
                <w:sz w:val="16"/>
                <w:szCs w:val="16"/>
              </w:rPr>
              <w:t>gNB</w:t>
            </w:r>
            <w:proofErr w:type="spellEnd"/>
            <w:r w:rsidRPr="00F92F6B">
              <w:rPr>
                <w:rFonts w:ascii="Arial" w:hAnsi="Arial" w:cs="Arial"/>
                <w:sz w:val="16"/>
                <w:szCs w:val="16"/>
              </w:rPr>
              <w:t xml:space="preserve"> to supporting </w:t>
            </w:r>
            <w:proofErr w:type="spellStart"/>
            <w:r w:rsidRPr="00F92F6B">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F92F6B" w:rsidRDefault="00E21293" w:rsidP="00AE28A2">
            <w:pPr>
              <w:pStyle w:val="TAC"/>
              <w:keepNext w:val="0"/>
              <w:keepLines w:val="0"/>
              <w:widowControl w:val="0"/>
              <w:jc w:val="left"/>
              <w:rPr>
                <w:sz w:val="16"/>
                <w:szCs w:val="16"/>
              </w:rPr>
            </w:pPr>
            <w:r w:rsidRPr="00F92F6B">
              <w:rPr>
                <w:sz w:val="16"/>
                <w:szCs w:val="16"/>
              </w:rPr>
              <w:t>17.3.0</w:t>
            </w:r>
          </w:p>
        </w:tc>
      </w:tr>
      <w:tr w:rsidR="006C004A" w:rsidRPr="00F92F6B"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F92F6B"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F92F6B" w:rsidRDefault="00FE444E"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F92F6B" w:rsidRDefault="00FE444E" w:rsidP="00AE28A2">
            <w:pPr>
              <w:pStyle w:val="TAC"/>
              <w:keepNext w:val="0"/>
              <w:keepLines w:val="0"/>
              <w:widowControl w:val="0"/>
              <w:jc w:val="left"/>
              <w:rPr>
                <w:sz w:val="16"/>
                <w:szCs w:val="16"/>
              </w:rPr>
            </w:pPr>
            <w:r w:rsidRPr="00F92F6B">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F92F6B" w:rsidRDefault="00FE444E" w:rsidP="00AE28A2">
            <w:pPr>
              <w:pStyle w:val="TAL"/>
              <w:keepNext w:val="0"/>
              <w:keepLines w:val="0"/>
              <w:widowControl w:val="0"/>
              <w:jc w:val="center"/>
              <w:rPr>
                <w:sz w:val="16"/>
                <w:szCs w:val="16"/>
              </w:rPr>
            </w:pPr>
            <w:r w:rsidRPr="00F92F6B">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F92F6B" w:rsidRDefault="00FE444E"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F92F6B" w:rsidRDefault="00FE444E"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F92F6B" w:rsidRDefault="00FE444E" w:rsidP="00AE28A2">
            <w:pPr>
              <w:widowControl w:val="0"/>
              <w:spacing w:after="0"/>
              <w:rPr>
                <w:rFonts w:ascii="Arial" w:hAnsi="Arial" w:cs="Arial"/>
                <w:sz w:val="16"/>
                <w:szCs w:val="16"/>
              </w:rPr>
            </w:pPr>
            <w:r w:rsidRPr="00F92F6B">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F92F6B" w:rsidRDefault="00FE444E" w:rsidP="00AE28A2">
            <w:pPr>
              <w:pStyle w:val="TAC"/>
              <w:keepNext w:val="0"/>
              <w:keepLines w:val="0"/>
              <w:widowControl w:val="0"/>
              <w:jc w:val="left"/>
              <w:rPr>
                <w:sz w:val="16"/>
                <w:szCs w:val="16"/>
              </w:rPr>
            </w:pPr>
            <w:r w:rsidRPr="00F92F6B">
              <w:rPr>
                <w:sz w:val="16"/>
                <w:szCs w:val="16"/>
              </w:rPr>
              <w:t>17.3.0</w:t>
            </w:r>
          </w:p>
        </w:tc>
      </w:tr>
      <w:tr w:rsidR="006C004A" w:rsidRPr="00F92F6B"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F92F6B"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F92F6B" w:rsidRDefault="00027DB8"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F92F6B" w:rsidRDefault="00027DB8" w:rsidP="00AE28A2">
            <w:pPr>
              <w:pStyle w:val="TAC"/>
              <w:keepNext w:val="0"/>
              <w:keepLines w:val="0"/>
              <w:widowControl w:val="0"/>
              <w:jc w:val="left"/>
              <w:rPr>
                <w:sz w:val="16"/>
                <w:szCs w:val="16"/>
              </w:rPr>
            </w:pPr>
            <w:r w:rsidRPr="00F92F6B">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F92F6B" w:rsidRDefault="00027DB8" w:rsidP="00AE28A2">
            <w:pPr>
              <w:pStyle w:val="TAL"/>
              <w:keepNext w:val="0"/>
              <w:keepLines w:val="0"/>
              <w:widowControl w:val="0"/>
              <w:jc w:val="center"/>
              <w:rPr>
                <w:sz w:val="16"/>
                <w:szCs w:val="16"/>
              </w:rPr>
            </w:pPr>
            <w:r w:rsidRPr="00F92F6B">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F92F6B" w:rsidRDefault="00027DB8"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F92F6B" w:rsidRDefault="00027DB8"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F92F6B" w:rsidRDefault="00027DB8" w:rsidP="00AE28A2">
            <w:pPr>
              <w:widowControl w:val="0"/>
              <w:spacing w:after="0"/>
              <w:rPr>
                <w:rFonts w:ascii="Arial" w:hAnsi="Arial" w:cs="Arial"/>
                <w:sz w:val="16"/>
                <w:szCs w:val="16"/>
              </w:rPr>
            </w:pPr>
            <w:r w:rsidRPr="00F92F6B">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F92F6B" w:rsidRDefault="00027DB8" w:rsidP="00AE28A2">
            <w:pPr>
              <w:pStyle w:val="TAC"/>
              <w:keepNext w:val="0"/>
              <w:keepLines w:val="0"/>
              <w:widowControl w:val="0"/>
              <w:jc w:val="left"/>
              <w:rPr>
                <w:sz w:val="16"/>
                <w:szCs w:val="16"/>
              </w:rPr>
            </w:pPr>
            <w:r w:rsidRPr="00F92F6B">
              <w:rPr>
                <w:sz w:val="16"/>
                <w:szCs w:val="16"/>
              </w:rPr>
              <w:t>17.3.0</w:t>
            </w:r>
          </w:p>
        </w:tc>
      </w:tr>
      <w:tr w:rsidR="006C004A" w:rsidRPr="00F92F6B"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F92F6B"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F92F6B" w:rsidRDefault="00027DB8"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F92F6B" w:rsidRDefault="00027DB8" w:rsidP="00AE28A2">
            <w:pPr>
              <w:pStyle w:val="TAC"/>
              <w:keepNext w:val="0"/>
              <w:keepLines w:val="0"/>
              <w:widowControl w:val="0"/>
              <w:jc w:val="left"/>
              <w:rPr>
                <w:sz w:val="16"/>
                <w:szCs w:val="16"/>
              </w:rPr>
            </w:pPr>
            <w:r w:rsidRPr="00F92F6B">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F92F6B" w:rsidRDefault="00027DB8" w:rsidP="00AE28A2">
            <w:pPr>
              <w:pStyle w:val="TAL"/>
              <w:keepNext w:val="0"/>
              <w:keepLines w:val="0"/>
              <w:widowControl w:val="0"/>
              <w:jc w:val="center"/>
              <w:rPr>
                <w:sz w:val="16"/>
                <w:szCs w:val="16"/>
              </w:rPr>
            </w:pPr>
            <w:r w:rsidRPr="00F92F6B">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F92F6B" w:rsidRDefault="00027DB8"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F92F6B" w:rsidRDefault="00027DB8"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F92F6B" w:rsidRDefault="00027DB8" w:rsidP="00AE28A2">
            <w:pPr>
              <w:widowControl w:val="0"/>
              <w:spacing w:after="0"/>
              <w:rPr>
                <w:rFonts w:ascii="Arial" w:hAnsi="Arial" w:cs="Arial"/>
                <w:sz w:val="16"/>
                <w:szCs w:val="16"/>
              </w:rPr>
            </w:pPr>
            <w:r w:rsidRPr="00F92F6B">
              <w:rPr>
                <w:rFonts w:ascii="Arial" w:hAnsi="Arial" w:cs="Arial"/>
                <w:sz w:val="16"/>
                <w:szCs w:val="16"/>
              </w:rPr>
              <w:t xml:space="preserve">CR to TS 38.300 on RAN visible </w:t>
            </w:r>
            <w:proofErr w:type="spellStart"/>
            <w:r w:rsidRPr="00F92F6B">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F92F6B" w:rsidRDefault="00027DB8" w:rsidP="00AE28A2">
            <w:pPr>
              <w:pStyle w:val="TAC"/>
              <w:keepNext w:val="0"/>
              <w:keepLines w:val="0"/>
              <w:widowControl w:val="0"/>
              <w:jc w:val="left"/>
              <w:rPr>
                <w:sz w:val="16"/>
                <w:szCs w:val="16"/>
              </w:rPr>
            </w:pPr>
            <w:r w:rsidRPr="00F92F6B">
              <w:rPr>
                <w:sz w:val="16"/>
                <w:szCs w:val="16"/>
              </w:rPr>
              <w:t>17.3.0</w:t>
            </w:r>
          </w:p>
        </w:tc>
      </w:tr>
      <w:tr w:rsidR="006C004A" w:rsidRPr="00F92F6B"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F92F6B"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F92F6B" w:rsidRDefault="00C4180D" w:rsidP="00AE28A2">
            <w:pPr>
              <w:pStyle w:val="TAC"/>
              <w:keepNext w:val="0"/>
              <w:keepLines w:val="0"/>
              <w:widowControl w:val="0"/>
              <w:jc w:val="left"/>
              <w:rPr>
                <w:sz w:val="16"/>
                <w:szCs w:val="16"/>
              </w:rPr>
            </w:pPr>
            <w:r w:rsidRPr="00F92F6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F92F6B" w:rsidRDefault="00C4180D" w:rsidP="00AE28A2">
            <w:pPr>
              <w:pStyle w:val="TAC"/>
              <w:keepNext w:val="0"/>
              <w:keepLines w:val="0"/>
              <w:widowControl w:val="0"/>
              <w:jc w:val="left"/>
              <w:rPr>
                <w:sz w:val="16"/>
                <w:szCs w:val="16"/>
              </w:rPr>
            </w:pPr>
            <w:r w:rsidRPr="00F92F6B">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F92F6B" w:rsidRDefault="00C4180D" w:rsidP="00AE28A2">
            <w:pPr>
              <w:pStyle w:val="TAL"/>
              <w:keepNext w:val="0"/>
              <w:keepLines w:val="0"/>
              <w:widowControl w:val="0"/>
              <w:jc w:val="center"/>
              <w:rPr>
                <w:sz w:val="16"/>
                <w:szCs w:val="16"/>
              </w:rPr>
            </w:pPr>
            <w:r w:rsidRPr="00F92F6B">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F92F6B" w:rsidRDefault="00C4180D"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F92F6B" w:rsidRDefault="00C4180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F92F6B" w:rsidRDefault="00C4180D" w:rsidP="00AE28A2">
            <w:pPr>
              <w:widowControl w:val="0"/>
              <w:spacing w:after="0"/>
              <w:rPr>
                <w:rFonts w:ascii="Arial" w:hAnsi="Arial" w:cs="Arial"/>
                <w:sz w:val="16"/>
                <w:szCs w:val="16"/>
              </w:rPr>
            </w:pPr>
            <w:r w:rsidRPr="00F92F6B">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F92F6B" w:rsidRDefault="00C4180D" w:rsidP="00AE28A2">
            <w:pPr>
              <w:pStyle w:val="TAC"/>
              <w:keepNext w:val="0"/>
              <w:keepLines w:val="0"/>
              <w:widowControl w:val="0"/>
              <w:jc w:val="left"/>
              <w:rPr>
                <w:sz w:val="16"/>
                <w:szCs w:val="16"/>
              </w:rPr>
            </w:pPr>
            <w:r w:rsidRPr="00F92F6B">
              <w:rPr>
                <w:sz w:val="16"/>
                <w:szCs w:val="16"/>
              </w:rPr>
              <w:t>17.3.0</w:t>
            </w:r>
          </w:p>
        </w:tc>
      </w:tr>
      <w:tr w:rsidR="006C004A" w:rsidRPr="00F92F6B"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F92F6B" w:rsidRDefault="00422EC9" w:rsidP="00AE28A2">
            <w:pPr>
              <w:pStyle w:val="TAC"/>
              <w:keepNext w:val="0"/>
              <w:keepLines w:val="0"/>
              <w:widowControl w:val="0"/>
              <w:rPr>
                <w:sz w:val="16"/>
                <w:szCs w:val="16"/>
              </w:rPr>
            </w:pPr>
            <w:r w:rsidRPr="00F92F6B">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F92F6B" w:rsidRDefault="00422EC9"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F92F6B" w:rsidRDefault="00422EC9" w:rsidP="00AE28A2">
            <w:pPr>
              <w:pStyle w:val="TAC"/>
              <w:keepNext w:val="0"/>
              <w:keepLines w:val="0"/>
              <w:widowControl w:val="0"/>
              <w:jc w:val="left"/>
              <w:rPr>
                <w:sz w:val="16"/>
                <w:szCs w:val="16"/>
              </w:rPr>
            </w:pPr>
            <w:r w:rsidRPr="00F92F6B">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F92F6B" w:rsidRDefault="00422EC9" w:rsidP="00AE28A2">
            <w:pPr>
              <w:pStyle w:val="TAL"/>
              <w:keepNext w:val="0"/>
              <w:keepLines w:val="0"/>
              <w:widowControl w:val="0"/>
              <w:jc w:val="center"/>
              <w:rPr>
                <w:sz w:val="16"/>
                <w:szCs w:val="16"/>
              </w:rPr>
            </w:pPr>
            <w:r w:rsidRPr="00F92F6B">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F92F6B" w:rsidRDefault="00422EC9"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F92F6B" w:rsidRDefault="00422EC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F92F6B" w:rsidRDefault="00422EC9" w:rsidP="00AE28A2">
            <w:pPr>
              <w:widowControl w:val="0"/>
              <w:spacing w:after="0"/>
              <w:rPr>
                <w:rFonts w:ascii="Arial" w:hAnsi="Arial" w:cs="Arial"/>
                <w:sz w:val="16"/>
                <w:szCs w:val="16"/>
              </w:rPr>
            </w:pPr>
            <w:r w:rsidRPr="00F92F6B">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F92F6B" w:rsidRDefault="00422EC9" w:rsidP="00AE28A2">
            <w:pPr>
              <w:pStyle w:val="TAC"/>
              <w:keepNext w:val="0"/>
              <w:keepLines w:val="0"/>
              <w:widowControl w:val="0"/>
              <w:jc w:val="left"/>
              <w:rPr>
                <w:sz w:val="16"/>
                <w:szCs w:val="16"/>
              </w:rPr>
            </w:pPr>
            <w:r w:rsidRPr="00F92F6B">
              <w:rPr>
                <w:sz w:val="16"/>
                <w:szCs w:val="16"/>
              </w:rPr>
              <w:t>17.4.0</w:t>
            </w:r>
          </w:p>
        </w:tc>
      </w:tr>
      <w:tr w:rsidR="006C004A" w:rsidRPr="00F92F6B"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F92F6B"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F92F6B" w:rsidRDefault="00BD2ECF"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F92F6B" w:rsidRDefault="00BD2ECF" w:rsidP="00AE28A2">
            <w:pPr>
              <w:pStyle w:val="TAC"/>
              <w:keepNext w:val="0"/>
              <w:keepLines w:val="0"/>
              <w:widowControl w:val="0"/>
              <w:jc w:val="left"/>
              <w:rPr>
                <w:sz w:val="16"/>
                <w:szCs w:val="16"/>
              </w:rPr>
            </w:pPr>
            <w:r w:rsidRPr="00F92F6B">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F92F6B" w:rsidRDefault="00BD2ECF" w:rsidP="00AE28A2">
            <w:pPr>
              <w:pStyle w:val="TAL"/>
              <w:keepNext w:val="0"/>
              <w:keepLines w:val="0"/>
              <w:widowControl w:val="0"/>
              <w:jc w:val="center"/>
              <w:rPr>
                <w:sz w:val="16"/>
                <w:szCs w:val="16"/>
              </w:rPr>
            </w:pPr>
            <w:r w:rsidRPr="00F92F6B">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F92F6B" w:rsidRDefault="00BD2ECF"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F92F6B" w:rsidRDefault="00BD2EC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F92F6B" w:rsidRDefault="00BD2ECF" w:rsidP="00AE28A2">
            <w:pPr>
              <w:widowControl w:val="0"/>
              <w:spacing w:after="0"/>
              <w:rPr>
                <w:rFonts w:ascii="Arial" w:hAnsi="Arial" w:cs="Arial"/>
                <w:sz w:val="16"/>
                <w:szCs w:val="16"/>
              </w:rPr>
            </w:pPr>
            <w:r w:rsidRPr="00F92F6B">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F92F6B" w:rsidRDefault="00BD2ECF" w:rsidP="00AE28A2">
            <w:pPr>
              <w:pStyle w:val="TAC"/>
              <w:keepNext w:val="0"/>
              <w:keepLines w:val="0"/>
              <w:widowControl w:val="0"/>
              <w:jc w:val="left"/>
              <w:rPr>
                <w:sz w:val="16"/>
                <w:szCs w:val="16"/>
              </w:rPr>
            </w:pPr>
            <w:r w:rsidRPr="00F92F6B">
              <w:rPr>
                <w:sz w:val="16"/>
                <w:szCs w:val="16"/>
              </w:rPr>
              <w:t>17.4.0</w:t>
            </w:r>
          </w:p>
        </w:tc>
      </w:tr>
      <w:tr w:rsidR="006C004A" w:rsidRPr="00F92F6B"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F92F6B"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F92F6B" w:rsidRDefault="00F24E1F"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F92F6B" w:rsidRDefault="00F24E1F" w:rsidP="00AE28A2">
            <w:pPr>
              <w:pStyle w:val="TAC"/>
              <w:keepNext w:val="0"/>
              <w:keepLines w:val="0"/>
              <w:widowControl w:val="0"/>
              <w:jc w:val="left"/>
              <w:rPr>
                <w:sz w:val="16"/>
                <w:szCs w:val="16"/>
              </w:rPr>
            </w:pPr>
            <w:r w:rsidRPr="00F92F6B">
              <w:rPr>
                <w:sz w:val="16"/>
                <w:szCs w:val="16"/>
              </w:rPr>
              <w:t>RP-2306</w:t>
            </w:r>
            <w:r w:rsidR="00F74136" w:rsidRPr="00F92F6B">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F92F6B" w:rsidRDefault="00F24E1F" w:rsidP="00AE28A2">
            <w:pPr>
              <w:pStyle w:val="TAL"/>
              <w:keepNext w:val="0"/>
              <w:keepLines w:val="0"/>
              <w:widowControl w:val="0"/>
              <w:jc w:val="center"/>
              <w:rPr>
                <w:sz w:val="16"/>
                <w:szCs w:val="16"/>
              </w:rPr>
            </w:pPr>
            <w:r w:rsidRPr="00F92F6B">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F92F6B" w:rsidRDefault="00F24E1F"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F92F6B" w:rsidRDefault="00F24E1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F92F6B" w:rsidRDefault="00F24E1F" w:rsidP="00AE28A2">
            <w:pPr>
              <w:widowControl w:val="0"/>
              <w:spacing w:after="0"/>
              <w:rPr>
                <w:rFonts w:ascii="Arial" w:hAnsi="Arial" w:cs="Arial"/>
                <w:sz w:val="16"/>
                <w:szCs w:val="16"/>
              </w:rPr>
            </w:pPr>
            <w:r w:rsidRPr="00F92F6B">
              <w:rPr>
                <w:rFonts w:ascii="Arial" w:hAnsi="Arial" w:cs="Arial"/>
                <w:sz w:val="16"/>
                <w:szCs w:val="16"/>
              </w:rPr>
              <w:t xml:space="preserve">Corrections to description of RAN Visible </w:t>
            </w:r>
            <w:proofErr w:type="spellStart"/>
            <w:r w:rsidRPr="00F92F6B">
              <w:rPr>
                <w:rFonts w:ascii="Arial" w:hAnsi="Arial" w:cs="Arial"/>
                <w:sz w:val="16"/>
                <w:szCs w:val="16"/>
              </w:rPr>
              <w:t>QoE</w:t>
            </w:r>
            <w:proofErr w:type="spellEnd"/>
            <w:r w:rsidRPr="00F92F6B">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F92F6B" w:rsidRDefault="00F24E1F" w:rsidP="00AE28A2">
            <w:pPr>
              <w:pStyle w:val="TAC"/>
              <w:keepNext w:val="0"/>
              <w:keepLines w:val="0"/>
              <w:widowControl w:val="0"/>
              <w:jc w:val="left"/>
              <w:rPr>
                <w:sz w:val="16"/>
                <w:szCs w:val="16"/>
              </w:rPr>
            </w:pPr>
            <w:r w:rsidRPr="00F92F6B">
              <w:rPr>
                <w:sz w:val="16"/>
                <w:szCs w:val="16"/>
              </w:rPr>
              <w:t>17.4.0</w:t>
            </w:r>
          </w:p>
        </w:tc>
      </w:tr>
      <w:tr w:rsidR="006C004A" w:rsidRPr="00F92F6B"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F92F6B"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F92F6B" w:rsidRDefault="00D23F60"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F92F6B" w:rsidRDefault="00D23F60" w:rsidP="00AE28A2">
            <w:pPr>
              <w:pStyle w:val="TAC"/>
              <w:keepNext w:val="0"/>
              <w:keepLines w:val="0"/>
              <w:widowControl w:val="0"/>
              <w:jc w:val="left"/>
              <w:rPr>
                <w:sz w:val="16"/>
                <w:szCs w:val="16"/>
              </w:rPr>
            </w:pPr>
            <w:r w:rsidRPr="00F92F6B">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F92F6B" w:rsidRDefault="00D23F60" w:rsidP="00AE28A2">
            <w:pPr>
              <w:pStyle w:val="TAL"/>
              <w:keepNext w:val="0"/>
              <w:keepLines w:val="0"/>
              <w:widowControl w:val="0"/>
              <w:jc w:val="center"/>
              <w:rPr>
                <w:sz w:val="16"/>
                <w:szCs w:val="16"/>
              </w:rPr>
            </w:pPr>
            <w:r w:rsidRPr="00F92F6B">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F92F6B" w:rsidRDefault="00D23F60"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F92F6B" w:rsidRDefault="00D23F6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F92F6B" w:rsidRDefault="00D23F60" w:rsidP="00AE28A2">
            <w:pPr>
              <w:widowControl w:val="0"/>
              <w:spacing w:after="0"/>
              <w:rPr>
                <w:rFonts w:ascii="Arial" w:hAnsi="Arial" w:cs="Arial"/>
                <w:sz w:val="16"/>
                <w:szCs w:val="16"/>
              </w:rPr>
            </w:pPr>
            <w:r w:rsidRPr="00F92F6B">
              <w:rPr>
                <w:rFonts w:ascii="Arial" w:hAnsi="Arial" w:cs="Arial"/>
                <w:sz w:val="16"/>
                <w:szCs w:val="16"/>
              </w:rPr>
              <w:t xml:space="preserve">Clarification of UE Behaviour upon Pause of </w:t>
            </w:r>
            <w:proofErr w:type="spellStart"/>
            <w:r w:rsidRPr="00F92F6B">
              <w:rPr>
                <w:rFonts w:ascii="Arial" w:hAnsi="Arial" w:cs="Arial"/>
                <w:sz w:val="16"/>
                <w:szCs w:val="16"/>
              </w:rPr>
              <w:t>QoE</w:t>
            </w:r>
            <w:proofErr w:type="spellEnd"/>
            <w:r w:rsidRPr="00F92F6B">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F92F6B" w:rsidRDefault="00D23F60" w:rsidP="00AE28A2">
            <w:pPr>
              <w:pStyle w:val="TAC"/>
              <w:keepNext w:val="0"/>
              <w:keepLines w:val="0"/>
              <w:widowControl w:val="0"/>
              <w:jc w:val="left"/>
              <w:rPr>
                <w:sz w:val="16"/>
                <w:szCs w:val="16"/>
              </w:rPr>
            </w:pPr>
            <w:r w:rsidRPr="00F92F6B">
              <w:rPr>
                <w:sz w:val="16"/>
                <w:szCs w:val="16"/>
              </w:rPr>
              <w:t>17.4.0</w:t>
            </w:r>
          </w:p>
        </w:tc>
      </w:tr>
      <w:tr w:rsidR="006C004A" w:rsidRPr="00F92F6B"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F92F6B"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F92F6B" w:rsidRDefault="000E4675"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F92F6B" w:rsidRDefault="000E4675" w:rsidP="00AE28A2">
            <w:pPr>
              <w:pStyle w:val="TAC"/>
              <w:keepNext w:val="0"/>
              <w:keepLines w:val="0"/>
              <w:widowControl w:val="0"/>
              <w:jc w:val="left"/>
              <w:rPr>
                <w:sz w:val="16"/>
                <w:szCs w:val="16"/>
              </w:rPr>
            </w:pPr>
            <w:r w:rsidRPr="00F92F6B">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F92F6B" w:rsidRDefault="000E4675" w:rsidP="00AE28A2">
            <w:pPr>
              <w:pStyle w:val="TAL"/>
              <w:keepNext w:val="0"/>
              <w:keepLines w:val="0"/>
              <w:widowControl w:val="0"/>
              <w:jc w:val="center"/>
              <w:rPr>
                <w:sz w:val="16"/>
                <w:szCs w:val="16"/>
              </w:rPr>
            </w:pPr>
            <w:r w:rsidRPr="00F92F6B">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F92F6B" w:rsidRDefault="000E4675"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F92F6B" w:rsidRDefault="000E467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F92F6B" w:rsidRDefault="000E4675" w:rsidP="00AE28A2">
            <w:pPr>
              <w:widowControl w:val="0"/>
              <w:spacing w:after="0"/>
              <w:rPr>
                <w:rFonts w:ascii="Arial" w:hAnsi="Arial" w:cs="Arial"/>
                <w:sz w:val="16"/>
                <w:szCs w:val="16"/>
              </w:rPr>
            </w:pPr>
            <w:r w:rsidRPr="00F92F6B">
              <w:rPr>
                <w:rFonts w:ascii="Arial" w:hAnsi="Arial" w:cs="Arial"/>
                <w:sz w:val="16"/>
                <w:szCs w:val="16"/>
              </w:rPr>
              <w:t>Removal of editor</w:t>
            </w:r>
            <w:r w:rsidR="00AB7F95" w:rsidRPr="00F92F6B">
              <w:rPr>
                <w:rFonts w:ascii="Arial" w:hAnsi="Arial" w:cs="Arial"/>
                <w:sz w:val="16"/>
                <w:szCs w:val="16"/>
              </w:rPr>
              <w:t>'</w:t>
            </w:r>
            <w:r w:rsidRPr="00F92F6B">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F92F6B" w:rsidRDefault="000E4675" w:rsidP="00AE28A2">
            <w:pPr>
              <w:pStyle w:val="TAC"/>
              <w:keepNext w:val="0"/>
              <w:keepLines w:val="0"/>
              <w:widowControl w:val="0"/>
              <w:jc w:val="left"/>
              <w:rPr>
                <w:sz w:val="16"/>
                <w:szCs w:val="16"/>
              </w:rPr>
            </w:pPr>
            <w:r w:rsidRPr="00F92F6B">
              <w:rPr>
                <w:sz w:val="16"/>
                <w:szCs w:val="16"/>
              </w:rPr>
              <w:t>17.4.0</w:t>
            </w:r>
          </w:p>
        </w:tc>
      </w:tr>
      <w:tr w:rsidR="006C004A" w:rsidRPr="00F92F6B"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F92F6B"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F92F6B" w:rsidRDefault="009A1DB1"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F92F6B" w:rsidRDefault="009A1DB1" w:rsidP="00AE28A2">
            <w:pPr>
              <w:pStyle w:val="TAC"/>
              <w:keepNext w:val="0"/>
              <w:keepLines w:val="0"/>
              <w:widowControl w:val="0"/>
              <w:jc w:val="left"/>
              <w:rPr>
                <w:sz w:val="16"/>
                <w:szCs w:val="16"/>
              </w:rPr>
            </w:pPr>
            <w:r w:rsidRPr="00F92F6B">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F92F6B" w:rsidRDefault="009A1DB1" w:rsidP="00AE28A2">
            <w:pPr>
              <w:pStyle w:val="TAL"/>
              <w:keepNext w:val="0"/>
              <w:keepLines w:val="0"/>
              <w:widowControl w:val="0"/>
              <w:jc w:val="center"/>
              <w:rPr>
                <w:sz w:val="16"/>
                <w:szCs w:val="16"/>
              </w:rPr>
            </w:pPr>
            <w:r w:rsidRPr="00F92F6B">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F92F6B" w:rsidRDefault="009A1DB1"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F92F6B" w:rsidRDefault="009A1DB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F92F6B" w:rsidRDefault="009A1DB1" w:rsidP="00AE28A2">
            <w:pPr>
              <w:widowControl w:val="0"/>
              <w:spacing w:after="0"/>
              <w:rPr>
                <w:rFonts w:ascii="Arial" w:hAnsi="Arial" w:cs="Arial"/>
                <w:sz w:val="16"/>
                <w:szCs w:val="16"/>
              </w:rPr>
            </w:pPr>
            <w:r w:rsidRPr="00F92F6B">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F92F6B" w:rsidRDefault="009A1DB1" w:rsidP="00AE28A2">
            <w:pPr>
              <w:pStyle w:val="TAC"/>
              <w:keepNext w:val="0"/>
              <w:keepLines w:val="0"/>
              <w:widowControl w:val="0"/>
              <w:jc w:val="left"/>
              <w:rPr>
                <w:sz w:val="16"/>
                <w:szCs w:val="16"/>
              </w:rPr>
            </w:pPr>
            <w:r w:rsidRPr="00F92F6B">
              <w:rPr>
                <w:sz w:val="16"/>
                <w:szCs w:val="16"/>
              </w:rPr>
              <w:t>17.4.0</w:t>
            </w:r>
          </w:p>
        </w:tc>
      </w:tr>
      <w:tr w:rsidR="006C004A" w:rsidRPr="00F92F6B"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F92F6B"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F92F6B" w:rsidRDefault="00744A79"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F92F6B" w:rsidRDefault="00744A79" w:rsidP="00AE28A2">
            <w:pPr>
              <w:pStyle w:val="TAC"/>
              <w:keepNext w:val="0"/>
              <w:keepLines w:val="0"/>
              <w:widowControl w:val="0"/>
              <w:jc w:val="left"/>
              <w:rPr>
                <w:sz w:val="16"/>
                <w:szCs w:val="16"/>
              </w:rPr>
            </w:pPr>
            <w:r w:rsidRPr="00F92F6B">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F92F6B" w:rsidRDefault="00744A79" w:rsidP="00AE28A2">
            <w:pPr>
              <w:pStyle w:val="TAL"/>
              <w:keepNext w:val="0"/>
              <w:keepLines w:val="0"/>
              <w:widowControl w:val="0"/>
              <w:jc w:val="center"/>
              <w:rPr>
                <w:sz w:val="16"/>
                <w:szCs w:val="16"/>
              </w:rPr>
            </w:pPr>
            <w:r w:rsidRPr="00F92F6B">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F92F6B" w:rsidRDefault="00744A79"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F92F6B" w:rsidRDefault="00744A7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F92F6B" w:rsidRDefault="00744A79" w:rsidP="00AE28A2">
            <w:pPr>
              <w:widowControl w:val="0"/>
              <w:spacing w:after="0"/>
              <w:rPr>
                <w:rFonts w:ascii="Arial" w:hAnsi="Arial" w:cs="Arial"/>
                <w:sz w:val="16"/>
                <w:szCs w:val="16"/>
              </w:rPr>
            </w:pPr>
            <w:r w:rsidRPr="00F92F6B">
              <w:rPr>
                <w:rFonts w:ascii="Arial" w:hAnsi="Arial" w:cs="Arial"/>
                <w:sz w:val="16"/>
                <w:szCs w:val="16"/>
              </w:rPr>
              <w:t xml:space="preserve">Correction on </w:t>
            </w:r>
            <w:proofErr w:type="spellStart"/>
            <w:r w:rsidRPr="00F92F6B">
              <w:rPr>
                <w:rFonts w:ascii="Arial" w:hAnsi="Arial" w:cs="Arial"/>
                <w:sz w:val="16"/>
                <w:szCs w:val="16"/>
              </w:rPr>
              <w:t>RRCReject</w:t>
            </w:r>
            <w:proofErr w:type="spellEnd"/>
            <w:r w:rsidRPr="00F92F6B">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F92F6B" w:rsidRDefault="00744A79" w:rsidP="00AE28A2">
            <w:pPr>
              <w:pStyle w:val="TAC"/>
              <w:keepNext w:val="0"/>
              <w:keepLines w:val="0"/>
              <w:widowControl w:val="0"/>
              <w:jc w:val="left"/>
              <w:rPr>
                <w:sz w:val="16"/>
                <w:szCs w:val="16"/>
              </w:rPr>
            </w:pPr>
            <w:r w:rsidRPr="00F92F6B">
              <w:rPr>
                <w:sz w:val="16"/>
                <w:szCs w:val="16"/>
              </w:rPr>
              <w:t>17.4.0</w:t>
            </w:r>
          </w:p>
        </w:tc>
      </w:tr>
      <w:tr w:rsidR="006C004A" w:rsidRPr="00F92F6B"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F92F6B"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F92F6B" w:rsidRDefault="00B845B1"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F92F6B" w:rsidRDefault="00B845B1" w:rsidP="00AE28A2">
            <w:pPr>
              <w:pStyle w:val="TAC"/>
              <w:keepNext w:val="0"/>
              <w:keepLines w:val="0"/>
              <w:widowControl w:val="0"/>
              <w:jc w:val="left"/>
              <w:rPr>
                <w:sz w:val="16"/>
                <w:szCs w:val="16"/>
              </w:rPr>
            </w:pPr>
            <w:r w:rsidRPr="00F92F6B">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F92F6B" w:rsidRDefault="00B845B1" w:rsidP="00AE28A2">
            <w:pPr>
              <w:pStyle w:val="TAL"/>
              <w:keepNext w:val="0"/>
              <w:keepLines w:val="0"/>
              <w:widowControl w:val="0"/>
              <w:jc w:val="center"/>
              <w:rPr>
                <w:sz w:val="16"/>
                <w:szCs w:val="16"/>
              </w:rPr>
            </w:pPr>
            <w:r w:rsidRPr="00F92F6B">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F92F6B" w:rsidRDefault="00B845B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F92F6B" w:rsidRDefault="00B845B1"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F92F6B" w:rsidRDefault="00B845B1" w:rsidP="00AE28A2">
            <w:pPr>
              <w:widowControl w:val="0"/>
              <w:spacing w:after="0"/>
              <w:rPr>
                <w:rFonts w:ascii="Arial" w:hAnsi="Arial" w:cs="Arial"/>
                <w:sz w:val="16"/>
                <w:szCs w:val="16"/>
              </w:rPr>
            </w:pPr>
            <w:r w:rsidRPr="00F92F6B">
              <w:rPr>
                <w:rFonts w:ascii="Arial" w:hAnsi="Arial" w:cs="Arial"/>
                <w:sz w:val="16"/>
                <w:szCs w:val="16"/>
              </w:rPr>
              <w:t xml:space="preserve">Clarification on the PDCCH Ordered RACH for </w:t>
            </w:r>
            <w:proofErr w:type="spellStart"/>
            <w:r w:rsidRPr="00F92F6B">
              <w:rPr>
                <w:rFonts w:ascii="Arial" w:hAnsi="Arial" w:cs="Arial"/>
                <w:sz w:val="16"/>
                <w:szCs w:val="16"/>
              </w:rPr>
              <w:t>SCell</w:t>
            </w:r>
            <w:proofErr w:type="spellEnd"/>
            <w:r w:rsidRPr="00F92F6B">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F92F6B" w:rsidRDefault="00B845B1" w:rsidP="00AE28A2">
            <w:pPr>
              <w:pStyle w:val="TAC"/>
              <w:keepNext w:val="0"/>
              <w:keepLines w:val="0"/>
              <w:widowControl w:val="0"/>
              <w:jc w:val="left"/>
              <w:rPr>
                <w:sz w:val="16"/>
                <w:szCs w:val="16"/>
              </w:rPr>
            </w:pPr>
            <w:r w:rsidRPr="00F92F6B">
              <w:rPr>
                <w:sz w:val="16"/>
                <w:szCs w:val="16"/>
              </w:rPr>
              <w:t>17.4.0</w:t>
            </w:r>
          </w:p>
        </w:tc>
      </w:tr>
      <w:tr w:rsidR="006C004A" w:rsidRPr="00F92F6B"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F92F6B"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F92F6B" w:rsidRDefault="00B845B1"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F92F6B" w:rsidRDefault="00B845B1" w:rsidP="00AE28A2">
            <w:pPr>
              <w:pStyle w:val="TAC"/>
              <w:keepNext w:val="0"/>
              <w:keepLines w:val="0"/>
              <w:widowControl w:val="0"/>
              <w:jc w:val="left"/>
              <w:rPr>
                <w:sz w:val="16"/>
                <w:szCs w:val="16"/>
              </w:rPr>
            </w:pPr>
            <w:r w:rsidRPr="00F92F6B">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F92F6B" w:rsidRDefault="00B845B1" w:rsidP="00AE28A2">
            <w:pPr>
              <w:pStyle w:val="TAL"/>
              <w:keepNext w:val="0"/>
              <w:keepLines w:val="0"/>
              <w:widowControl w:val="0"/>
              <w:jc w:val="center"/>
              <w:rPr>
                <w:sz w:val="16"/>
                <w:szCs w:val="16"/>
              </w:rPr>
            </w:pPr>
            <w:r w:rsidRPr="00F92F6B">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F92F6B" w:rsidRDefault="00B845B1"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F92F6B" w:rsidRDefault="00B845B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F92F6B" w:rsidRDefault="00B845B1" w:rsidP="00AE28A2">
            <w:pPr>
              <w:widowControl w:val="0"/>
              <w:spacing w:after="0"/>
              <w:rPr>
                <w:rFonts w:ascii="Arial" w:hAnsi="Arial" w:cs="Arial"/>
                <w:sz w:val="16"/>
                <w:szCs w:val="16"/>
              </w:rPr>
            </w:pPr>
            <w:r w:rsidRPr="00F92F6B">
              <w:rPr>
                <w:rFonts w:ascii="Arial" w:hAnsi="Arial" w:cs="Arial"/>
                <w:sz w:val="16"/>
                <w:szCs w:val="16"/>
              </w:rPr>
              <w:t xml:space="preserve">Miscellaneous corrections on TS 38.300 for NR </w:t>
            </w:r>
            <w:proofErr w:type="spellStart"/>
            <w:r w:rsidRPr="00F92F6B">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F92F6B" w:rsidRDefault="00B845B1" w:rsidP="00AE28A2">
            <w:pPr>
              <w:pStyle w:val="TAC"/>
              <w:keepNext w:val="0"/>
              <w:keepLines w:val="0"/>
              <w:widowControl w:val="0"/>
              <w:jc w:val="left"/>
              <w:rPr>
                <w:sz w:val="16"/>
                <w:szCs w:val="16"/>
              </w:rPr>
            </w:pPr>
            <w:r w:rsidRPr="00F92F6B">
              <w:rPr>
                <w:sz w:val="16"/>
                <w:szCs w:val="16"/>
              </w:rPr>
              <w:t>17.4.0</w:t>
            </w:r>
          </w:p>
        </w:tc>
      </w:tr>
      <w:tr w:rsidR="006C004A" w:rsidRPr="00F92F6B"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F92F6B"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F92F6B" w:rsidRDefault="002F1824" w:rsidP="00AE28A2">
            <w:pPr>
              <w:pStyle w:val="TAC"/>
              <w:keepNext w:val="0"/>
              <w:keepLines w:val="0"/>
              <w:widowControl w:val="0"/>
              <w:jc w:val="left"/>
              <w:rPr>
                <w:sz w:val="16"/>
                <w:szCs w:val="16"/>
              </w:rPr>
            </w:pPr>
            <w:r w:rsidRPr="00F92F6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F92F6B" w:rsidRDefault="002F1824" w:rsidP="00AE28A2">
            <w:pPr>
              <w:pStyle w:val="TAC"/>
              <w:keepNext w:val="0"/>
              <w:keepLines w:val="0"/>
              <w:widowControl w:val="0"/>
              <w:jc w:val="left"/>
              <w:rPr>
                <w:sz w:val="16"/>
                <w:szCs w:val="16"/>
              </w:rPr>
            </w:pPr>
            <w:r w:rsidRPr="00F92F6B">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F92F6B" w:rsidRDefault="002F1824" w:rsidP="00AE28A2">
            <w:pPr>
              <w:pStyle w:val="TAL"/>
              <w:keepNext w:val="0"/>
              <w:keepLines w:val="0"/>
              <w:widowControl w:val="0"/>
              <w:jc w:val="center"/>
              <w:rPr>
                <w:sz w:val="16"/>
                <w:szCs w:val="16"/>
              </w:rPr>
            </w:pPr>
            <w:r w:rsidRPr="00F92F6B">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F92F6B" w:rsidRDefault="002F1824"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F92F6B" w:rsidRDefault="002F1824"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F92F6B" w:rsidRDefault="002F1824" w:rsidP="00AE28A2">
            <w:pPr>
              <w:widowControl w:val="0"/>
              <w:spacing w:after="0"/>
              <w:rPr>
                <w:rFonts w:ascii="Arial" w:hAnsi="Arial" w:cs="Arial"/>
                <w:sz w:val="16"/>
                <w:szCs w:val="16"/>
              </w:rPr>
            </w:pPr>
            <w:r w:rsidRPr="00F92F6B">
              <w:rPr>
                <w:rFonts w:ascii="Arial" w:hAnsi="Arial" w:cs="Arial"/>
                <w:sz w:val="16"/>
                <w:szCs w:val="16"/>
              </w:rPr>
              <w:t xml:space="preserve">Corrections on PSBCH Symbols number for NR </w:t>
            </w:r>
            <w:proofErr w:type="spellStart"/>
            <w:r w:rsidRPr="00F92F6B">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F92F6B" w:rsidRDefault="002F1824" w:rsidP="00AE28A2">
            <w:pPr>
              <w:pStyle w:val="TAC"/>
              <w:keepNext w:val="0"/>
              <w:keepLines w:val="0"/>
              <w:widowControl w:val="0"/>
              <w:jc w:val="left"/>
              <w:rPr>
                <w:sz w:val="16"/>
                <w:szCs w:val="16"/>
              </w:rPr>
            </w:pPr>
            <w:r w:rsidRPr="00F92F6B">
              <w:rPr>
                <w:sz w:val="16"/>
                <w:szCs w:val="16"/>
              </w:rPr>
              <w:t>17.4.0</w:t>
            </w:r>
          </w:p>
        </w:tc>
      </w:tr>
      <w:tr w:rsidR="006C004A" w:rsidRPr="00F92F6B"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F92F6B" w:rsidRDefault="00082C11" w:rsidP="00AE28A2">
            <w:pPr>
              <w:pStyle w:val="TAC"/>
              <w:keepNext w:val="0"/>
              <w:keepLines w:val="0"/>
              <w:widowControl w:val="0"/>
              <w:rPr>
                <w:sz w:val="16"/>
                <w:szCs w:val="16"/>
              </w:rPr>
            </w:pPr>
            <w:r w:rsidRPr="00F92F6B">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F92F6B" w:rsidRDefault="00082C11"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F92F6B" w:rsidRDefault="00082C11" w:rsidP="00AE28A2">
            <w:pPr>
              <w:pStyle w:val="TAC"/>
              <w:keepNext w:val="0"/>
              <w:keepLines w:val="0"/>
              <w:widowControl w:val="0"/>
              <w:jc w:val="left"/>
              <w:rPr>
                <w:sz w:val="16"/>
                <w:szCs w:val="16"/>
              </w:rPr>
            </w:pPr>
            <w:r w:rsidRPr="00F92F6B">
              <w:rPr>
                <w:sz w:val="16"/>
                <w:szCs w:val="16"/>
              </w:rPr>
              <w:t>RP-2314</w:t>
            </w:r>
            <w:r w:rsidR="00D94FBC" w:rsidRPr="00F92F6B">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F92F6B" w:rsidRDefault="00082C11" w:rsidP="00AE28A2">
            <w:pPr>
              <w:pStyle w:val="TAL"/>
              <w:keepNext w:val="0"/>
              <w:keepLines w:val="0"/>
              <w:widowControl w:val="0"/>
              <w:jc w:val="center"/>
              <w:rPr>
                <w:sz w:val="16"/>
                <w:szCs w:val="16"/>
              </w:rPr>
            </w:pPr>
            <w:r w:rsidRPr="00F92F6B">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F92F6B" w:rsidRDefault="00082C11" w:rsidP="00AE28A2">
            <w:pPr>
              <w:pStyle w:val="TAR"/>
              <w:keepNext w:val="0"/>
              <w:keepLines w:val="0"/>
              <w:widowControl w:val="0"/>
              <w:jc w:val="center"/>
              <w:rPr>
                <w:sz w:val="16"/>
                <w:szCs w:val="16"/>
              </w:rPr>
            </w:pPr>
            <w:r w:rsidRPr="00F92F6B">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F92F6B" w:rsidRDefault="00082C1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F92F6B" w:rsidRDefault="00082C11" w:rsidP="00AE28A2">
            <w:pPr>
              <w:widowControl w:val="0"/>
              <w:spacing w:after="0"/>
              <w:rPr>
                <w:rFonts w:ascii="Arial" w:hAnsi="Arial" w:cs="Arial"/>
                <w:sz w:val="16"/>
                <w:szCs w:val="16"/>
              </w:rPr>
            </w:pPr>
            <w:r w:rsidRPr="00F92F6B">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F92F6B" w:rsidRDefault="00082C11" w:rsidP="00AE28A2">
            <w:pPr>
              <w:pStyle w:val="TAC"/>
              <w:keepNext w:val="0"/>
              <w:keepLines w:val="0"/>
              <w:widowControl w:val="0"/>
              <w:jc w:val="left"/>
              <w:rPr>
                <w:sz w:val="16"/>
                <w:szCs w:val="16"/>
              </w:rPr>
            </w:pPr>
            <w:r w:rsidRPr="00F92F6B">
              <w:rPr>
                <w:sz w:val="16"/>
                <w:szCs w:val="16"/>
              </w:rPr>
              <w:t>17.5.0</w:t>
            </w:r>
          </w:p>
        </w:tc>
      </w:tr>
      <w:tr w:rsidR="006C004A" w:rsidRPr="00F92F6B"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F92F6B"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F92F6B" w:rsidRDefault="002A0175"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F92F6B" w:rsidRDefault="002A0175" w:rsidP="00AE28A2">
            <w:pPr>
              <w:pStyle w:val="TAC"/>
              <w:keepNext w:val="0"/>
              <w:keepLines w:val="0"/>
              <w:widowControl w:val="0"/>
              <w:jc w:val="left"/>
              <w:rPr>
                <w:sz w:val="16"/>
                <w:szCs w:val="16"/>
              </w:rPr>
            </w:pPr>
            <w:r w:rsidRPr="00F92F6B">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F92F6B" w:rsidRDefault="002A0175" w:rsidP="00AE28A2">
            <w:pPr>
              <w:pStyle w:val="TAL"/>
              <w:keepNext w:val="0"/>
              <w:keepLines w:val="0"/>
              <w:widowControl w:val="0"/>
              <w:jc w:val="center"/>
              <w:rPr>
                <w:sz w:val="16"/>
                <w:szCs w:val="16"/>
              </w:rPr>
            </w:pPr>
            <w:r w:rsidRPr="00F92F6B">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F92F6B" w:rsidRDefault="002A0175"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F92F6B" w:rsidRDefault="002A017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F92F6B" w:rsidRDefault="002A0175" w:rsidP="00AE28A2">
            <w:pPr>
              <w:widowControl w:val="0"/>
              <w:spacing w:after="0"/>
              <w:rPr>
                <w:rFonts w:ascii="Arial" w:hAnsi="Arial" w:cs="Arial"/>
                <w:sz w:val="16"/>
                <w:szCs w:val="16"/>
              </w:rPr>
            </w:pPr>
            <w:r w:rsidRPr="00F92F6B">
              <w:rPr>
                <w:rFonts w:ascii="Arial" w:hAnsi="Arial" w:cs="Arial"/>
                <w:sz w:val="16"/>
                <w:szCs w:val="16"/>
              </w:rPr>
              <w:t xml:space="preserve">Miscellaneous corrections for Stage 2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F92F6B" w:rsidRDefault="002A0175" w:rsidP="00AE28A2">
            <w:pPr>
              <w:pStyle w:val="TAC"/>
              <w:keepNext w:val="0"/>
              <w:keepLines w:val="0"/>
              <w:widowControl w:val="0"/>
              <w:jc w:val="left"/>
              <w:rPr>
                <w:sz w:val="16"/>
                <w:szCs w:val="16"/>
              </w:rPr>
            </w:pPr>
            <w:r w:rsidRPr="00F92F6B">
              <w:rPr>
                <w:sz w:val="16"/>
                <w:szCs w:val="16"/>
              </w:rPr>
              <w:t>17.5,0</w:t>
            </w:r>
          </w:p>
        </w:tc>
      </w:tr>
      <w:tr w:rsidR="006C004A" w:rsidRPr="00F92F6B"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F92F6B"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F92F6B" w:rsidRDefault="00B95A8C"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F92F6B" w:rsidRDefault="00B95A8C" w:rsidP="00AE28A2">
            <w:pPr>
              <w:pStyle w:val="TAC"/>
              <w:keepNext w:val="0"/>
              <w:keepLines w:val="0"/>
              <w:widowControl w:val="0"/>
              <w:jc w:val="left"/>
              <w:rPr>
                <w:sz w:val="16"/>
                <w:szCs w:val="16"/>
              </w:rPr>
            </w:pPr>
            <w:r w:rsidRPr="00F92F6B">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F92F6B" w:rsidRDefault="00B95A8C" w:rsidP="00AE28A2">
            <w:pPr>
              <w:pStyle w:val="TAL"/>
              <w:keepNext w:val="0"/>
              <w:keepLines w:val="0"/>
              <w:widowControl w:val="0"/>
              <w:jc w:val="center"/>
              <w:rPr>
                <w:sz w:val="16"/>
                <w:szCs w:val="16"/>
              </w:rPr>
            </w:pPr>
            <w:r w:rsidRPr="00F92F6B">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F92F6B" w:rsidRDefault="00B95A8C"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F92F6B" w:rsidRDefault="00B95A8C"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F92F6B" w:rsidRDefault="00B95A8C" w:rsidP="00AE28A2">
            <w:pPr>
              <w:widowControl w:val="0"/>
              <w:spacing w:after="0"/>
              <w:rPr>
                <w:rFonts w:ascii="Arial" w:hAnsi="Arial" w:cs="Arial"/>
                <w:sz w:val="16"/>
                <w:szCs w:val="16"/>
              </w:rPr>
            </w:pPr>
            <w:r w:rsidRPr="00F92F6B">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F92F6B" w:rsidRDefault="00B95A8C" w:rsidP="00AE28A2">
            <w:pPr>
              <w:pStyle w:val="TAC"/>
              <w:keepNext w:val="0"/>
              <w:keepLines w:val="0"/>
              <w:widowControl w:val="0"/>
              <w:jc w:val="left"/>
              <w:rPr>
                <w:sz w:val="16"/>
                <w:szCs w:val="16"/>
              </w:rPr>
            </w:pPr>
            <w:r w:rsidRPr="00F92F6B">
              <w:rPr>
                <w:sz w:val="16"/>
                <w:szCs w:val="16"/>
              </w:rPr>
              <w:t>17.5.0</w:t>
            </w:r>
          </w:p>
        </w:tc>
      </w:tr>
      <w:tr w:rsidR="006C004A" w:rsidRPr="00F92F6B"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F92F6B"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F92F6B" w:rsidRDefault="001D592A"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F92F6B" w:rsidRDefault="001D592A" w:rsidP="00AE28A2">
            <w:pPr>
              <w:pStyle w:val="TAC"/>
              <w:keepNext w:val="0"/>
              <w:keepLines w:val="0"/>
              <w:widowControl w:val="0"/>
              <w:jc w:val="left"/>
              <w:rPr>
                <w:sz w:val="16"/>
                <w:szCs w:val="16"/>
              </w:rPr>
            </w:pPr>
            <w:r w:rsidRPr="00F92F6B">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F92F6B" w:rsidRDefault="001D592A" w:rsidP="00AE28A2">
            <w:pPr>
              <w:pStyle w:val="TAL"/>
              <w:keepNext w:val="0"/>
              <w:keepLines w:val="0"/>
              <w:widowControl w:val="0"/>
              <w:jc w:val="center"/>
              <w:rPr>
                <w:sz w:val="16"/>
                <w:szCs w:val="16"/>
              </w:rPr>
            </w:pPr>
            <w:r w:rsidRPr="00F92F6B">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F92F6B" w:rsidRDefault="001D592A"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F92F6B" w:rsidRDefault="001D592A"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F92F6B" w:rsidRDefault="001D592A" w:rsidP="00AE28A2">
            <w:pPr>
              <w:widowControl w:val="0"/>
              <w:spacing w:after="0"/>
              <w:rPr>
                <w:rFonts w:ascii="Arial" w:hAnsi="Arial" w:cs="Arial"/>
                <w:sz w:val="16"/>
                <w:szCs w:val="16"/>
              </w:rPr>
            </w:pPr>
            <w:r w:rsidRPr="00F92F6B">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F92F6B" w:rsidRDefault="001D592A" w:rsidP="00AE28A2">
            <w:pPr>
              <w:pStyle w:val="TAC"/>
              <w:keepNext w:val="0"/>
              <w:keepLines w:val="0"/>
              <w:widowControl w:val="0"/>
              <w:jc w:val="left"/>
              <w:rPr>
                <w:sz w:val="16"/>
                <w:szCs w:val="16"/>
              </w:rPr>
            </w:pPr>
            <w:r w:rsidRPr="00F92F6B">
              <w:rPr>
                <w:sz w:val="16"/>
                <w:szCs w:val="16"/>
              </w:rPr>
              <w:t>17.5.0</w:t>
            </w:r>
          </w:p>
        </w:tc>
      </w:tr>
      <w:tr w:rsidR="006C004A" w:rsidRPr="00F92F6B"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F92F6B"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F92F6B" w:rsidRDefault="00714B64"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F92F6B" w:rsidRDefault="00714B64" w:rsidP="00AE28A2">
            <w:pPr>
              <w:pStyle w:val="TAC"/>
              <w:keepNext w:val="0"/>
              <w:keepLines w:val="0"/>
              <w:widowControl w:val="0"/>
              <w:jc w:val="left"/>
              <w:rPr>
                <w:sz w:val="16"/>
                <w:szCs w:val="16"/>
              </w:rPr>
            </w:pPr>
            <w:r w:rsidRPr="00F92F6B">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F92F6B" w:rsidRDefault="00714B64" w:rsidP="00AE28A2">
            <w:pPr>
              <w:pStyle w:val="TAL"/>
              <w:keepNext w:val="0"/>
              <w:keepLines w:val="0"/>
              <w:widowControl w:val="0"/>
              <w:jc w:val="center"/>
              <w:rPr>
                <w:sz w:val="16"/>
                <w:szCs w:val="16"/>
              </w:rPr>
            </w:pPr>
            <w:r w:rsidRPr="00F92F6B">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F92F6B" w:rsidRDefault="00714B64"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F92F6B" w:rsidRDefault="00714B64"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F92F6B" w:rsidRDefault="00714B64" w:rsidP="00AE28A2">
            <w:pPr>
              <w:widowControl w:val="0"/>
              <w:spacing w:after="0"/>
              <w:rPr>
                <w:rFonts w:ascii="Arial" w:hAnsi="Arial" w:cs="Arial"/>
                <w:sz w:val="16"/>
                <w:szCs w:val="16"/>
              </w:rPr>
            </w:pPr>
            <w:r w:rsidRPr="00F92F6B">
              <w:rPr>
                <w:rFonts w:ascii="Arial" w:hAnsi="Arial" w:cs="Arial"/>
                <w:sz w:val="16"/>
                <w:szCs w:val="16"/>
              </w:rPr>
              <w:t xml:space="preserve">Miscellaneous corrections on TS 38.300 for NR </w:t>
            </w:r>
            <w:proofErr w:type="spellStart"/>
            <w:r w:rsidRPr="00F92F6B">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F92F6B" w:rsidRDefault="00714B64" w:rsidP="00AE28A2">
            <w:pPr>
              <w:pStyle w:val="TAC"/>
              <w:keepNext w:val="0"/>
              <w:keepLines w:val="0"/>
              <w:widowControl w:val="0"/>
              <w:jc w:val="left"/>
              <w:rPr>
                <w:sz w:val="16"/>
                <w:szCs w:val="16"/>
              </w:rPr>
            </w:pPr>
            <w:r w:rsidRPr="00F92F6B">
              <w:rPr>
                <w:sz w:val="16"/>
                <w:szCs w:val="16"/>
              </w:rPr>
              <w:t>17.5.0</w:t>
            </w:r>
          </w:p>
        </w:tc>
      </w:tr>
      <w:tr w:rsidR="006C004A" w:rsidRPr="00F92F6B"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F92F6B"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F92F6B" w:rsidRDefault="00AD7551"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F92F6B" w:rsidRDefault="00AD7551" w:rsidP="00AE28A2">
            <w:pPr>
              <w:pStyle w:val="TAC"/>
              <w:keepNext w:val="0"/>
              <w:keepLines w:val="0"/>
              <w:widowControl w:val="0"/>
              <w:jc w:val="left"/>
              <w:rPr>
                <w:sz w:val="16"/>
                <w:szCs w:val="16"/>
              </w:rPr>
            </w:pPr>
            <w:r w:rsidRPr="00F92F6B">
              <w:rPr>
                <w:sz w:val="16"/>
                <w:szCs w:val="16"/>
              </w:rPr>
              <w:t>RP-2314</w:t>
            </w:r>
            <w:r w:rsidR="00DD50D3" w:rsidRPr="00F92F6B">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F92F6B" w:rsidRDefault="00AD7551" w:rsidP="00AE28A2">
            <w:pPr>
              <w:pStyle w:val="TAL"/>
              <w:keepNext w:val="0"/>
              <w:keepLines w:val="0"/>
              <w:widowControl w:val="0"/>
              <w:jc w:val="center"/>
              <w:rPr>
                <w:sz w:val="16"/>
                <w:szCs w:val="16"/>
              </w:rPr>
            </w:pPr>
            <w:r w:rsidRPr="00F92F6B">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F92F6B" w:rsidRDefault="00DD50D3"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F92F6B" w:rsidRDefault="00DD50D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F92F6B" w:rsidRDefault="00DD50D3" w:rsidP="00AE28A2">
            <w:pPr>
              <w:widowControl w:val="0"/>
              <w:spacing w:after="0"/>
              <w:rPr>
                <w:rFonts w:ascii="Arial" w:hAnsi="Arial" w:cs="Arial"/>
                <w:sz w:val="16"/>
                <w:szCs w:val="16"/>
              </w:rPr>
            </w:pPr>
            <w:r w:rsidRPr="00F92F6B">
              <w:rPr>
                <w:rFonts w:ascii="Arial" w:hAnsi="Arial" w:cs="Arial"/>
                <w:sz w:val="16"/>
                <w:szCs w:val="16"/>
              </w:rPr>
              <w:t xml:space="preserve">Corrections on </w:t>
            </w:r>
            <w:proofErr w:type="spellStart"/>
            <w:r w:rsidRPr="00F92F6B">
              <w:rPr>
                <w:rFonts w:ascii="Arial" w:hAnsi="Arial" w:cs="Arial"/>
                <w:sz w:val="16"/>
                <w:szCs w:val="16"/>
              </w:rPr>
              <w:t>eDRX</w:t>
            </w:r>
            <w:proofErr w:type="spellEnd"/>
            <w:r w:rsidRPr="00F92F6B">
              <w:rPr>
                <w:rFonts w:ascii="Arial" w:hAnsi="Arial" w:cs="Arial"/>
                <w:sz w:val="16"/>
                <w:szCs w:val="16"/>
              </w:rPr>
              <w:t xml:space="preserve"> and RRM measurement relaxation for </w:t>
            </w:r>
            <w:proofErr w:type="spellStart"/>
            <w:r w:rsidRPr="00F92F6B">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F92F6B" w:rsidRDefault="00DD50D3" w:rsidP="00AE28A2">
            <w:pPr>
              <w:pStyle w:val="TAC"/>
              <w:keepNext w:val="0"/>
              <w:keepLines w:val="0"/>
              <w:widowControl w:val="0"/>
              <w:jc w:val="left"/>
              <w:rPr>
                <w:sz w:val="16"/>
                <w:szCs w:val="16"/>
              </w:rPr>
            </w:pPr>
            <w:r w:rsidRPr="00F92F6B">
              <w:rPr>
                <w:sz w:val="16"/>
                <w:szCs w:val="16"/>
              </w:rPr>
              <w:t>17.5.0</w:t>
            </w:r>
          </w:p>
        </w:tc>
      </w:tr>
      <w:tr w:rsidR="006C004A" w:rsidRPr="00F92F6B"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F92F6B"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F92F6B" w:rsidRDefault="00E9287C"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F92F6B" w:rsidRDefault="00E9287C" w:rsidP="00AE28A2">
            <w:pPr>
              <w:pStyle w:val="TAC"/>
              <w:keepNext w:val="0"/>
              <w:keepLines w:val="0"/>
              <w:widowControl w:val="0"/>
              <w:jc w:val="left"/>
              <w:rPr>
                <w:sz w:val="16"/>
                <w:szCs w:val="16"/>
              </w:rPr>
            </w:pPr>
            <w:r w:rsidRPr="00F92F6B">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F92F6B" w:rsidRDefault="00E9287C" w:rsidP="00AE28A2">
            <w:pPr>
              <w:pStyle w:val="TAL"/>
              <w:keepNext w:val="0"/>
              <w:keepLines w:val="0"/>
              <w:widowControl w:val="0"/>
              <w:jc w:val="center"/>
              <w:rPr>
                <w:sz w:val="16"/>
                <w:szCs w:val="16"/>
              </w:rPr>
            </w:pPr>
            <w:r w:rsidRPr="00F92F6B">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F92F6B" w:rsidRDefault="00E9287C"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F92F6B" w:rsidRDefault="00E9287C"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F92F6B" w:rsidRDefault="00E9287C" w:rsidP="00AE28A2">
            <w:pPr>
              <w:widowControl w:val="0"/>
              <w:spacing w:after="0"/>
              <w:rPr>
                <w:rFonts w:ascii="Arial" w:hAnsi="Arial" w:cs="Arial"/>
                <w:sz w:val="16"/>
                <w:szCs w:val="16"/>
              </w:rPr>
            </w:pPr>
            <w:r w:rsidRPr="00F92F6B">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F92F6B" w:rsidRDefault="00E9287C" w:rsidP="00AE28A2">
            <w:pPr>
              <w:pStyle w:val="TAC"/>
              <w:keepNext w:val="0"/>
              <w:keepLines w:val="0"/>
              <w:widowControl w:val="0"/>
              <w:jc w:val="left"/>
              <w:rPr>
                <w:sz w:val="16"/>
                <w:szCs w:val="16"/>
              </w:rPr>
            </w:pPr>
            <w:r w:rsidRPr="00F92F6B">
              <w:rPr>
                <w:sz w:val="16"/>
                <w:szCs w:val="16"/>
              </w:rPr>
              <w:t>17.5.0</w:t>
            </w:r>
          </w:p>
        </w:tc>
      </w:tr>
      <w:tr w:rsidR="006C004A" w:rsidRPr="00F92F6B"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F92F6B"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F92F6B" w:rsidRDefault="000A5B8F"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F92F6B" w:rsidRDefault="000A5B8F" w:rsidP="00AE28A2">
            <w:pPr>
              <w:pStyle w:val="TAC"/>
              <w:keepNext w:val="0"/>
              <w:keepLines w:val="0"/>
              <w:widowControl w:val="0"/>
              <w:jc w:val="left"/>
              <w:rPr>
                <w:sz w:val="16"/>
                <w:szCs w:val="16"/>
              </w:rPr>
            </w:pPr>
            <w:r w:rsidRPr="00F92F6B">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F92F6B" w:rsidRDefault="000A5B8F" w:rsidP="00AE28A2">
            <w:pPr>
              <w:pStyle w:val="TAL"/>
              <w:keepNext w:val="0"/>
              <w:keepLines w:val="0"/>
              <w:widowControl w:val="0"/>
              <w:jc w:val="center"/>
              <w:rPr>
                <w:sz w:val="16"/>
                <w:szCs w:val="16"/>
              </w:rPr>
            </w:pPr>
            <w:r w:rsidRPr="00F92F6B">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F92F6B" w:rsidRDefault="000A5B8F"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F92F6B" w:rsidRDefault="000A5B8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F92F6B" w:rsidRDefault="000A5B8F" w:rsidP="00AE28A2">
            <w:pPr>
              <w:widowControl w:val="0"/>
              <w:spacing w:after="0"/>
              <w:rPr>
                <w:rFonts w:ascii="Arial" w:hAnsi="Arial" w:cs="Arial"/>
                <w:sz w:val="16"/>
                <w:szCs w:val="16"/>
              </w:rPr>
            </w:pPr>
            <w:r w:rsidRPr="00F92F6B">
              <w:rPr>
                <w:rFonts w:ascii="Arial" w:hAnsi="Arial" w:cs="Arial"/>
                <w:sz w:val="16"/>
                <w:szCs w:val="16"/>
              </w:rPr>
              <w:t xml:space="preserve">Correction of </w:t>
            </w:r>
            <w:proofErr w:type="spellStart"/>
            <w:r w:rsidRPr="00F92F6B">
              <w:rPr>
                <w:rFonts w:ascii="Arial" w:hAnsi="Arial" w:cs="Arial"/>
                <w:sz w:val="16"/>
                <w:szCs w:val="16"/>
              </w:rPr>
              <w:t>QoE</w:t>
            </w:r>
            <w:proofErr w:type="spellEnd"/>
            <w:r w:rsidRPr="00F92F6B">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F92F6B" w:rsidRDefault="000A5B8F" w:rsidP="00AE28A2">
            <w:pPr>
              <w:pStyle w:val="TAC"/>
              <w:keepNext w:val="0"/>
              <w:keepLines w:val="0"/>
              <w:widowControl w:val="0"/>
              <w:jc w:val="left"/>
              <w:rPr>
                <w:sz w:val="16"/>
                <w:szCs w:val="16"/>
              </w:rPr>
            </w:pPr>
            <w:r w:rsidRPr="00F92F6B">
              <w:rPr>
                <w:sz w:val="16"/>
                <w:szCs w:val="16"/>
              </w:rPr>
              <w:t>17.5.0</w:t>
            </w:r>
          </w:p>
        </w:tc>
      </w:tr>
      <w:tr w:rsidR="006C004A" w:rsidRPr="00F92F6B"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F92F6B"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F92F6B" w:rsidRDefault="000A5B8F"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F92F6B" w:rsidRDefault="000A5B8F" w:rsidP="00AE28A2">
            <w:pPr>
              <w:pStyle w:val="TAC"/>
              <w:keepNext w:val="0"/>
              <w:keepLines w:val="0"/>
              <w:widowControl w:val="0"/>
              <w:jc w:val="left"/>
              <w:rPr>
                <w:sz w:val="16"/>
                <w:szCs w:val="16"/>
              </w:rPr>
            </w:pPr>
            <w:r w:rsidRPr="00F92F6B">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F92F6B" w:rsidRDefault="000A5B8F" w:rsidP="00AE28A2">
            <w:pPr>
              <w:pStyle w:val="TAL"/>
              <w:keepNext w:val="0"/>
              <w:keepLines w:val="0"/>
              <w:widowControl w:val="0"/>
              <w:jc w:val="center"/>
              <w:rPr>
                <w:sz w:val="16"/>
                <w:szCs w:val="16"/>
              </w:rPr>
            </w:pPr>
            <w:r w:rsidRPr="00F92F6B">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F92F6B" w:rsidRDefault="000A5B8F"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F92F6B" w:rsidRDefault="000A5B8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F92F6B" w:rsidRDefault="000A5B8F" w:rsidP="00AE28A2">
            <w:pPr>
              <w:widowControl w:val="0"/>
              <w:spacing w:after="0"/>
              <w:rPr>
                <w:rFonts w:ascii="Arial" w:hAnsi="Arial" w:cs="Arial"/>
                <w:sz w:val="16"/>
                <w:szCs w:val="16"/>
              </w:rPr>
            </w:pPr>
            <w:r w:rsidRPr="00F92F6B">
              <w:rPr>
                <w:rFonts w:ascii="Arial" w:hAnsi="Arial" w:cs="Arial"/>
                <w:sz w:val="16"/>
                <w:szCs w:val="16"/>
              </w:rPr>
              <w:t xml:space="preserve">Introduction of Hashed UE Identity Index Value for RRC_INATIVE with </w:t>
            </w:r>
            <w:proofErr w:type="spellStart"/>
            <w:r w:rsidRPr="00F92F6B">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F92F6B" w:rsidRDefault="000A5B8F" w:rsidP="00AE28A2">
            <w:pPr>
              <w:pStyle w:val="TAC"/>
              <w:keepNext w:val="0"/>
              <w:keepLines w:val="0"/>
              <w:widowControl w:val="0"/>
              <w:jc w:val="left"/>
              <w:rPr>
                <w:sz w:val="16"/>
                <w:szCs w:val="16"/>
              </w:rPr>
            </w:pPr>
            <w:r w:rsidRPr="00F92F6B">
              <w:rPr>
                <w:sz w:val="16"/>
                <w:szCs w:val="16"/>
              </w:rPr>
              <w:t>17.5.0</w:t>
            </w:r>
          </w:p>
        </w:tc>
      </w:tr>
      <w:tr w:rsidR="006C004A" w:rsidRPr="00F92F6B"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F92F6B"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F92F6B" w:rsidRDefault="007034C6" w:rsidP="00AE28A2">
            <w:pPr>
              <w:pStyle w:val="TAC"/>
              <w:keepNext w:val="0"/>
              <w:keepLines w:val="0"/>
              <w:widowControl w:val="0"/>
              <w:jc w:val="left"/>
              <w:rPr>
                <w:sz w:val="16"/>
                <w:szCs w:val="16"/>
              </w:rPr>
            </w:pPr>
            <w:r w:rsidRPr="00F92F6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F92F6B" w:rsidRDefault="007034C6" w:rsidP="00AE28A2">
            <w:pPr>
              <w:pStyle w:val="TAC"/>
              <w:keepNext w:val="0"/>
              <w:keepLines w:val="0"/>
              <w:widowControl w:val="0"/>
              <w:jc w:val="left"/>
              <w:rPr>
                <w:sz w:val="16"/>
                <w:szCs w:val="16"/>
              </w:rPr>
            </w:pPr>
            <w:r w:rsidRPr="00F92F6B">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F92F6B" w:rsidRDefault="007034C6" w:rsidP="00AE28A2">
            <w:pPr>
              <w:pStyle w:val="TAL"/>
              <w:keepNext w:val="0"/>
              <w:keepLines w:val="0"/>
              <w:widowControl w:val="0"/>
              <w:jc w:val="center"/>
              <w:rPr>
                <w:sz w:val="16"/>
                <w:szCs w:val="16"/>
              </w:rPr>
            </w:pPr>
            <w:r w:rsidRPr="00F92F6B">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F92F6B" w:rsidRDefault="007034C6"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F92F6B" w:rsidRDefault="007034C6"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F92F6B" w:rsidRDefault="007034C6" w:rsidP="00AE28A2">
            <w:pPr>
              <w:widowControl w:val="0"/>
              <w:spacing w:after="0"/>
              <w:rPr>
                <w:rFonts w:ascii="Arial" w:hAnsi="Arial" w:cs="Arial"/>
                <w:sz w:val="16"/>
                <w:szCs w:val="16"/>
              </w:rPr>
            </w:pPr>
            <w:r w:rsidRPr="00F92F6B">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F92F6B" w:rsidRDefault="007034C6" w:rsidP="00AE28A2">
            <w:pPr>
              <w:pStyle w:val="TAC"/>
              <w:keepNext w:val="0"/>
              <w:keepLines w:val="0"/>
              <w:widowControl w:val="0"/>
              <w:jc w:val="left"/>
              <w:rPr>
                <w:sz w:val="16"/>
                <w:szCs w:val="16"/>
              </w:rPr>
            </w:pPr>
            <w:r w:rsidRPr="00F92F6B">
              <w:rPr>
                <w:sz w:val="16"/>
                <w:szCs w:val="16"/>
              </w:rPr>
              <w:t>17.5.0</w:t>
            </w:r>
          </w:p>
        </w:tc>
      </w:tr>
      <w:tr w:rsidR="006C004A" w:rsidRPr="00F92F6B"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F92F6B" w:rsidRDefault="00067628" w:rsidP="00AE28A2">
            <w:pPr>
              <w:pStyle w:val="TAC"/>
              <w:keepNext w:val="0"/>
              <w:keepLines w:val="0"/>
              <w:widowControl w:val="0"/>
              <w:rPr>
                <w:sz w:val="16"/>
                <w:szCs w:val="16"/>
              </w:rPr>
            </w:pPr>
            <w:r w:rsidRPr="00F92F6B">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F92F6B" w:rsidRDefault="00067628"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F92F6B" w:rsidRDefault="00067628" w:rsidP="00AE28A2">
            <w:pPr>
              <w:pStyle w:val="TAC"/>
              <w:keepNext w:val="0"/>
              <w:keepLines w:val="0"/>
              <w:widowControl w:val="0"/>
              <w:jc w:val="left"/>
              <w:rPr>
                <w:sz w:val="16"/>
                <w:szCs w:val="16"/>
              </w:rPr>
            </w:pPr>
            <w:r w:rsidRPr="00F92F6B">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F92F6B" w:rsidRDefault="00067628" w:rsidP="00AE28A2">
            <w:pPr>
              <w:pStyle w:val="TAL"/>
              <w:keepNext w:val="0"/>
              <w:keepLines w:val="0"/>
              <w:widowControl w:val="0"/>
              <w:jc w:val="center"/>
              <w:rPr>
                <w:sz w:val="16"/>
                <w:szCs w:val="16"/>
              </w:rPr>
            </w:pPr>
            <w:r w:rsidRPr="00F92F6B">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F92F6B" w:rsidRDefault="00067628"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F92F6B" w:rsidRDefault="00067628"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F92F6B" w:rsidRDefault="00067628" w:rsidP="00AE28A2">
            <w:pPr>
              <w:widowControl w:val="0"/>
              <w:spacing w:after="0"/>
              <w:rPr>
                <w:rFonts w:ascii="Arial" w:hAnsi="Arial" w:cs="Arial"/>
                <w:sz w:val="16"/>
                <w:szCs w:val="16"/>
              </w:rPr>
            </w:pPr>
            <w:r w:rsidRPr="00F92F6B">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F92F6B" w:rsidRDefault="00067628" w:rsidP="00AE28A2">
            <w:pPr>
              <w:pStyle w:val="TAC"/>
              <w:keepNext w:val="0"/>
              <w:keepLines w:val="0"/>
              <w:widowControl w:val="0"/>
              <w:jc w:val="left"/>
              <w:rPr>
                <w:sz w:val="16"/>
                <w:szCs w:val="16"/>
              </w:rPr>
            </w:pPr>
            <w:r w:rsidRPr="00F92F6B">
              <w:rPr>
                <w:sz w:val="16"/>
                <w:szCs w:val="16"/>
              </w:rPr>
              <w:t>17.6.0</w:t>
            </w:r>
          </w:p>
        </w:tc>
      </w:tr>
      <w:tr w:rsidR="006C004A" w:rsidRPr="00F92F6B"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F92F6B"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F92F6B" w:rsidRDefault="00131B2B"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F92F6B" w:rsidRDefault="00131B2B" w:rsidP="00AE28A2">
            <w:pPr>
              <w:pStyle w:val="TAC"/>
              <w:keepNext w:val="0"/>
              <w:keepLines w:val="0"/>
              <w:widowControl w:val="0"/>
              <w:jc w:val="left"/>
              <w:rPr>
                <w:sz w:val="16"/>
                <w:szCs w:val="16"/>
              </w:rPr>
            </w:pPr>
            <w:r w:rsidRPr="00F92F6B">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F92F6B" w:rsidRDefault="00131B2B" w:rsidP="00AE28A2">
            <w:pPr>
              <w:pStyle w:val="TAL"/>
              <w:keepNext w:val="0"/>
              <w:keepLines w:val="0"/>
              <w:widowControl w:val="0"/>
              <w:jc w:val="center"/>
              <w:rPr>
                <w:sz w:val="16"/>
                <w:szCs w:val="16"/>
              </w:rPr>
            </w:pPr>
            <w:r w:rsidRPr="00F92F6B">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F92F6B" w:rsidRDefault="00131B2B"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F92F6B" w:rsidRDefault="00131B2B"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F92F6B" w:rsidRDefault="00131B2B" w:rsidP="00AE28A2">
            <w:pPr>
              <w:widowControl w:val="0"/>
              <w:spacing w:after="0"/>
              <w:rPr>
                <w:rFonts w:ascii="Arial" w:hAnsi="Arial" w:cs="Arial"/>
                <w:sz w:val="16"/>
                <w:szCs w:val="16"/>
              </w:rPr>
            </w:pPr>
            <w:r w:rsidRPr="00F92F6B">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F92F6B" w:rsidRDefault="00131B2B" w:rsidP="00AE28A2">
            <w:pPr>
              <w:pStyle w:val="TAC"/>
              <w:keepNext w:val="0"/>
              <w:keepLines w:val="0"/>
              <w:widowControl w:val="0"/>
              <w:jc w:val="left"/>
              <w:rPr>
                <w:sz w:val="16"/>
                <w:szCs w:val="16"/>
              </w:rPr>
            </w:pPr>
            <w:r w:rsidRPr="00F92F6B">
              <w:rPr>
                <w:sz w:val="16"/>
                <w:szCs w:val="16"/>
              </w:rPr>
              <w:t>17.6.0</w:t>
            </w:r>
          </w:p>
        </w:tc>
      </w:tr>
      <w:tr w:rsidR="006C004A" w:rsidRPr="00F92F6B"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F92F6B"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F92F6B" w:rsidRDefault="00DF667C"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F92F6B" w:rsidRDefault="00DF667C" w:rsidP="00AE28A2">
            <w:pPr>
              <w:pStyle w:val="TAC"/>
              <w:keepNext w:val="0"/>
              <w:keepLines w:val="0"/>
              <w:widowControl w:val="0"/>
              <w:jc w:val="left"/>
              <w:rPr>
                <w:sz w:val="16"/>
                <w:szCs w:val="16"/>
              </w:rPr>
            </w:pPr>
            <w:r w:rsidRPr="00F92F6B">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F92F6B" w:rsidRDefault="00DF667C" w:rsidP="00AE28A2">
            <w:pPr>
              <w:pStyle w:val="TAL"/>
              <w:keepNext w:val="0"/>
              <w:keepLines w:val="0"/>
              <w:widowControl w:val="0"/>
              <w:jc w:val="center"/>
              <w:rPr>
                <w:sz w:val="16"/>
                <w:szCs w:val="16"/>
              </w:rPr>
            </w:pPr>
            <w:r w:rsidRPr="00F92F6B">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F92F6B" w:rsidRDefault="00DF667C"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F92F6B" w:rsidRDefault="00DF667C"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F92F6B" w:rsidRDefault="00DF667C" w:rsidP="00AE28A2">
            <w:pPr>
              <w:widowControl w:val="0"/>
              <w:spacing w:after="0"/>
              <w:rPr>
                <w:rFonts w:ascii="Arial" w:hAnsi="Arial" w:cs="Arial"/>
                <w:sz w:val="16"/>
                <w:szCs w:val="16"/>
              </w:rPr>
            </w:pPr>
            <w:r w:rsidRPr="00F92F6B">
              <w:rPr>
                <w:rFonts w:ascii="Arial" w:hAnsi="Arial" w:cs="Arial"/>
                <w:sz w:val="16"/>
                <w:szCs w:val="16"/>
              </w:rPr>
              <w:t xml:space="preserve">Miscellaneous stage 2 corrections for </w:t>
            </w:r>
            <w:proofErr w:type="spellStart"/>
            <w:r w:rsidRPr="00F92F6B">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F92F6B" w:rsidRDefault="00DF667C" w:rsidP="00AE28A2">
            <w:pPr>
              <w:pStyle w:val="TAC"/>
              <w:keepNext w:val="0"/>
              <w:keepLines w:val="0"/>
              <w:widowControl w:val="0"/>
              <w:jc w:val="left"/>
              <w:rPr>
                <w:sz w:val="16"/>
                <w:szCs w:val="16"/>
              </w:rPr>
            </w:pPr>
            <w:r w:rsidRPr="00F92F6B">
              <w:rPr>
                <w:sz w:val="16"/>
                <w:szCs w:val="16"/>
              </w:rPr>
              <w:t>17.6.0</w:t>
            </w:r>
          </w:p>
        </w:tc>
      </w:tr>
      <w:tr w:rsidR="006C004A" w:rsidRPr="00F92F6B"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F92F6B"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F92F6B" w:rsidRDefault="001F7CB1"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F92F6B" w:rsidRDefault="001F7CB1" w:rsidP="00AE28A2">
            <w:pPr>
              <w:pStyle w:val="TAC"/>
              <w:keepNext w:val="0"/>
              <w:keepLines w:val="0"/>
              <w:widowControl w:val="0"/>
              <w:jc w:val="left"/>
              <w:rPr>
                <w:sz w:val="16"/>
                <w:szCs w:val="16"/>
              </w:rPr>
            </w:pPr>
            <w:r w:rsidRPr="00F92F6B">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F92F6B" w:rsidRDefault="001F7CB1" w:rsidP="00AE28A2">
            <w:pPr>
              <w:pStyle w:val="TAL"/>
              <w:keepNext w:val="0"/>
              <w:keepLines w:val="0"/>
              <w:widowControl w:val="0"/>
              <w:jc w:val="center"/>
              <w:rPr>
                <w:sz w:val="16"/>
                <w:szCs w:val="16"/>
              </w:rPr>
            </w:pPr>
            <w:r w:rsidRPr="00F92F6B">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F92F6B" w:rsidRDefault="001F7CB1"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F92F6B" w:rsidRDefault="001F7CB1"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F92F6B" w:rsidRDefault="001F7CB1" w:rsidP="00AE28A2">
            <w:pPr>
              <w:widowControl w:val="0"/>
              <w:spacing w:after="0"/>
              <w:rPr>
                <w:rFonts w:ascii="Arial" w:hAnsi="Arial" w:cs="Arial"/>
                <w:sz w:val="16"/>
                <w:szCs w:val="16"/>
              </w:rPr>
            </w:pPr>
            <w:r w:rsidRPr="00F92F6B">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F92F6B" w:rsidRDefault="001F7CB1" w:rsidP="00AE28A2">
            <w:pPr>
              <w:pStyle w:val="TAC"/>
              <w:keepNext w:val="0"/>
              <w:keepLines w:val="0"/>
              <w:widowControl w:val="0"/>
              <w:jc w:val="left"/>
              <w:rPr>
                <w:sz w:val="16"/>
                <w:szCs w:val="16"/>
              </w:rPr>
            </w:pPr>
            <w:r w:rsidRPr="00F92F6B">
              <w:rPr>
                <w:sz w:val="16"/>
                <w:szCs w:val="16"/>
              </w:rPr>
              <w:t>17.6.0</w:t>
            </w:r>
          </w:p>
        </w:tc>
      </w:tr>
      <w:tr w:rsidR="006C004A" w:rsidRPr="00F92F6B"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F92F6B"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F92F6B" w:rsidRDefault="004E4D30"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F92F6B" w:rsidRDefault="004E4D30" w:rsidP="00AE28A2">
            <w:pPr>
              <w:pStyle w:val="TAC"/>
              <w:keepNext w:val="0"/>
              <w:keepLines w:val="0"/>
              <w:widowControl w:val="0"/>
              <w:jc w:val="left"/>
              <w:rPr>
                <w:sz w:val="16"/>
                <w:szCs w:val="16"/>
              </w:rPr>
            </w:pPr>
            <w:r w:rsidRPr="00F92F6B">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F92F6B" w:rsidRDefault="004E4D30" w:rsidP="00AE28A2">
            <w:pPr>
              <w:pStyle w:val="TAL"/>
              <w:keepNext w:val="0"/>
              <w:keepLines w:val="0"/>
              <w:widowControl w:val="0"/>
              <w:jc w:val="center"/>
              <w:rPr>
                <w:sz w:val="16"/>
                <w:szCs w:val="16"/>
              </w:rPr>
            </w:pPr>
            <w:r w:rsidRPr="00F92F6B">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F92F6B" w:rsidRDefault="004E4D30"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F92F6B" w:rsidRDefault="004E4D3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F92F6B" w:rsidRDefault="004E4D30" w:rsidP="00AE28A2">
            <w:pPr>
              <w:widowControl w:val="0"/>
              <w:spacing w:after="0"/>
              <w:rPr>
                <w:rFonts w:ascii="Arial" w:hAnsi="Arial" w:cs="Arial"/>
                <w:sz w:val="16"/>
                <w:szCs w:val="16"/>
              </w:rPr>
            </w:pPr>
            <w:r w:rsidRPr="00F92F6B">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F92F6B" w:rsidRDefault="00C40D55" w:rsidP="00AE28A2">
            <w:pPr>
              <w:pStyle w:val="TAC"/>
              <w:keepNext w:val="0"/>
              <w:keepLines w:val="0"/>
              <w:widowControl w:val="0"/>
              <w:jc w:val="left"/>
              <w:rPr>
                <w:sz w:val="16"/>
                <w:szCs w:val="16"/>
              </w:rPr>
            </w:pPr>
            <w:r w:rsidRPr="00F92F6B">
              <w:rPr>
                <w:sz w:val="16"/>
                <w:szCs w:val="16"/>
              </w:rPr>
              <w:t>17.6.0</w:t>
            </w:r>
          </w:p>
        </w:tc>
      </w:tr>
      <w:tr w:rsidR="006C004A" w:rsidRPr="00F92F6B"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F92F6B"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F92F6B" w:rsidRDefault="00481A80"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F92F6B" w:rsidRDefault="00481A80" w:rsidP="00AE28A2">
            <w:pPr>
              <w:pStyle w:val="TAC"/>
              <w:keepNext w:val="0"/>
              <w:keepLines w:val="0"/>
              <w:widowControl w:val="0"/>
              <w:jc w:val="left"/>
              <w:rPr>
                <w:sz w:val="16"/>
                <w:szCs w:val="16"/>
              </w:rPr>
            </w:pPr>
            <w:r w:rsidRPr="00F92F6B">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F92F6B" w:rsidRDefault="00481A80" w:rsidP="00AE28A2">
            <w:pPr>
              <w:pStyle w:val="TAL"/>
              <w:keepNext w:val="0"/>
              <w:keepLines w:val="0"/>
              <w:widowControl w:val="0"/>
              <w:jc w:val="center"/>
              <w:rPr>
                <w:sz w:val="16"/>
                <w:szCs w:val="16"/>
              </w:rPr>
            </w:pPr>
            <w:r w:rsidRPr="00F92F6B">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F92F6B" w:rsidRDefault="00481A80"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F92F6B" w:rsidRDefault="00481A8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F92F6B" w:rsidRDefault="00481A80" w:rsidP="00AE28A2">
            <w:pPr>
              <w:widowControl w:val="0"/>
              <w:spacing w:after="0"/>
              <w:rPr>
                <w:rFonts w:ascii="Arial" w:hAnsi="Arial" w:cs="Arial"/>
                <w:sz w:val="16"/>
                <w:szCs w:val="16"/>
              </w:rPr>
            </w:pPr>
            <w:proofErr w:type="spellStart"/>
            <w:r w:rsidRPr="00F92F6B">
              <w:rPr>
                <w:rFonts w:ascii="Arial" w:hAnsi="Arial" w:cs="Arial"/>
                <w:sz w:val="16"/>
                <w:szCs w:val="16"/>
              </w:rPr>
              <w:t>RedCap</w:t>
            </w:r>
            <w:proofErr w:type="spellEnd"/>
            <w:r w:rsidRPr="00F92F6B">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F92F6B" w:rsidRDefault="00481A80" w:rsidP="00AE28A2">
            <w:pPr>
              <w:pStyle w:val="TAC"/>
              <w:keepNext w:val="0"/>
              <w:keepLines w:val="0"/>
              <w:widowControl w:val="0"/>
              <w:jc w:val="left"/>
              <w:rPr>
                <w:sz w:val="16"/>
                <w:szCs w:val="16"/>
              </w:rPr>
            </w:pPr>
            <w:r w:rsidRPr="00F92F6B">
              <w:rPr>
                <w:sz w:val="16"/>
                <w:szCs w:val="16"/>
              </w:rPr>
              <w:t>17.6.0</w:t>
            </w:r>
          </w:p>
        </w:tc>
      </w:tr>
      <w:tr w:rsidR="006C004A" w:rsidRPr="00F92F6B"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F92F6B"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F92F6B" w:rsidRDefault="008C3673"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F92F6B" w:rsidRDefault="008C3673" w:rsidP="00AE28A2">
            <w:pPr>
              <w:pStyle w:val="TAC"/>
              <w:keepNext w:val="0"/>
              <w:keepLines w:val="0"/>
              <w:widowControl w:val="0"/>
              <w:jc w:val="left"/>
              <w:rPr>
                <w:sz w:val="16"/>
                <w:szCs w:val="16"/>
              </w:rPr>
            </w:pPr>
            <w:r w:rsidRPr="00F92F6B">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F92F6B" w:rsidRDefault="008C3673" w:rsidP="00AE28A2">
            <w:pPr>
              <w:pStyle w:val="TAL"/>
              <w:keepNext w:val="0"/>
              <w:keepLines w:val="0"/>
              <w:widowControl w:val="0"/>
              <w:jc w:val="center"/>
              <w:rPr>
                <w:sz w:val="16"/>
                <w:szCs w:val="16"/>
              </w:rPr>
            </w:pPr>
            <w:r w:rsidRPr="00F92F6B">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F92F6B" w:rsidRDefault="008C3673"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F92F6B" w:rsidRDefault="008C367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F92F6B" w:rsidRDefault="008C3673" w:rsidP="00AE28A2">
            <w:pPr>
              <w:widowControl w:val="0"/>
              <w:spacing w:after="0"/>
              <w:rPr>
                <w:rFonts w:ascii="Arial" w:hAnsi="Arial" w:cs="Arial"/>
                <w:sz w:val="16"/>
                <w:szCs w:val="16"/>
              </w:rPr>
            </w:pPr>
            <w:r w:rsidRPr="00F92F6B">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F92F6B" w:rsidRDefault="008C3673" w:rsidP="00AE28A2">
            <w:pPr>
              <w:pStyle w:val="TAC"/>
              <w:keepNext w:val="0"/>
              <w:keepLines w:val="0"/>
              <w:widowControl w:val="0"/>
              <w:jc w:val="left"/>
              <w:rPr>
                <w:sz w:val="16"/>
                <w:szCs w:val="16"/>
              </w:rPr>
            </w:pPr>
            <w:r w:rsidRPr="00F92F6B">
              <w:rPr>
                <w:sz w:val="16"/>
                <w:szCs w:val="16"/>
              </w:rPr>
              <w:t>17.6.0</w:t>
            </w:r>
          </w:p>
        </w:tc>
      </w:tr>
      <w:tr w:rsidR="006C004A" w:rsidRPr="00F92F6B"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F92F6B"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F92F6B" w:rsidRDefault="00CD6A2E" w:rsidP="00AE28A2">
            <w:pPr>
              <w:pStyle w:val="TAC"/>
              <w:keepNext w:val="0"/>
              <w:keepLines w:val="0"/>
              <w:widowControl w:val="0"/>
              <w:jc w:val="left"/>
              <w:rPr>
                <w:sz w:val="16"/>
                <w:szCs w:val="16"/>
              </w:rPr>
            </w:pPr>
            <w:r w:rsidRPr="00F92F6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F92F6B" w:rsidRDefault="00CD6A2E" w:rsidP="00AE28A2">
            <w:pPr>
              <w:pStyle w:val="TAC"/>
              <w:keepNext w:val="0"/>
              <w:keepLines w:val="0"/>
              <w:widowControl w:val="0"/>
              <w:jc w:val="left"/>
              <w:rPr>
                <w:sz w:val="16"/>
                <w:szCs w:val="16"/>
              </w:rPr>
            </w:pPr>
            <w:r w:rsidRPr="00F92F6B">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F92F6B" w:rsidRDefault="00CD6A2E" w:rsidP="00AE28A2">
            <w:pPr>
              <w:pStyle w:val="TAL"/>
              <w:keepNext w:val="0"/>
              <w:keepLines w:val="0"/>
              <w:widowControl w:val="0"/>
              <w:jc w:val="center"/>
              <w:rPr>
                <w:sz w:val="16"/>
                <w:szCs w:val="16"/>
              </w:rPr>
            </w:pPr>
            <w:r w:rsidRPr="00F92F6B">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F92F6B" w:rsidRDefault="00CD6A2E"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F92F6B" w:rsidRDefault="00CD6A2E"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F92F6B" w:rsidRDefault="00CD6A2E" w:rsidP="00AE28A2">
            <w:pPr>
              <w:widowControl w:val="0"/>
              <w:spacing w:after="0"/>
              <w:rPr>
                <w:rFonts w:ascii="Arial" w:hAnsi="Arial" w:cs="Arial"/>
                <w:sz w:val="16"/>
                <w:szCs w:val="16"/>
              </w:rPr>
            </w:pPr>
            <w:r w:rsidRPr="00F92F6B">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F92F6B" w:rsidRDefault="00CD6A2E" w:rsidP="00AE28A2">
            <w:pPr>
              <w:pStyle w:val="TAC"/>
              <w:keepNext w:val="0"/>
              <w:keepLines w:val="0"/>
              <w:widowControl w:val="0"/>
              <w:jc w:val="left"/>
              <w:rPr>
                <w:sz w:val="16"/>
                <w:szCs w:val="16"/>
              </w:rPr>
            </w:pPr>
            <w:r w:rsidRPr="00F92F6B">
              <w:rPr>
                <w:sz w:val="16"/>
                <w:szCs w:val="16"/>
              </w:rPr>
              <w:t>17.6.0</w:t>
            </w:r>
          </w:p>
        </w:tc>
      </w:tr>
      <w:tr w:rsidR="006C004A" w:rsidRPr="00F92F6B"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F92F6B" w:rsidRDefault="00B6294A" w:rsidP="00AE28A2">
            <w:pPr>
              <w:pStyle w:val="TAC"/>
              <w:keepNext w:val="0"/>
              <w:keepLines w:val="0"/>
              <w:widowControl w:val="0"/>
              <w:rPr>
                <w:sz w:val="16"/>
                <w:szCs w:val="16"/>
              </w:rPr>
            </w:pPr>
            <w:r w:rsidRPr="00F92F6B">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F92F6B" w:rsidRDefault="00B6294A"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F92F6B" w:rsidRDefault="00B6294A" w:rsidP="00AE28A2">
            <w:pPr>
              <w:pStyle w:val="TAC"/>
              <w:keepNext w:val="0"/>
              <w:keepLines w:val="0"/>
              <w:widowControl w:val="0"/>
              <w:jc w:val="left"/>
              <w:rPr>
                <w:sz w:val="16"/>
                <w:szCs w:val="16"/>
              </w:rPr>
            </w:pPr>
            <w:r w:rsidRPr="00F92F6B">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F92F6B" w:rsidRDefault="00B6294A" w:rsidP="00AE28A2">
            <w:pPr>
              <w:pStyle w:val="TAL"/>
              <w:keepNext w:val="0"/>
              <w:keepLines w:val="0"/>
              <w:widowControl w:val="0"/>
              <w:jc w:val="center"/>
              <w:rPr>
                <w:sz w:val="16"/>
                <w:szCs w:val="16"/>
              </w:rPr>
            </w:pPr>
            <w:r w:rsidRPr="00F92F6B">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F92F6B" w:rsidRDefault="00B6294A"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F92F6B" w:rsidRDefault="00B6294A"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F92F6B" w:rsidRDefault="00B6294A" w:rsidP="00AE28A2">
            <w:pPr>
              <w:widowControl w:val="0"/>
              <w:spacing w:after="0"/>
              <w:rPr>
                <w:rFonts w:ascii="Arial" w:hAnsi="Arial" w:cs="Arial"/>
                <w:sz w:val="16"/>
                <w:szCs w:val="16"/>
              </w:rPr>
            </w:pPr>
            <w:r w:rsidRPr="00F92F6B">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F92F6B" w:rsidRDefault="00B6294A" w:rsidP="00AE28A2">
            <w:pPr>
              <w:pStyle w:val="TAC"/>
              <w:keepNext w:val="0"/>
              <w:keepLines w:val="0"/>
              <w:widowControl w:val="0"/>
              <w:jc w:val="left"/>
              <w:rPr>
                <w:sz w:val="16"/>
                <w:szCs w:val="16"/>
              </w:rPr>
            </w:pPr>
            <w:r w:rsidRPr="00F92F6B">
              <w:rPr>
                <w:sz w:val="16"/>
                <w:szCs w:val="16"/>
              </w:rPr>
              <w:t>17.</w:t>
            </w:r>
            <w:r w:rsidR="00DA152E" w:rsidRPr="00F92F6B">
              <w:rPr>
                <w:sz w:val="16"/>
                <w:szCs w:val="16"/>
              </w:rPr>
              <w:t>7</w:t>
            </w:r>
            <w:r w:rsidRPr="00F92F6B">
              <w:rPr>
                <w:sz w:val="16"/>
                <w:szCs w:val="16"/>
              </w:rPr>
              <w:t>.0</w:t>
            </w:r>
          </w:p>
        </w:tc>
      </w:tr>
      <w:tr w:rsidR="006C004A" w:rsidRPr="00F92F6B"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F92F6B"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F92F6B" w:rsidRDefault="00DE76AD"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F92F6B" w:rsidRDefault="00DE76AD" w:rsidP="00AE28A2">
            <w:pPr>
              <w:pStyle w:val="TAC"/>
              <w:keepNext w:val="0"/>
              <w:keepLines w:val="0"/>
              <w:widowControl w:val="0"/>
              <w:jc w:val="left"/>
              <w:rPr>
                <w:sz w:val="16"/>
                <w:szCs w:val="16"/>
              </w:rPr>
            </w:pPr>
            <w:r w:rsidRPr="00F92F6B">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F92F6B" w:rsidRDefault="00DE76AD" w:rsidP="00AE28A2">
            <w:pPr>
              <w:pStyle w:val="TAL"/>
              <w:keepNext w:val="0"/>
              <w:keepLines w:val="0"/>
              <w:widowControl w:val="0"/>
              <w:jc w:val="center"/>
              <w:rPr>
                <w:sz w:val="16"/>
                <w:szCs w:val="16"/>
              </w:rPr>
            </w:pPr>
            <w:r w:rsidRPr="00F92F6B">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F92F6B" w:rsidRDefault="00DE76AD"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F92F6B" w:rsidRDefault="00DE76A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F92F6B" w:rsidRDefault="00DE76AD" w:rsidP="00AE28A2">
            <w:pPr>
              <w:widowControl w:val="0"/>
              <w:spacing w:after="0"/>
              <w:rPr>
                <w:rFonts w:ascii="Arial" w:hAnsi="Arial" w:cs="Arial"/>
                <w:sz w:val="16"/>
                <w:szCs w:val="16"/>
              </w:rPr>
            </w:pPr>
            <w:r w:rsidRPr="00F92F6B">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F92F6B" w:rsidRDefault="00DE76AD" w:rsidP="00AE28A2">
            <w:pPr>
              <w:pStyle w:val="TAC"/>
              <w:keepNext w:val="0"/>
              <w:keepLines w:val="0"/>
              <w:widowControl w:val="0"/>
              <w:jc w:val="left"/>
              <w:rPr>
                <w:sz w:val="16"/>
                <w:szCs w:val="16"/>
              </w:rPr>
            </w:pPr>
            <w:r w:rsidRPr="00F92F6B">
              <w:rPr>
                <w:sz w:val="16"/>
                <w:szCs w:val="16"/>
              </w:rPr>
              <w:t>17.7.0</w:t>
            </w:r>
          </w:p>
        </w:tc>
      </w:tr>
      <w:tr w:rsidR="006C004A" w:rsidRPr="00F92F6B"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F92F6B"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F92F6B" w:rsidRDefault="005C215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F92F6B" w:rsidRDefault="005C2151" w:rsidP="00AE28A2">
            <w:pPr>
              <w:pStyle w:val="TAC"/>
              <w:keepNext w:val="0"/>
              <w:keepLines w:val="0"/>
              <w:widowControl w:val="0"/>
              <w:jc w:val="left"/>
              <w:rPr>
                <w:sz w:val="16"/>
                <w:szCs w:val="16"/>
              </w:rPr>
            </w:pPr>
            <w:r w:rsidRPr="00F92F6B">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F92F6B" w:rsidRDefault="005C2151" w:rsidP="00AE28A2">
            <w:pPr>
              <w:pStyle w:val="TAL"/>
              <w:keepNext w:val="0"/>
              <w:keepLines w:val="0"/>
              <w:widowControl w:val="0"/>
              <w:jc w:val="center"/>
              <w:rPr>
                <w:sz w:val="16"/>
                <w:szCs w:val="16"/>
              </w:rPr>
            </w:pPr>
            <w:r w:rsidRPr="00F92F6B">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F92F6B" w:rsidRDefault="005C215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F92F6B" w:rsidRDefault="005C2151"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F92F6B" w:rsidRDefault="005C2151" w:rsidP="00AE28A2">
            <w:pPr>
              <w:widowControl w:val="0"/>
              <w:spacing w:after="0"/>
              <w:rPr>
                <w:rFonts w:ascii="Arial" w:hAnsi="Arial" w:cs="Arial"/>
                <w:sz w:val="16"/>
                <w:szCs w:val="16"/>
              </w:rPr>
            </w:pPr>
            <w:r w:rsidRPr="00F92F6B">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F92F6B" w:rsidRDefault="005C2151" w:rsidP="00AE28A2">
            <w:pPr>
              <w:pStyle w:val="TAC"/>
              <w:keepNext w:val="0"/>
              <w:keepLines w:val="0"/>
              <w:widowControl w:val="0"/>
              <w:jc w:val="left"/>
              <w:rPr>
                <w:sz w:val="16"/>
                <w:szCs w:val="16"/>
              </w:rPr>
            </w:pPr>
            <w:r w:rsidRPr="00F92F6B">
              <w:rPr>
                <w:sz w:val="16"/>
                <w:szCs w:val="16"/>
              </w:rPr>
              <w:t>17.7.0</w:t>
            </w:r>
          </w:p>
        </w:tc>
      </w:tr>
      <w:tr w:rsidR="006C004A" w:rsidRPr="00F92F6B"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F92F6B"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F92F6B" w:rsidRDefault="00A4283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F92F6B" w:rsidRDefault="00A42831" w:rsidP="00AE28A2">
            <w:pPr>
              <w:pStyle w:val="TAC"/>
              <w:keepNext w:val="0"/>
              <w:keepLines w:val="0"/>
              <w:widowControl w:val="0"/>
              <w:jc w:val="left"/>
              <w:rPr>
                <w:sz w:val="16"/>
                <w:szCs w:val="16"/>
              </w:rPr>
            </w:pPr>
            <w:r w:rsidRPr="00F92F6B">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F92F6B" w:rsidRDefault="00A42831" w:rsidP="00AE28A2">
            <w:pPr>
              <w:pStyle w:val="TAL"/>
              <w:keepNext w:val="0"/>
              <w:keepLines w:val="0"/>
              <w:widowControl w:val="0"/>
              <w:jc w:val="center"/>
              <w:rPr>
                <w:sz w:val="16"/>
                <w:szCs w:val="16"/>
              </w:rPr>
            </w:pPr>
            <w:r w:rsidRPr="00F92F6B">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F92F6B" w:rsidRDefault="00A4283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F92F6B" w:rsidRDefault="00A4283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F92F6B" w:rsidRDefault="00A42831" w:rsidP="00AE28A2">
            <w:pPr>
              <w:widowControl w:val="0"/>
              <w:spacing w:after="0"/>
              <w:rPr>
                <w:rFonts w:ascii="Arial" w:hAnsi="Arial" w:cs="Arial"/>
                <w:sz w:val="16"/>
                <w:szCs w:val="16"/>
              </w:rPr>
            </w:pPr>
            <w:r w:rsidRPr="00F92F6B">
              <w:rPr>
                <w:rFonts w:ascii="Arial" w:hAnsi="Arial" w:cs="Arial"/>
                <w:sz w:val="16"/>
                <w:szCs w:val="16"/>
              </w:rPr>
              <w:t xml:space="preserve">Correction on the </w:t>
            </w:r>
            <w:proofErr w:type="spellStart"/>
            <w:r w:rsidRPr="00F92F6B">
              <w:rPr>
                <w:rFonts w:ascii="Arial" w:hAnsi="Arial" w:cs="Arial"/>
                <w:sz w:val="16"/>
                <w:szCs w:val="16"/>
              </w:rPr>
              <w:t>SidelinkUEInformationNR</w:t>
            </w:r>
            <w:proofErr w:type="spellEnd"/>
            <w:r w:rsidRPr="00F92F6B">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F92F6B" w:rsidRDefault="00A42831" w:rsidP="00AE28A2">
            <w:pPr>
              <w:pStyle w:val="TAC"/>
              <w:keepNext w:val="0"/>
              <w:keepLines w:val="0"/>
              <w:widowControl w:val="0"/>
              <w:jc w:val="left"/>
              <w:rPr>
                <w:sz w:val="16"/>
                <w:szCs w:val="16"/>
              </w:rPr>
            </w:pPr>
            <w:r w:rsidRPr="00F92F6B">
              <w:rPr>
                <w:sz w:val="16"/>
                <w:szCs w:val="16"/>
              </w:rPr>
              <w:t>17.7.0</w:t>
            </w:r>
          </w:p>
        </w:tc>
      </w:tr>
      <w:tr w:rsidR="006C004A" w:rsidRPr="00F92F6B"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F92F6B"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F92F6B" w:rsidRDefault="000F1A99"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F92F6B" w:rsidRDefault="000F1A99" w:rsidP="00AE28A2">
            <w:pPr>
              <w:pStyle w:val="TAC"/>
              <w:keepNext w:val="0"/>
              <w:keepLines w:val="0"/>
              <w:widowControl w:val="0"/>
              <w:jc w:val="left"/>
              <w:rPr>
                <w:sz w:val="16"/>
                <w:szCs w:val="16"/>
              </w:rPr>
            </w:pPr>
            <w:r w:rsidRPr="00F92F6B">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F92F6B" w:rsidRDefault="000F1A99" w:rsidP="00AE28A2">
            <w:pPr>
              <w:pStyle w:val="TAL"/>
              <w:keepNext w:val="0"/>
              <w:keepLines w:val="0"/>
              <w:widowControl w:val="0"/>
              <w:jc w:val="center"/>
              <w:rPr>
                <w:sz w:val="16"/>
                <w:szCs w:val="16"/>
              </w:rPr>
            </w:pPr>
            <w:r w:rsidRPr="00F92F6B">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F92F6B" w:rsidRDefault="000F1A99"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F92F6B" w:rsidRDefault="000F1A9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F92F6B" w:rsidRDefault="000F1A99" w:rsidP="00AE28A2">
            <w:pPr>
              <w:widowControl w:val="0"/>
              <w:spacing w:after="0"/>
              <w:rPr>
                <w:rFonts w:ascii="Arial" w:hAnsi="Arial" w:cs="Arial"/>
                <w:sz w:val="16"/>
                <w:szCs w:val="16"/>
              </w:rPr>
            </w:pPr>
            <w:r w:rsidRPr="00F92F6B">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F92F6B" w:rsidRDefault="000F1A99" w:rsidP="00AE28A2">
            <w:pPr>
              <w:pStyle w:val="TAC"/>
              <w:keepNext w:val="0"/>
              <w:keepLines w:val="0"/>
              <w:widowControl w:val="0"/>
              <w:jc w:val="left"/>
              <w:rPr>
                <w:sz w:val="16"/>
                <w:szCs w:val="16"/>
              </w:rPr>
            </w:pPr>
            <w:r w:rsidRPr="00F92F6B">
              <w:rPr>
                <w:sz w:val="16"/>
                <w:szCs w:val="16"/>
              </w:rPr>
              <w:t>17.7.0</w:t>
            </w:r>
          </w:p>
        </w:tc>
      </w:tr>
      <w:tr w:rsidR="006C004A" w:rsidRPr="00F92F6B"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F92F6B"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F92F6B" w:rsidRDefault="0060169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F92F6B" w:rsidRDefault="00601691" w:rsidP="00AE28A2">
            <w:pPr>
              <w:pStyle w:val="TAC"/>
              <w:keepNext w:val="0"/>
              <w:keepLines w:val="0"/>
              <w:widowControl w:val="0"/>
              <w:jc w:val="left"/>
              <w:rPr>
                <w:sz w:val="16"/>
                <w:szCs w:val="16"/>
              </w:rPr>
            </w:pPr>
            <w:r w:rsidRPr="00F92F6B">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F92F6B" w:rsidRDefault="00601691" w:rsidP="00AE28A2">
            <w:pPr>
              <w:pStyle w:val="TAL"/>
              <w:keepNext w:val="0"/>
              <w:keepLines w:val="0"/>
              <w:widowControl w:val="0"/>
              <w:jc w:val="center"/>
              <w:rPr>
                <w:sz w:val="16"/>
                <w:szCs w:val="16"/>
              </w:rPr>
            </w:pPr>
            <w:r w:rsidRPr="00F92F6B">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F92F6B" w:rsidRDefault="00601691"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F92F6B" w:rsidRDefault="0060169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F92F6B" w:rsidRDefault="00601691" w:rsidP="00AE28A2">
            <w:pPr>
              <w:widowControl w:val="0"/>
              <w:spacing w:after="0"/>
              <w:rPr>
                <w:rFonts w:ascii="Arial" w:hAnsi="Arial" w:cs="Arial"/>
                <w:sz w:val="16"/>
                <w:szCs w:val="16"/>
              </w:rPr>
            </w:pPr>
            <w:r w:rsidRPr="00F92F6B">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F92F6B" w:rsidRDefault="00601691" w:rsidP="00AE28A2">
            <w:pPr>
              <w:pStyle w:val="TAC"/>
              <w:keepNext w:val="0"/>
              <w:keepLines w:val="0"/>
              <w:widowControl w:val="0"/>
              <w:jc w:val="left"/>
              <w:rPr>
                <w:sz w:val="16"/>
                <w:szCs w:val="16"/>
              </w:rPr>
            </w:pPr>
            <w:r w:rsidRPr="00F92F6B">
              <w:rPr>
                <w:sz w:val="16"/>
                <w:szCs w:val="16"/>
              </w:rPr>
              <w:t>17.7.0</w:t>
            </w:r>
          </w:p>
        </w:tc>
      </w:tr>
      <w:tr w:rsidR="006C004A" w:rsidRPr="00F92F6B"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F92F6B" w:rsidRDefault="00DC5940" w:rsidP="00AE28A2">
            <w:pPr>
              <w:pStyle w:val="TAC"/>
              <w:keepNext w:val="0"/>
              <w:keepLines w:val="0"/>
              <w:widowControl w:val="0"/>
              <w:rPr>
                <w:sz w:val="16"/>
                <w:szCs w:val="16"/>
              </w:rPr>
            </w:pPr>
            <w:r w:rsidRPr="00F92F6B">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F92F6B" w:rsidRDefault="00DC5940"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F92F6B" w:rsidRDefault="00DC5940" w:rsidP="00AE28A2">
            <w:pPr>
              <w:pStyle w:val="TAC"/>
              <w:keepNext w:val="0"/>
              <w:keepLines w:val="0"/>
              <w:widowControl w:val="0"/>
              <w:jc w:val="left"/>
              <w:rPr>
                <w:sz w:val="16"/>
                <w:szCs w:val="16"/>
              </w:rPr>
            </w:pPr>
            <w:r w:rsidRPr="00F92F6B">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F92F6B" w:rsidRDefault="00DC5940" w:rsidP="00AE28A2">
            <w:pPr>
              <w:pStyle w:val="TAL"/>
              <w:keepNext w:val="0"/>
              <w:keepLines w:val="0"/>
              <w:widowControl w:val="0"/>
              <w:jc w:val="center"/>
              <w:rPr>
                <w:sz w:val="16"/>
                <w:szCs w:val="16"/>
              </w:rPr>
            </w:pPr>
            <w:r w:rsidRPr="00F92F6B">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F92F6B" w:rsidRDefault="00DC5940" w:rsidP="00AE28A2">
            <w:pPr>
              <w:pStyle w:val="TAR"/>
              <w:keepNext w:val="0"/>
              <w:keepLines w:val="0"/>
              <w:widowControl w:val="0"/>
              <w:jc w:val="center"/>
              <w:rPr>
                <w:sz w:val="16"/>
                <w:szCs w:val="16"/>
              </w:rPr>
            </w:pPr>
            <w:r w:rsidRPr="00F92F6B">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F92F6B" w:rsidRDefault="00DC5940"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F92F6B" w:rsidRDefault="00DC5940" w:rsidP="00AE28A2">
            <w:pPr>
              <w:widowControl w:val="0"/>
              <w:spacing w:after="0"/>
              <w:rPr>
                <w:rFonts w:ascii="Arial" w:hAnsi="Arial" w:cs="Arial"/>
                <w:sz w:val="16"/>
                <w:szCs w:val="16"/>
              </w:rPr>
            </w:pPr>
            <w:r w:rsidRPr="00F92F6B">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F92F6B" w:rsidRDefault="00DC5940" w:rsidP="00AE28A2">
            <w:pPr>
              <w:pStyle w:val="TAC"/>
              <w:keepNext w:val="0"/>
              <w:keepLines w:val="0"/>
              <w:widowControl w:val="0"/>
              <w:jc w:val="left"/>
              <w:rPr>
                <w:sz w:val="16"/>
                <w:szCs w:val="16"/>
              </w:rPr>
            </w:pPr>
            <w:r w:rsidRPr="00F92F6B">
              <w:rPr>
                <w:sz w:val="16"/>
                <w:szCs w:val="16"/>
              </w:rPr>
              <w:t>18.0.0</w:t>
            </w:r>
          </w:p>
        </w:tc>
      </w:tr>
      <w:tr w:rsidR="006C004A" w:rsidRPr="00F92F6B"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F92F6B"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F92F6B" w:rsidRDefault="00F132E7"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F92F6B" w:rsidRDefault="00F132E7" w:rsidP="00AE28A2">
            <w:pPr>
              <w:pStyle w:val="TAC"/>
              <w:keepNext w:val="0"/>
              <w:keepLines w:val="0"/>
              <w:widowControl w:val="0"/>
              <w:jc w:val="left"/>
              <w:rPr>
                <w:sz w:val="16"/>
                <w:szCs w:val="16"/>
              </w:rPr>
            </w:pPr>
            <w:r w:rsidRPr="00F92F6B">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F92F6B" w:rsidRDefault="00F132E7" w:rsidP="00AE28A2">
            <w:pPr>
              <w:pStyle w:val="TAL"/>
              <w:keepNext w:val="0"/>
              <w:keepLines w:val="0"/>
              <w:widowControl w:val="0"/>
              <w:jc w:val="center"/>
              <w:rPr>
                <w:sz w:val="16"/>
                <w:szCs w:val="16"/>
              </w:rPr>
            </w:pPr>
            <w:r w:rsidRPr="00F92F6B">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F92F6B" w:rsidRDefault="00F132E7" w:rsidP="00AE28A2">
            <w:pPr>
              <w:pStyle w:val="TAR"/>
              <w:keepNext w:val="0"/>
              <w:keepLines w:val="0"/>
              <w:widowControl w:val="0"/>
              <w:jc w:val="center"/>
              <w:rPr>
                <w:sz w:val="16"/>
                <w:szCs w:val="16"/>
              </w:rPr>
            </w:pPr>
            <w:r w:rsidRPr="00F92F6B">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F92F6B" w:rsidRDefault="00F132E7"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F92F6B" w:rsidRDefault="00F132E7" w:rsidP="00AE28A2">
            <w:pPr>
              <w:widowControl w:val="0"/>
              <w:spacing w:after="0"/>
              <w:rPr>
                <w:rFonts w:ascii="Arial" w:hAnsi="Arial" w:cs="Arial"/>
                <w:sz w:val="16"/>
                <w:szCs w:val="16"/>
              </w:rPr>
            </w:pPr>
            <w:r w:rsidRPr="00F92F6B">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F92F6B" w:rsidRDefault="00F132E7" w:rsidP="00AE28A2">
            <w:pPr>
              <w:pStyle w:val="TAC"/>
              <w:keepNext w:val="0"/>
              <w:keepLines w:val="0"/>
              <w:widowControl w:val="0"/>
              <w:jc w:val="left"/>
              <w:rPr>
                <w:sz w:val="16"/>
                <w:szCs w:val="16"/>
              </w:rPr>
            </w:pPr>
            <w:r w:rsidRPr="00F92F6B">
              <w:rPr>
                <w:sz w:val="16"/>
                <w:szCs w:val="16"/>
              </w:rPr>
              <w:t>18.0.0</w:t>
            </w:r>
          </w:p>
        </w:tc>
      </w:tr>
      <w:tr w:rsidR="006C004A" w:rsidRPr="00F92F6B"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F92F6B"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F92F6B" w:rsidRDefault="002428B4"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F92F6B" w:rsidRDefault="002428B4" w:rsidP="00AE28A2">
            <w:pPr>
              <w:pStyle w:val="TAC"/>
              <w:keepNext w:val="0"/>
              <w:keepLines w:val="0"/>
              <w:widowControl w:val="0"/>
              <w:jc w:val="left"/>
              <w:rPr>
                <w:sz w:val="16"/>
                <w:szCs w:val="16"/>
              </w:rPr>
            </w:pPr>
            <w:r w:rsidRPr="00F92F6B">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F92F6B" w:rsidRDefault="002428B4" w:rsidP="00AE28A2">
            <w:pPr>
              <w:pStyle w:val="TAL"/>
              <w:keepNext w:val="0"/>
              <w:keepLines w:val="0"/>
              <w:widowControl w:val="0"/>
              <w:jc w:val="center"/>
              <w:rPr>
                <w:sz w:val="16"/>
                <w:szCs w:val="16"/>
              </w:rPr>
            </w:pPr>
            <w:r w:rsidRPr="00F92F6B">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F92F6B" w:rsidRDefault="002428B4" w:rsidP="00AE28A2">
            <w:pPr>
              <w:pStyle w:val="TAR"/>
              <w:keepNext w:val="0"/>
              <w:keepLines w:val="0"/>
              <w:widowControl w:val="0"/>
              <w:jc w:val="center"/>
              <w:rPr>
                <w:sz w:val="16"/>
                <w:szCs w:val="16"/>
              </w:rPr>
            </w:pPr>
            <w:r w:rsidRPr="00F92F6B">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F92F6B" w:rsidRDefault="002428B4"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F92F6B" w:rsidRDefault="002428B4" w:rsidP="00AE28A2">
            <w:pPr>
              <w:widowControl w:val="0"/>
              <w:spacing w:after="0"/>
              <w:rPr>
                <w:rFonts w:ascii="Arial" w:hAnsi="Arial" w:cs="Arial"/>
                <w:sz w:val="16"/>
                <w:szCs w:val="16"/>
              </w:rPr>
            </w:pPr>
            <w:r w:rsidRPr="00F92F6B">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F92F6B" w:rsidRDefault="002428B4" w:rsidP="00AE28A2">
            <w:pPr>
              <w:pStyle w:val="TAC"/>
              <w:keepNext w:val="0"/>
              <w:keepLines w:val="0"/>
              <w:widowControl w:val="0"/>
              <w:jc w:val="left"/>
              <w:rPr>
                <w:sz w:val="16"/>
                <w:szCs w:val="16"/>
              </w:rPr>
            </w:pPr>
            <w:r w:rsidRPr="00F92F6B">
              <w:rPr>
                <w:sz w:val="16"/>
                <w:szCs w:val="16"/>
              </w:rPr>
              <w:t>18.0.0</w:t>
            </w:r>
          </w:p>
        </w:tc>
      </w:tr>
      <w:tr w:rsidR="006C004A" w:rsidRPr="00F92F6B"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F92F6B"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F92F6B" w:rsidRDefault="00FD220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F92F6B" w:rsidRDefault="00FD2201" w:rsidP="00AE28A2">
            <w:pPr>
              <w:pStyle w:val="TAC"/>
              <w:keepNext w:val="0"/>
              <w:keepLines w:val="0"/>
              <w:widowControl w:val="0"/>
              <w:jc w:val="left"/>
              <w:rPr>
                <w:sz w:val="16"/>
                <w:szCs w:val="16"/>
              </w:rPr>
            </w:pPr>
            <w:r w:rsidRPr="00F92F6B">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F92F6B" w:rsidRDefault="00FD2201" w:rsidP="00AE28A2">
            <w:pPr>
              <w:pStyle w:val="TAL"/>
              <w:keepNext w:val="0"/>
              <w:keepLines w:val="0"/>
              <w:widowControl w:val="0"/>
              <w:jc w:val="center"/>
              <w:rPr>
                <w:sz w:val="16"/>
                <w:szCs w:val="16"/>
              </w:rPr>
            </w:pPr>
            <w:r w:rsidRPr="00F92F6B">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F92F6B" w:rsidRDefault="00FD2201"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F92F6B" w:rsidRDefault="00FD2201"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F92F6B" w:rsidRDefault="00FD2201" w:rsidP="00AE28A2">
            <w:pPr>
              <w:widowControl w:val="0"/>
              <w:spacing w:after="0"/>
              <w:rPr>
                <w:rFonts w:ascii="Arial" w:hAnsi="Arial" w:cs="Arial"/>
                <w:sz w:val="16"/>
                <w:szCs w:val="16"/>
              </w:rPr>
            </w:pPr>
            <w:r w:rsidRPr="00F92F6B">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F92F6B" w:rsidRDefault="00FD2201" w:rsidP="00AE28A2">
            <w:pPr>
              <w:pStyle w:val="TAC"/>
              <w:keepNext w:val="0"/>
              <w:keepLines w:val="0"/>
              <w:widowControl w:val="0"/>
              <w:jc w:val="left"/>
              <w:rPr>
                <w:sz w:val="16"/>
                <w:szCs w:val="16"/>
              </w:rPr>
            </w:pPr>
            <w:r w:rsidRPr="00F92F6B">
              <w:rPr>
                <w:sz w:val="16"/>
                <w:szCs w:val="16"/>
              </w:rPr>
              <w:t>18.0.0</w:t>
            </w:r>
          </w:p>
        </w:tc>
      </w:tr>
      <w:tr w:rsidR="006C004A" w:rsidRPr="00F92F6B"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F92F6B"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F92F6B" w:rsidRDefault="00667B9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F92F6B" w:rsidRDefault="00667B91" w:rsidP="00AE28A2">
            <w:pPr>
              <w:pStyle w:val="TAC"/>
              <w:keepNext w:val="0"/>
              <w:keepLines w:val="0"/>
              <w:widowControl w:val="0"/>
              <w:jc w:val="left"/>
              <w:rPr>
                <w:sz w:val="16"/>
                <w:szCs w:val="16"/>
              </w:rPr>
            </w:pPr>
            <w:r w:rsidRPr="00F92F6B">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F92F6B" w:rsidRDefault="00667B91" w:rsidP="00AE28A2">
            <w:pPr>
              <w:pStyle w:val="TAL"/>
              <w:keepNext w:val="0"/>
              <w:keepLines w:val="0"/>
              <w:widowControl w:val="0"/>
              <w:jc w:val="center"/>
              <w:rPr>
                <w:sz w:val="16"/>
                <w:szCs w:val="16"/>
              </w:rPr>
            </w:pPr>
            <w:r w:rsidRPr="00F92F6B">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F92F6B" w:rsidRDefault="00667B9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F92F6B" w:rsidRDefault="00667B91"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F92F6B" w:rsidRDefault="00667B91" w:rsidP="00AE28A2">
            <w:pPr>
              <w:widowControl w:val="0"/>
              <w:spacing w:after="0"/>
              <w:rPr>
                <w:rFonts w:ascii="Arial" w:hAnsi="Arial" w:cs="Arial"/>
                <w:sz w:val="16"/>
                <w:szCs w:val="16"/>
              </w:rPr>
            </w:pPr>
            <w:r w:rsidRPr="00F92F6B">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F92F6B" w:rsidRDefault="00667B91" w:rsidP="00AE28A2">
            <w:pPr>
              <w:pStyle w:val="TAC"/>
              <w:keepNext w:val="0"/>
              <w:keepLines w:val="0"/>
              <w:widowControl w:val="0"/>
              <w:jc w:val="left"/>
              <w:rPr>
                <w:sz w:val="16"/>
                <w:szCs w:val="16"/>
              </w:rPr>
            </w:pPr>
            <w:r w:rsidRPr="00F92F6B">
              <w:rPr>
                <w:sz w:val="16"/>
                <w:szCs w:val="16"/>
              </w:rPr>
              <w:t>18.0.0</w:t>
            </w:r>
          </w:p>
        </w:tc>
      </w:tr>
      <w:tr w:rsidR="006C004A" w:rsidRPr="00F92F6B"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F92F6B"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F92F6B" w:rsidRDefault="007677BA"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F92F6B" w:rsidRDefault="007677BA" w:rsidP="00AE28A2">
            <w:pPr>
              <w:pStyle w:val="TAC"/>
              <w:keepNext w:val="0"/>
              <w:keepLines w:val="0"/>
              <w:widowControl w:val="0"/>
              <w:jc w:val="left"/>
              <w:rPr>
                <w:sz w:val="16"/>
                <w:szCs w:val="16"/>
              </w:rPr>
            </w:pPr>
            <w:r w:rsidRPr="00F92F6B">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F92F6B" w:rsidRDefault="007677BA" w:rsidP="00AE28A2">
            <w:pPr>
              <w:pStyle w:val="TAL"/>
              <w:keepNext w:val="0"/>
              <w:keepLines w:val="0"/>
              <w:widowControl w:val="0"/>
              <w:jc w:val="center"/>
              <w:rPr>
                <w:sz w:val="16"/>
                <w:szCs w:val="16"/>
              </w:rPr>
            </w:pPr>
            <w:r w:rsidRPr="00F92F6B">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F92F6B" w:rsidRDefault="007677BA"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F92F6B" w:rsidRDefault="007677BA"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F92F6B" w:rsidRDefault="007677BA" w:rsidP="00AE28A2">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F92F6B" w:rsidRDefault="007677BA" w:rsidP="00AE28A2">
            <w:pPr>
              <w:pStyle w:val="TAC"/>
              <w:keepNext w:val="0"/>
              <w:keepLines w:val="0"/>
              <w:widowControl w:val="0"/>
              <w:jc w:val="left"/>
              <w:rPr>
                <w:sz w:val="16"/>
                <w:szCs w:val="16"/>
              </w:rPr>
            </w:pPr>
            <w:r w:rsidRPr="00F92F6B">
              <w:rPr>
                <w:sz w:val="16"/>
                <w:szCs w:val="16"/>
              </w:rPr>
              <w:t>18.0.0</w:t>
            </w:r>
          </w:p>
        </w:tc>
      </w:tr>
      <w:tr w:rsidR="006C004A" w:rsidRPr="00F92F6B"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F92F6B"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F92F6B" w:rsidRDefault="00EB1770"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F92F6B" w:rsidRDefault="00EB1770" w:rsidP="00AE28A2">
            <w:pPr>
              <w:pStyle w:val="TAC"/>
              <w:keepNext w:val="0"/>
              <w:keepLines w:val="0"/>
              <w:widowControl w:val="0"/>
              <w:jc w:val="left"/>
              <w:rPr>
                <w:sz w:val="16"/>
                <w:szCs w:val="16"/>
              </w:rPr>
            </w:pPr>
            <w:r w:rsidRPr="00F92F6B">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F92F6B" w:rsidRDefault="00EB1770" w:rsidP="00AE28A2">
            <w:pPr>
              <w:pStyle w:val="TAL"/>
              <w:keepNext w:val="0"/>
              <w:keepLines w:val="0"/>
              <w:widowControl w:val="0"/>
              <w:jc w:val="center"/>
              <w:rPr>
                <w:sz w:val="16"/>
                <w:szCs w:val="16"/>
              </w:rPr>
            </w:pPr>
            <w:r w:rsidRPr="00F92F6B">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F92F6B" w:rsidRDefault="00EB1770"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F92F6B" w:rsidRDefault="00EB1770"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F92F6B" w:rsidRDefault="00EB1770" w:rsidP="00AE28A2">
            <w:pPr>
              <w:widowControl w:val="0"/>
              <w:spacing w:after="0"/>
              <w:rPr>
                <w:rFonts w:ascii="Arial" w:hAnsi="Arial" w:cs="Arial"/>
                <w:sz w:val="16"/>
                <w:szCs w:val="16"/>
              </w:rPr>
            </w:pPr>
            <w:r w:rsidRPr="00F92F6B">
              <w:rPr>
                <w:rFonts w:ascii="Arial" w:hAnsi="Arial" w:cs="Arial"/>
                <w:sz w:val="16"/>
                <w:szCs w:val="16"/>
              </w:rPr>
              <w:t xml:space="preserve">Introduction of R18 </w:t>
            </w:r>
            <w:proofErr w:type="spellStart"/>
            <w:r w:rsidRPr="00F92F6B">
              <w:rPr>
                <w:rFonts w:ascii="Arial" w:hAnsi="Arial" w:cs="Arial"/>
                <w:sz w:val="16"/>
                <w:szCs w:val="16"/>
              </w:rPr>
              <w:t>eNPN</w:t>
            </w:r>
            <w:proofErr w:type="spellEnd"/>
            <w:r w:rsidRPr="00F92F6B">
              <w:rPr>
                <w:rFonts w:ascii="Arial" w:hAnsi="Arial" w:cs="Arial"/>
                <w:sz w:val="16"/>
                <w:szCs w:val="16"/>
              </w:rPr>
              <w:t xml:space="preserve">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F92F6B" w:rsidRDefault="00EB1770" w:rsidP="00AE28A2">
            <w:pPr>
              <w:pStyle w:val="TAC"/>
              <w:keepNext w:val="0"/>
              <w:keepLines w:val="0"/>
              <w:widowControl w:val="0"/>
              <w:jc w:val="left"/>
              <w:rPr>
                <w:sz w:val="16"/>
                <w:szCs w:val="16"/>
              </w:rPr>
            </w:pPr>
            <w:r w:rsidRPr="00F92F6B">
              <w:rPr>
                <w:sz w:val="16"/>
                <w:szCs w:val="16"/>
              </w:rPr>
              <w:t>18.0.0</w:t>
            </w:r>
          </w:p>
        </w:tc>
      </w:tr>
      <w:tr w:rsidR="006C004A" w:rsidRPr="00F92F6B"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F92F6B"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F92F6B" w:rsidRDefault="00CC1F0E"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F92F6B" w:rsidRDefault="00CC1F0E" w:rsidP="00AE28A2">
            <w:pPr>
              <w:pStyle w:val="TAC"/>
              <w:keepNext w:val="0"/>
              <w:keepLines w:val="0"/>
              <w:widowControl w:val="0"/>
              <w:jc w:val="left"/>
              <w:rPr>
                <w:sz w:val="16"/>
                <w:szCs w:val="16"/>
              </w:rPr>
            </w:pPr>
            <w:r w:rsidRPr="00F92F6B">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F92F6B" w:rsidRDefault="00CC1F0E" w:rsidP="00AE28A2">
            <w:pPr>
              <w:pStyle w:val="TAL"/>
              <w:keepNext w:val="0"/>
              <w:keepLines w:val="0"/>
              <w:widowControl w:val="0"/>
              <w:jc w:val="center"/>
              <w:rPr>
                <w:sz w:val="16"/>
                <w:szCs w:val="16"/>
              </w:rPr>
            </w:pPr>
            <w:r w:rsidRPr="00F92F6B">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F92F6B" w:rsidRDefault="00CC1F0E"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F92F6B" w:rsidRDefault="00CC1F0E"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F92F6B" w:rsidRDefault="00CC1F0E" w:rsidP="00AE28A2">
            <w:pPr>
              <w:widowControl w:val="0"/>
              <w:spacing w:after="0"/>
              <w:rPr>
                <w:rFonts w:ascii="Arial" w:hAnsi="Arial" w:cs="Arial"/>
                <w:sz w:val="16"/>
                <w:szCs w:val="16"/>
              </w:rPr>
            </w:pPr>
            <w:r w:rsidRPr="00F92F6B">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F92F6B" w:rsidRDefault="00CC1F0E" w:rsidP="00AE28A2">
            <w:pPr>
              <w:pStyle w:val="TAC"/>
              <w:keepNext w:val="0"/>
              <w:keepLines w:val="0"/>
              <w:widowControl w:val="0"/>
              <w:jc w:val="left"/>
              <w:rPr>
                <w:sz w:val="16"/>
                <w:szCs w:val="16"/>
              </w:rPr>
            </w:pPr>
            <w:r w:rsidRPr="00F92F6B">
              <w:rPr>
                <w:sz w:val="16"/>
                <w:szCs w:val="16"/>
              </w:rPr>
              <w:t>18.0.0</w:t>
            </w:r>
          </w:p>
        </w:tc>
      </w:tr>
      <w:tr w:rsidR="006C004A" w:rsidRPr="00F92F6B"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F92F6B"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F92F6B" w:rsidRDefault="005B134A"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F92F6B" w:rsidRDefault="005B134A" w:rsidP="00AE28A2">
            <w:pPr>
              <w:pStyle w:val="TAC"/>
              <w:keepNext w:val="0"/>
              <w:keepLines w:val="0"/>
              <w:widowControl w:val="0"/>
              <w:jc w:val="left"/>
              <w:rPr>
                <w:sz w:val="16"/>
                <w:szCs w:val="16"/>
              </w:rPr>
            </w:pPr>
            <w:r w:rsidRPr="00F92F6B">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F92F6B" w:rsidRDefault="005B134A" w:rsidP="00AE28A2">
            <w:pPr>
              <w:pStyle w:val="TAL"/>
              <w:keepNext w:val="0"/>
              <w:keepLines w:val="0"/>
              <w:widowControl w:val="0"/>
              <w:jc w:val="center"/>
              <w:rPr>
                <w:sz w:val="16"/>
                <w:szCs w:val="16"/>
              </w:rPr>
            </w:pPr>
            <w:r w:rsidRPr="00F92F6B">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F92F6B" w:rsidRDefault="005B134A"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F92F6B" w:rsidRDefault="005B134A"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F92F6B" w:rsidRDefault="005B134A" w:rsidP="00AE28A2">
            <w:pPr>
              <w:widowControl w:val="0"/>
              <w:spacing w:after="0"/>
              <w:rPr>
                <w:rFonts w:ascii="Arial" w:hAnsi="Arial" w:cs="Arial"/>
                <w:sz w:val="16"/>
                <w:szCs w:val="16"/>
              </w:rPr>
            </w:pPr>
            <w:r w:rsidRPr="00F92F6B">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F92F6B" w:rsidRDefault="005B134A" w:rsidP="00AE28A2">
            <w:pPr>
              <w:pStyle w:val="TAC"/>
              <w:keepNext w:val="0"/>
              <w:keepLines w:val="0"/>
              <w:widowControl w:val="0"/>
              <w:jc w:val="left"/>
              <w:rPr>
                <w:sz w:val="16"/>
                <w:szCs w:val="16"/>
              </w:rPr>
            </w:pPr>
            <w:r w:rsidRPr="00F92F6B">
              <w:rPr>
                <w:sz w:val="16"/>
                <w:szCs w:val="16"/>
              </w:rPr>
              <w:t>18.0.0</w:t>
            </w:r>
          </w:p>
        </w:tc>
      </w:tr>
      <w:tr w:rsidR="006C004A" w:rsidRPr="00F92F6B"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F92F6B"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F92F6B" w:rsidRDefault="00C6406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F92F6B" w:rsidRDefault="00C64061" w:rsidP="00AE28A2">
            <w:pPr>
              <w:pStyle w:val="TAC"/>
              <w:keepNext w:val="0"/>
              <w:keepLines w:val="0"/>
              <w:widowControl w:val="0"/>
              <w:jc w:val="left"/>
              <w:rPr>
                <w:sz w:val="16"/>
                <w:szCs w:val="16"/>
              </w:rPr>
            </w:pPr>
            <w:r w:rsidRPr="00F92F6B">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F92F6B" w:rsidRDefault="00C64061" w:rsidP="00AE28A2">
            <w:pPr>
              <w:pStyle w:val="TAL"/>
              <w:keepNext w:val="0"/>
              <w:keepLines w:val="0"/>
              <w:widowControl w:val="0"/>
              <w:jc w:val="center"/>
              <w:rPr>
                <w:sz w:val="16"/>
                <w:szCs w:val="16"/>
              </w:rPr>
            </w:pPr>
            <w:r w:rsidRPr="00F92F6B">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F92F6B" w:rsidRDefault="00C6406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F92F6B" w:rsidRDefault="00C64061"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F92F6B" w:rsidRDefault="00C64061" w:rsidP="00AE28A2">
            <w:pPr>
              <w:widowControl w:val="0"/>
              <w:spacing w:after="0"/>
              <w:rPr>
                <w:rFonts w:ascii="Arial" w:hAnsi="Arial" w:cs="Arial"/>
                <w:sz w:val="16"/>
                <w:szCs w:val="16"/>
              </w:rPr>
            </w:pPr>
            <w:r w:rsidRPr="00F92F6B">
              <w:rPr>
                <w:rFonts w:ascii="Arial" w:hAnsi="Arial" w:cs="Arial"/>
                <w:sz w:val="16"/>
                <w:szCs w:val="16"/>
              </w:rPr>
              <w:t xml:space="preserve">Introduction of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F92F6B" w:rsidRDefault="00C64061" w:rsidP="00AE28A2">
            <w:pPr>
              <w:pStyle w:val="TAC"/>
              <w:keepNext w:val="0"/>
              <w:keepLines w:val="0"/>
              <w:widowControl w:val="0"/>
              <w:jc w:val="left"/>
              <w:rPr>
                <w:sz w:val="16"/>
                <w:szCs w:val="16"/>
              </w:rPr>
            </w:pPr>
            <w:r w:rsidRPr="00F92F6B">
              <w:rPr>
                <w:sz w:val="16"/>
                <w:szCs w:val="16"/>
              </w:rPr>
              <w:t>18.0.0</w:t>
            </w:r>
          </w:p>
        </w:tc>
      </w:tr>
      <w:tr w:rsidR="006C004A" w:rsidRPr="00F92F6B"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F92F6B"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F92F6B" w:rsidRDefault="00BE7FCB"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F92F6B" w:rsidRDefault="00BE7FCB" w:rsidP="00AE28A2">
            <w:pPr>
              <w:pStyle w:val="TAC"/>
              <w:keepNext w:val="0"/>
              <w:keepLines w:val="0"/>
              <w:widowControl w:val="0"/>
              <w:jc w:val="left"/>
              <w:rPr>
                <w:sz w:val="16"/>
                <w:szCs w:val="16"/>
              </w:rPr>
            </w:pPr>
            <w:r w:rsidRPr="00F92F6B">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F92F6B" w:rsidRDefault="00BE7FCB" w:rsidP="00AE28A2">
            <w:pPr>
              <w:pStyle w:val="TAL"/>
              <w:keepNext w:val="0"/>
              <w:keepLines w:val="0"/>
              <w:widowControl w:val="0"/>
              <w:jc w:val="center"/>
              <w:rPr>
                <w:sz w:val="16"/>
                <w:szCs w:val="16"/>
              </w:rPr>
            </w:pPr>
            <w:r w:rsidRPr="00F92F6B">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F92F6B" w:rsidRDefault="00BE7FCB"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F92F6B" w:rsidRDefault="00BE7FCB"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F92F6B" w:rsidRDefault="00BE7FCB" w:rsidP="00AE28A2">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eRedCap</w:t>
            </w:r>
            <w:proofErr w:type="spellEnd"/>
            <w:r w:rsidRPr="00F92F6B">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F92F6B" w:rsidRDefault="00BE7FCB" w:rsidP="00AE28A2">
            <w:pPr>
              <w:pStyle w:val="TAC"/>
              <w:keepNext w:val="0"/>
              <w:keepLines w:val="0"/>
              <w:widowControl w:val="0"/>
              <w:jc w:val="left"/>
              <w:rPr>
                <w:sz w:val="16"/>
                <w:szCs w:val="16"/>
              </w:rPr>
            </w:pPr>
            <w:r w:rsidRPr="00F92F6B">
              <w:rPr>
                <w:sz w:val="16"/>
                <w:szCs w:val="16"/>
              </w:rPr>
              <w:t>18.0.0</w:t>
            </w:r>
          </w:p>
        </w:tc>
      </w:tr>
      <w:tr w:rsidR="006C004A" w:rsidRPr="00F92F6B"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F92F6B"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F92F6B" w:rsidRDefault="00016FCD"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F92F6B" w:rsidRDefault="00016FCD" w:rsidP="00AE28A2">
            <w:pPr>
              <w:pStyle w:val="TAC"/>
              <w:keepNext w:val="0"/>
              <w:keepLines w:val="0"/>
              <w:widowControl w:val="0"/>
              <w:jc w:val="left"/>
              <w:rPr>
                <w:sz w:val="16"/>
                <w:szCs w:val="16"/>
              </w:rPr>
            </w:pPr>
            <w:r w:rsidRPr="00F92F6B">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F92F6B" w:rsidRDefault="00016FCD" w:rsidP="00AE28A2">
            <w:pPr>
              <w:pStyle w:val="TAL"/>
              <w:keepNext w:val="0"/>
              <w:keepLines w:val="0"/>
              <w:widowControl w:val="0"/>
              <w:jc w:val="center"/>
              <w:rPr>
                <w:sz w:val="16"/>
                <w:szCs w:val="16"/>
              </w:rPr>
            </w:pPr>
            <w:r w:rsidRPr="00F92F6B">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F92F6B" w:rsidRDefault="00016FCD"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F92F6B" w:rsidRDefault="00016FCD"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F92F6B" w:rsidRDefault="00016FCD" w:rsidP="00AE28A2">
            <w:pPr>
              <w:widowControl w:val="0"/>
              <w:spacing w:after="0"/>
              <w:rPr>
                <w:rFonts w:ascii="Arial" w:hAnsi="Arial" w:cs="Arial"/>
                <w:sz w:val="16"/>
                <w:szCs w:val="16"/>
              </w:rPr>
            </w:pPr>
            <w:r w:rsidRPr="00F92F6B">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F92F6B" w:rsidRDefault="00016FCD" w:rsidP="00AE28A2">
            <w:pPr>
              <w:pStyle w:val="TAC"/>
              <w:keepNext w:val="0"/>
              <w:keepLines w:val="0"/>
              <w:widowControl w:val="0"/>
              <w:jc w:val="left"/>
              <w:rPr>
                <w:sz w:val="16"/>
                <w:szCs w:val="16"/>
              </w:rPr>
            </w:pPr>
            <w:r w:rsidRPr="00F92F6B">
              <w:rPr>
                <w:sz w:val="16"/>
                <w:szCs w:val="16"/>
              </w:rPr>
              <w:t>18.0.0</w:t>
            </w:r>
          </w:p>
        </w:tc>
      </w:tr>
      <w:tr w:rsidR="006C004A" w:rsidRPr="00F92F6B"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F92F6B"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F92F6B" w:rsidRDefault="007265FF"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F92F6B" w:rsidRDefault="007265FF" w:rsidP="00AE28A2">
            <w:pPr>
              <w:pStyle w:val="TAC"/>
              <w:keepNext w:val="0"/>
              <w:keepLines w:val="0"/>
              <w:widowControl w:val="0"/>
              <w:jc w:val="left"/>
              <w:rPr>
                <w:sz w:val="16"/>
                <w:szCs w:val="16"/>
              </w:rPr>
            </w:pPr>
            <w:r w:rsidRPr="00F92F6B">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F92F6B" w:rsidRDefault="007265FF" w:rsidP="00AE28A2">
            <w:pPr>
              <w:pStyle w:val="TAL"/>
              <w:keepNext w:val="0"/>
              <w:keepLines w:val="0"/>
              <w:widowControl w:val="0"/>
              <w:jc w:val="center"/>
              <w:rPr>
                <w:sz w:val="16"/>
                <w:szCs w:val="16"/>
              </w:rPr>
            </w:pPr>
            <w:r w:rsidRPr="00F92F6B">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F92F6B" w:rsidRDefault="007265FF"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F92F6B" w:rsidRDefault="007265FF"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F92F6B" w:rsidRDefault="007265FF" w:rsidP="00AE28A2">
            <w:pPr>
              <w:widowControl w:val="0"/>
              <w:spacing w:after="0"/>
              <w:rPr>
                <w:rFonts w:ascii="Arial" w:hAnsi="Arial" w:cs="Arial"/>
                <w:sz w:val="16"/>
                <w:szCs w:val="16"/>
              </w:rPr>
            </w:pPr>
            <w:r w:rsidRPr="00F92F6B">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F92F6B" w:rsidRDefault="007265FF" w:rsidP="00AE28A2">
            <w:pPr>
              <w:pStyle w:val="TAC"/>
              <w:keepNext w:val="0"/>
              <w:keepLines w:val="0"/>
              <w:widowControl w:val="0"/>
              <w:jc w:val="left"/>
              <w:rPr>
                <w:sz w:val="16"/>
                <w:szCs w:val="16"/>
              </w:rPr>
            </w:pPr>
            <w:r w:rsidRPr="00F92F6B">
              <w:rPr>
                <w:sz w:val="16"/>
                <w:szCs w:val="16"/>
              </w:rPr>
              <w:t>18.0.0</w:t>
            </w:r>
          </w:p>
        </w:tc>
      </w:tr>
      <w:tr w:rsidR="006C004A" w:rsidRPr="00F92F6B"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F92F6B"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F92F6B" w:rsidRDefault="00BD7169"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F92F6B" w:rsidRDefault="00BD7169" w:rsidP="00AE28A2">
            <w:pPr>
              <w:pStyle w:val="TAC"/>
              <w:keepNext w:val="0"/>
              <w:keepLines w:val="0"/>
              <w:widowControl w:val="0"/>
              <w:jc w:val="left"/>
              <w:rPr>
                <w:sz w:val="16"/>
                <w:szCs w:val="16"/>
              </w:rPr>
            </w:pPr>
            <w:r w:rsidRPr="00F92F6B">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F92F6B" w:rsidRDefault="00BD7169" w:rsidP="00AE28A2">
            <w:pPr>
              <w:pStyle w:val="TAL"/>
              <w:keepNext w:val="0"/>
              <w:keepLines w:val="0"/>
              <w:widowControl w:val="0"/>
              <w:jc w:val="center"/>
              <w:rPr>
                <w:sz w:val="16"/>
                <w:szCs w:val="16"/>
              </w:rPr>
            </w:pPr>
            <w:r w:rsidRPr="00F92F6B">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F92F6B" w:rsidRDefault="00BD7169"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F92F6B" w:rsidRDefault="00BD7169"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F92F6B" w:rsidRDefault="00BD7169" w:rsidP="00AE28A2">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eMBS</w:t>
            </w:r>
            <w:proofErr w:type="spellEnd"/>
            <w:r w:rsidRPr="00F92F6B">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F92F6B" w:rsidRDefault="00BD7169" w:rsidP="00AE28A2">
            <w:pPr>
              <w:pStyle w:val="TAC"/>
              <w:keepNext w:val="0"/>
              <w:keepLines w:val="0"/>
              <w:widowControl w:val="0"/>
              <w:jc w:val="left"/>
              <w:rPr>
                <w:sz w:val="16"/>
                <w:szCs w:val="16"/>
              </w:rPr>
            </w:pPr>
            <w:r w:rsidRPr="00F92F6B">
              <w:rPr>
                <w:sz w:val="16"/>
                <w:szCs w:val="16"/>
              </w:rPr>
              <w:t>18.0.0</w:t>
            </w:r>
          </w:p>
        </w:tc>
      </w:tr>
      <w:tr w:rsidR="006C004A" w:rsidRPr="00F92F6B"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F92F6B"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F92F6B" w:rsidRDefault="00A258D5"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F92F6B" w:rsidRDefault="00A258D5" w:rsidP="00AE28A2">
            <w:pPr>
              <w:pStyle w:val="TAC"/>
              <w:keepNext w:val="0"/>
              <w:keepLines w:val="0"/>
              <w:widowControl w:val="0"/>
              <w:jc w:val="left"/>
              <w:rPr>
                <w:sz w:val="16"/>
                <w:szCs w:val="16"/>
              </w:rPr>
            </w:pPr>
            <w:r w:rsidRPr="00F92F6B">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F92F6B" w:rsidRDefault="00A258D5" w:rsidP="00AE28A2">
            <w:pPr>
              <w:pStyle w:val="TAL"/>
              <w:keepNext w:val="0"/>
              <w:keepLines w:val="0"/>
              <w:widowControl w:val="0"/>
              <w:jc w:val="center"/>
              <w:rPr>
                <w:sz w:val="16"/>
                <w:szCs w:val="16"/>
              </w:rPr>
            </w:pPr>
            <w:r w:rsidRPr="00F92F6B">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F92F6B" w:rsidRDefault="00A258D5"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F92F6B" w:rsidRDefault="00A258D5"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F92F6B" w:rsidRDefault="00A258D5" w:rsidP="00AE28A2">
            <w:pPr>
              <w:widowControl w:val="0"/>
              <w:spacing w:after="0"/>
              <w:rPr>
                <w:rFonts w:ascii="Arial" w:hAnsi="Arial" w:cs="Arial"/>
                <w:sz w:val="16"/>
                <w:szCs w:val="16"/>
              </w:rPr>
            </w:pPr>
            <w:r w:rsidRPr="00F92F6B">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F92F6B" w:rsidRDefault="00A258D5" w:rsidP="00AE28A2">
            <w:pPr>
              <w:pStyle w:val="TAC"/>
              <w:keepNext w:val="0"/>
              <w:keepLines w:val="0"/>
              <w:widowControl w:val="0"/>
              <w:jc w:val="left"/>
              <w:rPr>
                <w:sz w:val="16"/>
                <w:szCs w:val="16"/>
              </w:rPr>
            </w:pPr>
            <w:r w:rsidRPr="00F92F6B">
              <w:rPr>
                <w:sz w:val="16"/>
                <w:szCs w:val="16"/>
              </w:rPr>
              <w:t>18.0.0</w:t>
            </w:r>
          </w:p>
        </w:tc>
      </w:tr>
      <w:tr w:rsidR="006C004A" w:rsidRPr="00F92F6B"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F92F6B"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F92F6B" w:rsidRDefault="00FD5DFA"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F92F6B" w:rsidRDefault="00FD5DFA" w:rsidP="00AE28A2">
            <w:pPr>
              <w:pStyle w:val="TAC"/>
              <w:keepNext w:val="0"/>
              <w:keepLines w:val="0"/>
              <w:widowControl w:val="0"/>
              <w:jc w:val="left"/>
              <w:rPr>
                <w:sz w:val="16"/>
                <w:szCs w:val="16"/>
              </w:rPr>
            </w:pPr>
            <w:r w:rsidRPr="00F92F6B">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F92F6B" w:rsidRDefault="00FD5DFA" w:rsidP="00AE28A2">
            <w:pPr>
              <w:pStyle w:val="TAL"/>
              <w:keepNext w:val="0"/>
              <w:keepLines w:val="0"/>
              <w:widowControl w:val="0"/>
              <w:jc w:val="center"/>
              <w:rPr>
                <w:sz w:val="16"/>
                <w:szCs w:val="16"/>
              </w:rPr>
            </w:pPr>
            <w:r w:rsidRPr="00F92F6B">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F92F6B" w:rsidRDefault="00FD5DFA"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F92F6B" w:rsidRDefault="00FD5DFA"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F92F6B" w:rsidRDefault="00FD5DFA" w:rsidP="00AE28A2">
            <w:pPr>
              <w:widowControl w:val="0"/>
              <w:spacing w:after="0"/>
              <w:rPr>
                <w:rFonts w:ascii="Arial" w:hAnsi="Arial" w:cs="Arial"/>
                <w:sz w:val="16"/>
                <w:szCs w:val="16"/>
              </w:rPr>
            </w:pPr>
            <w:r w:rsidRPr="00F92F6B">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F92F6B" w:rsidRDefault="00FD5DFA" w:rsidP="00AE28A2">
            <w:pPr>
              <w:pStyle w:val="TAC"/>
              <w:keepNext w:val="0"/>
              <w:keepLines w:val="0"/>
              <w:widowControl w:val="0"/>
              <w:jc w:val="left"/>
              <w:rPr>
                <w:sz w:val="16"/>
                <w:szCs w:val="16"/>
              </w:rPr>
            </w:pPr>
            <w:r w:rsidRPr="00F92F6B">
              <w:rPr>
                <w:sz w:val="16"/>
                <w:szCs w:val="16"/>
              </w:rPr>
              <w:t>18.0.0</w:t>
            </w:r>
          </w:p>
        </w:tc>
      </w:tr>
      <w:tr w:rsidR="006C004A" w:rsidRPr="00F92F6B"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F92F6B"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F92F6B" w:rsidRDefault="001C5D10"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F92F6B" w:rsidRDefault="001C5D10" w:rsidP="00AE28A2">
            <w:pPr>
              <w:pStyle w:val="TAC"/>
              <w:keepNext w:val="0"/>
              <w:keepLines w:val="0"/>
              <w:widowControl w:val="0"/>
              <w:jc w:val="left"/>
              <w:rPr>
                <w:sz w:val="16"/>
                <w:szCs w:val="16"/>
              </w:rPr>
            </w:pPr>
            <w:r w:rsidRPr="00F92F6B">
              <w:rPr>
                <w:sz w:val="16"/>
                <w:szCs w:val="16"/>
              </w:rPr>
              <w:t>RP-233</w:t>
            </w:r>
            <w:r w:rsidR="001D262B" w:rsidRPr="00F92F6B">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F92F6B" w:rsidRDefault="001C5D10" w:rsidP="00AE28A2">
            <w:pPr>
              <w:pStyle w:val="TAL"/>
              <w:keepNext w:val="0"/>
              <w:keepLines w:val="0"/>
              <w:widowControl w:val="0"/>
              <w:jc w:val="center"/>
              <w:rPr>
                <w:sz w:val="16"/>
                <w:szCs w:val="16"/>
              </w:rPr>
            </w:pPr>
            <w:r w:rsidRPr="00F92F6B">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F92F6B" w:rsidRDefault="001C5D10"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F92F6B" w:rsidRDefault="001C5D10"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F92F6B" w:rsidRDefault="001D262B" w:rsidP="00AE28A2">
            <w:pPr>
              <w:widowControl w:val="0"/>
              <w:spacing w:after="0"/>
              <w:rPr>
                <w:rFonts w:ascii="Arial" w:hAnsi="Arial" w:cs="Arial"/>
                <w:sz w:val="16"/>
                <w:szCs w:val="16"/>
              </w:rPr>
            </w:pPr>
            <w:r w:rsidRPr="00F92F6B">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F92F6B" w:rsidRDefault="001D262B" w:rsidP="00AE28A2">
            <w:pPr>
              <w:pStyle w:val="TAC"/>
              <w:keepNext w:val="0"/>
              <w:keepLines w:val="0"/>
              <w:widowControl w:val="0"/>
              <w:jc w:val="left"/>
              <w:rPr>
                <w:sz w:val="16"/>
                <w:szCs w:val="16"/>
              </w:rPr>
            </w:pPr>
            <w:r w:rsidRPr="00F92F6B">
              <w:rPr>
                <w:sz w:val="16"/>
                <w:szCs w:val="16"/>
              </w:rPr>
              <w:t>18.0.0</w:t>
            </w:r>
          </w:p>
        </w:tc>
      </w:tr>
      <w:tr w:rsidR="006C004A" w:rsidRPr="00F92F6B"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F92F6B"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F92F6B" w:rsidRDefault="00BB4EFC"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F92F6B" w:rsidRDefault="00BB4EFC" w:rsidP="00AE28A2">
            <w:pPr>
              <w:pStyle w:val="TAC"/>
              <w:keepNext w:val="0"/>
              <w:keepLines w:val="0"/>
              <w:widowControl w:val="0"/>
              <w:jc w:val="left"/>
              <w:rPr>
                <w:sz w:val="16"/>
                <w:szCs w:val="16"/>
              </w:rPr>
            </w:pPr>
            <w:r w:rsidRPr="00F92F6B">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F92F6B" w:rsidRDefault="00BB4EFC" w:rsidP="00AE28A2">
            <w:pPr>
              <w:pStyle w:val="TAL"/>
              <w:keepNext w:val="0"/>
              <w:keepLines w:val="0"/>
              <w:widowControl w:val="0"/>
              <w:jc w:val="center"/>
              <w:rPr>
                <w:sz w:val="16"/>
                <w:szCs w:val="16"/>
              </w:rPr>
            </w:pPr>
            <w:r w:rsidRPr="00F92F6B">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F92F6B" w:rsidRDefault="00BB4EFC"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F92F6B" w:rsidRDefault="00BB4EFC"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F92F6B" w:rsidRDefault="00BB4EFC" w:rsidP="00AE28A2">
            <w:pPr>
              <w:widowControl w:val="0"/>
              <w:spacing w:after="0"/>
              <w:rPr>
                <w:rFonts w:ascii="Arial" w:hAnsi="Arial" w:cs="Arial"/>
                <w:sz w:val="16"/>
                <w:szCs w:val="16"/>
              </w:rPr>
            </w:pPr>
            <w:r w:rsidRPr="00F92F6B">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F92F6B" w:rsidRDefault="00BB4EFC" w:rsidP="00AE28A2">
            <w:pPr>
              <w:pStyle w:val="TAC"/>
              <w:keepNext w:val="0"/>
              <w:keepLines w:val="0"/>
              <w:widowControl w:val="0"/>
              <w:jc w:val="left"/>
              <w:rPr>
                <w:sz w:val="16"/>
                <w:szCs w:val="16"/>
              </w:rPr>
            </w:pPr>
            <w:r w:rsidRPr="00F92F6B">
              <w:rPr>
                <w:sz w:val="16"/>
                <w:szCs w:val="16"/>
              </w:rPr>
              <w:t>18.0.0</w:t>
            </w:r>
          </w:p>
        </w:tc>
      </w:tr>
      <w:tr w:rsidR="006C004A" w:rsidRPr="00F92F6B"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F92F6B"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F92F6B" w:rsidRDefault="009F570E"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F92F6B" w:rsidRDefault="009F570E" w:rsidP="00AE28A2">
            <w:pPr>
              <w:pStyle w:val="TAC"/>
              <w:keepNext w:val="0"/>
              <w:keepLines w:val="0"/>
              <w:widowControl w:val="0"/>
              <w:jc w:val="left"/>
              <w:rPr>
                <w:sz w:val="16"/>
                <w:szCs w:val="16"/>
              </w:rPr>
            </w:pPr>
            <w:r w:rsidRPr="00F92F6B">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F92F6B" w:rsidRDefault="009F570E" w:rsidP="00AE28A2">
            <w:pPr>
              <w:pStyle w:val="TAL"/>
              <w:keepNext w:val="0"/>
              <w:keepLines w:val="0"/>
              <w:widowControl w:val="0"/>
              <w:jc w:val="center"/>
              <w:rPr>
                <w:sz w:val="16"/>
                <w:szCs w:val="16"/>
              </w:rPr>
            </w:pPr>
            <w:r w:rsidRPr="00F92F6B">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F92F6B" w:rsidRDefault="009F570E"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F92F6B" w:rsidRDefault="009F570E"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F92F6B" w:rsidRDefault="009F570E" w:rsidP="00AE28A2">
            <w:pPr>
              <w:widowControl w:val="0"/>
              <w:spacing w:after="0"/>
              <w:rPr>
                <w:rFonts w:ascii="Arial" w:hAnsi="Arial" w:cs="Arial"/>
                <w:sz w:val="16"/>
                <w:szCs w:val="16"/>
              </w:rPr>
            </w:pPr>
            <w:r w:rsidRPr="00F92F6B">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F92F6B" w:rsidRDefault="009F570E" w:rsidP="00AE28A2">
            <w:pPr>
              <w:pStyle w:val="TAC"/>
              <w:keepNext w:val="0"/>
              <w:keepLines w:val="0"/>
              <w:widowControl w:val="0"/>
              <w:jc w:val="left"/>
              <w:rPr>
                <w:sz w:val="16"/>
                <w:szCs w:val="16"/>
              </w:rPr>
            </w:pPr>
            <w:r w:rsidRPr="00F92F6B">
              <w:rPr>
                <w:sz w:val="16"/>
                <w:szCs w:val="16"/>
              </w:rPr>
              <w:t>18.0.0</w:t>
            </w:r>
          </w:p>
        </w:tc>
      </w:tr>
      <w:tr w:rsidR="006C004A" w:rsidRPr="00F92F6B"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F92F6B"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F92F6B" w:rsidRDefault="00A51876"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F92F6B" w:rsidRDefault="00A51876" w:rsidP="00AE28A2">
            <w:pPr>
              <w:pStyle w:val="TAC"/>
              <w:keepNext w:val="0"/>
              <w:keepLines w:val="0"/>
              <w:widowControl w:val="0"/>
              <w:jc w:val="left"/>
              <w:rPr>
                <w:sz w:val="16"/>
                <w:szCs w:val="16"/>
              </w:rPr>
            </w:pPr>
            <w:r w:rsidRPr="00F92F6B">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F92F6B" w:rsidRDefault="00A51876" w:rsidP="00AE28A2">
            <w:pPr>
              <w:pStyle w:val="TAL"/>
              <w:keepNext w:val="0"/>
              <w:keepLines w:val="0"/>
              <w:widowControl w:val="0"/>
              <w:jc w:val="center"/>
              <w:rPr>
                <w:sz w:val="16"/>
                <w:szCs w:val="16"/>
              </w:rPr>
            </w:pPr>
            <w:r w:rsidRPr="00F92F6B">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F92F6B" w:rsidRDefault="00A51876"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F92F6B" w:rsidRDefault="00A51876"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F92F6B" w:rsidRDefault="00A51876" w:rsidP="00AE28A2">
            <w:pPr>
              <w:widowControl w:val="0"/>
              <w:spacing w:after="0"/>
              <w:rPr>
                <w:rFonts w:ascii="Arial" w:hAnsi="Arial" w:cs="Arial"/>
                <w:sz w:val="16"/>
                <w:szCs w:val="16"/>
              </w:rPr>
            </w:pPr>
            <w:r w:rsidRPr="00F92F6B">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F92F6B" w:rsidRDefault="00A51876" w:rsidP="00AE28A2">
            <w:pPr>
              <w:pStyle w:val="TAC"/>
              <w:keepNext w:val="0"/>
              <w:keepLines w:val="0"/>
              <w:widowControl w:val="0"/>
              <w:jc w:val="left"/>
              <w:rPr>
                <w:sz w:val="16"/>
                <w:szCs w:val="16"/>
              </w:rPr>
            </w:pPr>
            <w:r w:rsidRPr="00F92F6B">
              <w:rPr>
                <w:sz w:val="16"/>
                <w:szCs w:val="16"/>
              </w:rPr>
              <w:t>18.0.0</w:t>
            </w:r>
          </w:p>
        </w:tc>
      </w:tr>
      <w:tr w:rsidR="006C004A" w:rsidRPr="00F92F6B"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F92F6B"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F92F6B" w:rsidRDefault="00B052B8"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F92F6B" w:rsidRDefault="00B052B8" w:rsidP="00AE28A2">
            <w:pPr>
              <w:pStyle w:val="TAC"/>
              <w:keepNext w:val="0"/>
              <w:keepLines w:val="0"/>
              <w:widowControl w:val="0"/>
              <w:jc w:val="left"/>
              <w:rPr>
                <w:sz w:val="16"/>
                <w:szCs w:val="16"/>
              </w:rPr>
            </w:pPr>
            <w:r w:rsidRPr="00F92F6B">
              <w:rPr>
                <w:sz w:val="16"/>
                <w:szCs w:val="16"/>
              </w:rPr>
              <w:t>RP-23388</w:t>
            </w:r>
            <w:r w:rsidR="00CF5A0A" w:rsidRPr="00F92F6B">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F92F6B" w:rsidRDefault="00B052B8" w:rsidP="00AE28A2">
            <w:pPr>
              <w:pStyle w:val="TAL"/>
              <w:keepNext w:val="0"/>
              <w:keepLines w:val="0"/>
              <w:widowControl w:val="0"/>
              <w:jc w:val="center"/>
              <w:rPr>
                <w:sz w:val="16"/>
                <w:szCs w:val="16"/>
              </w:rPr>
            </w:pPr>
            <w:r w:rsidRPr="00F92F6B">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F92F6B" w:rsidRDefault="00B052B8"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F92F6B" w:rsidRDefault="00B052B8"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F92F6B" w:rsidRDefault="00B052B8" w:rsidP="00AE28A2">
            <w:pPr>
              <w:widowControl w:val="0"/>
              <w:spacing w:after="0"/>
              <w:rPr>
                <w:rFonts w:ascii="Arial" w:hAnsi="Arial" w:cs="Arial"/>
                <w:sz w:val="16"/>
                <w:szCs w:val="16"/>
              </w:rPr>
            </w:pPr>
            <w:r w:rsidRPr="00F92F6B">
              <w:rPr>
                <w:rFonts w:ascii="Arial" w:hAnsi="Arial" w:cs="Arial"/>
                <w:sz w:val="16"/>
                <w:szCs w:val="16"/>
              </w:rPr>
              <w:t>Introduction of maximum time duration to initiate CG-SDT in Stage-2 [CG-SDT-</w:t>
            </w:r>
            <w:proofErr w:type="spellStart"/>
            <w:r w:rsidRPr="00F92F6B">
              <w:rPr>
                <w:rFonts w:ascii="Arial" w:hAnsi="Arial" w:cs="Arial"/>
                <w:sz w:val="16"/>
                <w:szCs w:val="16"/>
              </w:rPr>
              <w:t>Enh</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F92F6B" w:rsidRDefault="00B052B8" w:rsidP="00AE28A2">
            <w:pPr>
              <w:pStyle w:val="TAC"/>
              <w:keepNext w:val="0"/>
              <w:keepLines w:val="0"/>
              <w:widowControl w:val="0"/>
              <w:jc w:val="left"/>
              <w:rPr>
                <w:sz w:val="16"/>
                <w:szCs w:val="16"/>
              </w:rPr>
            </w:pPr>
            <w:r w:rsidRPr="00F92F6B">
              <w:rPr>
                <w:sz w:val="16"/>
                <w:szCs w:val="16"/>
              </w:rPr>
              <w:t>18.0.0</w:t>
            </w:r>
          </w:p>
        </w:tc>
      </w:tr>
      <w:tr w:rsidR="006C004A" w:rsidRPr="00F92F6B"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F92F6B"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F92F6B" w:rsidRDefault="00D45507"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F92F6B" w:rsidRDefault="00D45507" w:rsidP="00AE28A2">
            <w:pPr>
              <w:pStyle w:val="TAC"/>
              <w:keepNext w:val="0"/>
              <w:keepLines w:val="0"/>
              <w:widowControl w:val="0"/>
              <w:jc w:val="left"/>
              <w:rPr>
                <w:sz w:val="16"/>
                <w:szCs w:val="16"/>
              </w:rPr>
            </w:pPr>
            <w:r w:rsidRPr="00F92F6B">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F92F6B" w:rsidRDefault="00D45507" w:rsidP="00AE28A2">
            <w:pPr>
              <w:pStyle w:val="TAL"/>
              <w:keepNext w:val="0"/>
              <w:keepLines w:val="0"/>
              <w:widowControl w:val="0"/>
              <w:jc w:val="center"/>
              <w:rPr>
                <w:sz w:val="16"/>
                <w:szCs w:val="16"/>
              </w:rPr>
            </w:pPr>
            <w:r w:rsidRPr="00F92F6B">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F92F6B" w:rsidRDefault="00D45507"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F92F6B" w:rsidRDefault="00D45507"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F92F6B" w:rsidRDefault="00D45507" w:rsidP="00AE28A2">
            <w:pPr>
              <w:widowControl w:val="0"/>
              <w:spacing w:after="0"/>
              <w:rPr>
                <w:rFonts w:ascii="Arial" w:hAnsi="Arial" w:cs="Arial"/>
                <w:sz w:val="16"/>
                <w:szCs w:val="16"/>
              </w:rPr>
            </w:pPr>
            <w:r w:rsidRPr="00F92F6B">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F92F6B" w:rsidRDefault="00D45507" w:rsidP="00AE28A2">
            <w:pPr>
              <w:pStyle w:val="TAC"/>
              <w:keepNext w:val="0"/>
              <w:keepLines w:val="0"/>
              <w:widowControl w:val="0"/>
              <w:jc w:val="left"/>
              <w:rPr>
                <w:sz w:val="16"/>
                <w:szCs w:val="16"/>
              </w:rPr>
            </w:pPr>
            <w:r w:rsidRPr="00F92F6B">
              <w:rPr>
                <w:sz w:val="16"/>
                <w:szCs w:val="16"/>
              </w:rPr>
              <w:t>18.0.0</w:t>
            </w:r>
          </w:p>
        </w:tc>
      </w:tr>
      <w:tr w:rsidR="006C004A" w:rsidRPr="00F92F6B"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F92F6B"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F92F6B" w:rsidRDefault="00D12D1D"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F92F6B" w:rsidRDefault="00D12D1D" w:rsidP="00AE28A2">
            <w:pPr>
              <w:pStyle w:val="TAC"/>
              <w:keepNext w:val="0"/>
              <w:keepLines w:val="0"/>
              <w:widowControl w:val="0"/>
              <w:jc w:val="left"/>
              <w:rPr>
                <w:sz w:val="16"/>
                <w:szCs w:val="16"/>
              </w:rPr>
            </w:pPr>
            <w:r w:rsidRPr="00F92F6B">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F92F6B" w:rsidRDefault="00D12D1D" w:rsidP="00AE28A2">
            <w:pPr>
              <w:pStyle w:val="TAL"/>
              <w:keepNext w:val="0"/>
              <w:keepLines w:val="0"/>
              <w:widowControl w:val="0"/>
              <w:jc w:val="center"/>
              <w:rPr>
                <w:sz w:val="16"/>
                <w:szCs w:val="16"/>
              </w:rPr>
            </w:pPr>
            <w:r w:rsidRPr="00F92F6B">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F92F6B" w:rsidRDefault="00D12D1D"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F92F6B" w:rsidRDefault="00D12D1D"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F92F6B" w:rsidRDefault="00D12D1D" w:rsidP="00AE28A2">
            <w:pPr>
              <w:widowControl w:val="0"/>
              <w:spacing w:after="0"/>
              <w:rPr>
                <w:rFonts w:ascii="Arial" w:hAnsi="Arial" w:cs="Arial"/>
                <w:sz w:val="16"/>
                <w:szCs w:val="16"/>
              </w:rPr>
            </w:pPr>
            <w:r w:rsidRPr="00F92F6B">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F92F6B" w:rsidRDefault="00D12D1D" w:rsidP="00AE28A2">
            <w:pPr>
              <w:pStyle w:val="TAC"/>
              <w:keepNext w:val="0"/>
              <w:keepLines w:val="0"/>
              <w:widowControl w:val="0"/>
              <w:jc w:val="left"/>
              <w:rPr>
                <w:sz w:val="16"/>
                <w:szCs w:val="16"/>
              </w:rPr>
            </w:pPr>
            <w:r w:rsidRPr="00F92F6B">
              <w:rPr>
                <w:sz w:val="16"/>
                <w:szCs w:val="16"/>
              </w:rPr>
              <w:t>18.0.0</w:t>
            </w:r>
          </w:p>
        </w:tc>
      </w:tr>
      <w:tr w:rsidR="006C004A" w:rsidRPr="00F92F6B"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F92F6B"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F92F6B" w:rsidRDefault="00603CDD"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F92F6B" w:rsidRDefault="00603CDD" w:rsidP="00AE28A2">
            <w:pPr>
              <w:pStyle w:val="TAC"/>
              <w:keepNext w:val="0"/>
              <w:keepLines w:val="0"/>
              <w:widowControl w:val="0"/>
              <w:jc w:val="left"/>
              <w:rPr>
                <w:sz w:val="16"/>
                <w:szCs w:val="16"/>
              </w:rPr>
            </w:pPr>
            <w:r w:rsidRPr="00F92F6B">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F92F6B" w:rsidRDefault="00603CDD" w:rsidP="00AE28A2">
            <w:pPr>
              <w:pStyle w:val="TAL"/>
              <w:keepNext w:val="0"/>
              <w:keepLines w:val="0"/>
              <w:widowControl w:val="0"/>
              <w:jc w:val="center"/>
              <w:rPr>
                <w:sz w:val="16"/>
                <w:szCs w:val="16"/>
              </w:rPr>
            </w:pPr>
            <w:r w:rsidRPr="00F92F6B">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F92F6B" w:rsidRDefault="00603CDD"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F92F6B" w:rsidRDefault="00603CDD"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F92F6B" w:rsidRDefault="00603CDD" w:rsidP="00AE28A2">
            <w:pPr>
              <w:widowControl w:val="0"/>
              <w:spacing w:after="0"/>
              <w:rPr>
                <w:rFonts w:ascii="Arial" w:hAnsi="Arial" w:cs="Arial"/>
                <w:sz w:val="16"/>
                <w:szCs w:val="16"/>
              </w:rPr>
            </w:pPr>
            <w:r w:rsidRPr="00F92F6B">
              <w:rPr>
                <w:rFonts w:ascii="Arial" w:hAnsi="Arial" w:cs="Arial"/>
                <w:sz w:val="16"/>
                <w:szCs w:val="16"/>
              </w:rPr>
              <w:t xml:space="preserve">Introduction of </w:t>
            </w:r>
            <w:proofErr w:type="spellStart"/>
            <w:r w:rsidRPr="00F92F6B">
              <w:rPr>
                <w:rFonts w:ascii="Arial" w:hAnsi="Arial" w:cs="Arial"/>
                <w:sz w:val="16"/>
                <w:szCs w:val="16"/>
              </w:rPr>
              <w:t>RedCap</w:t>
            </w:r>
            <w:proofErr w:type="spellEnd"/>
            <w:r w:rsidRPr="00F92F6B">
              <w:rPr>
                <w:rFonts w:ascii="Arial" w:hAnsi="Arial" w:cs="Arial"/>
                <w:sz w:val="16"/>
                <w:szCs w:val="16"/>
              </w:rPr>
              <w:t xml:space="preserve"> UE MBS Broadcast reception [</w:t>
            </w:r>
            <w:proofErr w:type="spellStart"/>
            <w:r w:rsidRPr="00F92F6B">
              <w:rPr>
                <w:rFonts w:ascii="Arial" w:hAnsi="Arial" w:cs="Arial"/>
                <w:sz w:val="16"/>
                <w:szCs w:val="16"/>
              </w:rPr>
              <w:t>RedcapMBS</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F92F6B" w:rsidRDefault="00603CDD" w:rsidP="00AE28A2">
            <w:pPr>
              <w:pStyle w:val="TAC"/>
              <w:keepNext w:val="0"/>
              <w:keepLines w:val="0"/>
              <w:widowControl w:val="0"/>
              <w:jc w:val="left"/>
              <w:rPr>
                <w:sz w:val="16"/>
                <w:szCs w:val="16"/>
              </w:rPr>
            </w:pPr>
            <w:r w:rsidRPr="00F92F6B">
              <w:rPr>
                <w:sz w:val="16"/>
                <w:szCs w:val="16"/>
              </w:rPr>
              <w:t>18.0.0</w:t>
            </w:r>
          </w:p>
        </w:tc>
      </w:tr>
      <w:tr w:rsidR="006C004A" w:rsidRPr="00F92F6B"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F92F6B"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F92F6B" w:rsidRDefault="006F30A2"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F92F6B" w:rsidRDefault="006F30A2" w:rsidP="00AE28A2">
            <w:pPr>
              <w:pStyle w:val="TAC"/>
              <w:keepNext w:val="0"/>
              <w:keepLines w:val="0"/>
              <w:widowControl w:val="0"/>
              <w:jc w:val="left"/>
              <w:rPr>
                <w:sz w:val="16"/>
                <w:szCs w:val="16"/>
              </w:rPr>
            </w:pPr>
            <w:r w:rsidRPr="00F92F6B">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F92F6B" w:rsidRDefault="006F30A2" w:rsidP="00AE28A2">
            <w:pPr>
              <w:pStyle w:val="TAL"/>
              <w:keepNext w:val="0"/>
              <w:keepLines w:val="0"/>
              <w:widowControl w:val="0"/>
              <w:jc w:val="center"/>
              <w:rPr>
                <w:sz w:val="16"/>
                <w:szCs w:val="16"/>
              </w:rPr>
            </w:pPr>
            <w:r w:rsidRPr="00F92F6B">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F92F6B" w:rsidRDefault="006F30A2"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F92F6B" w:rsidRDefault="006F30A2"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F92F6B" w:rsidRDefault="006F30A2" w:rsidP="00AE28A2">
            <w:pPr>
              <w:widowControl w:val="0"/>
              <w:spacing w:after="0"/>
              <w:rPr>
                <w:rFonts w:ascii="Arial" w:hAnsi="Arial" w:cs="Arial"/>
                <w:sz w:val="16"/>
                <w:szCs w:val="16"/>
              </w:rPr>
            </w:pPr>
            <w:r w:rsidRPr="00F92F6B">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F92F6B" w:rsidRDefault="006F30A2" w:rsidP="00AE28A2">
            <w:pPr>
              <w:pStyle w:val="TAC"/>
              <w:keepNext w:val="0"/>
              <w:keepLines w:val="0"/>
              <w:widowControl w:val="0"/>
              <w:jc w:val="left"/>
              <w:rPr>
                <w:sz w:val="16"/>
                <w:szCs w:val="16"/>
              </w:rPr>
            </w:pPr>
            <w:r w:rsidRPr="00F92F6B">
              <w:rPr>
                <w:sz w:val="16"/>
                <w:szCs w:val="16"/>
              </w:rPr>
              <w:t>18.0.0</w:t>
            </w:r>
          </w:p>
        </w:tc>
      </w:tr>
      <w:tr w:rsidR="006C004A" w:rsidRPr="00F92F6B"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F92F6B"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F92F6B" w:rsidRDefault="00650228"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F92F6B" w:rsidRDefault="00650228" w:rsidP="00AE28A2">
            <w:pPr>
              <w:pStyle w:val="TAC"/>
              <w:keepNext w:val="0"/>
              <w:keepLines w:val="0"/>
              <w:widowControl w:val="0"/>
              <w:jc w:val="left"/>
              <w:rPr>
                <w:sz w:val="16"/>
                <w:szCs w:val="16"/>
              </w:rPr>
            </w:pPr>
            <w:r w:rsidRPr="00F92F6B">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F92F6B" w:rsidRDefault="00650228" w:rsidP="00AE28A2">
            <w:pPr>
              <w:pStyle w:val="TAL"/>
              <w:keepNext w:val="0"/>
              <w:keepLines w:val="0"/>
              <w:widowControl w:val="0"/>
              <w:jc w:val="center"/>
              <w:rPr>
                <w:sz w:val="16"/>
                <w:szCs w:val="16"/>
              </w:rPr>
            </w:pPr>
            <w:r w:rsidRPr="00F92F6B">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F92F6B" w:rsidRDefault="00650228"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F92F6B" w:rsidRDefault="00650228"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F92F6B" w:rsidRDefault="00650228" w:rsidP="00AE28A2">
            <w:pPr>
              <w:widowControl w:val="0"/>
              <w:spacing w:after="0"/>
              <w:rPr>
                <w:rFonts w:ascii="Arial" w:hAnsi="Arial" w:cs="Arial"/>
                <w:sz w:val="16"/>
                <w:szCs w:val="16"/>
              </w:rPr>
            </w:pPr>
            <w:r w:rsidRPr="00F92F6B">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F92F6B" w:rsidRDefault="00650228" w:rsidP="00AE28A2">
            <w:pPr>
              <w:pStyle w:val="TAC"/>
              <w:keepNext w:val="0"/>
              <w:keepLines w:val="0"/>
              <w:widowControl w:val="0"/>
              <w:jc w:val="left"/>
              <w:rPr>
                <w:sz w:val="16"/>
                <w:szCs w:val="16"/>
              </w:rPr>
            </w:pPr>
            <w:r w:rsidRPr="00F92F6B">
              <w:rPr>
                <w:sz w:val="16"/>
                <w:szCs w:val="16"/>
              </w:rPr>
              <w:t>18.0.0</w:t>
            </w:r>
          </w:p>
        </w:tc>
      </w:tr>
      <w:tr w:rsidR="006C004A" w:rsidRPr="00F92F6B"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F92F6B"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F92F6B" w:rsidRDefault="00CD6C43"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F92F6B" w:rsidRDefault="00CD6C43" w:rsidP="00AE28A2">
            <w:pPr>
              <w:pStyle w:val="TAC"/>
              <w:keepNext w:val="0"/>
              <w:keepLines w:val="0"/>
              <w:widowControl w:val="0"/>
              <w:jc w:val="left"/>
              <w:rPr>
                <w:sz w:val="16"/>
                <w:szCs w:val="16"/>
              </w:rPr>
            </w:pPr>
            <w:r w:rsidRPr="00F92F6B">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F92F6B" w:rsidRDefault="00CD6C43" w:rsidP="00AE28A2">
            <w:pPr>
              <w:pStyle w:val="TAL"/>
              <w:keepNext w:val="0"/>
              <w:keepLines w:val="0"/>
              <w:widowControl w:val="0"/>
              <w:jc w:val="center"/>
              <w:rPr>
                <w:sz w:val="16"/>
                <w:szCs w:val="16"/>
              </w:rPr>
            </w:pPr>
            <w:r w:rsidRPr="00F92F6B">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F92F6B" w:rsidRDefault="00CD6C43"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F92F6B" w:rsidRDefault="00CD6C43"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F92F6B" w:rsidRDefault="00CD6C43" w:rsidP="00AE28A2">
            <w:pPr>
              <w:widowControl w:val="0"/>
              <w:spacing w:after="0"/>
              <w:rPr>
                <w:rFonts w:ascii="Arial" w:hAnsi="Arial" w:cs="Arial"/>
                <w:sz w:val="16"/>
                <w:szCs w:val="16"/>
              </w:rPr>
            </w:pPr>
            <w:r w:rsidRPr="00F92F6B">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F92F6B" w:rsidRDefault="00CD6C43" w:rsidP="00AE28A2">
            <w:pPr>
              <w:pStyle w:val="TAC"/>
              <w:keepNext w:val="0"/>
              <w:keepLines w:val="0"/>
              <w:widowControl w:val="0"/>
              <w:jc w:val="left"/>
              <w:rPr>
                <w:sz w:val="16"/>
                <w:szCs w:val="16"/>
              </w:rPr>
            </w:pPr>
            <w:r w:rsidRPr="00F92F6B">
              <w:rPr>
                <w:sz w:val="16"/>
                <w:szCs w:val="16"/>
              </w:rPr>
              <w:t>18.0.0</w:t>
            </w:r>
          </w:p>
        </w:tc>
      </w:tr>
      <w:tr w:rsidR="006C004A" w:rsidRPr="00F92F6B"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F92F6B"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F92F6B" w:rsidRDefault="001C52D1"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F92F6B" w:rsidRDefault="001C52D1" w:rsidP="00AE28A2">
            <w:pPr>
              <w:pStyle w:val="TAC"/>
              <w:keepNext w:val="0"/>
              <w:keepLines w:val="0"/>
              <w:widowControl w:val="0"/>
              <w:jc w:val="left"/>
              <w:rPr>
                <w:sz w:val="16"/>
                <w:szCs w:val="16"/>
              </w:rPr>
            </w:pPr>
            <w:r w:rsidRPr="00F92F6B">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F92F6B" w:rsidRDefault="001C52D1" w:rsidP="00AE28A2">
            <w:pPr>
              <w:pStyle w:val="TAL"/>
              <w:keepNext w:val="0"/>
              <w:keepLines w:val="0"/>
              <w:widowControl w:val="0"/>
              <w:jc w:val="center"/>
              <w:rPr>
                <w:sz w:val="16"/>
                <w:szCs w:val="16"/>
              </w:rPr>
            </w:pPr>
            <w:r w:rsidRPr="00F92F6B">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F92F6B" w:rsidRDefault="001C52D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F92F6B" w:rsidRDefault="001C52D1"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F92F6B" w:rsidRDefault="001C52D1" w:rsidP="00AE28A2">
            <w:pPr>
              <w:widowControl w:val="0"/>
              <w:spacing w:after="0"/>
              <w:rPr>
                <w:rFonts w:ascii="Arial" w:hAnsi="Arial" w:cs="Arial"/>
                <w:sz w:val="16"/>
                <w:szCs w:val="16"/>
              </w:rPr>
            </w:pPr>
            <w:r w:rsidRPr="00F92F6B">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F92F6B" w:rsidRDefault="001C52D1" w:rsidP="00AE28A2">
            <w:pPr>
              <w:pStyle w:val="TAC"/>
              <w:keepNext w:val="0"/>
              <w:keepLines w:val="0"/>
              <w:widowControl w:val="0"/>
              <w:jc w:val="left"/>
              <w:rPr>
                <w:sz w:val="16"/>
                <w:szCs w:val="16"/>
              </w:rPr>
            </w:pPr>
            <w:r w:rsidRPr="00F92F6B">
              <w:rPr>
                <w:sz w:val="16"/>
                <w:szCs w:val="16"/>
              </w:rPr>
              <w:t>18.0.0</w:t>
            </w:r>
          </w:p>
        </w:tc>
      </w:tr>
      <w:tr w:rsidR="006C004A" w:rsidRPr="00F92F6B"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F92F6B"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F92F6B" w:rsidRDefault="00674167"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F92F6B" w:rsidRDefault="00674167" w:rsidP="00AE28A2">
            <w:pPr>
              <w:pStyle w:val="TAC"/>
              <w:keepNext w:val="0"/>
              <w:keepLines w:val="0"/>
              <w:widowControl w:val="0"/>
              <w:jc w:val="left"/>
              <w:rPr>
                <w:sz w:val="16"/>
                <w:szCs w:val="16"/>
              </w:rPr>
            </w:pPr>
            <w:r w:rsidRPr="00F92F6B">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F92F6B" w:rsidRDefault="00674167" w:rsidP="00AE28A2">
            <w:pPr>
              <w:pStyle w:val="TAL"/>
              <w:keepNext w:val="0"/>
              <w:keepLines w:val="0"/>
              <w:widowControl w:val="0"/>
              <w:jc w:val="center"/>
              <w:rPr>
                <w:sz w:val="16"/>
                <w:szCs w:val="16"/>
              </w:rPr>
            </w:pPr>
            <w:r w:rsidRPr="00F92F6B">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F92F6B" w:rsidRDefault="00674167"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F92F6B" w:rsidRDefault="00674167"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F92F6B" w:rsidRDefault="00674167" w:rsidP="00AE28A2">
            <w:pPr>
              <w:widowControl w:val="0"/>
              <w:spacing w:after="0"/>
              <w:rPr>
                <w:rFonts w:ascii="Arial" w:hAnsi="Arial" w:cs="Arial"/>
                <w:sz w:val="16"/>
                <w:szCs w:val="16"/>
              </w:rPr>
            </w:pPr>
            <w:r w:rsidRPr="00F92F6B">
              <w:rPr>
                <w:rFonts w:ascii="Arial" w:hAnsi="Arial" w:cs="Arial"/>
                <w:sz w:val="16"/>
                <w:szCs w:val="16"/>
              </w:rPr>
              <w:t xml:space="preserve">Introduction of R18 </w:t>
            </w:r>
            <w:proofErr w:type="spellStart"/>
            <w:r w:rsidRPr="00F92F6B">
              <w:rPr>
                <w:rFonts w:ascii="Arial" w:hAnsi="Arial" w:cs="Arial"/>
                <w:sz w:val="16"/>
                <w:szCs w:val="16"/>
              </w:rPr>
              <w:t>QoE</w:t>
            </w:r>
            <w:proofErr w:type="spellEnd"/>
            <w:r w:rsidRPr="00F92F6B">
              <w:rPr>
                <w:rFonts w:ascii="Arial" w:hAnsi="Arial" w:cs="Arial"/>
                <w:sz w:val="16"/>
                <w:szCs w:val="16"/>
              </w:rPr>
              <w:t xml:space="preserv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F92F6B" w:rsidRDefault="00674167" w:rsidP="00AE28A2">
            <w:pPr>
              <w:pStyle w:val="TAC"/>
              <w:keepNext w:val="0"/>
              <w:keepLines w:val="0"/>
              <w:widowControl w:val="0"/>
              <w:jc w:val="left"/>
              <w:rPr>
                <w:sz w:val="16"/>
                <w:szCs w:val="16"/>
              </w:rPr>
            </w:pPr>
            <w:r w:rsidRPr="00F92F6B">
              <w:rPr>
                <w:sz w:val="16"/>
                <w:szCs w:val="16"/>
              </w:rPr>
              <w:t>18.0.0</w:t>
            </w:r>
          </w:p>
        </w:tc>
      </w:tr>
      <w:tr w:rsidR="006C004A" w:rsidRPr="00F92F6B"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F92F6B"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F92F6B" w:rsidRDefault="00DC367C"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F92F6B" w:rsidRDefault="00DC367C" w:rsidP="00AE28A2">
            <w:pPr>
              <w:pStyle w:val="TAC"/>
              <w:keepNext w:val="0"/>
              <w:keepLines w:val="0"/>
              <w:widowControl w:val="0"/>
              <w:jc w:val="left"/>
              <w:rPr>
                <w:sz w:val="16"/>
                <w:szCs w:val="16"/>
              </w:rPr>
            </w:pPr>
            <w:r w:rsidRPr="00F92F6B">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F92F6B" w:rsidRDefault="00DC367C" w:rsidP="00AE28A2">
            <w:pPr>
              <w:pStyle w:val="TAL"/>
              <w:keepNext w:val="0"/>
              <w:keepLines w:val="0"/>
              <w:widowControl w:val="0"/>
              <w:jc w:val="center"/>
              <w:rPr>
                <w:sz w:val="16"/>
                <w:szCs w:val="16"/>
              </w:rPr>
            </w:pPr>
            <w:r w:rsidRPr="00F92F6B">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F92F6B" w:rsidRDefault="00DC367C"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F92F6B" w:rsidRDefault="00DC367C"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F92F6B" w:rsidRDefault="00DC367C" w:rsidP="00AE28A2">
            <w:pPr>
              <w:widowControl w:val="0"/>
              <w:spacing w:after="0"/>
              <w:rPr>
                <w:rFonts w:ascii="Arial" w:hAnsi="Arial" w:cs="Arial"/>
                <w:sz w:val="16"/>
                <w:szCs w:val="16"/>
              </w:rPr>
            </w:pPr>
            <w:r w:rsidRPr="00F92F6B">
              <w:rPr>
                <w:rFonts w:ascii="Arial" w:hAnsi="Arial" w:cs="Arial"/>
                <w:sz w:val="16"/>
                <w:szCs w:val="16"/>
              </w:rPr>
              <w:t>Introduction of Multi-</w:t>
            </w:r>
            <w:proofErr w:type="spellStart"/>
            <w:r w:rsidRPr="00F92F6B">
              <w:rPr>
                <w:rFonts w:ascii="Arial" w:hAnsi="Arial" w:cs="Arial"/>
                <w:sz w:val="16"/>
                <w:szCs w:val="16"/>
              </w:rPr>
              <w:t>carier</w:t>
            </w:r>
            <w:proofErr w:type="spellEnd"/>
            <w:r w:rsidRPr="00F92F6B">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F92F6B" w:rsidRDefault="00DC367C" w:rsidP="00AE28A2">
            <w:pPr>
              <w:pStyle w:val="TAC"/>
              <w:keepNext w:val="0"/>
              <w:keepLines w:val="0"/>
              <w:widowControl w:val="0"/>
              <w:jc w:val="left"/>
              <w:rPr>
                <w:sz w:val="16"/>
                <w:szCs w:val="16"/>
              </w:rPr>
            </w:pPr>
            <w:r w:rsidRPr="00F92F6B">
              <w:rPr>
                <w:sz w:val="16"/>
                <w:szCs w:val="16"/>
              </w:rPr>
              <w:t>18.0.0</w:t>
            </w:r>
          </w:p>
        </w:tc>
      </w:tr>
      <w:tr w:rsidR="006C004A" w:rsidRPr="00F92F6B"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F92F6B"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F92F6B" w:rsidRDefault="000525F0"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F92F6B" w:rsidRDefault="000525F0" w:rsidP="00AE28A2">
            <w:pPr>
              <w:pStyle w:val="TAC"/>
              <w:keepNext w:val="0"/>
              <w:keepLines w:val="0"/>
              <w:widowControl w:val="0"/>
              <w:jc w:val="left"/>
              <w:rPr>
                <w:sz w:val="16"/>
                <w:szCs w:val="16"/>
              </w:rPr>
            </w:pPr>
            <w:r w:rsidRPr="00F92F6B">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F92F6B" w:rsidRDefault="000525F0" w:rsidP="00AE28A2">
            <w:pPr>
              <w:pStyle w:val="TAL"/>
              <w:keepNext w:val="0"/>
              <w:keepLines w:val="0"/>
              <w:widowControl w:val="0"/>
              <w:jc w:val="center"/>
              <w:rPr>
                <w:sz w:val="16"/>
                <w:szCs w:val="16"/>
              </w:rPr>
            </w:pPr>
            <w:r w:rsidRPr="00F92F6B">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F92F6B" w:rsidRDefault="000525F0"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F92F6B" w:rsidRDefault="000525F0"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F92F6B" w:rsidRDefault="000525F0" w:rsidP="00AE28A2">
            <w:pPr>
              <w:widowControl w:val="0"/>
              <w:spacing w:after="0"/>
              <w:rPr>
                <w:rFonts w:ascii="Arial" w:hAnsi="Arial" w:cs="Arial"/>
                <w:sz w:val="16"/>
                <w:szCs w:val="16"/>
              </w:rPr>
            </w:pPr>
            <w:r w:rsidRPr="00F92F6B">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F92F6B" w:rsidRDefault="000525F0" w:rsidP="00AE28A2">
            <w:pPr>
              <w:pStyle w:val="TAC"/>
              <w:keepNext w:val="0"/>
              <w:keepLines w:val="0"/>
              <w:widowControl w:val="0"/>
              <w:jc w:val="left"/>
              <w:rPr>
                <w:sz w:val="16"/>
                <w:szCs w:val="16"/>
              </w:rPr>
            </w:pPr>
            <w:r w:rsidRPr="00F92F6B">
              <w:rPr>
                <w:sz w:val="16"/>
                <w:szCs w:val="16"/>
              </w:rPr>
              <w:t>18.0.0</w:t>
            </w:r>
          </w:p>
        </w:tc>
      </w:tr>
      <w:tr w:rsidR="006C004A" w:rsidRPr="00F92F6B"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F92F6B"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F92F6B" w:rsidRDefault="00FD3C32" w:rsidP="00AE28A2">
            <w:pPr>
              <w:pStyle w:val="TAC"/>
              <w:keepNext w:val="0"/>
              <w:keepLines w:val="0"/>
              <w:widowControl w:val="0"/>
              <w:jc w:val="left"/>
              <w:rPr>
                <w:sz w:val="16"/>
                <w:szCs w:val="16"/>
              </w:rPr>
            </w:pPr>
            <w:r w:rsidRPr="00F92F6B">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F92F6B" w:rsidRDefault="00FD3C32" w:rsidP="00AE28A2">
            <w:pPr>
              <w:pStyle w:val="TAC"/>
              <w:keepNext w:val="0"/>
              <w:keepLines w:val="0"/>
              <w:widowControl w:val="0"/>
              <w:jc w:val="left"/>
              <w:rPr>
                <w:sz w:val="16"/>
                <w:szCs w:val="16"/>
              </w:rPr>
            </w:pPr>
            <w:r w:rsidRPr="00F92F6B">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F92F6B" w:rsidRDefault="00FD3C32" w:rsidP="00AE28A2">
            <w:pPr>
              <w:pStyle w:val="TAL"/>
              <w:keepNext w:val="0"/>
              <w:keepLines w:val="0"/>
              <w:widowControl w:val="0"/>
              <w:jc w:val="center"/>
              <w:rPr>
                <w:sz w:val="16"/>
                <w:szCs w:val="16"/>
              </w:rPr>
            </w:pPr>
            <w:r w:rsidRPr="00F92F6B">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F92F6B" w:rsidRDefault="00FD3C32"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F92F6B" w:rsidRDefault="00FD3C32"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F92F6B" w:rsidRDefault="00FD3C32" w:rsidP="00AE28A2">
            <w:pPr>
              <w:widowControl w:val="0"/>
              <w:spacing w:after="0"/>
              <w:rPr>
                <w:rFonts w:ascii="Arial" w:hAnsi="Arial" w:cs="Arial"/>
                <w:sz w:val="16"/>
                <w:szCs w:val="16"/>
              </w:rPr>
            </w:pPr>
            <w:r w:rsidRPr="00F92F6B">
              <w:rPr>
                <w:rFonts w:ascii="Arial" w:hAnsi="Arial" w:cs="Arial"/>
                <w:sz w:val="16"/>
                <w:szCs w:val="16"/>
              </w:rPr>
              <w:t xml:space="preserve">Introduction of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F92F6B" w:rsidRDefault="00FD3C32" w:rsidP="00AE28A2">
            <w:pPr>
              <w:pStyle w:val="TAC"/>
              <w:keepNext w:val="0"/>
              <w:keepLines w:val="0"/>
              <w:widowControl w:val="0"/>
              <w:jc w:val="left"/>
              <w:rPr>
                <w:sz w:val="16"/>
                <w:szCs w:val="16"/>
              </w:rPr>
            </w:pPr>
            <w:r w:rsidRPr="00F92F6B">
              <w:rPr>
                <w:sz w:val="16"/>
                <w:szCs w:val="16"/>
              </w:rPr>
              <w:t>18.0.0</w:t>
            </w:r>
          </w:p>
        </w:tc>
      </w:tr>
      <w:tr w:rsidR="006C004A" w:rsidRPr="00F92F6B"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F92F6B" w:rsidRDefault="00FB1C4A" w:rsidP="00AE28A2">
            <w:pPr>
              <w:pStyle w:val="TAC"/>
              <w:keepNext w:val="0"/>
              <w:keepLines w:val="0"/>
              <w:widowControl w:val="0"/>
              <w:rPr>
                <w:sz w:val="16"/>
                <w:szCs w:val="16"/>
              </w:rPr>
            </w:pPr>
            <w:r w:rsidRPr="00F92F6B">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F92F6B" w:rsidRDefault="00FB1C4A"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F92F6B" w:rsidRDefault="00FB1C4A" w:rsidP="00AE28A2">
            <w:pPr>
              <w:pStyle w:val="TAC"/>
              <w:keepNext w:val="0"/>
              <w:keepLines w:val="0"/>
              <w:widowControl w:val="0"/>
              <w:jc w:val="left"/>
              <w:rPr>
                <w:sz w:val="16"/>
                <w:szCs w:val="16"/>
              </w:rPr>
            </w:pPr>
            <w:r w:rsidRPr="00F92F6B">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F92F6B" w:rsidRDefault="00FB1C4A" w:rsidP="00AE28A2">
            <w:pPr>
              <w:pStyle w:val="TAL"/>
              <w:keepNext w:val="0"/>
              <w:keepLines w:val="0"/>
              <w:widowControl w:val="0"/>
              <w:jc w:val="center"/>
              <w:rPr>
                <w:sz w:val="16"/>
                <w:szCs w:val="16"/>
              </w:rPr>
            </w:pPr>
            <w:r w:rsidRPr="00F92F6B">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F92F6B" w:rsidRDefault="00FB1C4A"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F92F6B" w:rsidRDefault="00FB1C4A"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F92F6B" w:rsidRDefault="00FB1C4A" w:rsidP="00AE28A2">
            <w:pPr>
              <w:widowControl w:val="0"/>
              <w:spacing w:after="0"/>
              <w:rPr>
                <w:rFonts w:ascii="Arial" w:hAnsi="Arial" w:cs="Arial"/>
                <w:sz w:val="16"/>
                <w:szCs w:val="16"/>
              </w:rPr>
            </w:pPr>
            <w:r w:rsidRPr="00F92F6B">
              <w:rPr>
                <w:rFonts w:ascii="Arial" w:hAnsi="Arial" w:cs="Arial"/>
                <w:sz w:val="16"/>
                <w:szCs w:val="16"/>
              </w:rPr>
              <w:t>Correction in TS 38.300 to support Simultaneous PUSCH and PUCCH transmissions of same priority on different inter-band cells [</w:t>
            </w:r>
            <w:proofErr w:type="spellStart"/>
            <w:r w:rsidRPr="00F92F6B">
              <w:rPr>
                <w:rFonts w:ascii="Arial" w:hAnsi="Arial" w:cs="Arial"/>
                <w:sz w:val="16"/>
                <w:szCs w:val="16"/>
              </w:rPr>
              <w:t>SimultaneousPUSCH</w:t>
            </w:r>
            <w:proofErr w:type="spellEnd"/>
            <w:r w:rsidRPr="00F92F6B">
              <w:rPr>
                <w:rFonts w:ascii="Arial" w:hAnsi="Arial" w:cs="Arial"/>
                <w:sz w:val="16"/>
                <w:szCs w:val="16"/>
              </w:rPr>
              <w:t>-PUCCH]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F92F6B" w:rsidRDefault="00FB1C4A" w:rsidP="00AE28A2">
            <w:pPr>
              <w:pStyle w:val="TAC"/>
              <w:keepNext w:val="0"/>
              <w:keepLines w:val="0"/>
              <w:widowControl w:val="0"/>
              <w:jc w:val="left"/>
              <w:rPr>
                <w:sz w:val="16"/>
                <w:szCs w:val="16"/>
              </w:rPr>
            </w:pPr>
            <w:r w:rsidRPr="00F92F6B">
              <w:rPr>
                <w:sz w:val="16"/>
                <w:szCs w:val="16"/>
              </w:rPr>
              <w:t>18.1.0</w:t>
            </w:r>
          </w:p>
        </w:tc>
      </w:tr>
      <w:tr w:rsidR="006C004A" w:rsidRPr="00F92F6B"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F92F6B"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F92F6B" w:rsidRDefault="00A83F51"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F92F6B" w:rsidRDefault="00A83F51" w:rsidP="00AE28A2">
            <w:pPr>
              <w:pStyle w:val="TAC"/>
              <w:keepNext w:val="0"/>
              <w:keepLines w:val="0"/>
              <w:widowControl w:val="0"/>
              <w:jc w:val="left"/>
              <w:rPr>
                <w:sz w:val="16"/>
                <w:szCs w:val="16"/>
              </w:rPr>
            </w:pPr>
            <w:r w:rsidRPr="00F92F6B">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F92F6B" w:rsidRDefault="00A83F51" w:rsidP="00AE28A2">
            <w:pPr>
              <w:pStyle w:val="TAL"/>
              <w:keepNext w:val="0"/>
              <w:keepLines w:val="0"/>
              <w:widowControl w:val="0"/>
              <w:jc w:val="center"/>
              <w:rPr>
                <w:sz w:val="16"/>
                <w:szCs w:val="16"/>
              </w:rPr>
            </w:pPr>
            <w:r w:rsidRPr="00F92F6B">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F92F6B" w:rsidRDefault="00A83F5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F92F6B" w:rsidRDefault="00A83F5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F92F6B" w:rsidRDefault="00A83F51" w:rsidP="00AE28A2">
            <w:pPr>
              <w:widowControl w:val="0"/>
              <w:spacing w:after="0"/>
              <w:rPr>
                <w:rFonts w:ascii="Arial" w:hAnsi="Arial" w:cs="Arial"/>
                <w:sz w:val="16"/>
                <w:szCs w:val="16"/>
              </w:rPr>
            </w:pPr>
            <w:r w:rsidRPr="00F92F6B">
              <w:rPr>
                <w:rFonts w:ascii="Arial" w:hAnsi="Arial" w:cs="Arial"/>
                <w:sz w:val="16"/>
                <w:szCs w:val="16"/>
              </w:rPr>
              <w:t xml:space="preserve">Stage-2 CR for Rel-18 NR </w:t>
            </w:r>
            <w:proofErr w:type="spellStart"/>
            <w:r w:rsidRPr="00F92F6B">
              <w:rPr>
                <w:rFonts w:ascii="Arial" w:hAnsi="Arial" w:cs="Arial"/>
                <w:sz w:val="16"/>
                <w:szCs w:val="16"/>
              </w:rPr>
              <w:t>QoE</w:t>
            </w:r>
            <w:proofErr w:type="spellEnd"/>
            <w:r w:rsidRPr="00F92F6B">
              <w:rPr>
                <w:rFonts w:ascii="Arial" w:hAnsi="Arial" w:cs="Arial"/>
                <w:sz w:val="16"/>
                <w:szCs w:val="16"/>
              </w:rPr>
              <w:t xml:space="preserv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F92F6B" w:rsidRDefault="00A83F51" w:rsidP="00AE28A2">
            <w:pPr>
              <w:pStyle w:val="TAC"/>
              <w:keepNext w:val="0"/>
              <w:keepLines w:val="0"/>
              <w:widowControl w:val="0"/>
              <w:jc w:val="left"/>
              <w:rPr>
                <w:sz w:val="16"/>
                <w:szCs w:val="16"/>
              </w:rPr>
            </w:pPr>
            <w:r w:rsidRPr="00F92F6B">
              <w:rPr>
                <w:sz w:val="16"/>
                <w:szCs w:val="16"/>
              </w:rPr>
              <w:t>18.1.0</w:t>
            </w:r>
          </w:p>
        </w:tc>
      </w:tr>
      <w:tr w:rsidR="006C004A" w:rsidRPr="00F92F6B"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F92F6B"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F92F6B" w:rsidRDefault="007D7A8E"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F92F6B" w:rsidRDefault="007D7A8E" w:rsidP="00AE28A2">
            <w:pPr>
              <w:pStyle w:val="TAC"/>
              <w:keepNext w:val="0"/>
              <w:keepLines w:val="0"/>
              <w:widowControl w:val="0"/>
              <w:jc w:val="left"/>
              <w:rPr>
                <w:sz w:val="16"/>
                <w:szCs w:val="16"/>
              </w:rPr>
            </w:pPr>
            <w:r w:rsidRPr="00F92F6B">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F92F6B" w:rsidRDefault="007D7A8E" w:rsidP="00AE28A2">
            <w:pPr>
              <w:pStyle w:val="TAL"/>
              <w:keepNext w:val="0"/>
              <w:keepLines w:val="0"/>
              <w:widowControl w:val="0"/>
              <w:jc w:val="center"/>
              <w:rPr>
                <w:sz w:val="16"/>
                <w:szCs w:val="16"/>
              </w:rPr>
            </w:pPr>
            <w:r w:rsidRPr="00F92F6B">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F92F6B" w:rsidRDefault="007D7A8E"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F92F6B" w:rsidRDefault="007D7A8E"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F92F6B" w:rsidRDefault="007D7A8E" w:rsidP="00AE28A2">
            <w:pPr>
              <w:widowControl w:val="0"/>
              <w:spacing w:after="0"/>
              <w:rPr>
                <w:rFonts w:ascii="Arial" w:hAnsi="Arial" w:cs="Arial"/>
                <w:sz w:val="16"/>
                <w:szCs w:val="16"/>
              </w:rPr>
            </w:pPr>
            <w:r w:rsidRPr="00F92F6B">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F92F6B" w:rsidRDefault="007D7A8E" w:rsidP="00AE28A2">
            <w:pPr>
              <w:pStyle w:val="TAC"/>
              <w:keepNext w:val="0"/>
              <w:keepLines w:val="0"/>
              <w:widowControl w:val="0"/>
              <w:jc w:val="left"/>
              <w:rPr>
                <w:sz w:val="16"/>
                <w:szCs w:val="16"/>
              </w:rPr>
            </w:pPr>
            <w:r w:rsidRPr="00F92F6B">
              <w:rPr>
                <w:sz w:val="16"/>
                <w:szCs w:val="16"/>
              </w:rPr>
              <w:t>18.1.0</w:t>
            </w:r>
          </w:p>
        </w:tc>
      </w:tr>
      <w:tr w:rsidR="006C004A" w:rsidRPr="00F92F6B"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F92F6B"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F92F6B" w:rsidRDefault="001F76BB"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F92F6B" w:rsidRDefault="001F76BB" w:rsidP="00AE28A2">
            <w:pPr>
              <w:pStyle w:val="TAC"/>
              <w:keepNext w:val="0"/>
              <w:keepLines w:val="0"/>
              <w:widowControl w:val="0"/>
              <w:jc w:val="left"/>
              <w:rPr>
                <w:sz w:val="16"/>
                <w:szCs w:val="16"/>
              </w:rPr>
            </w:pPr>
            <w:r w:rsidRPr="00F92F6B">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F92F6B" w:rsidRDefault="001F76BB" w:rsidP="00AE28A2">
            <w:pPr>
              <w:pStyle w:val="TAL"/>
              <w:keepNext w:val="0"/>
              <w:keepLines w:val="0"/>
              <w:widowControl w:val="0"/>
              <w:jc w:val="center"/>
              <w:rPr>
                <w:sz w:val="16"/>
                <w:szCs w:val="16"/>
              </w:rPr>
            </w:pPr>
            <w:r w:rsidRPr="00F92F6B">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F92F6B" w:rsidRDefault="001F76BB"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F92F6B" w:rsidRDefault="001F76BB"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F92F6B" w:rsidRDefault="001F76BB" w:rsidP="00AE28A2">
            <w:pPr>
              <w:widowControl w:val="0"/>
              <w:spacing w:after="0"/>
              <w:rPr>
                <w:rFonts w:ascii="Arial" w:hAnsi="Arial" w:cs="Arial"/>
                <w:sz w:val="16"/>
                <w:szCs w:val="16"/>
              </w:rPr>
            </w:pPr>
            <w:r w:rsidRPr="00F92F6B">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F92F6B" w:rsidRDefault="001F76BB" w:rsidP="00AE28A2">
            <w:pPr>
              <w:pStyle w:val="TAC"/>
              <w:keepNext w:val="0"/>
              <w:keepLines w:val="0"/>
              <w:widowControl w:val="0"/>
              <w:jc w:val="left"/>
              <w:rPr>
                <w:sz w:val="16"/>
                <w:szCs w:val="16"/>
              </w:rPr>
            </w:pPr>
            <w:r w:rsidRPr="00F92F6B">
              <w:rPr>
                <w:sz w:val="16"/>
                <w:szCs w:val="16"/>
              </w:rPr>
              <w:t>18.1.0</w:t>
            </w:r>
          </w:p>
        </w:tc>
      </w:tr>
      <w:tr w:rsidR="006C004A" w:rsidRPr="00F92F6B"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F92F6B"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F92F6B" w:rsidRDefault="006D7A88"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F92F6B" w:rsidRDefault="006D7A88" w:rsidP="00AE28A2">
            <w:pPr>
              <w:pStyle w:val="TAC"/>
              <w:keepNext w:val="0"/>
              <w:keepLines w:val="0"/>
              <w:widowControl w:val="0"/>
              <w:jc w:val="left"/>
              <w:rPr>
                <w:sz w:val="16"/>
                <w:szCs w:val="16"/>
              </w:rPr>
            </w:pPr>
            <w:r w:rsidRPr="00F92F6B">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F92F6B" w:rsidRDefault="006D7A88" w:rsidP="00AE28A2">
            <w:pPr>
              <w:pStyle w:val="TAL"/>
              <w:keepNext w:val="0"/>
              <w:keepLines w:val="0"/>
              <w:widowControl w:val="0"/>
              <w:jc w:val="center"/>
              <w:rPr>
                <w:sz w:val="16"/>
                <w:szCs w:val="16"/>
              </w:rPr>
            </w:pPr>
            <w:r w:rsidRPr="00F92F6B">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F92F6B" w:rsidRDefault="006D7A88"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F92F6B" w:rsidRDefault="006D7A88"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F92F6B" w:rsidRDefault="006D7A88" w:rsidP="00AE28A2">
            <w:pPr>
              <w:widowControl w:val="0"/>
              <w:spacing w:after="0"/>
              <w:rPr>
                <w:rFonts w:ascii="Arial" w:hAnsi="Arial" w:cs="Arial"/>
                <w:sz w:val="16"/>
                <w:szCs w:val="16"/>
              </w:rPr>
            </w:pPr>
            <w:proofErr w:type="spellStart"/>
            <w:r w:rsidRPr="00F92F6B">
              <w:rPr>
                <w:rFonts w:ascii="Arial" w:hAnsi="Arial" w:cs="Arial"/>
                <w:sz w:val="16"/>
                <w:szCs w:val="16"/>
              </w:rPr>
              <w:t>Misellaneous</w:t>
            </w:r>
            <w:proofErr w:type="spellEnd"/>
            <w:r w:rsidRPr="00F92F6B">
              <w:rPr>
                <w:rFonts w:ascii="Arial" w:hAnsi="Arial" w:cs="Arial"/>
                <w:sz w:val="16"/>
                <w:szCs w:val="16"/>
              </w:rPr>
              <w:t xml:space="preserve">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F92F6B" w:rsidRDefault="006D7A88" w:rsidP="00AE28A2">
            <w:pPr>
              <w:pStyle w:val="TAC"/>
              <w:keepNext w:val="0"/>
              <w:keepLines w:val="0"/>
              <w:widowControl w:val="0"/>
              <w:jc w:val="left"/>
              <w:rPr>
                <w:sz w:val="16"/>
                <w:szCs w:val="16"/>
              </w:rPr>
            </w:pPr>
            <w:r w:rsidRPr="00F92F6B">
              <w:rPr>
                <w:sz w:val="16"/>
                <w:szCs w:val="16"/>
              </w:rPr>
              <w:t>18.1.0</w:t>
            </w:r>
          </w:p>
        </w:tc>
      </w:tr>
      <w:tr w:rsidR="006C004A" w:rsidRPr="00F92F6B"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F92F6B"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F92F6B" w:rsidRDefault="00002E4F"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F92F6B" w:rsidRDefault="00002E4F" w:rsidP="00AE28A2">
            <w:pPr>
              <w:pStyle w:val="TAC"/>
              <w:keepNext w:val="0"/>
              <w:keepLines w:val="0"/>
              <w:widowControl w:val="0"/>
              <w:jc w:val="left"/>
              <w:rPr>
                <w:sz w:val="16"/>
                <w:szCs w:val="16"/>
              </w:rPr>
            </w:pPr>
            <w:r w:rsidRPr="00F92F6B">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F92F6B" w:rsidRDefault="00002E4F" w:rsidP="00AE28A2">
            <w:pPr>
              <w:pStyle w:val="TAL"/>
              <w:keepNext w:val="0"/>
              <w:keepLines w:val="0"/>
              <w:widowControl w:val="0"/>
              <w:jc w:val="center"/>
              <w:rPr>
                <w:sz w:val="16"/>
                <w:szCs w:val="16"/>
              </w:rPr>
            </w:pPr>
            <w:r w:rsidRPr="00F92F6B">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F92F6B" w:rsidRDefault="00002E4F"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F92F6B" w:rsidRDefault="00002E4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F92F6B" w:rsidRDefault="00002E4F" w:rsidP="00AE28A2">
            <w:pPr>
              <w:widowControl w:val="0"/>
              <w:spacing w:after="0"/>
              <w:rPr>
                <w:rFonts w:ascii="Arial" w:hAnsi="Arial" w:cs="Arial"/>
                <w:sz w:val="16"/>
                <w:szCs w:val="16"/>
              </w:rPr>
            </w:pPr>
            <w:r w:rsidRPr="00F92F6B">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F92F6B" w:rsidRDefault="00002E4F" w:rsidP="00AE28A2">
            <w:pPr>
              <w:pStyle w:val="TAC"/>
              <w:keepNext w:val="0"/>
              <w:keepLines w:val="0"/>
              <w:widowControl w:val="0"/>
              <w:jc w:val="left"/>
              <w:rPr>
                <w:sz w:val="16"/>
                <w:szCs w:val="16"/>
              </w:rPr>
            </w:pPr>
            <w:r w:rsidRPr="00F92F6B">
              <w:rPr>
                <w:sz w:val="16"/>
                <w:szCs w:val="16"/>
              </w:rPr>
              <w:t>18.1.0</w:t>
            </w:r>
          </w:p>
        </w:tc>
      </w:tr>
      <w:tr w:rsidR="006C004A" w:rsidRPr="00F92F6B"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F92F6B"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F92F6B" w:rsidRDefault="00DD6F64"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F92F6B" w:rsidRDefault="00DD6F64" w:rsidP="00AE28A2">
            <w:pPr>
              <w:pStyle w:val="TAC"/>
              <w:keepNext w:val="0"/>
              <w:keepLines w:val="0"/>
              <w:widowControl w:val="0"/>
              <w:jc w:val="left"/>
              <w:rPr>
                <w:sz w:val="16"/>
                <w:szCs w:val="16"/>
              </w:rPr>
            </w:pPr>
            <w:r w:rsidRPr="00F92F6B">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F92F6B" w:rsidRDefault="00DD6F64" w:rsidP="00AE28A2">
            <w:pPr>
              <w:pStyle w:val="TAL"/>
              <w:keepNext w:val="0"/>
              <w:keepLines w:val="0"/>
              <w:widowControl w:val="0"/>
              <w:jc w:val="center"/>
              <w:rPr>
                <w:sz w:val="16"/>
                <w:szCs w:val="16"/>
              </w:rPr>
            </w:pPr>
            <w:r w:rsidRPr="00F92F6B">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F92F6B" w:rsidRDefault="00DD6F64"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F92F6B" w:rsidRDefault="00DD6F64"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F92F6B" w:rsidRDefault="00DD6F64" w:rsidP="00AE28A2">
            <w:pPr>
              <w:widowControl w:val="0"/>
              <w:spacing w:after="0"/>
              <w:rPr>
                <w:rFonts w:ascii="Arial" w:hAnsi="Arial" w:cs="Arial"/>
                <w:sz w:val="16"/>
                <w:szCs w:val="16"/>
              </w:rPr>
            </w:pPr>
            <w:r w:rsidRPr="00F92F6B">
              <w:rPr>
                <w:rFonts w:ascii="Arial" w:hAnsi="Arial" w:cs="Arial"/>
                <w:sz w:val="16"/>
                <w:szCs w:val="16"/>
              </w:rPr>
              <w:t xml:space="preserve">Introduction of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F92F6B" w:rsidRDefault="00DD6F64" w:rsidP="00AE28A2">
            <w:pPr>
              <w:pStyle w:val="TAC"/>
              <w:keepNext w:val="0"/>
              <w:keepLines w:val="0"/>
              <w:widowControl w:val="0"/>
              <w:jc w:val="left"/>
              <w:rPr>
                <w:sz w:val="16"/>
                <w:szCs w:val="16"/>
              </w:rPr>
            </w:pPr>
            <w:r w:rsidRPr="00F92F6B">
              <w:rPr>
                <w:sz w:val="16"/>
                <w:szCs w:val="16"/>
              </w:rPr>
              <w:t>18.1.0</w:t>
            </w:r>
          </w:p>
        </w:tc>
      </w:tr>
      <w:tr w:rsidR="006C004A" w:rsidRPr="00F92F6B"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F92F6B"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F92F6B" w:rsidRDefault="00B21003"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F92F6B" w:rsidRDefault="00B21003" w:rsidP="00AE28A2">
            <w:pPr>
              <w:pStyle w:val="TAC"/>
              <w:keepNext w:val="0"/>
              <w:keepLines w:val="0"/>
              <w:widowControl w:val="0"/>
              <w:jc w:val="left"/>
              <w:rPr>
                <w:sz w:val="16"/>
                <w:szCs w:val="16"/>
              </w:rPr>
            </w:pPr>
            <w:r w:rsidRPr="00F92F6B">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F92F6B" w:rsidRDefault="00B21003" w:rsidP="00AE28A2">
            <w:pPr>
              <w:pStyle w:val="TAL"/>
              <w:keepNext w:val="0"/>
              <w:keepLines w:val="0"/>
              <w:widowControl w:val="0"/>
              <w:jc w:val="center"/>
              <w:rPr>
                <w:sz w:val="16"/>
                <w:szCs w:val="16"/>
              </w:rPr>
            </w:pPr>
            <w:r w:rsidRPr="00F92F6B">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F92F6B" w:rsidRDefault="00B21003"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F92F6B" w:rsidRDefault="00B2100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F92F6B" w:rsidRDefault="00B21003" w:rsidP="00AE28A2">
            <w:pPr>
              <w:widowControl w:val="0"/>
              <w:spacing w:after="0"/>
              <w:rPr>
                <w:rFonts w:ascii="Arial" w:hAnsi="Arial" w:cs="Arial"/>
                <w:sz w:val="16"/>
                <w:szCs w:val="16"/>
              </w:rPr>
            </w:pPr>
            <w:r w:rsidRPr="00F92F6B">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F92F6B" w:rsidRDefault="00B21003" w:rsidP="00AE28A2">
            <w:pPr>
              <w:pStyle w:val="TAC"/>
              <w:keepNext w:val="0"/>
              <w:keepLines w:val="0"/>
              <w:widowControl w:val="0"/>
              <w:jc w:val="left"/>
              <w:rPr>
                <w:sz w:val="16"/>
                <w:szCs w:val="16"/>
              </w:rPr>
            </w:pPr>
            <w:r w:rsidRPr="00F92F6B">
              <w:rPr>
                <w:sz w:val="16"/>
                <w:szCs w:val="16"/>
              </w:rPr>
              <w:t>18.1.0</w:t>
            </w:r>
          </w:p>
        </w:tc>
      </w:tr>
      <w:tr w:rsidR="006C004A" w:rsidRPr="00F92F6B"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F92F6B"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F92F6B" w:rsidRDefault="00C32901"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F92F6B" w:rsidRDefault="00C32901" w:rsidP="00AE28A2">
            <w:pPr>
              <w:pStyle w:val="TAC"/>
              <w:keepNext w:val="0"/>
              <w:keepLines w:val="0"/>
              <w:widowControl w:val="0"/>
              <w:jc w:val="left"/>
              <w:rPr>
                <w:sz w:val="16"/>
                <w:szCs w:val="16"/>
              </w:rPr>
            </w:pPr>
            <w:r w:rsidRPr="00F92F6B">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F92F6B" w:rsidRDefault="00C32901" w:rsidP="00AE28A2">
            <w:pPr>
              <w:pStyle w:val="TAL"/>
              <w:keepNext w:val="0"/>
              <w:keepLines w:val="0"/>
              <w:widowControl w:val="0"/>
              <w:jc w:val="center"/>
              <w:rPr>
                <w:sz w:val="16"/>
                <w:szCs w:val="16"/>
              </w:rPr>
            </w:pPr>
            <w:r w:rsidRPr="00F92F6B">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F92F6B" w:rsidRDefault="00C3290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F92F6B" w:rsidRDefault="00C3290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F92F6B" w:rsidRDefault="00C32901" w:rsidP="00AE28A2">
            <w:pPr>
              <w:widowControl w:val="0"/>
              <w:spacing w:after="0"/>
              <w:rPr>
                <w:rFonts w:ascii="Arial" w:hAnsi="Arial" w:cs="Arial"/>
                <w:sz w:val="16"/>
                <w:szCs w:val="16"/>
              </w:rPr>
            </w:pPr>
            <w:r w:rsidRPr="00F92F6B">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F92F6B" w:rsidRDefault="00C32901" w:rsidP="00AE28A2">
            <w:pPr>
              <w:pStyle w:val="TAC"/>
              <w:keepNext w:val="0"/>
              <w:keepLines w:val="0"/>
              <w:widowControl w:val="0"/>
              <w:jc w:val="left"/>
              <w:rPr>
                <w:sz w:val="16"/>
                <w:szCs w:val="16"/>
              </w:rPr>
            </w:pPr>
            <w:r w:rsidRPr="00F92F6B">
              <w:rPr>
                <w:sz w:val="16"/>
                <w:szCs w:val="16"/>
              </w:rPr>
              <w:t>18.1.0</w:t>
            </w:r>
          </w:p>
        </w:tc>
      </w:tr>
      <w:tr w:rsidR="006C004A" w:rsidRPr="00F92F6B"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F92F6B"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F92F6B" w:rsidRDefault="00557A55"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F92F6B" w:rsidRDefault="00557A55" w:rsidP="00AE28A2">
            <w:pPr>
              <w:pStyle w:val="TAC"/>
              <w:keepNext w:val="0"/>
              <w:keepLines w:val="0"/>
              <w:widowControl w:val="0"/>
              <w:jc w:val="left"/>
              <w:rPr>
                <w:sz w:val="16"/>
                <w:szCs w:val="16"/>
              </w:rPr>
            </w:pPr>
            <w:r w:rsidRPr="00F92F6B">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F92F6B" w:rsidRDefault="00557A55" w:rsidP="00AE28A2">
            <w:pPr>
              <w:pStyle w:val="TAL"/>
              <w:keepNext w:val="0"/>
              <w:keepLines w:val="0"/>
              <w:widowControl w:val="0"/>
              <w:jc w:val="center"/>
              <w:rPr>
                <w:sz w:val="16"/>
                <w:szCs w:val="16"/>
              </w:rPr>
            </w:pPr>
            <w:r w:rsidRPr="00F92F6B">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F92F6B" w:rsidRDefault="00557A55"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F92F6B" w:rsidRDefault="00557A5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F92F6B" w:rsidRDefault="00557A55" w:rsidP="00AE28A2">
            <w:pPr>
              <w:widowControl w:val="0"/>
              <w:spacing w:after="0"/>
              <w:rPr>
                <w:rFonts w:ascii="Arial" w:hAnsi="Arial" w:cs="Arial"/>
                <w:sz w:val="16"/>
                <w:szCs w:val="16"/>
              </w:rPr>
            </w:pPr>
            <w:r w:rsidRPr="00F92F6B">
              <w:rPr>
                <w:rFonts w:ascii="Arial" w:hAnsi="Arial" w:cs="Arial"/>
                <w:sz w:val="16"/>
                <w:szCs w:val="16"/>
              </w:rPr>
              <w:t xml:space="preserve">Miscellaneous Stage 2 Corrections for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F92F6B" w:rsidRDefault="00557A55" w:rsidP="00AE28A2">
            <w:pPr>
              <w:pStyle w:val="TAC"/>
              <w:keepNext w:val="0"/>
              <w:keepLines w:val="0"/>
              <w:widowControl w:val="0"/>
              <w:jc w:val="left"/>
              <w:rPr>
                <w:sz w:val="16"/>
                <w:szCs w:val="16"/>
              </w:rPr>
            </w:pPr>
            <w:r w:rsidRPr="00F92F6B">
              <w:rPr>
                <w:sz w:val="16"/>
                <w:szCs w:val="16"/>
              </w:rPr>
              <w:t>18.1.0</w:t>
            </w:r>
          </w:p>
        </w:tc>
      </w:tr>
      <w:tr w:rsidR="006C004A" w:rsidRPr="00F92F6B"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F92F6B"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F92F6B" w:rsidRDefault="008705E5"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F92F6B" w:rsidRDefault="008705E5" w:rsidP="00AE28A2">
            <w:pPr>
              <w:pStyle w:val="TAC"/>
              <w:keepNext w:val="0"/>
              <w:keepLines w:val="0"/>
              <w:widowControl w:val="0"/>
              <w:jc w:val="left"/>
              <w:rPr>
                <w:sz w:val="16"/>
                <w:szCs w:val="16"/>
              </w:rPr>
            </w:pPr>
            <w:r w:rsidRPr="00F92F6B">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F92F6B" w:rsidRDefault="008705E5" w:rsidP="00AE28A2">
            <w:pPr>
              <w:pStyle w:val="TAL"/>
              <w:keepNext w:val="0"/>
              <w:keepLines w:val="0"/>
              <w:widowControl w:val="0"/>
              <w:jc w:val="center"/>
              <w:rPr>
                <w:sz w:val="16"/>
                <w:szCs w:val="16"/>
              </w:rPr>
            </w:pPr>
            <w:r w:rsidRPr="00F92F6B">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F92F6B" w:rsidRDefault="008705E5"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F92F6B" w:rsidRDefault="008705E5"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F92F6B" w:rsidRDefault="008705E5" w:rsidP="00AE28A2">
            <w:pPr>
              <w:widowControl w:val="0"/>
              <w:spacing w:after="0"/>
              <w:rPr>
                <w:rFonts w:ascii="Arial" w:hAnsi="Arial" w:cs="Arial"/>
                <w:sz w:val="16"/>
                <w:szCs w:val="16"/>
              </w:rPr>
            </w:pPr>
            <w:r w:rsidRPr="00F92F6B">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F92F6B" w:rsidRDefault="008705E5" w:rsidP="00AE28A2">
            <w:pPr>
              <w:pStyle w:val="TAC"/>
              <w:keepNext w:val="0"/>
              <w:keepLines w:val="0"/>
              <w:widowControl w:val="0"/>
              <w:jc w:val="left"/>
              <w:rPr>
                <w:sz w:val="16"/>
                <w:szCs w:val="16"/>
              </w:rPr>
            </w:pPr>
            <w:r w:rsidRPr="00F92F6B">
              <w:rPr>
                <w:sz w:val="16"/>
                <w:szCs w:val="16"/>
              </w:rPr>
              <w:t>18.1.0</w:t>
            </w:r>
          </w:p>
        </w:tc>
      </w:tr>
      <w:tr w:rsidR="006C004A" w:rsidRPr="00F92F6B"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F92F6B"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F92F6B" w:rsidRDefault="00E21499"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F92F6B" w:rsidRDefault="00E21499" w:rsidP="00AE28A2">
            <w:pPr>
              <w:pStyle w:val="TAC"/>
              <w:keepNext w:val="0"/>
              <w:keepLines w:val="0"/>
              <w:widowControl w:val="0"/>
              <w:jc w:val="left"/>
              <w:rPr>
                <w:sz w:val="16"/>
                <w:szCs w:val="16"/>
              </w:rPr>
            </w:pPr>
            <w:r w:rsidRPr="00F92F6B">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F92F6B" w:rsidRDefault="00E21499" w:rsidP="00AE28A2">
            <w:pPr>
              <w:pStyle w:val="TAL"/>
              <w:keepNext w:val="0"/>
              <w:keepLines w:val="0"/>
              <w:widowControl w:val="0"/>
              <w:jc w:val="center"/>
              <w:rPr>
                <w:sz w:val="16"/>
                <w:szCs w:val="16"/>
              </w:rPr>
            </w:pPr>
            <w:r w:rsidRPr="00F92F6B">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F92F6B" w:rsidRDefault="00E21499" w:rsidP="00AE28A2">
            <w:pPr>
              <w:pStyle w:val="TAR"/>
              <w:keepNext w:val="0"/>
              <w:keepLines w:val="0"/>
              <w:widowControl w:val="0"/>
              <w:jc w:val="center"/>
              <w:rPr>
                <w:sz w:val="16"/>
                <w:szCs w:val="16"/>
              </w:rPr>
            </w:pPr>
            <w:r w:rsidRPr="00F92F6B">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F92F6B" w:rsidRDefault="00E2149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F92F6B" w:rsidRDefault="00E21499" w:rsidP="00AE28A2">
            <w:pPr>
              <w:widowControl w:val="0"/>
              <w:spacing w:after="0"/>
              <w:rPr>
                <w:rFonts w:ascii="Arial" w:hAnsi="Arial" w:cs="Arial"/>
                <w:sz w:val="16"/>
                <w:szCs w:val="16"/>
              </w:rPr>
            </w:pPr>
            <w:r w:rsidRPr="00F92F6B">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F92F6B" w:rsidRDefault="00E21499" w:rsidP="00AE28A2">
            <w:pPr>
              <w:pStyle w:val="TAC"/>
              <w:keepNext w:val="0"/>
              <w:keepLines w:val="0"/>
              <w:widowControl w:val="0"/>
              <w:jc w:val="left"/>
              <w:rPr>
                <w:sz w:val="16"/>
                <w:szCs w:val="16"/>
              </w:rPr>
            </w:pPr>
            <w:r w:rsidRPr="00F92F6B">
              <w:rPr>
                <w:sz w:val="16"/>
                <w:szCs w:val="16"/>
              </w:rPr>
              <w:t>18.1.0</w:t>
            </w:r>
          </w:p>
        </w:tc>
      </w:tr>
      <w:tr w:rsidR="006C004A" w:rsidRPr="00F92F6B"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F92F6B"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F92F6B" w:rsidRDefault="009407ED"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F92F6B" w:rsidRDefault="009407ED" w:rsidP="00AE28A2">
            <w:pPr>
              <w:pStyle w:val="TAC"/>
              <w:keepNext w:val="0"/>
              <w:keepLines w:val="0"/>
              <w:widowControl w:val="0"/>
              <w:jc w:val="left"/>
              <w:rPr>
                <w:sz w:val="16"/>
                <w:szCs w:val="16"/>
              </w:rPr>
            </w:pPr>
            <w:r w:rsidRPr="00F92F6B">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F92F6B" w:rsidRDefault="009407ED" w:rsidP="00AE28A2">
            <w:pPr>
              <w:pStyle w:val="TAL"/>
              <w:keepNext w:val="0"/>
              <w:keepLines w:val="0"/>
              <w:widowControl w:val="0"/>
              <w:jc w:val="center"/>
              <w:rPr>
                <w:sz w:val="16"/>
                <w:szCs w:val="16"/>
              </w:rPr>
            </w:pPr>
            <w:r w:rsidRPr="00F92F6B">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F92F6B" w:rsidRDefault="009407ED"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F92F6B" w:rsidRDefault="009407E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F92F6B" w:rsidRDefault="009407ED" w:rsidP="00AE28A2">
            <w:pPr>
              <w:widowControl w:val="0"/>
              <w:spacing w:after="0"/>
              <w:rPr>
                <w:rFonts w:ascii="Arial" w:hAnsi="Arial" w:cs="Arial"/>
                <w:sz w:val="16"/>
                <w:szCs w:val="16"/>
              </w:rPr>
            </w:pPr>
            <w:r w:rsidRPr="00F92F6B">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F92F6B" w:rsidRDefault="009407ED" w:rsidP="00AE28A2">
            <w:pPr>
              <w:pStyle w:val="TAC"/>
              <w:keepNext w:val="0"/>
              <w:keepLines w:val="0"/>
              <w:widowControl w:val="0"/>
              <w:jc w:val="left"/>
              <w:rPr>
                <w:sz w:val="16"/>
                <w:szCs w:val="16"/>
              </w:rPr>
            </w:pPr>
            <w:r w:rsidRPr="00F92F6B">
              <w:rPr>
                <w:sz w:val="16"/>
                <w:szCs w:val="16"/>
              </w:rPr>
              <w:t>18.1.0</w:t>
            </w:r>
          </w:p>
        </w:tc>
      </w:tr>
      <w:tr w:rsidR="006C004A" w:rsidRPr="00F92F6B"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F92F6B"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F92F6B" w:rsidRDefault="0046396C"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F92F6B" w:rsidRDefault="0046396C" w:rsidP="00AE28A2">
            <w:pPr>
              <w:pStyle w:val="TAC"/>
              <w:keepNext w:val="0"/>
              <w:keepLines w:val="0"/>
              <w:widowControl w:val="0"/>
              <w:jc w:val="left"/>
              <w:rPr>
                <w:sz w:val="16"/>
                <w:szCs w:val="16"/>
              </w:rPr>
            </w:pPr>
            <w:r w:rsidRPr="00F92F6B">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F92F6B" w:rsidRDefault="0046396C" w:rsidP="00AE28A2">
            <w:pPr>
              <w:pStyle w:val="TAL"/>
              <w:keepNext w:val="0"/>
              <w:keepLines w:val="0"/>
              <w:widowControl w:val="0"/>
              <w:jc w:val="center"/>
              <w:rPr>
                <w:sz w:val="16"/>
                <w:szCs w:val="16"/>
              </w:rPr>
            </w:pPr>
            <w:r w:rsidRPr="00F92F6B">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F92F6B" w:rsidRDefault="0046396C"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F92F6B" w:rsidRDefault="0046396C"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F92F6B" w:rsidRDefault="0046396C" w:rsidP="00AE28A2">
            <w:pPr>
              <w:widowControl w:val="0"/>
              <w:spacing w:after="0"/>
              <w:rPr>
                <w:rFonts w:ascii="Arial" w:hAnsi="Arial" w:cs="Arial"/>
                <w:sz w:val="16"/>
                <w:szCs w:val="16"/>
              </w:rPr>
            </w:pPr>
            <w:r w:rsidRPr="00F92F6B">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F92F6B" w:rsidRDefault="0046396C" w:rsidP="00AE28A2">
            <w:pPr>
              <w:pStyle w:val="TAC"/>
              <w:keepNext w:val="0"/>
              <w:keepLines w:val="0"/>
              <w:widowControl w:val="0"/>
              <w:jc w:val="left"/>
              <w:rPr>
                <w:sz w:val="16"/>
                <w:szCs w:val="16"/>
              </w:rPr>
            </w:pPr>
            <w:r w:rsidRPr="00F92F6B">
              <w:rPr>
                <w:sz w:val="16"/>
                <w:szCs w:val="16"/>
              </w:rPr>
              <w:t>18.1.0</w:t>
            </w:r>
          </w:p>
        </w:tc>
      </w:tr>
      <w:tr w:rsidR="006C004A" w:rsidRPr="00F92F6B"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F92F6B"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F92F6B" w:rsidRDefault="00055CB1"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F92F6B" w:rsidRDefault="00055CB1" w:rsidP="00AE28A2">
            <w:pPr>
              <w:pStyle w:val="TAC"/>
              <w:keepNext w:val="0"/>
              <w:keepLines w:val="0"/>
              <w:widowControl w:val="0"/>
              <w:jc w:val="left"/>
              <w:rPr>
                <w:sz w:val="16"/>
                <w:szCs w:val="16"/>
              </w:rPr>
            </w:pPr>
            <w:r w:rsidRPr="00F92F6B">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F92F6B" w:rsidRDefault="00055CB1" w:rsidP="00AE28A2">
            <w:pPr>
              <w:pStyle w:val="TAL"/>
              <w:keepNext w:val="0"/>
              <w:keepLines w:val="0"/>
              <w:widowControl w:val="0"/>
              <w:jc w:val="center"/>
              <w:rPr>
                <w:sz w:val="16"/>
                <w:szCs w:val="16"/>
              </w:rPr>
            </w:pPr>
            <w:r w:rsidRPr="00F92F6B">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F92F6B" w:rsidRDefault="00055CB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F92F6B" w:rsidRDefault="00055CB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F92F6B" w:rsidRDefault="00055CB1" w:rsidP="00AE28A2">
            <w:pPr>
              <w:widowControl w:val="0"/>
              <w:spacing w:after="0"/>
              <w:rPr>
                <w:rFonts w:ascii="Arial" w:hAnsi="Arial" w:cs="Arial"/>
                <w:sz w:val="16"/>
                <w:szCs w:val="16"/>
              </w:rPr>
            </w:pPr>
            <w:r w:rsidRPr="00F92F6B">
              <w:rPr>
                <w:rFonts w:ascii="Arial" w:hAnsi="Arial" w:cs="Arial"/>
                <w:sz w:val="16"/>
                <w:szCs w:val="16"/>
              </w:rPr>
              <w:t xml:space="preserve">Resume indication in </w:t>
            </w:r>
            <w:proofErr w:type="spellStart"/>
            <w:r w:rsidRPr="00F92F6B">
              <w:rPr>
                <w:rFonts w:ascii="Arial" w:hAnsi="Arial" w:cs="Arial"/>
                <w:sz w:val="16"/>
                <w:szCs w:val="16"/>
              </w:rPr>
              <w:t>RRCRelease</w:t>
            </w:r>
            <w:proofErr w:type="spellEnd"/>
            <w:r w:rsidRPr="00F92F6B">
              <w:rPr>
                <w:rFonts w:ascii="Arial" w:hAnsi="Arial" w:cs="Arial"/>
                <w:sz w:val="16"/>
                <w:szCs w:val="16"/>
              </w:rPr>
              <w:t xml:space="preserve"> [</w:t>
            </w:r>
            <w:proofErr w:type="spellStart"/>
            <w:r w:rsidRPr="00F92F6B">
              <w:rPr>
                <w:rFonts w:ascii="Arial" w:hAnsi="Arial" w:cs="Arial"/>
                <w:sz w:val="16"/>
                <w:szCs w:val="16"/>
              </w:rPr>
              <w:t>SDT_ReleaseEnh</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F92F6B" w:rsidRDefault="00055CB1" w:rsidP="00AE28A2">
            <w:pPr>
              <w:pStyle w:val="TAC"/>
              <w:keepNext w:val="0"/>
              <w:keepLines w:val="0"/>
              <w:widowControl w:val="0"/>
              <w:jc w:val="left"/>
              <w:rPr>
                <w:sz w:val="16"/>
                <w:szCs w:val="16"/>
              </w:rPr>
            </w:pPr>
            <w:r w:rsidRPr="00F92F6B">
              <w:rPr>
                <w:sz w:val="16"/>
                <w:szCs w:val="16"/>
              </w:rPr>
              <w:t>18.1.0</w:t>
            </w:r>
          </w:p>
        </w:tc>
      </w:tr>
      <w:tr w:rsidR="006C004A" w:rsidRPr="00F92F6B"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F92F6B"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F92F6B" w:rsidRDefault="00786EC5"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F92F6B" w:rsidRDefault="00786EC5" w:rsidP="00AE28A2">
            <w:pPr>
              <w:pStyle w:val="TAC"/>
              <w:keepNext w:val="0"/>
              <w:keepLines w:val="0"/>
              <w:widowControl w:val="0"/>
              <w:jc w:val="left"/>
              <w:rPr>
                <w:sz w:val="16"/>
                <w:szCs w:val="16"/>
              </w:rPr>
            </w:pPr>
            <w:r w:rsidRPr="00F92F6B">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F92F6B" w:rsidRDefault="00786EC5" w:rsidP="00AE28A2">
            <w:pPr>
              <w:pStyle w:val="TAL"/>
              <w:keepNext w:val="0"/>
              <w:keepLines w:val="0"/>
              <w:widowControl w:val="0"/>
              <w:jc w:val="center"/>
              <w:rPr>
                <w:sz w:val="16"/>
                <w:szCs w:val="16"/>
              </w:rPr>
            </w:pPr>
            <w:r w:rsidRPr="00F92F6B">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F92F6B" w:rsidRDefault="00786EC5"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F92F6B" w:rsidRDefault="00786EC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F92F6B" w:rsidRDefault="00786EC5" w:rsidP="00AE28A2">
            <w:pPr>
              <w:widowControl w:val="0"/>
              <w:spacing w:after="0"/>
              <w:rPr>
                <w:rFonts w:ascii="Arial" w:hAnsi="Arial" w:cs="Arial"/>
                <w:sz w:val="16"/>
                <w:szCs w:val="16"/>
              </w:rPr>
            </w:pPr>
            <w:r w:rsidRPr="00F92F6B">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F92F6B" w:rsidRDefault="00786EC5" w:rsidP="00AE28A2">
            <w:pPr>
              <w:pStyle w:val="TAC"/>
              <w:keepNext w:val="0"/>
              <w:keepLines w:val="0"/>
              <w:widowControl w:val="0"/>
              <w:jc w:val="left"/>
              <w:rPr>
                <w:sz w:val="16"/>
                <w:szCs w:val="16"/>
              </w:rPr>
            </w:pPr>
            <w:r w:rsidRPr="00F92F6B">
              <w:rPr>
                <w:sz w:val="16"/>
                <w:szCs w:val="16"/>
              </w:rPr>
              <w:t>18.1.0</w:t>
            </w:r>
          </w:p>
        </w:tc>
      </w:tr>
      <w:tr w:rsidR="006C004A" w:rsidRPr="00F92F6B"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F92F6B"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F92F6B" w:rsidRDefault="00E235C4"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F92F6B" w:rsidRDefault="00E235C4" w:rsidP="00AE28A2">
            <w:pPr>
              <w:pStyle w:val="TAC"/>
              <w:keepNext w:val="0"/>
              <w:keepLines w:val="0"/>
              <w:widowControl w:val="0"/>
              <w:jc w:val="left"/>
              <w:rPr>
                <w:sz w:val="16"/>
                <w:szCs w:val="16"/>
              </w:rPr>
            </w:pPr>
            <w:r w:rsidRPr="00F92F6B">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F92F6B" w:rsidRDefault="00E235C4" w:rsidP="00AE28A2">
            <w:pPr>
              <w:pStyle w:val="TAL"/>
              <w:keepNext w:val="0"/>
              <w:keepLines w:val="0"/>
              <w:widowControl w:val="0"/>
              <w:jc w:val="center"/>
              <w:rPr>
                <w:sz w:val="16"/>
                <w:szCs w:val="16"/>
              </w:rPr>
            </w:pPr>
            <w:r w:rsidRPr="00F92F6B">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F92F6B" w:rsidRDefault="00E235C4"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F92F6B" w:rsidRDefault="00E235C4"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F92F6B" w:rsidRDefault="00E235C4" w:rsidP="00AE28A2">
            <w:pPr>
              <w:widowControl w:val="0"/>
              <w:spacing w:after="0"/>
              <w:rPr>
                <w:rFonts w:ascii="Arial" w:hAnsi="Arial" w:cs="Arial"/>
                <w:sz w:val="16"/>
                <w:szCs w:val="16"/>
              </w:rPr>
            </w:pPr>
            <w:r w:rsidRPr="00F92F6B">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F92F6B" w:rsidRDefault="00E235C4" w:rsidP="00AE28A2">
            <w:pPr>
              <w:pStyle w:val="TAC"/>
              <w:keepNext w:val="0"/>
              <w:keepLines w:val="0"/>
              <w:widowControl w:val="0"/>
              <w:jc w:val="left"/>
              <w:rPr>
                <w:sz w:val="16"/>
                <w:szCs w:val="16"/>
              </w:rPr>
            </w:pPr>
            <w:r w:rsidRPr="00F92F6B">
              <w:rPr>
                <w:sz w:val="16"/>
                <w:szCs w:val="16"/>
              </w:rPr>
              <w:t>18.1.0</w:t>
            </w:r>
          </w:p>
        </w:tc>
      </w:tr>
      <w:tr w:rsidR="006C004A" w:rsidRPr="00F92F6B"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F92F6B"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F92F6B" w:rsidRDefault="001C474B"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F92F6B" w:rsidRDefault="001C474B" w:rsidP="00AE28A2">
            <w:pPr>
              <w:pStyle w:val="TAC"/>
              <w:keepNext w:val="0"/>
              <w:keepLines w:val="0"/>
              <w:widowControl w:val="0"/>
              <w:jc w:val="left"/>
              <w:rPr>
                <w:sz w:val="16"/>
                <w:szCs w:val="16"/>
              </w:rPr>
            </w:pPr>
            <w:r w:rsidRPr="00F92F6B">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F92F6B" w:rsidRDefault="001C474B" w:rsidP="00AE28A2">
            <w:pPr>
              <w:pStyle w:val="TAL"/>
              <w:keepNext w:val="0"/>
              <w:keepLines w:val="0"/>
              <w:widowControl w:val="0"/>
              <w:jc w:val="center"/>
              <w:rPr>
                <w:sz w:val="16"/>
                <w:szCs w:val="16"/>
              </w:rPr>
            </w:pPr>
            <w:r w:rsidRPr="00F92F6B">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F92F6B" w:rsidRDefault="001C474B"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F92F6B" w:rsidRDefault="001C474B"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F92F6B" w:rsidRDefault="001C474B" w:rsidP="00AE28A2">
            <w:pPr>
              <w:widowControl w:val="0"/>
              <w:spacing w:after="0"/>
              <w:rPr>
                <w:rFonts w:ascii="Arial" w:hAnsi="Arial" w:cs="Arial"/>
                <w:sz w:val="16"/>
                <w:szCs w:val="16"/>
              </w:rPr>
            </w:pPr>
            <w:r w:rsidRPr="00F92F6B">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F92F6B" w:rsidRDefault="001C474B" w:rsidP="00AE28A2">
            <w:pPr>
              <w:pStyle w:val="TAC"/>
              <w:keepNext w:val="0"/>
              <w:keepLines w:val="0"/>
              <w:widowControl w:val="0"/>
              <w:jc w:val="left"/>
              <w:rPr>
                <w:sz w:val="16"/>
                <w:szCs w:val="16"/>
              </w:rPr>
            </w:pPr>
            <w:r w:rsidRPr="00F92F6B">
              <w:rPr>
                <w:sz w:val="16"/>
                <w:szCs w:val="16"/>
              </w:rPr>
              <w:t>18.1.0</w:t>
            </w:r>
          </w:p>
        </w:tc>
      </w:tr>
      <w:tr w:rsidR="006C004A" w:rsidRPr="00F92F6B"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F92F6B"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F92F6B" w:rsidRDefault="00BA4AE6"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F92F6B" w:rsidRDefault="00BA4AE6" w:rsidP="00AE28A2">
            <w:pPr>
              <w:pStyle w:val="TAC"/>
              <w:keepNext w:val="0"/>
              <w:keepLines w:val="0"/>
              <w:widowControl w:val="0"/>
              <w:jc w:val="left"/>
              <w:rPr>
                <w:sz w:val="16"/>
                <w:szCs w:val="16"/>
              </w:rPr>
            </w:pPr>
            <w:r w:rsidRPr="00F92F6B">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F92F6B" w:rsidRDefault="00BA4AE6" w:rsidP="00AE28A2">
            <w:pPr>
              <w:pStyle w:val="TAL"/>
              <w:keepNext w:val="0"/>
              <w:keepLines w:val="0"/>
              <w:widowControl w:val="0"/>
              <w:jc w:val="center"/>
              <w:rPr>
                <w:sz w:val="16"/>
                <w:szCs w:val="16"/>
              </w:rPr>
            </w:pPr>
            <w:r w:rsidRPr="00F92F6B">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F92F6B" w:rsidRDefault="00BA4AE6"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F92F6B" w:rsidRDefault="00BA4AE6"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F92F6B" w:rsidRDefault="00BA4AE6" w:rsidP="00AE28A2">
            <w:pPr>
              <w:widowControl w:val="0"/>
              <w:spacing w:after="0"/>
              <w:rPr>
                <w:rFonts w:ascii="Arial" w:hAnsi="Arial" w:cs="Arial"/>
                <w:sz w:val="16"/>
                <w:szCs w:val="16"/>
              </w:rPr>
            </w:pPr>
            <w:r w:rsidRPr="00F92F6B">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F92F6B" w:rsidRDefault="00BA4AE6" w:rsidP="00AE28A2">
            <w:pPr>
              <w:pStyle w:val="TAC"/>
              <w:keepNext w:val="0"/>
              <w:keepLines w:val="0"/>
              <w:widowControl w:val="0"/>
              <w:jc w:val="left"/>
              <w:rPr>
                <w:sz w:val="16"/>
                <w:szCs w:val="16"/>
              </w:rPr>
            </w:pPr>
            <w:r w:rsidRPr="00F92F6B">
              <w:rPr>
                <w:sz w:val="16"/>
                <w:szCs w:val="16"/>
              </w:rPr>
              <w:t>18.1.0</w:t>
            </w:r>
          </w:p>
        </w:tc>
      </w:tr>
      <w:tr w:rsidR="006C004A" w:rsidRPr="00F92F6B"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F92F6B"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F92F6B" w:rsidRDefault="00B03B23"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F92F6B" w:rsidRDefault="00B03B23" w:rsidP="00AE28A2">
            <w:pPr>
              <w:pStyle w:val="TAC"/>
              <w:keepNext w:val="0"/>
              <w:keepLines w:val="0"/>
              <w:widowControl w:val="0"/>
              <w:jc w:val="left"/>
              <w:rPr>
                <w:sz w:val="16"/>
                <w:szCs w:val="16"/>
              </w:rPr>
            </w:pPr>
            <w:r w:rsidRPr="00F92F6B">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F92F6B" w:rsidRDefault="00B03B23" w:rsidP="00AE28A2">
            <w:pPr>
              <w:pStyle w:val="TAL"/>
              <w:keepNext w:val="0"/>
              <w:keepLines w:val="0"/>
              <w:widowControl w:val="0"/>
              <w:jc w:val="center"/>
              <w:rPr>
                <w:sz w:val="16"/>
                <w:szCs w:val="16"/>
              </w:rPr>
            </w:pPr>
            <w:r w:rsidRPr="00F92F6B">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F92F6B" w:rsidRDefault="00B03B23"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F92F6B" w:rsidRDefault="00B03B2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F92F6B" w:rsidRDefault="00B03B23" w:rsidP="00AE28A2">
            <w:pPr>
              <w:widowControl w:val="0"/>
              <w:spacing w:after="0"/>
              <w:rPr>
                <w:rFonts w:ascii="Arial" w:hAnsi="Arial" w:cs="Arial"/>
                <w:sz w:val="16"/>
                <w:szCs w:val="16"/>
              </w:rPr>
            </w:pPr>
            <w:r w:rsidRPr="00F92F6B">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F92F6B" w:rsidRDefault="00B03B23" w:rsidP="00AE28A2">
            <w:pPr>
              <w:pStyle w:val="TAC"/>
              <w:keepNext w:val="0"/>
              <w:keepLines w:val="0"/>
              <w:widowControl w:val="0"/>
              <w:jc w:val="left"/>
              <w:rPr>
                <w:sz w:val="16"/>
                <w:szCs w:val="16"/>
              </w:rPr>
            </w:pPr>
            <w:r w:rsidRPr="00F92F6B">
              <w:rPr>
                <w:sz w:val="16"/>
                <w:szCs w:val="16"/>
              </w:rPr>
              <w:t>18.1.0</w:t>
            </w:r>
          </w:p>
        </w:tc>
      </w:tr>
      <w:tr w:rsidR="006C004A" w:rsidRPr="00F92F6B"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F92F6B"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F92F6B" w:rsidRDefault="003E2739"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F92F6B" w:rsidRDefault="003E2739" w:rsidP="00AE28A2">
            <w:pPr>
              <w:pStyle w:val="TAC"/>
              <w:keepNext w:val="0"/>
              <w:keepLines w:val="0"/>
              <w:widowControl w:val="0"/>
              <w:jc w:val="left"/>
              <w:rPr>
                <w:sz w:val="16"/>
                <w:szCs w:val="16"/>
              </w:rPr>
            </w:pPr>
            <w:r w:rsidRPr="00F92F6B">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F92F6B" w:rsidRDefault="003E2739" w:rsidP="00AE28A2">
            <w:pPr>
              <w:pStyle w:val="TAL"/>
              <w:keepNext w:val="0"/>
              <w:keepLines w:val="0"/>
              <w:widowControl w:val="0"/>
              <w:jc w:val="center"/>
              <w:rPr>
                <w:sz w:val="16"/>
                <w:szCs w:val="16"/>
              </w:rPr>
            </w:pPr>
            <w:r w:rsidRPr="00F92F6B">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F92F6B" w:rsidRDefault="003E2739"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F92F6B" w:rsidRDefault="003E273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F92F6B" w:rsidRDefault="003E2739" w:rsidP="00AE28A2">
            <w:pPr>
              <w:widowControl w:val="0"/>
              <w:spacing w:after="0"/>
              <w:rPr>
                <w:rFonts w:ascii="Arial" w:hAnsi="Arial" w:cs="Arial"/>
                <w:sz w:val="16"/>
                <w:szCs w:val="16"/>
              </w:rPr>
            </w:pPr>
            <w:r w:rsidRPr="00F92F6B">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F92F6B" w:rsidRDefault="003E2739" w:rsidP="00AE28A2">
            <w:pPr>
              <w:pStyle w:val="TAC"/>
              <w:keepNext w:val="0"/>
              <w:keepLines w:val="0"/>
              <w:widowControl w:val="0"/>
              <w:jc w:val="left"/>
              <w:rPr>
                <w:sz w:val="16"/>
                <w:szCs w:val="16"/>
              </w:rPr>
            </w:pPr>
            <w:r w:rsidRPr="00F92F6B">
              <w:rPr>
                <w:sz w:val="16"/>
                <w:szCs w:val="16"/>
              </w:rPr>
              <w:t>18.1.0</w:t>
            </w:r>
          </w:p>
        </w:tc>
      </w:tr>
      <w:tr w:rsidR="006C004A" w:rsidRPr="00F92F6B"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F92F6B"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F92F6B" w:rsidRDefault="002577ED"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F92F6B" w:rsidRDefault="002577ED" w:rsidP="00AE28A2">
            <w:pPr>
              <w:pStyle w:val="TAC"/>
              <w:keepNext w:val="0"/>
              <w:keepLines w:val="0"/>
              <w:widowControl w:val="0"/>
              <w:jc w:val="left"/>
              <w:rPr>
                <w:sz w:val="16"/>
                <w:szCs w:val="16"/>
              </w:rPr>
            </w:pPr>
            <w:r w:rsidRPr="00F92F6B">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F92F6B" w:rsidRDefault="002577ED" w:rsidP="00AE28A2">
            <w:pPr>
              <w:pStyle w:val="TAL"/>
              <w:keepNext w:val="0"/>
              <w:keepLines w:val="0"/>
              <w:widowControl w:val="0"/>
              <w:jc w:val="center"/>
              <w:rPr>
                <w:sz w:val="16"/>
                <w:szCs w:val="16"/>
              </w:rPr>
            </w:pPr>
            <w:r w:rsidRPr="00F92F6B">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F92F6B" w:rsidRDefault="002577ED"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F92F6B" w:rsidRDefault="002577E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F92F6B" w:rsidRDefault="002577ED" w:rsidP="00AE28A2">
            <w:pPr>
              <w:widowControl w:val="0"/>
              <w:spacing w:after="0"/>
              <w:rPr>
                <w:rFonts w:ascii="Arial" w:hAnsi="Arial" w:cs="Arial"/>
                <w:sz w:val="16"/>
                <w:szCs w:val="16"/>
              </w:rPr>
            </w:pPr>
            <w:r w:rsidRPr="00F92F6B">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F92F6B" w:rsidRDefault="002577ED" w:rsidP="00AE28A2">
            <w:pPr>
              <w:pStyle w:val="TAC"/>
              <w:keepNext w:val="0"/>
              <w:keepLines w:val="0"/>
              <w:widowControl w:val="0"/>
              <w:jc w:val="left"/>
              <w:rPr>
                <w:sz w:val="16"/>
                <w:szCs w:val="16"/>
              </w:rPr>
            </w:pPr>
            <w:r w:rsidRPr="00F92F6B">
              <w:rPr>
                <w:sz w:val="16"/>
                <w:szCs w:val="16"/>
              </w:rPr>
              <w:t>18.1.0</w:t>
            </w:r>
          </w:p>
        </w:tc>
      </w:tr>
      <w:tr w:rsidR="006C004A" w:rsidRPr="00F92F6B"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F92F6B"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F92F6B" w:rsidRDefault="008A40C3"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F92F6B" w:rsidRDefault="008A40C3" w:rsidP="00AE28A2">
            <w:pPr>
              <w:pStyle w:val="TAC"/>
              <w:keepNext w:val="0"/>
              <w:keepLines w:val="0"/>
              <w:widowControl w:val="0"/>
              <w:jc w:val="left"/>
              <w:rPr>
                <w:sz w:val="16"/>
                <w:szCs w:val="16"/>
              </w:rPr>
            </w:pPr>
            <w:r w:rsidRPr="00F92F6B">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F92F6B" w:rsidRDefault="008A40C3" w:rsidP="00AE28A2">
            <w:pPr>
              <w:pStyle w:val="TAL"/>
              <w:keepNext w:val="0"/>
              <w:keepLines w:val="0"/>
              <w:widowControl w:val="0"/>
              <w:jc w:val="center"/>
              <w:rPr>
                <w:sz w:val="16"/>
                <w:szCs w:val="16"/>
              </w:rPr>
            </w:pPr>
            <w:r w:rsidRPr="00F92F6B">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F92F6B" w:rsidRDefault="008A40C3"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F92F6B" w:rsidRDefault="008A40C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F92F6B" w:rsidRDefault="008A40C3" w:rsidP="00AE28A2">
            <w:pPr>
              <w:widowControl w:val="0"/>
              <w:spacing w:after="0"/>
              <w:rPr>
                <w:rFonts w:ascii="Arial" w:hAnsi="Arial" w:cs="Arial"/>
                <w:sz w:val="16"/>
                <w:szCs w:val="16"/>
              </w:rPr>
            </w:pPr>
            <w:r w:rsidRPr="00F92F6B">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F92F6B" w:rsidRDefault="008A40C3" w:rsidP="00AE28A2">
            <w:pPr>
              <w:pStyle w:val="TAC"/>
              <w:keepNext w:val="0"/>
              <w:keepLines w:val="0"/>
              <w:widowControl w:val="0"/>
              <w:jc w:val="left"/>
              <w:rPr>
                <w:sz w:val="16"/>
                <w:szCs w:val="16"/>
              </w:rPr>
            </w:pPr>
            <w:r w:rsidRPr="00F92F6B">
              <w:rPr>
                <w:sz w:val="16"/>
                <w:szCs w:val="16"/>
              </w:rPr>
              <w:t>18.1.0</w:t>
            </w:r>
          </w:p>
        </w:tc>
      </w:tr>
      <w:tr w:rsidR="006C004A" w:rsidRPr="00F92F6B"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F92F6B"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F92F6B" w:rsidRDefault="00A94F69"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F92F6B" w:rsidRDefault="00A94F69" w:rsidP="00AE28A2">
            <w:pPr>
              <w:pStyle w:val="TAC"/>
              <w:keepNext w:val="0"/>
              <w:keepLines w:val="0"/>
              <w:widowControl w:val="0"/>
              <w:jc w:val="left"/>
              <w:rPr>
                <w:sz w:val="16"/>
                <w:szCs w:val="16"/>
              </w:rPr>
            </w:pPr>
            <w:r w:rsidRPr="00F92F6B">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F92F6B" w:rsidRDefault="00A94F69" w:rsidP="00AE28A2">
            <w:pPr>
              <w:pStyle w:val="TAL"/>
              <w:keepNext w:val="0"/>
              <w:keepLines w:val="0"/>
              <w:widowControl w:val="0"/>
              <w:jc w:val="center"/>
              <w:rPr>
                <w:sz w:val="16"/>
                <w:szCs w:val="16"/>
              </w:rPr>
            </w:pPr>
            <w:r w:rsidRPr="00F92F6B">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F92F6B" w:rsidRDefault="00A94F69"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F92F6B" w:rsidRDefault="00A94F6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F92F6B" w:rsidRDefault="00A94F69" w:rsidP="00AE28A2">
            <w:pPr>
              <w:widowControl w:val="0"/>
              <w:spacing w:after="0"/>
              <w:rPr>
                <w:rFonts w:ascii="Arial" w:hAnsi="Arial" w:cs="Arial"/>
                <w:sz w:val="16"/>
                <w:szCs w:val="16"/>
              </w:rPr>
            </w:pPr>
            <w:r w:rsidRPr="00F92F6B">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F92F6B" w:rsidRDefault="00A94F69" w:rsidP="00AE28A2">
            <w:pPr>
              <w:pStyle w:val="TAC"/>
              <w:keepNext w:val="0"/>
              <w:keepLines w:val="0"/>
              <w:widowControl w:val="0"/>
              <w:jc w:val="left"/>
              <w:rPr>
                <w:sz w:val="16"/>
                <w:szCs w:val="16"/>
              </w:rPr>
            </w:pPr>
            <w:r w:rsidRPr="00F92F6B">
              <w:rPr>
                <w:sz w:val="16"/>
                <w:szCs w:val="16"/>
              </w:rPr>
              <w:t>18.1.0</w:t>
            </w:r>
          </w:p>
        </w:tc>
      </w:tr>
      <w:tr w:rsidR="006C004A" w:rsidRPr="00F92F6B"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F92F6B"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F92F6B" w:rsidRDefault="00A64D0B"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F92F6B" w:rsidRDefault="00A64D0B" w:rsidP="00AE28A2">
            <w:pPr>
              <w:pStyle w:val="TAC"/>
              <w:keepNext w:val="0"/>
              <w:keepLines w:val="0"/>
              <w:widowControl w:val="0"/>
              <w:jc w:val="left"/>
              <w:rPr>
                <w:sz w:val="16"/>
                <w:szCs w:val="16"/>
              </w:rPr>
            </w:pPr>
            <w:r w:rsidRPr="00F92F6B">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F92F6B" w:rsidRDefault="00A64D0B" w:rsidP="00AE28A2">
            <w:pPr>
              <w:pStyle w:val="TAL"/>
              <w:keepNext w:val="0"/>
              <w:keepLines w:val="0"/>
              <w:widowControl w:val="0"/>
              <w:jc w:val="center"/>
              <w:rPr>
                <w:sz w:val="16"/>
                <w:szCs w:val="16"/>
              </w:rPr>
            </w:pPr>
            <w:r w:rsidRPr="00F92F6B">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F92F6B" w:rsidRDefault="00A64D0B"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F92F6B" w:rsidRDefault="00A64D0B"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F92F6B" w:rsidRDefault="00A64D0B" w:rsidP="00AE28A2">
            <w:pPr>
              <w:widowControl w:val="0"/>
              <w:spacing w:after="0"/>
              <w:rPr>
                <w:rFonts w:ascii="Arial" w:hAnsi="Arial" w:cs="Arial"/>
                <w:sz w:val="16"/>
                <w:szCs w:val="16"/>
              </w:rPr>
            </w:pPr>
            <w:r w:rsidRPr="00F92F6B">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F92F6B" w:rsidRDefault="00A64D0B" w:rsidP="00AE28A2">
            <w:pPr>
              <w:pStyle w:val="TAC"/>
              <w:keepNext w:val="0"/>
              <w:keepLines w:val="0"/>
              <w:widowControl w:val="0"/>
              <w:jc w:val="left"/>
              <w:rPr>
                <w:sz w:val="16"/>
                <w:szCs w:val="16"/>
              </w:rPr>
            </w:pPr>
            <w:r w:rsidRPr="00F92F6B">
              <w:rPr>
                <w:sz w:val="16"/>
                <w:szCs w:val="16"/>
              </w:rPr>
              <w:t>18.1.0</w:t>
            </w:r>
          </w:p>
        </w:tc>
      </w:tr>
      <w:tr w:rsidR="006C004A" w:rsidRPr="00F92F6B"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F92F6B"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F92F6B" w:rsidRDefault="00E90B2A"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F92F6B" w:rsidRDefault="00E90B2A" w:rsidP="00AE28A2">
            <w:pPr>
              <w:pStyle w:val="TAC"/>
              <w:keepNext w:val="0"/>
              <w:keepLines w:val="0"/>
              <w:widowControl w:val="0"/>
              <w:jc w:val="left"/>
              <w:rPr>
                <w:sz w:val="16"/>
                <w:szCs w:val="16"/>
              </w:rPr>
            </w:pPr>
            <w:r w:rsidRPr="00F92F6B">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F92F6B" w:rsidRDefault="00E90B2A" w:rsidP="00AE28A2">
            <w:pPr>
              <w:pStyle w:val="TAL"/>
              <w:keepNext w:val="0"/>
              <w:keepLines w:val="0"/>
              <w:widowControl w:val="0"/>
              <w:jc w:val="center"/>
              <w:rPr>
                <w:sz w:val="16"/>
                <w:szCs w:val="16"/>
              </w:rPr>
            </w:pPr>
            <w:r w:rsidRPr="00F92F6B">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F92F6B" w:rsidRDefault="00E90B2A"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F92F6B" w:rsidRDefault="00E90B2A"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F92F6B" w:rsidRDefault="00E90B2A" w:rsidP="00AE28A2">
            <w:pPr>
              <w:widowControl w:val="0"/>
              <w:spacing w:after="0"/>
              <w:rPr>
                <w:rFonts w:ascii="Arial" w:hAnsi="Arial" w:cs="Arial"/>
                <w:sz w:val="16"/>
                <w:szCs w:val="16"/>
              </w:rPr>
            </w:pPr>
            <w:r w:rsidRPr="00F92F6B">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F92F6B" w:rsidRDefault="00E90B2A" w:rsidP="00AE28A2">
            <w:pPr>
              <w:pStyle w:val="TAC"/>
              <w:keepNext w:val="0"/>
              <w:keepLines w:val="0"/>
              <w:widowControl w:val="0"/>
              <w:jc w:val="left"/>
              <w:rPr>
                <w:sz w:val="16"/>
                <w:szCs w:val="16"/>
              </w:rPr>
            </w:pPr>
            <w:r w:rsidRPr="00F92F6B">
              <w:rPr>
                <w:sz w:val="16"/>
                <w:szCs w:val="16"/>
              </w:rPr>
              <w:t>18.1.0</w:t>
            </w:r>
          </w:p>
        </w:tc>
      </w:tr>
      <w:tr w:rsidR="006C004A" w:rsidRPr="00F92F6B"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F92F6B"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F92F6B" w:rsidRDefault="00884D8B"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F92F6B" w:rsidRDefault="00884D8B" w:rsidP="00AE28A2">
            <w:pPr>
              <w:pStyle w:val="TAC"/>
              <w:keepNext w:val="0"/>
              <w:keepLines w:val="0"/>
              <w:widowControl w:val="0"/>
              <w:jc w:val="left"/>
              <w:rPr>
                <w:sz w:val="16"/>
                <w:szCs w:val="16"/>
              </w:rPr>
            </w:pPr>
            <w:r w:rsidRPr="00F92F6B">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F92F6B" w:rsidRDefault="00884D8B" w:rsidP="00AE28A2">
            <w:pPr>
              <w:pStyle w:val="TAL"/>
              <w:keepNext w:val="0"/>
              <w:keepLines w:val="0"/>
              <w:widowControl w:val="0"/>
              <w:jc w:val="center"/>
              <w:rPr>
                <w:sz w:val="16"/>
                <w:szCs w:val="16"/>
              </w:rPr>
            </w:pPr>
            <w:r w:rsidRPr="00F92F6B">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F92F6B" w:rsidRDefault="00884D8B"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F92F6B" w:rsidRDefault="00884D8B"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F92F6B" w:rsidRDefault="00884D8B" w:rsidP="00AE28A2">
            <w:pPr>
              <w:widowControl w:val="0"/>
              <w:spacing w:after="0"/>
              <w:rPr>
                <w:rFonts w:ascii="Arial" w:hAnsi="Arial" w:cs="Arial"/>
                <w:sz w:val="16"/>
                <w:szCs w:val="16"/>
              </w:rPr>
            </w:pPr>
            <w:r w:rsidRPr="00F92F6B">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F92F6B" w:rsidRDefault="00884D8B" w:rsidP="00AE28A2">
            <w:pPr>
              <w:pStyle w:val="TAC"/>
              <w:keepNext w:val="0"/>
              <w:keepLines w:val="0"/>
              <w:widowControl w:val="0"/>
              <w:jc w:val="left"/>
              <w:rPr>
                <w:sz w:val="16"/>
                <w:szCs w:val="16"/>
              </w:rPr>
            </w:pPr>
            <w:r w:rsidRPr="00F92F6B">
              <w:rPr>
                <w:sz w:val="16"/>
                <w:szCs w:val="16"/>
              </w:rPr>
              <w:t>18.1.0</w:t>
            </w:r>
          </w:p>
        </w:tc>
      </w:tr>
      <w:tr w:rsidR="006C004A" w:rsidRPr="00F92F6B"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F92F6B"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F92F6B" w:rsidRDefault="0067127F"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F92F6B" w:rsidRDefault="0067127F" w:rsidP="00AE28A2">
            <w:pPr>
              <w:pStyle w:val="TAC"/>
              <w:keepNext w:val="0"/>
              <w:keepLines w:val="0"/>
              <w:widowControl w:val="0"/>
              <w:jc w:val="left"/>
              <w:rPr>
                <w:sz w:val="16"/>
                <w:szCs w:val="16"/>
              </w:rPr>
            </w:pPr>
            <w:r w:rsidRPr="00F92F6B">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F92F6B" w:rsidRDefault="0067127F" w:rsidP="00AE28A2">
            <w:pPr>
              <w:pStyle w:val="TAL"/>
              <w:keepNext w:val="0"/>
              <w:keepLines w:val="0"/>
              <w:widowControl w:val="0"/>
              <w:jc w:val="center"/>
              <w:rPr>
                <w:sz w:val="16"/>
                <w:szCs w:val="16"/>
              </w:rPr>
            </w:pPr>
            <w:r w:rsidRPr="00F92F6B">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F92F6B" w:rsidRDefault="0067127F"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F92F6B" w:rsidRDefault="0067127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F92F6B" w:rsidRDefault="0067127F" w:rsidP="00AE28A2">
            <w:pPr>
              <w:widowControl w:val="0"/>
              <w:spacing w:after="0"/>
              <w:rPr>
                <w:rFonts w:ascii="Arial" w:hAnsi="Arial" w:cs="Arial"/>
                <w:sz w:val="16"/>
                <w:szCs w:val="16"/>
              </w:rPr>
            </w:pPr>
            <w:r w:rsidRPr="00F92F6B">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F92F6B" w:rsidRDefault="0067127F" w:rsidP="00AE28A2">
            <w:pPr>
              <w:pStyle w:val="TAC"/>
              <w:keepNext w:val="0"/>
              <w:keepLines w:val="0"/>
              <w:widowControl w:val="0"/>
              <w:jc w:val="left"/>
              <w:rPr>
                <w:sz w:val="16"/>
                <w:szCs w:val="16"/>
              </w:rPr>
            </w:pPr>
            <w:r w:rsidRPr="00F92F6B">
              <w:rPr>
                <w:sz w:val="16"/>
                <w:szCs w:val="16"/>
              </w:rPr>
              <w:t>18.1.0</w:t>
            </w:r>
          </w:p>
        </w:tc>
      </w:tr>
      <w:tr w:rsidR="006C004A" w:rsidRPr="00F92F6B"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F92F6B"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F92F6B" w:rsidRDefault="009A254B"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F92F6B" w:rsidRDefault="009A254B" w:rsidP="00AE28A2">
            <w:pPr>
              <w:pStyle w:val="TAC"/>
              <w:keepNext w:val="0"/>
              <w:keepLines w:val="0"/>
              <w:widowControl w:val="0"/>
              <w:jc w:val="left"/>
              <w:rPr>
                <w:sz w:val="16"/>
                <w:szCs w:val="16"/>
              </w:rPr>
            </w:pPr>
            <w:r w:rsidRPr="00F92F6B">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F92F6B" w:rsidRDefault="009A254B" w:rsidP="00AE28A2">
            <w:pPr>
              <w:pStyle w:val="TAL"/>
              <w:keepNext w:val="0"/>
              <w:keepLines w:val="0"/>
              <w:widowControl w:val="0"/>
              <w:jc w:val="center"/>
              <w:rPr>
                <w:sz w:val="16"/>
                <w:szCs w:val="16"/>
              </w:rPr>
            </w:pPr>
            <w:r w:rsidRPr="00F92F6B">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F92F6B" w:rsidRDefault="009A254B"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F92F6B" w:rsidRDefault="009A254B"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F92F6B" w:rsidRDefault="009A254B" w:rsidP="00AE28A2">
            <w:pPr>
              <w:widowControl w:val="0"/>
              <w:spacing w:after="0"/>
              <w:rPr>
                <w:rFonts w:ascii="Arial" w:hAnsi="Arial" w:cs="Arial"/>
                <w:sz w:val="16"/>
                <w:szCs w:val="16"/>
              </w:rPr>
            </w:pPr>
            <w:r w:rsidRPr="00F92F6B">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F92F6B" w:rsidRDefault="009A254B" w:rsidP="00AE28A2">
            <w:pPr>
              <w:pStyle w:val="TAC"/>
              <w:keepNext w:val="0"/>
              <w:keepLines w:val="0"/>
              <w:widowControl w:val="0"/>
              <w:jc w:val="left"/>
              <w:rPr>
                <w:sz w:val="16"/>
                <w:szCs w:val="16"/>
              </w:rPr>
            </w:pPr>
            <w:r w:rsidRPr="00F92F6B">
              <w:rPr>
                <w:sz w:val="16"/>
                <w:szCs w:val="16"/>
              </w:rPr>
              <w:t>18.1.0</w:t>
            </w:r>
          </w:p>
        </w:tc>
      </w:tr>
      <w:tr w:rsidR="006C004A" w:rsidRPr="00F92F6B"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F92F6B"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F92F6B" w:rsidRDefault="00703F04"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F92F6B" w:rsidRDefault="00703F04" w:rsidP="00AE28A2">
            <w:pPr>
              <w:pStyle w:val="TAC"/>
              <w:keepNext w:val="0"/>
              <w:keepLines w:val="0"/>
              <w:widowControl w:val="0"/>
              <w:jc w:val="left"/>
              <w:rPr>
                <w:sz w:val="16"/>
                <w:szCs w:val="16"/>
              </w:rPr>
            </w:pPr>
            <w:r w:rsidRPr="00F92F6B">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F92F6B" w:rsidRDefault="00703F04" w:rsidP="00AE28A2">
            <w:pPr>
              <w:pStyle w:val="TAL"/>
              <w:keepNext w:val="0"/>
              <w:keepLines w:val="0"/>
              <w:widowControl w:val="0"/>
              <w:jc w:val="center"/>
              <w:rPr>
                <w:sz w:val="16"/>
                <w:szCs w:val="16"/>
              </w:rPr>
            </w:pPr>
            <w:r w:rsidRPr="00F92F6B">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F92F6B" w:rsidRDefault="00703F04"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F92F6B" w:rsidRDefault="00703F04"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F92F6B" w:rsidRDefault="00703F04" w:rsidP="00AE28A2">
            <w:pPr>
              <w:widowControl w:val="0"/>
              <w:spacing w:after="0"/>
              <w:rPr>
                <w:rFonts w:ascii="Arial" w:hAnsi="Arial" w:cs="Arial"/>
                <w:sz w:val="16"/>
                <w:szCs w:val="16"/>
              </w:rPr>
            </w:pPr>
            <w:r w:rsidRPr="00F92F6B">
              <w:rPr>
                <w:rFonts w:ascii="Arial" w:hAnsi="Arial" w:cs="Arial"/>
                <w:sz w:val="16"/>
                <w:szCs w:val="16"/>
              </w:rPr>
              <w:t xml:space="preserve">Transfer PDU Set Information during data forwarding for </w:t>
            </w:r>
            <w:proofErr w:type="spellStart"/>
            <w:r w:rsidRPr="00F92F6B">
              <w:rPr>
                <w:rFonts w:ascii="Arial" w:hAnsi="Arial" w:cs="Arial"/>
                <w:sz w:val="16"/>
                <w:szCs w:val="16"/>
              </w:rPr>
              <w:t>Xn</w:t>
            </w:r>
            <w:proofErr w:type="spellEnd"/>
            <w:r w:rsidRPr="00F92F6B">
              <w:rPr>
                <w:rFonts w:ascii="Arial" w:hAnsi="Arial" w:cs="Arial"/>
                <w:sz w:val="16"/>
                <w:szCs w:val="16"/>
              </w:rPr>
              <w:t xml:space="preserve">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F92F6B" w:rsidRDefault="00703F04" w:rsidP="00AE28A2">
            <w:pPr>
              <w:pStyle w:val="TAC"/>
              <w:keepNext w:val="0"/>
              <w:keepLines w:val="0"/>
              <w:widowControl w:val="0"/>
              <w:jc w:val="left"/>
              <w:rPr>
                <w:sz w:val="16"/>
                <w:szCs w:val="16"/>
              </w:rPr>
            </w:pPr>
            <w:r w:rsidRPr="00F92F6B">
              <w:rPr>
                <w:sz w:val="16"/>
                <w:szCs w:val="16"/>
              </w:rPr>
              <w:t>18.1.0</w:t>
            </w:r>
          </w:p>
        </w:tc>
      </w:tr>
      <w:tr w:rsidR="006C004A" w:rsidRPr="00F92F6B"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F92F6B"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F92F6B" w:rsidRDefault="00CF0CA0"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F92F6B" w:rsidRDefault="00CF0CA0" w:rsidP="00AE28A2">
            <w:pPr>
              <w:pStyle w:val="TAC"/>
              <w:keepNext w:val="0"/>
              <w:keepLines w:val="0"/>
              <w:widowControl w:val="0"/>
              <w:jc w:val="left"/>
              <w:rPr>
                <w:sz w:val="16"/>
                <w:szCs w:val="16"/>
              </w:rPr>
            </w:pPr>
            <w:r w:rsidRPr="00F92F6B">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F92F6B" w:rsidRDefault="00CF0CA0" w:rsidP="00AE28A2">
            <w:pPr>
              <w:pStyle w:val="TAL"/>
              <w:keepNext w:val="0"/>
              <w:keepLines w:val="0"/>
              <w:widowControl w:val="0"/>
              <w:jc w:val="center"/>
              <w:rPr>
                <w:sz w:val="16"/>
                <w:szCs w:val="16"/>
              </w:rPr>
            </w:pPr>
            <w:r w:rsidRPr="00F92F6B">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F92F6B" w:rsidRDefault="00CF0CA0"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F92F6B" w:rsidRDefault="00CF0CA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F92F6B" w:rsidRDefault="00CF0CA0" w:rsidP="00AE28A2">
            <w:pPr>
              <w:widowControl w:val="0"/>
              <w:spacing w:after="0"/>
              <w:rPr>
                <w:rFonts w:ascii="Arial" w:hAnsi="Arial" w:cs="Arial"/>
                <w:sz w:val="16"/>
                <w:szCs w:val="16"/>
              </w:rPr>
            </w:pPr>
            <w:r w:rsidRPr="00F92F6B">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F92F6B" w:rsidRDefault="00CF0CA0" w:rsidP="00AE28A2">
            <w:pPr>
              <w:pStyle w:val="TAC"/>
              <w:keepNext w:val="0"/>
              <w:keepLines w:val="0"/>
              <w:widowControl w:val="0"/>
              <w:jc w:val="left"/>
              <w:rPr>
                <w:sz w:val="16"/>
                <w:szCs w:val="16"/>
              </w:rPr>
            </w:pPr>
            <w:r w:rsidRPr="00F92F6B">
              <w:rPr>
                <w:sz w:val="16"/>
                <w:szCs w:val="16"/>
              </w:rPr>
              <w:t>18.1.0</w:t>
            </w:r>
          </w:p>
        </w:tc>
      </w:tr>
      <w:tr w:rsidR="006C004A" w:rsidRPr="00F92F6B"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F92F6B"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F92F6B" w:rsidRDefault="00CF0CA0"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F92F6B" w:rsidRDefault="00CF0CA0" w:rsidP="00AE28A2">
            <w:pPr>
              <w:pStyle w:val="TAC"/>
              <w:keepNext w:val="0"/>
              <w:keepLines w:val="0"/>
              <w:widowControl w:val="0"/>
              <w:jc w:val="left"/>
              <w:rPr>
                <w:sz w:val="16"/>
                <w:szCs w:val="16"/>
              </w:rPr>
            </w:pPr>
            <w:r w:rsidRPr="00F92F6B">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F92F6B" w:rsidRDefault="00CF0CA0" w:rsidP="00AE28A2">
            <w:pPr>
              <w:pStyle w:val="TAL"/>
              <w:keepNext w:val="0"/>
              <w:keepLines w:val="0"/>
              <w:widowControl w:val="0"/>
              <w:jc w:val="center"/>
              <w:rPr>
                <w:sz w:val="16"/>
                <w:szCs w:val="16"/>
              </w:rPr>
            </w:pPr>
            <w:r w:rsidRPr="00F92F6B">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F92F6B" w:rsidRDefault="00CF0CA0"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F92F6B" w:rsidRDefault="00CF0CA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F92F6B" w:rsidRDefault="00CF0CA0" w:rsidP="00AE28A2">
            <w:pPr>
              <w:widowControl w:val="0"/>
              <w:spacing w:after="0"/>
              <w:rPr>
                <w:rFonts w:ascii="Arial" w:hAnsi="Arial" w:cs="Arial"/>
                <w:sz w:val="16"/>
                <w:szCs w:val="16"/>
              </w:rPr>
            </w:pPr>
            <w:r w:rsidRPr="00F92F6B">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F92F6B" w:rsidRDefault="00CF0CA0" w:rsidP="00AE28A2">
            <w:pPr>
              <w:pStyle w:val="TAC"/>
              <w:keepNext w:val="0"/>
              <w:keepLines w:val="0"/>
              <w:widowControl w:val="0"/>
              <w:jc w:val="left"/>
              <w:rPr>
                <w:sz w:val="16"/>
                <w:szCs w:val="16"/>
              </w:rPr>
            </w:pPr>
            <w:r w:rsidRPr="00F92F6B">
              <w:rPr>
                <w:sz w:val="16"/>
                <w:szCs w:val="16"/>
              </w:rPr>
              <w:t>18.1.0</w:t>
            </w:r>
          </w:p>
        </w:tc>
      </w:tr>
      <w:tr w:rsidR="006C004A" w:rsidRPr="00F92F6B"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F92F6B"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F92F6B" w:rsidRDefault="00C033F5" w:rsidP="00AE28A2">
            <w:pPr>
              <w:pStyle w:val="TAC"/>
              <w:keepNext w:val="0"/>
              <w:keepLines w:val="0"/>
              <w:widowControl w:val="0"/>
              <w:jc w:val="left"/>
              <w:rPr>
                <w:sz w:val="16"/>
                <w:szCs w:val="16"/>
              </w:rPr>
            </w:pPr>
            <w:r w:rsidRPr="00F92F6B">
              <w:rPr>
                <w:sz w:val="16"/>
                <w:szCs w:val="16"/>
              </w:rPr>
              <w:t>RP</w:t>
            </w:r>
            <w:r w:rsidRPr="00F92F6B">
              <w:rPr>
                <w:rFonts w:eastAsiaTheme="minorEastAsia"/>
                <w:sz w:val="16"/>
                <w:szCs w:val="16"/>
              </w:rPr>
              <w:t>-</w:t>
            </w:r>
            <w:r w:rsidRPr="00F92F6B">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F92F6B" w:rsidRDefault="00C033F5" w:rsidP="00AE28A2">
            <w:pPr>
              <w:pStyle w:val="TAC"/>
              <w:keepNext w:val="0"/>
              <w:keepLines w:val="0"/>
              <w:widowControl w:val="0"/>
              <w:jc w:val="left"/>
              <w:rPr>
                <w:sz w:val="16"/>
                <w:szCs w:val="16"/>
              </w:rPr>
            </w:pPr>
            <w:r w:rsidRPr="00F92F6B">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F92F6B" w:rsidRDefault="00C033F5" w:rsidP="00AE28A2">
            <w:pPr>
              <w:pStyle w:val="TAL"/>
              <w:keepNext w:val="0"/>
              <w:keepLines w:val="0"/>
              <w:widowControl w:val="0"/>
              <w:jc w:val="center"/>
              <w:rPr>
                <w:sz w:val="16"/>
                <w:szCs w:val="16"/>
              </w:rPr>
            </w:pPr>
            <w:r w:rsidRPr="00F92F6B">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F92F6B" w:rsidRDefault="00C033F5"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F92F6B" w:rsidRDefault="00C033F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F92F6B" w:rsidRDefault="00C033F5" w:rsidP="00AE28A2">
            <w:pPr>
              <w:widowControl w:val="0"/>
              <w:spacing w:after="0"/>
              <w:rPr>
                <w:rFonts w:ascii="Arial" w:hAnsi="Arial" w:cs="Arial"/>
                <w:sz w:val="16"/>
                <w:szCs w:val="16"/>
              </w:rPr>
            </w:pPr>
            <w:r w:rsidRPr="00F92F6B">
              <w:rPr>
                <w:rFonts w:ascii="Arial" w:hAnsi="Arial" w:cs="Arial"/>
                <w:sz w:val="16"/>
                <w:szCs w:val="16"/>
              </w:rPr>
              <w:t xml:space="preserve">Corrections on R18 </w:t>
            </w:r>
            <w:proofErr w:type="spellStart"/>
            <w:r w:rsidRPr="00F92F6B">
              <w:rPr>
                <w:rFonts w:ascii="Arial" w:hAnsi="Arial" w:cs="Arial"/>
                <w:sz w:val="16"/>
                <w:szCs w:val="16"/>
              </w:rPr>
              <w:t>QoE</w:t>
            </w:r>
            <w:proofErr w:type="spellEnd"/>
            <w:r w:rsidRPr="00F92F6B">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F92F6B" w:rsidRDefault="00C033F5" w:rsidP="00AE28A2">
            <w:pPr>
              <w:pStyle w:val="TAC"/>
              <w:keepNext w:val="0"/>
              <w:keepLines w:val="0"/>
              <w:widowControl w:val="0"/>
              <w:jc w:val="left"/>
              <w:rPr>
                <w:sz w:val="16"/>
                <w:szCs w:val="16"/>
              </w:rPr>
            </w:pPr>
            <w:r w:rsidRPr="00F92F6B">
              <w:rPr>
                <w:sz w:val="16"/>
                <w:szCs w:val="16"/>
              </w:rPr>
              <w:t>18.1.0</w:t>
            </w:r>
          </w:p>
        </w:tc>
      </w:tr>
      <w:tr w:rsidR="006C004A" w:rsidRPr="00F92F6B"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F92F6B"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F92F6B" w:rsidRDefault="007354E1"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F92F6B" w:rsidRDefault="007354E1" w:rsidP="00AE28A2">
            <w:pPr>
              <w:pStyle w:val="TAC"/>
              <w:keepNext w:val="0"/>
              <w:keepLines w:val="0"/>
              <w:widowControl w:val="0"/>
              <w:jc w:val="left"/>
              <w:rPr>
                <w:sz w:val="16"/>
                <w:szCs w:val="16"/>
              </w:rPr>
            </w:pPr>
            <w:r w:rsidRPr="00F92F6B">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F92F6B" w:rsidRDefault="007354E1" w:rsidP="00AE28A2">
            <w:pPr>
              <w:pStyle w:val="TAL"/>
              <w:keepNext w:val="0"/>
              <w:keepLines w:val="0"/>
              <w:widowControl w:val="0"/>
              <w:jc w:val="center"/>
              <w:rPr>
                <w:sz w:val="16"/>
                <w:szCs w:val="16"/>
              </w:rPr>
            </w:pPr>
            <w:r w:rsidRPr="00F92F6B">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F92F6B" w:rsidRDefault="007354E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F92F6B" w:rsidRDefault="007354E1"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F92F6B" w:rsidRDefault="007354E1" w:rsidP="00AE28A2">
            <w:pPr>
              <w:widowControl w:val="0"/>
              <w:spacing w:after="0"/>
              <w:rPr>
                <w:rFonts w:ascii="Arial" w:hAnsi="Arial" w:cs="Arial"/>
                <w:sz w:val="16"/>
                <w:szCs w:val="16"/>
              </w:rPr>
            </w:pPr>
            <w:r w:rsidRPr="00F92F6B">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F92F6B" w:rsidRDefault="00B72667" w:rsidP="00AE28A2">
            <w:pPr>
              <w:pStyle w:val="TAC"/>
              <w:keepNext w:val="0"/>
              <w:keepLines w:val="0"/>
              <w:widowControl w:val="0"/>
              <w:jc w:val="left"/>
              <w:rPr>
                <w:sz w:val="16"/>
                <w:szCs w:val="16"/>
              </w:rPr>
            </w:pPr>
            <w:r w:rsidRPr="00F92F6B">
              <w:rPr>
                <w:sz w:val="16"/>
                <w:szCs w:val="16"/>
              </w:rPr>
              <w:t>18.1.0</w:t>
            </w:r>
          </w:p>
        </w:tc>
      </w:tr>
      <w:tr w:rsidR="006C004A" w:rsidRPr="00F92F6B"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F92F6B"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F92F6B" w:rsidRDefault="005B0C4B" w:rsidP="00AE28A2">
            <w:pPr>
              <w:pStyle w:val="TAC"/>
              <w:keepNext w:val="0"/>
              <w:keepLines w:val="0"/>
              <w:widowControl w:val="0"/>
              <w:jc w:val="left"/>
              <w:rPr>
                <w:sz w:val="16"/>
                <w:szCs w:val="16"/>
              </w:rPr>
            </w:pPr>
            <w:r w:rsidRPr="00F92F6B">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F92F6B" w:rsidRDefault="005B0C4B" w:rsidP="00AE28A2">
            <w:pPr>
              <w:pStyle w:val="TAC"/>
              <w:keepNext w:val="0"/>
              <w:keepLines w:val="0"/>
              <w:widowControl w:val="0"/>
              <w:jc w:val="left"/>
              <w:rPr>
                <w:sz w:val="16"/>
                <w:szCs w:val="16"/>
              </w:rPr>
            </w:pPr>
            <w:r w:rsidRPr="00F92F6B">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F92F6B" w:rsidRDefault="005B0C4B" w:rsidP="00AE28A2">
            <w:pPr>
              <w:pStyle w:val="TAL"/>
              <w:keepNext w:val="0"/>
              <w:keepLines w:val="0"/>
              <w:widowControl w:val="0"/>
              <w:jc w:val="center"/>
              <w:rPr>
                <w:sz w:val="16"/>
                <w:szCs w:val="16"/>
              </w:rPr>
            </w:pPr>
            <w:r w:rsidRPr="00F92F6B">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F92F6B" w:rsidRDefault="005B0C4B"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F92F6B" w:rsidRDefault="005B0C4B"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F92F6B" w:rsidRDefault="005B0C4B" w:rsidP="00AE28A2">
            <w:pPr>
              <w:widowControl w:val="0"/>
              <w:spacing w:after="0"/>
              <w:rPr>
                <w:rFonts w:ascii="Arial" w:hAnsi="Arial" w:cs="Arial"/>
                <w:sz w:val="16"/>
                <w:szCs w:val="16"/>
              </w:rPr>
            </w:pPr>
            <w:r w:rsidRPr="00F92F6B">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F92F6B" w:rsidRDefault="005B0C4B" w:rsidP="00AE28A2">
            <w:pPr>
              <w:pStyle w:val="TAC"/>
              <w:keepNext w:val="0"/>
              <w:keepLines w:val="0"/>
              <w:widowControl w:val="0"/>
              <w:jc w:val="left"/>
              <w:rPr>
                <w:sz w:val="16"/>
                <w:szCs w:val="16"/>
              </w:rPr>
            </w:pPr>
            <w:r w:rsidRPr="00F92F6B">
              <w:rPr>
                <w:sz w:val="16"/>
                <w:szCs w:val="16"/>
              </w:rPr>
              <w:t>18.1.0</w:t>
            </w:r>
          </w:p>
        </w:tc>
      </w:tr>
      <w:tr w:rsidR="006C004A" w:rsidRPr="00F92F6B"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F92F6B" w:rsidRDefault="0064612A" w:rsidP="00AE28A2">
            <w:pPr>
              <w:pStyle w:val="TAC"/>
              <w:keepNext w:val="0"/>
              <w:keepLines w:val="0"/>
              <w:widowControl w:val="0"/>
              <w:rPr>
                <w:sz w:val="16"/>
                <w:szCs w:val="16"/>
              </w:rPr>
            </w:pPr>
            <w:r w:rsidRPr="00F92F6B">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F92F6B" w:rsidRDefault="0064612A"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F92F6B" w:rsidRDefault="0064612A" w:rsidP="00AE28A2">
            <w:pPr>
              <w:pStyle w:val="TAC"/>
              <w:keepNext w:val="0"/>
              <w:keepLines w:val="0"/>
              <w:widowControl w:val="0"/>
              <w:jc w:val="left"/>
              <w:rPr>
                <w:sz w:val="16"/>
                <w:szCs w:val="16"/>
              </w:rPr>
            </w:pPr>
            <w:r w:rsidRPr="00F92F6B">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F92F6B" w:rsidRDefault="0064612A" w:rsidP="00AE28A2">
            <w:pPr>
              <w:pStyle w:val="TAL"/>
              <w:keepNext w:val="0"/>
              <w:keepLines w:val="0"/>
              <w:widowControl w:val="0"/>
              <w:jc w:val="center"/>
              <w:rPr>
                <w:sz w:val="16"/>
                <w:szCs w:val="16"/>
              </w:rPr>
            </w:pPr>
            <w:r w:rsidRPr="00F92F6B">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F92F6B" w:rsidRDefault="0064612A" w:rsidP="00AE28A2">
            <w:pPr>
              <w:pStyle w:val="TAR"/>
              <w:keepNext w:val="0"/>
              <w:keepLines w:val="0"/>
              <w:widowControl w:val="0"/>
              <w:jc w:val="center"/>
              <w:rPr>
                <w:sz w:val="16"/>
                <w:szCs w:val="16"/>
              </w:rPr>
            </w:pPr>
            <w:r w:rsidRPr="00F92F6B">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F92F6B" w:rsidRDefault="0064612A"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F92F6B" w:rsidRDefault="0064612A" w:rsidP="00AE28A2">
            <w:pPr>
              <w:widowControl w:val="0"/>
              <w:spacing w:after="0"/>
              <w:rPr>
                <w:rFonts w:ascii="Arial" w:hAnsi="Arial" w:cs="Arial"/>
                <w:sz w:val="16"/>
                <w:szCs w:val="16"/>
              </w:rPr>
            </w:pPr>
            <w:r w:rsidRPr="00F92F6B">
              <w:rPr>
                <w:rFonts w:ascii="Arial" w:hAnsi="Arial" w:cs="Arial"/>
                <w:sz w:val="16"/>
                <w:szCs w:val="16"/>
              </w:rPr>
              <w:t>RACH-less support generalization [RACH-</w:t>
            </w:r>
            <w:proofErr w:type="spellStart"/>
            <w:r w:rsidRPr="00F92F6B">
              <w:rPr>
                <w:rFonts w:ascii="Arial" w:hAnsi="Arial" w:cs="Arial"/>
                <w:sz w:val="16"/>
                <w:szCs w:val="16"/>
              </w:rPr>
              <w:t>lessHO</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F92F6B" w:rsidRDefault="0064612A" w:rsidP="00AE28A2">
            <w:pPr>
              <w:pStyle w:val="TAC"/>
              <w:keepNext w:val="0"/>
              <w:keepLines w:val="0"/>
              <w:widowControl w:val="0"/>
              <w:jc w:val="left"/>
              <w:rPr>
                <w:sz w:val="16"/>
                <w:szCs w:val="16"/>
              </w:rPr>
            </w:pPr>
            <w:r w:rsidRPr="00F92F6B">
              <w:rPr>
                <w:sz w:val="16"/>
                <w:szCs w:val="16"/>
              </w:rPr>
              <w:t>18.2.0</w:t>
            </w:r>
          </w:p>
        </w:tc>
      </w:tr>
      <w:tr w:rsidR="006C004A" w:rsidRPr="00F92F6B"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F92F6B"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F92F6B" w:rsidRDefault="0047231D"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F92F6B" w:rsidRDefault="0047231D" w:rsidP="00AE28A2">
            <w:pPr>
              <w:pStyle w:val="TAC"/>
              <w:keepNext w:val="0"/>
              <w:keepLines w:val="0"/>
              <w:widowControl w:val="0"/>
              <w:jc w:val="left"/>
              <w:rPr>
                <w:sz w:val="16"/>
                <w:szCs w:val="16"/>
              </w:rPr>
            </w:pPr>
            <w:r w:rsidRPr="00F92F6B">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F92F6B" w:rsidRDefault="0047231D" w:rsidP="00AE28A2">
            <w:pPr>
              <w:pStyle w:val="TAL"/>
              <w:keepNext w:val="0"/>
              <w:keepLines w:val="0"/>
              <w:widowControl w:val="0"/>
              <w:jc w:val="center"/>
              <w:rPr>
                <w:sz w:val="16"/>
                <w:szCs w:val="16"/>
              </w:rPr>
            </w:pPr>
            <w:r w:rsidRPr="00F92F6B">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F92F6B" w:rsidRDefault="0047231D"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F92F6B" w:rsidRDefault="0047231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F92F6B" w:rsidRDefault="0047231D" w:rsidP="00AE28A2">
            <w:pPr>
              <w:widowControl w:val="0"/>
              <w:spacing w:after="0"/>
              <w:rPr>
                <w:rFonts w:ascii="Arial" w:hAnsi="Arial" w:cs="Arial"/>
                <w:sz w:val="16"/>
                <w:szCs w:val="16"/>
              </w:rPr>
            </w:pPr>
            <w:r w:rsidRPr="00F92F6B">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F92F6B" w:rsidRDefault="0047231D" w:rsidP="00AE28A2">
            <w:pPr>
              <w:pStyle w:val="TAC"/>
              <w:keepNext w:val="0"/>
              <w:keepLines w:val="0"/>
              <w:widowControl w:val="0"/>
              <w:jc w:val="left"/>
              <w:rPr>
                <w:sz w:val="16"/>
                <w:szCs w:val="16"/>
              </w:rPr>
            </w:pPr>
            <w:r w:rsidRPr="00F92F6B">
              <w:rPr>
                <w:sz w:val="16"/>
                <w:szCs w:val="16"/>
              </w:rPr>
              <w:t>18.2.0</w:t>
            </w:r>
          </w:p>
        </w:tc>
      </w:tr>
      <w:tr w:rsidR="006C004A" w:rsidRPr="00F92F6B"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F92F6B"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F92F6B" w:rsidRDefault="008D6BFF"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F92F6B" w:rsidRDefault="008D6BFF" w:rsidP="00AE28A2">
            <w:pPr>
              <w:pStyle w:val="TAC"/>
              <w:keepNext w:val="0"/>
              <w:keepLines w:val="0"/>
              <w:widowControl w:val="0"/>
              <w:jc w:val="left"/>
              <w:rPr>
                <w:sz w:val="16"/>
                <w:szCs w:val="16"/>
              </w:rPr>
            </w:pPr>
            <w:r w:rsidRPr="00F92F6B">
              <w:rPr>
                <w:sz w:val="16"/>
                <w:szCs w:val="16"/>
              </w:rPr>
              <w:t>RP</w:t>
            </w:r>
            <w:r w:rsidR="00336BF4" w:rsidRPr="00F92F6B">
              <w:rPr>
                <w:sz w:val="16"/>
                <w:szCs w:val="16"/>
              </w:rPr>
              <w:t>-</w:t>
            </w:r>
            <w:r w:rsidRPr="00F92F6B">
              <w:rPr>
                <w:sz w:val="16"/>
                <w:szCs w:val="16"/>
              </w:rPr>
              <w:t>2415</w:t>
            </w:r>
            <w:r w:rsidR="00336BF4" w:rsidRPr="00F92F6B">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F92F6B" w:rsidRDefault="008D6BFF" w:rsidP="00AE28A2">
            <w:pPr>
              <w:pStyle w:val="TAL"/>
              <w:keepNext w:val="0"/>
              <w:keepLines w:val="0"/>
              <w:widowControl w:val="0"/>
              <w:jc w:val="center"/>
              <w:rPr>
                <w:sz w:val="16"/>
                <w:szCs w:val="16"/>
              </w:rPr>
            </w:pPr>
            <w:r w:rsidRPr="00F92F6B">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F92F6B" w:rsidRDefault="008D6BFF"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F92F6B" w:rsidRDefault="008D6BFF"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F92F6B" w:rsidRDefault="00336BF4" w:rsidP="00AE28A2">
            <w:pPr>
              <w:widowControl w:val="0"/>
              <w:spacing w:after="0"/>
              <w:rPr>
                <w:rFonts w:ascii="Arial" w:hAnsi="Arial" w:cs="Arial"/>
                <w:sz w:val="16"/>
                <w:szCs w:val="16"/>
              </w:rPr>
            </w:pPr>
            <w:r w:rsidRPr="00F92F6B">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F92F6B" w:rsidRDefault="00336BF4" w:rsidP="00AE28A2">
            <w:pPr>
              <w:pStyle w:val="TAC"/>
              <w:keepNext w:val="0"/>
              <w:keepLines w:val="0"/>
              <w:widowControl w:val="0"/>
              <w:jc w:val="left"/>
              <w:rPr>
                <w:sz w:val="16"/>
                <w:szCs w:val="16"/>
              </w:rPr>
            </w:pPr>
            <w:r w:rsidRPr="00F92F6B">
              <w:rPr>
                <w:sz w:val="16"/>
                <w:szCs w:val="16"/>
              </w:rPr>
              <w:t>18.2.0</w:t>
            </w:r>
          </w:p>
        </w:tc>
      </w:tr>
      <w:tr w:rsidR="006C004A" w:rsidRPr="00F92F6B"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F92F6B"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F92F6B" w:rsidRDefault="00666CA2"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F92F6B" w:rsidRDefault="00666CA2" w:rsidP="00AE28A2">
            <w:pPr>
              <w:pStyle w:val="TAC"/>
              <w:keepNext w:val="0"/>
              <w:keepLines w:val="0"/>
              <w:widowControl w:val="0"/>
              <w:jc w:val="left"/>
              <w:rPr>
                <w:sz w:val="16"/>
                <w:szCs w:val="16"/>
              </w:rPr>
            </w:pPr>
            <w:r w:rsidRPr="00F92F6B">
              <w:rPr>
                <w:sz w:val="16"/>
                <w:szCs w:val="16"/>
              </w:rPr>
              <w:t>RP</w:t>
            </w:r>
            <w:r w:rsidR="00D93282" w:rsidRPr="00F92F6B">
              <w:rPr>
                <w:sz w:val="16"/>
                <w:szCs w:val="16"/>
              </w:rPr>
              <w:t>-</w:t>
            </w:r>
            <w:r w:rsidRPr="00F92F6B">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F92F6B" w:rsidRDefault="00666CA2" w:rsidP="00AE28A2">
            <w:pPr>
              <w:pStyle w:val="TAL"/>
              <w:keepNext w:val="0"/>
              <w:keepLines w:val="0"/>
              <w:widowControl w:val="0"/>
              <w:jc w:val="center"/>
              <w:rPr>
                <w:sz w:val="16"/>
                <w:szCs w:val="16"/>
              </w:rPr>
            </w:pPr>
            <w:r w:rsidRPr="00F92F6B">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F92F6B" w:rsidRDefault="00666CA2"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F92F6B" w:rsidRDefault="00666CA2" w:rsidP="00AE28A2">
            <w:pPr>
              <w:pStyle w:val="TAC"/>
              <w:keepNext w:val="0"/>
              <w:keepLines w:val="0"/>
              <w:widowControl w:val="0"/>
              <w:rPr>
                <w:sz w:val="16"/>
                <w:szCs w:val="16"/>
              </w:rPr>
            </w:pPr>
            <w:r w:rsidRPr="00F92F6B">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F92F6B" w:rsidRDefault="00666CA2" w:rsidP="00AE28A2">
            <w:pPr>
              <w:widowControl w:val="0"/>
              <w:spacing w:after="0"/>
              <w:rPr>
                <w:rFonts w:ascii="Arial" w:hAnsi="Arial" w:cs="Arial"/>
                <w:sz w:val="16"/>
                <w:szCs w:val="16"/>
              </w:rPr>
            </w:pPr>
            <w:r w:rsidRPr="00F92F6B">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F92F6B" w:rsidRDefault="00666CA2" w:rsidP="00AE28A2">
            <w:pPr>
              <w:pStyle w:val="TAC"/>
              <w:keepNext w:val="0"/>
              <w:keepLines w:val="0"/>
              <w:widowControl w:val="0"/>
              <w:jc w:val="left"/>
              <w:rPr>
                <w:sz w:val="16"/>
                <w:szCs w:val="16"/>
              </w:rPr>
            </w:pPr>
            <w:r w:rsidRPr="00F92F6B">
              <w:rPr>
                <w:sz w:val="16"/>
                <w:szCs w:val="16"/>
              </w:rPr>
              <w:t>18.2.0</w:t>
            </w:r>
          </w:p>
        </w:tc>
      </w:tr>
      <w:tr w:rsidR="006C004A" w:rsidRPr="00F92F6B"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F92F6B"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F92F6B" w:rsidRDefault="005F44E9"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F92F6B" w:rsidRDefault="005F44E9" w:rsidP="00AE28A2">
            <w:pPr>
              <w:pStyle w:val="TAC"/>
              <w:keepNext w:val="0"/>
              <w:keepLines w:val="0"/>
              <w:widowControl w:val="0"/>
              <w:jc w:val="left"/>
              <w:rPr>
                <w:rFonts w:eastAsiaTheme="minorEastAsia"/>
                <w:sz w:val="16"/>
                <w:szCs w:val="16"/>
              </w:rPr>
            </w:pPr>
            <w:r w:rsidRPr="00F92F6B">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F92F6B" w:rsidRDefault="005F44E9" w:rsidP="00AE28A2">
            <w:pPr>
              <w:pStyle w:val="TAL"/>
              <w:keepNext w:val="0"/>
              <w:keepLines w:val="0"/>
              <w:widowControl w:val="0"/>
              <w:jc w:val="center"/>
              <w:rPr>
                <w:sz w:val="16"/>
                <w:szCs w:val="16"/>
              </w:rPr>
            </w:pPr>
            <w:r w:rsidRPr="00F92F6B">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F92F6B" w:rsidRDefault="005F44E9"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F92F6B" w:rsidRDefault="005F44E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F92F6B" w:rsidRDefault="005F44E9" w:rsidP="00AE28A2">
            <w:pPr>
              <w:widowControl w:val="0"/>
              <w:spacing w:after="0"/>
              <w:rPr>
                <w:rFonts w:ascii="Arial" w:hAnsi="Arial" w:cs="Arial"/>
                <w:sz w:val="16"/>
                <w:szCs w:val="16"/>
              </w:rPr>
            </w:pPr>
            <w:r w:rsidRPr="00F92F6B">
              <w:rPr>
                <w:rFonts w:ascii="Arial" w:hAnsi="Arial" w:cs="Arial"/>
                <w:sz w:val="16"/>
                <w:szCs w:val="16"/>
              </w:rPr>
              <w:t xml:space="preserve">Miscellaneous Rapporteur Stage 2 Corrections for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F92F6B" w:rsidRDefault="005F44E9" w:rsidP="00AE28A2">
            <w:pPr>
              <w:pStyle w:val="TAC"/>
              <w:keepNext w:val="0"/>
              <w:keepLines w:val="0"/>
              <w:widowControl w:val="0"/>
              <w:jc w:val="left"/>
              <w:rPr>
                <w:sz w:val="16"/>
                <w:szCs w:val="16"/>
              </w:rPr>
            </w:pPr>
            <w:r w:rsidRPr="00F92F6B">
              <w:rPr>
                <w:sz w:val="16"/>
                <w:szCs w:val="16"/>
              </w:rPr>
              <w:t>18.2.0</w:t>
            </w:r>
          </w:p>
        </w:tc>
      </w:tr>
      <w:tr w:rsidR="006C004A" w:rsidRPr="00F92F6B"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F92F6B"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F92F6B" w:rsidRDefault="00DA6A61"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F92F6B" w:rsidRDefault="00DA6A61" w:rsidP="00AE28A2">
            <w:pPr>
              <w:pStyle w:val="TAC"/>
              <w:keepNext w:val="0"/>
              <w:keepLines w:val="0"/>
              <w:widowControl w:val="0"/>
              <w:jc w:val="left"/>
              <w:rPr>
                <w:rFonts w:eastAsiaTheme="minorEastAsia"/>
                <w:sz w:val="16"/>
                <w:szCs w:val="16"/>
              </w:rPr>
            </w:pPr>
            <w:r w:rsidRPr="00F92F6B">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F92F6B" w:rsidRDefault="00DA6A61" w:rsidP="00AE28A2">
            <w:pPr>
              <w:pStyle w:val="TAL"/>
              <w:keepNext w:val="0"/>
              <w:keepLines w:val="0"/>
              <w:widowControl w:val="0"/>
              <w:jc w:val="center"/>
              <w:rPr>
                <w:sz w:val="16"/>
                <w:szCs w:val="16"/>
              </w:rPr>
            </w:pPr>
            <w:r w:rsidRPr="00F92F6B">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F92F6B" w:rsidRDefault="00DA6A61"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F92F6B" w:rsidRDefault="00DA6A61"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F92F6B" w:rsidRDefault="00DA6A61" w:rsidP="00AE28A2">
            <w:pPr>
              <w:widowControl w:val="0"/>
              <w:spacing w:after="0"/>
              <w:rPr>
                <w:rFonts w:ascii="Arial" w:hAnsi="Arial" w:cs="Arial"/>
                <w:sz w:val="16"/>
                <w:szCs w:val="16"/>
              </w:rPr>
            </w:pPr>
            <w:r w:rsidRPr="00F92F6B">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F92F6B" w:rsidRDefault="00DA6A61" w:rsidP="00AE28A2">
            <w:pPr>
              <w:pStyle w:val="TAC"/>
              <w:keepNext w:val="0"/>
              <w:keepLines w:val="0"/>
              <w:widowControl w:val="0"/>
              <w:jc w:val="left"/>
              <w:rPr>
                <w:sz w:val="16"/>
                <w:szCs w:val="16"/>
              </w:rPr>
            </w:pPr>
            <w:r w:rsidRPr="00F92F6B">
              <w:rPr>
                <w:sz w:val="16"/>
                <w:szCs w:val="16"/>
              </w:rPr>
              <w:t>18.2.0</w:t>
            </w:r>
          </w:p>
        </w:tc>
      </w:tr>
      <w:tr w:rsidR="006C004A" w:rsidRPr="00F92F6B"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F92F6B"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F92F6B" w:rsidRDefault="00AF71EA"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F92F6B" w:rsidRDefault="00AF71EA" w:rsidP="00AE28A2">
            <w:pPr>
              <w:pStyle w:val="TAC"/>
              <w:keepNext w:val="0"/>
              <w:keepLines w:val="0"/>
              <w:widowControl w:val="0"/>
              <w:jc w:val="left"/>
              <w:rPr>
                <w:rFonts w:eastAsiaTheme="minorEastAsia"/>
                <w:sz w:val="16"/>
                <w:szCs w:val="16"/>
              </w:rPr>
            </w:pPr>
            <w:r w:rsidRPr="00F92F6B">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F92F6B" w:rsidRDefault="00AF71EA" w:rsidP="00AE28A2">
            <w:pPr>
              <w:pStyle w:val="TAL"/>
              <w:keepNext w:val="0"/>
              <w:keepLines w:val="0"/>
              <w:widowControl w:val="0"/>
              <w:jc w:val="center"/>
              <w:rPr>
                <w:sz w:val="16"/>
                <w:szCs w:val="16"/>
              </w:rPr>
            </w:pPr>
            <w:r w:rsidRPr="00F92F6B">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F92F6B" w:rsidRDefault="00AF71EA"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F92F6B" w:rsidRDefault="00AF71EA"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F92F6B" w:rsidRDefault="00AF71EA" w:rsidP="00AE28A2">
            <w:pPr>
              <w:widowControl w:val="0"/>
              <w:spacing w:after="0"/>
              <w:rPr>
                <w:rFonts w:ascii="Arial" w:hAnsi="Arial" w:cs="Arial"/>
                <w:sz w:val="16"/>
                <w:szCs w:val="16"/>
              </w:rPr>
            </w:pPr>
            <w:r w:rsidRPr="00F92F6B">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F92F6B" w:rsidRDefault="00AF71EA" w:rsidP="00AE28A2">
            <w:pPr>
              <w:pStyle w:val="TAC"/>
              <w:keepNext w:val="0"/>
              <w:keepLines w:val="0"/>
              <w:widowControl w:val="0"/>
              <w:jc w:val="left"/>
              <w:rPr>
                <w:sz w:val="16"/>
                <w:szCs w:val="16"/>
              </w:rPr>
            </w:pPr>
            <w:r w:rsidRPr="00F92F6B">
              <w:rPr>
                <w:sz w:val="16"/>
                <w:szCs w:val="16"/>
              </w:rPr>
              <w:t>18.2.0</w:t>
            </w:r>
          </w:p>
        </w:tc>
      </w:tr>
      <w:tr w:rsidR="006C004A" w:rsidRPr="00F92F6B"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F92F6B"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F92F6B" w:rsidRDefault="00B45D37"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F92F6B" w:rsidRDefault="00B45D37" w:rsidP="00AE28A2">
            <w:pPr>
              <w:pStyle w:val="TAC"/>
              <w:keepNext w:val="0"/>
              <w:keepLines w:val="0"/>
              <w:widowControl w:val="0"/>
              <w:jc w:val="left"/>
              <w:rPr>
                <w:rFonts w:eastAsiaTheme="minorEastAsia"/>
                <w:sz w:val="16"/>
                <w:szCs w:val="16"/>
              </w:rPr>
            </w:pPr>
            <w:r w:rsidRPr="00F92F6B">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F92F6B" w:rsidRDefault="00B45D37" w:rsidP="00AE28A2">
            <w:pPr>
              <w:pStyle w:val="TAL"/>
              <w:keepNext w:val="0"/>
              <w:keepLines w:val="0"/>
              <w:widowControl w:val="0"/>
              <w:jc w:val="center"/>
              <w:rPr>
                <w:sz w:val="16"/>
                <w:szCs w:val="16"/>
              </w:rPr>
            </w:pPr>
            <w:r w:rsidRPr="00F92F6B">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F92F6B" w:rsidRDefault="00B45D37"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F92F6B" w:rsidRDefault="00B45D37"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F92F6B" w:rsidRDefault="00B45D37" w:rsidP="00AE28A2">
            <w:pPr>
              <w:widowControl w:val="0"/>
              <w:spacing w:after="0"/>
              <w:rPr>
                <w:rFonts w:ascii="Arial" w:hAnsi="Arial" w:cs="Arial"/>
                <w:sz w:val="16"/>
                <w:szCs w:val="16"/>
              </w:rPr>
            </w:pPr>
            <w:r w:rsidRPr="00F92F6B">
              <w:rPr>
                <w:rFonts w:ascii="Arial" w:hAnsi="Arial" w:cs="Arial"/>
                <w:sz w:val="16"/>
                <w:szCs w:val="16"/>
              </w:rPr>
              <w:t xml:space="preserve">Correction to UE capability description for fallback BC </w:t>
            </w:r>
            <w:proofErr w:type="spellStart"/>
            <w:r w:rsidRPr="00F92F6B">
              <w:rPr>
                <w:rFonts w:ascii="Arial" w:hAnsi="Arial" w:cs="Arial"/>
                <w:sz w:val="16"/>
                <w:szCs w:val="16"/>
              </w:rPr>
              <w:t>behavior</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F92F6B" w:rsidRDefault="00B45D37" w:rsidP="00AE28A2">
            <w:pPr>
              <w:pStyle w:val="TAC"/>
              <w:keepNext w:val="0"/>
              <w:keepLines w:val="0"/>
              <w:widowControl w:val="0"/>
              <w:jc w:val="left"/>
              <w:rPr>
                <w:sz w:val="16"/>
                <w:szCs w:val="16"/>
              </w:rPr>
            </w:pPr>
            <w:r w:rsidRPr="00F92F6B">
              <w:rPr>
                <w:sz w:val="16"/>
                <w:szCs w:val="16"/>
              </w:rPr>
              <w:t>18.2.0</w:t>
            </w:r>
          </w:p>
        </w:tc>
      </w:tr>
      <w:tr w:rsidR="006C004A" w:rsidRPr="00F92F6B"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F92F6B"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F92F6B" w:rsidRDefault="00825345"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F92F6B" w:rsidRDefault="00825345" w:rsidP="00AE28A2">
            <w:pPr>
              <w:pStyle w:val="TAC"/>
              <w:keepNext w:val="0"/>
              <w:keepLines w:val="0"/>
              <w:widowControl w:val="0"/>
              <w:jc w:val="left"/>
              <w:rPr>
                <w:rFonts w:eastAsiaTheme="minorEastAsia"/>
                <w:sz w:val="16"/>
                <w:szCs w:val="16"/>
              </w:rPr>
            </w:pPr>
            <w:r w:rsidRPr="00F92F6B">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F92F6B" w:rsidRDefault="00825345" w:rsidP="00AE28A2">
            <w:pPr>
              <w:pStyle w:val="TAL"/>
              <w:keepNext w:val="0"/>
              <w:keepLines w:val="0"/>
              <w:widowControl w:val="0"/>
              <w:jc w:val="center"/>
              <w:rPr>
                <w:sz w:val="16"/>
                <w:szCs w:val="16"/>
              </w:rPr>
            </w:pPr>
            <w:r w:rsidRPr="00F92F6B">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F92F6B" w:rsidRDefault="00825345"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F92F6B" w:rsidRDefault="00825345"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F92F6B" w:rsidRDefault="00825345" w:rsidP="00AE28A2">
            <w:pPr>
              <w:widowControl w:val="0"/>
              <w:spacing w:after="0"/>
              <w:rPr>
                <w:rFonts w:ascii="Arial" w:hAnsi="Arial" w:cs="Arial"/>
                <w:sz w:val="16"/>
                <w:szCs w:val="16"/>
              </w:rPr>
            </w:pPr>
            <w:r w:rsidRPr="00F92F6B">
              <w:rPr>
                <w:rFonts w:ascii="Arial" w:hAnsi="Arial" w:cs="Arial"/>
                <w:sz w:val="16"/>
                <w:szCs w:val="16"/>
              </w:rPr>
              <w:t xml:space="preserve">Correction for </w:t>
            </w:r>
            <w:proofErr w:type="spellStart"/>
            <w:r w:rsidRPr="00F92F6B">
              <w:rPr>
                <w:rFonts w:ascii="Arial" w:hAnsi="Arial" w:cs="Arial"/>
                <w:sz w:val="16"/>
                <w:szCs w:val="16"/>
              </w:rPr>
              <w:t>resumeIndication</w:t>
            </w:r>
            <w:proofErr w:type="spellEnd"/>
            <w:r w:rsidRPr="00F92F6B">
              <w:rPr>
                <w:rFonts w:ascii="Arial" w:hAnsi="Arial" w:cs="Arial"/>
                <w:sz w:val="16"/>
                <w:szCs w:val="16"/>
              </w:rPr>
              <w:t xml:space="preserve"> [</w:t>
            </w:r>
            <w:proofErr w:type="spellStart"/>
            <w:r w:rsidRPr="00F92F6B">
              <w:rPr>
                <w:rFonts w:ascii="Arial" w:hAnsi="Arial" w:cs="Arial"/>
                <w:sz w:val="16"/>
                <w:szCs w:val="16"/>
              </w:rPr>
              <w:t>SDT_ReleaseEnh</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F92F6B" w:rsidRDefault="00825345" w:rsidP="00AE28A2">
            <w:pPr>
              <w:pStyle w:val="TAC"/>
              <w:keepNext w:val="0"/>
              <w:keepLines w:val="0"/>
              <w:widowControl w:val="0"/>
              <w:jc w:val="left"/>
              <w:rPr>
                <w:sz w:val="16"/>
                <w:szCs w:val="16"/>
              </w:rPr>
            </w:pPr>
            <w:r w:rsidRPr="00F92F6B">
              <w:rPr>
                <w:sz w:val="16"/>
                <w:szCs w:val="16"/>
              </w:rPr>
              <w:t>18.2.0</w:t>
            </w:r>
          </w:p>
        </w:tc>
      </w:tr>
      <w:tr w:rsidR="006C004A" w:rsidRPr="00F92F6B"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F92F6B"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F92F6B" w:rsidRDefault="009C2DAC"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F92F6B" w:rsidRDefault="009C2DAC" w:rsidP="00AE28A2">
            <w:pPr>
              <w:pStyle w:val="TAC"/>
              <w:keepNext w:val="0"/>
              <w:keepLines w:val="0"/>
              <w:widowControl w:val="0"/>
              <w:jc w:val="left"/>
              <w:rPr>
                <w:rFonts w:eastAsiaTheme="minorEastAsia"/>
                <w:sz w:val="16"/>
                <w:szCs w:val="16"/>
              </w:rPr>
            </w:pPr>
            <w:r w:rsidRPr="00F92F6B">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F92F6B" w:rsidRDefault="009C2DAC" w:rsidP="00AE28A2">
            <w:pPr>
              <w:pStyle w:val="TAL"/>
              <w:keepNext w:val="0"/>
              <w:keepLines w:val="0"/>
              <w:widowControl w:val="0"/>
              <w:jc w:val="center"/>
              <w:rPr>
                <w:sz w:val="16"/>
                <w:szCs w:val="16"/>
              </w:rPr>
            </w:pPr>
            <w:r w:rsidRPr="00F92F6B">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F92F6B" w:rsidRDefault="009C2DAC"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F92F6B" w:rsidRDefault="009C2DAC"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F92F6B" w:rsidRDefault="009C2DAC" w:rsidP="00AE28A2">
            <w:pPr>
              <w:widowControl w:val="0"/>
              <w:spacing w:after="0"/>
              <w:rPr>
                <w:rFonts w:ascii="Arial" w:hAnsi="Arial" w:cs="Arial"/>
                <w:sz w:val="16"/>
                <w:szCs w:val="16"/>
              </w:rPr>
            </w:pPr>
            <w:r w:rsidRPr="00F92F6B">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F92F6B" w:rsidRDefault="009C2DAC" w:rsidP="00AE28A2">
            <w:pPr>
              <w:pStyle w:val="TAC"/>
              <w:keepNext w:val="0"/>
              <w:keepLines w:val="0"/>
              <w:widowControl w:val="0"/>
              <w:jc w:val="left"/>
              <w:rPr>
                <w:sz w:val="16"/>
                <w:szCs w:val="16"/>
              </w:rPr>
            </w:pPr>
            <w:r w:rsidRPr="00F92F6B">
              <w:rPr>
                <w:sz w:val="16"/>
                <w:szCs w:val="16"/>
              </w:rPr>
              <w:t>18.2.0</w:t>
            </w:r>
          </w:p>
        </w:tc>
      </w:tr>
      <w:tr w:rsidR="006C004A" w:rsidRPr="00F92F6B"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F92F6B"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F92F6B" w:rsidRDefault="00B851D8"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F92F6B" w:rsidRDefault="00B851D8" w:rsidP="00AE28A2">
            <w:pPr>
              <w:pStyle w:val="TAC"/>
              <w:keepNext w:val="0"/>
              <w:keepLines w:val="0"/>
              <w:widowControl w:val="0"/>
              <w:jc w:val="left"/>
              <w:rPr>
                <w:rFonts w:eastAsiaTheme="minorEastAsia"/>
                <w:sz w:val="16"/>
                <w:szCs w:val="16"/>
              </w:rPr>
            </w:pPr>
            <w:r w:rsidRPr="00F92F6B">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F92F6B" w:rsidRDefault="00B851D8" w:rsidP="00AE28A2">
            <w:pPr>
              <w:pStyle w:val="TAL"/>
              <w:keepNext w:val="0"/>
              <w:keepLines w:val="0"/>
              <w:widowControl w:val="0"/>
              <w:jc w:val="center"/>
              <w:rPr>
                <w:sz w:val="16"/>
                <w:szCs w:val="16"/>
              </w:rPr>
            </w:pPr>
            <w:r w:rsidRPr="00F92F6B">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F92F6B" w:rsidRDefault="00B851D8"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F92F6B" w:rsidRDefault="00B851D8"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F92F6B" w:rsidRDefault="00B851D8" w:rsidP="00AE28A2">
            <w:pPr>
              <w:widowControl w:val="0"/>
              <w:spacing w:after="0"/>
              <w:rPr>
                <w:rFonts w:ascii="Arial" w:hAnsi="Arial" w:cs="Arial"/>
                <w:sz w:val="16"/>
                <w:szCs w:val="16"/>
              </w:rPr>
            </w:pPr>
            <w:r w:rsidRPr="00F92F6B">
              <w:rPr>
                <w:rFonts w:ascii="Arial" w:hAnsi="Arial" w:cs="Arial"/>
                <w:sz w:val="16"/>
                <w:szCs w:val="16"/>
              </w:rPr>
              <w:t xml:space="preserve">Corrections on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F92F6B" w:rsidRDefault="00B851D8" w:rsidP="00AE28A2">
            <w:pPr>
              <w:pStyle w:val="TAC"/>
              <w:keepNext w:val="0"/>
              <w:keepLines w:val="0"/>
              <w:widowControl w:val="0"/>
              <w:jc w:val="left"/>
              <w:rPr>
                <w:sz w:val="16"/>
                <w:szCs w:val="16"/>
              </w:rPr>
            </w:pPr>
            <w:r w:rsidRPr="00F92F6B">
              <w:rPr>
                <w:sz w:val="16"/>
                <w:szCs w:val="16"/>
              </w:rPr>
              <w:t>18.2.0</w:t>
            </w:r>
          </w:p>
        </w:tc>
      </w:tr>
      <w:tr w:rsidR="006C004A" w:rsidRPr="00F92F6B"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F92F6B"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F92F6B" w:rsidRDefault="003B0900"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F92F6B" w:rsidRDefault="003B0900" w:rsidP="00AE28A2">
            <w:pPr>
              <w:pStyle w:val="TAC"/>
              <w:keepNext w:val="0"/>
              <w:keepLines w:val="0"/>
              <w:widowControl w:val="0"/>
              <w:jc w:val="left"/>
              <w:rPr>
                <w:rFonts w:eastAsiaTheme="minorEastAsia"/>
                <w:sz w:val="16"/>
                <w:szCs w:val="16"/>
              </w:rPr>
            </w:pPr>
            <w:r w:rsidRPr="00F92F6B">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F92F6B" w:rsidRDefault="003B0900" w:rsidP="00AE28A2">
            <w:pPr>
              <w:pStyle w:val="TAL"/>
              <w:keepNext w:val="0"/>
              <w:keepLines w:val="0"/>
              <w:widowControl w:val="0"/>
              <w:jc w:val="center"/>
              <w:rPr>
                <w:sz w:val="16"/>
                <w:szCs w:val="16"/>
              </w:rPr>
            </w:pPr>
            <w:r w:rsidRPr="00F92F6B">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F92F6B" w:rsidRDefault="003B0900" w:rsidP="00AE28A2">
            <w:pPr>
              <w:pStyle w:val="TAR"/>
              <w:keepNext w:val="0"/>
              <w:keepLines w:val="0"/>
              <w:widowControl w:val="0"/>
              <w:jc w:val="center"/>
              <w:rPr>
                <w:sz w:val="16"/>
                <w:szCs w:val="16"/>
              </w:rPr>
            </w:pPr>
            <w:r w:rsidRPr="00F92F6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F92F6B" w:rsidRDefault="003B090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F92F6B" w:rsidRDefault="003B0900" w:rsidP="00AE28A2">
            <w:pPr>
              <w:widowControl w:val="0"/>
              <w:spacing w:after="0"/>
              <w:rPr>
                <w:rFonts w:ascii="Arial" w:hAnsi="Arial" w:cs="Arial"/>
                <w:sz w:val="16"/>
                <w:szCs w:val="16"/>
              </w:rPr>
            </w:pPr>
            <w:r w:rsidRPr="00F92F6B">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F92F6B" w:rsidRDefault="003B0900" w:rsidP="00AE28A2">
            <w:pPr>
              <w:pStyle w:val="TAC"/>
              <w:keepNext w:val="0"/>
              <w:keepLines w:val="0"/>
              <w:widowControl w:val="0"/>
              <w:jc w:val="left"/>
              <w:rPr>
                <w:sz w:val="16"/>
                <w:szCs w:val="16"/>
              </w:rPr>
            </w:pPr>
            <w:r w:rsidRPr="00F92F6B">
              <w:rPr>
                <w:sz w:val="16"/>
                <w:szCs w:val="16"/>
              </w:rPr>
              <w:t>18.2.0</w:t>
            </w:r>
          </w:p>
        </w:tc>
      </w:tr>
      <w:tr w:rsidR="006C004A" w:rsidRPr="00F92F6B"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F92F6B"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F92F6B" w:rsidRDefault="00CA3211"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F92F6B" w:rsidRDefault="00CA3211" w:rsidP="00AE28A2">
            <w:pPr>
              <w:pStyle w:val="TAC"/>
              <w:keepNext w:val="0"/>
              <w:keepLines w:val="0"/>
              <w:widowControl w:val="0"/>
              <w:jc w:val="left"/>
              <w:rPr>
                <w:rFonts w:eastAsiaTheme="minorEastAsia"/>
                <w:sz w:val="16"/>
                <w:szCs w:val="16"/>
              </w:rPr>
            </w:pPr>
            <w:r w:rsidRPr="00F92F6B">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F92F6B" w:rsidRDefault="00CA3211" w:rsidP="00AE28A2">
            <w:pPr>
              <w:pStyle w:val="TAL"/>
              <w:keepNext w:val="0"/>
              <w:keepLines w:val="0"/>
              <w:widowControl w:val="0"/>
              <w:jc w:val="center"/>
              <w:rPr>
                <w:sz w:val="16"/>
                <w:szCs w:val="16"/>
              </w:rPr>
            </w:pPr>
            <w:r w:rsidRPr="00F92F6B">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F92F6B" w:rsidRDefault="00CA3211"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F92F6B" w:rsidRDefault="00CA3211"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F92F6B" w:rsidRDefault="00CA3211" w:rsidP="00AE28A2">
            <w:pPr>
              <w:widowControl w:val="0"/>
              <w:spacing w:after="0"/>
              <w:rPr>
                <w:rFonts w:ascii="Arial" w:hAnsi="Arial" w:cs="Arial"/>
                <w:sz w:val="16"/>
                <w:szCs w:val="16"/>
              </w:rPr>
            </w:pPr>
            <w:r w:rsidRPr="00F92F6B">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F92F6B" w:rsidRDefault="00CA3211" w:rsidP="00AE28A2">
            <w:pPr>
              <w:pStyle w:val="TAC"/>
              <w:keepNext w:val="0"/>
              <w:keepLines w:val="0"/>
              <w:widowControl w:val="0"/>
              <w:jc w:val="left"/>
              <w:rPr>
                <w:sz w:val="16"/>
                <w:szCs w:val="16"/>
              </w:rPr>
            </w:pPr>
            <w:r w:rsidRPr="00F92F6B">
              <w:rPr>
                <w:sz w:val="16"/>
                <w:szCs w:val="16"/>
              </w:rPr>
              <w:t>18.2.0</w:t>
            </w:r>
          </w:p>
        </w:tc>
      </w:tr>
      <w:tr w:rsidR="006C004A" w:rsidRPr="00F92F6B"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F92F6B"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F92F6B" w:rsidRDefault="00F22F8C"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F92F6B" w:rsidRDefault="00F22F8C" w:rsidP="00AE28A2">
            <w:pPr>
              <w:pStyle w:val="TAC"/>
              <w:keepNext w:val="0"/>
              <w:keepLines w:val="0"/>
              <w:widowControl w:val="0"/>
              <w:jc w:val="left"/>
              <w:rPr>
                <w:rFonts w:eastAsiaTheme="minorEastAsia"/>
                <w:sz w:val="16"/>
                <w:szCs w:val="16"/>
              </w:rPr>
            </w:pPr>
            <w:r w:rsidRPr="00F92F6B">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F92F6B" w:rsidRDefault="00F22F8C" w:rsidP="00AE28A2">
            <w:pPr>
              <w:pStyle w:val="TAL"/>
              <w:keepNext w:val="0"/>
              <w:keepLines w:val="0"/>
              <w:widowControl w:val="0"/>
              <w:jc w:val="center"/>
              <w:rPr>
                <w:sz w:val="16"/>
                <w:szCs w:val="16"/>
              </w:rPr>
            </w:pPr>
            <w:r w:rsidRPr="00F92F6B">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F92F6B" w:rsidRDefault="00F22F8C"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F92F6B" w:rsidRDefault="00F22F8C"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F92F6B" w:rsidRDefault="00F22F8C" w:rsidP="00AE28A2">
            <w:pPr>
              <w:widowControl w:val="0"/>
              <w:spacing w:after="0"/>
              <w:rPr>
                <w:rFonts w:ascii="Arial" w:hAnsi="Arial" w:cs="Arial"/>
                <w:sz w:val="16"/>
                <w:szCs w:val="16"/>
              </w:rPr>
            </w:pPr>
            <w:r w:rsidRPr="00F92F6B">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F92F6B" w:rsidRDefault="002239AB" w:rsidP="00AE28A2">
            <w:pPr>
              <w:pStyle w:val="TAC"/>
              <w:keepNext w:val="0"/>
              <w:keepLines w:val="0"/>
              <w:widowControl w:val="0"/>
              <w:jc w:val="left"/>
              <w:rPr>
                <w:sz w:val="16"/>
                <w:szCs w:val="16"/>
              </w:rPr>
            </w:pPr>
            <w:r w:rsidRPr="00F92F6B">
              <w:rPr>
                <w:sz w:val="16"/>
                <w:szCs w:val="16"/>
              </w:rPr>
              <w:t>18.2.0</w:t>
            </w:r>
          </w:p>
        </w:tc>
      </w:tr>
      <w:tr w:rsidR="006C004A" w:rsidRPr="00F92F6B"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F92F6B"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F92F6B" w:rsidRDefault="00A27A74"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F92F6B" w:rsidRDefault="00A27A74" w:rsidP="00AE28A2">
            <w:pPr>
              <w:pStyle w:val="TAC"/>
              <w:keepNext w:val="0"/>
              <w:keepLines w:val="0"/>
              <w:widowControl w:val="0"/>
              <w:jc w:val="left"/>
              <w:rPr>
                <w:rFonts w:eastAsiaTheme="minorEastAsia"/>
                <w:sz w:val="16"/>
                <w:szCs w:val="16"/>
              </w:rPr>
            </w:pPr>
            <w:r w:rsidRPr="00F92F6B">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F92F6B" w:rsidRDefault="00A27A74" w:rsidP="00AE28A2">
            <w:pPr>
              <w:pStyle w:val="TAL"/>
              <w:keepNext w:val="0"/>
              <w:keepLines w:val="0"/>
              <w:widowControl w:val="0"/>
              <w:jc w:val="center"/>
              <w:rPr>
                <w:sz w:val="16"/>
                <w:szCs w:val="16"/>
              </w:rPr>
            </w:pPr>
            <w:r w:rsidRPr="00F92F6B">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F92F6B" w:rsidRDefault="00A27A74"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F92F6B" w:rsidRDefault="00A27A74"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F92F6B" w:rsidRDefault="00A27A74" w:rsidP="00AE28A2">
            <w:pPr>
              <w:widowControl w:val="0"/>
              <w:spacing w:after="0"/>
              <w:rPr>
                <w:rFonts w:ascii="Arial" w:hAnsi="Arial" w:cs="Arial"/>
                <w:sz w:val="16"/>
                <w:szCs w:val="16"/>
              </w:rPr>
            </w:pPr>
            <w:r w:rsidRPr="00F92F6B">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F92F6B" w:rsidRDefault="00A27A74" w:rsidP="00AE28A2">
            <w:pPr>
              <w:pStyle w:val="TAC"/>
              <w:keepNext w:val="0"/>
              <w:keepLines w:val="0"/>
              <w:widowControl w:val="0"/>
              <w:jc w:val="left"/>
              <w:rPr>
                <w:sz w:val="16"/>
                <w:szCs w:val="16"/>
              </w:rPr>
            </w:pPr>
            <w:r w:rsidRPr="00F92F6B">
              <w:rPr>
                <w:sz w:val="16"/>
                <w:szCs w:val="16"/>
              </w:rPr>
              <w:t>18.2.0</w:t>
            </w:r>
          </w:p>
        </w:tc>
      </w:tr>
      <w:tr w:rsidR="006C004A" w:rsidRPr="00F92F6B"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F92F6B"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F92F6B" w:rsidRDefault="00D23236"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F92F6B" w:rsidRDefault="00D23236" w:rsidP="00AE28A2">
            <w:pPr>
              <w:pStyle w:val="TAC"/>
              <w:keepNext w:val="0"/>
              <w:keepLines w:val="0"/>
              <w:widowControl w:val="0"/>
              <w:jc w:val="left"/>
              <w:rPr>
                <w:rFonts w:eastAsiaTheme="minorEastAsia"/>
                <w:sz w:val="16"/>
                <w:szCs w:val="16"/>
              </w:rPr>
            </w:pPr>
            <w:r w:rsidRPr="00F92F6B">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F92F6B" w:rsidRDefault="00D23236" w:rsidP="00AE28A2">
            <w:pPr>
              <w:pStyle w:val="TAL"/>
              <w:keepNext w:val="0"/>
              <w:keepLines w:val="0"/>
              <w:widowControl w:val="0"/>
              <w:jc w:val="center"/>
              <w:rPr>
                <w:sz w:val="16"/>
                <w:szCs w:val="16"/>
              </w:rPr>
            </w:pPr>
            <w:r w:rsidRPr="00F92F6B">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F92F6B" w:rsidRDefault="00D23236" w:rsidP="00AE28A2">
            <w:pPr>
              <w:pStyle w:val="TAR"/>
              <w:keepNext w:val="0"/>
              <w:keepLines w:val="0"/>
              <w:widowControl w:val="0"/>
              <w:jc w:val="center"/>
              <w:rPr>
                <w:sz w:val="16"/>
                <w:szCs w:val="16"/>
              </w:rPr>
            </w:pPr>
            <w:r w:rsidRPr="00F92F6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F92F6B" w:rsidRDefault="00D23236"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F92F6B" w:rsidRDefault="00D23236" w:rsidP="00AE28A2">
            <w:pPr>
              <w:widowControl w:val="0"/>
              <w:spacing w:after="0"/>
              <w:rPr>
                <w:rFonts w:ascii="Arial" w:hAnsi="Arial" w:cs="Arial"/>
                <w:sz w:val="16"/>
                <w:szCs w:val="16"/>
              </w:rPr>
            </w:pPr>
            <w:r w:rsidRPr="00F92F6B">
              <w:rPr>
                <w:rFonts w:ascii="Arial" w:hAnsi="Arial" w:cs="Arial"/>
                <w:sz w:val="16"/>
                <w:szCs w:val="16"/>
              </w:rPr>
              <w:t xml:space="preserve">Clarifications for MBS </w:t>
            </w:r>
            <w:proofErr w:type="spellStart"/>
            <w:r w:rsidRPr="00F92F6B">
              <w:rPr>
                <w:rFonts w:ascii="Arial" w:hAnsi="Arial" w:cs="Arial"/>
                <w:sz w:val="16"/>
                <w:szCs w:val="16"/>
              </w:rPr>
              <w:t>RedCap</w:t>
            </w:r>
            <w:proofErr w:type="spellEnd"/>
            <w:r w:rsidRPr="00F92F6B">
              <w:rPr>
                <w:rFonts w:ascii="Arial" w:hAnsi="Arial" w:cs="Arial"/>
                <w:sz w:val="16"/>
                <w:szCs w:val="16"/>
              </w:rPr>
              <w:t xml:space="preserve"> CFR [</w:t>
            </w:r>
            <w:proofErr w:type="spellStart"/>
            <w:r w:rsidRPr="00F92F6B">
              <w:rPr>
                <w:rFonts w:ascii="Arial" w:hAnsi="Arial" w:cs="Arial"/>
                <w:sz w:val="16"/>
                <w:szCs w:val="16"/>
              </w:rPr>
              <w:t>RedCapMBS_Bcast</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F92F6B" w:rsidRDefault="00D23236" w:rsidP="00AE28A2">
            <w:pPr>
              <w:pStyle w:val="TAC"/>
              <w:keepNext w:val="0"/>
              <w:keepLines w:val="0"/>
              <w:widowControl w:val="0"/>
              <w:jc w:val="left"/>
              <w:rPr>
                <w:sz w:val="16"/>
                <w:szCs w:val="16"/>
              </w:rPr>
            </w:pPr>
            <w:r w:rsidRPr="00F92F6B">
              <w:rPr>
                <w:sz w:val="16"/>
                <w:szCs w:val="16"/>
              </w:rPr>
              <w:t>18.2.0</w:t>
            </w:r>
          </w:p>
        </w:tc>
      </w:tr>
      <w:tr w:rsidR="006C004A" w:rsidRPr="00F92F6B"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F92F6B"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F92F6B" w:rsidRDefault="005321CA"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F92F6B" w:rsidRDefault="005321CA" w:rsidP="00AE28A2">
            <w:pPr>
              <w:pStyle w:val="TAC"/>
              <w:keepNext w:val="0"/>
              <w:keepLines w:val="0"/>
              <w:widowControl w:val="0"/>
              <w:jc w:val="left"/>
              <w:rPr>
                <w:rFonts w:eastAsiaTheme="minorEastAsia"/>
                <w:sz w:val="16"/>
                <w:szCs w:val="16"/>
              </w:rPr>
            </w:pPr>
            <w:r w:rsidRPr="00F92F6B">
              <w:rPr>
                <w:rFonts w:eastAsiaTheme="minorEastAsia"/>
                <w:sz w:val="16"/>
                <w:szCs w:val="16"/>
              </w:rPr>
              <w:t>RP-2415</w:t>
            </w:r>
            <w:r w:rsidR="002528F3" w:rsidRPr="00F92F6B">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F92F6B" w:rsidRDefault="005321CA" w:rsidP="00AE28A2">
            <w:pPr>
              <w:pStyle w:val="TAL"/>
              <w:keepNext w:val="0"/>
              <w:keepLines w:val="0"/>
              <w:widowControl w:val="0"/>
              <w:jc w:val="center"/>
              <w:rPr>
                <w:sz w:val="16"/>
                <w:szCs w:val="16"/>
              </w:rPr>
            </w:pPr>
            <w:r w:rsidRPr="00F92F6B">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F92F6B" w:rsidRDefault="005321CA"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F92F6B" w:rsidRDefault="005321CA" w:rsidP="00AE28A2">
            <w:pPr>
              <w:pStyle w:val="TAC"/>
              <w:keepNext w:val="0"/>
              <w:keepLines w:val="0"/>
              <w:widowControl w:val="0"/>
              <w:rPr>
                <w:sz w:val="16"/>
                <w:szCs w:val="16"/>
              </w:rPr>
            </w:pPr>
            <w:r w:rsidRPr="00F92F6B">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F92F6B" w:rsidRDefault="005321CA" w:rsidP="00AE28A2">
            <w:pPr>
              <w:widowControl w:val="0"/>
              <w:spacing w:after="0"/>
              <w:rPr>
                <w:rFonts w:ascii="Arial" w:hAnsi="Arial" w:cs="Arial"/>
                <w:sz w:val="16"/>
                <w:szCs w:val="16"/>
              </w:rPr>
            </w:pPr>
            <w:r w:rsidRPr="00F92F6B">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F92F6B" w:rsidRDefault="005321CA" w:rsidP="00AE28A2">
            <w:pPr>
              <w:pStyle w:val="TAC"/>
              <w:keepNext w:val="0"/>
              <w:keepLines w:val="0"/>
              <w:widowControl w:val="0"/>
              <w:jc w:val="left"/>
              <w:rPr>
                <w:sz w:val="16"/>
                <w:szCs w:val="16"/>
              </w:rPr>
            </w:pPr>
            <w:r w:rsidRPr="00F92F6B">
              <w:rPr>
                <w:sz w:val="16"/>
                <w:szCs w:val="16"/>
              </w:rPr>
              <w:t>18.2.0</w:t>
            </w:r>
          </w:p>
        </w:tc>
      </w:tr>
      <w:tr w:rsidR="006C004A" w:rsidRPr="00F92F6B"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F92F6B"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F92F6B" w:rsidRDefault="00D371A6"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F92F6B" w:rsidRDefault="00D371A6" w:rsidP="00AE28A2">
            <w:pPr>
              <w:pStyle w:val="TAC"/>
              <w:keepNext w:val="0"/>
              <w:keepLines w:val="0"/>
              <w:widowControl w:val="0"/>
              <w:jc w:val="left"/>
              <w:rPr>
                <w:rFonts w:eastAsiaTheme="minorEastAsia"/>
                <w:sz w:val="16"/>
                <w:szCs w:val="16"/>
              </w:rPr>
            </w:pPr>
            <w:r w:rsidRPr="00F92F6B">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F92F6B" w:rsidRDefault="00D371A6" w:rsidP="00AE28A2">
            <w:pPr>
              <w:pStyle w:val="TAL"/>
              <w:keepNext w:val="0"/>
              <w:keepLines w:val="0"/>
              <w:widowControl w:val="0"/>
              <w:jc w:val="center"/>
              <w:rPr>
                <w:sz w:val="16"/>
                <w:szCs w:val="16"/>
              </w:rPr>
            </w:pPr>
            <w:r w:rsidRPr="00F92F6B">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F92F6B" w:rsidRDefault="00D371A6"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F92F6B" w:rsidRDefault="00D371A6"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F92F6B" w:rsidRDefault="00D371A6" w:rsidP="00AE28A2">
            <w:pPr>
              <w:widowControl w:val="0"/>
              <w:spacing w:after="0"/>
              <w:rPr>
                <w:rFonts w:ascii="Arial" w:hAnsi="Arial" w:cs="Arial"/>
                <w:sz w:val="16"/>
                <w:szCs w:val="16"/>
              </w:rPr>
            </w:pPr>
            <w:r w:rsidRPr="00F92F6B">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F92F6B" w:rsidRDefault="00D371A6" w:rsidP="00AE28A2">
            <w:pPr>
              <w:pStyle w:val="TAC"/>
              <w:keepNext w:val="0"/>
              <w:keepLines w:val="0"/>
              <w:widowControl w:val="0"/>
              <w:jc w:val="left"/>
              <w:rPr>
                <w:sz w:val="16"/>
                <w:szCs w:val="16"/>
              </w:rPr>
            </w:pPr>
            <w:r w:rsidRPr="00F92F6B">
              <w:rPr>
                <w:sz w:val="16"/>
                <w:szCs w:val="16"/>
              </w:rPr>
              <w:t>18.2.0</w:t>
            </w:r>
          </w:p>
        </w:tc>
      </w:tr>
      <w:tr w:rsidR="006C004A" w:rsidRPr="00F92F6B"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F92F6B"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F92F6B" w:rsidRDefault="005F72B9"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F92F6B" w:rsidRDefault="005F72B9" w:rsidP="00AE28A2">
            <w:pPr>
              <w:pStyle w:val="TAC"/>
              <w:keepNext w:val="0"/>
              <w:keepLines w:val="0"/>
              <w:widowControl w:val="0"/>
              <w:jc w:val="left"/>
              <w:rPr>
                <w:rFonts w:eastAsiaTheme="minorEastAsia"/>
                <w:sz w:val="16"/>
                <w:szCs w:val="16"/>
              </w:rPr>
            </w:pPr>
            <w:r w:rsidRPr="00F92F6B">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F92F6B" w:rsidRDefault="005F72B9" w:rsidP="00AE28A2">
            <w:pPr>
              <w:pStyle w:val="TAL"/>
              <w:keepNext w:val="0"/>
              <w:keepLines w:val="0"/>
              <w:widowControl w:val="0"/>
              <w:jc w:val="center"/>
              <w:rPr>
                <w:sz w:val="16"/>
                <w:szCs w:val="16"/>
              </w:rPr>
            </w:pPr>
            <w:r w:rsidRPr="00F92F6B">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F92F6B" w:rsidRDefault="005F72B9"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F92F6B" w:rsidRDefault="005F72B9"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F92F6B" w:rsidRDefault="005F72B9" w:rsidP="00AE28A2">
            <w:pPr>
              <w:widowControl w:val="0"/>
              <w:spacing w:after="0"/>
              <w:rPr>
                <w:rFonts w:ascii="Arial" w:hAnsi="Arial" w:cs="Arial"/>
                <w:sz w:val="16"/>
                <w:szCs w:val="16"/>
              </w:rPr>
            </w:pPr>
            <w:r w:rsidRPr="00F92F6B">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F92F6B" w:rsidRDefault="005F72B9" w:rsidP="00AE28A2">
            <w:pPr>
              <w:pStyle w:val="TAC"/>
              <w:keepNext w:val="0"/>
              <w:keepLines w:val="0"/>
              <w:widowControl w:val="0"/>
              <w:jc w:val="left"/>
              <w:rPr>
                <w:sz w:val="16"/>
                <w:szCs w:val="16"/>
              </w:rPr>
            </w:pPr>
            <w:r w:rsidRPr="00F92F6B">
              <w:rPr>
                <w:sz w:val="16"/>
                <w:szCs w:val="16"/>
              </w:rPr>
              <w:t>18.2.0</w:t>
            </w:r>
          </w:p>
        </w:tc>
      </w:tr>
      <w:tr w:rsidR="006C004A" w:rsidRPr="00F92F6B"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F92F6B"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F92F6B" w:rsidRDefault="00111BD0"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F92F6B" w:rsidRDefault="00111BD0" w:rsidP="00AE28A2">
            <w:pPr>
              <w:pStyle w:val="TAC"/>
              <w:keepNext w:val="0"/>
              <w:keepLines w:val="0"/>
              <w:widowControl w:val="0"/>
              <w:jc w:val="left"/>
              <w:rPr>
                <w:rFonts w:eastAsiaTheme="minorEastAsia"/>
                <w:sz w:val="16"/>
                <w:szCs w:val="16"/>
              </w:rPr>
            </w:pPr>
            <w:r w:rsidRPr="00F92F6B">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F92F6B" w:rsidRDefault="00111BD0" w:rsidP="00AE28A2">
            <w:pPr>
              <w:pStyle w:val="TAL"/>
              <w:keepNext w:val="0"/>
              <w:keepLines w:val="0"/>
              <w:widowControl w:val="0"/>
              <w:jc w:val="center"/>
              <w:rPr>
                <w:sz w:val="16"/>
                <w:szCs w:val="16"/>
              </w:rPr>
            </w:pPr>
            <w:r w:rsidRPr="00F92F6B">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F92F6B" w:rsidRDefault="00111BD0" w:rsidP="00AE28A2">
            <w:pPr>
              <w:pStyle w:val="TAR"/>
              <w:keepNext w:val="0"/>
              <w:keepLines w:val="0"/>
              <w:widowControl w:val="0"/>
              <w:jc w:val="center"/>
              <w:rPr>
                <w:sz w:val="16"/>
                <w:szCs w:val="16"/>
              </w:rPr>
            </w:pPr>
            <w:r w:rsidRPr="00F92F6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F92F6B" w:rsidRDefault="00111BD0"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F92F6B" w:rsidRDefault="00111BD0" w:rsidP="00AE28A2">
            <w:pPr>
              <w:widowControl w:val="0"/>
              <w:spacing w:after="0"/>
              <w:rPr>
                <w:rFonts w:ascii="Arial" w:hAnsi="Arial" w:cs="Arial"/>
                <w:sz w:val="16"/>
                <w:szCs w:val="16"/>
              </w:rPr>
            </w:pPr>
            <w:r w:rsidRPr="00F92F6B">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F92F6B" w:rsidRDefault="00111BD0" w:rsidP="00AE28A2">
            <w:pPr>
              <w:pStyle w:val="TAC"/>
              <w:keepNext w:val="0"/>
              <w:keepLines w:val="0"/>
              <w:widowControl w:val="0"/>
              <w:jc w:val="left"/>
              <w:rPr>
                <w:sz w:val="16"/>
                <w:szCs w:val="16"/>
              </w:rPr>
            </w:pPr>
            <w:r w:rsidRPr="00F92F6B">
              <w:rPr>
                <w:sz w:val="16"/>
                <w:szCs w:val="16"/>
              </w:rPr>
              <w:t>18.2.0</w:t>
            </w:r>
          </w:p>
        </w:tc>
      </w:tr>
      <w:tr w:rsidR="006C004A" w:rsidRPr="00F92F6B"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F92F6B"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F92F6B" w:rsidRDefault="00A67822"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F92F6B" w:rsidRDefault="00A67822" w:rsidP="00AE28A2">
            <w:pPr>
              <w:pStyle w:val="TAC"/>
              <w:keepNext w:val="0"/>
              <w:keepLines w:val="0"/>
              <w:widowControl w:val="0"/>
              <w:jc w:val="left"/>
              <w:rPr>
                <w:rFonts w:eastAsiaTheme="minorEastAsia"/>
                <w:sz w:val="16"/>
                <w:szCs w:val="16"/>
              </w:rPr>
            </w:pPr>
            <w:r w:rsidRPr="00F92F6B">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F92F6B" w:rsidRDefault="00A67822" w:rsidP="00AE28A2">
            <w:pPr>
              <w:pStyle w:val="TAL"/>
              <w:keepNext w:val="0"/>
              <w:keepLines w:val="0"/>
              <w:widowControl w:val="0"/>
              <w:jc w:val="center"/>
              <w:rPr>
                <w:sz w:val="16"/>
                <w:szCs w:val="16"/>
              </w:rPr>
            </w:pPr>
            <w:r w:rsidRPr="00F92F6B">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F92F6B" w:rsidRDefault="00A67822"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F92F6B" w:rsidRDefault="00A67822"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F92F6B" w:rsidRDefault="00A67822" w:rsidP="00AE28A2">
            <w:pPr>
              <w:widowControl w:val="0"/>
              <w:spacing w:after="0"/>
              <w:rPr>
                <w:rFonts w:ascii="Arial" w:hAnsi="Arial" w:cs="Arial"/>
                <w:sz w:val="16"/>
                <w:szCs w:val="16"/>
              </w:rPr>
            </w:pPr>
            <w:r w:rsidRPr="00F92F6B">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F92F6B" w:rsidRDefault="00A67822" w:rsidP="00AE28A2">
            <w:pPr>
              <w:pStyle w:val="TAC"/>
              <w:keepNext w:val="0"/>
              <w:keepLines w:val="0"/>
              <w:widowControl w:val="0"/>
              <w:jc w:val="left"/>
              <w:rPr>
                <w:sz w:val="16"/>
                <w:szCs w:val="16"/>
              </w:rPr>
            </w:pPr>
            <w:r w:rsidRPr="00F92F6B">
              <w:rPr>
                <w:sz w:val="16"/>
                <w:szCs w:val="16"/>
              </w:rPr>
              <w:t>18.2.0</w:t>
            </w:r>
          </w:p>
        </w:tc>
      </w:tr>
      <w:tr w:rsidR="006C004A" w:rsidRPr="00F92F6B"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F92F6B"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F92F6B" w:rsidRDefault="00401EF6"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F92F6B" w:rsidRDefault="00401EF6" w:rsidP="00AE28A2">
            <w:pPr>
              <w:pStyle w:val="TAC"/>
              <w:keepNext w:val="0"/>
              <w:keepLines w:val="0"/>
              <w:widowControl w:val="0"/>
              <w:jc w:val="left"/>
              <w:rPr>
                <w:rFonts w:eastAsiaTheme="minorEastAsia"/>
                <w:sz w:val="16"/>
                <w:szCs w:val="16"/>
              </w:rPr>
            </w:pPr>
            <w:r w:rsidRPr="00F92F6B">
              <w:rPr>
                <w:rFonts w:eastAsiaTheme="minorEastAsia"/>
                <w:sz w:val="16"/>
                <w:szCs w:val="16"/>
              </w:rPr>
              <w:t>RP-2415</w:t>
            </w:r>
            <w:r w:rsidR="00843A9F" w:rsidRPr="00F92F6B">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F92F6B" w:rsidRDefault="00401EF6" w:rsidP="00AE28A2">
            <w:pPr>
              <w:pStyle w:val="TAL"/>
              <w:keepNext w:val="0"/>
              <w:keepLines w:val="0"/>
              <w:widowControl w:val="0"/>
              <w:jc w:val="center"/>
              <w:rPr>
                <w:sz w:val="16"/>
                <w:szCs w:val="16"/>
              </w:rPr>
            </w:pPr>
            <w:r w:rsidRPr="00F92F6B">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F92F6B" w:rsidRDefault="00401EF6"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F92F6B" w:rsidRDefault="00401EF6"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F92F6B" w:rsidRDefault="00401EF6" w:rsidP="00AE28A2">
            <w:pPr>
              <w:widowControl w:val="0"/>
              <w:spacing w:after="0"/>
              <w:rPr>
                <w:rFonts w:ascii="Arial" w:hAnsi="Arial" w:cs="Arial"/>
                <w:sz w:val="16"/>
                <w:szCs w:val="16"/>
              </w:rPr>
            </w:pPr>
            <w:r w:rsidRPr="00F92F6B">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F92F6B" w:rsidRDefault="00401EF6" w:rsidP="00AE28A2">
            <w:pPr>
              <w:pStyle w:val="TAC"/>
              <w:keepNext w:val="0"/>
              <w:keepLines w:val="0"/>
              <w:widowControl w:val="0"/>
              <w:jc w:val="left"/>
              <w:rPr>
                <w:sz w:val="16"/>
                <w:szCs w:val="16"/>
              </w:rPr>
            </w:pPr>
            <w:r w:rsidRPr="00F92F6B">
              <w:rPr>
                <w:sz w:val="16"/>
                <w:szCs w:val="16"/>
              </w:rPr>
              <w:t>18.2.0</w:t>
            </w:r>
          </w:p>
        </w:tc>
      </w:tr>
      <w:tr w:rsidR="006C004A" w:rsidRPr="00F92F6B"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F92F6B"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F92F6B" w:rsidRDefault="00A76456"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F92F6B" w:rsidRDefault="00A76456" w:rsidP="00AE28A2">
            <w:pPr>
              <w:pStyle w:val="TAC"/>
              <w:keepNext w:val="0"/>
              <w:keepLines w:val="0"/>
              <w:widowControl w:val="0"/>
              <w:jc w:val="left"/>
              <w:rPr>
                <w:rFonts w:eastAsiaTheme="minorEastAsia"/>
                <w:sz w:val="16"/>
                <w:szCs w:val="16"/>
              </w:rPr>
            </w:pPr>
            <w:r w:rsidRPr="00F92F6B">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F92F6B" w:rsidRDefault="00A76456" w:rsidP="00AE28A2">
            <w:pPr>
              <w:pStyle w:val="TAL"/>
              <w:keepNext w:val="0"/>
              <w:keepLines w:val="0"/>
              <w:widowControl w:val="0"/>
              <w:jc w:val="center"/>
              <w:rPr>
                <w:sz w:val="16"/>
                <w:szCs w:val="16"/>
              </w:rPr>
            </w:pPr>
            <w:r w:rsidRPr="00F92F6B">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F92F6B" w:rsidRDefault="00A76456"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F92F6B" w:rsidRDefault="00A76456" w:rsidP="00AE28A2">
            <w:pPr>
              <w:pStyle w:val="TAC"/>
              <w:keepNext w:val="0"/>
              <w:keepLines w:val="0"/>
              <w:widowControl w:val="0"/>
              <w:rPr>
                <w:sz w:val="16"/>
                <w:szCs w:val="16"/>
              </w:rPr>
            </w:pPr>
            <w:r w:rsidRPr="00F92F6B">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F92F6B" w:rsidRDefault="00A76456" w:rsidP="00AE28A2">
            <w:pPr>
              <w:widowControl w:val="0"/>
              <w:spacing w:after="0"/>
              <w:rPr>
                <w:rFonts w:ascii="Arial" w:hAnsi="Arial" w:cs="Arial"/>
                <w:sz w:val="16"/>
                <w:szCs w:val="16"/>
              </w:rPr>
            </w:pPr>
            <w:r w:rsidRPr="00F92F6B">
              <w:rPr>
                <w:rFonts w:ascii="Arial" w:hAnsi="Arial" w:cs="Arial"/>
                <w:sz w:val="16"/>
                <w:szCs w:val="16"/>
              </w:rPr>
              <w:t>Correction on SDT RRC Release with resume indication [</w:t>
            </w:r>
            <w:proofErr w:type="spellStart"/>
            <w:r w:rsidRPr="00F92F6B">
              <w:rPr>
                <w:rFonts w:ascii="Arial" w:hAnsi="Arial" w:cs="Arial"/>
                <w:sz w:val="16"/>
                <w:szCs w:val="16"/>
              </w:rPr>
              <w:t>SDT_ReleaseEnh</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F92F6B" w:rsidRDefault="00A76456" w:rsidP="00AE28A2">
            <w:pPr>
              <w:pStyle w:val="TAC"/>
              <w:keepNext w:val="0"/>
              <w:keepLines w:val="0"/>
              <w:widowControl w:val="0"/>
              <w:jc w:val="left"/>
              <w:rPr>
                <w:sz w:val="16"/>
                <w:szCs w:val="16"/>
              </w:rPr>
            </w:pPr>
            <w:r w:rsidRPr="00F92F6B">
              <w:rPr>
                <w:sz w:val="16"/>
                <w:szCs w:val="16"/>
              </w:rPr>
              <w:t>18.2.0</w:t>
            </w:r>
          </w:p>
        </w:tc>
      </w:tr>
      <w:tr w:rsidR="006C004A" w:rsidRPr="00F92F6B"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F92F6B"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F92F6B" w:rsidRDefault="005B1AB2"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F92F6B" w:rsidRDefault="005B1AB2" w:rsidP="00AE28A2">
            <w:pPr>
              <w:pStyle w:val="TAC"/>
              <w:keepNext w:val="0"/>
              <w:keepLines w:val="0"/>
              <w:widowControl w:val="0"/>
              <w:jc w:val="left"/>
              <w:rPr>
                <w:rFonts w:eastAsiaTheme="minorEastAsia"/>
                <w:sz w:val="16"/>
                <w:szCs w:val="16"/>
              </w:rPr>
            </w:pPr>
            <w:r w:rsidRPr="00F92F6B">
              <w:rPr>
                <w:rFonts w:eastAsiaTheme="minorEastAsia"/>
                <w:sz w:val="16"/>
                <w:szCs w:val="16"/>
              </w:rPr>
              <w:t>RP-2415</w:t>
            </w:r>
            <w:r w:rsidR="000F4554" w:rsidRPr="00F92F6B">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F92F6B" w:rsidRDefault="005B1AB2" w:rsidP="00AE28A2">
            <w:pPr>
              <w:pStyle w:val="TAL"/>
              <w:keepNext w:val="0"/>
              <w:keepLines w:val="0"/>
              <w:widowControl w:val="0"/>
              <w:jc w:val="center"/>
              <w:rPr>
                <w:sz w:val="16"/>
                <w:szCs w:val="16"/>
              </w:rPr>
            </w:pPr>
            <w:r w:rsidRPr="00F92F6B">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F92F6B" w:rsidRDefault="005B1AB2"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F92F6B" w:rsidRDefault="005B1AB2"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F92F6B" w:rsidRDefault="000F4554" w:rsidP="00AE28A2">
            <w:pPr>
              <w:widowControl w:val="0"/>
              <w:spacing w:after="0"/>
              <w:rPr>
                <w:rFonts w:ascii="Arial" w:hAnsi="Arial" w:cs="Arial"/>
                <w:sz w:val="16"/>
                <w:szCs w:val="16"/>
              </w:rPr>
            </w:pPr>
            <w:r w:rsidRPr="00F92F6B">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F92F6B" w:rsidRDefault="000F4554" w:rsidP="00AE28A2">
            <w:pPr>
              <w:pStyle w:val="TAC"/>
              <w:keepNext w:val="0"/>
              <w:keepLines w:val="0"/>
              <w:widowControl w:val="0"/>
              <w:jc w:val="left"/>
              <w:rPr>
                <w:sz w:val="16"/>
                <w:szCs w:val="16"/>
              </w:rPr>
            </w:pPr>
            <w:r w:rsidRPr="00F92F6B">
              <w:rPr>
                <w:sz w:val="16"/>
                <w:szCs w:val="16"/>
              </w:rPr>
              <w:t>18.2.0</w:t>
            </w:r>
          </w:p>
        </w:tc>
      </w:tr>
      <w:tr w:rsidR="006C004A" w:rsidRPr="00F92F6B"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F92F6B"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F92F6B" w:rsidRDefault="000F4554"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F92F6B" w:rsidRDefault="000F4554" w:rsidP="00AE28A2">
            <w:pPr>
              <w:pStyle w:val="TAC"/>
              <w:keepNext w:val="0"/>
              <w:keepLines w:val="0"/>
              <w:widowControl w:val="0"/>
              <w:jc w:val="left"/>
              <w:rPr>
                <w:rFonts w:eastAsiaTheme="minorEastAsia"/>
                <w:sz w:val="16"/>
                <w:szCs w:val="16"/>
              </w:rPr>
            </w:pPr>
            <w:r w:rsidRPr="00F92F6B">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F92F6B" w:rsidRDefault="000F4554" w:rsidP="00AE28A2">
            <w:pPr>
              <w:pStyle w:val="TAL"/>
              <w:keepNext w:val="0"/>
              <w:keepLines w:val="0"/>
              <w:widowControl w:val="0"/>
              <w:jc w:val="center"/>
              <w:rPr>
                <w:sz w:val="16"/>
                <w:szCs w:val="16"/>
              </w:rPr>
            </w:pPr>
            <w:r w:rsidRPr="00F92F6B">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F92F6B" w:rsidRDefault="000F4554"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F92F6B" w:rsidRDefault="000F4554"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F92F6B" w:rsidRDefault="000F4554" w:rsidP="00AE28A2">
            <w:pPr>
              <w:widowControl w:val="0"/>
              <w:spacing w:after="0"/>
              <w:rPr>
                <w:rFonts w:ascii="Arial" w:hAnsi="Arial" w:cs="Arial"/>
                <w:sz w:val="16"/>
                <w:szCs w:val="16"/>
              </w:rPr>
            </w:pPr>
            <w:r w:rsidRPr="00F92F6B">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F92F6B" w:rsidRDefault="000F4554" w:rsidP="00AE28A2">
            <w:pPr>
              <w:pStyle w:val="TAC"/>
              <w:keepNext w:val="0"/>
              <w:keepLines w:val="0"/>
              <w:widowControl w:val="0"/>
              <w:jc w:val="left"/>
              <w:rPr>
                <w:sz w:val="16"/>
                <w:szCs w:val="16"/>
              </w:rPr>
            </w:pPr>
            <w:r w:rsidRPr="00F92F6B">
              <w:rPr>
                <w:sz w:val="16"/>
                <w:szCs w:val="16"/>
              </w:rPr>
              <w:t>18.2.0</w:t>
            </w:r>
          </w:p>
        </w:tc>
      </w:tr>
      <w:tr w:rsidR="006C004A" w:rsidRPr="00F92F6B"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F92F6B"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F92F6B" w:rsidRDefault="007C61DD"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F92F6B" w:rsidRDefault="007C61DD" w:rsidP="00AE28A2">
            <w:pPr>
              <w:pStyle w:val="TAC"/>
              <w:keepNext w:val="0"/>
              <w:keepLines w:val="0"/>
              <w:widowControl w:val="0"/>
              <w:jc w:val="left"/>
              <w:rPr>
                <w:rFonts w:eastAsiaTheme="minorEastAsia"/>
                <w:sz w:val="16"/>
                <w:szCs w:val="16"/>
              </w:rPr>
            </w:pPr>
            <w:r w:rsidRPr="00F92F6B">
              <w:rPr>
                <w:rFonts w:eastAsiaTheme="minorEastAsia"/>
                <w:sz w:val="16"/>
                <w:szCs w:val="16"/>
              </w:rPr>
              <w:t>RP-24157</w:t>
            </w:r>
            <w:r w:rsidR="00C5658A" w:rsidRPr="00F92F6B">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F92F6B" w:rsidRDefault="007C61DD" w:rsidP="00AE28A2">
            <w:pPr>
              <w:pStyle w:val="TAL"/>
              <w:keepNext w:val="0"/>
              <w:keepLines w:val="0"/>
              <w:widowControl w:val="0"/>
              <w:jc w:val="center"/>
              <w:rPr>
                <w:sz w:val="16"/>
                <w:szCs w:val="16"/>
              </w:rPr>
            </w:pPr>
            <w:r w:rsidRPr="00F92F6B">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F92F6B" w:rsidRDefault="007C61DD"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F92F6B" w:rsidRDefault="007C61DD"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F92F6B" w:rsidRDefault="007C61DD" w:rsidP="00AE28A2">
            <w:pPr>
              <w:widowControl w:val="0"/>
              <w:spacing w:after="0"/>
              <w:rPr>
                <w:rFonts w:ascii="Arial" w:hAnsi="Arial" w:cs="Arial"/>
                <w:sz w:val="16"/>
                <w:szCs w:val="16"/>
              </w:rPr>
            </w:pPr>
            <w:r w:rsidRPr="00F92F6B">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F92F6B" w:rsidRDefault="007C61DD" w:rsidP="00AE28A2">
            <w:pPr>
              <w:pStyle w:val="TAC"/>
              <w:keepNext w:val="0"/>
              <w:keepLines w:val="0"/>
              <w:widowControl w:val="0"/>
              <w:jc w:val="left"/>
              <w:rPr>
                <w:sz w:val="16"/>
                <w:szCs w:val="16"/>
              </w:rPr>
            </w:pPr>
            <w:r w:rsidRPr="00F92F6B">
              <w:rPr>
                <w:sz w:val="16"/>
                <w:szCs w:val="16"/>
              </w:rPr>
              <w:t>18.2.0</w:t>
            </w:r>
          </w:p>
        </w:tc>
      </w:tr>
      <w:tr w:rsidR="006C004A" w:rsidRPr="00F92F6B"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F92F6B"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F92F6B" w:rsidRDefault="00705F23"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F92F6B" w:rsidRDefault="00705F23" w:rsidP="00AE28A2">
            <w:pPr>
              <w:pStyle w:val="TAC"/>
              <w:keepNext w:val="0"/>
              <w:keepLines w:val="0"/>
              <w:widowControl w:val="0"/>
              <w:jc w:val="left"/>
              <w:rPr>
                <w:rFonts w:eastAsiaTheme="minorEastAsia"/>
                <w:sz w:val="16"/>
                <w:szCs w:val="16"/>
              </w:rPr>
            </w:pPr>
            <w:r w:rsidRPr="00F92F6B">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F92F6B" w:rsidRDefault="00705F23" w:rsidP="00AE28A2">
            <w:pPr>
              <w:pStyle w:val="TAL"/>
              <w:keepNext w:val="0"/>
              <w:keepLines w:val="0"/>
              <w:widowControl w:val="0"/>
              <w:jc w:val="center"/>
              <w:rPr>
                <w:sz w:val="16"/>
                <w:szCs w:val="16"/>
              </w:rPr>
            </w:pPr>
            <w:r w:rsidRPr="00F92F6B">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F92F6B" w:rsidRDefault="00705F23"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F92F6B" w:rsidRDefault="00705F23"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F92F6B" w:rsidRDefault="00705F23" w:rsidP="00AE28A2">
            <w:pPr>
              <w:widowControl w:val="0"/>
              <w:spacing w:after="0"/>
              <w:rPr>
                <w:rFonts w:ascii="Arial" w:hAnsi="Arial" w:cs="Arial"/>
                <w:sz w:val="16"/>
                <w:szCs w:val="16"/>
              </w:rPr>
            </w:pPr>
            <w:r w:rsidRPr="00F92F6B">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F92F6B" w:rsidRDefault="00705F23" w:rsidP="00AE28A2">
            <w:pPr>
              <w:pStyle w:val="TAC"/>
              <w:keepNext w:val="0"/>
              <w:keepLines w:val="0"/>
              <w:widowControl w:val="0"/>
              <w:jc w:val="left"/>
              <w:rPr>
                <w:sz w:val="16"/>
                <w:szCs w:val="16"/>
              </w:rPr>
            </w:pPr>
            <w:r w:rsidRPr="00F92F6B">
              <w:rPr>
                <w:sz w:val="16"/>
                <w:szCs w:val="16"/>
              </w:rPr>
              <w:t>18.2.0</w:t>
            </w:r>
          </w:p>
        </w:tc>
      </w:tr>
      <w:tr w:rsidR="006C004A" w:rsidRPr="00F92F6B"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F92F6B"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F92F6B" w:rsidRDefault="00CB3DDE" w:rsidP="00AE28A2">
            <w:pPr>
              <w:pStyle w:val="TAC"/>
              <w:keepNext w:val="0"/>
              <w:keepLines w:val="0"/>
              <w:widowControl w:val="0"/>
              <w:jc w:val="left"/>
              <w:rPr>
                <w:sz w:val="16"/>
                <w:szCs w:val="16"/>
              </w:rPr>
            </w:pPr>
            <w:r w:rsidRPr="00F92F6B">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F92F6B" w:rsidRDefault="00CB3DDE" w:rsidP="00AE28A2">
            <w:pPr>
              <w:pStyle w:val="TAC"/>
              <w:keepNext w:val="0"/>
              <w:keepLines w:val="0"/>
              <w:widowControl w:val="0"/>
              <w:jc w:val="left"/>
              <w:rPr>
                <w:rFonts w:eastAsiaTheme="minorEastAsia"/>
                <w:sz w:val="16"/>
                <w:szCs w:val="16"/>
              </w:rPr>
            </w:pPr>
            <w:r w:rsidRPr="00F92F6B">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F92F6B" w:rsidRDefault="00CB3DDE" w:rsidP="00AE28A2">
            <w:pPr>
              <w:pStyle w:val="TAL"/>
              <w:keepNext w:val="0"/>
              <w:keepLines w:val="0"/>
              <w:widowControl w:val="0"/>
              <w:jc w:val="center"/>
              <w:rPr>
                <w:sz w:val="16"/>
                <w:szCs w:val="16"/>
              </w:rPr>
            </w:pPr>
            <w:r w:rsidRPr="00F92F6B">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F92F6B" w:rsidRDefault="00CB3DDE" w:rsidP="00AE28A2">
            <w:pPr>
              <w:pStyle w:val="TAR"/>
              <w:keepNext w:val="0"/>
              <w:keepLines w:val="0"/>
              <w:widowControl w:val="0"/>
              <w:jc w:val="center"/>
              <w:rPr>
                <w:sz w:val="16"/>
                <w:szCs w:val="16"/>
              </w:rPr>
            </w:pPr>
            <w:r w:rsidRPr="00F92F6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F92F6B" w:rsidRDefault="00CB3DDE" w:rsidP="00AE28A2">
            <w:pPr>
              <w:pStyle w:val="TAC"/>
              <w:keepNext w:val="0"/>
              <w:keepLines w:val="0"/>
              <w:widowControl w:val="0"/>
              <w:rPr>
                <w:sz w:val="16"/>
                <w:szCs w:val="16"/>
              </w:rPr>
            </w:pPr>
            <w:r w:rsidRPr="00F92F6B">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F92F6B" w:rsidRDefault="00CB3DDE" w:rsidP="00AE28A2">
            <w:pPr>
              <w:widowControl w:val="0"/>
              <w:spacing w:after="0"/>
              <w:rPr>
                <w:rFonts w:ascii="Arial" w:hAnsi="Arial" w:cs="Arial"/>
                <w:sz w:val="16"/>
                <w:szCs w:val="16"/>
              </w:rPr>
            </w:pPr>
            <w:r w:rsidRPr="00F92F6B">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F92F6B" w:rsidRDefault="00CB3DDE" w:rsidP="00AE28A2">
            <w:pPr>
              <w:pStyle w:val="TAC"/>
              <w:keepNext w:val="0"/>
              <w:keepLines w:val="0"/>
              <w:widowControl w:val="0"/>
              <w:jc w:val="left"/>
              <w:rPr>
                <w:sz w:val="16"/>
                <w:szCs w:val="16"/>
              </w:rPr>
            </w:pPr>
            <w:r w:rsidRPr="00F92F6B">
              <w:rPr>
                <w:sz w:val="16"/>
                <w:szCs w:val="16"/>
              </w:rPr>
              <w:t>18.2.0</w:t>
            </w:r>
          </w:p>
        </w:tc>
      </w:tr>
      <w:tr w:rsidR="006C004A" w:rsidRPr="00F92F6B"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F92F6B"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F92F6B" w:rsidRDefault="00A57786" w:rsidP="00AE28A2">
            <w:pPr>
              <w:pStyle w:val="TAC"/>
              <w:keepNext w:val="0"/>
              <w:keepLines w:val="0"/>
              <w:widowControl w:val="0"/>
              <w:jc w:val="left"/>
              <w:rPr>
                <w:rFonts w:eastAsiaTheme="minorEastAsia"/>
                <w:sz w:val="16"/>
                <w:szCs w:val="16"/>
              </w:rPr>
            </w:pPr>
            <w:r w:rsidRPr="00F92F6B">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F92F6B" w:rsidRDefault="00A57786" w:rsidP="00AE28A2">
            <w:pPr>
              <w:pStyle w:val="TAC"/>
              <w:keepNext w:val="0"/>
              <w:keepLines w:val="0"/>
              <w:widowControl w:val="0"/>
              <w:jc w:val="left"/>
              <w:rPr>
                <w:rFonts w:eastAsiaTheme="minorEastAsia"/>
                <w:sz w:val="16"/>
                <w:szCs w:val="16"/>
              </w:rPr>
            </w:pPr>
            <w:r w:rsidRPr="00F92F6B">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F92F6B" w:rsidRDefault="00A57786" w:rsidP="00AE28A2">
            <w:pPr>
              <w:pStyle w:val="TAL"/>
              <w:keepNext w:val="0"/>
              <w:keepLines w:val="0"/>
              <w:widowControl w:val="0"/>
              <w:jc w:val="center"/>
              <w:rPr>
                <w:rFonts w:eastAsiaTheme="minorEastAsia"/>
                <w:sz w:val="16"/>
                <w:szCs w:val="16"/>
              </w:rPr>
            </w:pPr>
            <w:r w:rsidRPr="00F92F6B">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F92F6B" w:rsidRDefault="00A57786"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F92F6B" w:rsidRDefault="00A57786"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F92F6B" w:rsidRDefault="00A57786" w:rsidP="00AE28A2">
            <w:pPr>
              <w:widowControl w:val="0"/>
              <w:spacing w:after="0"/>
              <w:rPr>
                <w:rFonts w:ascii="Arial" w:hAnsi="Arial" w:cs="Arial"/>
                <w:sz w:val="16"/>
                <w:szCs w:val="16"/>
              </w:rPr>
            </w:pPr>
            <w:r w:rsidRPr="00F92F6B">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F92F6B" w:rsidRDefault="00A57786" w:rsidP="00AE28A2">
            <w:pPr>
              <w:pStyle w:val="TAC"/>
              <w:keepNext w:val="0"/>
              <w:keepLines w:val="0"/>
              <w:widowControl w:val="0"/>
              <w:jc w:val="left"/>
              <w:rPr>
                <w:rFonts w:eastAsiaTheme="minorEastAsia"/>
                <w:sz w:val="16"/>
                <w:szCs w:val="16"/>
              </w:rPr>
            </w:pPr>
            <w:r w:rsidRPr="00F92F6B">
              <w:rPr>
                <w:rFonts w:eastAsiaTheme="minorEastAsia"/>
                <w:sz w:val="16"/>
                <w:szCs w:val="16"/>
              </w:rPr>
              <w:t>18.2.0</w:t>
            </w:r>
          </w:p>
        </w:tc>
      </w:tr>
      <w:tr w:rsidR="006C004A" w:rsidRPr="00F92F6B"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F92F6B"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F92F6B" w:rsidRDefault="00CA752D" w:rsidP="00AE28A2">
            <w:pPr>
              <w:pStyle w:val="TAC"/>
              <w:keepNext w:val="0"/>
              <w:keepLines w:val="0"/>
              <w:widowControl w:val="0"/>
              <w:jc w:val="left"/>
              <w:rPr>
                <w:rFonts w:eastAsiaTheme="minorEastAsia"/>
                <w:sz w:val="16"/>
                <w:szCs w:val="16"/>
              </w:rPr>
            </w:pPr>
            <w:r w:rsidRPr="00F92F6B">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F92F6B" w:rsidRDefault="00CA752D" w:rsidP="00AE28A2">
            <w:pPr>
              <w:pStyle w:val="TAC"/>
              <w:keepNext w:val="0"/>
              <w:keepLines w:val="0"/>
              <w:widowControl w:val="0"/>
              <w:jc w:val="left"/>
              <w:rPr>
                <w:rFonts w:eastAsiaTheme="minorEastAsia"/>
                <w:sz w:val="16"/>
                <w:szCs w:val="16"/>
              </w:rPr>
            </w:pPr>
            <w:r w:rsidRPr="00F92F6B">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F92F6B" w:rsidRDefault="00CA752D" w:rsidP="00AE28A2">
            <w:pPr>
              <w:pStyle w:val="TAL"/>
              <w:keepNext w:val="0"/>
              <w:keepLines w:val="0"/>
              <w:widowControl w:val="0"/>
              <w:jc w:val="center"/>
              <w:rPr>
                <w:rFonts w:eastAsiaTheme="minorEastAsia"/>
                <w:sz w:val="16"/>
                <w:szCs w:val="16"/>
              </w:rPr>
            </w:pPr>
            <w:r w:rsidRPr="00F92F6B">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F92F6B" w:rsidRDefault="00CA752D"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F92F6B" w:rsidRDefault="00CA752D"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F92F6B" w:rsidRDefault="00CA752D" w:rsidP="00AE28A2">
            <w:pPr>
              <w:widowControl w:val="0"/>
              <w:spacing w:after="0"/>
              <w:rPr>
                <w:rFonts w:ascii="Arial" w:hAnsi="Arial" w:cs="Arial"/>
                <w:sz w:val="16"/>
                <w:szCs w:val="16"/>
              </w:rPr>
            </w:pPr>
            <w:r w:rsidRPr="00F92F6B">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F92F6B" w:rsidRDefault="00CA752D" w:rsidP="00AE28A2">
            <w:pPr>
              <w:pStyle w:val="TAC"/>
              <w:keepNext w:val="0"/>
              <w:keepLines w:val="0"/>
              <w:widowControl w:val="0"/>
              <w:jc w:val="left"/>
              <w:rPr>
                <w:rFonts w:eastAsiaTheme="minorEastAsia"/>
                <w:sz w:val="16"/>
                <w:szCs w:val="16"/>
              </w:rPr>
            </w:pPr>
            <w:r w:rsidRPr="00F92F6B">
              <w:rPr>
                <w:rFonts w:eastAsiaTheme="minorEastAsia"/>
                <w:sz w:val="16"/>
                <w:szCs w:val="16"/>
              </w:rPr>
              <w:t>18.2.0</w:t>
            </w:r>
          </w:p>
        </w:tc>
      </w:tr>
      <w:tr w:rsidR="006C004A" w:rsidRPr="00F92F6B"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F92F6B"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F92F6B" w:rsidRDefault="005E7B82" w:rsidP="00AE28A2">
            <w:pPr>
              <w:pStyle w:val="TAC"/>
              <w:keepNext w:val="0"/>
              <w:keepLines w:val="0"/>
              <w:widowControl w:val="0"/>
              <w:jc w:val="left"/>
              <w:rPr>
                <w:rFonts w:eastAsiaTheme="minorEastAsia"/>
                <w:sz w:val="16"/>
                <w:szCs w:val="16"/>
              </w:rPr>
            </w:pPr>
            <w:r w:rsidRPr="00F92F6B">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F92F6B" w:rsidRDefault="005E7B82" w:rsidP="00AE28A2">
            <w:pPr>
              <w:pStyle w:val="TAC"/>
              <w:keepNext w:val="0"/>
              <w:keepLines w:val="0"/>
              <w:widowControl w:val="0"/>
              <w:jc w:val="left"/>
              <w:rPr>
                <w:rFonts w:eastAsiaTheme="minorEastAsia"/>
                <w:sz w:val="16"/>
                <w:szCs w:val="16"/>
              </w:rPr>
            </w:pPr>
            <w:r w:rsidRPr="00F92F6B">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F92F6B" w:rsidRDefault="005E7B82" w:rsidP="00AE28A2">
            <w:pPr>
              <w:pStyle w:val="TAL"/>
              <w:keepNext w:val="0"/>
              <w:keepLines w:val="0"/>
              <w:widowControl w:val="0"/>
              <w:jc w:val="center"/>
              <w:rPr>
                <w:rFonts w:eastAsiaTheme="minorEastAsia"/>
                <w:sz w:val="16"/>
                <w:szCs w:val="16"/>
              </w:rPr>
            </w:pPr>
            <w:r w:rsidRPr="00F92F6B">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F92F6B" w:rsidRDefault="005E7B82"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F92F6B" w:rsidRDefault="005E7B82"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F92F6B" w:rsidRDefault="005E7B82" w:rsidP="00AE28A2">
            <w:pPr>
              <w:widowControl w:val="0"/>
              <w:spacing w:after="0"/>
              <w:rPr>
                <w:rFonts w:ascii="Arial" w:hAnsi="Arial" w:cs="Arial"/>
                <w:sz w:val="16"/>
                <w:szCs w:val="16"/>
              </w:rPr>
            </w:pPr>
            <w:r w:rsidRPr="00F92F6B">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F92F6B" w:rsidRDefault="005E7B82" w:rsidP="00AE28A2">
            <w:pPr>
              <w:pStyle w:val="TAC"/>
              <w:keepNext w:val="0"/>
              <w:keepLines w:val="0"/>
              <w:widowControl w:val="0"/>
              <w:jc w:val="left"/>
              <w:rPr>
                <w:rFonts w:eastAsiaTheme="minorEastAsia"/>
                <w:sz w:val="16"/>
                <w:szCs w:val="16"/>
              </w:rPr>
            </w:pPr>
            <w:r w:rsidRPr="00F92F6B">
              <w:rPr>
                <w:rFonts w:eastAsiaTheme="minorEastAsia"/>
                <w:sz w:val="16"/>
                <w:szCs w:val="16"/>
              </w:rPr>
              <w:t>18.2.0</w:t>
            </w:r>
          </w:p>
        </w:tc>
      </w:tr>
      <w:tr w:rsidR="006C004A" w:rsidRPr="00F92F6B"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F92F6B"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F92F6B" w:rsidRDefault="009A70AE" w:rsidP="009A70AE">
            <w:pPr>
              <w:pStyle w:val="TAC"/>
              <w:keepNext w:val="0"/>
              <w:keepLines w:val="0"/>
              <w:widowControl w:val="0"/>
              <w:jc w:val="left"/>
              <w:rPr>
                <w:rFonts w:eastAsiaTheme="minorEastAsia"/>
                <w:sz w:val="16"/>
                <w:szCs w:val="16"/>
              </w:rPr>
            </w:pPr>
            <w:r w:rsidRPr="00F92F6B">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F92F6B" w:rsidRDefault="009A70AE" w:rsidP="00AE28A2">
            <w:pPr>
              <w:pStyle w:val="TAC"/>
              <w:keepNext w:val="0"/>
              <w:keepLines w:val="0"/>
              <w:widowControl w:val="0"/>
              <w:jc w:val="left"/>
              <w:rPr>
                <w:rFonts w:eastAsiaTheme="minorEastAsia"/>
                <w:sz w:val="16"/>
                <w:szCs w:val="16"/>
              </w:rPr>
            </w:pPr>
            <w:r w:rsidRPr="00F92F6B">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F92F6B" w:rsidRDefault="009A70AE" w:rsidP="00AE28A2">
            <w:pPr>
              <w:pStyle w:val="TAL"/>
              <w:keepNext w:val="0"/>
              <w:keepLines w:val="0"/>
              <w:widowControl w:val="0"/>
              <w:jc w:val="center"/>
              <w:rPr>
                <w:rFonts w:eastAsiaTheme="minorEastAsia"/>
                <w:sz w:val="16"/>
                <w:szCs w:val="16"/>
              </w:rPr>
            </w:pPr>
            <w:r w:rsidRPr="00F92F6B">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F92F6B" w:rsidRDefault="009A70AE"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F92F6B" w:rsidRDefault="009A70AE"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F92F6B" w:rsidRDefault="009A70AE" w:rsidP="00AE28A2">
            <w:pPr>
              <w:widowControl w:val="0"/>
              <w:spacing w:after="0"/>
              <w:rPr>
                <w:rFonts w:ascii="Arial" w:hAnsi="Arial" w:cs="Arial"/>
                <w:sz w:val="16"/>
                <w:szCs w:val="16"/>
              </w:rPr>
            </w:pPr>
            <w:r w:rsidRPr="00F92F6B">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F92F6B" w:rsidRDefault="009A70AE" w:rsidP="00AE28A2">
            <w:pPr>
              <w:pStyle w:val="TAC"/>
              <w:keepNext w:val="0"/>
              <w:keepLines w:val="0"/>
              <w:widowControl w:val="0"/>
              <w:jc w:val="left"/>
              <w:rPr>
                <w:rFonts w:eastAsiaTheme="minorEastAsia"/>
                <w:sz w:val="16"/>
                <w:szCs w:val="16"/>
              </w:rPr>
            </w:pPr>
            <w:r w:rsidRPr="00F92F6B">
              <w:rPr>
                <w:rFonts w:eastAsiaTheme="minorEastAsia"/>
                <w:sz w:val="16"/>
                <w:szCs w:val="16"/>
              </w:rPr>
              <w:t>18.2.0</w:t>
            </w:r>
          </w:p>
        </w:tc>
      </w:tr>
      <w:tr w:rsidR="006C004A" w:rsidRPr="00F92F6B"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F92F6B" w:rsidRDefault="008C4F4B" w:rsidP="00AE28A2">
            <w:pPr>
              <w:pStyle w:val="TAC"/>
              <w:keepNext w:val="0"/>
              <w:keepLines w:val="0"/>
              <w:widowControl w:val="0"/>
              <w:rPr>
                <w:sz w:val="16"/>
                <w:szCs w:val="16"/>
              </w:rPr>
            </w:pPr>
            <w:r w:rsidRPr="00F92F6B">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F92F6B" w:rsidRDefault="008C4F4B"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F92F6B" w:rsidRDefault="008C4F4B" w:rsidP="00AE28A2">
            <w:pPr>
              <w:pStyle w:val="TAC"/>
              <w:keepNext w:val="0"/>
              <w:keepLines w:val="0"/>
              <w:widowControl w:val="0"/>
              <w:jc w:val="left"/>
              <w:rPr>
                <w:rFonts w:eastAsiaTheme="minorEastAsia"/>
                <w:sz w:val="16"/>
                <w:szCs w:val="16"/>
              </w:rPr>
            </w:pPr>
            <w:r w:rsidRPr="00F92F6B">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F92F6B" w:rsidRDefault="008C4F4B" w:rsidP="00AE28A2">
            <w:pPr>
              <w:pStyle w:val="TAL"/>
              <w:keepNext w:val="0"/>
              <w:keepLines w:val="0"/>
              <w:widowControl w:val="0"/>
              <w:jc w:val="center"/>
              <w:rPr>
                <w:rFonts w:eastAsiaTheme="minorEastAsia"/>
                <w:sz w:val="16"/>
                <w:szCs w:val="16"/>
              </w:rPr>
            </w:pPr>
            <w:r w:rsidRPr="00F92F6B">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F92F6B" w:rsidRDefault="008C4F4B" w:rsidP="00AE28A2">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F92F6B" w:rsidRDefault="008C4F4B" w:rsidP="00AE28A2">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F92F6B" w:rsidRDefault="008C4F4B" w:rsidP="00AE28A2">
            <w:pPr>
              <w:widowControl w:val="0"/>
              <w:spacing w:after="0"/>
              <w:rPr>
                <w:rFonts w:ascii="Arial" w:hAnsi="Arial" w:cs="Arial"/>
                <w:sz w:val="16"/>
                <w:szCs w:val="16"/>
              </w:rPr>
            </w:pPr>
            <w:r w:rsidRPr="00F92F6B">
              <w:rPr>
                <w:rFonts w:ascii="Arial" w:hAnsi="Arial" w:cs="Arial"/>
                <w:sz w:val="16"/>
                <w:szCs w:val="16"/>
              </w:rPr>
              <w:t xml:space="preserve">Alignment of </w:t>
            </w:r>
            <w:proofErr w:type="spellStart"/>
            <w:r w:rsidRPr="00F92F6B">
              <w:rPr>
                <w:rFonts w:ascii="Arial" w:hAnsi="Arial" w:cs="Arial"/>
                <w:sz w:val="16"/>
                <w:szCs w:val="16"/>
              </w:rPr>
              <w:t>mps-PriorityAccess</w:t>
            </w:r>
            <w:proofErr w:type="spellEnd"/>
            <w:r w:rsidRPr="00F92F6B">
              <w:rPr>
                <w:rFonts w:ascii="Arial" w:hAnsi="Arial" w:cs="Arial"/>
                <w:sz w:val="16"/>
                <w:szCs w:val="16"/>
              </w:rPr>
              <w:t xml:space="preserve">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F92F6B" w:rsidRDefault="008C4F4B" w:rsidP="00AE28A2">
            <w:pPr>
              <w:pStyle w:val="TAC"/>
              <w:keepNext w:val="0"/>
              <w:keepLines w:val="0"/>
              <w:widowControl w:val="0"/>
              <w:jc w:val="left"/>
              <w:rPr>
                <w:rFonts w:eastAsiaTheme="minorEastAsia"/>
                <w:sz w:val="16"/>
                <w:szCs w:val="16"/>
              </w:rPr>
            </w:pPr>
            <w:r w:rsidRPr="00F92F6B">
              <w:rPr>
                <w:rFonts w:eastAsiaTheme="minorEastAsia"/>
                <w:sz w:val="16"/>
                <w:szCs w:val="16"/>
              </w:rPr>
              <w:t>18.</w:t>
            </w:r>
            <w:r w:rsidR="00731F81" w:rsidRPr="00F92F6B">
              <w:rPr>
                <w:rFonts w:eastAsiaTheme="minorEastAsia"/>
                <w:sz w:val="16"/>
                <w:szCs w:val="16"/>
              </w:rPr>
              <w:t>3</w:t>
            </w:r>
            <w:r w:rsidRPr="00F92F6B">
              <w:rPr>
                <w:rFonts w:eastAsiaTheme="minorEastAsia"/>
                <w:sz w:val="16"/>
                <w:szCs w:val="16"/>
              </w:rPr>
              <w:t>.0</w:t>
            </w:r>
          </w:p>
        </w:tc>
      </w:tr>
      <w:tr w:rsidR="006C004A" w:rsidRPr="00F92F6B"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F92F6B"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F92F6B" w:rsidRDefault="005F2848"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F92F6B" w:rsidRDefault="005F2848" w:rsidP="00AE28A2">
            <w:pPr>
              <w:pStyle w:val="TAC"/>
              <w:keepNext w:val="0"/>
              <w:keepLines w:val="0"/>
              <w:widowControl w:val="0"/>
              <w:jc w:val="left"/>
              <w:rPr>
                <w:rFonts w:eastAsiaTheme="minorEastAsia"/>
                <w:sz w:val="16"/>
                <w:szCs w:val="16"/>
              </w:rPr>
            </w:pPr>
            <w:r w:rsidRPr="00F92F6B">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F92F6B" w:rsidRDefault="005F2848" w:rsidP="00AE28A2">
            <w:pPr>
              <w:pStyle w:val="TAL"/>
              <w:keepNext w:val="0"/>
              <w:keepLines w:val="0"/>
              <w:widowControl w:val="0"/>
              <w:jc w:val="center"/>
              <w:rPr>
                <w:rFonts w:eastAsiaTheme="minorEastAsia"/>
                <w:sz w:val="16"/>
                <w:szCs w:val="16"/>
              </w:rPr>
            </w:pPr>
            <w:r w:rsidRPr="00F92F6B">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F92F6B" w:rsidRDefault="005F2848" w:rsidP="00AE28A2">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F92F6B" w:rsidRDefault="005F2848" w:rsidP="00AE28A2">
            <w:pPr>
              <w:pStyle w:val="TAC"/>
              <w:keepNext w:val="0"/>
              <w:keepLines w:val="0"/>
              <w:widowControl w:val="0"/>
              <w:rPr>
                <w:rFonts w:eastAsiaTheme="minorEastAsia"/>
                <w:sz w:val="16"/>
                <w:szCs w:val="16"/>
              </w:rPr>
            </w:pPr>
            <w:r w:rsidRPr="00F92F6B">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F92F6B" w:rsidRDefault="005F2848" w:rsidP="00AE28A2">
            <w:pPr>
              <w:widowControl w:val="0"/>
              <w:spacing w:after="0"/>
              <w:rPr>
                <w:rFonts w:ascii="Arial" w:hAnsi="Arial" w:cs="Arial"/>
                <w:sz w:val="16"/>
                <w:szCs w:val="16"/>
              </w:rPr>
            </w:pPr>
            <w:r w:rsidRPr="00F92F6B">
              <w:rPr>
                <w:rFonts w:ascii="Arial" w:hAnsi="Arial" w:cs="Arial"/>
                <w:sz w:val="16"/>
                <w:szCs w:val="16"/>
              </w:rPr>
              <w:t>Introduction of barring exemption for emergency call [</w:t>
            </w:r>
            <w:proofErr w:type="spellStart"/>
            <w:r w:rsidRPr="00F92F6B">
              <w:rPr>
                <w:rFonts w:ascii="Arial" w:hAnsi="Arial" w:cs="Arial"/>
                <w:sz w:val="16"/>
                <w:szCs w:val="16"/>
              </w:rPr>
              <w:t>EM_Call_Exemption</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F92F6B" w:rsidRDefault="005F2848"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F92F6B"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F92F6B" w:rsidRDefault="0033139D"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F92F6B" w:rsidRDefault="0033139D" w:rsidP="00AE28A2">
            <w:pPr>
              <w:pStyle w:val="TAC"/>
              <w:keepNext w:val="0"/>
              <w:keepLines w:val="0"/>
              <w:widowControl w:val="0"/>
              <w:jc w:val="left"/>
              <w:rPr>
                <w:rFonts w:eastAsiaTheme="minorEastAsia"/>
                <w:sz w:val="16"/>
                <w:szCs w:val="16"/>
              </w:rPr>
            </w:pPr>
            <w:r w:rsidRPr="00F92F6B">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F92F6B" w:rsidRDefault="0033139D" w:rsidP="00AE28A2">
            <w:pPr>
              <w:pStyle w:val="TAL"/>
              <w:keepNext w:val="0"/>
              <w:keepLines w:val="0"/>
              <w:widowControl w:val="0"/>
              <w:jc w:val="center"/>
              <w:rPr>
                <w:rFonts w:eastAsiaTheme="minorEastAsia"/>
                <w:sz w:val="16"/>
                <w:szCs w:val="16"/>
              </w:rPr>
            </w:pPr>
            <w:r w:rsidRPr="00F92F6B">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F92F6B" w:rsidRDefault="0033139D" w:rsidP="00AE28A2">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F92F6B" w:rsidRDefault="0033139D" w:rsidP="00AE28A2">
            <w:pPr>
              <w:pStyle w:val="TAC"/>
              <w:keepNext w:val="0"/>
              <w:keepLines w:val="0"/>
              <w:widowControl w:val="0"/>
              <w:rPr>
                <w:rFonts w:eastAsiaTheme="minorEastAsia"/>
                <w:sz w:val="16"/>
                <w:szCs w:val="16"/>
              </w:rPr>
            </w:pPr>
            <w:r w:rsidRPr="00F92F6B">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F92F6B" w:rsidRDefault="0033139D" w:rsidP="00AE28A2">
            <w:pPr>
              <w:widowControl w:val="0"/>
              <w:spacing w:after="0"/>
              <w:rPr>
                <w:rFonts w:ascii="Arial" w:hAnsi="Arial" w:cs="Arial"/>
                <w:sz w:val="16"/>
                <w:szCs w:val="16"/>
              </w:rPr>
            </w:pPr>
            <w:r w:rsidRPr="00F92F6B">
              <w:rPr>
                <w:rFonts w:ascii="Arial" w:hAnsi="Arial" w:cs="Arial"/>
                <w:sz w:val="16"/>
                <w:szCs w:val="16"/>
              </w:rPr>
              <w:t xml:space="preserve">Introduction of unknown </w:t>
            </w:r>
            <w:proofErr w:type="spellStart"/>
            <w:r w:rsidRPr="00F92F6B">
              <w:rPr>
                <w:rFonts w:ascii="Arial" w:hAnsi="Arial" w:cs="Arial"/>
                <w:sz w:val="16"/>
                <w:szCs w:val="16"/>
              </w:rPr>
              <w:t>SCell</w:t>
            </w:r>
            <w:proofErr w:type="spellEnd"/>
            <w:r w:rsidRPr="00F92F6B">
              <w:rPr>
                <w:rFonts w:ascii="Arial" w:hAnsi="Arial" w:cs="Arial"/>
                <w:sz w:val="16"/>
                <w:szCs w:val="16"/>
              </w:rPr>
              <w:t xml:space="preserve">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F92F6B" w:rsidRDefault="0033139D"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F92F6B"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F92F6B" w:rsidRDefault="00654830"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F92F6B" w:rsidRDefault="00654830" w:rsidP="00AE28A2">
            <w:pPr>
              <w:pStyle w:val="TAC"/>
              <w:keepNext w:val="0"/>
              <w:keepLines w:val="0"/>
              <w:widowControl w:val="0"/>
              <w:jc w:val="left"/>
              <w:rPr>
                <w:rFonts w:eastAsiaTheme="minorEastAsia"/>
                <w:sz w:val="16"/>
                <w:szCs w:val="16"/>
              </w:rPr>
            </w:pPr>
            <w:r w:rsidRPr="00F92F6B">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F92F6B" w:rsidRDefault="00654830" w:rsidP="00AE28A2">
            <w:pPr>
              <w:pStyle w:val="TAL"/>
              <w:keepNext w:val="0"/>
              <w:keepLines w:val="0"/>
              <w:widowControl w:val="0"/>
              <w:jc w:val="center"/>
              <w:rPr>
                <w:rFonts w:eastAsiaTheme="minorEastAsia"/>
                <w:sz w:val="16"/>
                <w:szCs w:val="16"/>
              </w:rPr>
            </w:pPr>
            <w:r w:rsidRPr="00F92F6B">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F92F6B" w:rsidRDefault="00654830" w:rsidP="00AE28A2">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F92F6B" w:rsidRDefault="00654830"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F92F6B" w:rsidRDefault="00654830" w:rsidP="00AE28A2">
            <w:pPr>
              <w:widowControl w:val="0"/>
              <w:spacing w:after="0"/>
              <w:rPr>
                <w:rFonts w:ascii="Arial" w:hAnsi="Arial" w:cs="Arial"/>
                <w:sz w:val="16"/>
                <w:szCs w:val="16"/>
              </w:rPr>
            </w:pPr>
            <w:r w:rsidRPr="00F92F6B">
              <w:rPr>
                <w:rFonts w:ascii="Arial" w:hAnsi="Arial" w:cs="Arial"/>
                <w:sz w:val="16"/>
                <w:szCs w:val="16"/>
              </w:rPr>
              <w:t xml:space="preserve">Miscellaneous Stage-2 corrections on R18 </w:t>
            </w:r>
            <w:proofErr w:type="spellStart"/>
            <w:r w:rsidRPr="00F92F6B">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F92F6B" w:rsidRDefault="00654830"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F92F6B"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F92F6B" w:rsidRDefault="00DA0F0F"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F92F6B" w:rsidRDefault="00DA0F0F" w:rsidP="00AE28A2">
            <w:pPr>
              <w:pStyle w:val="TAC"/>
              <w:keepNext w:val="0"/>
              <w:keepLines w:val="0"/>
              <w:widowControl w:val="0"/>
              <w:jc w:val="left"/>
              <w:rPr>
                <w:rFonts w:eastAsiaTheme="minorEastAsia"/>
                <w:sz w:val="16"/>
                <w:szCs w:val="16"/>
              </w:rPr>
            </w:pPr>
            <w:r w:rsidRPr="00F92F6B">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F92F6B" w:rsidRDefault="00DA0F0F" w:rsidP="00AE28A2">
            <w:pPr>
              <w:pStyle w:val="TAL"/>
              <w:keepNext w:val="0"/>
              <w:keepLines w:val="0"/>
              <w:widowControl w:val="0"/>
              <w:jc w:val="center"/>
              <w:rPr>
                <w:rFonts w:eastAsiaTheme="minorEastAsia"/>
                <w:sz w:val="16"/>
                <w:szCs w:val="16"/>
              </w:rPr>
            </w:pPr>
            <w:r w:rsidRPr="00F92F6B">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F92F6B" w:rsidRDefault="00DA0F0F" w:rsidP="00AE28A2">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F92F6B" w:rsidRDefault="00DA0F0F"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F92F6B" w:rsidRDefault="00DA0F0F" w:rsidP="00AE28A2">
            <w:pPr>
              <w:widowControl w:val="0"/>
              <w:spacing w:after="0"/>
              <w:rPr>
                <w:rFonts w:ascii="Arial" w:hAnsi="Arial" w:cs="Arial"/>
                <w:sz w:val="16"/>
                <w:szCs w:val="16"/>
              </w:rPr>
            </w:pPr>
            <w:r w:rsidRPr="00F92F6B">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F92F6B" w:rsidRDefault="00DA0F0F"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F92F6B"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F92F6B" w:rsidRDefault="00A32907"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F92F6B" w:rsidRDefault="00A32907" w:rsidP="00AE28A2">
            <w:pPr>
              <w:pStyle w:val="TAC"/>
              <w:keepNext w:val="0"/>
              <w:keepLines w:val="0"/>
              <w:widowControl w:val="0"/>
              <w:jc w:val="left"/>
              <w:rPr>
                <w:rFonts w:eastAsiaTheme="minorEastAsia"/>
                <w:sz w:val="16"/>
                <w:szCs w:val="16"/>
              </w:rPr>
            </w:pPr>
            <w:r w:rsidRPr="00F92F6B">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F92F6B" w:rsidRDefault="00A32907" w:rsidP="00AE28A2">
            <w:pPr>
              <w:pStyle w:val="TAL"/>
              <w:keepNext w:val="0"/>
              <w:keepLines w:val="0"/>
              <w:widowControl w:val="0"/>
              <w:jc w:val="center"/>
              <w:rPr>
                <w:rFonts w:eastAsiaTheme="minorEastAsia"/>
                <w:sz w:val="16"/>
                <w:szCs w:val="16"/>
              </w:rPr>
            </w:pPr>
            <w:r w:rsidRPr="00F92F6B">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F92F6B" w:rsidRDefault="00A32907"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F92F6B" w:rsidRDefault="00A32907" w:rsidP="00AE28A2">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F92F6B" w:rsidRDefault="00A32907" w:rsidP="00AE28A2">
            <w:pPr>
              <w:widowControl w:val="0"/>
              <w:spacing w:after="0"/>
              <w:rPr>
                <w:rFonts w:ascii="Arial" w:hAnsi="Arial" w:cs="Arial"/>
                <w:sz w:val="16"/>
                <w:szCs w:val="16"/>
              </w:rPr>
            </w:pPr>
            <w:r w:rsidRPr="00F92F6B">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F92F6B" w:rsidRDefault="00A32907"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F92F6B"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F92F6B" w:rsidRDefault="00242C3C"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F92F6B" w:rsidRDefault="00242C3C" w:rsidP="00AE28A2">
            <w:pPr>
              <w:pStyle w:val="TAC"/>
              <w:keepNext w:val="0"/>
              <w:keepLines w:val="0"/>
              <w:widowControl w:val="0"/>
              <w:jc w:val="left"/>
              <w:rPr>
                <w:rFonts w:eastAsiaTheme="minorEastAsia"/>
                <w:sz w:val="16"/>
                <w:szCs w:val="16"/>
              </w:rPr>
            </w:pPr>
            <w:r w:rsidRPr="00F92F6B">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F92F6B" w:rsidRDefault="00242C3C" w:rsidP="00AE28A2">
            <w:pPr>
              <w:pStyle w:val="TAL"/>
              <w:keepNext w:val="0"/>
              <w:keepLines w:val="0"/>
              <w:widowControl w:val="0"/>
              <w:jc w:val="center"/>
              <w:rPr>
                <w:rFonts w:eastAsiaTheme="minorEastAsia"/>
                <w:sz w:val="16"/>
                <w:szCs w:val="16"/>
              </w:rPr>
            </w:pPr>
            <w:r w:rsidRPr="00F92F6B">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F92F6B" w:rsidRDefault="00242C3C" w:rsidP="00AE28A2">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F92F6B" w:rsidRDefault="00242C3C"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F92F6B" w:rsidRDefault="00242C3C" w:rsidP="00AE28A2">
            <w:pPr>
              <w:widowControl w:val="0"/>
              <w:spacing w:after="0"/>
              <w:rPr>
                <w:rFonts w:ascii="Arial" w:hAnsi="Arial" w:cs="Arial"/>
                <w:sz w:val="16"/>
                <w:szCs w:val="16"/>
              </w:rPr>
            </w:pPr>
            <w:r w:rsidRPr="00F92F6B">
              <w:rPr>
                <w:rFonts w:ascii="Arial" w:hAnsi="Arial" w:cs="Arial"/>
                <w:sz w:val="16"/>
                <w:szCs w:val="16"/>
              </w:rPr>
              <w:t xml:space="preserve">Rapporteur Stage 2 Corrections for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F92F6B" w:rsidRDefault="00242C3C"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F92F6B"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F92F6B" w:rsidRDefault="00F3394A"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F92F6B" w:rsidRDefault="00F3394A" w:rsidP="00AE28A2">
            <w:pPr>
              <w:pStyle w:val="TAC"/>
              <w:keepNext w:val="0"/>
              <w:keepLines w:val="0"/>
              <w:widowControl w:val="0"/>
              <w:jc w:val="left"/>
              <w:rPr>
                <w:rFonts w:eastAsiaTheme="minorEastAsia"/>
                <w:sz w:val="16"/>
                <w:szCs w:val="16"/>
              </w:rPr>
            </w:pPr>
            <w:r w:rsidRPr="00F92F6B">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F92F6B" w:rsidRDefault="00F3394A" w:rsidP="00AE28A2">
            <w:pPr>
              <w:pStyle w:val="TAL"/>
              <w:keepNext w:val="0"/>
              <w:keepLines w:val="0"/>
              <w:widowControl w:val="0"/>
              <w:jc w:val="center"/>
              <w:rPr>
                <w:rFonts w:eastAsiaTheme="minorEastAsia"/>
                <w:sz w:val="16"/>
                <w:szCs w:val="16"/>
              </w:rPr>
            </w:pPr>
            <w:r w:rsidRPr="00F92F6B">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F92F6B" w:rsidRDefault="00F3394A"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F92F6B" w:rsidRDefault="00F3394A"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F92F6B" w:rsidRDefault="00F3394A" w:rsidP="00AE28A2">
            <w:pPr>
              <w:widowControl w:val="0"/>
              <w:spacing w:after="0"/>
              <w:rPr>
                <w:rFonts w:ascii="Arial" w:hAnsi="Arial" w:cs="Arial"/>
                <w:sz w:val="16"/>
                <w:szCs w:val="16"/>
              </w:rPr>
            </w:pPr>
            <w:r w:rsidRPr="00F92F6B">
              <w:rPr>
                <w:rFonts w:ascii="Arial" w:hAnsi="Arial" w:cs="Arial"/>
                <w:sz w:val="16"/>
                <w:szCs w:val="16"/>
              </w:rPr>
              <w:t xml:space="preserve">Correction on broadcast reception for </w:t>
            </w:r>
            <w:proofErr w:type="spellStart"/>
            <w:r w:rsidRPr="00F92F6B">
              <w:rPr>
                <w:rFonts w:ascii="Arial" w:hAnsi="Arial" w:cs="Arial"/>
                <w:sz w:val="16"/>
                <w:szCs w:val="16"/>
              </w:rPr>
              <w:t>eRedcap</w:t>
            </w:r>
            <w:proofErr w:type="spellEnd"/>
            <w:r w:rsidRPr="00F92F6B">
              <w:rPr>
                <w:rFonts w:ascii="Arial" w:hAnsi="Arial" w:cs="Arial"/>
                <w:sz w:val="16"/>
                <w:szCs w:val="16"/>
              </w:rPr>
              <w:t xml:space="preserve">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F92F6B" w:rsidRDefault="00F3394A"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F92F6B"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F92F6B" w:rsidRDefault="00F96974"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F92F6B" w:rsidRDefault="00F96974" w:rsidP="00AE28A2">
            <w:pPr>
              <w:pStyle w:val="TAC"/>
              <w:keepNext w:val="0"/>
              <w:keepLines w:val="0"/>
              <w:widowControl w:val="0"/>
              <w:jc w:val="left"/>
              <w:rPr>
                <w:rFonts w:eastAsiaTheme="minorEastAsia"/>
                <w:sz w:val="16"/>
                <w:szCs w:val="16"/>
              </w:rPr>
            </w:pPr>
            <w:r w:rsidRPr="00F92F6B">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F92F6B" w:rsidRDefault="00F96974" w:rsidP="00AE28A2">
            <w:pPr>
              <w:pStyle w:val="TAL"/>
              <w:keepNext w:val="0"/>
              <w:keepLines w:val="0"/>
              <w:widowControl w:val="0"/>
              <w:jc w:val="center"/>
              <w:rPr>
                <w:rFonts w:eastAsiaTheme="minorEastAsia"/>
                <w:sz w:val="16"/>
                <w:szCs w:val="16"/>
              </w:rPr>
            </w:pPr>
            <w:r w:rsidRPr="00F92F6B">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F92F6B" w:rsidRDefault="00F96974"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F92F6B" w:rsidRDefault="00F96974"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F92F6B" w:rsidRDefault="00F96974" w:rsidP="00AE28A2">
            <w:pPr>
              <w:widowControl w:val="0"/>
              <w:spacing w:after="0"/>
              <w:rPr>
                <w:rFonts w:ascii="Arial" w:hAnsi="Arial" w:cs="Arial"/>
                <w:sz w:val="16"/>
                <w:szCs w:val="16"/>
              </w:rPr>
            </w:pPr>
            <w:r w:rsidRPr="00F92F6B">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F92F6B" w:rsidRDefault="00F96974"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F92F6B"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F92F6B" w:rsidRDefault="009D2E52"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F92F6B" w:rsidRDefault="009D2E52" w:rsidP="00AE28A2">
            <w:pPr>
              <w:pStyle w:val="TAC"/>
              <w:keepNext w:val="0"/>
              <w:keepLines w:val="0"/>
              <w:widowControl w:val="0"/>
              <w:jc w:val="left"/>
              <w:rPr>
                <w:rFonts w:eastAsiaTheme="minorEastAsia"/>
                <w:sz w:val="16"/>
                <w:szCs w:val="16"/>
              </w:rPr>
            </w:pPr>
            <w:r w:rsidRPr="00F92F6B">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F92F6B" w:rsidRDefault="009D2E52" w:rsidP="00AE28A2">
            <w:pPr>
              <w:pStyle w:val="TAL"/>
              <w:keepNext w:val="0"/>
              <w:keepLines w:val="0"/>
              <w:widowControl w:val="0"/>
              <w:jc w:val="center"/>
              <w:rPr>
                <w:rFonts w:eastAsiaTheme="minorEastAsia"/>
                <w:sz w:val="16"/>
                <w:szCs w:val="16"/>
              </w:rPr>
            </w:pPr>
            <w:r w:rsidRPr="00F92F6B">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F92F6B" w:rsidRDefault="009D2E52" w:rsidP="00AE28A2">
            <w:pPr>
              <w:pStyle w:val="TAR"/>
              <w:keepNext w:val="0"/>
              <w:keepLines w:val="0"/>
              <w:widowControl w:val="0"/>
              <w:jc w:val="center"/>
              <w:rPr>
                <w:rFonts w:eastAsiaTheme="minorEastAsia"/>
                <w:sz w:val="16"/>
                <w:szCs w:val="16"/>
              </w:rPr>
            </w:pPr>
            <w:r w:rsidRPr="00F92F6B">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F92F6B" w:rsidRDefault="009D2E52"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F92F6B" w:rsidRDefault="009D2E52" w:rsidP="00AE28A2">
            <w:pPr>
              <w:widowControl w:val="0"/>
              <w:spacing w:after="0"/>
              <w:rPr>
                <w:rFonts w:ascii="Arial" w:hAnsi="Arial" w:cs="Arial"/>
                <w:sz w:val="16"/>
                <w:szCs w:val="16"/>
              </w:rPr>
            </w:pPr>
            <w:r w:rsidRPr="00F92F6B">
              <w:rPr>
                <w:rFonts w:ascii="Arial" w:hAnsi="Arial" w:cs="Arial"/>
                <w:sz w:val="16"/>
                <w:szCs w:val="16"/>
              </w:rPr>
              <w:t xml:space="preserve">Corrections on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F92F6B" w:rsidRDefault="009D2E52"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F92F6B"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F92F6B" w:rsidRDefault="00EC681C"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F92F6B" w:rsidRDefault="00EC681C" w:rsidP="00AE28A2">
            <w:pPr>
              <w:pStyle w:val="TAC"/>
              <w:keepNext w:val="0"/>
              <w:keepLines w:val="0"/>
              <w:widowControl w:val="0"/>
              <w:jc w:val="left"/>
              <w:rPr>
                <w:rFonts w:eastAsiaTheme="minorEastAsia"/>
                <w:sz w:val="16"/>
                <w:szCs w:val="16"/>
              </w:rPr>
            </w:pPr>
            <w:r w:rsidRPr="00F92F6B">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F92F6B" w:rsidRDefault="00EC681C" w:rsidP="00AE28A2">
            <w:pPr>
              <w:pStyle w:val="TAL"/>
              <w:keepNext w:val="0"/>
              <w:keepLines w:val="0"/>
              <w:widowControl w:val="0"/>
              <w:jc w:val="center"/>
              <w:rPr>
                <w:rFonts w:eastAsiaTheme="minorEastAsia"/>
                <w:sz w:val="16"/>
                <w:szCs w:val="16"/>
              </w:rPr>
            </w:pPr>
            <w:r w:rsidRPr="00F92F6B">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F92F6B" w:rsidRDefault="00EC681C"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F92F6B" w:rsidRDefault="00EC681C"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F92F6B" w:rsidRDefault="00EC681C" w:rsidP="00AE28A2">
            <w:pPr>
              <w:widowControl w:val="0"/>
              <w:spacing w:after="0"/>
              <w:rPr>
                <w:rFonts w:ascii="Arial" w:hAnsi="Arial" w:cs="Arial"/>
                <w:sz w:val="16"/>
                <w:szCs w:val="16"/>
              </w:rPr>
            </w:pPr>
            <w:r w:rsidRPr="00F92F6B">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F92F6B" w:rsidRDefault="00EC681C"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F92F6B"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F92F6B" w:rsidRDefault="00F43007" w:rsidP="009A70AE">
            <w:pPr>
              <w:pStyle w:val="TAC"/>
              <w:keepNext w:val="0"/>
              <w:keepLines w:val="0"/>
              <w:widowControl w:val="0"/>
              <w:jc w:val="left"/>
              <w:rPr>
                <w:rFonts w:eastAsiaTheme="minorEastAsia"/>
                <w:sz w:val="16"/>
                <w:szCs w:val="16"/>
              </w:rPr>
            </w:pPr>
            <w:r w:rsidRPr="00F92F6B">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F92F6B" w:rsidRDefault="00F43007" w:rsidP="00AE28A2">
            <w:pPr>
              <w:pStyle w:val="TAC"/>
              <w:keepNext w:val="0"/>
              <w:keepLines w:val="0"/>
              <w:widowControl w:val="0"/>
              <w:jc w:val="left"/>
              <w:rPr>
                <w:rFonts w:eastAsiaTheme="minorEastAsia"/>
                <w:sz w:val="16"/>
                <w:szCs w:val="16"/>
              </w:rPr>
            </w:pPr>
            <w:r w:rsidRPr="00F92F6B">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F92F6B" w:rsidRDefault="00F43007" w:rsidP="00AE28A2">
            <w:pPr>
              <w:pStyle w:val="TAL"/>
              <w:keepNext w:val="0"/>
              <w:keepLines w:val="0"/>
              <w:widowControl w:val="0"/>
              <w:jc w:val="center"/>
              <w:rPr>
                <w:rFonts w:eastAsiaTheme="minorEastAsia"/>
                <w:sz w:val="16"/>
                <w:szCs w:val="16"/>
              </w:rPr>
            </w:pPr>
            <w:r w:rsidRPr="00F92F6B">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F92F6B" w:rsidRDefault="00F43007" w:rsidP="00AE28A2">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F92F6B" w:rsidRDefault="00F43007"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F92F6B" w:rsidRDefault="00F43007" w:rsidP="00AE28A2">
            <w:pPr>
              <w:widowControl w:val="0"/>
              <w:spacing w:after="0"/>
              <w:rPr>
                <w:rFonts w:ascii="Arial" w:hAnsi="Arial" w:cs="Arial"/>
                <w:sz w:val="16"/>
                <w:szCs w:val="16"/>
              </w:rPr>
            </w:pPr>
            <w:r w:rsidRPr="00F92F6B">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F92F6B" w:rsidRDefault="00F43007" w:rsidP="00AE28A2">
            <w:pPr>
              <w:pStyle w:val="TAC"/>
              <w:keepNext w:val="0"/>
              <w:keepLines w:val="0"/>
              <w:widowControl w:val="0"/>
              <w:jc w:val="left"/>
              <w:rPr>
                <w:rFonts w:eastAsiaTheme="minorEastAsia"/>
                <w:sz w:val="16"/>
                <w:szCs w:val="16"/>
              </w:rPr>
            </w:pPr>
            <w:r w:rsidRPr="00F92F6B">
              <w:rPr>
                <w:rFonts w:eastAsiaTheme="minorEastAsia"/>
                <w:sz w:val="16"/>
                <w:szCs w:val="16"/>
              </w:rPr>
              <w:t>18.3.0</w:t>
            </w:r>
          </w:p>
        </w:tc>
      </w:tr>
      <w:tr w:rsidR="006C004A" w:rsidRPr="00F92F6B"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F92F6B" w:rsidRDefault="00AA376C" w:rsidP="00AE28A2">
            <w:pPr>
              <w:pStyle w:val="TAC"/>
              <w:keepNext w:val="0"/>
              <w:keepLines w:val="0"/>
              <w:widowControl w:val="0"/>
              <w:rPr>
                <w:sz w:val="16"/>
                <w:szCs w:val="16"/>
              </w:rPr>
            </w:pPr>
            <w:r w:rsidRPr="00F92F6B">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F92F6B" w:rsidRDefault="00AA376C" w:rsidP="009A70AE">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F92F6B" w:rsidRDefault="00AA376C" w:rsidP="00AE28A2">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F92F6B" w:rsidRDefault="00AA376C" w:rsidP="00AE28A2">
            <w:pPr>
              <w:pStyle w:val="TAL"/>
              <w:keepNext w:val="0"/>
              <w:keepLines w:val="0"/>
              <w:widowControl w:val="0"/>
              <w:jc w:val="center"/>
              <w:rPr>
                <w:rFonts w:eastAsiaTheme="minorEastAsia"/>
                <w:sz w:val="16"/>
                <w:szCs w:val="16"/>
              </w:rPr>
            </w:pPr>
            <w:r w:rsidRPr="00F92F6B">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F92F6B" w:rsidRDefault="00AA376C" w:rsidP="00AE28A2">
            <w:pPr>
              <w:pStyle w:val="TAR"/>
              <w:keepNext w:val="0"/>
              <w:keepLines w:val="0"/>
              <w:widowControl w:val="0"/>
              <w:jc w:val="center"/>
              <w:rPr>
                <w:rFonts w:eastAsiaTheme="minorEastAsia"/>
                <w:sz w:val="16"/>
                <w:szCs w:val="16"/>
              </w:rPr>
            </w:pPr>
            <w:r w:rsidRPr="00F92F6B">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F92F6B" w:rsidRDefault="00AA376C" w:rsidP="00AE28A2">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F92F6B" w:rsidRDefault="00AA376C" w:rsidP="00AE28A2">
            <w:pPr>
              <w:widowControl w:val="0"/>
              <w:spacing w:after="0"/>
              <w:rPr>
                <w:rFonts w:ascii="Arial" w:hAnsi="Arial" w:cs="Arial"/>
                <w:sz w:val="16"/>
                <w:szCs w:val="16"/>
              </w:rPr>
            </w:pPr>
            <w:r w:rsidRPr="00F92F6B">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F92F6B" w:rsidRDefault="00AA376C" w:rsidP="00AE28A2">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F92F6B"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F92F6B" w:rsidRDefault="00993C33"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F92F6B" w:rsidRDefault="00993C33"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F92F6B" w:rsidRDefault="00993C33" w:rsidP="003F3754">
            <w:pPr>
              <w:pStyle w:val="TAL"/>
              <w:keepNext w:val="0"/>
              <w:keepLines w:val="0"/>
              <w:widowControl w:val="0"/>
              <w:jc w:val="center"/>
              <w:rPr>
                <w:rFonts w:eastAsiaTheme="minorEastAsia"/>
                <w:sz w:val="16"/>
                <w:szCs w:val="16"/>
              </w:rPr>
            </w:pPr>
            <w:r w:rsidRPr="00F92F6B">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F92F6B" w:rsidRDefault="00993C33" w:rsidP="003F3754">
            <w:pPr>
              <w:pStyle w:val="TAR"/>
              <w:keepNext w:val="0"/>
              <w:keepLines w:val="0"/>
              <w:widowControl w:val="0"/>
              <w:jc w:val="center"/>
              <w:rPr>
                <w:rFonts w:eastAsiaTheme="minorEastAsia"/>
                <w:sz w:val="16"/>
                <w:szCs w:val="16"/>
              </w:rPr>
            </w:pPr>
            <w:r w:rsidRPr="00F92F6B">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F92F6B" w:rsidRDefault="00993C33"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F92F6B" w:rsidRDefault="00993C33" w:rsidP="003F3754">
            <w:pPr>
              <w:widowControl w:val="0"/>
              <w:spacing w:after="0"/>
              <w:rPr>
                <w:rFonts w:ascii="Arial" w:hAnsi="Arial" w:cs="Arial"/>
                <w:sz w:val="16"/>
                <w:szCs w:val="16"/>
              </w:rPr>
            </w:pPr>
            <w:r w:rsidRPr="00F92F6B">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F92F6B" w:rsidRDefault="00993C33"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F92F6B"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F92F6B" w:rsidRDefault="00050CCA"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F92F6B" w:rsidRDefault="00050CCA"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F92F6B" w:rsidRDefault="00050CCA" w:rsidP="003F3754">
            <w:pPr>
              <w:pStyle w:val="TAL"/>
              <w:keepNext w:val="0"/>
              <w:keepLines w:val="0"/>
              <w:widowControl w:val="0"/>
              <w:jc w:val="center"/>
              <w:rPr>
                <w:rFonts w:eastAsiaTheme="minorEastAsia"/>
                <w:sz w:val="16"/>
                <w:szCs w:val="16"/>
              </w:rPr>
            </w:pPr>
            <w:r w:rsidRPr="00F92F6B">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F92F6B" w:rsidRDefault="00050CCA"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F92F6B" w:rsidRDefault="00050CCA"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F92F6B" w:rsidRDefault="00050CCA" w:rsidP="003F3754">
            <w:pPr>
              <w:widowControl w:val="0"/>
              <w:spacing w:after="0"/>
              <w:rPr>
                <w:rFonts w:ascii="Arial" w:hAnsi="Arial" w:cs="Arial"/>
                <w:sz w:val="16"/>
                <w:szCs w:val="16"/>
              </w:rPr>
            </w:pPr>
            <w:r w:rsidRPr="00F92F6B">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F92F6B" w:rsidRDefault="00050CCA"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F92F6B"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F92F6B" w:rsidRDefault="00050CCA"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F92F6B" w:rsidRDefault="00050CCA"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F92F6B" w:rsidRDefault="00050CCA" w:rsidP="003F3754">
            <w:pPr>
              <w:pStyle w:val="TAL"/>
              <w:keepNext w:val="0"/>
              <w:keepLines w:val="0"/>
              <w:widowControl w:val="0"/>
              <w:jc w:val="center"/>
              <w:rPr>
                <w:rFonts w:eastAsiaTheme="minorEastAsia"/>
                <w:sz w:val="16"/>
                <w:szCs w:val="16"/>
              </w:rPr>
            </w:pPr>
            <w:r w:rsidRPr="00F92F6B">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F92F6B" w:rsidRDefault="00050CCA" w:rsidP="003F3754">
            <w:pPr>
              <w:pStyle w:val="TAR"/>
              <w:keepNext w:val="0"/>
              <w:keepLines w:val="0"/>
              <w:widowControl w:val="0"/>
              <w:jc w:val="center"/>
              <w:rPr>
                <w:rFonts w:eastAsiaTheme="minorEastAsia"/>
                <w:sz w:val="16"/>
                <w:szCs w:val="16"/>
              </w:rPr>
            </w:pPr>
            <w:r w:rsidRPr="00F92F6B">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F92F6B" w:rsidRDefault="00050CCA"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F92F6B" w:rsidRDefault="00050CCA" w:rsidP="003F3754">
            <w:pPr>
              <w:widowControl w:val="0"/>
              <w:spacing w:after="0"/>
              <w:rPr>
                <w:rFonts w:ascii="Arial" w:hAnsi="Arial" w:cs="Arial"/>
                <w:sz w:val="16"/>
                <w:szCs w:val="16"/>
              </w:rPr>
            </w:pPr>
            <w:r w:rsidRPr="00F92F6B">
              <w:rPr>
                <w:rFonts w:ascii="Arial" w:hAnsi="Arial" w:cs="Arial"/>
                <w:sz w:val="16"/>
                <w:szCs w:val="16"/>
              </w:rPr>
              <w:t>Misc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F92F6B" w:rsidRDefault="00050CCA"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F92F6B"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F92F6B" w:rsidRDefault="00584048"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F92F6B" w:rsidRDefault="00584048"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F92F6B" w:rsidRDefault="00584048" w:rsidP="003F3754">
            <w:pPr>
              <w:pStyle w:val="TAL"/>
              <w:keepNext w:val="0"/>
              <w:keepLines w:val="0"/>
              <w:widowControl w:val="0"/>
              <w:jc w:val="center"/>
              <w:rPr>
                <w:rFonts w:eastAsiaTheme="minorEastAsia"/>
                <w:sz w:val="16"/>
                <w:szCs w:val="16"/>
              </w:rPr>
            </w:pPr>
            <w:r w:rsidRPr="00F92F6B">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F92F6B" w:rsidRDefault="00584048" w:rsidP="003F3754">
            <w:pPr>
              <w:pStyle w:val="TAR"/>
              <w:keepNext w:val="0"/>
              <w:keepLines w:val="0"/>
              <w:widowControl w:val="0"/>
              <w:jc w:val="center"/>
              <w:rPr>
                <w:rFonts w:eastAsiaTheme="minorEastAsia"/>
                <w:sz w:val="16"/>
                <w:szCs w:val="16"/>
              </w:rPr>
            </w:pPr>
            <w:r w:rsidRPr="00F92F6B">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F92F6B" w:rsidRDefault="00584048"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F92F6B" w:rsidRDefault="00584048" w:rsidP="003F3754">
            <w:pPr>
              <w:widowControl w:val="0"/>
              <w:spacing w:after="0"/>
              <w:rPr>
                <w:rFonts w:ascii="Arial" w:hAnsi="Arial" w:cs="Arial"/>
                <w:sz w:val="16"/>
                <w:szCs w:val="16"/>
              </w:rPr>
            </w:pPr>
            <w:r w:rsidRPr="00F92F6B">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F92F6B" w:rsidRDefault="00584048"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F92F6B"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F92F6B" w:rsidRDefault="00732346"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F92F6B" w:rsidRDefault="00732346"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F92F6B" w:rsidRDefault="00732346" w:rsidP="003F3754">
            <w:pPr>
              <w:pStyle w:val="TAL"/>
              <w:keepNext w:val="0"/>
              <w:keepLines w:val="0"/>
              <w:widowControl w:val="0"/>
              <w:jc w:val="center"/>
              <w:rPr>
                <w:rFonts w:eastAsiaTheme="minorEastAsia"/>
                <w:sz w:val="16"/>
                <w:szCs w:val="16"/>
              </w:rPr>
            </w:pPr>
            <w:r w:rsidRPr="00F92F6B">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F92F6B" w:rsidRDefault="00732346" w:rsidP="003F3754">
            <w:pPr>
              <w:pStyle w:val="TAR"/>
              <w:keepNext w:val="0"/>
              <w:keepLines w:val="0"/>
              <w:widowControl w:val="0"/>
              <w:jc w:val="center"/>
              <w:rPr>
                <w:rFonts w:eastAsiaTheme="minorEastAsia"/>
                <w:sz w:val="16"/>
                <w:szCs w:val="16"/>
              </w:rPr>
            </w:pPr>
            <w:r w:rsidRPr="00F92F6B">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F92F6B" w:rsidRDefault="00732346"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F92F6B" w:rsidRDefault="00732346" w:rsidP="003F3754">
            <w:pPr>
              <w:widowControl w:val="0"/>
              <w:spacing w:after="0"/>
              <w:rPr>
                <w:rFonts w:ascii="Arial" w:hAnsi="Arial" w:cs="Arial"/>
                <w:sz w:val="16"/>
                <w:szCs w:val="16"/>
              </w:rPr>
            </w:pPr>
            <w:r w:rsidRPr="00F92F6B">
              <w:rPr>
                <w:rFonts w:ascii="Arial" w:hAnsi="Arial" w:cs="Arial"/>
                <w:sz w:val="16"/>
                <w:szCs w:val="16"/>
              </w:rPr>
              <w:t xml:space="preserve">Correction on priority-based </w:t>
            </w:r>
            <w:proofErr w:type="spellStart"/>
            <w:r w:rsidRPr="00F92F6B">
              <w:rPr>
                <w:rFonts w:ascii="Arial" w:hAnsi="Arial" w:cs="Arial"/>
                <w:sz w:val="16"/>
                <w:szCs w:val="16"/>
              </w:rPr>
              <w:t>QoE</w:t>
            </w:r>
            <w:proofErr w:type="spellEnd"/>
            <w:r w:rsidRPr="00F92F6B">
              <w:rPr>
                <w:rFonts w:ascii="Arial" w:hAnsi="Arial" w:cs="Arial"/>
                <w:sz w:val="16"/>
                <w:szCs w:val="16"/>
              </w:rPr>
              <w:t xml:space="preserv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F92F6B" w:rsidRDefault="00732346"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F92F6B"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F92F6B" w:rsidRDefault="00841F0E"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F92F6B" w:rsidRDefault="00841F0E"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F92F6B" w:rsidRDefault="00841F0E" w:rsidP="003F3754">
            <w:pPr>
              <w:pStyle w:val="TAL"/>
              <w:keepNext w:val="0"/>
              <w:keepLines w:val="0"/>
              <w:widowControl w:val="0"/>
              <w:jc w:val="center"/>
              <w:rPr>
                <w:rFonts w:eastAsiaTheme="minorEastAsia"/>
                <w:sz w:val="16"/>
                <w:szCs w:val="16"/>
              </w:rPr>
            </w:pPr>
            <w:r w:rsidRPr="00F92F6B">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F92F6B" w:rsidRDefault="00841F0E" w:rsidP="003F3754">
            <w:pPr>
              <w:pStyle w:val="TAR"/>
              <w:keepNext w:val="0"/>
              <w:keepLines w:val="0"/>
              <w:widowControl w:val="0"/>
              <w:jc w:val="center"/>
              <w:rPr>
                <w:rFonts w:eastAsiaTheme="minorEastAsia"/>
                <w:sz w:val="16"/>
                <w:szCs w:val="16"/>
              </w:rPr>
            </w:pPr>
            <w:r w:rsidRPr="00F92F6B">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F92F6B" w:rsidRDefault="00841F0E"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F92F6B" w:rsidRDefault="00841F0E" w:rsidP="003F3754">
            <w:pPr>
              <w:widowControl w:val="0"/>
              <w:spacing w:after="0"/>
              <w:rPr>
                <w:rFonts w:ascii="Arial" w:hAnsi="Arial" w:cs="Arial"/>
                <w:sz w:val="16"/>
                <w:szCs w:val="16"/>
              </w:rPr>
            </w:pPr>
            <w:r w:rsidRPr="00F92F6B">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F92F6B" w:rsidRDefault="00841F0E"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F92F6B"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F92F6B" w:rsidRDefault="00841F0E"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F92F6B" w:rsidRDefault="00841F0E"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F92F6B" w:rsidRDefault="00841F0E" w:rsidP="003F3754">
            <w:pPr>
              <w:pStyle w:val="TAL"/>
              <w:keepNext w:val="0"/>
              <w:keepLines w:val="0"/>
              <w:widowControl w:val="0"/>
              <w:jc w:val="center"/>
              <w:rPr>
                <w:rFonts w:eastAsiaTheme="minorEastAsia"/>
                <w:sz w:val="16"/>
                <w:szCs w:val="16"/>
              </w:rPr>
            </w:pPr>
            <w:r w:rsidRPr="00F92F6B">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F92F6B" w:rsidRDefault="00841F0E" w:rsidP="003F3754">
            <w:pPr>
              <w:pStyle w:val="TAR"/>
              <w:keepNext w:val="0"/>
              <w:keepLines w:val="0"/>
              <w:widowControl w:val="0"/>
              <w:jc w:val="center"/>
              <w:rPr>
                <w:rFonts w:eastAsiaTheme="minorEastAsia"/>
                <w:sz w:val="16"/>
                <w:szCs w:val="16"/>
              </w:rPr>
            </w:pPr>
            <w:r w:rsidRPr="00F92F6B">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F92F6B" w:rsidRDefault="00841F0E"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F92F6B" w:rsidRDefault="00841F0E" w:rsidP="003F3754">
            <w:pPr>
              <w:widowControl w:val="0"/>
              <w:spacing w:after="0"/>
              <w:rPr>
                <w:rFonts w:ascii="Arial" w:hAnsi="Arial" w:cs="Arial"/>
                <w:sz w:val="16"/>
                <w:szCs w:val="16"/>
              </w:rPr>
            </w:pPr>
            <w:r w:rsidRPr="00F92F6B">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F92F6B" w:rsidRDefault="00841F0E"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F92F6B"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F92F6B" w:rsidRDefault="0061013F"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F92F6B" w:rsidRDefault="0061013F"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F92F6B" w:rsidRDefault="0061013F" w:rsidP="003F3754">
            <w:pPr>
              <w:pStyle w:val="TAL"/>
              <w:keepNext w:val="0"/>
              <w:keepLines w:val="0"/>
              <w:widowControl w:val="0"/>
              <w:jc w:val="center"/>
              <w:rPr>
                <w:rFonts w:eastAsiaTheme="minorEastAsia"/>
                <w:sz w:val="16"/>
                <w:szCs w:val="16"/>
              </w:rPr>
            </w:pPr>
            <w:r w:rsidRPr="00F92F6B">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F92F6B" w:rsidRDefault="0061013F" w:rsidP="003F3754">
            <w:pPr>
              <w:pStyle w:val="TAR"/>
              <w:keepNext w:val="0"/>
              <w:keepLines w:val="0"/>
              <w:widowControl w:val="0"/>
              <w:jc w:val="center"/>
              <w:rPr>
                <w:rFonts w:eastAsiaTheme="minorEastAsia"/>
                <w:sz w:val="16"/>
                <w:szCs w:val="16"/>
              </w:rPr>
            </w:pPr>
            <w:r w:rsidRPr="00F92F6B">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F92F6B" w:rsidRDefault="0061013F"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F92F6B" w:rsidRDefault="0061013F" w:rsidP="003F3754">
            <w:pPr>
              <w:widowControl w:val="0"/>
              <w:spacing w:after="0"/>
              <w:rPr>
                <w:rFonts w:ascii="Arial" w:hAnsi="Arial" w:cs="Arial"/>
                <w:sz w:val="16"/>
                <w:szCs w:val="16"/>
              </w:rPr>
            </w:pPr>
            <w:r w:rsidRPr="00F92F6B">
              <w:rPr>
                <w:rFonts w:ascii="Arial" w:hAnsi="Arial" w:cs="Arial"/>
                <w:sz w:val="16"/>
                <w:szCs w:val="16"/>
              </w:rPr>
              <w:t xml:space="preserve">Miscellaneous and editorial changes for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F92F6B" w:rsidRDefault="0061013F"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F92F6B"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F92F6B" w:rsidRDefault="008B7996"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F92F6B" w:rsidRDefault="008B7996"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F92F6B" w:rsidRDefault="008B7996" w:rsidP="003F3754">
            <w:pPr>
              <w:pStyle w:val="TAL"/>
              <w:keepNext w:val="0"/>
              <w:keepLines w:val="0"/>
              <w:widowControl w:val="0"/>
              <w:jc w:val="center"/>
              <w:rPr>
                <w:rFonts w:eastAsiaTheme="minorEastAsia"/>
                <w:sz w:val="16"/>
                <w:szCs w:val="16"/>
              </w:rPr>
            </w:pPr>
            <w:r w:rsidRPr="00F92F6B">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F92F6B" w:rsidRDefault="008B7996"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F92F6B" w:rsidRDefault="008B7996"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F92F6B" w:rsidRDefault="008B7996" w:rsidP="003F3754">
            <w:pPr>
              <w:widowControl w:val="0"/>
              <w:spacing w:after="0"/>
              <w:rPr>
                <w:rFonts w:ascii="Arial" w:hAnsi="Arial" w:cs="Arial"/>
                <w:sz w:val="16"/>
                <w:szCs w:val="16"/>
              </w:rPr>
            </w:pPr>
            <w:r w:rsidRPr="00F92F6B">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F92F6B" w:rsidRDefault="008B7996"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F92F6B"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F92F6B" w:rsidRDefault="004E4A06"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F92F6B" w:rsidRDefault="004E4A06"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F92F6B" w:rsidRDefault="004E4A06" w:rsidP="003F3754">
            <w:pPr>
              <w:pStyle w:val="TAL"/>
              <w:keepNext w:val="0"/>
              <w:keepLines w:val="0"/>
              <w:widowControl w:val="0"/>
              <w:jc w:val="center"/>
              <w:rPr>
                <w:rFonts w:eastAsiaTheme="minorEastAsia"/>
                <w:sz w:val="16"/>
                <w:szCs w:val="16"/>
              </w:rPr>
            </w:pPr>
            <w:r w:rsidRPr="00F92F6B">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F92F6B" w:rsidRDefault="004E4A06"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F92F6B" w:rsidRDefault="004E4A06"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F92F6B" w:rsidRDefault="004E4A06" w:rsidP="003F3754">
            <w:pPr>
              <w:widowControl w:val="0"/>
              <w:spacing w:after="0"/>
              <w:rPr>
                <w:rFonts w:ascii="Arial" w:hAnsi="Arial" w:cs="Arial"/>
                <w:sz w:val="16"/>
                <w:szCs w:val="16"/>
              </w:rPr>
            </w:pPr>
            <w:r w:rsidRPr="00F92F6B">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F92F6B" w:rsidRDefault="004E4A06"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F92F6B"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F92F6B" w:rsidRDefault="004E4A06"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F92F6B" w:rsidRDefault="004E4A06"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F92F6B" w:rsidRDefault="004E4A06" w:rsidP="003F3754">
            <w:pPr>
              <w:pStyle w:val="TAL"/>
              <w:keepNext w:val="0"/>
              <w:keepLines w:val="0"/>
              <w:widowControl w:val="0"/>
              <w:jc w:val="center"/>
              <w:rPr>
                <w:rFonts w:eastAsiaTheme="minorEastAsia"/>
                <w:sz w:val="16"/>
                <w:szCs w:val="16"/>
              </w:rPr>
            </w:pPr>
            <w:r w:rsidRPr="00F92F6B">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F92F6B" w:rsidRDefault="004E4A06"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F92F6B" w:rsidRDefault="004E4A06"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F92F6B" w:rsidRDefault="004E4A06" w:rsidP="003F3754">
            <w:pPr>
              <w:widowControl w:val="0"/>
              <w:spacing w:after="0"/>
              <w:rPr>
                <w:rFonts w:ascii="Arial" w:hAnsi="Arial" w:cs="Arial"/>
                <w:sz w:val="16"/>
                <w:szCs w:val="16"/>
              </w:rPr>
            </w:pPr>
            <w:r w:rsidRPr="00F92F6B">
              <w:rPr>
                <w:rFonts w:ascii="Arial" w:hAnsi="Arial" w:cs="Arial"/>
                <w:sz w:val="16"/>
                <w:szCs w:val="16"/>
              </w:rPr>
              <w:t>Coexistence of NCR and CPAC with (e)</w:t>
            </w:r>
            <w:proofErr w:type="spellStart"/>
            <w:r w:rsidRPr="00F92F6B">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F92F6B" w:rsidRDefault="004E4A06"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F92F6B"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F92F6B" w:rsidRDefault="003250ED"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F92F6B" w:rsidRDefault="003250ED"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9325D2" w:rsidRPr="00F92F6B">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F92F6B" w:rsidRDefault="003250ED" w:rsidP="003F3754">
            <w:pPr>
              <w:pStyle w:val="TAL"/>
              <w:keepNext w:val="0"/>
              <w:keepLines w:val="0"/>
              <w:widowControl w:val="0"/>
              <w:jc w:val="center"/>
              <w:rPr>
                <w:rFonts w:eastAsiaTheme="minorEastAsia"/>
                <w:sz w:val="16"/>
                <w:szCs w:val="16"/>
              </w:rPr>
            </w:pPr>
            <w:r w:rsidRPr="00F92F6B">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F92F6B" w:rsidRDefault="003250ED"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F92F6B" w:rsidRDefault="003250ED"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F92F6B" w:rsidRDefault="003250ED" w:rsidP="003F3754">
            <w:pPr>
              <w:widowControl w:val="0"/>
              <w:spacing w:after="0"/>
              <w:rPr>
                <w:rFonts w:ascii="Arial" w:hAnsi="Arial" w:cs="Arial"/>
                <w:sz w:val="16"/>
                <w:szCs w:val="16"/>
              </w:rPr>
            </w:pPr>
            <w:r w:rsidRPr="00F92F6B">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F92F6B" w:rsidRDefault="003250ED"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F92F6B"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F92F6B" w:rsidRDefault="00F21C3C"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F92F6B" w:rsidRDefault="00F21C3C" w:rsidP="003F3754">
            <w:pPr>
              <w:pStyle w:val="TAC"/>
              <w:keepNext w:val="0"/>
              <w:keepLines w:val="0"/>
              <w:widowControl w:val="0"/>
              <w:jc w:val="left"/>
              <w:rPr>
                <w:rFonts w:eastAsiaTheme="minorEastAsia"/>
                <w:sz w:val="16"/>
                <w:szCs w:val="16"/>
              </w:rPr>
            </w:pPr>
            <w:r w:rsidRPr="00F92F6B">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F92F6B" w:rsidRDefault="00F21C3C" w:rsidP="003F3754">
            <w:pPr>
              <w:pStyle w:val="TAL"/>
              <w:keepNext w:val="0"/>
              <w:keepLines w:val="0"/>
              <w:widowControl w:val="0"/>
              <w:jc w:val="center"/>
              <w:rPr>
                <w:rFonts w:eastAsiaTheme="minorEastAsia"/>
                <w:sz w:val="16"/>
                <w:szCs w:val="16"/>
              </w:rPr>
            </w:pPr>
            <w:r w:rsidRPr="00F92F6B">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F92F6B" w:rsidRDefault="00F21C3C"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F92F6B" w:rsidRDefault="00F21C3C"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F92F6B" w:rsidRDefault="00F21C3C" w:rsidP="003F3754">
            <w:pPr>
              <w:widowControl w:val="0"/>
              <w:spacing w:after="0"/>
              <w:rPr>
                <w:rFonts w:ascii="Arial" w:hAnsi="Arial" w:cs="Arial"/>
                <w:sz w:val="16"/>
                <w:szCs w:val="16"/>
              </w:rPr>
            </w:pPr>
            <w:r w:rsidRPr="00F92F6B">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F92F6B" w:rsidRDefault="00F21C3C"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F92F6B"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F92F6B" w:rsidRDefault="008D5413"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F92F6B" w:rsidRDefault="008D5413" w:rsidP="003F3754">
            <w:pPr>
              <w:pStyle w:val="TAC"/>
              <w:keepNext w:val="0"/>
              <w:keepLines w:val="0"/>
              <w:widowControl w:val="0"/>
              <w:jc w:val="left"/>
              <w:rPr>
                <w:rFonts w:eastAsiaTheme="minorEastAsia"/>
                <w:sz w:val="16"/>
                <w:szCs w:val="16"/>
              </w:rPr>
            </w:pPr>
            <w:r w:rsidRPr="00F92F6B">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F92F6B" w:rsidRDefault="008D5413" w:rsidP="003F3754">
            <w:pPr>
              <w:pStyle w:val="TAL"/>
              <w:keepNext w:val="0"/>
              <w:keepLines w:val="0"/>
              <w:widowControl w:val="0"/>
              <w:jc w:val="center"/>
              <w:rPr>
                <w:rFonts w:eastAsiaTheme="minorEastAsia"/>
                <w:sz w:val="16"/>
                <w:szCs w:val="16"/>
              </w:rPr>
            </w:pPr>
            <w:r w:rsidRPr="00F92F6B">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F92F6B" w:rsidRDefault="008D5413"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F92F6B" w:rsidRDefault="008D5413"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F92F6B" w:rsidRDefault="008D5413" w:rsidP="003F3754">
            <w:pPr>
              <w:widowControl w:val="0"/>
              <w:spacing w:after="0"/>
              <w:rPr>
                <w:rFonts w:ascii="Arial" w:hAnsi="Arial" w:cs="Arial"/>
                <w:sz w:val="16"/>
                <w:szCs w:val="16"/>
              </w:rPr>
            </w:pPr>
            <w:r w:rsidRPr="00F92F6B">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F92F6B" w:rsidRDefault="008D5413"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F92F6B"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F92F6B" w:rsidRDefault="002D55E8"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F92F6B" w:rsidRDefault="002D55E8" w:rsidP="003F3754">
            <w:pPr>
              <w:pStyle w:val="TAC"/>
              <w:keepNext w:val="0"/>
              <w:keepLines w:val="0"/>
              <w:widowControl w:val="0"/>
              <w:jc w:val="left"/>
              <w:rPr>
                <w:rFonts w:eastAsiaTheme="minorEastAsia"/>
                <w:sz w:val="16"/>
                <w:szCs w:val="16"/>
              </w:rPr>
            </w:pPr>
            <w:r w:rsidRPr="00F92F6B">
              <w:rPr>
                <w:rFonts w:eastAsiaTheme="minorEastAsia"/>
                <w:sz w:val="16"/>
                <w:szCs w:val="16"/>
              </w:rPr>
              <w:t>RP-2432</w:t>
            </w:r>
            <w:r w:rsidR="003F6415" w:rsidRPr="00F92F6B">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F92F6B" w:rsidRDefault="002D55E8" w:rsidP="003F3754">
            <w:pPr>
              <w:pStyle w:val="TAL"/>
              <w:keepNext w:val="0"/>
              <w:keepLines w:val="0"/>
              <w:widowControl w:val="0"/>
              <w:jc w:val="center"/>
              <w:rPr>
                <w:rFonts w:eastAsiaTheme="minorEastAsia"/>
                <w:sz w:val="16"/>
                <w:szCs w:val="16"/>
              </w:rPr>
            </w:pPr>
            <w:r w:rsidRPr="00F92F6B">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F92F6B" w:rsidRDefault="002D55E8"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F92F6B" w:rsidRDefault="002D55E8"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F92F6B" w:rsidRDefault="002D55E8" w:rsidP="003F3754">
            <w:pPr>
              <w:widowControl w:val="0"/>
              <w:spacing w:after="0"/>
              <w:rPr>
                <w:rFonts w:ascii="Arial" w:hAnsi="Arial" w:cs="Arial"/>
                <w:sz w:val="16"/>
                <w:szCs w:val="16"/>
              </w:rPr>
            </w:pPr>
            <w:r w:rsidRPr="00F92F6B">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F92F6B" w:rsidRDefault="002D55E8"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F92F6B"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F92F6B" w:rsidRDefault="00752866"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F92F6B" w:rsidRDefault="00752866" w:rsidP="003F3754">
            <w:pPr>
              <w:pStyle w:val="TAC"/>
              <w:keepNext w:val="0"/>
              <w:keepLines w:val="0"/>
              <w:widowControl w:val="0"/>
              <w:jc w:val="left"/>
              <w:rPr>
                <w:rFonts w:eastAsiaTheme="minorEastAsia"/>
                <w:sz w:val="16"/>
                <w:szCs w:val="16"/>
              </w:rPr>
            </w:pPr>
            <w:r w:rsidRPr="00F92F6B">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F92F6B" w:rsidRDefault="00752866" w:rsidP="003F3754">
            <w:pPr>
              <w:pStyle w:val="TAL"/>
              <w:keepNext w:val="0"/>
              <w:keepLines w:val="0"/>
              <w:widowControl w:val="0"/>
              <w:jc w:val="center"/>
              <w:rPr>
                <w:rFonts w:eastAsiaTheme="minorEastAsia"/>
                <w:sz w:val="16"/>
                <w:szCs w:val="16"/>
              </w:rPr>
            </w:pPr>
            <w:r w:rsidRPr="00F92F6B">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F92F6B" w:rsidRDefault="00752866"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F92F6B" w:rsidRDefault="00752866"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F92F6B" w:rsidRDefault="00752866" w:rsidP="003F3754">
            <w:pPr>
              <w:widowControl w:val="0"/>
              <w:spacing w:after="0"/>
              <w:rPr>
                <w:rFonts w:ascii="Arial" w:hAnsi="Arial" w:cs="Arial"/>
                <w:sz w:val="16"/>
                <w:szCs w:val="16"/>
              </w:rPr>
            </w:pPr>
            <w:r w:rsidRPr="00F92F6B">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F92F6B" w:rsidRDefault="00752866"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F92F6B"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F92F6B" w:rsidRDefault="00970C96"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F92F6B" w:rsidRDefault="00970C96" w:rsidP="003F3754">
            <w:pPr>
              <w:pStyle w:val="TAC"/>
              <w:keepNext w:val="0"/>
              <w:keepLines w:val="0"/>
              <w:widowControl w:val="0"/>
              <w:jc w:val="left"/>
              <w:rPr>
                <w:rFonts w:eastAsiaTheme="minorEastAsia"/>
                <w:sz w:val="16"/>
                <w:szCs w:val="16"/>
              </w:rPr>
            </w:pPr>
            <w:r w:rsidRPr="00F92F6B">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F92F6B" w:rsidRDefault="00970C96" w:rsidP="003F3754">
            <w:pPr>
              <w:pStyle w:val="TAL"/>
              <w:keepNext w:val="0"/>
              <w:keepLines w:val="0"/>
              <w:widowControl w:val="0"/>
              <w:jc w:val="center"/>
              <w:rPr>
                <w:rFonts w:eastAsiaTheme="minorEastAsia"/>
                <w:sz w:val="16"/>
                <w:szCs w:val="16"/>
              </w:rPr>
            </w:pPr>
            <w:r w:rsidRPr="00F92F6B">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F92F6B" w:rsidRDefault="00970C96"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F92F6B" w:rsidRDefault="00970C96"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F92F6B" w:rsidRDefault="00970C96" w:rsidP="003F3754">
            <w:pPr>
              <w:widowControl w:val="0"/>
              <w:spacing w:after="0"/>
              <w:rPr>
                <w:rFonts w:ascii="Arial" w:hAnsi="Arial" w:cs="Arial"/>
                <w:sz w:val="16"/>
                <w:szCs w:val="16"/>
              </w:rPr>
            </w:pPr>
            <w:r w:rsidRPr="00F92F6B">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F92F6B" w:rsidRDefault="00970C96"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F92F6B"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F92F6B" w:rsidRDefault="00F638EA"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F92F6B" w:rsidRDefault="00F638EA" w:rsidP="003F3754">
            <w:pPr>
              <w:pStyle w:val="TAC"/>
              <w:keepNext w:val="0"/>
              <w:keepLines w:val="0"/>
              <w:widowControl w:val="0"/>
              <w:jc w:val="left"/>
              <w:rPr>
                <w:rFonts w:eastAsiaTheme="minorEastAsia"/>
                <w:sz w:val="16"/>
                <w:szCs w:val="16"/>
              </w:rPr>
            </w:pPr>
            <w:r w:rsidRPr="00F92F6B">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F92F6B" w:rsidRDefault="00F638EA" w:rsidP="003F3754">
            <w:pPr>
              <w:pStyle w:val="TAL"/>
              <w:keepNext w:val="0"/>
              <w:keepLines w:val="0"/>
              <w:widowControl w:val="0"/>
              <w:jc w:val="center"/>
              <w:rPr>
                <w:rFonts w:eastAsiaTheme="minorEastAsia"/>
                <w:sz w:val="16"/>
                <w:szCs w:val="16"/>
              </w:rPr>
            </w:pPr>
            <w:r w:rsidRPr="00F92F6B">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F92F6B" w:rsidRDefault="00F638EA"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F92F6B" w:rsidRDefault="00F638EA"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F92F6B" w:rsidRDefault="00F638EA" w:rsidP="003F3754">
            <w:pPr>
              <w:widowControl w:val="0"/>
              <w:spacing w:after="0"/>
              <w:rPr>
                <w:rFonts w:ascii="Arial" w:hAnsi="Arial" w:cs="Arial"/>
                <w:sz w:val="16"/>
                <w:szCs w:val="16"/>
              </w:rPr>
            </w:pPr>
            <w:proofErr w:type="spellStart"/>
            <w:r w:rsidRPr="00F92F6B">
              <w:rPr>
                <w:rFonts w:ascii="Arial" w:hAnsi="Arial" w:cs="Arial"/>
                <w:sz w:val="16"/>
                <w:szCs w:val="16"/>
              </w:rPr>
              <w:t>QoE</w:t>
            </w:r>
            <w:proofErr w:type="spellEnd"/>
            <w:r w:rsidRPr="00F92F6B">
              <w:rPr>
                <w:rFonts w:ascii="Arial" w:hAnsi="Arial" w:cs="Arial"/>
                <w:sz w:val="16"/>
                <w:szCs w:val="16"/>
              </w:rPr>
              <w:t xml:space="preserv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F92F6B" w:rsidRDefault="00F638EA"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F92F6B"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F92F6B" w:rsidRDefault="00F638EA" w:rsidP="003F3754">
            <w:pPr>
              <w:pStyle w:val="TAC"/>
              <w:keepNext w:val="0"/>
              <w:keepLines w:val="0"/>
              <w:widowControl w:val="0"/>
              <w:jc w:val="left"/>
              <w:rPr>
                <w:rFonts w:eastAsiaTheme="minorEastAsia"/>
                <w:sz w:val="16"/>
                <w:szCs w:val="16"/>
              </w:rPr>
            </w:pPr>
            <w:r w:rsidRPr="00F92F6B">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F92F6B" w:rsidRDefault="00F638EA" w:rsidP="003F3754">
            <w:pPr>
              <w:pStyle w:val="TAC"/>
              <w:keepNext w:val="0"/>
              <w:keepLines w:val="0"/>
              <w:widowControl w:val="0"/>
              <w:jc w:val="left"/>
              <w:rPr>
                <w:rFonts w:eastAsiaTheme="minorEastAsia"/>
                <w:sz w:val="16"/>
                <w:szCs w:val="16"/>
              </w:rPr>
            </w:pPr>
            <w:r w:rsidRPr="00F92F6B">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F92F6B" w:rsidRDefault="00F638EA" w:rsidP="003F3754">
            <w:pPr>
              <w:pStyle w:val="TAL"/>
              <w:keepNext w:val="0"/>
              <w:keepLines w:val="0"/>
              <w:widowControl w:val="0"/>
              <w:jc w:val="center"/>
              <w:rPr>
                <w:rFonts w:eastAsiaTheme="minorEastAsia"/>
                <w:sz w:val="16"/>
                <w:szCs w:val="16"/>
              </w:rPr>
            </w:pPr>
            <w:r w:rsidRPr="00F92F6B">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F92F6B" w:rsidRDefault="00F638EA"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F92F6B" w:rsidRDefault="00F638EA"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F92F6B" w:rsidRDefault="00F638EA" w:rsidP="003F3754">
            <w:pPr>
              <w:widowControl w:val="0"/>
              <w:spacing w:after="0"/>
              <w:rPr>
                <w:rFonts w:ascii="Arial" w:hAnsi="Arial" w:cs="Arial"/>
                <w:sz w:val="16"/>
                <w:szCs w:val="16"/>
              </w:rPr>
            </w:pPr>
            <w:r w:rsidRPr="00F92F6B">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F92F6B" w:rsidRDefault="00F638EA" w:rsidP="003F3754">
            <w:pPr>
              <w:pStyle w:val="TAC"/>
              <w:keepNext w:val="0"/>
              <w:keepLines w:val="0"/>
              <w:widowControl w:val="0"/>
              <w:jc w:val="left"/>
              <w:rPr>
                <w:rFonts w:eastAsiaTheme="minorEastAsia"/>
                <w:sz w:val="16"/>
                <w:szCs w:val="16"/>
              </w:rPr>
            </w:pPr>
            <w:r w:rsidRPr="00F92F6B">
              <w:rPr>
                <w:rFonts w:eastAsiaTheme="minorEastAsia"/>
                <w:sz w:val="16"/>
                <w:szCs w:val="16"/>
              </w:rPr>
              <w:t>18.4.0</w:t>
            </w:r>
          </w:p>
        </w:tc>
      </w:tr>
      <w:tr w:rsidR="006C004A" w:rsidRPr="00F92F6B" w14:paraId="288764E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764859" w14:textId="7EC928CE" w:rsidR="002F61C6" w:rsidRPr="00F92F6B" w:rsidRDefault="002F61C6" w:rsidP="003F3754">
            <w:pPr>
              <w:pStyle w:val="TAC"/>
              <w:keepNext w:val="0"/>
              <w:keepLines w:val="0"/>
              <w:widowControl w:val="0"/>
              <w:rPr>
                <w:sz w:val="16"/>
                <w:szCs w:val="16"/>
              </w:rPr>
            </w:pPr>
            <w:r w:rsidRPr="00F92F6B">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C2515B" w14:textId="67003D32" w:rsidR="002F61C6" w:rsidRPr="00F92F6B" w:rsidRDefault="002F61C6"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B7CD6C" w14:textId="4AD5B78D" w:rsidR="002F61C6" w:rsidRPr="00F92F6B" w:rsidRDefault="002F61C6" w:rsidP="003F3754">
            <w:pPr>
              <w:pStyle w:val="TAC"/>
              <w:keepNext w:val="0"/>
              <w:keepLines w:val="0"/>
              <w:widowControl w:val="0"/>
              <w:jc w:val="left"/>
              <w:rPr>
                <w:rFonts w:eastAsiaTheme="minorEastAsia"/>
                <w:sz w:val="16"/>
                <w:szCs w:val="16"/>
              </w:rPr>
            </w:pPr>
            <w:r w:rsidRPr="00F92F6B">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09F5F" w14:textId="750D29AD" w:rsidR="002F61C6" w:rsidRPr="00F92F6B" w:rsidRDefault="002F61C6" w:rsidP="003F3754">
            <w:pPr>
              <w:pStyle w:val="TAL"/>
              <w:keepNext w:val="0"/>
              <w:keepLines w:val="0"/>
              <w:widowControl w:val="0"/>
              <w:jc w:val="center"/>
              <w:rPr>
                <w:rFonts w:eastAsiaTheme="minorEastAsia"/>
                <w:sz w:val="16"/>
                <w:szCs w:val="16"/>
              </w:rPr>
            </w:pPr>
            <w:r w:rsidRPr="00F92F6B">
              <w:rPr>
                <w:rFonts w:eastAsiaTheme="minorEastAsia"/>
                <w:sz w:val="16"/>
                <w:szCs w:val="16"/>
              </w:rPr>
              <w:t>0953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ED201" w14:textId="1BB97286" w:rsidR="002F61C6" w:rsidRPr="00F92F6B" w:rsidRDefault="002F61C6"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CB700A" w14:textId="2DAB0DDB" w:rsidR="002F61C6" w:rsidRPr="00F92F6B" w:rsidRDefault="002F61C6"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961D40" w14:textId="107EB242" w:rsidR="002F61C6" w:rsidRPr="00F92F6B" w:rsidRDefault="002F61C6" w:rsidP="003F3754">
            <w:pPr>
              <w:widowControl w:val="0"/>
              <w:spacing w:after="0"/>
              <w:rPr>
                <w:rFonts w:ascii="Arial" w:hAnsi="Arial" w:cs="Arial"/>
                <w:sz w:val="16"/>
                <w:szCs w:val="16"/>
              </w:rPr>
            </w:pPr>
            <w:r w:rsidRPr="00F92F6B">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D1690" w14:textId="4400B54B" w:rsidR="002F61C6" w:rsidRPr="00F92F6B" w:rsidRDefault="002F61C6"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6CBC7DD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0DB6A92" w14:textId="77777777" w:rsidR="00222060" w:rsidRPr="00F92F6B" w:rsidRDefault="0022206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41443" w14:textId="23C23723" w:rsidR="00222060" w:rsidRPr="00F92F6B" w:rsidRDefault="00222060"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DA5B81" w14:textId="4FB0EC18" w:rsidR="00222060" w:rsidRPr="00F92F6B" w:rsidRDefault="00222060" w:rsidP="003F3754">
            <w:pPr>
              <w:pStyle w:val="TAC"/>
              <w:keepNext w:val="0"/>
              <w:keepLines w:val="0"/>
              <w:widowControl w:val="0"/>
              <w:jc w:val="left"/>
              <w:rPr>
                <w:rFonts w:eastAsiaTheme="minorEastAsia"/>
                <w:sz w:val="16"/>
                <w:szCs w:val="16"/>
              </w:rPr>
            </w:pPr>
            <w:r w:rsidRPr="00F92F6B">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55155" w14:textId="3DC204C7" w:rsidR="00222060" w:rsidRPr="00F92F6B" w:rsidRDefault="00222060" w:rsidP="003F3754">
            <w:pPr>
              <w:pStyle w:val="TAL"/>
              <w:keepNext w:val="0"/>
              <w:keepLines w:val="0"/>
              <w:widowControl w:val="0"/>
              <w:jc w:val="center"/>
              <w:rPr>
                <w:rFonts w:eastAsiaTheme="minorEastAsia"/>
                <w:sz w:val="16"/>
                <w:szCs w:val="16"/>
              </w:rPr>
            </w:pPr>
            <w:r w:rsidRPr="00F92F6B">
              <w:rPr>
                <w:rFonts w:eastAsiaTheme="minorEastAsia"/>
                <w:sz w:val="16"/>
                <w:szCs w:val="16"/>
              </w:rPr>
              <w:t>0954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E122E" w14:textId="115B814A" w:rsidR="00222060" w:rsidRPr="00F92F6B" w:rsidRDefault="00222060"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4C428E" w14:textId="705538E3" w:rsidR="00222060" w:rsidRPr="00F92F6B" w:rsidRDefault="00222060"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4A2253E" w14:textId="02DD8F0D" w:rsidR="00222060" w:rsidRPr="00F92F6B" w:rsidRDefault="00222060" w:rsidP="003F3754">
            <w:pPr>
              <w:widowControl w:val="0"/>
              <w:spacing w:after="0"/>
              <w:rPr>
                <w:rFonts w:ascii="Arial" w:hAnsi="Arial" w:cs="Arial"/>
                <w:sz w:val="16"/>
                <w:szCs w:val="16"/>
              </w:rPr>
            </w:pPr>
            <w:r w:rsidRPr="00F92F6B">
              <w:rPr>
                <w:rFonts w:ascii="Arial" w:hAnsi="Arial" w:cs="Arial"/>
                <w:sz w:val="16"/>
                <w:szCs w:val="16"/>
              </w:rPr>
              <w:t>Correction on the content of event Hy measurement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57B" w14:textId="32F9A457" w:rsidR="00222060" w:rsidRPr="00F92F6B" w:rsidRDefault="00222060"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54DA71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4F6C9A" w14:textId="77777777" w:rsidR="000E469E" w:rsidRPr="00F92F6B" w:rsidRDefault="000E469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05F52F" w14:textId="4D82D8A7" w:rsidR="000E469E" w:rsidRPr="00F92F6B" w:rsidRDefault="000E469E"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9BF07A" w14:textId="3A909CB3" w:rsidR="000E469E" w:rsidRPr="00F92F6B" w:rsidRDefault="000E469E" w:rsidP="003F3754">
            <w:pPr>
              <w:pStyle w:val="TAC"/>
              <w:keepNext w:val="0"/>
              <w:keepLines w:val="0"/>
              <w:widowControl w:val="0"/>
              <w:jc w:val="left"/>
              <w:rPr>
                <w:rFonts w:eastAsiaTheme="minorEastAsia"/>
                <w:sz w:val="16"/>
                <w:szCs w:val="16"/>
              </w:rPr>
            </w:pPr>
            <w:r w:rsidRPr="00F92F6B">
              <w:rPr>
                <w:rFonts w:eastAsiaTheme="minorEastAsia"/>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56171" w14:textId="4CBE4DAA" w:rsidR="000E469E" w:rsidRPr="00F92F6B" w:rsidRDefault="000E469E" w:rsidP="003F3754">
            <w:pPr>
              <w:pStyle w:val="TAL"/>
              <w:keepNext w:val="0"/>
              <w:keepLines w:val="0"/>
              <w:widowControl w:val="0"/>
              <w:jc w:val="center"/>
              <w:rPr>
                <w:rFonts w:eastAsiaTheme="minorEastAsia"/>
                <w:sz w:val="16"/>
                <w:szCs w:val="16"/>
              </w:rPr>
            </w:pPr>
            <w:r w:rsidRPr="00F92F6B">
              <w:rPr>
                <w:rFonts w:eastAsiaTheme="minorEastAsia"/>
                <w:sz w:val="16"/>
                <w:szCs w:val="16"/>
              </w:rPr>
              <w:t>0959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8262F" w14:textId="2C5BF6AD" w:rsidR="000E469E" w:rsidRPr="00F92F6B" w:rsidRDefault="000E469E"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BDB5C2" w14:textId="3C67CBC5" w:rsidR="000E469E" w:rsidRPr="00F92F6B" w:rsidRDefault="000E469E"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2C7C5" w14:textId="26398E8E" w:rsidR="000E469E" w:rsidRPr="00F92F6B" w:rsidRDefault="000E469E" w:rsidP="003F3754">
            <w:pPr>
              <w:widowControl w:val="0"/>
              <w:spacing w:after="0"/>
              <w:rPr>
                <w:rFonts w:ascii="Arial" w:hAnsi="Arial" w:cs="Arial"/>
                <w:sz w:val="16"/>
                <w:szCs w:val="16"/>
              </w:rPr>
            </w:pPr>
            <w:r w:rsidRPr="00F92F6B">
              <w:rPr>
                <w:rFonts w:ascii="Arial" w:hAnsi="Arial" w:cs="Arial"/>
                <w:sz w:val="16"/>
                <w:szCs w:val="16"/>
              </w:rPr>
              <w:t xml:space="preserve">Minor correction in the description of RAN Visible </w:t>
            </w:r>
            <w:proofErr w:type="spellStart"/>
            <w:r w:rsidRPr="00F92F6B">
              <w:rPr>
                <w:rFonts w:ascii="Arial" w:hAnsi="Arial" w:cs="Arial"/>
                <w:sz w:val="16"/>
                <w:szCs w:val="16"/>
              </w:rPr>
              <w:t>QoE</w:t>
            </w:r>
            <w:proofErr w:type="spellEnd"/>
            <w:r w:rsidRPr="00F92F6B">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68071" w14:textId="035AADD4" w:rsidR="000E469E" w:rsidRPr="00F92F6B" w:rsidRDefault="000E469E"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3F08F3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2D1E3B" w14:textId="77777777" w:rsidR="00FD0E3E" w:rsidRPr="00F92F6B" w:rsidRDefault="00FD0E3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ED7841" w14:textId="613FEF9F" w:rsidR="00FD0E3E" w:rsidRPr="00F92F6B" w:rsidRDefault="00FD0E3E"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B1FA5" w14:textId="69B2B2F8" w:rsidR="00FD0E3E" w:rsidRPr="00F92F6B" w:rsidRDefault="00FD0E3E" w:rsidP="003F3754">
            <w:pPr>
              <w:pStyle w:val="TAC"/>
              <w:keepNext w:val="0"/>
              <w:keepLines w:val="0"/>
              <w:widowControl w:val="0"/>
              <w:jc w:val="left"/>
              <w:rPr>
                <w:rFonts w:eastAsiaTheme="minorEastAsia"/>
                <w:sz w:val="16"/>
                <w:szCs w:val="16"/>
              </w:rPr>
            </w:pPr>
            <w:r w:rsidRPr="00F92F6B">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9C219" w14:textId="33373465" w:rsidR="00FD0E3E" w:rsidRPr="00F92F6B" w:rsidRDefault="00FD0E3E" w:rsidP="003F3754">
            <w:pPr>
              <w:pStyle w:val="TAL"/>
              <w:keepNext w:val="0"/>
              <w:keepLines w:val="0"/>
              <w:widowControl w:val="0"/>
              <w:jc w:val="center"/>
              <w:rPr>
                <w:rFonts w:eastAsiaTheme="minorEastAsia"/>
                <w:sz w:val="16"/>
                <w:szCs w:val="16"/>
              </w:rPr>
            </w:pPr>
            <w:r w:rsidRPr="00F92F6B">
              <w:rPr>
                <w:rFonts w:eastAsiaTheme="minorEastAsia"/>
                <w:sz w:val="16"/>
                <w:szCs w:val="16"/>
              </w:rPr>
              <w:t>0960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482C05" w14:textId="1D0B8A1F" w:rsidR="00FD0E3E" w:rsidRPr="00F92F6B" w:rsidRDefault="00FD0E3E"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CDAE15" w14:textId="6D583AF5" w:rsidR="00FD0E3E" w:rsidRPr="00F92F6B" w:rsidRDefault="00FD0E3E"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29C359D" w14:textId="788D6295" w:rsidR="00FD0E3E" w:rsidRPr="00F92F6B" w:rsidRDefault="00FD0E3E" w:rsidP="003F3754">
            <w:pPr>
              <w:widowControl w:val="0"/>
              <w:spacing w:after="0"/>
              <w:rPr>
                <w:rFonts w:ascii="Arial" w:hAnsi="Arial" w:cs="Arial"/>
                <w:sz w:val="16"/>
                <w:szCs w:val="16"/>
              </w:rPr>
            </w:pPr>
            <w:r w:rsidRPr="00F92F6B">
              <w:rPr>
                <w:rFonts w:ascii="Arial" w:hAnsi="Arial" w:cs="Arial"/>
                <w:sz w:val="16"/>
                <w:szCs w:val="16"/>
              </w:rPr>
              <w:t>Clean-up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1CE01" w14:textId="02FDE47C" w:rsidR="00FD0E3E" w:rsidRPr="00F92F6B" w:rsidRDefault="00FD0E3E"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3797E0B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C490BE" w14:textId="77777777" w:rsidR="004F6870" w:rsidRPr="00F92F6B" w:rsidRDefault="004F687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F1B8F7" w14:textId="43AFDD28" w:rsidR="004F6870" w:rsidRPr="00F92F6B" w:rsidRDefault="004F6870"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1C3CF" w14:textId="6073BBE4" w:rsidR="004F6870" w:rsidRPr="00F92F6B" w:rsidRDefault="004F6870" w:rsidP="003F3754">
            <w:pPr>
              <w:pStyle w:val="TAC"/>
              <w:keepNext w:val="0"/>
              <w:keepLines w:val="0"/>
              <w:widowControl w:val="0"/>
              <w:jc w:val="left"/>
              <w:rPr>
                <w:rFonts w:eastAsiaTheme="minorEastAsia"/>
                <w:sz w:val="16"/>
                <w:szCs w:val="16"/>
              </w:rPr>
            </w:pPr>
            <w:r w:rsidRPr="00F92F6B">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19B24" w14:textId="45B7FCFF" w:rsidR="004F6870" w:rsidRPr="00F92F6B" w:rsidRDefault="004F6870" w:rsidP="003F3754">
            <w:pPr>
              <w:pStyle w:val="TAL"/>
              <w:keepNext w:val="0"/>
              <w:keepLines w:val="0"/>
              <w:widowControl w:val="0"/>
              <w:jc w:val="center"/>
              <w:rPr>
                <w:rFonts w:eastAsiaTheme="minorEastAsia"/>
                <w:sz w:val="16"/>
                <w:szCs w:val="16"/>
              </w:rPr>
            </w:pPr>
            <w:r w:rsidRPr="00F92F6B">
              <w:rPr>
                <w:rFonts w:eastAsiaTheme="minorEastAsia"/>
                <w:sz w:val="16"/>
                <w:szCs w:val="16"/>
              </w:rPr>
              <w:t>0962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397DBC" w14:textId="20C32BB4" w:rsidR="004F6870" w:rsidRPr="00F92F6B" w:rsidRDefault="004F6870"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995DFA" w14:textId="0AD0FB79" w:rsidR="004F6870" w:rsidRPr="00F92F6B" w:rsidRDefault="004F6870"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B72101" w14:textId="29BDC422" w:rsidR="004F6870" w:rsidRPr="00F92F6B" w:rsidRDefault="004F6870" w:rsidP="003F3754">
            <w:pPr>
              <w:widowControl w:val="0"/>
              <w:spacing w:after="0"/>
              <w:rPr>
                <w:rFonts w:ascii="Arial" w:hAnsi="Arial" w:cs="Arial"/>
                <w:sz w:val="16"/>
                <w:szCs w:val="16"/>
              </w:rPr>
            </w:pPr>
            <w:r w:rsidRPr="00F92F6B">
              <w:rPr>
                <w:rFonts w:ascii="Arial" w:hAnsi="Arial" w:cs="Arial"/>
                <w:sz w:val="16"/>
                <w:szCs w:val="16"/>
              </w:rPr>
              <w:t>Corrections to NTN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9ED78" w14:textId="16F5F101" w:rsidR="004F6870" w:rsidRPr="00F92F6B" w:rsidRDefault="004F6870"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5ACCCD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21CB28F" w14:textId="77777777" w:rsidR="00AF1E5A" w:rsidRPr="00F92F6B" w:rsidRDefault="00AF1E5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FB09FF" w14:textId="34C078C9" w:rsidR="00AF1E5A" w:rsidRPr="00F92F6B" w:rsidRDefault="00AF1E5A"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BB1A49" w14:textId="23D35450" w:rsidR="00AF1E5A" w:rsidRPr="00F92F6B" w:rsidRDefault="00AF1E5A" w:rsidP="003F3754">
            <w:pPr>
              <w:pStyle w:val="TAC"/>
              <w:keepNext w:val="0"/>
              <w:keepLines w:val="0"/>
              <w:widowControl w:val="0"/>
              <w:jc w:val="left"/>
              <w:rPr>
                <w:rFonts w:eastAsiaTheme="minorEastAsia"/>
                <w:sz w:val="16"/>
                <w:szCs w:val="16"/>
              </w:rPr>
            </w:pPr>
            <w:r w:rsidRPr="00F92F6B">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C212A" w14:textId="67A82D07" w:rsidR="00AF1E5A" w:rsidRPr="00F92F6B" w:rsidRDefault="00AF1E5A" w:rsidP="003F3754">
            <w:pPr>
              <w:pStyle w:val="TAL"/>
              <w:keepNext w:val="0"/>
              <w:keepLines w:val="0"/>
              <w:widowControl w:val="0"/>
              <w:jc w:val="center"/>
              <w:rPr>
                <w:rFonts w:eastAsiaTheme="minorEastAsia"/>
                <w:sz w:val="16"/>
                <w:szCs w:val="16"/>
              </w:rPr>
            </w:pPr>
            <w:r w:rsidRPr="00F92F6B">
              <w:rPr>
                <w:rFonts w:eastAsiaTheme="minorEastAsia"/>
                <w:sz w:val="16"/>
                <w:szCs w:val="16"/>
              </w:rPr>
              <w:t>0964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10D0A" w14:textId="2A502774" w:rsidR="00AF1E5A" w:rsidRPr="00F92F6B" w:rsidRDefault="00AF1E5A"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1E2F19" w14:textId="6B042EB9" w:rsidR="00AF1E5A" w:rsidRPr="00F92F6B" w:rsidRDefault="00AF1E5A"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018C3A" w14:textId="7C7D2943" w:rsidR="00AF1E5A" w:rsidRPr="00F92F6B" w:rsidRDefault="00AF1E5A" w:rsidP="003F3754">
            <w:pPr>
              <w:widowControl w:val="0"/>
              <w:spacing w:after="0"/>
              <w:rPr>
                <w:rFonts w:ascii="Arial" w:hAnsi="Arial" w:cs="Arial"/>
                <w:sz w:val="16"/>
                <w:szCs w:val="16"/>
              </w:rPr>
            </w:pPr>
            <w:r w:rsidRPr="00F92F6B">
              <w:rPr>
                <w:rFonts w:ascii="Arial" w:hAnsi="Arial" w:cs="Arial"/>
                <w:sz w:val="16"/>
                <w:szCs w:val="16"/>
              </w:rPr>
              <w:t>Correction on UE assistance information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6D651D" w14:textId="1EF2EAB1" w:rsidR="00AF1E5A" w:rsidRPr="00F92F6B" w:rsidRDefault="00AF1E5A"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6FBEECC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E71D71" w14:textId="77777777" w:rsidR="00D7511D" w:rsidRPr="00F92F6B" w:rsidRDefault="00D7511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616898" w14:textId="355C0E0E" w:rsidR="00D7511D" w:rsidRPr="00F92F6B" w:rsidRDefault="00D7511D"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66251" w14:textId="1CE526A9" w:rsidR="00D7511D" w:rsidRPr="00F92F6B" w:rsidRDefault="00D7511D" w:rsidP="003F3754">
            <w:pPr>
              <w:pStyle w:val="TAC"/>
              <w:keepNext w:val="0"/>
              <w:keepLines w:val="0"/>
              <w:widowControl w:val="0"/>
              <w:jc w:val="left"/>
              <w:rPr>
                <w:rFonts w:eastAsiaTheme="minorEastAsia"/>
                <w:sz w:val="16"/>
                <w:szCs w:val="16"/>
              </w:rPr>
            </w:pPr>
            <w:r w:rsidRPr="00F92F6B">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81C3" w14:textId="4E7B368A" w:rsidR="00D7511D" w:rsidRPr="00F92F6B" w:rsidRDefault="00D7511D" w:rsidP="003F3754">
            <w:pPr>
              <w:pStyle w:val="TAL"/>
              <w:keepNext w:val="0"/>
              <w:keepLines w:val="0"/>
              <w:widowControl w:val="0"/>
              <w:jc w:val="center"/>
              <w:rPr>
                <w:rFonts w:eastAsiaTheme="minorEastAsia"/>
                <w:sz w:val="16"/>
                <w:szCs w:val="16"/>
              </w:rPr>
            </w:pPr>
            <w:r w:rsidRPr="00F92F6B">
              <w:rPr>
                <w:rFonts w:eastAsiaTheme="minorEastAsia"/>
                <w:sz w:val="16"/>
                <w:szCs w:val="16"/>
              </w:rPr>
              <w:t>0966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CE27E" w14:textId="477CE949" w:rsidR="00D7511D" w:rsidRPr="00F92F6B" w:rsidRDefault="00D7511D" w:rsidP="003F3754">
            <w:pPr>
              <w:pStyle w:val="TAR"/>
              <w:keepNext w:val="0"/>
              <w:keepLines w:val="0"/>
              <w:widowControl w:val="0"/>
              <w:jc w:val="center"/>
              <w:rPr>
                <w:rFonts w:eastAsiaTheme="minorEastAsia"/>
                <w:sz w:val="16"/>
                <w:szCs w:val="16"/>
              </w:rPr>
            </w:pPr>
            <w:r w:rsidRPr="00F92F6B">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99CEA5" w14:textId="2BFC85F3" w:rsidR="00D7511D" w:rsidRPr="00F92F6B" w:rsidRDefault="00D7511D"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9965BB" w14:textId="2E0933D2" w:rsidR="00D7511D" w:rsidRPr="00F92F6B" w:rsidRDefault="00D7511D" w:rsidP="003F3754">
            <w:pPr>
              <w:widowControl w:val="0"/>
              <w:spacing w:after="0"/>
              <w:rPr>
                <w:rFonts w:ascii="Arial" w:hAnsi="Arial" w:cs="Arial"/>
                <w:sz w:val="16"/>
                <w:szCs w:val="16"/>
              </w:rPr>
            </w:pPr>
            <w:r w:rsidRPr="00F92F6B">
              <w:rPr>
                <w:rFonts w:ascii="Arial" w:hAnsi="Arial" w:cs="Arial"/>
                <w:sz w:val="16"/>
                <w:szCs w:val="16"/>
              </w:rPr>
              <w:t xml:space="preserve">Correction on 38.300 for </w:t>
            </w:r>
            <w:proofErr w:type="spellStart"/>
            <w:r w:rsidRPr="00F92F6B">
              <w:rPr>
                <w:rFonts w:ascii="Arial" w:hAnsi="Arial" w:cs="Arial"/>
                <w:sz w:val="16"/>
                <w:szCs w:val="16"/>
              </w:rPr>
              <w:t>MCSt</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0B650" w14:textId="033B3B0A" w:rsidR="00D7511D" w:rsidRPr="00F92F6B" w:rsidRDefault="00D7511D"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59115A0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3A1D10F" w14:textId="77777777" w:rsidR="007D41B4" w:rsidRPr="00F92F6B" w:rsidRDefault="007D41B4"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DE2C6" w14:textId="10E4EA92" w:rsidR="007D41B4" w:rsidRPr="00F92F6B" w:rsidRDefault="007D41B4"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93DC" w14:textId="08B70D9B" w:rsidR="007D41B4" w:rsidRPr="00F92F6B" w:rsidRDefault="007D41B4" w:rsidP="003F3754">
            <w:pPr>
              <w:pStyle w:val="TAC"/>
              <w:keepNext w:val="0"/>
              <w:keepLines w:val="0"/>
              <w:widowControl w:val="0"/>
              <w:jc w:val="left"/>
              <w:rPr>
                <w:rFonts w:eastAsiaTheme="minorEastAsia"/>
                <w:sz w:val="16"/>
                <w:szCs w:val="16"/>
              </w:rPr>
            </w:pPr>
            <w:r w:rsidRPr="00F92F6B">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20ECD" w14:textId="7C2F33AF" w:rsidR="007D41B4" w:rsidRPr="00F92F6B" w:rsidRDefault="007D41B4" w:rsidP="003F3754">
            <w:pPr>
              <w:pStyle w:val="TAL"/>
              <w:keepNext w:val="0"/>
              <w:keepLines w:val="0"/>
              <w:widowControl w:val="0"/>
              <w:jc w:val="center"/>
              <w:rPr>
                <w:rFonts w:eastAsiaTheme="minorEastAsia"/>
                <w:sz w:val="16"/>
                <w:szCs w:val="16"/>
              </w:rPr>
            </w:pPr>
            <w:r w:rsidRPr="00F92F6B">
              <w:rPr>
                <w:rFonts w:eastAsiaTheme="minorEastAsia"/>
                <w:sz w:val="16"/>
                <w:szCs w:val="16"/>
              </w:rPr>
              <w:t>0967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EAAEF" w14:textId="55E23EC7" w:rsidR="007D41B4" w:rsidRPr="00F92F6B" w:rsidRDefault="007D41B4"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07236" w14:textId="5F24AE28" w:rsidR="007D41B4" w:rsidRPr="00F92F6B" w:rsidRDefault="007D41B4"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7A3DDB" w14:textId="0A675707" w:rsidR="007D41B4" w:rsidRPr="00F92F6B" w:rsidRDefault="007D41B4" w:rsidP="003F3754">
            <w:pPr>
              <w:widowControl w:val="0"/>
              <w:spacing w:after="0"/>
              <w:rPr>
                <w:rFonts w:ascii="Arial" w:hAnsi="Arial" w:cs="Arial"/>
                <w:sz w:val="16"/>
                <w:szCs w:val="16"/>
              </w:rPr>
            </w:pPr>
            <w:r w:rsidRPr="00F92F6B">
              <w:rPr>
                <w:rFonts w:ascii="Arial" w:hAnsi="Arial" w:cs="Arial"/>
                <w:sz w:val="16"/>
                <w:szCs w:val="16"/>
              </w:rPr>
              <w:t>Correction on PQI-CAPC mapping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3FC43" w14:textId="62DF35E2" w:rsidR="007D41B4" w:rsidRPr="00F92F6B" w:rsidRDefault="007D41B4"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0C6298E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D04A56" w14:textId="77777777" w:rsidR="004F64EE" w:rsidRPr="00F92F6B" w:rsidRDefault="004F64E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0C24D" w14:textId="1CDF9444" w:rsidR="004F64EE" w:rsidRPr="00F92F6B" w:rsidRDefault="004F64EE"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EABD85" w14:textId="454FD21A" w:rsidR="004F64EE" w:rsidRPr="00F92F6B" w:rsidRDefault="004F64EE" w:rsidP="003F3754">
            <w:pPr>
              <w:pStyle w:val="TAC"/>
              <w:keepNext w:val="0"/>
              <w:keepLines w:val="0"/>
              <w:widowControl w:val="0"/>
              <w:jc w:val="left"/>
              <w:rPr>
                <w:rFonts w:eastAsiaTheme="minorEastAsia"/>
                <w:sz w:val="16"/>
                <w:szCs w:val="16"/>
              </w:rPr>
            </w:pPr>
            <w:r w:rsidRPr="00F92F6B">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55DF9" w14:textId="38DD9FBF" w:rsidR="004F64EE" w:rsidRPr="00F92F6B" w:rsidRDefault="004F64EE" w:rsidP="003F3754">
            <w:pPr>
              <w:pStyle w:val="TAL"/>
              <w:keepNext w:val="0"/>
              <w:keepLines w:val="0"/>
              <w:widowControl w:val="0"/>
              <w:jc w:val="center"/>
              <w:rPr>
                <w:rFonts w:eastAsiaTheme="minorEastAsia"/>
                <w:sz w:val="16"/>
                <w:szCs w:val="16"/>
              </w:rPr>
            </w:pPr>
            <w:r w:rsidRPr="00F92F6B">
              <w:rPr>
                <w:rFonts w:eastAsiaTheme="minorEastAsia"/>
                <w:sz w:val="16"/>
                <w:szCs w:val="16"/>
              </w:rPr>
              <w:t>0968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2FE4F" w14:textId="055B7823" w:rsidR="004F64EE" w:rsidRPr="00F92F6B" w:rsidRDefault="004F64EE"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030945" w14:textId="2F6E2724" w:rsidR="004F64EE" w:rsidRPr="00F92F6B" w:rsidRDefault="004F64EE"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877D8D" w14:textId="6394F63C" w:rsidR="004F64EE" w:rsidRPr="00F92F6B" w:rsidRDefault="004F64EE" w:rsidP="003F3754">
            <w:pPr>
              <w:widowControl w:val="0"/>
              <w:spacing w:after="0"/>
              <w:rPr>
                <w:rFonts w:ascii="Arial" w:hAnsi="Arial" w:cs="Arial"/>
                <w:sz w:val="16"/>
                <w:szCs w:val="16"/>
              </w:rPr>
            </w:pPr>
            <w:r w:rsidRPr="00F92F6B">
              <w:rPr>
                <w:rFonts w:ascii="Arial" w:hAnsi="Arial" w:cs="Arial"/>
                <w:sz w:val="16"/>
                <w:szCs w:val="16"/>
              </w:rPr>
              <w:t>Correction of mobility latency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849C4" w14:textId="489E9451" w:rsidR="004F64EE" w:rsidRPr="00F92F6B" w:rsidRDefault="004F64EE"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7D11393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75012FC" w14:textId="77777777" w:rsidR="00A45C4E" w:rsidRPr="00F92F6B" w:rsidRDefault="00A45C4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F50A77" w14:textId="7483AEEB" w:rsidR="00A45C4E" w:rsidRPr="00F92F6B" w:rsidRDefault="00A45C4E"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F448E" w14:textId="255271D0" w:rsidR="00A45C4E" w:rsidRPr="00F92F6B" w:rsidRDefault="00A45C4E" w:rsidP="003F3754">
            <w:pPr>
              <w:pStyle w:val="TAC"/>
              <w:keepNext w:val="0"/>
              <w:keepLines w:val="0"/>
              <w:widowControl w:val="0"/>
              <w:jc w:val="left"/>
              <w:rPr>
                <w:rFonts w:eastAsiaTheme="minorEastAsia"/>
                <w:sz w:val="16"/>
                <w:szCs w:val="16"/>
              </w:rPr>
            </w:pPr>
            <w:r w:rsidRPr="00F92F6B">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5E6CF" w14:textId="274E3872" w:rsidR="00A45C4E" w:rsidRPr="00F92F6B" w:rsidRDefault="00A45C4E" w:rsidP="003F3754">
            <w:pPr>
              <w:pStyle w:val="TAL"/>
              <w:keepNext w:val="0"/>
              <w:keepLines w:val="0"/>
              <w:widowControl w:val="0"/>
              <w:jc w:val="center"/>
              <w:rPr>
                <w:rFonts w:eastAsiaTheme="minorEastAsia"/>
                <w:sz w:val="16"/>
                <w:szCs w:val="16"/>
              </w:rPr>
            </w:pPr>
            <w:r w:rsidRPr="00F92F6B">
              <w:rPr>
                <w:rFonts w:eastAsiaTheme="minorEastAsia"/>
                <w:sz w:val="16"/>
                <w:szCs w:val="16"/>
              </w:rPr>
              <w:t>0969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46A44" w14:textId="3F33767B" w:rsidR="00A45C4E" w:rsidRPr="00F92F6B" w:rsidRDefault="00A45C4E"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AD8F17" w14:textId="78DBE2BC" w:rsidR="00A45C4E" w:rsidRPr="00F92F6B" w:rsidRDefault="00A45C4E"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573DC5" w14:textId="73FAEC2D" w:rsidR="00A45C4E" w:rsidRPr="00F92F6B" w:rsidRDefault="00A45C4E" w:rsidP="003F3754">
            <w:pPr>
              <w:widowControl w:val="0"/>
              <w:spacing w:after="0"/>
              <w:rPr>
                <w:rFonts w:ascii="Arial" w:hAnsi="Arial" w:cs="Arial"/>
                <w:sz w:val="16"/>
                <w:szCs w:val="16"/>
              </w:rPr>
            </w:pPr>
            <w:r w:rsidRPr="00F92F6B">
              <w:rPr>
                <w:rFonts w:ascii="Arial" w:hAnsi="Arial" w:cs="Arial"/>
                <w:sz w:val="16"/>
                <w:szCs w:val="16"/>
              </w:rPr>
              <w:t>Clarification of the chapter title to match the description of the UE History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9954B" w14:textId="56BA3421" w:rsidR="00A45C4E" w:rsidRPr="00F92F6B" w:rsidRDefault="00A45C4E"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593B46D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B47EA4C" w14:textId="77777777" w:rsidR="00C171BE" w:rsidRPr="00F92F6B" w:rsidRDefault="00C171B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4569A" w14:textId="72483D38" w:rsidR="00C171BE" w:rsidRPr="00F92F6B" w:rsidRDefault="00C171BE"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AB287C" w14:textId="4078DC8A" w:rsidR="00C171BE" w:rsidRPr="00F92F6B" w:rsidRDefault="00C171BE" w:rsidP="003F3754">
            <w:pPr>
              <w:pStyle w:val="TAC"/>
              <w:keepNext w:val="0"/>
              <w:keepLines w:val="0"/>
              <w:widowControl w:val="0"/>
              <w:jc w:val="left"/>
              <w:rPr>
                <w:rFonts w:eastAsiaTheme="minorEastAsia"/>
                <w:sz w:val="16"/>
                <w:szCs w:val="16"/>
              </w:rPr>
            </w:pPr>
            <w:r w:rsidRPr="00F92F6B">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3D1561" w14:textId="1CA3CEFF" w:rsidR="00C171BE" w:rsidRPr="00F92F6B" w:rsidRDefault="00C171BE" w:rsidP="003F3754">
            <w:pPr>
              <w:pStyle w:val="TAL"/>
              <w:keepNext w:val="0"/>
              <w:keepLines w:val="0"/>
              <w:widowControl w:val="0"/>
              <w:jc w:val="center"/>
              <w:rPr>
                <w:rFonts w:eastAsiaTheme="minorEastAsia"/>
                <w:sz w:val="16"/>
                <w:szCs w:val="16"/>
              </w:rPr>
            </w:pPr>
            <w:r w:rsidRPr="00F92F6B">
              <w:rPr>
                <w:rFonts w:eastAsiaTheme="minorEastAsia"/>
                <w:sz w:val="16"/>
                <w:szCs w:val="16"/>
              </w:rPr>
              <w:t>0970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A1FA7" w14:textId="475D6A04" w:rsidR="00C171BE" w:rsidRPr="00F92F6B" w:rsidRDefault="00C171BE"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4D1558" w14:textId="6ECAB39D" w:rsidR="00C171BE" w:rsidRPr="00F92F6B" w:rsidRDefault="00C171BE"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38BC57" w14:textId="7F5C52AA" w:rsidR="00C171BE" w:rsidRPr="00F92F6B" w:rsidRDefault="00C171BE" w:rsidP="003F3754">
            <w:pPr>
              <w:widowControl w:val="0"/>
              <w:spacing w:after="0"/>
              <w:rPr>
                <w:rFonts w:ascii="Arial" w:hAnsi="Arial" w:cs="Arial"/>
                <w:sz w:val="16"/>
                <w:szCs w:val="16"/>
              </w:rPr>
            </w:pPr>
            <w:r w:rsidRPr="00F92F6B">
              <w:rPr>
                <w:rFonts w:ascii="Arial" w:hAnsi="Arial" w:cs="Arial"/>
                <w:sz w:val="16"/>
                <w:szCs w:val="16"/>
              </w:rPr>
              <w:t>Stage 2 correction for network slice support during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E3A9C" w14:textId="6D8EC115" w:rsidR="00C171BE" w:rsidRPr="00F92F6B" w:rsidRDefault="00C171BE"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2A4D45E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13E1C6" w14:textId="77777777" w:rsidR="00864281" w:rsidRPr="00F92F6B" w:rsidRDefault="00864281"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C9581F" w14:textId="785D2AA2" w:rsidR="00864281" w:rsidRPr="00F92F6B" w:rsidRDefault="00864281"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68C62" w14:textId="2D138F55" w:rsidR="00864281" w:rsidRPr="00F92F6B" w:rsidRDefault="00864281" w:rsidP="003F3754">
            <w:pPr>
              <w:pStyle w:val="TAC"/>
              <w:keepNext w:val="0"/>
              <w:keepLines w:val="0"/>
              <w:widowControl w:val="0"/>
              <w:jc w:val="left"/>
              <w:rPr>
                <w:rFonts w:eastAsiaTheme="minorEastAsia"/>
                <w:sz w:val="16"/>
                <w:szCs w:val="16"/>
              </w:rPr>
            </w:pPr>
            <w:r w:rsidRPr="00F92F6B">
              <w:rPr>
                <w:rFonts w:eastAsiaTheme="minorEastAsia"/>
                <w:sz w:val="16"/>
                <w:szCs w:val="16"/>
              </w:rPr>
              <w:t>RP-250660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4D63" w14:textId="43A513B8" w:rsidR="00864281" w:rsidRPr="00F92F6B" w:rsidRDefault="00864281" w:rsidP="003F3754">
            <w:pPr>
              <w:pStyle w:val="TAL"/>
              <w:keepNext w:val="0"/>
              <w:keepLines w:val="0"/>
              <w:widowControl w:val="0"/>
              <w:jc w:val="center"/>
              <w:rPr>
                <w:rFonts w:eastAsiaTheme="minorEastAsia"/>
                <w:sz w:val="16"/>
                <w:szCs w:val="16"/>
              </w:rPr>
            </w:pPr>
            <w:r w:rsidRPr="00F92F6B">
              <w:rPr>
                <w:rFonts w:eastAsiaTheme="minorEastAsia"/>
                <w:sz w:val="16"/>
                <w:szCs w:val="16"/>
              </w:rPr>
              <w:t>0971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9BB3C" w14:textId="3490C3E3" w:rsidR="00864281" w:rsidRPr="00F92F6B" w:rsidRDefault="00864281" w:rsidP="003F3754">
            <w:pPr>
              <w:pStyle w:val="TAR"/>
              <w:keepNext w:val="0"/>
              <w:keepLines w:val="0"/>
              <w:widowControl w:val="0"/>
              <w:jc w:val="center"/>
              <w:rPr>
                <w:rFonts w:eastAsiaTheme="minorEastAsia"/>
                <w:sz w:val="16"/>
                <w:szCs w:val="16"/>
              </w:rPr>
            </w:pPr>
            <w:r w:rsidRPr="00F92F6B">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0D8C5" w14:textId="4993161C" w:rsidR="00864281" w:rsidRPr="00F92F6B" w:rsidRDefault="00864281"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78CD96" w14:textId="0749BBD7" w:rsidR="00864281" w:rsidRPr="00F92F6B" w:rsidRDefault="00864281" w:rsidP="003F3754">
            <w:pPr>
              <w:widowControl w:val="0"/>
              <w:spacing w:after="0"/>
              <w:rPr>
                <w:rFonts w:ascii="Arial" w:hAnsi="Arial" w:cs="Arial"/>
                <w:sz w:val="16"/>
                <w:szCs w:val="16"/>
              </w:rPr>
            </w:pPr>
            <w:r w:rsidRPr="00F92F6B">
              <w:rPr>
                <w:rFonts w:ascii="Arial" w:hAnsi="Arial" w:cs="Arial"/>
                <w:sz w:val="16"/>
                <w:szCs w:val="16"/>
              </w:rPr>
              <w:t>Stage 2 correction on DL LBT failure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3F364" w14:textId="21E30F4F" w:rsidR="00864281" w:rsidRPr="00F92F6B" w:rsidRDefault="00864281"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2FFB69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5B857A3" w14:textId="77777777" w:rsidR="0054010F" w:rsidRPr="00F92F6B" w:rsidRDefault="0054010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06F0E3" w14:textId="3B994A82" w:rsidR="0054010F" w:rsidRPr="00F92F6B" w:rsidRDefault="0054010F"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542B26" w14:textId="3C989234" w:rsidR="0054010F" w:rsidRPr="00F92F6B" w:rsidRDefault="0054010F" w:rsidP="003F3754">
            <w:pPr>
              <w:pStyle w:val="TAC"/>
              <w:keepNext w:val="0"/>
              <w:keepLines w:val="0"/>
              <w:widowControl w:val="0"/>
              <w:jc w:val="left"/>
              <w:rPr>
                <w:rFonts w:eastAsiaTheme="minorEastAsia"/>
                <w:sz w:val="16"/>
                <w:szCs w:val="16"/>
              </w:rPr>
            </w:pPr>
            <w:r w:rsidRPr="00F92F6B">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84637" w14:textId="7FBBC28F" w:rsidR="0054010F" w:rsidRPr="00F92F6B" w:rsidRDefault="0054010F" w:rsidP="003F3754">
            <w:pPr>
              <w:pStyle w:val="TAL"/>
              <w:keepNext w:val="0"/>
              <w:keepLines w:val="0"/>
              <w:widowControl w:val="0"/>
              <w:jc w:val="center"/>
              <w:rPr>
                <w:rFonts w:eastAsiaTheme="minorEastAsia"/>
                <w:sz w:val="16"/>
                <w:szCs w:val="16"/>
              </w:rPr>
            </w:pPr>
            <w:r w:rsidRPr="00F92F6B">
              <w:rPr>
                <w:rFonts w:eastAsiaTheme="minorEastAsia"/>
                <w:sz w:val="16"/>
                <w:szCs w:val="16"/>
              </w:rPr>
              <w:t>0972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A9E05" w14:textId="5C085980" w:rsidR="0054010F" w:rsidRPr="00F92F6B" w:rsidRDefault="0054010F"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0D1156" w14:textId="6E4AE661" w:rsidR="0054010F" w:rsidRPr="00F92F6B" w:rsidRDefault="0054010F" w:rsidP="003F3754">
            <w:pPr>
              <w:pStyle w:val="TAC"/>
              <w:keepNext w:val="0"/>
              <w:keepLines w:val="0"/>
              <w:widowControl w:val="0"/>
              <w:rPr>
                <w:rFonts w:eastAsiaTheme="minorEastAsia"/>
                <w:sz w:val="16"/>
                <w:szCs w:val="16"/>
              </w:rPr>
            </w:pPr>
            <w:r w:rsidRPr="00F92F6B">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5F032F" w14:textId="430817AF" w:rsidR="0054010F" w:rsidRPr="00F92F6B" w:rsidRDefault="0054010F" w:rsidP="003F3754">
            <w:pPr>
              <w:widowControl w:val="0"/>
              <w:spacing w:after="0"/>
              <w:rPr>
                <w:rFonts w:ascii="Arial" w:hAnsi="Arial" w:cs="Arial"/>
                <w:sz w:val="16"/>
                <w:szCs w:val="16"/>
              </w:rPr>
            </w:pPr>
            <w:r w:rsidRPr="00F92F6B">
              <w:rPr>
                <w:rFonts w:ascii="Arial" w:hAnsi="Arial" w:cs="Arial"/>
                <w:sz w:val="16"/>
                <w:szCs w:val="16"/>
              </w:rPr>
              <w:t>Correction on handover failure due to unavailable candidate relay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EDF9" w14:textId="2C450851" w:rsidR="0054010F" w:rsidRPr="00F92F6B" w:rsidRDefault="0054010F"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2E873B5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6B4078B" w14:textId="77777777" w:rsidR="00471AE7" w:rsidRPr="00F92F6B" w:rsidRDefault="00471AE7"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9241BB" w14:textId="659D91E6" w:rsidR="00471AE7" w:rsidRPr="00F92F6B" w:rsidRDefault="00471AE7" w:rsidP="003F3754">
            <w:pPr>
              <w:pStyle w:val="TAC"/>
              <w:keepNext w:val="0"/>
              <w:keepLines w:val="0"/>
              <w:widowControl w:val="0"/>
              <w:jc w:val="left"/>
              <w:rPr>
                <w:rFonts w:eastAsiaTheme="minorEastAsia"/>
                <w:sz w:val="16"/>
                <w:szCs w:val="16"/>
              </w:rPr>
            </w:pPr>
            <w:r w:rsidRPr="00F92F6B">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F05B6E" w14:textId="094C81B2" w:rsidR="00471AE7" w:rsidRPr="00F92F6B" w:rsidRDefault="00471AE7" w:rsidP="003F3754">
            <w:pPr>
              <w:pStyle w:val="TAC"/>
              <w:keepNext w:val="0"/>
              <w:keepLines w:val="0"/>
              <w:widowControl w:val="0"/>
              <w:jc w:val="left"/>
              <w:rPr>
                <w:rFonts w:eastAsiaTheme="minorEastAsia"/>
                <w:sz w:val="16"/>
                <w:szCs w:val="16"/>
              </w:rPr>
            </w:pPr>
            <w:r w:rsidRPr="00F92F6B">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06326" w14:textId="4C49DD50" w:rsidR="00471AE7" w:rsidRPr="00F92F6B" w:rsidRDefault="00471AE7" w:rsidP="003F3754">
            <w:pPr>
              <w:pStyle w:val="TAL"/>
              <w:keepNext w:val="0"/>
              <w:keepLines w:val="0"/>
              <w:widowControl w:val="0"/>
              <w:jc w:val="center"/>
              <w:rPr>
                <w:rFonts w:eastAsiaTheme="minorEastAsia"/>
                <w:sz w:val="16"/>
                <w:szCs w:val="16"/>
              </w:rPr>
            </w:pPr>
            <w:r w:rsidRPr="00F92F6B">
              <w:rPr>
                <w:rFonts w:eastAsiaTheme="minorEastAsia"/>
                <w:sz w:val="16"/>
                <w:szCs w:val="16"/>
              </w:rPr>
              <w:t>0976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8A0FE" w14:textId="7E9C78F4" w:rsidR="00471AE7" w:rsidRPr="00F92F6B" w:rsidRDefault="00471AE7" w:rsidP="003F3754">
            <w:pPr>
              <w:pStyle w:val="TAR"/>
              <w:keepNext w:val="0"/>
              <w:keepLines w:val="0"/>
              <w:widowControl w:val="0"/>
              <w:jc w:val="center"/>
              <w:rPr>
                <w:rFonts w:eastAsiaTheme="minorEastAsia"/>
                <w:sz w:val="16"/>
                <w:szCs w:val="16"/>
              </w:rPr>
            </w:pPr>
            <w:r w:rsidRPr="00F92F6B">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E4F13C" w14:textId="63DD4039" w:rsidR="00471AE7" w:rsidRPr="00F92F6B" w:rsidRDefault="00471AE7" w:rsidP="003F3754">
            <w:pPr>
              <w:pStyle w:val="TAC"/>
              <w:keepNext w:val="0"/>
              <w:keepLines w:val="0"/>
              <w:widowControl w:val="0"/>
              <w:rPr>
                <w:rFonts w:eastAsiaTheme="minorEastAsia"/>
                <w:sz w:val="16"/>
                <w:szCs w:val="16"/>
              </w:rPr>
            </w:pPr>
            <w:r w:rsidRPr="00F92F6B">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077725" w14:textId="0E2A3B7A" w:rsidR="00471AE7" w:rsidRPr="00F92F6B" w:rsidRDefault="00471AE7" w:rsidP="003F3754">
            <w:pPr>
              <w:widowControl w:val="0"/>
              <w:spacing w:after="0"/>
              <w:rPr>
                <w:rFonts w:ascii="Arial" w:hAnsi="Arial" w:cs="Arial"/>
                <w:sz w:val="16"/>
                <w:szCs w:val="16"/>
              </w:rPr>
            </w:pPr>
            <w:r w:rsidRPr="00F92F6B">
              <w:rPr>
                <w:rFonts w:ascii="Arial" w:hAnsi="Arial" w:cs="Arial"/>
                <w:sz w:val="16"/>
                <w:szCs w:val="16"/>
              </w:rPr>
              <w:t xml:space="preserve">Clarification on supported features on the </w:t>
            </w:r>
            <w:proofErr w:type="spellStart"/>
            <w:r w:rsidRPr="00F92F6B">
              <w:rPr>
                <w:rFonts w:ascii="Arial" w:hAnsi="Arial" w:cs="Arial"/>
                <w:sz w:val="16"/>
                <w:szCs w:val="16"/>
              </w:rPr>
              <w:t>PSCell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2A095" w14:textId="7A3750B9" w:rsidR="00471AE7" w:rsidRPr="00F92F6B" w:rsidRDefault="00471AE7" w:rsidP="003F3754">
            <w:pPr>
              <w:pStyle w:val="TAC"/>
              <w:keepNext w:val="0"/>
              <w:keepLines w:val="0"/>
              <w:widowControl w:val="0"/>
              <w:jc w:val="left"/>
              <w:rPr>
                <w:rFonts w:eastAsiaTheme="minorEastAsia"/>
                <w:sz w:val="16"/>
                <w:szCs w:val="16"/>
              </w:rPr>
            </w:pPr>
            <w:r w:rsidRPr="00F92F6B">
              <w:rPr>
                <w:rFonts w:eastAsiaTheme="minorEastAsia"/>
                <w:sz w:val="16"/>
                <w:szCs w:val="16"/>
              </w:rPr>
              <w:t>18.5.0</w:t>
            </w:r>
          </w:p>
        </w:tc>
      </w:tr>
      <w:tr w:rsidR="006C004A" w:rsidRPr="00F92F6B" w14:paraId="0433098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72419A2" w14:textId="6D279B9A" w:rsidR="00E573A1" w:rsidRPr="00F92F6B" w:rsidRDefault="00E573A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F85396" w14:textId="36CD5DF2" w:rsidR="00E573A1" w:rsidRPr="00F92F6B" w:rsidRDefault="00E573A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B855F" w14:textId="18D0C644" w:rsidR="00E573A1" w:rsidRPr="00F92F6B" w:rsidRDefault="00E573A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86C4C" w14:textId="5729D0B8" w:rsidR="00E573A1" w:rsidRPr="00F92F6B" w:rsidRDefault="00E573A1"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F70D6" w14:textId="60F9E3D7" w:rsidR="00E573A1" w:rsidRPr="00F92F6B" w:rsidRDefault="00E573A1"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287153" w14:textId="2A454AFE" w:rsidR="00E573A1" w:rsidRPr="00F92F6B" w:rsidRDefault="00E573A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903DBE" w14:textId="6413369C" w:rsidR="00E573A1" w:rsidRPr="00F92F6B" w:rsidRDefault="00E573A1" w:rsidP="003F3754">
            <w:pPr>
              <w:widowControl w:val="0"/>
              <w:spacing w:after="0"/>
              <w:rPr>
                <w:rFonts w:ascii="Arial" w:hAnsi="Arial" w:cs="Arial"/>
                <w:sz w:val="16"/>
                <w:szCs w:val="16"/>
              </w:rPr>
            </w:pPr>
            <w:r w:rsidRPr="00F92F6B">
              <w:rPr>
                <w:rFonts w:ascii="Arial" w:hAnsi="Arial" w:cs="Arial"/>
                <w:sz w:val="16"/>
                <w:szCs w:val="16"/>
              </w:rPr>
              <w:t>Correction on RACH-less HO Use Case [RACH-</w:t>
            </w:r>
            <w:proofErr w:type="spellStart"/>
            <w:r w:rsidRPr="00F92F6B">
              <w:rPr>
                <w:rFonts w:ascii="Arial" w:hAnsi="Arial" w:cs="Arial"/>
                <w:sz w:val="16"/>
                <w:szCs w:val="16"/>
              </w:rPr>
              <w:t>lessHO</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9D6B87" w14:textId="7A9A0749" w:rsidR="00E573A1" w:rsidRPr="00F92F6B" w:rsidRDefault="00E573A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555ED04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85CF4E6" w14:textId="77777777" w:rsidR="00AE5301" w:rsidRPr="00F92F6B" w:rsidRDefault="00AE530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2BDADF" w14:textId="1AC2C495" w:rsidR="00AE5301" w:rsidRPr="00F92F6B" w:rsidRDefault="00AE530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86325" w14:textId="7B356D93" w:rsidR="00AE5301" w:rsidRPr="00F92F6B" w:rsidRDefault="00AE530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805CE1" w14:textId="5ECAB817" w:rsidR="00AE5301" w:rsidRPr="00F92F6B" w:rsidRDefault="00AE5301"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806CA" w14:textId="2D0580AF" w:rsidR="00AE5301" w:rsidRPr="00F92F6B" w:rsidRDefault="00AE5301"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A97889" w14:textId="4F38782E" w:rsidR="00AE5301" w:rsidRPr="00F92F6B" w:rsidRDefault="00AE530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D81CAB4" w14:textId="27AA311A" w:rsidR="00AE5301" w:rsidRPr="00F92F6B" w:rsidRDefault="00AE5301" w:rsidP="003F3754">
            <w:pPr>
              <w:widowControl w:val="0"/>
              <w:spacing w:after="0"/>
              <w:rPr>
                <w:rFonts w:ascii="Arial" w:hAnsi="Arial" w:cs="Arial"/>
                <w:sz w:val="16"/>
                <w:szCs w:val="16"/>
              </w:rPr>
            </w:pPr>
            <w:r w:rsidRPr="00F92F6B">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A384D" w14:textId="0F494184" w:rsidR="00AE5301" w:rsidRPr="00F92F6B" w:rsidRDefault="00AE530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1B776D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04BE767" w14:textId="77777777" w:rsidR="000C475C" w:rsidRPr="00F92F6B" w:rsidRDefault="000C475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F93B74" w14:textId="463B88E6" w:rsidR="000C475C" w:rsidRPr="00F92F6B" w:rsidRDefault="000C475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6A8D4F" w14:textId="59237A76" w:rsidR="000C475C" w:rsidRPr="00F92F6B" w:rsidRDefault="000C475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BBE412" w14:textId="4134052D" w:rsidR="000C475C" w:rsidRPr="00F92F6B" w:rsidRDefault="000C475C"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94E3F" w14:textId="6A31EDCB" w:rsidR="000C475C" w:rsidRPr="00F92F6B" w:rsidRDefault="000C475C"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AB9A35" w14:textId="6FDF7596" w:rsidR="000C475C" w:rsidRPr="00F92F6B" w:rsidRDefault="000C475C"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47BC7F" w14:textId="6AD5A334" w:rsidR="000C475C" w:rsidRPr="00F92F6B" w:rsidRDefault="000C475C" w:rsidP="003F3754">
            <w:pPr>
              <w:widowControl w:val="0"/>
              <w:spacing w:after="0"/>
              <w:rPr>
                <w:rFonts w:ascii="Arial" w:hAnsi="Arial" w:cs="Arial"/>
                <w:sz w:val="16"/>
                <w:szCs w:val="16"/>
              </w:rPr>
            </w:pPr>
            <w:r w:rsidRPr="00F92F6B">
              <w:rPr>
                <w:rFonts w:ascii="Arial" w:hAnsi="Arial" w:cs="Arial"/>
                <w:sz w:val="16"/>
                <w:szCs w:val="16"/>
              </w:rPr>
              <w:t>Correction on SON for NPN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7146E" w14:textId="21D36A6C" w:rsidR="000C475C" w:rsidRPr="00F92F6B" w:rsidRDefault="000C475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30A3092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29889AE" w14:textId="77777777" w:rsidR="00EA4BC3" w:rsidRPr="00F92F6B" w:rsidRDefault="00EA4BC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0E6CFB8" w14:textId="290FA1C5" w:rsidR="00EA4BC3" w:rsidRPr="00F92F6B" w:rsidRDefault="00EA4BC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BBBB42" w14:textId="07030039" w:rsidR="00EA4BC3" w:rsidRPr="00F92F6B" w:rsidRDefault="00EA4BC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B9EA7" w14:textId="39817BB8" w:rsidR="00EA4BC3" w:rsidRPr="00F92F6B" w:rsidRDefault="00EA4BC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2580A" w14:textId="16D0B1B8" w:rsidR="00EA4BC3" w:rsidRPr="00F92F6B" w:rsidRDefault="00EA4BC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885CA3" w14:textId="6F3D7AC6" w:rsidR="00EA4BC3" w:rsidRPr="00F92F6B" w:rsidRDefault="00EA4BC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56AD5C" w14:textId="58E16585" w:rsidR="00EA4BC3" w:rsidRPr="00F92F6B" w:rsidRDefault="00EA4BC3" w:rsidP="003F3754">
            <w:pPr>
              <w:widowControl w:val="0"/>
              <w:spacing w:after="0"/>
              <w:rPr>
                <w:rFonts w:ascii="Arial" w:hAnsi="Arial" w:cs="Arial"/>
                <w:sz w:val="16"/>
                <w:szCs w:val="16"/>
              </w:rPr>
            </w:pPr>
            <w:r w:rsidRPr="00F92F6B">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457B97" w14:textId="1964B551" w:rsidR="00EA4BC3" w:rsidRPr="00F92F6B" w:rsidRDefault="00EA4BC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62506D7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99B648A" w14:textId="77777777" w:rsidR="00D21A39" w:rsidRPr="00F92F6B" w:rsidRDefault="00D21A3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6CF5BF" w14:textId="00D7AFD9" w:rsidR="00D21A39" w:rsidRPr="00F92F6B" w:rsidRDefault="00D21A3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1C84A5" w14:textId="7C9C05EF" w:rsidR="00D21A39" w:rsidRPr="00F92F6B" w:rsidRDefault="00D21A3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962C3" w14:textId="33306D76" w:rsidR="00D21A39" w:rsidRPr="00F92F6B" w:rsidRDefault="00D21A39"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ED536" w14:textId="2F41610F" w:rsidR="00D21A39" w:rsidRPr="00F92F6B" w:rsidRDefault="00D21A39"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767AEC" w14:textId="01913949" w:rsidR="00D21A39" w:rsidRPr="00F92F6B" w:rsidRDefault="00D21A39"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565E56" w14:textId="4B4E2B92" w:rsidR="00D21A39" w:rsidRPr="00F92F6B" w:rsidRDefault="00D21A39" w:rsidP="003F3754">
            <w:pPr>
              <w:widowControl w:val="0"/>
              <w:spacing w:after="0"/>
              <w:rPr>
                <w:rFonts w:ascii="Arial" w:hAnsi="Arial" w:cs="Arial"/>
                <w:sz w:val="16"/>
                <w:szCs w:val="16"/>
              </w:rPr>
            </w:pPr>
            <w:r w:rsidRPr="00F92F6B">
              <w:rPr>
                <w:rFonts w:ascii="Arial" w:hAnsi="Arial" w:cs="Arial"/>
                <w:sz w:val="16"/>
                <w:szCs w:val="16"/>
              </w:rPr>
              <w:t>Correction on NCR-Fwd functionality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E08B2" w14:textId="3152DA23" w:rsidR="00D21A39" w:rsidRPr="00F92F6B" w:rsidRDefault="00D21A3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58E3E9C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BAC0D1" w14:textId="77777777" w:rsidR="00C57DE3" w:rsidRPr="00F92F6B" w:rsidRDefault="00C57D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83FE6D" w14:textId="6D5222DF" w:rsidR="00C57DE3" w:rsidRPr="00F92F6B" w:rsidRDefault="00C57DE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C44FAC" w14:textId="3A69FEE3" w:rsidR="00C57DE3" w:rsidRPr="00F92F6B" w:rsidRDefault="00C57DE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5C8B" w14:textId="3EE19947" w:rsidR="00C57DE3" w:rsidRPr="00F92F6B" w:rsidRDefault="00C57DE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B80462" w14:textId="38B582DB" w:rsidR="00C57DE3" w:rsidRPr="00F92F6B" w:rsidRDefault="00C57DE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8CECCE" w14:textId="6A76FBAA" w:rsidR="00C57DE3" w:rsidRPr="00F92F6B" w:rsidRDefault="00C57DE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658670" w14:textId="580A823A" w:rsidR="00C57DE3" w:rsidRPr="00F92F6B" w:rsidRDefault="00C57DE3" w:rsidP="003F3754">
            <w:pPr>
              <w:widowControl w:val="0"/>
              <w:spacing w:after="0"/>
              <w:rPr>
                <w:rFonts w:ascii="Arial" w:hAnsi="Arial" w:cs="Arial"/>
                <w:sz w:val="16"/>
                <w:szCs w:val="16"/>
              </w:rPr>
            </w:pPr>
            <w:r w:rsidRPr="00F92F6B">
              <w:rPr>
                <w:rFonts w:ascii="Arial" w:hAnsi="Arial" w:cs="Arial"/>
                <w:sz w:val="16"/>
                <w:szCs w:val="16"/>
              </w:rPr>
              <w:t xml:space="preserve">Correction on </w:t>
            </w:r>
            <w:proofErr w:type="spellStart"/>
            <w:r w:rsidRPr="00F92F6B">
              <w:rPr>
                <w:rFonts w:ascii="Arial" w:hAnsi="Arial" w:cs="Arial"/>
                <w:sz w:val="16"/>
                <w:szCs w:val="16"/>
              </w:rPr>
              <w:t>servingCellMO</w:t>
            </w:r>
            <w:proofErr w:type="spellEnd"/>
            <w:r w:rsidRPr="00F92F6B">
              <w:rPr>
                <w:rFonts w:ascii="Arial" w:hAnsi="Arial" w:cs="Arial"/>
                <w:sz w:val="16"/>
                <w:szCs w:val="16"/>
              </w:rPr>
              <w:t xml:space="preserve"> configuration for SSB-less </w:t>
            </w:r>
            <w:proofErr w:type="spellStart"/>
            <w:r w:rsidRPr="00F92F6B">
              <w:rPr>
                <w:rFonts w:ascii="Arial" w:hAnsi="Arial" w:cs="Arial"/>
                <w:sz w:val="16"/>
                <w:szCs w:val="16"/>
              </w:rPr>
              <w:t>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E323DF" w14:textId="2F6C03FA" w:rsidR="00C57DE3" w:rsidRPr="00F92F6B" w:rsidRDefault="00C57DE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1EA5AF8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AAA430A" w14:textId="77777777" w:rsidR="00A96302" w:rsidRPr="00F92F6B" w:rsidRDefault="00A9630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DA8085" w14:textId="1065B1D6" w:rsidR="00A96302" w:rsidRPr="00F92F6B" w:rsidRDefault="00A9630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813666" w14:textId="2EA6A880" w:rsidR="00A96302" w:rsidRPr="00F92F6B" w:rsidRDefault="00A9630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10B6DB" w14:textId="0ADD37FF" w:rsidR="00A96302" w:rsidRPr="00F92F6B" w:rsidRDefault="00A96302"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43B431" w14:textId="50AD8B95" w:rsidR="00A96302" w:rsidRPr="00F92F6B" w:rsidRDefault="00A96302"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164A454" w14:textId="7EB83103" w:rsidR="00A96302" w:rsidRPr="00F92F6B" w:rsidRDefault="00A96302"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00ECE7" w14:textId="2E8B88C6" w:rsidR="00A96302" w:rsidRPr="00F92F6B" w:rsidRDefault="00A96302" w:rsidP="003F3754">
            <w:pPr>
              <w:widowControl w:val="0"/>
              <w:spacing w:after="0"/>
              <w:rPr>
                <w:rFonts w:ascii="Arial" w:hAnsi="Arial" w:cs="Arial"/>
                <w:sz w:val="16"/>
                <w:szCs w:val="16"/>
              </w:rPr>
            </w:pPr>
            <w:r w:rsidRPr="00F92F6B">
              <w:rPr>
                <w:rFonts w:ascii="Arial" w:hAnsi="Arial" w:cs="Arial"/>
                <w:sz w:val="16"/>
                <w:szCs w:val="16"/>
              </w:rPr>
              <w:t xml:space="preserve">Correction of Emergency Call and </w:t>
            </w:r>
            <w:proofErr w:type="spellStart"/>
            <w:r w:rsidRPr="00F92F6B">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D3136" w14:textId="230A74B9" w:rsidR="00A96302" w:rsidRPr="00F92F6B" w:rsidRDefault="00A9630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5CBBE2F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FA7E31" w14:textId="77777777" w:rsidR="001753DE" w:rsidRPr="00F92F6B" w:rsidRDefault="001753D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C8050D" w14:textId="1FE68F06" w:rsidR="001753DE" w:rsidRPr="00F92F6B" w:rsidRDefault="001753D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76A919" w14:textId="0337536D" w:rsidR="001753DE" w:rsidRPr="00F92F6B" w:rsidRDefault="001753D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21B12" w14:textId="01C7A4AD" w:rsidR="001753DE" w:rsidRPr="00F92F6B" w:rsidRDefault="001753DE"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54619" w14:textId="347D9048" w:rsidR="001753DE" w:rsidRPr="00F92F6B" w:rsidRDefault="001753DE"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02F0EA3" w14:textId="0D0412D1" w:rsidR="001753DE" w:rsidRPr="00F92F6B" w:rsidRDefault="001753DE"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517016" w14:textId="606818DB" w:rsidR="001753DE" w:rsidRPr="00F92F6B" w:rsidRDefault="001753DE" w:rsidP="003F3754">
            <w:pPr>
              <w:widowControl w:val="0"/>
              <w:spacing w:after="0"/>
              <w:rPr>
                <w:rFonts w:ascii="Arial" w:hAnsi="Arial" w:cs="Arial"/>
                <w:sz w:val="16"/>
                <w:szCs w:val="16"/>
              </w:rPr>
            </w:pPr>
            <w:r w:rsidRPr="00F92F6B">
              <w:rPr>
                <w:rFonts w:ascii="Arial" w:hAnsi="Arial" w:cs="Arial"/>
                <w:sz w:val="16"/>
                <w:szCs w:val="16"/>
              </w:rPr>
              <w:t>Correction of NTN OAM Assistance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45D2FC" w14:textId="370CF554" w:rsidR="001753DE" w:rsidRPr="00F92F6B" w:rsidRDefault="001753D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18.6.0</w:t>
            </w:r>
          </w:p>
        </w:tc>
      </w:tr>
      <w:tr w:rsidR="006C004A" w:rsidRPr="00F92F6B" w14:paraId="14383C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F6C61A5" w14:textId="3A16ED5A" w:rsidR="00791EF6" w:rsidRPr="00F92F6B" w:rsidRDefault="00791EF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EAC038" w14:textId="7BC3E6A5" w:rsidR="00791EF6" w:rsidRPr="00F92F6B" w:rsidRDefault="00791EF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DD16E9" w14:textId="0439142E" w:rsidR="00791EF6" w:rsidRPr="00F92F6B" w:rsidRDefault="00791EF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B824" w14:textId="607E7663" w:rsidR="00791EF6" w:rsidRPr="00F92F6B" w:rsidRDefault="00791EF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D93292" w14:textId="2D5EEBE6" w:rsidR="00791EF6" w:rsidRPr="00F92F6B" w:rsidRDefault="00791EF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75B753" w14:textId="0F09D751" w:rsidR="00791EF6" w:rsidRPr="00F92F6B" w:rsidRDefault="00791EF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A06AC0A" w14:textId="5908EE4E" w:rsidR="00791EF6" w:rsidRPr="00F92F6B" w:rsidRDefault="00791EF6" w:rsidP="003F3754">
            <w:pPr>
              <w:widowControl w:val="0"/>
              <w:spacing w:after="0"/>
              <w:rPr>
                <w:rFonts w:ascii="Arial" w:hAnsi="Arial" w:cs="Arial"/>
                <w:sz w:val="16"/>
                <w:szCs w:val="16"/>
              </w:rPr>
            </w:pPr>
            <w:r w:rsidRPr="00F92F6B">
              <w:rPr>
                <w:rFonts w:ascii="Arial" w:hAnsi="Arial" w:cs="Arial"/>
                <w:sz w:val="16"/>
                <w:szCs w:val="16"/>
              </w:rPr>
              <w:t>Correction to PDCP duplication description for L2 MP using SL relay or N3C indirect path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02EC84" w14:textId="35B049E7" w:rsidR="00791EF6" w:rsidRPr="00F92F6B" w:rsidRDefault="00791EF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18.7.0</w:t>
            </w:r>
          </w:p>
        </w:tc>
      </w:tr>
      <w:tr w:rsidR="006C004A" w:rsidRPr="00F92F6B" w14:paraId="587992E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83D707B" w14:textId="77777777" w:rsidR="00016083" w:rsidRPr="00F92F6B" w:rsidRDefault="0001608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8110961" w14:textId="1A5ACD7B" w:rsidR="00016083" w:rsidRPr="00F92F6B" w:rsidRDefault="0001608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1C141" w14:textId="1A847A29" w:rsidR="00016083" w:rsidRPr="00F92F6B" w:rsidRDefault="0001608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FAD90" w14:textId="3C273DED" w:rsidR="00016083" w:rsidRPr="00F92F6B" w:rsidRDefault="0001608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223B5" w14:textId="37A18C42" w:rsidR="00016083" w:rsidRPr="00F92F6B" w:rsidRDefault="0001608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90D203" w14:textId="76186388" w:rsidR="00016083" w:rsidRPr="00F92F6B" w:rsidRDefault="0001608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D58F4A" w14:textId="4C35D7D6" w:rsidR="00016083" w:rsidRPr="00F92F6B" w:rsidRDefault="00016083" w:rsidP="003F3754">
            <w:pPr>
              <w:widowControl w:val="0"/>
              <w:spacing w:after="0"/>
              <w:rPr>
                <w:rFonts w:ascii="Arial" w:hAnsi="Arial" w:cs="Arial"/>
                <w:sz w:val="16"/>
                <w:szCs w:val="16"/>
              </w:rPr>
            </w:pPr>
            <w:r w:rsidRPr="00F92F6B">
              <w:rPr>
                <w:rFonts w:ascii="Arial" w:hAnsi="Arial" w:cs="Arial"/>
                <w:sz w:val="16"/>
                <w:szCs w:val="16"/>
              </w:rPr>
              <w:t>Correction to the description of PDU set QoS parameter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6C753" w14:textId="4346038E" w:rsidR="00016083" w:rsidRPr="00F92F6B" w:rsidRDefault="0001608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18.7.0</w:t>
            </w:r>
          </w:p>
        </w:tc>
      </w:tr>
      <w:tr w:rsidR="006C004A" w:rsidRPr="00F92F6B" w14:paraId="1643A6D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F270B2F" w14:textId="77777777" w:rsidR="00EC43F3" w:rsidRPr="00F92F6B" w:rsidRDefault="00EC43F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E4FA18" w14:textId="251FD227" w:rsidR="00EC43F3" w:rsidRPr="00F92F6B" w:rsidRDefault="00EC43F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5B337A" w14:textId="2F569B9B" w:rsidR="00EC43F3" w:rsidRPr="00F92F6B" w:rsidRDefault="00EC43F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D2911B" w14:textId="1CDF88C2" w:rsidR="00EC43F3" w:rsidRPr="00F92F6B" w:rsidRDefault="00EC43F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15A515" w14:textId="086FDBF4" w:rsidR="00EC43F3" w:rsidRPr="00F92F6B" w:rsidRDefault="00EC43F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6ADC29" w14:textId="0C6DEA82" w:rsidR="00EC43F3" w:rsidRPr="00F92F6B" w:rsidRDefault="00EC43F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8D0051" w14:textId="3ABD8C71" w:rsidR="00EC43F3" w:rsidRPr="00F92F6B" w:rsidRDefault="00EC43F3" w:rsidP="003F3754">
            <w:pPr>
              <w:widowControl w:val="0"/>
              <w:spacing w:after="0"/>
              <w:rPr>
                <w:rFonts w:ascii="Arial" w:hAnsi="Arial" w:cs="Arial"/>
                <w:sz w:val="16"/>
                <w:szCs w:val="16"/>
              </w:rPr>
            </w:pPr>
            <w:r w:rsidRPr="00F92F6B">
              <w:rPr>
                <w:rFonts w:ascii="Arial" w:hAnsi="Arial" w:cs="Arial"/>
                <w:sz w:val="16"/>
                <w:szCs w:val="16"/>
              </w:rPr>
              <w:t>Correction on DCP considering MUSIM 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51DACD" w14:textId="78A6E027" w:rsidR="00EC43F3" w:rsidRPr="00F92F6B" w:rsidRDefault="00EC43F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18.7.0</w:t>
            </w:r>
          </w:p>
        </w:tc>
      </w:tr>
      <w:tr w:rsidR="006C004A" w:rsidRPr="00F92F6B" w14:paraId="1F740DF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7B39E8" w14:textId="77777777" w:rsidR="00716C51" w:rsidRPr="00F92F6B" w:rsidRDefault="00716C5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2694A34" w14:textId="1A4D0B1E" w:rsidR="00716C51" w:rsidRPr="00F92F6B" w:rsidRDefault="00716C5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508D54" w14:textId="4CAD3C4C" w:rsidR="00716C51" w:rsidRPr="00F92F6B" w:rsidRDefault="00716C5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4A7A3A" w14:textId="4C0D0619" w:rsidR="00716C51" w:rsidRPr="00F92F6B" w:rsidRDefault="00716C51"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3FCB14" w14:textId="74F4808C" w:rsidR="00716C51" w:rsidRPr="00F92F6B" w:rsidRDefault="00716C51"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5E8718" w14:textId="69710B80" w:rsidR="00716C51" w:rsidRPr="00F92F6B" w:rsidRDefault="00716C5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7192D7" w14:textId="547123FA" w:rsidR="00716C51" w:rsidRPr="00F92F6B" w:rsidRDefault="00716C51" w:rsidP="003F3754">
            <w:pPr>
              <w:widowControl w:val="0"/>
              <w:spacing w:after="0"/>
              <w:rPr>
                <w:rFonts w:ascii="Arial" w:hAnsi="Arial" w:cs="Arial"/>
                <w:sz w:val="16"/>
                <w:szCs w:val="16"/>
              </w:rPr>
            </w:pPr>
            <w:r w:rsidRPr="00F92F6B">
              <w:rPr>
                <w:rFonts w:ascii="Arial" w:hAnsi="Arial" w:cs="Arial"/>
                <w:sz w:val="16"/>
                <w:szCs w:val="16"/>
              </w:rPr>
              <w:t>Clarification on emergency call back and UE RRC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B03F7" w14:textId="2F42D0BA" w:rsidR="00716C51" w:rsidRPr="00F92F6B" w:rsidRDefault="00716C5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18.7.0</w:t>
            </w:r>
          </w:p>
        </w:tc>
      </w:tr>
      <w:tr w:rsidR="006C004A" w:rsidRPr="00F92F6B" w14:paraId="6B02D42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449E37F" w14:textId="05E09DF4" w:rsidR="00CA0BA0" w:rsidRPr="00F92F6B" w:rsidRDefault="00CA0BA0"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1A94113" w14:textId="5E24C7C5" w:rsidR="00CA0BA0" w:rsidRPr="00F92F6B" w:rsidRDefault="00CA0BA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3249BF" w14:textId="1506513F" w:rsidR="00CA0BA0" w:rsidRPr="00F92F6B" w:rsidRDefault="00CA0BA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44080B" w14:textId="7E0C04E9" w:rsidR="00CA0BA0" w:rsidRPr="00F92F6B" w:rsidRDefault="00CA0BA0"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F557F3" w14:textId="5FA98BF4" w:rsidR="00CA0BA0" w:rsidRPr="00F92F6B" w:rsidRDefault="00CA0BA0"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E9D6" w14:textId="1DADC12B" w:rsidR="00CA0BA0" w:rsidRPr="00F92F6B" w:rsidRDefault="00CA0BA0"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866113" w14:textId="7C6500DC" w:rsidR="00CA0BA0" w:rsidRPr="00F92F6B" w:rsidRDefault="00CA0BA0" w:rsidP="003F3754">
            <w:pPr>
              <w:widowControl w:val="0"/>
              <w:spacing w:after="0"/>
              <w:rPr>
                <w:rFonts w:ascii="Arial" w:hAnsi="Arial" w:cs="Arial"/>
                <w:sz w:val="16"/>
                <w:szCs w:val="16"/>
              </w:rPr>
            </w:pPr>
            <w:proofErr w:type="spellStart"/>
            <w:r w:rsidRPr="00F92F6B">
              <w:rPr>
                <w:rFonts w:ascii="Arial" w:hAnsi="Arial" w:cs="Arial"/>
                <w:sz w:val="16"/>
                <w:szCs w:val="16"/>
              </w:rPr>
              <w:t>ProSe</w:t>
            </w:r>
            <w:proofErr w:type="spellEnd"/>
            <w:r w:rsidRPr="00F92F6B">
              <w:rPr>
                <w:rFonts w:ascii="Arial" w:hAnsi="Arial" w:cs="Arial"/>
                <w:sz w:val="16"/>
                <w:szCs w:val="16"/>
              </w:rPr>
              <w:t xml:space="preserve"> support in NPN [</w:t>
            </w:r>
            <w:proofErr w:type="spellStart"/>
            <w:r w:rsidRPr="00F92F6B">
              <w:rPr>
                <w:rFonts w:ascii="Arial" w:hAnsi="Arial" w:cs="Arial"/>
                <w:sz w:val="16"/>
                <w:szCs w:val="16"/>
              </w:rPr>
              <w:t>ProSe_NPN</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707CC" w14:textId="0B10039C" w:rsidR="00CA0BA0" w:rsidRPr="00F92F6B" w:rsidRDefault="00CA0BA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2B0E59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1788478" w14:textId="77777777" w:rsidR="00C310B2" w:rsidRPr="00F92F6B" w:rsidRDefault="00C310B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7E99C7" w14:textId="0C34C4B0" w:rsidR="00C310B2" w:rsidRPr="00F92F6B" w:rsidRDefault="00C310B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DE4B40" w14:textId="65793A89" w:rsidR="00C310B2" w:rsidRPr="00F92F6B" w:rsidRDefault="00C310B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F99591" w14:textId="79119274" w:rsidR="00C310B2" w:rsidRPr="00F92F6B" w:rsidRDefault="00C310B2"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0991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BA1D0" w14:textId="450C63A6" w:rsidR="00C310B2" w:rsidRPr="00F92F6B" w:rsidRDefault="00C310B2"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AB5CA3" w14:textId="087FFF95" w:rsidR="00C310B2" w:rsidRPr="00F92F6B" w:rsidRDefault="00C310B2"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0DBC45" w14:textId="72B5059D" w:rsidR="00C310B2" w:rsidRPr="00F92F6B" w:rsidRDefault="00C310B2" w:rsidP="003F3754">
            <w:pPr>
              <w:widowControl w:val="0"/>
              <w:spacing w:after="0"/>
              <w:rPr>
                <w:rFonts w:ascii="Arial" w:hAnsi="Arial" w:cs="Arial"/>
                <w:sz w:val="16"/>
                <w:szCs w:val="16"/>
              </w:rPr>
            </w:pPr>
            <w:r w:rsidRPr="00F92F6B">
              <w:rPr>
                <w:rFonts w:ascii="Arial" w:hAnsi="Arial" w:cs="Arial"/>
                <w:sz w:val="16"/>
                <w:szCs w:val="16"/>
              </w:rPr>
              <w:t>Introduction of Multi-path Relay Enhancement [N3C_M_Relay]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C81DB" w14:textId="3458B987" w:rsidR="00C310B2" w:rsidRPr="00F92F6B" w:rsidRDefault="00C310B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1B1C10A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91C71A" w14:textId="77777777" w:rsidR="00C54A93" w:rsidRPr="00F92F6B" w:rsidRDefault="00C54A9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8FEDBC" w14:textId="57647A31" w:rsidR="00C54A93" w:rsidRPr="00F92F6B" w:rsidRDefault="00C54A9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03577" w14:textId="330D7CE9" w:rsidR="00C54A93" w:rsidRPr="00F92F6B" w:rsidRDefault="00C54A9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2FECD8" w14:textId="2EED7E33" w:rsidR="00C54A93" w:rsidRPr="00F92F6B" w:rsidRDefault="00C54A9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9E19C6" w14:textId="5EE6ABDD" w:rsidR="00C54A93" w:rsidRPr="00F92F6B" w:rsidRDefault="00C54A9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4F8BB4" w14:textId="042024B0" w:rsidR="00C54A93" w:rsidRPr="00F92F6B" w:rsidRDefault="00C54A9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AF833B" w14:textId="0A216BAC" w:rsidR="00C54A93" w:rsidRPr="00F92F6B" w:rsidRDefault="00C54A93" w:rsidP="003F3754">
            <w:pPr>
              <w:widowControl w:val="0"/>
              <w:spacing w:after="0"/>
              <w:rPr>
                <w:rFonts w:ascii="Arial" w:hAnsi="Arial" w:cs="Arial"/>
                <w:sz w:val="16"/>
                <w:szCs w:val="16"/>
              </w:rPr>
            </w:pPr>
            <w:r w:rsidRPr="00F92F6B">
              <w:rPr>
                <w:rFonts w:ascii="Arial" w:hAnsi="Arial" w:cs="Arial"/>
                <w:sz w:val="16"/>
                <w:szCs w:val="16"/>
              </w:rPr>
              <w:t>Introduction of UAV mobility enhancements [</w:t>
            </w:r>
            <w:proofErr w:type="spellStart"/>
            <w:r w:rsidRPr="00F92F6B">
              <w:rPr>
                <w:rFonts w:ascii="Arial" w:hAnsi="Arial" w:cs="Arial"/>
                <w:sz w:val="16"/>
                <w:szCs w:val="16"/>
              </w:rPr>
              <w:t>UAV_Mobility</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4A5E9B" w14:textId="0EDA8268" w:rsidR="00C54A93" w:rsidRPr="00F92F6B" w:rsidRDefault="00C54A9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06D2B40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EDBDD5" w14:textId="77777777" w:rsidR="008A6B8D" w:rsidRPr="00F92F6B" w:rsidRDefault="008A6B8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84A54" w14:textId="6FF501EA" w:rsidR="008A6B8D" w:rsidRPr="00F92F6B" w:rsidRDefault="008A6B8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6849F6" w14:textId="62C367ED" w:rsidR="008A6B8D" w:rsidRPr="00F92F6B" w:rsidRDefault="008A6B8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EA4D38" w14:textId="29D4AC66" w:rsidR="008A6B8D" w:rsidRPr="00F92F6B" w:rsidRDefault="008A6B8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A111B9" w14:textId="65493FD2" w:rsidR="008A6B8D" w:rsidRPr="00F92F6B" w:rsidRDefault="008A6B8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31986A" w14:textId="590A6262" w:rsidR="008A6B8D" w:rsidRPr="00F92F6B" w:rsidRDefault="008A6B8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B0D973" w14:textId="405FDC12" w:rsidR="008A6B8D" w:rsidRPr="00F92F6B" w:rsidRDefault="008A6B8D" w:rsidP="003F3754">
            <w:pPr>
              <w:widowControl w:val="0"/>
              <w:spacing w:after="0"/>
              <w:rPr>
                <w:rFonts w:ascii="Arial" w:hAnsi="Arial" w:cs="Arial"/>
                <w:sz w:val="16"/>
                <w:szCs w:val="16"/>
              </w:rPr>
            </w:pPr>
            <w:r w:rsidRPr="00F92F6B">
              <w:rPr>
                <w:rFonts w:ascii="Arial" w:hAnsi="Arial" w:cs="Arial"/>
                <w:sz w:val="16"/>
                <w:szCs w:val="16"/>
              </w:rPr>
              <w:t>Stage 2 CR for Rel-19 Multi-carrier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92DA6E" w14:textId="2883F5E6" w:rsidR="008A6B8D" w:rsidRPr="00F92F6B" w:rsidRDefault="008A6B8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187B8B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A306C34" w14:textId="77777777" w:rsidR="002C3C4C" w:rsidRPr="00F92F6B" w:rsidRDefault="002C3C4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B3DCFB" w14:textId="415EA68E" w:rsidR="002C3C4C" w:rsidRPr="00F92F6B" w:rsidRDefault="002C3C4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317E13" w14:textId="7BFC882C" w:rsidR="002C3C4C" w:rsidRPr="00F92F6B" w:rsidRDefault="002C3C4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BE602A" w14:textId="67FD3D18" w:rsidR="002C3C4C" w:rsidRPr="00F92F6B" w:rsidRDefault="002C3C4C"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7C0D1D" w14:textId="5676D8F1" w:rsidR="002C3C4C" w:rsidRPr="00F92F6B" w:rsidRDefault="002C3C4C"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FF3EB" w14:textId="03EFA81E" w:rsidR="002C3C4C" w:rsidRPr="00F92F6B" w:rsidRDefault="002C3C4C"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90D44CF" w14:textId="5243C535" w:rsidR="002C3C4C" w:rsidRPr="00F92F6B" w:rsidRDefault="002C3C4C" w:rsidP="003F3754">
            <w:pPr>
              <w:widowControl w:val="0"/>
              <w:spacing w:after="0"/>
              <w:rPr>
                <w:rFonts w:ascii="Arial" w:hAnsi="Arial" w:cs="Arial"/>
                <w:sz w:val="16"/>
                <w:szCs w:val="16"/>
              </w:rPr>
            </w:pPr>
            <w:r w:rsidRPr="00F92F6B">
              <w:rPr>
                <w:rFonts w:ascii="Arial" w:hAnsi="Arial" w:cs="Arial"/>
                <w:sz w:val="16"/>
                <w:szCs w:val="16"/>
              </w:rPr>
              <w:t>Introduction of AI/ML for NR Air interface feature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1562C8" w14:textId="7DC0D52F" w:rsidR="002C3C4C" w:rsidRPr="00F92F6B" w:rsidRDefault="002C3C4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18840A06"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EC7CF4" w14:textId="77777777" w:rsidR="005E1FE3" w:rsidRPr="00F92F6B" w:rsidRDefault="005E1F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8258E3" w14:textId="5BBCD9DD" w:rsidR="005E1FE3" w:rsidRPr="00F92F6B" w:rsidRDefault="005E1FE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98B170" w14:textId="0CA885E3" w:rsidR="005E1FE3" w:rsidRPr="00F92F6B" w:rsidRDefault="005E1FE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DBFFA4" w14:textId="6AF8048B" w:rsidR="005E1FE3" w:rsidRPr="00F92F6B" w:rsidRDefault="005E1FE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AE3E9" w14:textId="60CB4F6C" w:rsidR="005E1FE3" w:rsidRPr="00F92F6B" w:rsidRDefault="005E1FE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36375E" w14:textId="5BDAA067" w:rsidR="005E1FE3" w:rsidRPr="00F92F6B" w:rsidRDefault="005E1FE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F6BCD4" w14:textId="4A9AEBBD" w:rsidR="005E1FE3" w:rsidRPr="00F92F6B" w:rsidRDefault="005E1FE3" w:rsidP="003F3754">
            <w:pPr>
              <w:widowControl w:val="0"/>
              <w:spacing w:after="0"/>
              <w:rPr>
                <w:rFonts w:ascii="Arial" w:hAnsi="Arial" w:cs="Arial"/>
                <w:sz w:val="16"/>
                <w:szCs w:val="16"/>
              </w:rPr>
            </w:pPr>
            <w:r w:rsidRPr="00F92F6B">
              <w:rPr>
                <w:rFonts w:ascii="Arial" w:hAnsi="Arial" w:cs="Arial"/>
                <w:sz w:val="16"/>
                <w:szCs w:val="16"/>
              </w:rPr>
              <w:t>Introduction of XR Enhancements Phase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70D3F" w14:textId="041879A6" w:rsidR="005E1FE3" w:rsidRPr="00F92F6B" w:rsidRDefault="005E1FE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47755AF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338F483" w14:textId="77777777" w:rsidR="00116F86" w:rsidRPr="00F92F6B" w:rsidRDefault="00116F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929D7" w14:textId="3176D7E8" w:rsidR="00116F86" w:rsidRPr="00F92F6B" w:rsidRDefault="00116F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971ECE" w14:textId="4E1CD6F4" w:rsidR="00116F86" w:rsidRPr="00F92F6B" w:rsidRDefault="00116F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85AEDD" w14:textId="46B3BD0F" w:rsidR="00116F86" w:rsidRPr="00F92F6B" w:rsidRDefault="00116F8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20896" w14:textId="5B5FF18D" w:rsidR="00116F86" w:rsidRPr="00F92F6B" w:rsidRDefault="00116F8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603417" w14:textId="1C4BCEA5" w:rsidR="00116F86" w:rsidRPr="00F92F6B" w:rsidRDefault="00116F8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BB28C7" w14:textId="2D756B60" w:rsidR="00116F86" w:rsidRPr="00F92F6B" w:rsidRDefault="00116F86" w:rsidP="003F3754">
            <w:pPr>
              <w:widowControl w:val="0"/>
              <w:spacing w:after="0"/>
              <w:rPr>
                <w:rFonts w:ascii="Arial" w:hAnsi="Arial" w:cs="Arial"/>
                <w:sz w:val="16"/>
                <w:szCs w:val="16"/>
              </w:rPr>
            </w:pPr>
            <w:r w:rsidRPr="00F92F6B">
              <w:rPr>
                <w:rFonts w:ascii="Arial" w:hAnsi="Arial" w:cs="Arial"/>
                <w:sz w:val="16"/>
                <w:szCs w:val="16"/>
              </w:rPr>
              <w:t>Introduction of Rel-19 Evolution of NR duplex operation (SBFD)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82CA3" w14:textId="290B8009" w:rsidR="00116F86" w:rsidRPr="00F92F6B" w:rsidRDefault="00116F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5A36282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3C5E6B0" w14:textId="77777777" w:rsidR="000B572D" w:rsidRPr="00F92F6B" w:rsidRDefault="000B572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2FB4F9" w14:textId="11E708C8" w:rsidR="000B572D" w:rsidRPr="00F92F6B" w:rsidRDefault="000B572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3E6F6D" w14:textId="361A1D87" w:rsidR="000B572D" w:rsidRPr="00F92F6B" w:rsidRDefault="000B572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45808F" w14:textId="3B07C9E6" w:rsidR="000B572D" w:rsidRPr="00F92F6B" w:rsidRDefault="000B572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1F797" w14:textId="3C70EF8C" w:rsidR="000B572D" w:rsidRPr="00F92F6B" w:rsidRDefault="000B572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644F9F" w14:textId="67AA5EC8" w:rsidR="000B572D" w:rsidRPr="00F92F6B" w:rsidRDefault="000B572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F52AB" w14:textId="7238EC14" w:rsidR="000B572D" w:rsidRPr="00F92F6B" w:rsidRDefault="000B572D" w:rsidP="003F3754">
            <w:pPr>
              <w:widowControl w:val="0"/>
              <w:spacing w:after="0"/>
              <w:rPr>
                <w:rFonts w:ascii="Arial" w:hAnsi="Arial" w:cs="Arial"/>
                <w:sz w:val="16"/>
                <w:szCs w:val="16"/>
              </w:rPr>
            </w:pPr>
            <w:r w:rsidRPr="00F92F6B">
              <w:rPr>
                <w:rFonts w:ascii="Arial" w:hAnsi="Arial" w:cs="Arial"/>
                <w:sz w:val="16"/>
                <w:szCs w:val="16"/>
              </w:rPr>
              <w:t xml:space="preserve">Introduction of control parameters for on-demand </w:t>
            </w:r>
            <w:proofErr w:type="spellStart"/>
            <w:r w:rsidRPr="00F92F6B">
              <w:rPr>
                <w:rFonts w:ascii="Arial" w:hAnsi="Arial" w:cs="Arial"/>
                <w:sz w:val="16"/>
                <w:szCs w:val="16"/>
              </w:rPr>
              <w:t>posSIB</w:t>
            </w:r>
            <w:proofErr w:type="spellEnd"/>
            <w:r w:rsidRPr="00F92F6B">
              <w:rPr>
                <w:rFonts w:ascii="Arial" w:hAnsi="Arial" w:cs="Arial"/>
                <w:sz w:val="16"/>
                <w:szCs w:val="16"/>
              </w:rPr>
              <w:t xml:space="preserve"> request [</w:t>
            </w:r>
            <w:proofErr w:type="spellStart"/>
            <w:r w:rsidRPr="00F92F6B">
              <w:rPr>
                <w:rFonts w:ascii="Arial" w:hAnsi="Arial" w:cs="Arial"/>
                <w:sz w:val="16"/>
                <w:szCs w:val="16"/>
              </w:rPr>
              <w:t>OdPosSIB_Req</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231DAC" w14:textId="3545650A" w:rsidR="000B572D" w:rsidRPr="00F92F6B" w:rsidRDefault="000B572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1AE0864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292307" w14:textId="77777777" w:rsidR="00A52E86" w:rsidRPr="00F92F6B" w:rsidRDefault="00A52E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3171B3" w14:textId="28429852" w:rsidR="00A52E86" w:rsidRPr="00F92F6B" w:rsidRDefault="00A52E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w:t>
            </w:r>
            <w:r w:rsidR="0066679E" w:rsidRPr="00F92F6B">
              <w:rPr>
                <w:rFonts w:eastAsiaTheme="minorEastAsia"/>
                <w:sz w:val="16"/>
                <w:szCs w:val="16"/>
                <w:lang w:eastAsia="ja-JP"/>
              </w:rPr>
              <w:t>-</w:t>
            </w:r>
            <w:r w:rsidRPr="00F92F6B">
              <w:rPr>
                <w:rFonts w:eastAsiaTheme="minorEastAsia"/>
                <w:sz w:val="16"/>
                <w:szCs w:val="16"/>
                <w:lang w:eastAsia="ja-JP"/>
              </w:rPr>
              <w:t>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E3B5AC" w14:textId="78828AE0" w:rsidR="00A52E86" w:rsidRPr="00F92F6B" w:rsidRDefault="00A52E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BD5290" w14:textId="1CB319E8" w:rsidR="00A52E86" w:rsidRPr="00F92F6B" w:rsidRDefault="00A52E8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15384C" w14:textId="59F1F37D" w:rsidR="00A52E86" w:rsidRPr="00F92F6B" w:rsidRDefault="00A52E8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DC195" w14:textId="7F27EA22" w:rsidR="00A52E86" w:rsidRPr="00F92F6B" w:rsidRDefault="00A52E8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984247" w14:textId="15EC75E8" w:rsidR="00A52E86" w:rsidRPr="00F92F6B" w:rsidRDefault="00A52E86" w:rsidP="003F3754">
            <w:pPr>
              <w:widowControl w:val="0"/>
              <w:spacing w:after="0"/>
              <w:rPr>
                <w:rFonts w:ascii="Arial" w:hAnsi="Arial" w:cs="Arial"/>
                <w:sz w:val="16"/>
                <w:szCs w:val="16"/>
              </w:rPr>
            </w:pPr>
            <w:r w:rsidRPr="00F92F6B">
              <w:rPr>
                <w:rFonts w:ascii="Arial" w:hAnsi="Arial" w:cs="Arial"/>
                <w:sz w:val="16"/>
                <w:szCs w:val="16"/>
              </w:rPr>
              <w:t>Introduction of NR mobility enhancements Phase 4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336CC4" w14:textId="79D41E82" w:rsidR="00A52E86" w:rsidRPr="00F92F6B" w:rsidRDefault="00A52E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15B9A90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7AB2242" w14:textId="77777777" w:rsidR="00A52E86" w:rsidRPr="00F92F6B" w:rsidRDefault="00A52E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4E1531" w14:textId="4287D256" w:rsidR="00A52E86" w:rsidRPr="00F92F6B" w:rsidRDefault="00A52E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8FE320" w14:textId="39BCBA8C" w:rsidR="00A52E86" w:rsidRPr="00F92F6B" w:rsidRDefault="00A52E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0912E1" w14:textId="6C140A24" w:rsidR="00A52E86" w:rsidRPr="00F92F6B" w:rsidRDefault="00A52E8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5E374" w14:textId="53E37E2F" w:rsidR="00A52E86" w:rsidRPr="00F92F6B" w:rsidRDefault="00A52E8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3CF4E" w14:textId="307F37F8" w:rsidR="00A52E86" w:rsidRPr="00F92F6B" w:rsidRDefault="00A52E8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84A80B" w14:textId="3F1FCFC6" w:rsidR="00A52E86" w:rsidRPr="00F92F6B" w:rsidRDefault="00A52E86" w:rsidP="003F3754">
            <w:pPr>
              <w:widowControl w:val="0"/>
              <w:spacing w:after="0"/>
              <w:rPr>
                <w:rFonts w:ascii="Arial" w:hAnsi="Arial" w:cs="Arial"/>
                <w:sz w:val="16"/>
                <w:szCs w:val="16"/>
              </w:rPr>
            </w:pPr>
            <w:r w:rsidRPr="00F92F6B">
              <w:rPr>
                <w:rFonts w:ascii="Arial" w:hAnsi="Arial" w:cs="Arial"/>
                <w:sz w:val="16"/>
                <w:szCs w:val="16"/>
              </w:rPr>
              <w:t>Introduction of low NR band carrier aggregation via switching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F9D7D" w14:textId="7FFE4AB4" w:rsidR="00A52E86" w:rsidRPr="00F92F6B" w:rsidRDefault="00A52E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315FCD4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7746291" w14:textId="77777777" w:rsidR="00F876C1" w:rsidRPr="00F92F6B" w:rsidRDefault="00F876C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F6265A" w14:textId="73027A4A" w:rsidR="00F876C1" w:rsidRPr="00F92F6B" w:rsidRDefault="00F876C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29FDB9" w14:textId="6B0343C1" w:rsidR="00F876C1" w:rsidRPr="00F92F6B" w:rsidRDefault="00F876C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F7706E" w14:textId="282C9356" w:rsidR="00F876C1" w:rsidRPr="00F92F6B" w:rsidRDefault="00F876C1"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A11E13" w14:textId="3D36332B" w:rsidR="00F876C1" w:rsidRPr="00F92F6B" w:rsidRDefault="00F876C1"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0BB13D" w14:textId="17FFD253" w:rsidR="00F876C1" w:rsidRPr="00F92F6B" w:rsidRDefault="00F876C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9B788E" w14:textId="60668886" w:rsidR="00F876C1" w:rsidRPr="00F92F6B" w:rsidRDefault="00F876C1" w:rsidP="003F3754">
            <w:pPr>
              <w:widowControl w:val="0"/>
              <w:spacing w:after="0"/>
              <w:rPr>
                <w:rFonts w:ascii="Arial" w:hAnsi="Arial" w:cs="Arial"/>
                <w:sz w:val="16"/>
                <w:szCs w:val="16"/>
              </w:rPr>
            </w:pPr>
            <w:r w:rsidRPr="00F92F6B">
              <w:rPr>
                <w:rFonts w:ascii="Arial" w:hAnsi="Arial" w:cs="Arial"/>
                <w:sz w:val="16"/>
                <w:szCs w:val="16"/>
              </w:rPr>
              <w:t>Introduction of Network Energy Savings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CC21E" w14:textId="0FE1948A" w:rsidR="00F876C1" w:rsidRPr="00F92F6B" w:rsidRDefault="00F876C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4E07FDC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4DBF2EC" w14:textId="77777777" w:rsidR="00AE2E76" w:rsidRPr="00F92F6B" w:rsidRDefault="00AE2E7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034B76" w14:textId="1494E376" w:rsidR="00AE2E76" w:rsidRPr="00F92F6B" w:rsidRDefault="00AE2E7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2ADEE" w14:textId="621BF4BB" w:rsidR="00AE2E76" w:rsidRPr="00F92F6B" w:rsidRDefault="00AE2E7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8768E9" w14:textId="3F5F105B" w:rsidR="00AE2E76" w:rsidRPr="00F92F6B" w:rsidRDefault="00AE2E7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D0B099" w14:textId="1D0167E2" w:rsidR="00AE2E76" w:rsidRPr="00F92F6B" w:rsidRDefault="00AE2E7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E13C475" w14:textId="4FE7161C" w:rsidR="00AE2E76" w:rsidRPr="00F92F6B" w:rsidRDefault="00AE2E7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64A57B" w14:textId="16B80719" w:rsidR="00AE2E76" w:rsidRPr="00F92F6B" w:rsidRDefault="00AE2E76" w:rsidP="003F3754">
            <w:pPr>
              <w:widowControl w:val="0"/>
              <w:spacing w:after="0"/>
              <w:rPr>
                <w:rFonts w:ascii="Arial" w:hAnsi="Arial" w:cs="Arial"/>
                <w:sz w:val="16"/>
                <w:szCs w:val="16"/>
              </w:rPr>
            </w:pPr>
            <w:r w:rsidRPr="00F92F6B">
              <w:rPr>
                <w:rFonts w:ascii="Arial" w:hAnsi="Arial" w:cs="Arial"/>
                <w:sz w:val="16"/>
                <w:szCs w:val="16"/>
              </w:rPr>
              <w:t>Introduction of Low-Power Wake-Up Signal and Receiver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D2598" w14:textId="25AC0DB5" w:rsidR="00AE2E76" w:rsidRPr="00F92F6B" w:rsidRDefault="00AE2E7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60EC896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1BA28A" w14:textId="77777777" w:rsidR="005D00EB" w:rsidRPr="00F92F6B" w:rsidRDefault="005D00EB"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378650" w14:textId="2405D9E0" w:rsidR="005D00EB" w:rsidRPr="00F92F6B" w:rsidRDefault="005D00E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88068" w14:textId="3A0FC229" w:rsidR="005D00EB" w:rsidRPr="00F92F6B" w:rsidRDefault="005D00E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2EB59" w14:textId="5D943E61" w:rsidR="005D00EB" w:rsidRPr="00F92F6B" w:rsidRDefault="005D00EB"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9B9FCE" w14:textId="1212BDFD" w:rsidR="005D00EB" w:rsidRPr="00F92F6B" w:rsidRDefault="005D00EB"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4E7FF1" w14:textId="47CA1FC7" w:rsidR="005D00EB" w:rsidRPr="00F92F6B" w:rsidRDefault="005D00EB"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8F4626" w14:textId="48B56A26" w:rsidR="005D00EB" w:rsidRPr="00F92F6B" w:rsidRDefault="005D00EB" w:rsidP="003F3754">
            <w:pPr>
              <w:widowControl w:val="0"/>
              <w:spacing w:after="0"/>
              <w:rPr>
                <w:rFonts w:ascii="Arial" w:hAnsi="Arial" w:cs="Arial"/>
                <w:sz w:val="16"/>
                <w:szCs w:val="16"/>
              </w:rPr>
            </w:pPr>
            <w:r w:rsidRPr="00F92F6B">
              <w:rPr>
                <w:rFonts w:ascii="Arial" w:hAnsi="Arial" w:cs="Arial"/>
                <w:sz w:val="16"/>
                <w:szCs w:val="16"/>
              </w:rPr>
              <w:t>Introduction of Rel-19 MIMO Phase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82F48C" w14:textId="22F226D9" w:rsidR="005D00EB" w:rsidRPr="00F92F6B" w:rsidRDefault="005D00E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60305D1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82532DF" w14:textId="77777777" w:rsidR="00671986" w:rsidRPr="00F92F6B" w:rsidRDefault="0067198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1D97B0" w14:textId="1063274B" w:rsidR="00671986" w:rsidRPr="00F92F6B" w:rsidRDefault="006719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510C62" w14:textId="1773BC4A" w:rsidR="00671986" w:rsidRPr="00F92F6B" w:rsidRDefault="006719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4F673" w14:textId="3054A466" w:rsidR="00671986" w:rsidRPr="00F92F6B" w:rsidRDefault="0067198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7F7484" w14:textId="7C38821C" w:rsidR="00671986" w:rsidRPr="00F92F6B" w:rsidRDefault="0067198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5C486" w14:textId="3407BBC1" w:rsidR="00671986" w:rsidRPr="00F92F6B" w:rsidRDefault="0067198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70F09F" w14:textId="3CCCCBE1" w:rsidR="00671986" w:rsidRPr="00F92F6B" w:rsidRDefault="00671986" w:rsidP="003F3754">
            <w:pPr>
              <w:widowControl w:val="0"/>
              <w:spacing w:after="0"/>
              <w:rPr>
                <w:rFonts w:ascii="Arial" w:hAnsi="Arial" w:cs="Arial"/>
                <w:sz w:val="16"/>
                <w:szCs w:val="16"/>
              </w:rPr>
            </w:pPr>
            <w:r w:rsidRPr="00F92F6B">
              <w:rPr>
                <w:rFonts w:ascii="Arial" w:hAnsi="Arial" w:cs="Arial"/>
                <w:sz w:val="16"/>
                <w:szCs w:val="16"/>
              </w:rPr>
              <w:t>Introduction of Ambient IoT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CBB01E" w14:textId="6245A674" w:rsidR="00671986" w:rsidRPr="00F92F6B" w:rsidRDefault="0067198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3121E78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93A52" w14:textId="77777777" w:rsidR="00D62DF4" w:rsidRPr="00F92F6B" w:rsidRDefault="00D62DF4"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0F2CEF" w14:textId="1C74313A" w:rsidR="00D62DF4" w:rsidRPr="00F92F6B" w:rsidRDefault="00D62DF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3BC22A" w14:textId="415FFCA3" w:rsidR="00D62DF4" w:rsidRPr="00F92F6B" w:rsidRDefault="00D62DF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9489F7" w14:textId="0386B654" w:rsidR="00D62DF4" w:rsidRPr="00F92F6B" w:rsidRDefault="00D62DF4"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7DB83A" w14:textId="04CBE934" w:rsidR="00D62DF4" w:rsidRPr="00F92F6B" w:rsidRDefault="00D62DF4"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D114757" w14:textId="503C5980" w:rsidR="00D62DF4" w:rsidRPr="00F92F6B" w:rsidRDefault="00D62DF4"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EA85E9" w14:textId="53F30278" w:rsidR="00D62DF4" w:rsidRPr="00F92F6B" w:rsidRDefault="00D62DF4" w:rsidP="003F3754">
            <w:pPr>
              <w:widowControl w:val="0"/>
              <w:spacing w:after="0"/>
              <w:rPr>
                <w:rFonts w:ascii="Arial" w:hAnsi="Arial" w:cs="Arial"/>
                <w:sz w:val="16"/>
                <w:szCs w:val="16"/>
              </w:rPr>
            </w:pPr>
            <w:r w:rsidRPr="00F92F6B">
              <w:rPr>
                <w:rFonts w:ascii="Arial" w:hAnsi="Arial" w:cs="Arial"/>
                <w:sz w:val="16"/>
                <w:szCs w:val="16"/>
              </w:rPr>
              <w:t>Introduction of NR NTN phase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20030D" w14:textId="70D6AF0F" w:rsidR="00D62DF4" w:rsidRPr="00F92F6B" w:rsidRDefault="00D62DF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2C268E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4E76677" w14:textId="77777777" w:rsidR="00417B0E" w:rsidRPr="00F92F6B" w:rsidRDefault="00417B0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52EC46" w14:textId="66426AD7" w:rsidR="00417B0E" w:rsidRPr="00F92F6B" w:rsidRDefault="00417B0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3F1BD0" w14:textId="1B13E00C" w:rsidR="00417B0E" w:rsidRPr="00F92F6B" w:rsidRDefault="00417B0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1AC112" w14:textId="0B3B4E5F" w:rsidR="00417B0E" w:rsidRPr="00F92F6B" w:rsidRDefault="00417B0E"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6DA675" w14:textId="0BE6F7C4" w:rsidR="00417B0E" w:rsidRPr="00F92F6B" w:rsidRDefault="00417B0E"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97A4F3" w14:textId="55B080D0" w:rsidR="00417B0E" w:rsidRPr="00F92F6B" w:rsidRDefault="00417B0E"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A0054D" w14:textId="1B83A56B" w:rsidR="00417B0E" w:rsidRPr="00F92F6B" w:rsidRDefault="00417B0E" w:rsidP="003F3754">
            <w:pPr>
              <w:widowControl w:val="0"/>
              <w:spacing w:after="0"/>
              <w:rPr>
                <w:rFonts w:ascii="Arial" w:hAnsi="Arial" w:cs="Arial"/>
                <w:sz w:val="16"/>
                <w:szCs w:val="16"/>
              </w:rPr>
            </w:pPr>
            <w:r w:rsidRPr="00F92F6B">
              <w:rPr>
                <w:rFonts w:ascii="Arial" w:hAnsi="Arial" w:cs="Arial"/>
                <w:sz w:val="16"/>
                <w:szCs w:val="16"/>
              </w:rPr>
              <w:t>Restriction on RAT utilization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81ABD" w14:textId="24797E44" w:rsidR="00417B0E" w:rsidRPr="00F92F6B" w:rsidRDefault="00417B0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4F87C17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B5F8137" w14:textId="77777777" w:rsidR="00EE5447" w:rsidRPr="00F92F6B" w:rsidRDefault="00EE5447"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9ECF533" w14:textId="2471F455" w:rsidR="00EE5447" w:rsidRPr="00F92F6B" w:rsidRDefault="00EE544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874D50" w14:textId="5B8664E9" w:rsidR="00EE5447" w:rsidRPr="00F92F6B" w:rsidRDefault="00EE544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ADE135" w14:textId="0685DC21" w:rsidR="00EE5447" w:rsidRPr="00F92F6B" w:rsidRDefault="00EE5447"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A5A4B7" w14:textId="1E4964B6" w:rsidR="00EE5447" w:rsidRPr="00F92F6B" w:rsidRDefault="00EE5447"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ACE110" w14:textId="3EC2C19D" w:rsidR="00EE5447" w:rsidRPr="00F92F6B" w:rsidRDefault="00EE5447"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4301D3" w14:textId="3E15F5B2" w:rsidR="00EE5447" w:rsidRPr="00F92F6B" w:rsidRDefault="00EE5447" w:rsidP="003F3754">
            <w:pPr>
              <w:widowControl w:val="0"/>
              <w:spacing w:after="0"/>
              <w:rPr>
                <w:rFonts w:ascii="Arial" w:hAnsi="Arial" w:cs="Arial"/>
                <w:sz w:val="16"/>
                <w:szCs w:val="16"/>
              </w:rPr>
            </w:pPr>
            <w:r w:rsidRPr="00F92F6B">
              <w:rPr>
                <w:rFonts w:ascii="Arial" w:hAnsi="Arial" w:cs="Arial"/>
                <w:sz w:val="16"/>
                <w:szCs w:val="16"/>
              </w:rPr>
              <w:t>Introduction of Secondary Cell Measurement Skipping for NR ATG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A9BB6C" w14:textId="15E75F3E" w:rsidR="00EE5447" w:rsidRPr="00F92F6B" w:rsidRDefault="00EE544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34B7DC7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1156DEE" w14:textId="77777777" w:rsidR="00D4557D" w:rsidRPr="00F92F6B" w:rsidRDefault="00D4557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270326" w14:textId="70675187" w:rsidR="00D4557D" w:rsidRPr="00F92F6B" w:rsidRDefault="00D4557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B0B1C8" w14:textId="6F7E0B7B" w:rsidR="00D4557D" w:rsidRPr="00F92F6B" w:rsidRDefault="00D4557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10B90" w14:textId="7EF697F3" w:rsidR="00D4557D" w:rsidRPr="00F92F6B" w:rsidRDefault="00D4557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457F36" w14:textId="4B867BED" w:rsidR="00D4557D" w:rsidRPr="00F92F6B" w:rsidRDefault="00D4557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2E03AC" w14:textId="71FF4A8F" w:rsidR="00D4557D" w:rsidRPr="00F92F6B" w:rsidRDefault="00D4557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4FBB26" w14:textId="166FAAAB" w:rsidR="00D4557D" w:rsidRPr="00F92F6B" w:rsidRDefault="00D4557D" w:rsidP="003F3754">
            <w:pPr>
              <w:widowControl w:val="0"/>
              <w:spacing w:after="0"/>
              <w:rPr>
                <w:rFonts w:ascii="Arial" w:hAnsi="Arial" w:cs="Arial"/>
                <w:sz w:val="16"/>
                <w:szCs w:val="16"/>
              </w:rPr>
            </w:pPr>
            <w:r w:rsidRPr="00F92F6B">
              <w:rPr>
                <w:rFonts w:ascii="Arial" w:hAnsi="Arial" w:cs="Arial"/>
                <w:sz w:val="16"/>
                <w:szCs w:val="16"/>
              </w:rPr>
              <w:t xml:space="preserve">Introduction of NR </w:t>
            </w:r>
            <w:proofErr w:type="spellStart"/>
            <w:r w:rsidRPr="00F92F6B">
              <w:rPr>
                <w:rFonts w:ascii="Arial" w:hAnsi="Arial" w:cs="Arial"/>
                <w:sz w:val="16"/>
                <w:szCs w:val="16"/>
              </w:rPr>
              <w:t>sidelink</w:t>
            </w:r>
            <w:proofErr w:type="spellEnd"/>
            <w:r w:rsidRPr="00F92F6B">
              <w:rPr>
                <w:rFonts w:ascii="Arial" w:hAnsi="Arial" w:cs="Arial"/>
                <w:sz w:val="16"/>
                <w:szCs w:val="16"/>
              </w:rPr>
              <w:t xml:space="preserve"> multi-hop U2N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CB563B" w14:textId="248529CE" w:rsidR="00D4557D" w:rsidRPr="00F92F6B" w:rsidRDefault="00D4557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744EB0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F23CF9" w14:textId="77777777" w:rsidR="00F4552B" w:rsidRPr="00F92F6B" w:rsidRDefault="00F4552B"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19E178" w14:textId="048297E6" w:rsidR="00F4552B" w:rsidRPr="00F92F6B" w:rsidRDefault="00F4552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EB82BC" w14:textId="27726DE7" w:rsidR="00F4552B" w:rsidRPr="00F92F6B" w:rsidRDefault="00F4552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034918" w14:textId="41FDE9DF" w:rsidR="00F4552B" w:rsidRPr="00F92F6B" w:rsidRDefault="00F4552B"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7D0F8" w14:textId="6A5EC1CF" w:rsidR="00F4552B" w:rsidRPr="00F92F6B" w:rsidRDefault="00F4552B"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89D39" w14:textId="3C0347C5" w:rsidR="00F4552B" w:rsidRPr="00F92F6B" w:rsidRDefault="00F4552B"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747976" w14:textId="6097556E" w:rsidR="00F4552B" w:rsidRPr="00F92F6B" w:rsidRDefault="00F4552B" w:rsidP="003F3754">
            <w:pPr>
              <w:widowControl w:val="0"/>
              <w:spacing w:after="0"/>
              <w:rPr>
                <w:rFonts w:ascii="Arial" w:hAnsi="Arial" w:cs="Arial"/>
                <w:sz w:val="16"/>
                <w:szCs w:val="16"/>
              </w:rPr>
            </w:pPr>
            <w:r w:rsidRPr="00F92F6B">
              <w:rPr>
                <w:rFonts w:ascii="Arial" w:hAnsi="Arial" w:cs="Arial"/>
                <w:sz w:val="16"/>
                <w:szCs w:val="16"/>
              </w:rPr>
              <w:t>Support Aerial UE Flight Information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6470F8" w14:textId="00CA42A8" w:rsidR="00F4552B" w:rsidRPr="00F92F6B" w:rsidRDefault="00F4552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51738AF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98EC04C" w14:textId="77777777" w:rsidR="00237DEE" w:rsidRPr="00F92F6B" w:rsidRDefault="00237DE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73FB59" w14:textId="144C0A96" w:rsidR="00237DEE" w:rsidRPr="00F92F6B" w:rsidRDefault="00237DE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7E7A12" w14:textId="1A45298F" w:rsidR="00237DEE" w:rsidRPr="00F92F6B" w:rsidRDefault="00237DE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1DDE3B" w14:textId="3BB91BFF" w:rsidR="00237DEE" w:rsidRPr="00F92F6B" w:rsidRDefault="00237DEE"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E3412B" w14:textId="3833089A" w:rsidR="00237DEE" w:rsidRPr="00F92F6B" w:rsidRDefault="00237DEE"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447F041" w14:textId="2D11786B" w:rsidR="00237DEE" w:rsidRPr="00F92F6B" w:rsidRDefault="00237DEE"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D8BB18" w14:textId="5C496321" w:rsidR="00237DEE" w:rsidRPr="00F92F6B" w:rsidRDefault="00237DEE" w:rsidP="003F3754">
            <w:pPr>
              <w:widowControl w:val="0"/>
              <w:spacing w:after="0"/>
              <w:rPr>
                <w:rFonts w:ascii="Arial" w:hAnsi="Arial" w:cs="Arial"/>
                <w:sz w:val="16"/>
                <w:szCs w:val="16"/>
              </w:rPr>
            </w:pPr>
            <w:r w:rsidRPr="00F92F6B">
              <w:rPr>
                <w:rFonts w:ascii="Arial" w:hAnsi="Arial" w:cs="Arial"/>
                <w:sz w:val="16"/>
                <w:szCs w:val="16"/>
              </w:rPr>
              <w:t>Recovery of N3mb path failure for unicast transport of multicast session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8E3427" w14:textId="71797465" w:rsidR="00237DEE" w:rsidRPr="00F92F6B" w:rsidRDefault="00237DEE"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0790450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BB6F822" w14:textId="77777777" w:rsidR="007F3DF2" w:rsidRPr="00F92F6B" w:rsidRDefault="007F3DF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5A26F7" w14:textId="647D5A6E" w:rsidR="007F3DF2" w:rsidRPr="00F92F6B" w:rsidRDefault="007F3DF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9599E3" w14:textId="1CCC9085" w:rsidR="007F3DF2" w:rsidRPr="00F92F6B" w:rsidRDefault="007F3DF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RP-252817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3D703C" w14:textId="2F170427" w:rsidR="007F3DF2" w:rsidRPr="00F92F6B" w:rsidRDefault="007F3DF2"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076E4F" w14:textId="3F259149" w:rsidR="007F3DF2" w:rsidRPr="00F92F6B" w:rsidRDefault="007F3DF2"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1FB599" w14:textId="398C1E78" w:rsidR="007F3DF2" w:rsidRPr="00F92F6B" w:rsidRDefault="007F3DF2"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8693CF" w14:textId="270EDF71" w:rsidR="007F3DF2" w:rsidRPr="00F92F6B" w:rsidRDefault="007F3DF2" w:rsidP="003F3754">
            <w:pPr>
              <w:widowControl w:val="0"/>
              <w:spacing w:after="0"/>
              <w:rPr>
                <w:rFonts w:ascii="Arial" w:hAnsi="Arial" w:cs="Arial"/>
                <w:sz w:val="16"/>
                <w:szCs w:val="16"/>
              </w:rPr>
            </w:pPr>
            <w:r w:rsidRPr="00F92F6B">
              <w:rPr>
                <w:rFonts w:ascii="Arial" w:hAnsi="Arial" w:cs="Arial"/>
                <w:sz w:val="16"/>
                <w:szCs w:val="16"/>
              </w:rPr>
              <w:t>Support of enhancements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15540" w14:textId="4A2B7E50" w:rsidR="007F3DF2" w:rsidRPr="00F92F6B" w:rsidRDefault="007F3DF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33ED56F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EF9E085" w14:textId="77777777" w:rsidR="00632AD0" w:rsidRPr="00F92F6B" w:rsidRDefault="00632AD0"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2712F3" w14:textId="70DEBA03" w:rsidR="00632AD0" w:rsidRPr="00F92F6B" w:rsidRDefault="00632AD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0EDCCE" w14:textId="2CCE5762" w:rsidR="00632AD0" w:rsidRPr="00F92F6B" w:rsidRDefault="00694BC8"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RP-252783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98D4B" w14:textId="264D87C6" w:rsidR="00632AD0" w:rsidRPr="00F92F6B" w:rsidRDefault="00694BC8"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E7AE0" w14:textId="7D109265" w:rsidR="00632AD0" w:rsidRPr="00F92F6B" w:rsidRDefault="00694BC8"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EC83F8" w14:textId="1A7103E5" w:rsidR="00632AD0" w:rsidRPr="00F92F6B" w:rsidRDefault="00694BC8"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8F9B76" w14:textId="06A41248" w:rsidR="00632AD0" w:rsidRPr="00F92F6B" w:rsidRDefault="00694BC8" w:rsidP="003F3754">
            <w:pPr>
              <w:widowControl w:val="0"/>
              <w:spacing w:after="0"/>
              <w:rPr>
                <w:rFonts w:ascii="Arial" w:hAnsi="Arial" w:cs="Arial"/>
                <w:sz w:val="16"/>
                <w:szCs w:val="16"/>
              </w:rPr>
            </w:pPr>
            <w:r w:rsidRPr="00F92F6B">
              <w:rPr>
                <w:rFonts w:ascii="Arial" w:hAnsi="Arial" w:cs="Arial"/>
                <w:sz w:val="16"/>
                <w:szCs w:val="16"/>
              </w:rPr>
              <w:t>Addition of SON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BBF0E" w14:textId="795F6634" w:rsidR="00632AD0" w:rsidRPr="00F92F6B" w:rsidRDefault="00694BC8"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6DDBAEB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3EFF11B" w14:textId="77777777" w:rsidR="008B0987" w:rsidRPr="00F92F6B" w:rsidRDefault="008B0987"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18C59" w14:textId="7B830FF2" w:rsidR="008B0987" w:rsidRPr="00F92F6B" w:rsidRDefault="008B098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1720FC4" w14:textId="59E35926" w:rsidR="008B0987" w:rsidRPr="00F92F6B" w:rsidRDefault="008B098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D3BF73" w14:textId="0AFC8DF8" w:rsidR="008B0987" w:rsidRPr="00F92F6B" w:rsidRDefault="008B0987"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647253" w14:textId="43C3BB98" w:rsidR="008B0987" w:rsidRPr="00F92F6B" w:rsidRDefault="008B0987"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82A1EF" w14:textId="63A16CB4" w:rsidR="008B0987" w:rsidRPr="00F92F6B" w:rsidRDefault="008B0987"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8B281C" w14:textId="330C1BF2" w:rsidR="008B0987" w:rsidRPr="00F92F6B" w:rsidRDefault="008B0987" w:rsidP="003F3754">
            <w:pPr>
              <w:widowControl w:val="0"/>
              <w:spacing w:after="0"/>
              <w:rPr>
                <w:rFonts w:ascii="Arial" w:hAnsi="Arial" w:cs="Arial"/>
                <w:sz w:val="16"/>
                <w:szCs w:val="16"/>
              </w:rPr>
            </w:pPr>
            <w:r w:rsidRPr="00F92F6B">
              <w:rPr>
                <w:rFonts w:ascii="Arial" w:hAnsi="Arial" w:cs="Arial"/>
                <w:sz w:val="16"/>
                <w:szCs w:val="16"/>
              </w:rPr>
              <w:t xml:space="preserve">Introduction of NR </w:t>
            </w:r>
            <w:proofErr w:type="spellStart"/>
            <w:r w:rsidRPr="00F92F6B">
              <w:rPr>
                <w:rFonts w:ascii="Arial" w:hAnsi="Arial" w:cs="Arial"/>
                <w:sz w:val="16"/>
                <w:szCs w:val="16"/>
              </w:rPr>
              <w:t>Femto</w:t>
            </w:r>
            <w:proofErr w:type="spellEnd"/>
            <w:r w:rsidRPr="00F92F6B">
              <w:rPr>
                <w:rFonts w:ascii="Arial" w:hAnsi="Arial" w:cs="Arial"/>
                <w:sz w:val="16"/>
                <w:szCs w:val="16"/>
              </w:rPr>
              <w:t xml:space="preserve"> Architecture and Protocol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8EB5A8" w14:textId="1AF9BFCF" w:rsidR="008B0987" w:rsidRPr="00F92F6B" w:rsidRDefault="008B098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60C97F1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3730DE9" w14:textId="77777777" w:rsidR="00802E23" w:rsidRPr="00F92F6B" w:rsidRDefault="00802E2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E964C2" w14:textId="3CF582CB" w:rsidR="00802E23" w:rsidRPr="00F92F6B" w:rsidRDefault="00802E2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CB3A65" w14:textId="4E7390AA" w:rsidR="00802E23" w:rsidRPr="00F92F6B" w:rsidRDefault="00802E2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RP-252818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C1F50" w14:textId="3AF35817" w:rsidR="00802E23" w:rsidRPr="00F92F6B" w:rsidRDefault="00802E2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9A2C2E" w14:textId="1EE73A28" w:rsidR="00802E23" w:rsidRPr="00F92F6B" w:rsidRDefault="00802E2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9DE509" w14:textId="0420D3DF" w:rsidR="00802E23" w:rsidRPr="00F92F6B" w:rsidRDefault="00802E2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685BB7" w14:textId="4C1F36C4" w:rsidR="00802E23" w:rsidRPr="00F92F6B" w:rsidRDefault="00802E23" w:rsidP="003F3754">
            <w:pPr>
              <w:widowControl w:val="0"/>
              <w:spacing w:after="0"/>
              <w:rPr>
                <w:rFonts w:ascii="Arial" w:hAnsi="Arial" w:cs="Arial"/>
                <w:sz w:val="16"/>
                <w:szCs w:val="16"/>
              </w:rPr>
            </w:pPr>
            <w:r w:rsidRPr="00F92F6B">
              <w:rPr>
                <w:rFonts w:ascii="Arial" w:hAnsi="Arial" w:cs="Arial"/>
                <w:sz w:val="16"/>
                <w:szCs w:val="16"/>
              </w:rPr>
              <w:t>Support for Wireless Access Backhaul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936653" w14:textId="14B9723C" w:rsidR="00802E23" w:rsidRPr="00F92F6B" w:rsidRDefault="00802E2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19.0.0</w:t>
            </w:r>
          </w:p>
        </w:tc>
      </w:tr>
      <w:tr w:rsidR="006C004A" w:rsidRPr="00F92F6B" w14:paraId="7EBCE08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4CB75A" w14:textId="13D71C57" w:rsidR="000A29B3" w:rsidRPr="00F92F6B" w:rsidRDefault="000A29B3" w:rsidP="003F3754">
            <w:pPr>
              <w:pStyle w:val="TAC"/>
              <w:keepNext w:val="0"/>
              <w:keepLines w:val="0"/>
              <w:widowControl w:val="0"/>
              <w:rPr>
                <w:rFonts w:eastAsiaTheme="minorEastAsia"/>
                <w:sz w:val="16"/>
                <w:szCs w:val="16"/>
                <w:lang w:eastAsia="ja-JP"/>
              </w:rPr>
            </w:pPr>
            <w:r w:rsidRPr="00F92F6B">
              <w:rPr>
                <w:rFonts w:eastAsiaTheme="minorEastAsia" w:hint="eastAsia"/>
                <w:sz w:val="16"/>
                <w:szCs w:val="16"/>
                <w:lang w:eastAsia="ja-JP"/>
              </w:rPr>
              <w:t>2025-12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22AA58" w14:textId="6A3928FC" w:rsidR="000A29B3" w:rsidRPr="00F92F6B" w:rsidRDefault="000A29B3" w:rsidP="003F3754">
            <w:pPr>
              <w:pStyle w:val="TAC"/>
              <w:keepNext w:val="0"/>
              <w:keepLines w:val="0"/>
              <w:widowControl w:val="0"/>
              <w:jc w:val="left"/>
              <w:rPr>
                <w:rFonts w:eastAsiaTheme="minorEastAsia"/>
                <w:sz w:val="16"/>
                <w:szCs w:val="16"/>
                <w:lang w:eastAsia="ja-JP"/>
              </w:rPr>
            </w:pPr>
            <w:r w:rsidRPr="00F92F6B">
              <w:rPr>
                <w:rFonts w:eastAsiaTheme="minorEastAsia" w:hint="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1EDEA13" w14:textId="147BA963" w:rsidR="000A29B3" w:rsidRPr="00F92F6B" w:rsidRDefault="000A29B3" w:rsidP="003F3754">
            <w:pPr>
              <w:pStyle w:val="TAC"/>
              <w:keepNext w:val="0"/>
              <w:keepLines w:val="0"/>
              <w:widowControl w:val="0"/>
              <w:jc w:val="left"/>
              <w:rPr>
                <w:rFonts w:eastAsiaTheme="minorEastAsia"/>
                <w:sz w:val="16"/>
                <w:szCs w:val="16"/>
                <w:lang w:eastAsia="ja-JP"/>
              </w:rPr>
            </w:pPr>
            <w:r w:rsidRPr="00F92F6B">
              <w:rPr>
                <w:rFonts w:eastAsiaTheme="minorEastAsia" w:hint="eastAsia"/>
                <w:sz w:val="16"/>
                <w:szCs w:val="16"/>
                <w:lang w:eastAsia="ja-JP"/>
              </w:rPr>
              <w:t>RP-2537</w:t>
            </w:r>
            <w:r w:rsidR="002104A0" w:rsidRPr="00F92F6B">
              <w:rPr>
                <w:rFonts w:eastAsiaTheme="minorEastAsia" w:hint="eastAsia"/>
                <w:sz w:val="16"/>
                <w:szCs w:val="16"/>
                <w:lang w:eastAsia="ja-JP"/>
              </w:rPr>
              <w:t>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39E19F" w14:textId="1B39A26A" w:rsidR="000A29B3" w:rsidRPr="00F92F6B" w:rsidRDefault="000A29B3" w:rsidP="003F3754">
            <w:pPr>
              <w:pStyle w:val="TAL"/>
              <w:keepNext w:val="0"/>
              <w:keepLines w:val="0"/>
              <w:widowControl w:val="0"/>
              <w:jc w:val="center"/>
              <w:rPr>
                <w:rFonts w:eastAsiaTheme="minorEastAsia"/>
                <w:sz w:val="16"/>
                <w:szCs w:val="16"/>
                <w:lang w:eastAsia="ja-JP"/>
              </w:rPr>
            </w:pPr>
            <w:r w:rsidRPr="00F92F6B">
              <w:rPr>
                <w:rFonts w:eastAsiaTheme="minorEastAsia" w:hint="eastAsia"/>
                <w:sz w:val="16"/>
                <w:szCs w:val="16"/>
                <w:lang w:eastAsia="ja-JP"/>
              </w:rPr>
              <w:t>1040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918160" w14:textId="53A6B861" w:rsidR="000A29B3" w:rsidRPr="00F92F6B" w:rsidRDefault="000A29B3" w:rsidP="003F3754">
            <w:pPr>
              <w:pStyle w:val="TAR"/>
              <w:keepNext w:val="0"/>
              <w:keepLines w:val="0"/>
              <w:widowControl w:val="0"/>
              <w:jc w:val="center"/>
              <w:rPr>
                <w:rFonts w:eastAsiaTheme="minorEastAsia"/>
                <w:sz w:val="16"/>
                <w:szCs w:val="16"/>
                <w:lang w:eastAsia="ja-JP"/>
              </w:rPr>
            </w:pPr>
            <w:r w:rsidRPr="00F92F6B">
              <w:rPr>
                <w:rFonts w:eastAsiaTheme="minorEastAsia" w:hint="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B1D404D" w14:textId="7603EF49" w:rsidR="000A29B3" w:rsidRPr="00F92F6B" w:rsidRDefault="000A29B3" w:rsidP="003F3754">
            <w:pPr>
              <w:pStyle w:val="TAC"/>
              <w:keepNext w:val="0"/>
              <w:keepLines w:val="0"/>
              <w:widowControl w:val="0"/>
              <w:rPr>
                <w:rFonts w:eastAsiaTheme="minorEastAsia"/>
                <w:sz w:val="16"/>
                <w:szCs w:val="16"/>
                <w:lang w:eastAsia="ja-JP"/>
              </w:rPr>
            </w:pPr>
            <w:r w:rsidRPr="00F92F6B">
              <w:rPr>
                <w:rFonts w:eastAsiaTheme="minorEastAsia" w:hint="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8B0B2" w14:textId="2166FA8B" w:rsidR="000A29B3" w:rsidRPr="00F92F6B" w:rsidRDefault="000A29B3" w:rsidP="003F3754">
            <w:pPr>
              <w:widowControl w:val="0"/>
              <w:spacing w:after="0"/>
              <w:rPr>
                <w:rFonts w:ascii="Arial" w:hAnsi="Arial" w:cs="Arial"/>
                <w:sz w:val="16"/>
                <w:szCs w:val="16"/>
              </w:rPr>
            </w:pPr>
            <w:r w:rsidRPr="00F92F6B">
              <w:rPr>
                <w:rFonts w:ascii="Arial" w:hAnsi="Arial" w:cs="Arial"/>
                <w:sz w:val="16"/>
                <w:szCs w:val="16"/>
              </w:rPr>
              <w:t>Miscellaneous corrections for stage-2 in Rel-19 Mobility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DF9DFD" w14:textId="223CD377" w:rsidR="000A29B3" w:rsidRPr="00F92F6B" w:rsidRDefault="000A29B3" w:rsidP="003F3754">
            <w:pPr>
              <w:pStyle w:val="TAC"/>
              <w:keepNext w:val="0"/>
              <w:keepLines w:val="0"/>
              <w:widowControl w:val="0"/>
              <w:jc w:val="left"/>
              <w:rPr>
                <w:rFonts w:eastAsiaTheme="minorEastAsia"/>
                <w:sz w:val="16"/>
                <w:szCs w:val="16"/>
                <w:lang w:eastAsia="ja-JP"/>
              </w:rPr>
            </w:pPr>
            <w:r w:rsidRPr="00F92F6B">
              <w:rPr>
                <w:rFonts w:eastAsiaTheme="minorEastAsia" w:hint="eastAsia"/>
                <w:sz w:val="16"/>
                <w:szCs w:val="16"/>
                <w:lang w:eastAsia="ja-JP"/>
              </w:rPr>
              <w:t>19.1.0</w:t>
            </w:r>
          </w:p>
        </w:tc>
      </w:tr>
      <w:tr w:rsidR="006C004A" w:rsidRPr="00F92F6B" w14:paraId="775D7AF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9BB4856" w14:textId="77777777" w:rsidR="00211032" w:rsidRPr="00F92F6B" w:rsidRDefault="0021103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D306CD" w14:textId="0200F660" w:rsidR="00211032" w:rsidRPr="00F92F6B" w:rsidRDefault="0021103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B8AE2D" w14:textId="19E39516" w:rsidR="00211032" w:rsidRPr="00F92F6B" w:rsidRDefault="0021103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FEEE07" w14:textId="6092222D" w:rsidR="00211032" w:rsidRPr="00F92F6B" w:rsidRDefault="00211032"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FE8225" w14:textId="0851861B" w:rsidR="00211032" w:rsidRPr="00F92F6B" w:rsidRDefault="00211032"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D3AC2C" w14:textId="5F434D3C" w:rsidR="00211032" w:rsidRPr="00F92F6B" w:rsidRDefault="00211032"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80C895" w14:textId="0C439D98" w:rsidR="00211032" w:rsidRPr="00F92F6B" w:rsidRDefault="00211032" w:rsidP="003F3754">
            <w:pPr>
              <w:widowControl w:val="0"/>
              <w:spacing w:after="0"/>
              <w:rPr>
                <w:rFonts w:ascii="Arial" w:hAnsi="Arial" w:cs="Arial"/>
                <w:sz w:val="16"/>
                <w:szCs w:val="16"/>
              </w:rPr>
            </w:pPr>
            <w:r w:rsidRPr="00F92F6B">
              <w:rPr>
                <w:rFonts w:ascii="Arial" w:hAnsi="Arial" w:cs="Arial"/>
                <w:sz w:val="16"/>
                <w:szCs w:val="16"/>
              </w:rPr>
              <w:t>Network Energy Savings Enhancements miscellaneous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BE99A" w14:textId="7D5A1DC6" w:rsidR="00211032" w:rsidRPr="00F92F6B" w:rsidRDefault="0021103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51A4BC0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E6A6857" w14:textId="77777777" w:rsidR="000C25D3" w:rsidRPr="00F92F6B" w:rsidRDefault="000C25D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319F01" w14:textId="35B16A8E" w:rsidR="000C25D3" w:rsidRPr="00F92F6B" w:rsidRDefault="000C25D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ADDB8F" w14:textId="743791B5" w:rsidR="000C25D3" w:rsidRPr="00F92F6B" w:rsidRDefault="000C25D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CCA989" w14:textId="11EF7B09" w:rsidR="000C25D3" w:rsidRPr="00F92F6B" w:rsidRDefault="000C25D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90A32C" w14:textId="4CFE3738" w:rsidR="000C25D3" w:rsidRPr="00F92F6B" w:rsidRDefault="000C25D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D09483" w14:textId="525716CA" w:rsidR="000C25D3" w:rsidRPr="00F92F6B" w:rsidRDefault="000C25D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6DE1F66" w14:textId="14BCF108" w:rsidR="000C25D3" w:rsidRPr="00F92F6B" w:rsidRDefault="000C25D3" w:rsidP="003F3754">
            <w:pPr>
              <w:widowControl w:val="0"/>
              <w:spacing w:after="0"/>
              <w:rPr>
                <w:rFonts w:ascii="Arial" w:hAnsi="Arial" w:cs="Arial"/>
                <w:sz w:val="16"/>
                <w:szCs w:val="16"/>
              </w:rPr>
            </w:pPr>
            <w:r w:rsidRPr="00F92F6B">
              <w:rPr>
                <w:rFonts w:ascii="Arial" w:hAnsi="Arial" w:cs="Arial"/>
                <w:sz w:val="16"/>
                <w:szCs w:val="16"/>
              </w:rPr>
              <w:t>Correction on UE transmissions during Cell 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6757EC" w14:textId="1E415F05" w:rsidR="000C25D3" w:rsidRPr="00F92F6B" w:rsidRDefault="000C25D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7F50CFC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A80F2D0" w14:textId="77777777" w:rsidR="000D6105" w:rsidRPr="00F92F6B" w:rsidRDefault="000D6105"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EFFAC0" w14:textId="40617EB6" w:rsidR="000D6105" w:rsidRPr="00F92F6B" w:rsidRDefault="000D610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739089" w14:textId="691704BE" w:rsidR="000D6105" w:rsidRPr="00F92F6B" w:rsidRDefault="000D610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7CAA1D" w14:textId="2468668C" w:rsidR="000D6105" w:rsidRPr="00F92F6B" w:rsidRDefault="000D6105"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70C46" w14:textId="63E7BB53" w:rsidR="000D6105" w:rsidRPr="00F92F6B" w:rsidRDefault="000D6105"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BECF4C" w14:textId="6BE0F858" w:rsidR="000D6105" w:rsidRPr="00F92F6B" w:rsidRDefault="000D6105"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233F5F" w14:textId="536B1124" w:rsidR="000D6105" w:rsidRPr="00F92F6B" w:rsidRDefault="000D6105" w:rsidP="003F3754">
            <w:pPr>
              <w:widowControl w:val="0"/>
              <w:spacing w:after="0"/>
              <w:rPr>
                <w:rFonts w:ascii="Arial" w:hAnsi="Arial" w:cs="Arial"/>
                <w:sz w:val="16"/>
                <w:szCs w:val="16"/>
              </w:rPr>
            </w:pPr>
            <w:r w:rsidRPr="00F92F6B">
              <w:rPr>
                <w:rFonts w:ascii="Arial" w:hAnsi="Arial" w:cs="Arial"/>
                <w:sz w:val="16"/>
                <w:szCs w:val="16"/>
              </w:rPr>
              <w:t>Miscellaneous corrections for LP-WUS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42F229" w14:textId="6454CFCA" w:rsidR="000D6105" w:rsidRPr="00F92F6B" w:rsidRDefault="000D610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00A3560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6520EDC" w14:textId="77777777" w:rsidR="00FA2718" w:rsidRPr="00F92F6B" w:rsidRDefault="00FA2718"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10E97C" w14:textId="1E2072BF" w:rsidR="00FA2718" w:rsidRPr="00F92F6B" w:rsidRDefault="00FA2718"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DA298B" w14:textId="53EA5265" w:rsidR="00FA2718" w:rsidRPr="00F92F6B" w:rsidRDefault="00FA2718"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7877C3" w14:textId="4F24F135" w:rsidR="00FA2718" w:rsidRPr="00F92F6B" w:rsidRDefault="00FA2718"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974B81" w14:textId="226597D7" w:rsidR="00FA2718" w:rsidRPr="00F92F6B" w:rsidRDefault="00FA2718"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3881A3" w14:textId="25ACA32F" w:rsidR="00FA2718" w:rsidRPr="00F92F6B" w:rsidRDefault="00FA2718"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5D201AA" w14:textId="558554BE" w:rsidR="00FA2718" w:rsidRPr="00F92F6B" w:rsidRDefault="00FA2718" w:rsidP="003F3754">
            <w:pPr>
              <w:widowControl w:val="0"/>
              <w:spacing w:after="0"/>
              <w:rPr>
                <w:rFonts w:ascii="Arial" w:hAnsi="Arial" w:cs="Arial"/>
                <w:sz w:val="16"/>
                <w:szCs w:val="16"/>
              </w:rPr>
            </w:pPr>
            <w:r w:rsidRPr="00F92F6B">
              <w:rPr>
                <w:rFonts w:ascii="Arial" w:hAnsi="Arial" w:cs="Arial"/>
                <w:sz w:val="16"/>
                <w:szCs w:val="16"/>
              </w:rPr>
              <w:t>Miscellaneous Stage 2 corrections for NR NTN phase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969A1E" w14:textId="2C3233E8" w:rsidR="00FA2718" w:rsidRPr="00F92F6B" w:rsidRDefault="00FA2718"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2D15F44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905133" w14:textId="77777777" w:rsidR="000E29B1" w:rsidRPr="00F92F6B" w:rsidRDefault="000E29B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87D5CA" w14:textId="702FFAD1" w:rsidR="000E29B1" w:rsidRPr="00F92F6B" w:rsidRDefault="000E29B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16C11" w14:textId="3D476D32" w:rsidR="000E29B1" w:rsidRPr="00F92F6B" w:rsidRDefault="000E29B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3B9F2B" w14:textId="60BD1447" w:rsidR="000E29B1" w:rsidRPr="00F92F6B" w:rsidRDefault="000E29B1"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560A0A" w14:textId="038CD654" w:rsidR="000E29B1" w:rsidRPr="00F92F6B" w:rsidRDefault="000E29B1"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BFE2C" w14:textId="42135B71" w:rsidR="000E29B1" w:rsidRPr="00F92F6B" w:rsidRDefault="000E29B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E29DF9" w14:textId="45A8F5F2" w:rsidR="000E29B1" w:rsidRPr="00F92F6B" w:rsidRDefault="000E29B1" w:rsidP="003F3754">
            <w:pPr>
              <w:widowControl w:val="0"/>
              <w:spacing w:after="0"/>
              <w:rPr>
                <w:rFonts w:ascii="Arial" w:hAnsi="Arial" w:cs="Arial"/>
                <w:sz w:val="16"/>
                <w:szCs w:val="16"/>
              </w:rPr>
            </w:pPr>
            <w:r w:rsidRPr="00F92F6B">
              <w:rPr>
                <w:rFonts w:ascii="Arial" w:hAnsi="Arial" w:cs="Arial"/>
                <w:sz w:val="16"/>
                <w:szCs w:val="16"/>
              </w:rPr>
              <w:t>U2U Relays, Peer Remote UE Control Plane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D337F1" w14:textId="583A1196" w:rsidR="000E29B1" w:rsidRPr="00F92F6B" w:rsidRDefault="000E29B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67E62C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865D8C" w14:textId="77777777" w:rsidR="00AF1526" w:rsidRPr="00F92F6B" w:rsidRDefault="00AF152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BF8696" w14:textId="287DE499" w:rsidR="00AF1526" w:rsidRPr="00F92F6B" w:rsidRDefault="00AF152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9AE59A" w14:textId="4EC3A2E2" w:rsidR="00AF1526" w:rsidRPr="00F92F6B" w:rsidRDefault="00AF152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RP-253714</w:t>
            </w:r>
            <w:r w:rsidR="00613F97" w:rsidRPr="00F92F6B">
              <w:rPr>
                <w:rFonts w:eastAsiaTheme="minorEastAsia"/>
                <w:sz w:val="16"/>
                <w:szCs w:val="16"/>
                <w:lang w:eastAsia="ja-JP"/>
              </w:rPr>
              <w:t xml:space="preserve"> </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66EA26" w14:textId="2669F1D5" w:rsidR="00AF1526" w:rsidRPr="00F92F6B" w:rsidRDefault="00AF1526"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319889" w14:textId="042E9296" w:rsidR="00AF1526" w:rsidRPr="00F92F6B" w:rsidRDefault="00AF1526"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B5A5D2" w14:textId="7DB64B9E" w:rsidR="00AF1526" w:rsidRPr="00F92F6B" w:rsidRDefault="00AF1526"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A75244" w14:textId="1561B6AB" w:rsidR="00AF1526" w:rsidRPr="00F92F6B" w:rsidRDefault="00AF1526" w:rsidP="003F3754">
            <w:pPr>
              <w:widowControl w:val="0"/>
              <w:spacing w:after="0"/>
              <w:rPr>
                <w:rFonts w:ascii="Arial" w:hAnsi="Arial" w:cs="Arial"/>
                <w:sz w:val="16"/>
                <w:szCs w:val="16"/>
              </w:rPr>
            </w:pPr>
            <w:r w:rsidRPr="00F92F6B">
              <w:rPr>
                <w:rFonts w:ascii="Arial" w:hAnsi="Arial" w:cs="Arial"/>
                <w:sz w:val="16"/>
                <w:szCs w:val="16"/>
              </w:rPr>
              <w:t>Clarification of the single SCS per frequency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0BC08A" w14:textId="4CCCFED6" w:rsidR="00AF1526" w:rsidRPr="00F92F6B" w:rsidRDefault="00AF1526"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48771B8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4E57ED" w14:textId="77777777" w:rsidR="00613F97" w:rsidRPr="00F92F6B" w:rsidRDefault="00613F97"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FE8E8" w14:textId="04EBC07E" w:rsidR="00613F97" w:rsidRPr="00F92F6B" w:rsidRDefault="00613F9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E6BC89" w14:textId="4A20E53F" w:rsidR="00613F97" w:rsidRPr="00F92F6B" w:rsidRDefault="00613F9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DBACB6" w14:textId="52FC15BD" w:rsidR="00613F97" w:rsidRPr="00F92F6B" w:rsidRDefault="00613F97"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7D8CE6" w14:textId="17B2EF0C" w:rsidR="00613F97" w:rsidRPr="00F92F6B" w:rsidRDefault="00613F97"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311AB" w14:textId="5F79C76C" w:rsidR="00613F97" w:rsidRPr="00F92F6B" w:rsidRDefault="00613F97"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19BD37" w14:textId="6332936C" w:rsidR="00613F97" w:rsidRPr="00F92F6B" w:rsidRDefault="00613F97" w:rsidP="003F3754">
            <w:pPr>
              <w:widowControl w:val="0"/>
              <w:spacing w:after="0"/>
              <w:rPr>
                <w:rFonts w:ascii="Arial" w:hAnsi="Arial" w:cs="Arial"/>
                <w:sz w:val="16"/>
                <w:szCs w:val="16"/>
              </w:rPr>
            </w:pPr>
            <w:r w:rsidRPr="00F92F6B">
              <w:rPr>
                <w:rFonts w:ascii="Arial" w:hAnsi="Arial" w:cs="Arial"/>
                <w:sz w:val="16"/>
                <w:szCs w:val="16"/>
              </w:rPr>
              <w:t>Introducing SR resources in LTM cell switch MAC CE [</w:t>
            </w:r>
            <w:proofErr w:type="spellStart"/>
            <w:r w:rsidRPr="00F92F6B">
              <w:rPr>
                <w:rFonts w:ascii="Arial" w:hAnsi="Arial" w:cs="Arial"/>
                <w:sz w:val="16"/>
                <w:szCs w:val="16"/>
              </w:rPr>
              <w:t>LTM_enh_SR</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7CB6A2" w14:textId="4E8F4CBA" w:rsidR="00613F97" w:rsidRPr="00F92F6B" w:rsidRDefault="00613F9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0C9108A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D1D58A6" w14:textId="77777777" w:rsidR="00DC7D3C" w:rsidRPr="00F92F6B" w:rsidRDefault="00DC7D3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DEC89F" w14:textId="55405382" w:rsidR="00DC7D3C" w:rsidRPr="00F92F6B" w:rsidRDefault="00DC7D3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36052" w14:textId="1E097C70" w:rsidR="00DC7D3C" w:rsidRPr="00F92F6B" w:rsidRDefault="00DC7D3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52D420" w14:textId="2596953C" w:rsidR="00DC7D3C" w:rsidRPr="00F92F6B" w:rsidRDefault="00DC7D3C"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09B28" w14:textId="222F8024" w:rsidR="00DC7D3C" w:rsidRPr="00F92F6B" w:rsidRDefault="00DC7D3C"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6D1B9C" w14:textId="6AFC9F27" w:rsidR="00DC7D3C" w:rsidRPr="00F92F6B" w:rsidRDefault="00DC7D3C"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C8ED7D" w14:textId="04329D35" w:rsidR="00DC7D3C" w:rsidRPr="00F92F6B" w:rsidRDefault="00DC7D3C" w:rsidP="003F3754">
            <w:pPr>
              <w:widowControl w:val="0"/>
              <w:spacing w:after="0"/>
              <w:rPr>
                <w:rFonts w:ascii="Arial" w:hAnsi="Arial" w:cs="Arial"/>
                <w:sz w:val="16"/>
                <w:szCs w:val="16"/>
              </w:rPr>
            </w:pPr>
            <w:r w:rsidRPr="00F92F6B">
              <w:rPr>
                <w:rFonts w:ascii="Arial" w:hAnsi="Arial" w:cs="Arial"/>
                <w:sz w:val="16"/>
                <w:szCs w:val="16"/>
              </w:rPr>
              <w:t>Introduction of redirection from NR TN to NR NTN [</w:t>
            </w:r>
            <w:proofErr w:type="spellStart"/>
            <w:r w:rsidRPr="00F92F6B">
              <w:rPr>
                <w:rFonts w:ascii="Arial" w:hAnsi="Arial" w:cs="Arial"/>
                <w:sz w:val="16"/>
                <w:szCs w:val="16"/>
              </w:rPr>
              <w:t>NR_TN_NTN_redir</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BA8A1" w14:textId="6161F85D" w:rsidR="00DC7D3C" w:rsidRPr="00F92F6B" w:rsidRDefault="00DC7D3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19D18F8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D160C14" w14:textId="77777777" w:rsidR="0082028D" w:rsidRPr="00F92F6B" w:rsidRDefault="0082028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A36AE" w14:textId="6CEA6E13" w:rsidR="0082028D" w:rsidRPr="00F92F6B" w:rsidRDefault="0082028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B707BC3" w14:textId="24544C8D" w:rsidR="0082028D" w:rsidRPr="00F92F6B" w:rsidRDefault="0082028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48DDC7" w14:textId="29DC88C5" w:rsidR="0082028D" w:rsidRPr="00F92F6B" w:rsidRDefault="0082028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0F188" w14:textId="6DF3127C" w:rsidR="0082028D" w:rsidRPr="00F92F6B" w:rsidRDefault="0082028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EEF13B" w14:textId="5BA600C6" w:rsidR="0082028D" w:rsidRPr="00F92F6B" w:rsidRDefault="0082028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A943F7" w14:textId="13AE7051" w:rsidR="0082028D" w:rsidRPr="00F92F6B" w:rsidRDefault="0082028D" w:rsidP="003F3754">
            <w:pPr>
              <w:widowControl w:val="0"/>
              <w:spacing w:after="0"/>
              <w:rPr>
                <w:rFonts w:ascii="Arial" w:hAnsi="Arial" w:cs="Arial"/>
                <w:sz w:val="16"/>
                <w:szCs w:val="16"/>
              </w:rPr>
            </w:pPr>
            <w:r w:rsidRPr="00F92F6B">
              <w:rPr>
                <w:rFonts w:ascii="Arial" w:hAnsi="Arial" w:cs="Arial"/>
                <w:sz w:val="16"/>
                <w:szCs w:val="16"/>
              </w:rPr>
              <w:t>Corrections on RO type selection for both CFRA and CBRA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A14B45" w14:textId="52E2C9EE" w:rsidR="0082028D" w:rsidRPr="00F92F6B" w:rsidRDefault="0082028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3A2B275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E3B8C33" w14:textId="77777777" w:rsidR="00746119" w:rsidRPr="00F92F6B" w:rsidRDefault="0074611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E5AE4" w14:textId="6184F367" w:rsidR="00746119" w:rsidRPr="00F92F6B" w:rsidRDefault="0074611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71B8EA" w14:textId="16AD765F" w:rsidR="00746119" w:rsidRPr="00F92F6B" w:rsidRDefault="0074611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CFCBEA" w14:textId="39A5AB5C" w:rsidR="00746119" w:rsidRPr="00F92F6B" w:rsidRDefault="00746119"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CEA0DA" w14:textId="4D6B465D" w:rsidR="00746119" w:rsidRPr="00F92F6B" w:rsidRDefault="00746119"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3FDCB07" w14:textId="67777EC8" w:rsidR="00746119" w:rsidRPr="00F92F6B" w:rsidRDefault="00746119"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627A87" w14:textId="0A9FD829" w:rsidR="00746119" w:rsidRPr="00F92F6B" w:rsidRDefault="00746119" w:rsidP="003F3754">
            <w:pPr>
              <w:widowControl w:val="0"/>
              <w:spacing w:after="0"/>
              <w:rPr>
                <w:rFonts w:ascii="Arial" w:hAnsi="Arial" w:cs="Arial"/>
                <w:sz w:val="16"/>
                <w:szCs w:val="16"/>
              </w:rPr>
            </w:pPr>
            <w:r w:rsidRPr="00F92F6B">
              <w:rPr>
                <w:rFonts w:ascii="Arial" w:hAnsi="Arial" w:cs="Arial"/>
                <w:sz w:val="16"/>
                <w:szCs w:val="16"/>
              </w:rPr>
              <w:t>Correction on AI for NR Air interface feature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033C3F" w14:textId="268A54E9" w:rsidR="00746119" w:rsidRPr="00F92F6B" w:rsidRDefault="0074611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772D531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9608B5A" w14:textId="77777777" w:rsidR="00F25A43" w:rsidRPr="00F92F6B" w:rsidRDefault="00F25A4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CECA5F" w14:textId="2C12341C" w:rsidR="00F25A43" w:rsidRPr="00F92F6B" w:rsidRDefault="00F25A4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366DB6" w14:textId="34D1F304" w:rsidR="00F25A43" w:rsidRPr="00F92F6B" w:rsidRDefault="00F25A4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1BB8BC" w14:textId="050C411C" w:rsidR="00F25A43" w:rsidRPr="00F92F6B" w:rsidRDefault="00F25A4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8AC111" w14:textId="36264BE4" w:rsidR="00F25A43" w:rsidRPr="00F92F6B" w:rsidRDefault="00F25A4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1D6891" w14:textId="3F2BF93F" w:rsidR="00F25A43" w:rsidRPr="00F92F6B" w:rsidRDefault="00F25A4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414FC6" w14:textId="74902905" w:rsidR="00F25A43" w:rsidRPr="00F92F6B" w:rsidRDefault="00F25A43" w:rsidP="003F3754">
            <w:pPr>
              <w:widowControl w:val="0"/>
              <w:spacing w:after="0"/>
              <w:rPr>
                <w:rFonts w:ascii="Arial" w:hAnsi="Arial" w:cs="Arial"/>
                <w:sz w:val="16"/>
                <w:szCs w:val="16"/>
              </w:rPr>
            </w:pPr>
            <w:r w:rsidRPr="00F92F6B">
              <w:rPr>
                <w:rFonts w:ascii="Arial" w:hAnsi="Arial" w:cs="Arial"/>
                <w:sz w:val="16"/>
                <w:szCs w:val="16"/>
              </w:rPr>
              <w:t>Introduction of common PDCCH repetition (Rel-19 NTN) for TN [</w:t>
            </w:r>
            <w:proofErr w:type="spellStart"/>
            <w:r w:rsidRPr="00F92F6B">
              <w:rPr>
                <w:rFonts w:ascii="Arial" w:hAnsi="Arial" w:cs="Arial"/>
                <w:sz w:val="16"/>
                <w:szCs w:val="16"/>
              </w:rPr>
              <w:t>Common_PDCCH_rep_TN</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9E5B9D" w14:textId="4D58F72D" w:rsidR="00F25A43" w:rsidRPr="00F92F6B" w:rsidRDefault="00F25A4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5CEA5486"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576C754" w14:textId="77777777" w:rsidR="00E73B7A" w:rsidRPr="00F92F6B" w:rsidRDefault="00E73B7A"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C9D26F" w14:textId="4684B687" w:rsidR="00E73B7A" w:rsidRPr="00F92F6B" w:rsidRDefault="00E73B7A"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9ABBE7" w14:textId="2107E35F" w:rsidR="00E73B7A" w:rsidRPr="00F92F6B" w:rsidRDefault="00E73B7A"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w:t>
            </w:r>
            <w:r w:rsidR="00E36B44" w:rsidRPr="00F92F6B">
              <w:rPr>
                <w:rFonts w:eastAsiaTheme="minorEastAsia"/>
                <w:sz w:val="16"/>
                <w:szCs w:val="16"/>
                <w:lang w:eastAsia="ja-JP"/>
              </w:rPr>
              <w:t>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273CA6" w14:textId="0F177793" w:rsidR="00E73B7A" w:rsidRPr="00F92F6B" w:rsidRDefault="00E73B7A"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4E7AD6" w14:textId="1E2908E4" w:rsidR="00E73B7A" w:rsidRPr="00F92F6B" w:rsidRDefault="00E73B7A"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CB0A24" w14:textId="492E6E4C" w:rsidR="00E73B7A" w:rsidRPr="00F92F6B" w:rsidRDefault="00E73B7A"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F794" w14:textId="4D530206" w:rsidR="00E73B7A" w:rsidRPr="00F92F6B" w:rsidRDefault="00E73B7A" w:rsidP="003F3754">
            <w:pPr>
              <w:widowControl w:val="0"/>
              <w:spacing w:after="0"/>
              <w:rPr>
                <w:rFonts w:ascii="Arial" w:hAnsi="Arial" w:cs="Arial"/>
                <w:sz w:val="16"/>
                <w:szCs w:val="16"/>
              </w:rPr>
            </w:pPr>
            <w:r w:rsidRPr="00F92F6B">
              <w:rPr>
                <w:rFonts w:ascii="Arial" w:hAnsi="Arial" w:cs="Arial"/>
                <w:sz w:val="16"/>
                <w:szCs w:val="16"/>
              </w:rPr>
              <w:t>Assistance info for NR-NTN to IoT-NTN Cell Selection [</w:t>
            </w:r>
            <w:proofErr w:type="spellStart"/>
            <w:r w:rsidRPr="00F92F6B">
              <w:rPr>
                <w:rFonts w:ascii="Arial" w:hAnsi="Arial" w:cs="Arial"/>
                <w:sz w:val="16"/>
                <w:szCs w:val="16"/>
              </w:rPr>
              <w:t>IoT_NR_NTN_CellSelect</w:t>
            </w:r>
            <w:proofErr w:type="spellEnd"/>
            <w:r w:rsidRPr="00F92F6B">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36F1E3" w14:textId="7EDC8C6D" w:rsidR="00E73B7A" w:rsidRPr="00F92F6B" w:rsidRDefault="00E73B7A"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649B13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591645" w14:textId="77777777" w:rsidR="004A0B12" w:rsidRPr="00F92F6B" w:rsidRDefault="004A0B1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843D0" w14:textId="6FD54FF8" w:rsidR="004A0B12" w:rsidRPr="00F92F6B" w:rsidRDefault="004A0B1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0E47DF" w14:textId="04DC54DC" w:rsidR="004A0B12" w:rsidRPr="00F92F6B" w:rsidRDefault="004A0B1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E81086" w14:textId="4494FF17" w:rsidR="004A0B12" w:rsidRPr="00F92F6B" w:rsidRDefault="004A0B12"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ECEB4" w14:textId="4EE8F5CE" w:rsidR="004A0B12" w:rsidRPr="00F92F6B" w:rsidRDefault="004A0B12"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DCAA0D" w14:textId="0E0D50B9" w:rsidR="004A0B12" w:rsidRPr="00F92F6B" w:rsidRDefault="004A0B12"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74ACAE" w14:textId="3E924AD3" w:rsidR="004A0B12" w:rsidRPr="00F92F6B" w:rsidRDefault="004A0B12" w:rsidP="003F3754">
            <w:pPr>
              <w:widowControl w:val="0"/>
              <w:spacing w:after="0"/>
              <w:rPr>
                <w:rFonts w:ascii="Arial" w:hAnsi="Arial" w:cs="Arial"/>
                <w:sz w:val="16"/>
                <w:szCs w:val="16"/>
              </w:rPr>
            </w:pPr>
            <w:r w:rsidRPr="00F92F6B">
              <w:rPr>
                <w:rFonts w:ascii="Arial" w:hAnsi="Arial" w:cs="Arial"/>
                <w:sz w:val="16"/>
                <w:szCs w:val="16"/>
              </w:rPr>
              <w:t>Corrections for SON/MDT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1187FF" w14:textId="285AB9C7" w:rsidR="004A0B12" w:rsidRPr="00F92F6B" w:rsidRDefault="004A0B1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36667C6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E63B3E7" w14:textId="77777777" w:rsidR="006B44CB" w:rsidRPr="00F92F6B" w:rsidRDefault="006B44CB"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98D4B" w14:textId="2866E84B" w:rsidR="006B44CB" w:rsidRPr="00F92F6B" w:rsidRDefault="006B44C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AE510F" w14:textId="202DDB17" w:rsidR="006B44CB" w:rsidRPr="00F92F6B" w:rsidRDefault="006B44C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688BFB" w14:textId="3A307AE9" w:rsidR="006B44CB" w:rsidRPr="00F92F6B" w:rsidRDefault="006B44CB"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CF0CBA" w14:textId="52810AB9" w:rsidR="006B44CB" w:rsidRPr="00F92F6B" w:rsidRDefault="006B44CB"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E280EAA" w14:textId="4B98E226" w:rsidR="006B44CB" w:rsidRPr="00F92F6B" w:rsidRDefault="006B44CB"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C77A75" w14:textId="0BAA97AB" w:rsidR="006B44CB" w:rsidRPr="00F92F6B" w:rsidRDefault="006B44CB" w:rsidP="003F3754">
            <w:pPr>
              <w:widowControl w:val="0"/>
              <w:spacing w:after="0"/>
              <w:rPr>
                <w:rFonts w:ascii="Arial" w:hAnsi="Arial" w:cs="Arial"/>
                <w:sz w:val="16"/>
                <w:szCs w:val="16"/>
              </w:rPr>
            </w:pPr>
            <w:r w:rsidRPr="00F92F6B">
              <w:rPr>
                <w:rFonts w:ascii="Arial" w:hAnsi="Arial" w:cs="Arial"/>
                <w:sz w:val="16"/>
                <w:szCs w:val="16"/>
              </w:rPr>
              <w:t>Correcting SCG activation time after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B1A728" w14:textId="3F051EE2" w:rsidR="006B44CB" w:rsidRPr="00F92F6B" w:rsidRDefault="006B44CB"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18AAF07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7D78C6" w14:textId="77777777" w:rsidR="00074D81" w:rsidRPr="00F92F6B" w:rsidRDefault="00074D8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8F4734" w14:textId="43F34533" w:rsidR="00074D81" w:rsidRPr="00F92F6B" w:rsidRDefault="00074D8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AB78B9" w14:textId="1C99F78E" w:rsidR="00074D81" w:rsidRPr="00F92F6B" w:rsidRDefault="00074D8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431B17" w14:textId="5A5DFE58" w:rsidR="00074D81" w:rsidRPr="00F92F6B" w:rsidRDefault="00074D81"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72F893" w14:textId="5B30278F" w:rsidR="00074D81" w:rsidRPr="00F92F6B" w:rsidRDefault="00074D81"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B71A96" w14:textId="51B0993E" w:rsidR="00074D81" w:rsidRPr="00F92F6B" w:rsidRDefault="00074D81"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83CEA6" w14:textId="305CA924" w:rsidR="00074D81" w:rsidRPr="00F92F6B" w:rsidRDefault="00074D81" w:rsidP="003F3754">
            <w:pPr>
              <w:widowControl w:val="0"/>
              <w:spacing w:after="0"/>
              <w:rPr>
                <w:rFonts w:ascii="Arial" w:hAnsi="Arial" w:cs="Arial"/>
                <w:sz w:val="16"/>
                <w:szCs w:val="16"/>
              </w:rPr>
            </w:pPr>
            <w:r w:rsidRPr="00F92F6B">
              <w:rPr>
                <w:rFonts w:ascii="Arial" w:hAnsi="Arial" w:cs="Arial"/>
                <w:sz w:val="16"/>
                <w:szCs w:val="16"/>
              </w:rPr>
              <w:t xml:space="preserve">Correction of NR </w:t>
            </w:r>
            <w:proofErr w:type="spellStart"/>
            <w:r w:rsidRPr="00F92F6B">
              <w:rPr>
                <w:rFonts w:ascii="Arial" w:hAnsi="Arial" w:cs="Arial"/>
                <w:sz w:val="16"/>
                <w:szCs w:val="16"/>
              </w:rPr>
              <w:t>Femtos</w:t>
            </w:r>
            <w:proofErr w:type="spellEnd"/>
            <w:r w:rsidRPr="00F92F6B">
              <w:rPr>
                <w:rFonts w:ascii="Arial" w:hAnsi="Arial" w:cs="Arial"/>
                <w:sz w:val="16"/>
                <w:szCs w:val="16"/>
              </w:rPr>
              <w:t xml:space="preserve"> functions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9B8E33" w14:textId="5C099A95" w:rsidR="00074D81" w:rsidRPr="00F92F6B" w:rsidRDefault="00074D81"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240D101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27BD2D8" w14:textId="77777777" w:rsidR="0030394D" w:rsidRPr="00F92F6B" w:rsidRDefault="0030394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54756B" w14:textId="20FAFF76" w:rsidR="0030394D" w:rsidRPr="00F92F6B" w:rsidRDefault="0030394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29789D" w14:textId="5C19E377" w:rsidR="0030394D" w:rsidRPr="00F92F6B" w:rsidRDefault="0030394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050AB5" w14:textId="3E415DA2" w:rsidR="0030394D" w:rsidRPr="00F92F6B" w:rsidRDefault="0030394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789C44" w14:textId="23E41FDB" w:rsidR="0030394D" w:rsidRPr="00F92F6B" w:rsidRDefault="0030394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0FC6BB" w14:textId="09E5893E" w:rsidR="0030394D" w:rsidRPr="00F92F6B" w:rsidRDefault="0030394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47A83D" w14:textId="4255815C" w:rsidR="0030394D" w:rsidRPr="00F92F6B" w:rsidRDefault="0030394D" w:rsidP="003F3754">
            <w:pPr>
              <w:widowControl w:val="0"/>
              <w:spacing w:after="0"/>
              <w:rPr>
                <w:rFonts w:ascii="Arial" w:hAnsi="Arial" w:cs="Arial"/>
                <w:sz w:val="16"/>
                <w:szCs w:val="16"/>
              </w:rPr>
            </w:pPr>
            <w:r w:rsidRPr="00F92F6B">
              <w:rPr>
                <w:rFonts w:ascii="Arial" w:hAnsi="Arial" w:cs="Arial"/>
                <w:sz w:val="16"/>
                <w:szCs w:val="16"/>
              </w:rPr>
              <w:t>Early Data Forwarding for subsequent inter-CU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0DD764" w14:textId="53480C7F" w:rsidR="0030394D" w:rsidRPr="00F92F6B" w:rsidRDefault="0030394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6FB9FD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023F6E3" w14:textId="77777777" w:rsidR="00726D6F" w:rsidRPr="00F92F6B" w:rsidRDefault="00726D6F"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C32BE5" w14:textId="6DE4C7EB" w:rsidR="00726D6F" w:rsidRPr="00F92F6B" w:rsidRDefault="00726D6F"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77CA55" w14:textId="61476074" w:rsidR="00726D6F" w:rsidRPr="00F92F6B" w:rsidRDefault="00726D6F"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99E60F" w14:textId="4CF8AF83" w:rsidR="00726D6F" w:rsidRPr="00F92F6B" w:rsidRDefault="00726D6F"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BBCB7" w14:textId="262411F8" w:rsidR="00726D6F" w:rsidRPr="00F92F6B" w:rsidRDefault="00726D6F"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23AEA4" w14:textId="271EC2FE" w:rsidR="00726D6F" w:rsidRPr="00F92F6B" w:rsidRDefault="00726D6F"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EFB4A8" w14:textId="21AF4487" w:rsidR="00726D6F" w:rsidRPr="00F92F6B" w:rsidRDefault="00726D6F" w:rsidP="003F3754">
            <w:pPr>
              <w:widowControl w:val="0"/>
              <w:spacing w:after="0"/>
              <w:rPr>
                <w:rFonts w:ascii="Arial" w:hAnsi="Arial" w:cs="Arial"/>
                <w:sz w:val="16"/>
                <w:szCs w:val="16"/>
              </w:rPr>
            </w:pPr>
            <w:r w:rsidRPr="00F92F6B">
              <w:rPr>
                <w:rFonts w:ascii="Arial" w:hAnsi="Arial" w:cs="Arial"/>
                <w:sz w:val="16"/>
                <w:szCs w:val="16"/>
              </w:rPr>
              <w:t>Correction of O&amp;M requirements for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F233CD" w14:textId="63A35E12" w:rsidR="00726D6F" w:rsidRPr="00F92F6B" w:rsidRDefault="00726D6F"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2F51728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50CD8D5" w14:textId="77777777" w:rsidR="002B5615" w:rsidRPr="00F92F6B" w:rsidRDefault="002B5615"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E71B0D" w14:textId="41AFF581" w:rsidR="002B5615" w:rsidRPr="00F92F6B" w:rsidRDefault="002B561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0599FD" w14:textId="2795B20F" w:rsidR="002B5615" w:rsidRPr="00F92F6B" w:rsidRDefault="002B561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F157B4" w14:textId="16DF1AA2" w:rsidR="002B5615" w:rsidRPr="00F92F6B" w:rsidRDefault="002B5615"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E513B" w14:textId="21C34988" w:rsidR="002B5615" w:rsidRPr="00F92F6B" w:rsidRDefault="002B5615"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3F3128" w14:textId="11A62AC0" w:rsidR="002B5615" w:rsidRPr="00F92F6B" w:rsidRDefault="002B5615"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A4DAB83" w14:textId="5E27A661" w:rsidR="002B5615" w:rsidRPr="00F92F6B" w:rsidRDefault="002B5615" w:rsidP="003F3754">
            <w:pPr>
              <w:widowControl w:val="0"/>
              <w:spacing w:after="0"/>
              <w:rPr>
                <w:rFonts w:ascii="Arial" w:hAnsi="Arial" w:cs="Arial"/>
                <w:sz w:val="16"/>
                <w:szCs w:val="16"/>
              </w:rPr>
            </w:pPr>
            <w:r w:rsidRPr="00F92F6B">
              <w:rPr>
                <w:rFonts w:ascii="Arial" w:hAnsi="Arial" w:cs="Arial"/>
                <w:sz w:val="16"/>
                <w:szCs w:val="16"/>
              </w:rPr>
              <w:t>Correction on PDU set handling during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B9B494" w14:textId="1FF1423E" w:rsidR="002B5615" w:rsidRPr="00F92F6B" w:rsidRDefault="002B561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623572A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FD554A4" w14:textId="77777777" w:rsidR="00AE5BE4" w:rsidRPr="00F92F6B" w:rsidRDefault="00AE5BE4"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1CE163" w14:textId="5CD6008E" w:rsidR="00AE5BE4" w:rsidRPr="00F92F6B" w:rsidRDefault="00AE5BE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FF4339" w14:textId="5F035606" w:rsidR="00AE5BE4" w:rsidRPr="00F92F6B" w:rsidRDefault="00AE5BE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2944A" w14:textId="6166ABD6" w:rsidR="00AE5BE4" w:rsidRPr="00F92F6B" w:rsidRDefault="00AE5BE4"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BF7F4C" w14:textId="3903F19C" w:rsidR="00AE5BE4" w:rsidRPr="00F92F6B" w:rsidRDefault="00AE5BE4"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836B17" w14:textId="36F4BDBB" w:rsidR="00AE5BE4" w:rsidRPr="00F92F6B" w:rsidRDefault="00AE5BE4"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B01B17" w14:textId="50D31150" w:rsidR="00AE5BE4" w:rsidRPr="00F92F6B" w:rsidRDefault="00AE5BE4" w:rsidP="003F3754">
            <w:pPr>
              <w:widowControl w:val="0"/>
              <w:spacing w:after="0"/>
              <w:rPr>
                <w:rFonts w:ascii="Arial" w:hAnsi="Arial" w:cs="Arial"/>
                <w:sz w:val="16"/>
                <w:szCs w:val="16"/>
              </w:rPr>
            </w:pPr>
            <w:r w:rsidRPr="00F92F6B">
              <w:rPr>
                <w:rFonts w:ascii="Arial" w:hAnsi="Arial" w:cs="Arial"/>
                <w:sz w:val="16"/>
                <w:szCs w:val="16"/>
              </w:rPr>
              <w:t>Support for Continuous Management-based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0BEAA5" w14:textId="7A0137F2" w:rsidR="00AE5BE4" w:rsidRPr="00F92F6B" w:rsidRDefault="00AE5BE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123D3E8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C98AF06" w14:textId="77777777" w:rsidR="008625F3" w:rsidRPr="00F92F6B" w:rsidRDefault="008625F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7F5B7C" w14:textId="0FA2657B" w:rsidR="008625F3" w:rsidRPr="00F92F6B" w:rsidRDefault="008625F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E589DF" w14:textId="0A39439B" w:rsidR="008625F3" w:rsidRPr="00F92F6B" w:rsidRDefault="008625F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E72A73" w14:textId="490D491D" w:rsidR="008625F3" w:rsidRPr="00F92F6B" w:rsidRDefault="008625F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5429C2" w14:textId="4D45D67A" w:rsidR="008625F3" w:rsidRPr="00F92F6B" w:rsidRDefault="008625F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2D2E937" w14:textId="49EC1E7D" w:rsidR="008625F3" w:rsidRPr="00F92F6B" w:rsidRDefault="008625F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49D8FF" w14:textId="4E7AB9BD" w:rsidR="008625F3" w:rsidRPr="00F92F6B" w:rsidRDefault="008625F3" w:rsidP="003F3754">
            <w:pPr>
              <w:widowControl w:val="0"/>
              <w:spacing w:after="0"/>
              <w:rPr>
                <w:rFonts w:ascii="Arial" w:hAnsi="Arial" w:cs="Arial"/>
                <w:sz w:val="16"/>
                <w:szCs w:val="16"/>
              </w:rPr>
            </w:pPr>
            <w:r w:rsidRPr="00F92F6B">
              <w:rPr>
                <w:rFonts w:ascii="Arial" w:hAnsi="Arial" w:cs="Arial"/>
                <w:sz w:val="16"/>
                <w:szCs w:val="16"/>
              </w:rPr>
              <w:t>Corrections for Rel-19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166569" w14:textId="0F32A4DD" w:rsidR="008625F3" w:rsidRPr="00F92F6B" w:rsidRDefault="008625F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318B925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D2FBB7" w14:textId="77777777" w:rsidR="003D27C0" w:rsidRPr="00F92F6B" w:rsidRDefault="003D27C0"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0F79E3" w14:textId="27CE3C1B" w:rsidR="003D27C0" w:rsidRPr="00F92F6B" w:rsidRDefault="003D27C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FC3F493" w14:textId="00FAA421" w:rsidR="003D27C0" w:rsidRPr="00F92F6B" w:rsidRDefault="003D27C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A6FA9" w14:textId="3BE834E0" w:rsidR="003D27C0" w:rsidRPr="00F92F6B" w:rsidRDefault="003D27C0"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A9270" w14:textId="61B10814" w:rsidR="003D27C0" w:rsidRPr="00F92F6B" w:rsidRDefault="003D27C0"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0D00C" w14:textId="46CBABD6" w:rsidR="003D27C0" w:rsidRPr="00F92F6B" w:rsidRDefault="003D27C0"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C3A0B6A" w14:textId="27058D20" w:rsidR="003D27C0" w:rsidRPr="00F92F6B" w:rsidRDefault="003D27C0" w:rsidP="003F3754">
            <w:pPr>
              <w:widowControl w:val="0"/>
              <w:spacing w:after="0"/>
              <w:rPr>
                <w:rFonts w:ascii="Arial" w:hAnsi="Arial" w:cs="Arial"/>
                <w:sz w:val="16"/>
                <w:szCs w:val="16"/>
              </w:rPr>
            </w:pPr>
            <w:r w:rsidRPr="00F92F6B">
              <w:rPr>
                <w:rFonts w:ascii="Arial" w:hAnsi="Arial" w:cs="Arial"/>
                <w:sz w:val="16"/>
                <w:szCs w:val="16"/>
              </w:rPr>
              <w:t>Correction on sending GW release indication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D4BE0C" w14:textId="0D551AEE" w:rsidR="003D27C0" w:rsidRPr="00F92F6B" w:rsidRDefault="003D27C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0E7CEB1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D36C907" w14:textId="77777777" w:rsidR="002F5F37" w:rsidRPr="00F92F6B" w:rsidRDefault="002F5F37"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AF580" w14:textId="7CE36671" w:rsidR="002F5F37" w:rsidRPr="00F92F6B" w:rsidRDefault="002F5F3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38EED1" w14:textId="1F0B1B12" w:rsidR="002F5F37" w:rsidRPr="00F92F6B" w:rsidRDefault="002F5F3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2E8E10" w14:textId="18529FC2" w:rsidR="002F5F37" w:rsidRPr="00F92F6B" w:rsidRDefault="002F5F37"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0CAFE3" w14:textId="450B1CA9" w:rsidR="002F5F37" w:rsidRPr="00F92F6B" w:rsidRDefault="002F5F37"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C47A86" w14:textId="429CB79B" w:rsidR="002F5F37" w:rsidRPr="00F92F6B" w:rsidRDefault="002F5F37"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F9D1F1A" w14:textId="06F09740" w:rsidR="002F5F37" w:rsidRPr="00F92F6B" w:rsidRDefault="002F5F37" w:rsidP="003F3754">
            <w:pPr>
              <w:widowControl w:val="0"/>
              <w:spacing w:after="0"/>
              <w:rPr>
                <w:rFonts w:ascii="Arial" w:hAnsi="Arial" w:cs="Arial"/>
                <w:sz w:val="16"/>
                <w:szCs w:val="16"/>
              </w:rPr>
            </w:pPr>
            <w:r w:rsidRPr="00F92F6B">
              <w:rPr>
                <w:rFonts w:ascii="Arial" w:hAnsi="Arial" w:cs="Arial"/>
                <w:sz w:val="16"/>
                <w:szCs w:val="16"/>
              </w:rPr>
              <w:t>Correction on A-IoT related Network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BEF9AB" w14:textId="5EAADC2B" w:rsidR="002F5F37" w:rsidRPr="00F92F6B" w:rsidRDefault="002F5F37"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2EF1A3C6"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C59C7C" w14:textId="77777777" w:rsidR="00640B70" w:rsidRPr="00F92F6B" w:rsidRDefault="00640B70"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9110694" w14:textId="5666FD5A" w:rsidR="00640B70" w:rsidRPr="00F92F6B" w:rsidRDefault="00640B7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364B30" w14:textId="613AAC77" w:rsidR="00640B70" w:rsidRPr="00F92F6B" w:rsidRDefault="00640B7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EF27CF" w14:textId="43200656" w:rsidR="00640B70" w:rsidRPr="00F92F6B" w:rsidRDefault="00640B70"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D712F4" w14:textId="7C98A622" w:rsidR="00640B70" w:rsidRPr="00F92F6B" w:rsidRDefault="00640B70"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F03EA" w14:textId="73B6B3E1" w:rsidR="00640B70" w:rsidRPr="00F92F6B" w:rsidRDefault="00640B70"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4609B7" w14:textId="5A8E5F43" w:rsidR="00640B70" w:rsidRPr="00F92F6B" w:rsidRDefault="00640B70" w:rsidP="003F3754">
            <w:pPr>
              <w:widowControl w:val="0"/>
              <w:spacing w:after="0"/>
              <w:rPr>
                <w:rFonts w:ascii="Arial" w:hAnsi="Arial" w:cs="Arial"/>
                <w:sz w:val="16"/>
                <w:szCs w:val="16"/>
              </w:rPr>
            </w:pPr>
            <w:r w:rsidRPr="00F92F6B">
              <w:rPr>
                <w:rFonts w:ascii="Arial" w:hAnsi="Arial" w:cs="Arial"/>
                <w:sz w:val="16"/>
                <w:szCs w:val="16"/>
              </w:rPr>
              <w:t>Correction on A-IoT Inventory and Command procedure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F85EC" w14:textId="0D2D1E03" w:rsidR="00640B70" w:rsidRPr="00F92F6B" w:rsidRDefault="00640B70"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45284EC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CD5EC9" w14:textId="77777777" w:rsidR="00BA2D35" w:rsidRPr="00F92F6B" w:rsidRDefault="00BA2D35"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8B9F50C" w14:textId="2CC740D9" w:rsidR="00BA2D35" w:rsidRPr="00F92F6B" w:rsidRDefault="00BA2D3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FAB7C3" w14:textId="612EBE19" w:rsidR="00BA2D35" w:rsidRPr="00F92F6B" w:rsidRDefault="00BA2D3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68649D" w14:textId="31A66E19" w:rsidR="00BA2D35" w:rsidRPr="00F92F6B" w:rsidRDefault="00BA2D35"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E8E4C1" w14:textId="05F06776" w:rsidR="00BA2D35" w:rsidRPr="00F92F6B" w:rsidRDefault="00BA2D35"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9C9490" w14:textId="2609B87B" w:rsidR="00BA2D35" w:rsidRPr="00F92F6B" w:rsidRDefault="00BA2D35"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FC009F" w14:textId="71186304" w:rsidR="00BA2D35" w:rsidRPr="00F92F6B" w:rsidRDefault="00BA2D35" w:rsidP="003F3754">
            <w:pPr>
              <w:widowControl w:val="0"/>
              <w:spacing w:after="0"/>
              <w:rPr>
                <w:rFonts w:ascii="Arial" w:hAnsi="Arial" w:cs="Arial"/>
                <w:sz w:val="16"/>
                <w:szCs w:val="16"/>
              </w:rPr>
            </w:pPr>
            <w:r w:rsidRPr="00F92F6B">
              <w:rPr>
                <w:rFonts w:ascii="Arial" w:hAnsi="Arial" w:cs="Arial"/>
                <w:sz w:val="16"/>
                <w:szCs w:val="16"/>
              </w:rPr>
              <w:t>Correction on Paging Loss issue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B0C954" w14:textId="3A4640B9" w:rsidR="00BA2D35" w:rsidRPr="00F92F6B" w:rsidRDefault="00BA2D3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17E7D86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6CA08C5" w14:textId="77777777" w:rsidR="002C2E69" w:rsidRPr="00F92F6B" w:rsidRDefault="002C2E6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FBF22FD" w14:textId="7EF4DE15" w:rsidR="002C2E69" w:rsidRPr="00F92F6B" w:rsidRDefault="002C2E6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AE314E" w14:textId="20CD31A9" w:rsidR="002C2E69" w:rsidRPr="00F92F6B" w:rsidRDefault="002C2E6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A65EAB" w14:textId="211527D7" w:rsidR="002C2E69" w:rsidRPr="00F92F6B" w:rsidRDefault="002C2E69"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A9E17" w14:textId="1D1C964A" w:rsidR="002C2E69" w:rsidRPr="00F92F6B" w:rsidRDefault="002C2E69"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DF9547" w14:textId="58FC6267" w:rsidR="002C2E69" w:rsidRPr="00F92F6B" w:rsidRDefault="002C2E69"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6E6BC1" w14:textId="18BAA0AE" w:rsidR="002C2E69" w:rsidRPr="00F92F6B" w:rsidRDefault="002C2E69" w:rsidP="003F3754">
            <w:pPr>
              <w:widowControl w:val="0"/>
              <w:spacing w:after="0"/>
              <w:rPr>
                <w:rFonts w:ascii="Arial" w:hAnsi="Arial" w:cs="Arial"/>
                <w:sz w:val="16"/>
                <w:szCs w:val="16"/>
              </w:rPr>
            </w:pPr>
            <w:r w:rsidRPr="00F92F6B">
              <w:rPr>
                <w:rFonts w:ascii="Arial" w:hAnsi="Arial" w:cs="Arial"/>
                <w:sz w:val="16"/>
                <w:szCs w:val="16"/>
              </w:rPr>
              <w:t>Allocation of subgroup IDs for LP-WUS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28B656" w14:textId="207FEE86" w:rsidR="002C2E69" w:rsidRPr="00F92F6B" w:rsidRDefault="002C2E69"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185E86B6"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4E5A1DB" w14:textId="77777777" w:rsidR="00E83F85" w:rsidRPr="00F92F6B" w:rsidRDefault="00E83F85"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7F48C5" w14:textId="3D8CDB20" w:rsidR="00E83F85" w:rsidRPr="00F92F6B" w:rsidRDefault="00E83F8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176AEF" w14:textId="4FC5ED24" w:rsidR="00E83F85" w:rsidRPr="00F92F6B" w:rsidRDefault="00E83F8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6E2399" w14:textId="5C03528B" w:rsidR="00E83F85" w:rsidRPr="00F92F6B" w:rsidRDefault="00E83F85"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587715" w14:textId="2DEB262D" w:rsidR="00E83F85" w:rsidRPr="00F92F6B" w:rsidRDefault="00E83F85"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DD1394" w14:textId="7B63FA7C" w:rsidR="00E83F85" w:rsidRPr="00F92F6B" w:rsidRDefault="00E83F85"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450263" w14:textId="72ABD076" w:rsidR="00E83F85" w:rsidRPr="00F92F6B" w:rsidRDefault="00E83F85" w:rsidP="003F3754">
            <w:pPr>
              <w:widowControl w:val="0"/>
              <w:spacing w:after="0"/>
              <w:rPr>
                <w:rFonts w:ascii="Arial" w:hAnsi="Arial" w:cs="Arial"/>
                <w:sz w:val="16"/>
                <w:szCs w:val="16"/>
              </w:rPr>
            </w:pPr>
            <w:r w:rsidRPr="00F92F6B">
              <w:rPr>
                <w:rFonts w:ascii="Arial" w:hAnsi="Arial" w:cs="Arial"/>
                <w:sz w:val="16"/>
                <w:szCs w:val="16"/>
              </w:rPr>
              <w:t>Correction of WAB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795FD7" w14:textId="037F8DDF" w:rsidR="00E83F85" w:rsidRPr="00F92F6B" w:rsidRDefault="00E83F85"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0681C79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9A64FAA" w14:textId="77777777" w:rsidR="00821CC4" w:rsidRPr="00F92F6B" w:rsidRDefault="00821CC4"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4B0DCA" w14:textId="694A8435" w:rsidR="00821CC4" w:rsidRPr="00F92F6B" w:rsidRDefault="00821CC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5CE0D7" w14:textId="1CA8D35E" w:rsidR="00821CC4" w:rsidRPr="00F92F6B" w:rsidRDefault="00821CC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2A6581" w14:textId="0661EE70" w:rsidR="00821CC4" w:rsidRPr="00F92F6B" w:rsidRDefault="00821CC4"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84F80F" w14:textId="326A1297" w:rsidR="00821CC4" w:rsidRPr="00F92F6B" w:rsidRDefault="00821CC4"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D2D0409" w14:textId="794D2475" w:rsidR="00821CC4" w:rsidRPr="00F92F6B" w:rsidRDefault="00821CC4"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0083AA" w14:textId="567D5F5B" w:rsidR="00821CC4" w:rsidRPr="00F92F6B" w:rsidRDefault="00821CC4" w:rsidP="003F3754">
            <w:pPr>
              <w:widowControl w:val="0"/>
              <w:spacing w:after="0"/>
              <w:rPr>
                <w:rFonts w:ascii="Arial" w:hAnsi="Arial" w:cs="Arial"/>
                <w:sz w:val="16"/>
                <w:szCs w:val="16"/>
              </w:rPr>
            </w:pPr>
            <w:r w:rsidRPr="00F92F6B">
              <w:rPr>
                <w:rFonts w:ascii="Arial" w:hAnsi="Arial" w:cs="Arial"/>
                <w:sz w:val="16"/>
                <w:szCs w:val="16"/>
              </w:rPr>
              <w:t>Correction on Burst Size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80C04" w14:textId="03AA4767" w:rsidR="00821CC4" w:rsidRPr="00F92F6B" w:rsidRDefault="00821CC4"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073B71F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60FB36" w14:textId="77777777" w:rsidR="00EE5D7C" w:rsidRPr="00F92F6B" w:rsidRDefault="00EE5D7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91F1B3" w14:textId="741128FC" w:rsidR="00EE5D7C" w:rsidRPr="00F92F6B" w:rsidRDefault="00EE5D7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F24AE0" w14:textId="2D2FFC33" w:rsidR="00EE5D7C" w:rsidRPr="00F92F6B" w:rsidRDefault="00EE5D7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F4DF8" w14:textId="246663AD" w:rsidR="00EE5D7C" w:rsidRPr="00F92F6B" w:rsidRDefault="00EE5D7C"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CEC75C" w14:textId="084E5BD5" w:rsidR="00EE5D7C" w:rsidRPr="00F92F6B" w:rsidRDefault="00EE5D7C"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3C2EAF6" w14:textId="52253C27" w:rsidR="00EE5D7C" w:rsidRPr="00F92F6B" w:rsidRDefault="00EE5D7C"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BCD7B4" w14:textId="2E4A2D59" w:rsidR="00EE5D7C" w:rsidRPr="00F92F6B" w:rsidRDefault="00EE5D7C" w:rsidP="003F3754">
            <w:pPr>
              <w:widowControl w:val="0"/>
              <w:spacing w:after="0"/>
              <w:rPr>
                <w:rFonts w:ascii="Arial" w:hAnsi="Arial" w:cs="Arial"/>
                <w:sz w:val="16"/>
                <w:szCs w:val="16"/>
              </w:rPr>
            </w:pPr>
            <w:r w:rsidRPr="00F92F6B">
              <w:rPr>
                <w:rFonts w:ascii="Arial" w:hAnsi="Arial" w:cs="Arial"/>
                <w:sz w:val="16"/>
                <w:szCs w:val="16"/>
              </w:rPr>
              <w:t>Removal of Request for CSI-RS resource configuration for Early CSI acquisition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BE34B" w14:textId="1F03AAB7" w:rsidR="00EE5D7C" w:rsidRPr="00F92F6B" w:rsidRDefault="00EE5D7C"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68A7BAE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42BB897" w14:textId="77777777" w:rsidR="00A26082" w:rsidRPr="00F92F6B" w:rsidRDefault="00A2608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551E52" w14:textId="43C5B4E3" w:rsidR="00A26082" w:rsidRPr="00F92F6B" w:rsidRDefault="00A2608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7902BD" w14:textId="3451B3A0" w:rsidR="00A26082" w:rsidRPr="00F92F6B" w:rsidRDefault="00A2608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6AC30F" w14:textId="5DE4464B" w:rsidR="00A26082" w:rsidRPr="00F92F6B" w:rsidRDefault="00A26082"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C9EB59" w14:textId="09C1E82C" w:rsidR="00A26082" w:rsidRPr="00F92F6B" w:rsidRDefault="00A26082"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566117" w14:textId="22CF662B" w:rsidR="00A26082" w:rsidRPr="00F92F6B" w:rsidRDefault="00A26082"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D78C30" w14:textId="6F55429A" w:rsidR="00A26082" w:rsidRPr="00F92F6B" w:rsidRDefault="00A26082" w:rsidP="003F3754">
            <w:pPr>
              <w:widowControl w:val="0"/>
              <w:spacing w:after="0"/>
              <w:rPr>
                <w:rFonts w:ascii="Arial" w:hAnsi="Arial" w:cs="Arial"/>
                <w:sz w:val="16"/>
                <w:szCs w:val="16"/>
              </w:rPr>
            </w:pPr>
            <w:r w:rsidRPr="00F92F6B">
              <w:rPr>
                <w:rFonts w:ascii="Arial" w:hAnsi="Arial" w:cs="Arial"/>
                <w:sz w:val="16"/>
                <w:szCs w:val="16"/>
              </w:rPr>
              <w:t>Clarification to UE-to-UE CLI mitigation in SBFD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2A0FAB" w14:textId="28C3C6E9" w:rsidR="00A26082" w:rsidRPr="00F92F6B" w:rsidRDefault="00A26082"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4DFB713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958572B" w14:textId="77777777" w:rsidR="00F20B5D" w:rsidRPr="00F92F6B" w:rsidRDefault="00F20B5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150939" w14:textId="055C5A28" w:rsidR="00F20B5D" w:rsidRPr="00F92F6B" w:rsidRDefault="00F20B5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0FD289" w14:textId="71D27142" w:rsidR="00F20B5D" w:rsidRPr="00F92F6B" w:rsidRDefault="00F20B5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C8AF1" w14:textId="75A3EDB5" w:rsidR="00F20B5D" w:rsidRPr="00F92F6B" w:rsidRDefault="00F20B5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3B09BC" w14:textId="7AFA6D43" w:rsidR="00F20B5D" w:rsidRPr="00F92F6B" w:rsidRDefault="00F20B5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F11E08" w14:textId="605147F1" w:rsidR="00F20B5D" w:rsidRPr="00F92F6B" w:rsidRDefault="00F20B5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D19DD3D" w14:textId="78BB4D26" w:rsidR="00F20B5D" w:rsidRPr="00F92F6B" w:rsidRDefault="00F20B5D" w:rsidP="003F3754">
            <w:pPr>
              <w:widowControl w:val="0"/>
              <w:spacing w:after="0"/>
              <w:rPr>
                <w:rFonts w:ascii="Arial" w:hAnsi="Arial" w:cs="Arial"/>
                <w:sz w:val="16"/>
                <w:szCs w:val="16"/>
              </w:rPr>
            </w:pPr>
            <w:r w:rsidRPr="00F92F6B">
              <w:rPr>
                <w:rFonts w:ascii="Arial" w:hAnsi="Arial" w:cs="Arial"/>
                <w:sz w:val="16"/>
                <w:szCs w:val="16"/>
              </w:rPr>
              <w:t>Corrections on L2 reset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49602D" w14:textId="0F67A2B7" w:rsidR="00F20B5D" w:rsidRPr="00F92F6B" w:rsidRDefault="00F20B5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62F1275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8AFF163" w14:textId="77777777" w:rsidR="008E3733" w:rsidRPr="00F92F6B" w:rsidRDefault="008E373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0CC18B0" w14:textId="2F420815" w:rsidR="008E3733" w:rsidRPr="00F92F6B" w:rsidRDefault="008E373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DBFAD9" w14:textId="40E81024" w:rsidR="008E3733" w:rsidRPr="00F92F6B" w:rsidRDefault="008E373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330151" w14:textId="700DB86A" w:rsidR="008E3733" w:rsidRPr="00F92F6B" w:rsidRDefault="008E3733"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659E4" w14:textId="097F1C33" w:rsidR="008E3733" w:rsidRPr="00F92F6B" w:rsidRDefault="008E3733"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735506" w14:textId="3ED226C1" w:rsidR="008E3733" w:rsidRPr="00F92F6B" w:rsidRDefault="008E3733"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18ED0" w14:textId="7FE24A8A" w:rsidR="008E3733" w:rsidRPr="00F92F6B" w:rsidRDefault="008E3733" w:rsidP="003F3754">
            <w:pPr>
              <w:widowControl w:val="0"/>
              <w:spacing w:after="0"/>
              <w:rPr>
                <w:rFonts w:ascii="Arial" w:hAnsi="Arial" w:cs="Arial"/>
                <w:sz w:val="16"/>
                <w:szCs w:val="16"/>
              </w:rPr>
            </w:pPr>
            <w:r w:rsidRPr="00F92F6B">
              <w:rPr>
                <w:rFonts w:ascii="Arial" w:hAnsi="Arial" w:cs="Arial"/>
                <w:sz w:val="16"/>
                <w:szCs w:val="16"/>
              </w:rPr>
              <w:t>On introducing LP-WUS disabling indication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208DEB" w14:textId="11B60E2B" w:rsidR="008E3733" w:rsidRPr="00F92F6B" w:rsidRDefault="008E3733"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F92F6B" w14:paraId="7EF5C9D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0C11D92" w14:textId="77777777" w:rsidR="0090474F" w:rsidRPr="00F92F6B" w:rsidRDefault="0090474F"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9841C7" w14:textId="117769D6" w:rsidR="0090474F" w:rsidRPr="00F92F6B" w:rsidRDefault="0090474F"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206408" w14:textId="4F27CD2B" w:rsidR="0090474F" w:rsidRPr="00F92F6B" w:rsidRDefault="0090474F"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A60BF" w14:textId="5C51F3A4" w:rsidR="0090474F" w:rsidRPr="00F92F6B" w:rsidRDefault="0090474F"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4E5110" w14:textId="0F9922F4" w:rsidR="0090474F" w:rsidRPr="00F92F6B" w:rsidRDefault="0090474F"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8885D6" w14:textId="21AE129A" w:rsidR="0090474F" w:rsidRPr="00F92F6B" w:rsidRDefault="0090474F"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835755" w14:textId="59111C3C" w:rsidR="0090474F" w:rsidRPr="00F92F6B" w:rsidRDefault="0090474F" w:rsidP="003F3754">
            <w:pPr>
              <w:widowControl w:val="0"/>
              <w:spacing w:after="0"/>
              <w:rPr>
                <w:rFonts w:ascii="Arial" w:hAnsi="Arial" w:cs="Arial"/>
                <w:sz w:val="16"/>
                <w:szCs w:val="16"/>
              </w:rPr>
            </w:pPr>
            <w:r w:rsidRPr="00F92F6B">
              <w:rPr>
                <w:rFonts w:ascii="Arial" w:hAnsi="Arial" w:cs="Arial"/>
                <w:sz w:val="16"/>
                <w:szCs w:val="16"/>
              </w:rPr>
              <w:t>Clarification for propagation of roaming and access restrictions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BA23A3" w14:textId="0DBB5BC5" w:rsidR="0090474F" w:rsidRPr="00F92F6B" w:rsidRDefault="0090474F"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r w:rsidR="006C004A" w:rsidRPr="006C004A" w14:paraId="2EBB48F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AFF38F7" w14:textId="77777777" w:rsidR="0047237D" w:rsidRPr="00F92F6B" w:rsidRDefault="0047237D"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3947DA" w14:textId="32A7110F" w:rsidR="0047237D" w:rsidRPr="00F92F6B" w:rsidRDefault="0047237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865427" w14:textId="75B9B79B" w:rsidR="0047237D" w:rsidRPr="00F92F6B" w:rsidRDefault="0047237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RP-253723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5753D4" w14:textId="1BAAB04E" w:rsidR="0047237D" w:rsidRPr="00F92F6B" w:rsidRDefault="0047237D" w:rsidP="003F3754">
            <w:pPr>
              <w:pStyle w:val="TAL"/>
              <w:keepNext w:val="0"/>
              <w:keepLines w:val="0"/>
              <w:widowControl w:val="0"/>
              <w:jc w:val="center"/>
              <w:rPr>
                <w:rFonts w:eastAsiaTheme="minorEastAsia"/>
                <w:sz w:val="16"/>
                <w:szCs w:val="16"/>
                <w:lang w:eastAsia="ja-JP"/>
              </w:rPr>
            </w:pPr>
            <w:r w:rsidRPr="00F92F6B">
              <w:rPr>
                <w:rFonts w:eastAsiaTheme="minorEastAsia"/>
                <w:sz w:val="16"/>
                <w:szCs w:val="16"/>
                <w:lang w:eastAsia="ja-JP"/>
              </w:rPr>
              <w:t>1084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37C900" w14:textId="48726F13" w:rsidR="0047237D" w:rsidRPr="00F92F6B" w:rsidRDefault="0047237D" w:rsidP="003F3754">
            <w:pPr>
              <w:pStyle w:val="TAR"/>
              <w:keepNext w:val="0"/>
              <w:keepLines w:val="0"/>
              <w:widowControl w:val="0"/>
              <w:jc w:val="center"/>
              <w:rPr>
                <w:rFonts w:eastAsiaTheme="minorEastAsia"/>
                <w:sz w:val="16"/>
                <w:szCs w:val="16"/>
                <w:lang w:eastAsia="ja-JP"/>
              </w:rPr>
            </w:pPr>
            <w:r w:rsidRPr="00F92F6B">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26EECC" w14:textId="1A29363E" w:rsidR="0047237D" w:rsidRPr="00F92F6B" w:rsidRDefault="0047237D" w:rsidP="003F3754">
            <w:pPr>
              <w:pStyle w:val="TAC"/>
              <w:keepNext w:val="0"/>
              <w:keepLines w:val="0"/>
              <w:widowControl w:val="0"/>
              <w:rPr>
                <w:rFonts w:eastAsiaTheme="minorEastAsia"/>
                <w:sz w:val="16"/>
                <w:szCs w:val="16"/>
                <w:lang w:eastAsia="ja-JP"/>
              </w:rPr>
            </w:pPr>
            <w:r w:rsidRPr="00F92F6B">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A3F43C" w14:textId="3D01B7C8" w:rsidR="0047237D" w:rsidRPr="00F92F6B" w:rsidRDefault="0047237D" w:rsidP="003F3754">
            <w:pPr>
              <w:widowControl w:val="0"/>
              <w:spacing w:after="0"/>
              <w:rPr>
                <w:rFonts w:ascii="Arial" w:hAnsi="Arial" w:cs="Arial"/>
                <w:sz w:val="16"/>
                <w:szCs w:val="16"/>
              </w:rPr>
            </w:pPr>
            <w:r w:rsidRPr="00F92F6B">
              <w:rPr>
                <w:rFonts w:ascii="Arial" w:hAnsi="Arial" w:cs="Arial"/>
                <w:sz w:val="16"/>
                <w:szCs w:val="16"/>
              </w:rPr>
              <w:t>Correction of Rel-19 MIMO Phase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DD5966" w14:textId="1B14D3DC" w:rsidR="0047237D" w:rsidRPr="006C004A" w:rsidRDefault="0047237D" w:rsidP="003F3754">
            <w:pPr>
              <w:pStyle w:val="TAC"/>
              <w:keepNext w:val="0"/>
              <w:keepLines w:val="0"/>
              <w:widowControl w:val="0"/>
              <w:jc w:val="left"/>
              <w:rPr>
                <w:rFonts w:eastAsiaTheme="minorEastAsia"/>
                <w:sz w:val="16"/>
                <w:szCs w:val="16"/>
                <w:lang w:eastAsia="ja-JP"/>
              </w:rPr>
            </w:pPr>
            <w:r w:rsidRPr="00F92F6B">
              <w:rPr>
                <w:rFonts w:eastAsiaTheme="minorEastAsia"/>
                <w:sz w:val="16"/>
                <w:szCs w:val="16"/>
                <w:lang w:eastAsia="ja-JP"/>
              </w:rPr>
              <w:t>19.1.0</w:t>
            </w:r>
          </w:p>
        </w:tc>
      </w:tr>
    </w:tbl>
    <w:p w14:paraId="34826242" w14:textId="77777777" w:rsidR="000E29B1" w:rsidRPr="006C004A" w:rsidRDefault="000E29B1">
      <w:pPr>
        <w:rPr>
          <w:rFonts w:eastAsiaTheme="minorEastAsia"/>
          <w:lang w:eastAsia="ja-JP"/>
        </w:rPr>
      </w:pPr>
    </w:p>
    <w:sectPr w:rsidR="000E29B1" w:rsidRPr="006C004A" w:rsidSect="00542D4C">
      <w:footerReference w:type="default" r:id="rId301"/>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043C2" w14:textId="77777777" w:rsidR="00912909" w:rsidRPr="006C004A" w:rsidRDefault="00912909">
      <w:r w:rsidRPr="006C004A">
        <w:separator/>
      </w:r>
    </w:p>
    <w:p w14:paraId="1BF453A7" w14:textId="77777777" w:rsidR="00912909" w:rsidRPr="006C004A" w:rsidRDefault="00912909"/>
  </w:endnote>
  <w:endnote w:type="continuationSeparator" w:id="0">
    <w:p w14:paraId="54B560A3" w14:textId="77777777" w:rsidR="00912909" w:rsidRPr="006C004A" w:rsidRDefault="00912909">
      <w:r w:rsidRPr="006C004A">
        <w:continuationSeparator/>
      </w:r>
    </w:p>
    <w:p w14:paraId="4D492062" w14:textId="77777777" w:rsidR="00912909" w:rsidRPr="006C004A" w:rsidRDefault="009129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CG Times (WN)">
    <w:altName w:val="Arial"/>
    <w:charset w:val="00"/>
    <w:family w:val="roman"/>
    <w:pitch w:val="default"/>
    <w:sig w:usb0="00000000" w:usb1="00000000" w:usb2="00000000" w:usb3="00000000" w:csb0="00000001" w:csb1="00000000"/>
  </w:font>
  <w:font w:name="Arial Unicode MS">
    <w:altName w:val="Microsoft YaHei"/>
    <w:panose1 w:val="020B0604020202020204"/>
    <w:charset w:val="86"/>
    <w:family w:val="swiss"/>
    <w:pitch w:val="default"/>
    <w:sig w:usb0="00000000" w:usb1="00000000"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13EE7" w14:textId="77777777" w:rsidR="00F92F6B" w:rsidRPr="00F92F6B" w:rsidRDefault="00F92F6B" w:rsidP="00F92F6B">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95F35" w14:textId="77777777" w:rsidR="00F92F6B" w:rsidRPr="00F92F6B" w:rsidRDefault="00F92F6B" w:rsidP="00F92F6B">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63F5" w14:textId="77777777" w:rsidR="006B2A89" w:rsidRPr="00F92F6B" w:rsidRDefault="006B2A89" w:rsidP="00F92F6B">
    <w:pPr>
      <w:jc w:val="center"/>
      <w:rPr>
        <w:rFonts w:ascii="Arial" w:hAnsi="Arial" w:cs="Arial"/>
        <w:b/>
        <w:i/>
      </w:rPr>
    </w:pPr>
    <w:r w:rsidRPr="00F92F6B">
      <w:rPr>
        <w:rFonts w:ascii="Arial" w:hAnsi="Arial" w:cs="Arial"/>
        <w:b/>
        <w:i/>
      </w:rP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5F8A" w14:textId="77777777" w:rsidR="006B2A89" w:rsidRPr="006C004A" w:rsidRDefault="006B2A89" w:rsidP="00491285">
    <w:pPr>
      <w:jc w:val="center"/>
    </w:pPr>
    <w:r w:rsidRPr="006C004A">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58881D" w14:textId="77777777" w:rsidR="00912909" w:rsidRPr="006C004A" w:rsidRDefault="00912909">
      <w:r w:rsidRPr="006C004A">
        <w:separator/>
      </w:r>
    </w:p>
    <w:p w14:paraId="556AC36F" w14:textId="77777777" w:rsidR="00912909" w:rsidRPr="006C004A" w:rsidRDefault="00912909"/>
  </w:footnote>
  <w:footnote w:type="continuationSeparator" w:id="0">
    <w:p w14:paraId="36DE2E34" w14:textId="77777777" w:rsidR="00912909" w:rsidRPr="006C004A" w:rsidRDefault="00912909">
      <w:r w:rsidRPr="006C004A">
        <w:continuationSeparator/>
      </w:r>
    </w:p>
    <w:p w14:paraId="049F58A3" w14:textId="77777777" w:rsidR="00912909" w:rsidRPr="006C004A" w:rsidRDefault="009129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01FA" w14:textId="2F246CE0" w:rsidR="006B2A89" w:rsidRPr="006C004A" w:rsidRDefault="006B2A89">
    <w:pPr>
      <w:framePr w:wrap="auto" w:vAnchor="text" w:hAnchor="margin" w:xAlign="right" w:y="1"/>
    </w:pPr>
    <w:r w:rsidRPr="00F92F6B">
      <w:rPr>
        <w:rFonts w:ascii="Arial" w:hAnsi="Arial" w:cs="Arial"/>
        <w:b/>
      </w:rPr>
      <w:fldChar w:fldCharType="begin"/>
    </w:r>
    <w:r w:rsidRPr="00F92F6B">
      <w:rPr>
        <w:rFonts w:ascii="Arial" w:hAnsi="Arial" w:cs="Arial"/>
        <w:b/>
      </w:rPr>
      <w:instrText xml:space="preserve"> STYLEREF ZA </w:instrText>
    </w:r>
    <w:r w:rsidRPr="00F92F6B">
      <w:rPr>
        <w:rFonts w:ascii="Arial" w:hAnsi="Arial" w:cs="Arial"/>
        <w:b/>
      </w:rPr>
      <w:fldChar w:fldCharType="separate"/>
    </w:r>
    <w:r w:rsidR="00491285">
      <w:rPr>
        <w:rFonts w:ascii="Arial" w:hAnsi="Arial" w:cs="Arial"/>
        <w:b/>
        <w:noProof/>
      </w:rPr>
      <w:t>3GPP TS 38.300 V19.1.0 (2025-12)</w:t>
    </w:r>
    <w:r w:rsidRPr="00F92F6B">
      <w:rPr>
        <w:rFonts w:ascii="Arial" w:hAnsi="Arial" w:cs="Arial"/>
        <w:b/>
      </w:rPr>
      <w:fldChar w:fldCharType="end"/>
    </w:r>
  </w:p>
  <w:p w14:paraId="104887C0" w14:textId="77777777" w:rsidR="006B2A89" w:rsidRPr="006C004A" w:rsidRDefault="006B2A89">
    <w:pPr>
      <w:framePr w:wrap="auto" w:vAnchor="text" w:hAnchor="margin" w:xAlign="center" w:y="1"/>
    </w:pPr>
    <w:r w:rsidRPr="00F92F6B">
      <w:rPr>
        <w:rFonts w:ascii="Arial" w:hAnsi="Arial" w:cs="Arial"/>
        <w:b/>
      </w:rPr>
      <w:fldChar w:fldCharType="begin"/>
    </w:r>
    <w:r w:rsidRPr="00F92F6B">
      <w:rPr>
        <w:rFonts w:ascii="Arial" w:hAnsi="Arial" w:cs="Arial"/>
        <w:b/>
      </w:rPr>
      <w:instrText xml:space="preserve"> PAGE </w:instrText>
    </w:r>
    <w:r w:rsidRPr="00F92F6B">
      <w:rPr>
        <w:rFonts w:ascii="Arial" w:hAnsi="Arial" w:cs="Arial"/>
        <w:b/>
      </w:rPr>
      <w:fldChar w:fldCharType="separate"/>
    </w:r>
    <w:r w:rsidRPr="00F92F6B">
      <w:rPr>
        <w:rFonts w:ascii="Arial" w:hAnsi="Arial" w:cs="Arial"/>
        <w:b/>
      </w:rPr>
      <w:t>29</w:t>
    </w:r>
    <w:r w:rsidRPr="00F92F6B">
      <w:rPr>
        <w:rFonts w:ascii="Arial" w:hAnsi="Arial" w:cs="Arial"/>
        <w:b/>
      </w:rPr>
      <w:fldChar w:fldCharType="end"/>
    </w:r>
  </w:p>
  <w:p w14:paraId="498C7F81" w14:textId="57AA975D" w:rsidR="006B2A89" w:rsidRPr="006C004A" w:rsidRDefault="006B2A89">
    <w:pPr>
      <w:framePr w:wrap="auto" w:vAnchor="text" w:hAnchor="margin" w:y="1"/>
    </w:pPr>
    <w:r w:rsidRPr="00F92F6B">
      <w:rPr>
        <w:rFonts w:ascii="Arial" w:hAnsi="Arial" w:cs="Arial"/>
        <w:b/>
      </w:rPr>
      <w:fldChar w:fldCharType="begin"/>
    </w:r>
    <w:r w:rsidRPr="00F92F6B">
      <w:rPr>
        <w:rFonts w:ascii="Arial" w:hAnsi="Arial" w:cs="Arial"/>
        <w:b/>
      </w:rPr>
      <w:instrText xml:space="preserve"> STYLEREF ZGSM </w:instrText>
    </w:r>
    <w:r w:rsidRPr="00F92F6B">
      <w:rPr>
        <w:rFonts w:ascii="Arial" w:hAnsi="Arial" w:cs="Arial"/>
        <w:b/>
      </w:rPr>
      <w:fldChar w:fldCharType="separate"/>
    </w:r>
    <w:r w:rsidR="00491285">
      <w:rPr>
        <w:rFonts w:ascii="Arial" w:hAnsi="Arial" w:cs="Arial"/>
        <w:b/>
        <w:noProof/>
      </w:rPr>
      <w:t>Release 19</w:t>
    </w:r>
    <w:r w:rsidRPr="00F92F6B">
      <w:rPr>
        <w:rFonts w:ascii="Arial" w:hAnsi="Arial" w:cs="Arial"/>
        <w:b/>
      </w:rPr>
      <w:fldChar w:fldCharType="end"/>
    </w:r>
  </w:p>
  <w:p w14:paraId="2E045EE4" w14:textId="77777777" w:rsidR="006B2A89" w:rsidRPr="006C004A" w:rsidRDefault="006B2A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AC2DB1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188F17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9C0716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DE4D72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E4E480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4C4C2F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99213A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0E28A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92237F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9B6A50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3"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4"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6"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9"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5"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31"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32"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FEC7103"/>
    <w:multiLevelType w:val="multilevel"/>
    <w:tmpl w:val="6FEC7103"/>
    <w:lvl w:ilvl="0">
      <w:start w:val="6"/>
      <w:numFmt w:val="bullet"/>
      <w:lvlText w:val="-"/>
      <w:lvlJc w:val="left"/>
      <w:pPr>
        <w:ind w:left="7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7"/>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6"/>
  </w:num>
  <w:num w:numId="13" w16cid:durableId="776683912">
    <w:abstractNumId w:val="22"/>
  </w:num>
  <w:num w:numId="14" w16cid:durableId="939290463">
    <w:abstractNumId w:val="35"/>
  </w:num>
  <w:num w:numId="15" w16cid:durableId="2119444569">
    <w:abstractNumId w:val="31"/>
  </w:num>
  <w:num w:numId="16" w16cid:durableId="985083151">
    <w:abstractNumId w:val="13"/>
  </w:num>
  <w:num w:numId="17" w16cid:durableId="390464052">
    <w:abstractNumId w:val="15"/>
  </w:num>
  <w:num w:numId="18" w16cid:durableId="2084257780">
    <w:abstractNumId w:val="30"/>
  </w:num>
  <w:num w:numId="19" w16cid:durableId="1424187572">
    <w:abstractNumId w:val="29"/>
  </w:num>
  <w:num w:numId="20" w16cid:durableId="2089425449">
    <w:abstractNumId w:val="41"/>
  </w:num>
  <w:num w:numId="21" w16cid:durableId="196354145">
    <w:abstractNumId w:val="28"/>
  </w:num>
  <w:num w:numId="22" w16cid:durableId="1781413526">
    <w:abstractNumId w:val="34"/>
  </w:num>
  <w:num w:numId="23" w16cid:durableId="394282311">
    <w:abstractNumId w:val="24"/>
  </w:num>
  <w:num w:numId="24" w16cid:durableId="497620599">
    <w:abstractNumId w:val="33"/>
  </w:num>
  <w:num w:numId="25" w16cid:durableId="1538196127">
    <w:abstractNumId w:val="40"/>
  </w:num>
  <w:num w:numId="26" w16cid:durableId="2045515072">
    <w:abstractNumId w:val="39"/>
  </w:num>
  <w:num w:numId="27" w16cid:durableId="2073388266">
    <w:abstractNumId w:val="26"/>
  </w:num>
  <w:num w:numId="28" w16cid:durableId="1882132628">
    <w:abstractNumId w:val="19"/>
  </w:num>
  <w:num w:numId="29" w16cid:durableId="53431841">
    <w:abstractNumId w:val="37"/>
  </w:num>
  <w:num w:numId="30" w16cid:durableId="932056350">
    <w:abstractNumId w:val="32"/>
  </w:num>
  <w:num w:numId="31" w16cid:durableId="2027054721">
    <w:abstractNumId w:val="21"/>
  </w:num>
  <w:num w:numId="32" w16cid:durableId="1834445539">
    <w:abstractNumId w:val="14"/>
  </w:num>
  <w:num w:numId="33" w16cid:durableId="995034087">
    <w:abstractNumId w:val="25"/>
  </w:num>
  <w:num w:numId="34" w16cid:durableId="1949580922">
    <w:abstractNumId w:val="18"/>
  </w:num>
  <w:num w:numId="35" w16cid:durableId="1072698823">
    <w:abstractNumId w:val="20"/>
  </w:num>
  <w:num w:numId="36" w16cid:durableId="1591155845">
    <w:abstractNumId w:val="27"/>
  </w:num>
  <w:num w:numId="37" w16cid:durableId="516045832">
    <w:abstractNumId w:val="36"/>
  </w:num>
  <w:num w:numId="38" w16cid:durableId="1493107196">
    <w:abstractNumId w:val="12"/>
  </w:num>
  <w:num w:numId="39" w16cid:durableId="137842857">
    <w:abstractNumId w:val="23"/>
  </w:num>
  <w:num w:numId="40" w16cid:durableId="122575831">
    <w:abstractNumId w:val="2"/>
  </w:num>
  <w:num w:numId="41" w16cid:durableId="947276146">
    <w:abstractNumId w:val="1"/>
  </w:num>
  <w:num w:numId="42" w16cid:durableId="351106097">
    <w:abstractNumId w:val="0"/>
  </w:num>
  <w:num w:numId="43" w16cid:durableId="61106653">
    <w:abstractNumId w:val="38"/>
  </w:num>
  <w:num w:numId="44" w16cid:durableId="2121141360">
    <w:abstractNumId w:val="8"/>
  </w:num>
  <w:num w:numId="45" w16cid:durableId="2058117579">
    <w:abstractNumId w:val="3"/>
  </w:num>
  <w:num w:numId="46" w16cid:durableId="2089419656">
    <w:abstractNumId w:val="2"/>
  </w:num>
  <w:num w:numId="47" w16cid:durableId="1502961742">
    <w:abstractNumId w:val="1"/>
  </w:num>
  <w:num w:numId="48" w16cid:durableId="21153996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csson User">
    <w15:presenceInfo w15:providerId="None" w15:userId="Ericsson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532"/>
    <w:rsid w:val="00012A29"/>
    <w:rsid w:val="00013510"/>
    <w:rsid w:val="00014702"/>
    <w:rsid w:val="00014F30"/>
    <w:rsid w:val="00016083"/>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102"/>
    <w:rsid w:val="00046F3B"/>
    <w:rsid w:val="00047320"/>
    <w:rsid w:val="00050CCA"/>
    <w:rsid w:val="00051834"/>
    <w:rsid w:val="000525F0"/>
    <w:rsid w:val="0005302E"/>
    <w:rsid w:val="00053849"/>
    <w:rsid w:val="000538C0"/>
    <w:rsid w:val="00053AB5"/>
    <w:rsid w:val="00054050"/>
    <w:rsid w:val="00054A22"/>
    <w:rsid w:val="00055246"/>
    <w:rsid w:val="00055750"/>
    <w:rsid w:val="00055856"/>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4D81"/>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29B3"/>
    <w:rsid w:val="000A304F"/>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572D"/>
    <w:rsid w:val="000B6FBC"/>
    <w:rsid w:val="000C1CD5"/>
    <w:rsid w:val="000C25D3"/>
    <w:rsid w:val="000C291F"/>
    <w:rsid w:val="000C3BB2"/>
    <w:rsid w:val="000C475C"/>
    <w:rsid w:val="000C48E6"/>
    <w:rsid w:val="000C49D5"/>
    <w:rsid w:val="000C4A12"/>
    <w:rsid w:val="000C5B48"/>
    <w:rsid w:val="000C64BE"/>
    <w:rsid w:val="000C689D"/>
    <w:rsid w:val="000C68CE"/>
    <w:rsid w:val="000C7700"/>
    <w:rsid w:val="000D0D1A"/>
    <w:rsid w:val="000D0D52"/>
    <w:rsid w:val="000D1673"/>
    <w:rsid w:val="000D2200"/>
    <w:rsid w:val="000D2B42"/>
    <w:rsid w:val="000D58AB"/>
    <w:rsid w:val="000D6105"/>
    <w:rsid w:val="000D6882"/>
    <w:rsid w:val="000D6DC4"/>
    <w:rsid w:val="000D7F17"/>
    <w:rsid w:val="000E0A88"/>
    <w:rsid w:val="000E0FBE"/>
    <w:rsid w:val="000E2051"/>
    <w:rsid w:val="000E29B1"/>
    <w:rsid w:val="000E4675"/>
    <w:rsid w:val="000E469E"/>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0F9B"/>
    <w:rsid w:val="00101638"/>
    <w:rsid w:val="0010167B"/>
    <w:rsid w:val="00102215"/>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6F86"/>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37AD"/>
    <w:rsid w:val="00134F87"/>
    <w:rsid w:val="00135FC1"/>
    <w:rsid w:val="00136C8F"/>
    <w:rsid w:val="0014040D"/>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1D08"/>
    <w:rsid w:val="001622C3"/>
    <w:rsid w:val="00164253"/>
    <w:rsid w:val="00164EB7"/>
    <w:rsid w:val="001653CC"/>
    <w:rsid w:val="00170369"/>
    <w:rsid w:val="001718F5"/>
    <w:rsid w:val="00172AC4"/>
    <w:rsid w:val="00173840"/>
    <w:rsid w:val="00173F38"/>
    <w:rsid w:val="00174110"/>
    <w:rsid w:val="00174F23"/>
    <w:rsid w:val="001753DE"/>
    <w:rsid w:val="00176BF3"/>
    <w:rsid w:val="00176CDA"/>
    <w:rsid w:val="001770B3"/>
    <w:rsid w:val="0018047C"/>
    <w:rsid w:val="00180EBA"/>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56E4"/>
    <w:rsid w:val="001A7286"/>
    <w:rsid w:val="001A7FF6"/>
    <w:rsid w:val="001B0931"/>
    <w:rsid w:val="001B1026"/>
    <w:rsid w:val="001B1AC8"/>
    <w:rsid w:val="001B1E48"/>
    <w:rsid w:val="001B2707"/>
    <w:rsid w:val="001B4A93"/>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3EDC"/>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04A0"/>
    <w:rsid w:val="00211024"/>
    <w:rsid w:val="00211032"/>
    <w:rsid w:val="00211932"/>
    <w:rsid w:val="00211CCF"/>
    <w:rsid w:val="002121E4"/>
    <w:rsid w:val="00213176"/>
    <w:rsid w:val="00213FB7"/>
    <w:rsid w:val="00214A77"/>
    <w:rsid w:val="002152CD"/>
    <w:rsid w:val="00222060"/>
    <w:rsid w:val="00222BC8"/>
    <w:rsid w:val="00222EA7"/>
    <w:rsid w:val="002239AB"/>
    <w:rsid w:val="00223FDE"/>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37DEE"/>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3D72"/>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4F02"/>
    <w:rsid w:val="0028567C"/>
    <w:rsid w:val="00285829"/>
    <w:rsid w:val="00285CBC"/>
    <w:rsid w:val="00286B44"/>
    <w:rsid w:val="00287090"/>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5615"/>
    <w:rsid w:val="002B72D2"/>
    <w:rsid w:val="002C0398"/>
    <w:rsid w:val="002C0733"/>
    <w:rsid w:val="002C1656"/>
    <w:rsid w:val="002C29F0"/>
    <w:rsid w:val="002C2E69"/>
    <w:rsid w:val="002C2E97"/>
    <w:rsid w:val="002C3C2A"/>
    <w:rsid w:val="002C3C4C"/>
    <w:rsid w:val="002C723B"/>
    <w:rsid w:val="002D0F1B"/>
    <w:rsid w:val="002D2C8A"/>
    <w:rsid w:val="002D55E8"/>
    <w:rsid w:val="002D743A"/>
    <w:rsid w:val="002E01E2"/>
    <w:rsid w:val="002E1BB5"/>
    <w:rsid w:val="002E20E3"/>
    <w:rsid w:val="002E37DC"/>
    <w:rsid w:val="002E3EC2"/>
    <w:rsid w:val="002E4AFC"/>
    <w:rsid w:val="002E50A6"/>
    <w:rsid w:val="002E663B"/>
    <w:rsid w:val="002E6F01"/>
    <w:rsid w:val="002E7CE9"/>
    <w:rsid w:val="002F00BD"/>
    <w:rsid w:val="002F061B"/>
    <w:rsid w:val="002F1824"/>
    <w:rsid w:val="002F2A15"/>
    <w:rsid w:val="002F3E28"/>
    <w:rsid w:val="002F5DE3"/>
    <w:rsid w:val="002F5F37"/>
    <w:rsid w:val="002F611F"/>
    <w:rsid w:val="002F61C6"/>
    <w:rsid w:val="002F64DB"/>
    <w:rsid w:val="002F65EA"/>
    <w:rsid w:val="002F6727"/>
    <w:rsid w:val="00300540"/>
    <w:rsid w:val="00300574"/>
    <w:rsid w:val="00300597"/>
    <w:rsid w:val="003012C9"/>
    <w:rsid w:val="003012F7"/>
    <w:rsid w:val="00301470"/>
    <w:rsid w:val="003035BC"/>
    <w:rsid w:val="0030374A"/>
    <w:rsid w:val="0030394D"/>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3756A"/>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41C5"/>
    <w:rsid w:val="003765E4"/>
    <w:rsid w:val="00376EE3"/>
    <w:rsid w:val="0037731B"/>
    <w:rsid w:val="003779F9"/>
    <w:rsid w:val="00377F14"/>
    <w:rsid w:val="0038070C"/>
    <w:rsid w:val="0038077C"/>
    <w:rsid w:val="00381BCA"/>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5AA"/>
    <w:rsid w:val="003C4E0E"/>
    <w:rsid w:val="003D0E55"/>
    <w:rsid w:val="003D12D2"/>
    <w:rsid w:val="003D220C"/>
    <w:rsid w:val="003D27C0"/>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B0E"/>
    <w:rsid w:val="00417D34"/>
    <w:rsid w:val="00417DEE"/>
    <w:rsid w:val="004206D4"/>
    <w:rsid w:val="00422EC9"/>
    <w:rsid w:val="00424979"/>
    <w:rsid w:val="00425751"/>
    <w:rsid w:val="004275DE"/>
    <w:rsid w:val="004315E3"/>
    <w:rsid w:val="0043209A"/>
    <w:rsid w:val="00433077"/>
    <w:rsid w:val="004331A0"/>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AE7"/>
    <w:rsid w:val="00471D89"/>
    <w:rsid w:val="0047231D"/>
    <w:rsid w:val="0047237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48AA"/>
    <w:rsid w:val="00487B03"/>
    <w:rsid w:val="00487E46"/>
    <w:rsid w:val="004908C7"/>
    <w:rsid w:val="00490B8E"/>
    <w:rsid w:val="00491285"/>
    <w:rsid w:val="004924BA"/>
    <w:rsid w:val="00493596"/>
    <w:rsid w:val="00493A49"/>
    <w:rsid w:val="00494D64"/>
    <w:rsid w:val="0049784E"/>
    <w:rsid w:val="004A0AD6"/>
    <w:rsid w:val="004A0B12"/>
    <w:rsid w:val="004A1502"/>
    <w:rsid w:val="004A1834"/>
    <w:rsid w:val="004A1C35"/>
    <w:rsid w:val="004A1D87"/>
    <w:rsid w:val="004A2186"/>
    <w:rsid w:val="004A2D3F"/>
    <w:rsid w:val="004A34FF"/>
    <w:rsid w:val="004A487A"/>
    <w:rsid w:val="004A573D"/>
    <w:rsid w:val="004A6B58"/>
    <w:rsid w:val="004A7092"/>
    <w:rsid w:val="004B0B96"/>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02B6"/>
    <w:rsid w:val="004F1FF9"/>
    <w:rsid w:val="004F4425"/>
    <w:rsid w:val="004F64EE"/>
    <w:rsid w:val="004F6870"/>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0B95"/>
    <w:rsid w:val="005129EE"/>
    <w:rsid w:val="00512DF3"/>
    <w:rsid w:val="00513396"/>
    <w:rsid w:val="00516265"/>
    <w:rsid w:val="00520387"/>
    <w:rsid w:val="00520514"/>
    <w:rsid w:val="00521698"/>
    <w:rsid w:val="00522512"/>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37833"/>
    <w:rsid w:val="0054009F"/>
    <w:rsid w:val="0054010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B67DE"/>
    <w:rsid w:val="005B6959"/>
    <w:rsid w:val="005C0302"/>
    <w:rsid w:val="005C04EF"/>
    <w:rsid w:val="005C11B8"/>
    <w:rsid w:val="005C2151"/>
    <w:rsid w:val="005C2FD0"/>
    <w:rsid w:val="005C3A45"/>
    <w:rsid w:val="005C4AD2"/>
    <w:rsid w:val="005C4ADE"/>
    <w:rsid w:val="005C54AF"/>
    <w:rsid w:val="005C624F"/>
    <w:rsid w:val="005D00EB"/>
    <w:rsid w:val="005D021D"/>
    <w:rsid w:val="005D0D07"/>
    <w:rsid w:val="005D1778"/>
    <w:rsid w:val="005D1AFB"/>
    <w:rsid w:val="005D1B9C"/>
    <w:rsid w:val="005D20EC"/>
    <w:rsid w:val="005D2E01"/>
    <w:rsid w:val="005D558C"/>
    <w:rsid w:val="005D5BBB"/>
    <w:rsid w:val="005D5D05"/>
    <w:rsid w:val="005E0628"/>
    <w:rsid w:val="005E1FE3"/>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3F97"/>
    <w:rsid w:val="006140B8"/>
    <w:rsid w:val="00614522"/>
    <w:rsid w:val="00614FDF"/>
    <w:rsid w:val="00615169"/>
    <w:rsid w:val="006159B0"/>
    <w:rsid w:val="0061614B"/>
    <w:rsid w:val="006161A9"/>
    <w:rsid w:val="006177CB"/>
    <w:rsid w:val="00617D3D"/>
    <w:rsid w:val="00621EA0"/>
    <w:rsid w:val="006220EF"/>
    <w:rsid w:val="006235EC"/>
    <w:rsid w:val="00624A45"/>
    <w:rsid w:val="00626BA1"/>
    <w:rsid w:val="00631F48"/>
    <w:rsid w:val="00632985"/>
    <w:rsid w:val="006329DB"/>
    <w:rsid w:val="00632AD0"/>
    <w:rsid w:val="00633C48"/>
    <w:rsid w:val="00634A22"/>
    <w:rsid w:val="00634F6A"/>
    <w:rsid w:val="00635D2F"/>
    <w:rsid w:val="00635EE3"/>
    <w:rsid w:val="006379B7"/>
    <w:rsid w:val="0064006F"/>
    <w:rsid w:val="00640B70"/>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79E"/>
    <w:rsid w:val="00666947"/>
    <w:rsid w:val="00666CA2"/>
    <w:rsid w:val="00667572"/>
    <w:rsid w:val="00667B91"/>
    <w:rsid w:val="00667E12"/>
    <w:rsid w:val="00670B7E"/>
    <w:rsid w:val="0067127F"/>
    <w:rsid w:val="00671986"/>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1D7F"/>
    <w:rsid w:val="006826D2"/>
    <w:rsid w:val="00682710"/>
    <w:rsid w:val="006834AC"/>
    <w:rsid w:val="00683AFE"/>
    <w:rsid w:val="00685F89"/>
    <w:rsid w:val="006864E6"/>
    <w:rsid w:val="00686B39"/>
    <w:rsid w:val="00690063"/>
    <w:rsid w:val="006902F5"/>
    <w:rsid w:val="00692033"/>
    <w:rsid w:val="00692506"/>
    <w:rsid w:val="00693C59"/>
    <w:rsid w:val="00694BC8"/>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44CB"/>
    <w:rsid w:val="006B699B"/>
    <w:rsid w:val="006B7BB8"/>
    <w:rsid w:val="006C004A"/>
    <w:rsid w:val="006C202D"/>
    <w:rsid w:val="006C2F28"/>
    <w:rsid w:val="006C41B4"/>
    <w:rsid w:val="006C43A8"/>
    <w:rsid w:val="006C53BC"/>
    <w:rsid w:val="006C57F6"/>
    <w:rsid w:val="006C6AD9"/>
    <w:rsid w:val="006C6CB5"/>
    <w:rsid w:val="006C7E10"/>
    <w:rsid w:val="006D0541"/>
    <w:rsid w:val="006D0C5A"/>
    <w:rsid w:val="006D1B53"/>
    <w:rsid w:val="006D4634"/>
    <w:rsid w:val="006D49D5"/>
    <w:rsid w:val="006D63AE"/>
    <w:rsid w:val="006D7637"/>
    <w:rsid w:val="006D7A88"/>
    <w:rsid w:val="006E0131"/>
    <w:rsid w:val="006E0AFC"/>
    <w:rsid w:val="006E1FA6"/>
    <w:rsid w:val="006E35C7"/>
    <w:rsid w:val="006E3849"/>
    <w:rsid w:val="006E3C6B"/>
    <w:rsid w:val="006E4C2E"/>
    <w:rsid w:val="006E5501"/>
    <w:rsid w:val="006E5E00"/>
    <w:rsid w:val="006E73BA"/>
    <w:rsid w:val="006F0942"/>
    <w:rsid w:val="006F0F9E"/>
    <w:rsid w:val="006F2BAB"/>
    <w:rsid w:val="006F30A2"/>
    <w:rsid w:val="006F6233"/>
    <w:rsid w:val="006F774B"/>
    <w:rsid w:val="007027F7"/>
    <w:rsid w:val="00702B45"/>
    <w:rsid w:val="007034C6"/>
    <w:rsid w:val="007035A5"/>
    <w:rsid w:val="00703C9B"/>
    <w:rsid w:val="00703F04"/>
    <w:rsid w:val="00704481"/>
    <w:rsid w:val="00705266"/>
    <w:rsid w:val="007057C9"/>
    <w:rsid w:val="00705999"/>
    <w:rsid w:val="00705F23"/>
    <w:rsid w:val="00706031"/>
    <w:rsid w:val="00710065"/>
    <w:rsid w:val="007118BB"/>
    <w:rsid w:val="00712A0E"/>
    <w:rsid w:val="0071324A"/>
    <w:rsid w:val="0071395C"/>
    <w:rsid w:val="00714236"/>
    <w:rsid w:val="007148D6"/>
    <w:rsid w:val="00714B64"/>
    <w:rsid w:val="00714ECD"/>
    <w:rsid w:val="00716C51"/>
    <w:rsid w:val="00721701"/>
    <w:rsid w:val="007265FF"/>
    <w:rsid w:val="00726D6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6119"/>
    <w:rsid w:val="007467AE"/>
    <w:rsid w:val="00747AA8"/>
    <w:rsid w:val="00747E1E"/>
    <w:rsid w:val="007509E8"/>
    <w:rsid w:val="00750D14"/>
    <w:rsid w:val="007512EE"/>
    <w:rsid w:val="00751442"/>
    <w:rsid w:val="007515B3"/>
    <w:rsid w:val="00751A08"/>
    <w:rsid w:val="0075269B"/>
    <w:rsid w:val="00752866"/>
    <w:rsid w:val="00753A11"/>
    <w:rsid w:val="00754686"/>
    <w:rsid w:val="00756B8F"/>
    <w:rsid w:val="00757FC6"/>
    <w:rsid w:val="007604CD"/>
    <w:rsid w:val="00760F86"/>
    <w:rsid w:val="00761471"/>
    <w:rsid w:val="00761A42"/>
    <w:rsid w:val="00761CFE"/>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1EF6"/>
    <w:rsid w:val="00793790"/>
    <w:rsid w:val="0079389B"/>
    <w:rsid w:val="00794328"/>
    <w:rsid w:val="007962DC"/>
    <w:rsid w:val="00796CD9"/>
    <w:rsid w:val="00797C8A"/>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1B4"/>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3DF2"/>
    <w:rsid w:val="007F444A"/>
    <w:rsid w:val="007F7734"/>
    <w:rsid w:val="007F7990"/>
    <w:rsid w:val="00801FD5"/>
    <w:rsid w:val="00802881"/>
    <w:rsid w:val="008028A4"/>
    <w:rsid w:val="00802E23"/>
    <w:rsid w:val="00803BBD"/>
    <w:rsid w:val="0080488C"/>
    <w:rsid w:val="00805346"/>
    <w:rsid w:val="00805CE8"/>
    <w:rsid w:val="0080603A"/>
    <w:rsid w:val="00807D86"/>
    <w:rsid w:val="00810707"/>
    <w:rsid w:val="00810812"/>
    <w:rsid w:val="00810F8B"/>
    <w:rsid w:val="00811B91"/>
    <w:rsid w:val="008128E3"/>
    <w:rsid w:val="00814F5B"/>
    <w:rsid w:val="00815CF8"/>
    <w:rsid w:val="00815DA0"/>
    <w:rsid w:val="0082028D"/>
    <w:rsid w:val="008202B4"/>
    <w:rsid w:val="0082044A"/>
    <w:rsid w:val="00820964"/>
    <w:rsid w:val="00821046"/>
    <w:rsid w:val="00821CC4"/>
    <w:rsid w:val="008224D1"/>
    <w:rsid w:val="00822A64"/>
    <w:rsid w:val="00823734"/>
    <w:rsid w:val="0082452A"/>
    <w:rsid w:val="00825345"/>
    <w:rsid w:val="00825DB7"/>
    <w:rsid w:val="00826694"/>
    <w:rsid w:val="008275A1"/>
    <w:rsid w:val="00827727"/>
    <w:rsid w:val="00830498"/>
    <w:rsid w:val="00831C82"/>
    <w:rsid w:val="00832431"/>
    <w:rsid w:val="00832EAC"/>
    <w:rsid w:val="00834DBE"/>
    <w:rsid w:val="0083621A"/>
    <w:rsid w:val="008376F4"/>
    <w:rsid w:val="00837A42"/>
    <w:rsid w:val="00841051"/>
    <w:rsid w:val="00841F0E"/>
    <w:rsid w:val="00843719"/>
    <w:rsid w:val="00843A9F"/>
    <w:rsid w:val="00844D4A"/>
    <w:rsid w:val="00844F6D"/>
    <w:rsid w:val="008453E4"/>
    <w:rsid w:val="00845C1B"/>
    <w:rsid w:val="0084721B"/>
    <w:rsid w:val="00850F4D"/>
    <w:rsid w:val="00852351"/>
    <w:rsid w:val="008543E3"/>
    <w:rsid w:val="00855585"/>
    <w:rsid w:val="00855E76"/>
    <w:rsid w:val="00855ED1"/>
    <w:rsid w:val="00855FD3"/>
    <w:rsid w:val="00856B9F"/>
    <w:rsid w:val="00857349"/>
    <w:rsid w:val="0086080B"/>
    <w:rsid w:val="00860817"/>
    <w:rsid w:val="00860BBA"/>
    <w:rsid w:val="008618A5"/>
    <w:rsid w:val="00861F7D"/>
    <w:rsid w:val="008625F3"/>
    <w:rsid w:val="00862C1F"/>
    <w:rsid w:val="00863D2B"/>
    <w:rsid w:val="00864281"/>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4F75"/>
    <w:rsid w:val="00895380"/>
    <w:rsid w:val="008958D5"/>
    <w:rsid w:val="00895A55"/>
    <w:rsid w:val="00896499"/>
    <w:rsid w:val="0089742B"/>
    <w:rsid w:val="00897DA0"/>
    <w:rsid w:val="008A0048"/>
    <w:rsid w:val="008A1738"/>
    <w:rsid w:val="008A2F32"/>
    <w:rsid w:val="008A354C"/>
    <w:rsid w:val="008A40C3"/>
    <w:rsid w:val="008A433C"/>
    <w:rsid w:val="008A470F"/>
    <w:rsid w:val="008A5215"/>
    <w:rsid w:val="008A6B8D"/>
    <w:rsid w:val="008A7D11"/>
    <w:rsid w:val="008B0987"/>
    <w:rsid w:val="008B25FC"/>
    <w:rsid w:val="008B28CD"/>
    <w:rsid w:val="008B30C8"/>
    <w:rsid w:val="008B485B"/>
    <w:rsid w:val="008B5189"/>
    <w:rsid w:val="008B5253"/>
    <w:rsid w:val="008B7996"/>
    <w:rsid w:val="008C0F7E"/>
    <w:rsid w:val="008C2488"/>
    <w:rsid w:val="008C3673"/>
    <w:rsid w:val="008C3A1C"/>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733"/>
    <w:rsid w:val="008E39E6"/>
    <w:rsid w:val="008E3E0E"/>
    <w:rsid w:val="008E3E1A"/>
    <w:rsid w:val="008E5440"/>
    <w:rsid w:val="008E6781"/>
    <w:rsid w:val="008E7A9E"/>
    <w:rsid w:val="008E7E6A"/>
    <w:rsid w:val="008F0D50"/>
    <w:rsid w:val="008F0EFD"/>
    <w:rsid w:val="008F2068"/>
    <w:rsid w:val="008F2B49"/>
    <w:rsid w:val="008F33B3"/>
    <w:rsid w:val="008F7474"/>
    <w:rsid w:val="00900341"/>
    <w:rsid w:val="009005D1"/>
    <w:rsid w:val="00900C2C"/>
    <w:rsid w:val="00900C50"/>
    <w:rsid w:val="009014E0"/>
    <w:rsid w:val="0090161C"/>
    <w:rsid w:val="0090271F"/>
    <w:rsid w:val="00902E23"/>
    <w:rsid w:val="009032F4"/>
    <w:rsid w:val="0090474F"/>
    <w:rsid w:val="00906ACB"/>
    <w:rsid w:val="0090790C"/>
    <w:rsid w:val="00907E50"/>
    <w:rsid w:val="009118CC"/>
    <w:rsid w:val="009121AC"/>
    <w:rsid w:val="009122FB"/>
    <w:rsid w:val="009125AA"/>
    <w:rsid w:val="00912909"/>
    <w:rsid w:val="00913129"/>
    <w:rsid w:val="0091348E"/>
    <w:rsid w:val="0091573D"/>
    <w:rsid w:val="00915E81"/>
    <w:rsid w:val="00915F79"/>
    <w:rsid w:val="009163B4"/>
    <w:rsid w:val="009164B4"/>
    <w:rsid w:val="00920012"/>
    <w:rsid w:val="00920288"/>
    <w:rsid w:val="00920B66"/>
    <w:rsid w:val="00920FB0"/>
    <w:rsid w:val="00921400"/>
    <w:rsid w:val="0092220C"/>
    <w:rsid w:val="00922439"/>
    <w:rsid w:val="0092389A"/>
    <w:rsid w:val="00924A48"/>
    <w:rsid w:val="00924B4D"/>
    <w:rsid w:val="0092634B"/>
    <w:rsid w:val="00930540"/>
    <w:rsid w:val="00931703"/>
    <w:rsid w:val="00931EAD"/>
    <w:rsid w:val="00931F61"/>
    <w:rsid w:val="00932485"/>
    <w:rsid w:val="009325D2"/>
    <w:rsid w:val="0093324B"/>
    <w:rsid w:val="0093397F"/>
    <w:rsid w:val="009340DA"/>
    <w:rsid w:val="0093511D"/>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179B"/>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74F65"/>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463"/>
    <w:rsid w:val="009E3511"/>
    <w:rsid w:val="009E7956"/>
    <w:rsid w:val="009F01B5"/>
    <w:rsid w:val="009F0F2B"/>
    <w:rsid w:val="009F2D35"/>
    <w:rsid w:val="009F37B7"/>
    <w:rsid w:val="009F46DA"/>
    <w:rsid w:val="009F4EB1"/>
    <w:rsid w:val="009F570E"/>
    <w:rsid w:val="009F6CCB"/>
    <w:rsid w:val="009F73E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07A1"/>
    <w:rsid w:val="00A2144C"/>
    <w:rsid w:val="00A221B8"/>
    <w:rsid w:val="00A224F8"/>
    <w:rsid w:val="00A228A4"/>
    <w:rsid w:val="00A22E1F"/>
    <w:rsid w:val="00A238F7"/>
    <w:rsid w:val="00A25261"/>
    <w:rsid w:val="00A257B8"/>
    <w:rsid w:val="00A258D5"/>
    <w:rsid w:val="00A26082"/>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5C4E"/>
    <w:rsid w:val="00A476E4"/>
    <w:rsid w:val="00A51876"/>
    <w:rsid w:val="00A52E86"/>
    <w:rsid w:val="00A536E5"/>
    <w:rsid w:val="00A53724"/>
    <w:rsid w:val="00A53E37"/>
    <w:rsid w:val="00A572E4"/>
    <w:rsid w:val="00A57786"/>
    <w:rsid w:val="00A57A66"/>
    <w:rsid w:val="00A6096A"/>
    <w:rsid w:val="00A60A77"/>
    <w:rsid w:val="00A61AB3"/>
    <w:rsid w:val="00A63526"/>
    <w:rsid w:val="00A63B8B"/>
    <w:rsid w:val="00A64D0B"/>
    <w:rsid w:val="00A65C1C"/>
    <w:rsid w:val="00A667B4"/>
    <w:rsid w:val="00A671EC"/>
    <w:rsid w:val="00A67822"/>
    <w:rsid w:val="00A67DE9"/>
    <w:rsid w:val="00A70269"/>
    <w:rsid w:val="00A702E3"/>
    <w:rsid w:val="00A715E1"/>
    <w:rsid w:val="00A743F2"/>
    <w:rsid w:val="00A74BAF"/>
    <w:rsid w:val="00A75589"/>
    <w:rsid w:val="00A757BB"/>
    <w:rsid w:val="00A76104"/>
    <w:rsid w:val="00A76193"/>
    <w:rsid w:val="00A763C4"/>
    <w:rsid w:val="00A76456"/>
    <w:rsid w:val="00A76F0C"/>
    <w:rsid w:val="00A7786E"/>
    <w:rsid w:val="00A77B1F"/>
    <w:rsid w:val="00A82346"/>
    <w:rsid w:val="00A829D3"/>
    <w:rsid w:val="00A82B64"/>
    <w:rsid w:val="00A8318D"/>
    <w:rsid w:val="00A83F51"/>
    <w:rsid w:val="00A83F7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30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582E"/>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2E76"/>
    <w:rsid w:val="00AE3F37"/>
    <w:rsid w:val="00AE4EF6"/>
    <w:rsid w:val="00AE5301"/>
    <w:rsid w:val="00AE5BE4"/>
    <w:rsid w:val="00AE6D3A"/>
    <w:rsid w:val="00AF1526"/>
    <w:rsid w:val="00AF1C45"/>
    <w:rsid w:val="00AF1E5A"/>
    <w:rsid w:val="00AF2F47"/>
    <w:rsid w:val="00AF3F08"/>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49F7"/>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4E3"/>
    <w:rsid w:val="00B36A07"/>
    <w:rsid w:val="00B40273"/>
    <w:rsid w:val="00B4054B"/>
    <w:rsid w:val="00B40FCF"/>
    <w:rsid w:val="00B4350A"/>
    <w:rsid w:val="00B43A96"/>
    <w:rsid w:val="00B44222"/>
    <w:rsid w:val="00B44277"/>
    <w:rsid w:val="00B45239"/>
    <w:rsid w:val="00B455AB"/>
    <w:rsid w:val="00B45D37"/>
    <w:rsid w:val="00B52AB7"/>
    <w:rsid w:val="00B52CCA"/>
    <w:rsid w:val="00B547C4"/>
    <w:rsid w:val="00B563EB"/>
    <w:rsid w:val="00B6005E"/>
    <w:rsid w:val="00B621C6"/>
    <w:rsid w:val="00B6294A"/>
    <w:rsid w:val="00B62AD3"/>
    <w:rsid w:val="00B63906"/>
    <w:rsid w:val="00B66179"/>
    <w:rsid w:val="00B71580"/>
    <w:rsid w:val="00B71F51"/>
    <w:rsid w:val="00B72292"/>
    <w:rsid w:val="00B72667"/>
    <w:rsid w:val="00B753B0"/>
    <w:rsid w:val="00B75682"/>
    <w:rsid w:val="00B76457"/>
    <w:rsid w:val="00B7797D"/>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2D35"/>
    <w:rsid w:val="00BA3C41"/>
    <w:rsid w:val="00BA4736"/>
    <w:rsid w:val="00BA4AE6"/>
    <w:rsid w:val="00BA68A2"/>
    <w:rsid w:val="00BA6F12"/>
    <w:rsid w:val="00BA764E"/>
    <w:rsid w:val="00BA76A3"/>
    <w:rsid w:val="00BB1329"/>
    <w:rsid w:val="00BB1C69"/>
    <w:rsid w:val="00BB26A7"/>
    <w:rsid w:val="00BB2B8C"/>
    <w:rsid w:val="00BB346B"/>
    <w:rsid w:val="00BB3893"/>
    <w:rsid w:val="00BB4362"/>
    <w:rsid w:val="00BB4EFC"/>
    <w:rsid w:val="00BB5A40"/>
    <w:rsid w:val="00BB6113"/>
    <w:rsid w:val="00BC01E6"/>
    <w:rsid w:val="00BC0508"/>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950"/>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1B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10B2"/>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4A93"/>
    <w:rsid w:val="00C55313"/>
    <w:rsid w:val="00C5658A"/>
    <w:rsid w:val="00C57DE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68C"/>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0AD4"/>
    <w:rsid w:val="00CA0BA0"/>
    <w:rsid w:val="00CA0C2E"/>
    <w:rsid w:val="00CA127A"/>
    <w:rsid w:val="00CA2AF4"/>
    <w:rsid w:val="00CA2ECE"/>
    <w:rsid w:val="00CA3211"/>
    <w:rsid w:val="00CA325E"/>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62BE"/>
    <w:rsid w:val="00CC75FD"/>
    <w:rsid w:val="00CD10C0"/>
    <w:rsid w:val="00CD2ADC"/>
    <w:rsid w:val="00CD3735"/>
    <w:rsid w:val="00CD495D"/>
    <w:rsid w:val="00CD6307"/>
    <w:rsid w:val="00CD6A2E"/>
    <w:rsid w:val="00CD6C43"/>
    <w:rsid w:val="00CD7E59"/>
    <w:rsid w:val="00CE1AC3"/>
    <w:rsid w:val="00CE1AE5"/>
    <w:rsid w:val="00CE1B8D"/>
    <w:rsid w:val="00CE1C0A"/>
    <w:rsid w:val="00CE28FA"/>
    <w:rsid w:val="00CE2CC1"/>
    <w:rsid w:val="00CE3769"/>
    <w:rsid w:val="00CE3B75"/>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6E3"/>
    <w:rsid w:val="00D159EF"/>
    <w:rsid w:val="00D15A08"/>
    <w:rsid w:val="00D17CF9"/>
    <w:rsid w:val="00D2064F"/>
    <w:rsid w:val="00D20D5B"/>
    <w:rsid w:val="00D21A39"/>
    <w:rsid w:val="00D21B50"/>
    <w:rsid w:val="00D22D6B"/>
    <w:rsid w:val="00D23236"/>
    <w:rsid w:val="00D2340F"/>
    <w:rsid w:val="00D23F60"/>
    <w:rsid w:val="00D24C55"/>
    <w:rsid w:val="00D2532B"/>
    <w:rsid w:val="00D2578C"/>
    <w:rsid w:val="00D25D32"/>
    <w:rsid w:val="00D263D9"/>
    <w:rsid w:val="00D26BF9"/>
    <w:rsid w:val="00D27F61"/>
    <w:rsid w:val="00D30E19"/>
    <w:rsid w:val="00D31665"/>
    <w:rsid w:val="00D31932"/>
    <w:rsid w:val="00D32C58"/>
    <w:rsid w:val="00D33266"/>
    <w:rsid w:val="00D3391B"/>
    <w:rsid w:val="00D3485E"/>
    <w:rsid w:val="00D34F13"/>
    <w:rsid w:val="00D353B9"/>
    <w:rsid w:val="00D35EE1"/>
    <w:rsid w:val="00D36F9D"/>
    <w:rsid w:val="00D36FC1"/>
    <w:rsid w:val="00D371A6"/>
    <w:rsid w:val="00D375DE"/>
    <w:rsid w:val="00D37919"/>
    <w:rsid w:val="00D4070F"/>
    <w:rsid w:val="00D409BE"/>
    <w:rsid w:val="00D40BD2"/>
    <w:rsid w:val="00D41AF1"/>
    <w:rsid w:val="00D429FD"/>
    <w:rsid w:val="00D42EE5"/>
    <w:rsid w:val="00D4492B"/>
    <w:rsid w:val="00D44AF7"/>
    <w:rsid w:val="00D45507"/>
    <w:rsid w:val="00D4557D"/>
    <w:rsid w:val="00D464D0"/>
    <w:rsid w:val="00D47EA6"/>
    <w:rsid w:val="00D504EC"/>
    <w:rsid w:val="00D511CB"/>
    <w:rsid w:val="00D52878"/>
    <w:rsid w:val="00D52FDC"/>
    <w:rsid w:val="00D53161"/>
    <w:rsid w:val="00D54347"/>
    <w:rsid w:val="00D55AE9"/>
    <w:rsid w:val="00D5619B"/>
    <w:rsid w:val="00D56223"/>
    <w:rsid w:val="00D57438"/>
    <w:rsid w:val="00D61EEA"/>
    <w:rsid w:val="00D61FFC"/>
    <w:rsid w:val="00D620DF"/>
    <w:rsid w:val="00D6289E"/>
    <w:rsid w:val="00D62AC1"/>
    <w:rsid w:val="00D62DF4"/>
    <w:rsid w:val="00D636DF"/>
    <w:rsid w:val="00D63CF8"/>
    <w:rsid w:val="00D65409"/>
    <w:rsid w:val="00D67ED7"/>
    <w:rsid w:val="00D724A9"/>
    <w:rsid w:val="00D73502"/>
    <w:rsid w:val="00D735B5"/>
    <w:rsid w:val="00D738D6"/>
    <w:rsid w:val="00D7483A"/>
    <w:rsid w:val="00D7511D"/>
    <w:rsid w:val="00D755EB"/>
    <w:rsid w:val="00D76655"/>
    <w:rsid w:val="00D809AA"/>
    <w:rsid w:val="00D80CD6"/>
    <w:rsid w:val="00D812F9"/>
    <w:rsid w:val="00D841D8"/>
    <w:rsid w:val="00D84338"/>
    <w:rsid w:val="00D84F6C"/>
    <w:rsid w:val="00D866D1"/>
    <w:rsid w:val="00D8774A"/>
    <w:rsid w:val="00D87E00"/>
    <w:rsid w:val="00D9134D"/>
    <w:rsid w:val="00D93282"/>
    <w:rsid w:val="00D93BAB"/>
    <w:rsid w:val="00D93DC1"/>
    <w:rsid w:val="00D94FBC"/>
    <w:rsid w:val="00D968FA"/>
    <w:rsid w:val="00DA0251"/>
    <w:rsid w:val="00DA028B"/>
    <w:rsid w:val="00DA0B05"/>
    <w:rsid w:val="00DA0F0F"/>
    <w:rsid w:val="00DA11E9"/>
    <w:rsid w:val="00DA126B"/>
    <w:rsid w:val="00DA152E"/>
    <w:rsid w:val="00DA2590"/>
    <w:rsid w:val="00DA3675"/>
    <w:rsid w:val="00DA6A61"/>
    <w:rsid w:val="00DA6C8B"/>
    <w:rsid w:val="00DA6E71"/>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FA8"/>
    <w:rsid w:val="00DC7D3C"/>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54"/>
    <w:rsid w:val="00E33AFC"/>
    <w:rsid w:val="00E3439D"/>
    <w:rsid w:val="00E344EB"/>
    <w:rsid w:val="00E36B44"/>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121"/>
    <w:rsid w:val="00E573A1"/>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3B7A"/>
    <w:rsid w:val="00E746CD"/>
    <w:rsid w:val="00E76B85"/>
    <w:rsid w:val="00E76D66"/>
    <w:rsid w:val="00E77645"/>
    <w:rsid w:val="00E83DD4"/>
    <w:rsid w:val="00E83F85"/>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4798"/>
    <w:rsid w:val="00EA4BC3"/>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3F3"/>
    <w:rsid w:val="00EC4A25"/>
    <w:rsid w:val="00EC681C"/>
    <w:rsid w:val="00ED0255"/>
    <w:rsid w:val="00ED0CEC"/>
    <w:rsid w:val="00ED1668"/>
    <w:rsid w:val="00ED182E"/>
    <w:rsid w:val="00ED2A65"/>
    <w:rsid w:val="00ED2FB6"/>
    <w:rsid w:val="00ED3959"/>
    <w:rsid w:val="00ED4296"/>
    <w:rsid w:val="00ED4599"/>
    <w:rsid w:val="00ED69BB"/>
    <w:rsid w:val="00ED6E84"/>
    <w:rsid w:val="00ED77A9"/>
    <w:rsid w:val="00EE0FB7"/>
    <w:rsid w:val="00EE1774"/>
    <w:rsid w:val="00EE2C4D"/>
    <w:rsid w:val="00EE3772"/>
    <w:rsid w:val="00EE390E"/>
    <w:rsid w:val="00EE3A76"/>
    <w:rsid w:val="00EE3E3D"/>
    <w:rsid w:val="00EE4E5F"/>
    <w:rsid w:val="00EE5447"/>
    <w:rsid w:val="00EE5D7C"/>
    <w:rsid w:val="00EF0508"/>
    <w:rsid w:val="00EF069F"/>
    <w:rsid w:val="00EF15BC"/>
    <w:rsid w:val="00EF3BBC"/>
    <w:rsid w:val="00EF4818"/>
    <w:rsid w:val="00EF50FD"/>
    <w:rsid w:val="00EF5881"/>
    <w:rsid w:val="00EF66CD"/>
    <w:rsid w:val="00EF6E12"/>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0B5D"/>
    <w:rsid w:val="00F21C3C"/>
    <w:rsid w:val="00F22EC7"/>
    <w:rsid w:val="00F22F8C"/>
    <w:rsid w:val="00F24E1F"/>
    <w:rsid w:val="00F24E75"/>
    <w:rsid w:val="00F25155"/>
    <w:rsid w:val="00F25A43"/>
    <w:rsid w:val="00F27077"/>
    <w:rsid w:val="00F2736F"/>
    <w:rsid w:val="00F27504"/>
    <w:rsid w:val="00F27A07"/>
    <w:rsid w:val="00F3028D"/>
    <w:rsid w:val="00F32456"/>
    <w:rsid w:val="00F324AF"/>
    <w:rsid w:val="00F3383C"/>
    <w:rsid w:val="00F3394A"/>
    <w:rsid w:val="00F346DD"/>
    <w:rsid w:val="00F352AF"/>
    <w:rsid w:val="00F361F6"/>
    <w:rsid w:val="00F37734"/>
    <w:rsid w:val="00F40755"/>
    <w:rsid w:val="00F40F7E"/>
    <w:rsid w:val="00F40FFE"/>
    <w:rsid w:val="00F42BC2"/>
    <w:rsid w:val="00F42F89"/>
    <w:rsid w:val="00F43007"/>
    <w:rsid w:val="00F44C3F"/>
    <w:rsid w:val="00F4552B"/>
    <w:rsid w:val="00F46194"/>
    <w:rsid w:val="00F47C22"/>
    <w:rsid w:val="00F47EF4"/>
    <w:rsid w:val="00F5064F"/>
    <w:rsid w:val="00F50810"/>
    <w:rsid w:val="00F50F68"/>
    <w:rsid w:val="00F52A51"/>
    <w:rsid w:val="00F5388C"/>
    <w:rsid w:val="00F53DE7"/>
    <w:rsid w:val="00F5426F"/>
    <w:rsid w:val="00F54DD4"/>
    <w:rsid w:val="00F5501E"/>
    <w:rsid w:val="00F552F4"/>
    <w:rsid w:val="00F55ADA"/>
    <w:rsid w:val="00F5655D"/>
    <w:rsid w:val="00F56D33"/>
    <w:rsid w:val="00F57337"/>
    <w:rsid w:val="00F61032"/>
    <w:rsid w:val="00F615E0"/>
    <w:rsid w:val="00F622A3"/>
    <w:rsid w:val="00F638EA"/>
    <w:rsid w:val="00F64780"/>
    <w:rsid w:val="00F653B8"/>
    <w:rsid w:val="00F677BB"/>
    <w:rsid w:val="00F7116C"/>
    <w:rsid w:val="00F71A3A"/>
    <w:rsid w:val="00F71CF6"/>
    <w:rsid w:val="00F74136"/>
    <w:rsid w:val="00F757B9"/>
    <w:rsid w:val="00F7776E"/>
    <w:rsid w:val="00F77B8B"/>
    <w:rsid w:val="00F81FCA"/>
    <w:rsid w:val="00F83356"/>
    <w:rsid w:val="00F858D2"/>
    <w:rsid w:val="00F8657A"/>
    <w:rsid w:val="00F87191"/>
    <w:rsid w:val="00F871AE"/>
    <w:rsid w:val="00F876C1"/>
    <w:rsid w:val="00F8771F"/>
    <w:rsid w:val="00F87B50"/>
    <w:rsid w:val="00F906BA"/>
    <w:rsid w:val="00F915C0"/>
    <w:rsid w:val="00F91712"/>
    <w:rsid w:val="00F917E5"/>
    <w:rsid w:val="00F91F0E"/>
    <w:rsid w:val="00F92F6B"/>
    <w:rsid w:val="00F96974"/>
    <w:rsid w:val="00F97113"/>
    <w:rsid w:val="00FA1266"/>
    <w:rsid w:val="00FA165E"/>
    <w:rsid w:val="00FA25AF"/>
    <w:rsid w:val="00FA262E"/>
    <w:rsid w:val="00FA2718"/>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5E97"/>
    <w:rsid w:val="00FC6928"/>
    <w:rsid w:val="00FC6DF0"/>
    <w:rsid w:val="00FC7DAC"/>
    <w:rsid w:val="00FD046A"/>
    <w:rsid w:val="00FD0575"/>
    <w:rsid w:val="00FD0D37"/>
    <w:rsid w:val="00FD0E3E"/>
    <w:rsid w:val="00FD1902"/>
    <w:rsid w:val="00FD1C32"/>
    <w:rsid w:val="00FD2201"/>
    <w:rsid w:val="00FD25E0"/>
    <w:rsid w:val="00FD3BB6"/>
    <w:rsid w:val="00FD3C32"/>
    <w:rsid w:val="00FD4734"/>
    <w:rsid w:val="00FD5745"/>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qFormat="1"/>
    <w:lsdException w:name="toc 9" w:uiPriority="39"/>
    <w:lsdException w:name="annotation text" w:uiPriority="99" w:qFormat="1"/>
    <w:lsdException w:name="caption" w:qFormat="1"/>
    <w:lsdException w:name="footnote reference"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92F6B"/>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F92F6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F92F6B"/>
    <w:pPr>
      <w:pBdr>
        <w:top w:val="none" w:sz="0" w:space="0" w:color="auto"/>
      </w:pBdr>
      <w:spacing w:before="180"/>
      <w:outlineLvl w:val="1"/>
    </w:pPr>
    <w:rPr>
      <w:sz w:val="32"/>
    </w:rPr>
  </w:style>
  <w:style w:type="paragraph" w:styleId="Heading3">
    <w:name w:val="heading 3"/>
    <w:basedOn w:val="Heading2"/>
    <w:next w:val="Normal"/>
    <w:link w:val="Heading3Char"/>
    <w:qFormat/>
    <w:rsid w:val="00F92F6B"/>
    <w:pPr>
      <w:spacing w:before="120"/>
      <w:outlineLvl w:val="2"/>
    </w:pPr>
    <w:rPr>
      <w:sz w:val="28"/>
    </w:rPr>
  </w:style>
  <w:style w:type="paragraph" w:styleId="Heading4">
    <w:name w:val="heading 4"/>
    <w:basedOn w:val="Heading3"/>
    <w:next w:val="Normal"/>
    <w:link w:val="Heading4Char"/>
    <w:qFormat/>
    <w:rsid w:val="00F92F6B"/>
    <w:pPr>
      <w:ind w:left="1418" w:hanging="1418"/>
      <w:outlineLvl w:val="3"/>
    </w:pPr>
    <w:rPr>
      <w:sz w:val="24"/>
    </w:rPr>
  </w:style>
  <w:style w:type="paragraph" w:styleId="Heading5">
    <w:name w:val="heading 5"/>
    <w:basedOn w:val="Heading4"/>
    <w:next w:val="Normal"/>
    <w:link w:val="Heading5Char"/>
    <w:qFormat/>
    <w:rsid w:val="00F92F6B"/>
    <w:pPr>
      <w:ind w:left="1701" w:hanging="1701"/>
      <w:outlineLvl w:val="4"/>
    </w:pPr>
    <w:rPr>
      <w:sz w:val="22"/>
    </w:rPr>
  </w:style>
  <w:style w:type="paragraph" w:styleId="Heading6">
    <w:name w:val="heading 6"/>
    <w:next w:val="Normal"/>
    <w:qFormat/>
    <w:rsid w:val="00394473"/>
    <w:pPr>
      <w:outlineLvl w:val="5"/>
    </w:pPr>
    <w:rPr>
      <w:rFonts w:ascii="Arial" w:eastAsia="Times New Roman" w:hAnsi="Arial"/>
      <w:lang w:eastAsia="zh-CN"/>
    </w:rPr>
  </w:style>
  <w:style w:type="paragraph" w:styleId="Heading7">
    <w:name w:val="heading 7"/>
    <w:next w:val="Normal"/>
    <w:qFormat/>
    <w:rsid w:val="00394473"/>
    <w:pPr>
      <w:outlineLvl w:val="6"/>
    </w:pPr>
    <w:rPr>
      <w:rFonts w:ascii="Arial" w:eastAsia="Times New Roman" w:hAnsi="Arial"/>
      <w:lang w:eastAsia="zh-CN"/>
    </w:rPr>
  </w:style>
  <w:style w:type="paragraph" w:styleId="Heading8">
    <w:name w:val="heading 8"/>
    <w:basedOn w:val="Heading1"/>
    <w:next w:val="Normal"/>
    <w:qFormat/>
    <w:rsid w:val="00F92F6B"/>
    <w:pPr>
      <w:ind w:left="0" w:firstLine="0"/>
      <w:outlineLvl w:val="7"/>
    </w:pPr>
  </w:style>
  <w:style w:type="paragraph" w:styleId="Heading9">
    <w:name w:val="heading 9"/>
    <w:basedOn w:val="Heading8"/>
    <w:next w:val="Normal"/>
    <w:qFormat/>
    <w:rsid w:val="00F92F6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F92F6B"/>
    <w:pPr>
      <w:ind w:left="1985" w:hanging="1985"/>
      <w:outlineLvl w:val="9"/>
    </w:pPr>
    <w:rPr>
      <w:sz w:val="20"/>
    </w:rPr>
  </w:style>
  <w:style w:type="paragraph" w:styleId="List">
    <w:name w:val="List"/>
    <w:basedOn w:val="Normal"/>
    <w:rsid w:val="00F92F6B"/>
    <w:pPr>
      <w:ind w:left="283" w:hanging="283"/>
      <w:contextualSpacing/>
    </w:pPr>
  </w:style>
  <w:style w:type="paragraph" w:styleId="TOC8">
    <w:name w:val="toc 8"/>
    <w:basedOn w:val="TOC1"/>
    <w:uiPriority w:val="39"/>
    <w:rsid w:val="00F92F6B"/>
    <w:pPr>
      <w:spacing w:before="180"/>
      <w:ind w:left="2693" w:hanging="2693"/>
    </w:pPr>
    <w:rPr>
      <w:b/>
    </w:rPr>
  </w:style>
  <w:style w:type="paragraph" w:styleId="TOC1">
    <w:name w:val="toc 1"/>
    <w:uiPriority w:val="39"/>
    <w:rsid w:val="00F92F6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eastAsia="zh-CN"/>
    </w:rPr>
  </w:style>
  <w:style w:type="paragraph" w:customStyle="1" w:styleId="EQ">
    <w:name w:val="EQ"/>
    <w:basedOn w:val="Normal"/>
    <w:next w:val="Normal"/>
    <w:rsid w:val="00F92F6B"/>
    <w:pPr>
      <w:keepLines/>
      <w:tabs>
        <w:tab w:val="center" w:pos="4536"/>
        <w:tab w:val="right" w:pos="9072"/>
      </w:tabs>
    </w:pPr>
  </w:style>
  <w:style w:type="character" w:customStyle="1" w:styleId="ZGSM">
    <w:name w:val="ZGSM"/>
    <w:rsid w:val="00F92F6B"/>
  </w:style>
  <w:style w:type="paragraph" w:styleId="List2">
    <w:name w:val="List 2"/>
    <w:basedOn w:val="Normal"/>
    <w:rsid w:val="00F92F6B"/>
    <w:pPr>
      <w:ind w:left="566" w:hanging="283"/>
      <w:contextualSpacing/>
    </w:pPr>
  </w:style>
  <w:style w:type="paragraph" w:customStyle="1" w:styleId="ZD">
    <w:name w:val="ZD"/>
    <w:rsid w:val="00F92F6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F92F6B"/>
    <w:pPr>
      <w:ind w:left="1701" w:hanging="1701"/>
    </w:pPr>
  </w:style>
  <w:style w:type="paragraph" w:styleId="TOC4">
    <w:name w:val="toc 4"/>
    <w:basedOn w:val="TOC3"/>
    <w:uiPriority w:val="39"/>
    <w:rsid w:val="00F92F6B"/>
    <w:pPr>
      <w:ind w:left="1418" w:hanging="1418"/>
    </w:pPr>
  </w:style>
  <w:style w:type="paragraph" w:styleId="TOC3">
    <w:name w:val="toc 3"/>
    <w:basedOn w:val="TOC2"/>
    <w:uiPriority w:val="39"/>
    <w:rsid w:val="00F92F6B"/>
    <w:pPr>
      <w:ind w:left="1134" w:hanging="1134"/>
    </w:pPr>
  </w:style>
  <w:style w:type="paragraph" w:styleId="TOC2">
    <w:name w:val="toc 2"/>
    <w:basedOn w:val="TOC1"/>
    <w:uiPriority w:val="39"/>
    <w:rsid w:val="00F92F6B"/>
    <w:pPr>
      <w:keepNext w:val="0"/>
      <w:spacing w:before="0"/>
      <w:ind w:left="851" w:hanging="851"/>
    </w:pPr>
    <w:rPr>
      <w:sz w:val="20"/>
    </w:rPr>
  </w:style>
  <w:style w:type="paragraph" w:styleId="List3">
    <w:name w:val="List 3"/>
    <w:basedOn w:val="Normal"/>
    <w:rsid w:val="00F92F6B"/>
    <w:pPr>
      <w:ind w:left="849" w:hanging="283"/>
      <w:contextualSpacing/>
    </w:pPr>
  </w:style>
  <w:style w:type="character" w:customStyle="1" w:styleId="FooterChar">
    <w:name w:val="Footer Char"/>
    <w:rsid w:val="00E054BF"/>
    <w:rPr>
      <w:rFonts w:ascii="Arial" w:eastAsia="Times New Roman" w:hAnsi="Arial"/>
      <w:b/>
      <w:i/>
      <w:sz w:val="18"/>
      <w:lang w:eastAsia="zh-CN"/>
    </w:rPr>
  </w:style>
  <w:style w:type="paragraph" w:customStyle="1" w:styleId="TT">
    <w:name w:val="TT"/>
    <w:basedOn w:val="Heading1"/>
    <w:next w:val="Normal"/>
    <w:rsid w:val="00F92F6B"/>
    <w:pPr>
      <w:outlineLvl w:val="9"/>
    </w:pPr>
  </w:style>
  <w:style w:type="paragraph" w:customStyle="1" w:styleId="NF">
    <w:name w:val="NF"/>
    <w:basedOn w:val="NO"/>
    <w:rsid w:val="00F92F6B"/>
    <w:pPr>
      <w:keepNext/>
      <w:spacing w:after="0"/>
    </w:pPr>
    <w:rPr>
      <w:rFonts w:ascii="Arial" w:hAnsi="Arial"/>
      <w:sz w:val="18"/>
    </w:rPr>
  </w:style>
  <w:style w:type="paragraph" w:customStyle="1" w:styleId="NO">
    <w:name w:val="NO"/>
    <w:basedOn w:val="Normal"/>
    <w:link w:val="NOZchn"/>
    <w:rsid w:val="00F92F6B"/>
    <w:pPr>
      <w:keepLines/>
      <w:ind w:left="1135" w:hanging="851"/>
    </w:pPr>
  </w:style>
  <w:style w:type="character" w:customStyle="1" w:styleId="NOZchn">
    <w:name w:val="NO Zchn"/>
    <w:link w:val="NO"/>
    <w:qFormat/>
    <w:rsid w:val="008618A5"/>
    <w:rPr>
      <w:rFonts w:eastAsia="Times New Roman"/>
      <w:lang w:eastAsia="zh-CN"/>
    </w:rPr>
  </w:style>
  <w:style w:type="paragraph" w:customStyle="1" w:styleId="PL">
    <w:name w:val="PL"/>
    <w:rsid w:val="00F92F6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eastAsia="zh-CN"/>
    </w:rPr>
  </w:style>
  <w:style w:type="paragraph" w:customStyle="1" w:styleId="TAR">
    <w:name w:val="TAR"/>
    <w:basedOn w:val="TAL"/>
    <w:rsid w:val="00F92F6B"/>
    <w:pPr>
      <w:jc w:val="right"/>
    </w:pPr>
  </w:style>
  <w:style w:type="paragraph" w:customStyle="1" w:styleId="TAL">
    <w:name w:val="TAL"/>
    <w:basedOn w:val="Normal"/>
    <w:link w:val="TALChar"/>
    <w:rsid w:val="00F92F6B"/>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F92F6B"/>
    <w:rPr>
      <w:b/>
    </w:rPr>
  </w:style>
  <w:style w:type="paragraph" w:customStyle="1" w:styleId="TAC">
    <w:name w:val="TAC"/>
    <w:basedOn w:val="TAL"/>
    <w:link w:val="TACChar"/>
    <w:rsid w:val="00F92F6B"/>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F92F6B"/>
    <w:pPr>
      <w:keepNext/>
      <w:keepLines/>
      <w:overflowPunct w:val="0"/>
      <w:autoSpaceDE w:val="0"/>
      <w:autoSpaceDN w:val="0"/>
      <w:adjustRightInd w:val="0"/>
      <w:spacing w:line="180" w:lineRule="exact"/>
      <w:textAlignment w:val="baseline"/>
    </w:pPr>
    <w:rPr>
      <w:rFonts w:ascii="Courier New" w:eastAsia="Times New Roman" w:hAnsi="Courier New"/>
      <w:lang w:eastAsia="zh-CN"/>
    </w:rPr>
  </w:style>
  <w:style w:type="paragraph" w:customStyle="1" w:styleId="EX">
    <w:name w:val="EX"/>
    <w:basedOn w:val="Normal"/>
    <w:link w:val="EXChar"/>
    <w:rsid w:val="00F92F6B"/>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F92F6B"/>
    <w:pPr>
      <w:spacing w:after="0"/>
    </w:pPr>
  </w:style>
  <w:style w:type="paragraph" w:customStyle="1" w:styleId="NW">
    <w:name w:val="NW"/>
    <w:basedOn w:val="NO"/>
    <w:rsid w:val="00F92F6B"/>
    <w:pPr>
      <w:spacing w:after="0"/>
    </w:pPr>
  </w:style>
  <w:style w:type="paragraph" w:customStyle="1" w:styleId="EW">
    <w:name w:val="EW"/>
    <w:basedOn w:val="EX"/>
    <w:rsid w:val="00F92F6B"/>
    <w:pPr>
      <w:spacing w:after="0"/>
    </w:pPr>
  </w:style>
  <w:style w:type="paragraph" w:customStyle="1" w:styleId="B1">
    <w:name w:val="B1"/>
    <w:basedOn w:val="List"/>
    <w:link w:val="B1Zchn"/>
    <w:rsid w:val="00F92F6B"/>
    <w:pPr>
      <w:ind w:left="568" w:hanging="284"/>
      <w:contextualSpacing w:val="0"/>
    </w:pPr>
  </w:style>
  <w:style w:type="paragraph" w:styleId="List4">
    <w:name w:val="List 4"/>
    <w:basedOn w:val="Normal"/>
    <w:rsid w:val="00F92F6B"/>
    <w:pPr>
      <w:ind w:left="1132" w:hanging="283"/>
      <w:contextualSpacing/>
    </w:pPr>
  </w:style>
  <w:style w:type="character" w:customStyle="1" w:styleId="B1Zchn">
    <w:name w:val="B1 Zchn"/>
    <w:link w:val="B1"/>
    <w:qFormat/>
    <w:rsid w:val="00B210A3"/>
    <w:rPr>
      <w:rFonts w:eastAsia="Times New Roman"/>
      <w:lang w:eastAsia="zh-CN"/>
    </w:rPr>
  </w:style>
  <w:style w:type="paragraph" w:styleId="List5">
    <w:name w:val="List 5"/>
    <w:basedOn w:val="Normal"/>
    <w:qFormat/>
    <w:rsid w:val="00F92F6B"/>
    <w:pPr>
      <w:ind w:left="1415" w:hanging="283"/>
      <w:contextualSpacing/>
    </w:pPr>
  </w:style>
  <w:style w:type="paragraph" w:styleId="TOC6">
    <w:name w:val="toc 6"/>
    <w:basedOn w:val="TOC5"/>
    <w:next w:val="Normal"/>
    <w:uiPriority w:val="39"/>
    <w:rsid w:val="00F92F6B"/>
    <w:pPr>
      <w:ind w:left="1985" w:hanging="1985"/>
    </w:pPr>
  </w:style>
  <w:style w:type="paragraph" w:customStyle="1" w:styleId="EditorsNote">
    <w:name w:val="Editor's Note"/>
    <w:basedOn w:val="NO"/>
    <w:link w:val="EditorsNoteChar"/>
    <w:rsid w:val="00F92F6B"/>
    <w:pPr>
      <w:ind w:left="1559" w:hanging="1276"/>
    </w:pPr>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F92F6B"/>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F92F6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F92F6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F92F6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F92F6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F92F6B"/>
    <w:pPr>
      <w:ind w:left="851" w:hanging="851"/>
    </w:pPr>
  </w:style>
  <w:style w:type="paragraph" w:customStyle="1" w:styleId="ZH">
    <w:name w:val="ZH"/>
    <w:rsid w:val="00F92F6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F92F6B"/>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F92F6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F92F6B"/>
    <w:pPr>
      <w:ind w:left="851" w:hanging="284"/>
      <w:contextualSpacing w:val="0"/>
    </w:pPr>
  </w:style>
  <w:style w:type="paragraph" w:styleId="TOC7">
    <w:name w:val="toc 7"/>
    <w:basedOn w:val="TOC6"/>
    <w:next w:val="Normal"/>
    <w:uiPriority w:val="39"/>
    <w:rsid w:val="00F92F6B"/>
    <w:pPr>
      <w:ind w:left="2268" w:hanging="2268"/>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F92F6B"/>
    <w:pPr>
      <w:ind w:left="1135" w:hanging="284"/>
      <w:contextualSpacing w:val="0"/>
    </w:pPr>
  </w:style>
  <w:style w:type="paragraph" w:styleId="TOC9">
    <w:name w:val="toc 9"/>
    <w:basedOn w:val="TOC8"/>
    <w:uiPriority w:val="39"/>
    <w:rsid w:val="00F92F6B"/>
    <w:pPr>
      <w:ind w:left="1418" w:hanging="1418"/>
    </w:pPr>
  </w:style>
  <w:style w:type="paragraph" w:customStyle="1" w:styleId="B4">
    <w:name w:val="B4"/>
    <w:basedOn w:val="List4"/>
    <w:rsid w:val="00F92F6B"/>
    <w:pPr>
      <w:ind w:left="1418" w:hanging="284"/>
      <w:contextualSpacing w:val="0"/>
    </w:pPr>
  </w:style>
  <w:style w:type="paragraph" w:styleId="Header">
    <w:name w:val="header"/>
    <w:basedOn w:val="Normal"/>
    <w:link w:val="HeaderChar"/>
    <w:rsid w:val="00F92F6B"/>
    <w:pPr>
      <w:tabs>
        <w:tab w:val="center" w:pos="4513"/>
        <w:tab w:val="right" w:pos="9026"/>
      </w:tabs>
      <w:spacing w:after="0"/>
    </w:pPr>
  </w:style>
  <w:style w:type="paragraph" w:customStyle="1" w:styleId="B5">
    <w:name w:val="B5"/>
    <w:basedOn w:val="List5"/>
    <w:rsid w:val="00F92F6B"/>
    <w:pPr>
      <w:ind w:left="1702" w:hanging="284"/>
      <w:contextualSpacing w:val="0"/>
    </w:pPr>
  </w:style>
  <w:style w:type="character" w:customStyle="1" w:styleId="HeaderChar">
    <w:name w:val="Header Char"/>
    <w:basedOn w:val="DefaultParagraphFont"/>
    <w:link w:val="Header"/>
    <w:rsid w:val="00F92F6B"/>
    <w:rPr>
      <w:rFonts w:eastAsia="Times New Roman"/>
      <w:lang w:eastAsia="zh-CN"/>
    </w:rPr>
  </w:style>
  <w:style w:type="paragraph" w:customStyle="1" w:styleId="ZTD">
    <w:name w:val="ZTD"/>
    <w:basedOn w:val="ZB"/>
    <w:rsid w:val="00F92F6B"/>
    <w:pPr>
      <w:framePr w:hRule="auto" w:wrap="notBeside" w:y="852"/>
    </w:pPr>
    <w:rPr>
      <w:i w:val="0"/>
      <w:sz w:val="40"/>
    </w:rPr>
  </w:style>
  <w:style w:type="paragraph" w:customStyle="1" w:styleId="ZV">
    <w:name w:val="ZV"/>
    <w:basedOn w:val="ZU"/>
    <w:rsid w:val="00F92F6B"/>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paragraph" w:styleId="Footer">
    <w:name w:val="footer"/>
    <w:basedOn w:val="Normal"/>
    <w:link w:val="FooterChar1"/>
    <w:rsid w:val="00F92F6B"/>
    <w:pPr>
      <w:tabs>
        <w:tab w:val="center" w:pos="4513"/>
        <w:tab w:val="right" w:pos="9026"/>
      </w:tabs>
      <w:spacing w:after="0"/>
    </w:pPr>
  </w:style>
  <w:style w:type="character" w:customStyle="1" w:styleId="FooterChar1">
    <w:name w:val="Footer Char1"/>
    <w:basedOn w:val="DefaultParagraphFont"/>
    <w:link w:val="Footer"/>
    <w:rsid w:val="00F92F6B"/>
    <w:rPr>
      <w:rFonts w:eastAsia="Times New Roman"/>
      <w:lang w:eastAsia="zh-CN"/>
    </w:rPr>
  </w:style>
  <w:style w:type="character" w:customStyle="1" w:styleId="FootnoteTextChar">
    <w:name w:val="Footnote Text Char"/>
    <w:rsid w:val="001D62FF"/>
    <w:rPr>
      <w:rFonts w:eastAsia="Times New Roman"/>
      <w:sz w:val="16"/>
      <w:lang w:eastAsia="zh-CN"/>
    </w:rPr>
  </w:style>
  <w:style w:type="character" w:customStyle="1" w:styleId="TANChar">
    <w:name w:val="TAN Char"/>
    <w:link w:val="TAN"/>
    <w:qFormat/>
    <w:rsid w:val="00C64061"/>
    <w:rPr>
      <w:rFonts w:ascii="Arial" w:eastAsia="Times New Roman" w:hAnsi="Arial"/>
      <w:sz w:val="18"/>
      <w:lang w:eastAsia="zh-CN"/>
    </w:rPr>
  </w:style>
  <w:style w:type="character" w:styleId="Emphasis">
    <w:name w:val="Emphasis"/>
    <w:basedOn w:val="DefaultParagraphFont"/>
    <w:uiPriority w:val="20"/>
    <w:qFormat/>
    <w:rsid w:val="008D5413"/>
    <w:rPr>
      <w:i/>
      <w:iCs/>
    </w:rPr>
  </w:style>
  <w:style w:type="paragraph" w:styleId="BalloonText">
    <w:name w:val="Balloon Text"/>
    <w:basedOn w:val="Normal"/>
    <w:link w:val="BalloonTextChar"/>
    <w:semiHidden/>
    <w:unhideWhenUsed/>
    <w:rsid w:val="0028709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87090"/>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287090"/>
  </w:style>
  <w:style w:type="paragraph" w:styleId="BlockText">
    <w:name w:val="Block Text"/>
    <w:basedOn w:val="Normal"/>
    <w:rsid w:val="0028709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287090"/>
    <w:pPr>
      <w:spacing w:after="120"/>
    </w:pPr>
  </w:style>
  <w:style w:type="character" w:customStyle="1" w:styleId="BodyTextChar">
    <w:name w:val="Body Text Char"/>
    <w:basedOn w:val="DefaultParagraphFont"/>
    <w:link w:val="BodyText"/>
    <w:rsid w:val="00287090"/>
    <w:rPr>
      <w:rFonts w:eastAsia="Times New Roman"/>
      <w:lang w:eastAsia="zh-CN"/>
    </w:rPr>
  </w:style>
  <w:style w:type="paragraph" w:styleId="BodyText2">
    <w:name w:val="Body Text 2"/>
    <w:basedOn w:val="Normal"/>
    <w:link w:val="BodyText2Char"/>
    <w:rsid w:val="00287090"/>
    <w:pPr>
      <w:spacing w:after="120" w:line="480" w:lineRule="auto"/>
    </w:pPr>
  </w:style>
  <w:style w:type="character" w:customStyle="1" w:styleId="BodyText2Char">
    <w:name w:val="Body Text 2 Char"/>
    <w:basedOn w:val="DefaultParagraphFont"/>
    <w:link w:val="BodyText2"/>
    <w:rsid w:val="00287090"/>
    <w:rPr>
      <w:rFonts w:eastAsia="Times New Roman"/>
      <w:lang w:eastAsia="zh-CN"/>
    </w:rPr>
  </w:style>
  <w:style w:type="paragraph" w:styleId="BodyText3">
    <w:name w:val="Body Text 3"/>
    <w:basedOn w:val="Normal"/>
    <w:link w:val="BodyText3Char"/>
    <w:rsid w:val="00287090"/>
    <w:pPr>
      <w:spacing w:after="120"/>
    </w:pPr>
    <w:rPr>
      <w:sz w:val="16"/>
      <w:szCs w:val="16"/>
    </w:rPr>
  </w:style>
  <w:style w:type="character" w:customStyle="1" w:styleId="BodyText3Char">
    <w:name w:val="Body Text 3 Char"/>
    <w:basedOn w:val="DefaultParagraphFont"/>
    <w:link w:val="BodyText3"/>
    <w:rsid w:val="00287090"/>
    <w:rPr>
      <w:rFonts w:eastAsia="Times New Roman"/>
      <w:sz w:val="16"/>
      <w:szCs w:val="16"/>
      <w:lang w:eastAsia="zh-CN"/>
    </w:rPr>
  </w:style>
  <w:style w:type="paragraph" w:styleId="BodyTextFirstIndent">
    <w:name w:val="Body Text First Indent"/>
    <w:basedOn w:val="BodyText"/>
    <w:link w:val="BodyTextFirstIndentChar"/>
    <w:rsid w:val="00287090"/>
    <w:pPr>
      <w:spacing w:after="180"/>
      <w:ind w:firstLine="360"/>
    </w:pPr>
  </w:style>
  <w:style w:type="character" w:customStyle="1" w:styleId="BodyTextFirstIndentChar">
    <w:name w:val="Body Text First Indent Char"/>
    <w:basedOn w:val="BodyTextChar"/>
    <w:link w:val="BodyTextFirstIndent"/>
    <w:rsid w:val="00287090"/>
    <w:rPr>
      <w:rFonts w:eastAsia="Times New Roman"/>
      <w:lang w:eastAsia="zh-CN"/>
    </w:rPr>
  </w:style>
  <w:style w:type="paragraph" w:styleId="BodyTextIndent">
    <w:name w:val="Body Text Indent"/>
    <w:basedOn w:val="Normal"/>
    <w:link w:val="BodyTextIndentChar"/>
    <w:rsid w:val="00287090"/>
    <w:pPr>
      <w:spacing w:after="120"/>
      <w:ind w:left="283"/>
    </w:pPr>
  </w:style>
  <w:style w:type="character" w:customStyle="1" w:styleId="BodyTextIndentChar">
    <w:name w:val="Body Text Indent Char"/>
    <w:basedOn w:val="DefaultParagraphFont"/>
    <w:link w:val="BodyTextIndent"/>
    <w:rsid w:val="00287090"/>
    <w:rPr>
      <w:rFonts w:eastAsia="Times New Roman"/>
      <w:lang w:eastAsia="zh-CN"/>
    </w:rPr>
  </w:style>
  <w:style w:type="paragraph" w:styleId="BodyTextFirstIndent2">
    <w:name w:val="Body Text First Indent 2"/>
    <w:basedOn w:val="BodyTextIndent"/>
    <w:link w:val="BodyTextFirstIndent2Char"/>
    <w:rsid w:val="00287090"/>
    <w:pPr>
      <w:spacing w:after="180"/>
      <w:ind w:left="360" w:firstLine="360"/>
    </w:pPr>
  </w:style>
  <w:style w:type="character" w:customStyle="1" w:styleId="BodyTextFirstIndent2Char">
    <w:name w:val="Body Text First Indent 2 Char"/>
    <w:basedOn w:val="BodyTextIndentChar"/>
    <w:link w:val="BodyTextFirstIndent2"/>
    <w:rsid w:val="00287090"/>
    <w:rPr>
      <w:rFonts w:eastAsia="Times New Roman"/>
      <w:lang w:eastAsia="zh-CN"/>
    </w:rPr>
  </w:style>
  <w:style w:type="paragraph" w:styleId="BodyTextIndent2">
    <w:name w:val="Body Text Indent 2"/>
    <w:basedOn w:val="Normal"/>
    <w:link w:val="BodyTextIndent2Char"/>
    <w:qFormat/>
    <w:rsid w:val="00287090"/>
    <w:pPr>
      <w:spacing w:after="120" w:line="480" w:lineRule="auto"/>
      <w:ind w:left="283"/>
    </w:pPr>
  </w:style>
  <w:style w:type="character" w:customStyle="1" w:styleId="BodyTextIndent2Char">
    <w:name w:val="Body Text Indent 2 Char"/>
    <w:basedOn w:val="DefaultParagraphFont"/>
    <w:link w:val="BodyTextIndent2"/>
    <w:rsid w:val="00287090"/>
    <w:rPr>
      <w:rFonts w:eastAsia="Times New Roman"/>
      <w:lang w:eastAsia="zh-CN"/>
    </w:rPr>
  </w:style>
  <w:style w:type="paragraph" w:styleId="BodyTextIndent3">
    <w:name w:val="Body Text Indent 3"/>
    <w:basedOn w:val="Normal"/>
    <w:link w:val="BodyTextIndent3Char"/>
    <w:rsid w:val="00287090"/>
    <w:pPr>
      <w:spacing w:after="120"/>
      <w:ind w:left="283"/>
    </w:pPr>
    <w:rPr>
      <w:sz w:val="16"/>
      <w:szCs w:val="16"/>
    </w:rPr>
  </w:style>
  <w:style w:type="character" w:customStyle="1" w:styleId="BodyTextIndent3Char">
    <w:name w:val="Body Text Indent 3 Char"/>
    <w:basedOn w:val="DefaultParagraphFont"/>
    <w:link w:val="BodyTextIndent3"/>
    <w:rsid w:val="00287090"/>
    <w:rPr>
      <w:rFonts w:eastAsia="Times New Roman"/>
      <w:sz w:val="16"/>
      <w:szCs w:val="16"/>
      <w:lang w:eastAsia="zh-CN"/>
    </w:rPr>
  </w:style>
  <w:style w:type="paragraph" w:styleId="Caption">
    <w:name w:val="caption"/>
    <w:basedOn w:val="Normal"/>
    <w:next w:val="Normal"/>
    <w:qFormat/>
    <w:rsid w:val="00287090"/>
    <w:pPr>
      <w:spacing w:after="200"/>
    </w:pPr>
    <w:rPr>
      <w:i/>
      <w:iCs/>
      <w:color w:val="44546A" w:themeColor="text2"/>
      <w:sz w:val="18"/>
      <w:szCs w:val="18"/>
    </w:rPr>
  </w:style>
  <w:style w:type="paragraph" w:styleId="Closing">
    <w:name w:val="Closing"/>
    <w:basedOn w:val="Normal"/>
    <w:link w:val="ClosingChar"/>
    <w:rsid w:val="00287090"/>
    <w:pPr>
      <w:spacing w:after="0"/>
      <w:ind w:left="4252"/>
    </w:pPr>
  </w:style>
  <w:style w:type="character" w:customStyle="1" w:styleId="ClosingChar">
    <w:name w:val="Closing Char"/>
    <w:basedOn w:val="DefaultParagraphFont"/>
    <w:link w:val="Closing"/>
    <w:rsid w:val="00287090"/>
    <w:rPr>
      <w:rFonts w:eastAsia="Times New Roman"/>
      <w:lang w:eastAsia="zh-CN"/>
    </w:rPr>
  </w:style>
  <w:style w:type="paragraph" w:styleId="CommentText">
    <w:name w:val="annotation text"/>
    <w:basedOn w:val="Normal"/>
    <w:link w:val="CommentTextChar"/>
    <w:uiPriority w:val="99"/>
    <w:qFormat/>
    <w:rsid w:val="00287090"/>
  </w:style>
  <w:style w:type="character" w:customStyle="1" w:styleId="CommentTextChar">
    <w:name w:val="Comment Text Char"/>
    <w:basedOn w:val="DefaultParagraphFont"/>
    <w:link w:val="CommentText"/>
    <w:uiPriority w:val="99"/>
    <w:rsid w:val="00287090"/>
    <w:rPr>
      <w:rFonts w:eastAsia="Times New Roman"/>
      <w:lang w:eastAsia="zh-CN"/>
    </w:rPr>
  </w:style>
  <w:style w:type="paragraph" w:styleId="CommentSubject">
    <w:name w:val="annotation subject"/>
    <w:basedOn w:val="CommentText"/>
    <w:next w:val="CommentText"/>
    <w:link w:val="CommentSubjectChar"/>
    <w:rsid w:val="00287090"/>
    <w:rPr>
      <w:b/>
      <w:bCs/>
    </w:rPr>
  </w:style>
  <w:style w:type="character" w:customStyle="1" w:styleId="CommentSubjectChar">
    <w:name w:val="Comment Subject Char"/>
    <w:basedOn w:val="CommentTextChar"/>
    <w:link w:val="CommentSubject"/>
    <w:rsid w:val="00287090"/>
    <w:rPr>
      <w:rFonts w:eastAsia="Times New Roman"/>
      <w:b/>
      <w:bCs/>
      <w:lang w:eastAsia="zh-CN"/>
    </w:rPr>
  </w:style>
  <w:style w:type="paragraph" w:styleId="Date">
    <w:name w:val="Date"/>
    <w:basedOn w:val="Normal"/>
    <w:next w:val="Normal"/>
    <w:link w:val="DateChar"/>
    <w:rsid w:val="00287090"/>
  </w:style>
  <w:style w:type="character" w:customStyle="1" w:styleId="DateChar">
    <w:name w:val="Date Char"/>
    <w:basedOn w:val="DefaultParagraphFont"/>
    <w:link w:val="Date"/>
    <w:rsid w:val="00287090"/>
    <w:rPr>
      <w:rFonts w:eastAsia="Times New Roman"/>
      <w:lang w:eastAsia="zh-CN"/>
    </w:rPr>
  </w:style>
  <w:style w:type="paragraph" w:styleId="DocumentMap">
    <w:name w:val="Document Map"/>
    <w:basedOn w:val="Normal"/>
    <w:link w:val="DocumentMapChar"/>
    <w:rsid w:val="00287090"/>
    <w:pPr>
      <w:spacing w:after="0"/>
    </w:pPr>
    <w:rPr>
      <w:rFonts w:ascii="Segoe UI" w:hAnsi="Segoe UI" w:cs="Segoe UI"/>
      <w:sz w:val="16"/>
      <w:szCs w:val="16"/>
    </w:rPr>
  </w:style>
  <w:style w:type="character" w:customStyle="1" w:styleId="DocumentMapChar">
    <w:name w:val="Document Map Char"/>
    <w:basedOn w:val="DefaultParagraphFont"/>
    <w:link w:val="DocumentMap"/>
    <w:rsid w:val="00287090"/>
    <w:rPr>
      <w:rFonts w:ascii="Segoe UI" w:eastAsia="Times New Roman" w:hAnsi="Segoe UI" w:cs="Segoe UI"/>
      <w:sz w:val="16"/>
      <w:szCs w:val="16"/>
      <w:lang w:eastAsia="zh-CN"/>
    </w:rPr>
  </w:style>
  <w:style w:type="paragraph" w:styleId="E-mailSignature">
    <w:name w:val="E-mail Signature"/>
    <w:basedOn w:val="Normal"/>
    <w:link w:val="E-mailSignatureChar"/>
    <w:rsid w:val="00287090"/>
    <w:pPr>
      <w:spacing w:after="0"/>
    </w:pPr>
  </w:style>
  <w:style w:type="character" w:customStyle="1" w:styleId="E-mailSignatureChar">
    <w:name w:val="E-mail Signature Char"/>
    <w:basedOn w:val="DefaultParagraphFont"/>
    <w:link w:val="E-mailSignature"/>
    <w:rsid w:val="00287090"/>
    <w:rPr>
      <w:rFonts w:eastAsia="Times New Roman"/>
      <w:lang w:eastAsia="zh-CN"/>
    </w:rPr>
  </w:style>
  <w:style w:type="character" w:customStyle="1" w:styleId="EndnoteTextChar">
    <w:name w:val="Endnote Text Char"/>
    <w:basedOn w:val="DefaultParagraphFont"/>
    <w:rsid w:val="00287090"/>
    <w:rPr>
      <w:rFonts w:eastAsia="Times New Roman"/>
      <w:lang w:eastAsia="zh-CN"/>
    </w:rPr>
  </w:style>
  <w:style w:type="character" w:customStyle="1" w:styleId="HTMLAddressChar">
    <w:name w:val="HTML Address Char"/>
    <w:basedOn w:val="DefaultParagraphFont"/>
    <w:rsid w:val="00287090"/>
    <w:rPr>
      <w:rFonts w:eastAsia="Times New Roman"/>
      <w:i/>
      <w:iCs/>
      <w:lang w:eastAsia="zh-CN"/>
    </w:rPr>
  </w:style>
  <w:style w:type="character" w:customStyle="1" w:styleId="HTMLPreformattedChar">
    <w:name w:val="HTML Preformatted Char"/>
    <w:basedOn w:val="DefaultParagraphFont"/>
    <w:rsid w:val="00287090"/>
    <w:rPr>
      <w:rFonts w:ascii="Consolas" w:eastAsia="Times New Roman" w:hAnsi="Consolas"/>
      <w:lang w:eastAsia="zh-CN"/>
    </w:rPr>
  </w:style>
  <w:style w:type="character" w:customStyle="1" w:styleId="IntenseQuoteChar">
    <w:name w:val="Intense Quote Char"/>
    <w:basedOn w:val="DefaultParagraphFont"/>
    <w:uiPriority w:val="99"/>
    <w:rsid w:val="00287090"/>
    <w:rPr>
      <w:rFonts w:eastAsia="Times New Roman"/>
      <w:i/>
      <w:iCs/>
      <w:color w:val="4472C4" w:themeColor="accent1"/>
      <w:lang w:eastAsia="zh-CN"/>
    </w:rPr>
  </w:style>
  <w:style w:type="character" w:customStyle="1" w:styleId="MacroTextChar">
    <w:name w:val="Macro Text Char"/>
    <w:basedOn w:val="DefaultParagraphFont"/>
    <w:rsid w:val="00287090"/>
    <w:rPr>
      <w:rFonts w:ascii="Consolas" w:eastAsia="Times New Roman" w:hAnsi="Consolas"/>
      <w:lang w:eastAsia="zh-CN"/>
    </w:rPr>
  </w:style>
  <w:style w:type="character" w:customStyle="1" w:styleId="MessageHeaderChar">
    <w:name w:val="Message Header Char"/>
    <w:basedOn w:val="DefaultParagraphFont"/>
    <w:rsid w:val="00287090"/>
    <w:rPr>
      <w:rFonts w:asciiTheme="majorHAnsi" w:eastAsiaTheme="majorEastAsia" w:hAnsiTheme="majorHAnsi" w:cstheme="majorBidi"/>
      <w:sz w:val="24"/>
      <w:szCs w:val="24"/>
      <w:shd w:val="pct20" w:color="auto" w:fill="auto"/>
      <w:lang w:eastAsia="zh-CN"/>
    </w:rPr>
  </w:style>
  <w:style w:type="character" w:customStyle="1" w:styleId="NoteHeadingChar">
    <w:name w:val="Note Heading Char"/>
    <w:basedOn w:val="DefaultParagraphFont"/>
    <w:rsid w:val="00287090"/>
    <w:rPr>
      <w:rFonts w:eastAsia="Times New Roman"/>
      <w:lang w:eastAsia="zh-CN"/>
    </w:rPr>
  </w:style>
  <w:style w:type="character" w:customStyle="1" w:styleId="PlainTextChar">
    <w:name w:val="Plain Text Char"/>
    <w:basedOn w:val="DefaultParagraphFont"/>
    <w:rsid w:val="00287090"/>
    <w:rPr>
      <w:rFonts w:ascii="Consolas" w:eastAsia="Times New Roman" w:hAnsi="Consolas"/>
      <w:sz w:val="21"/>
      <w:szCs w:val="21"/>
      <w:lang w:eastAsia="zh-CN"/>
    </w:rPr>
  </w:style>
  <w:style w:type="character" w:customStyle="1" w:styleId="QuoteChar">
    <w:name w:val="Quote Char"/>
    <w:basedOn w:val="DefaultParagraphFont"/>
    <w:uiPriority w:val="99"/>
    <w:rsid w:val="00287090"/>
    <w:rPr>
      <w:rFonts w:eastAsia="Times New Roman"/>
      <w:i/>
      <w:iCs/>
      <w:color w:val="404040" w:themeColor="text1" w:themeTint="BF"/>
      <w:lang w:eastAsia="zh-CN"/>
    </w:rPr>
  </w:style>
  <w:style w:type="character" w:customStyle="1" w:styleId="SalutationChar">
    <w:name w:val="Salutation Char"/>
    <w:basedOn w:val="DefaultParagraphFont"/>
    <w:rsid w:val="00287090"/>
    <w:rPr>
      <w:rFonts w:eastAsia="Times New Roman"/>
      <w:lang w:eastAsia="zh-CN"/>
    </w:rPr>
  </w:style>
  <w:style w:type="character" w:customStyle="1" w:styleId="SignatureChar">
    <w:name w:val="Signature Char"/>
    <w:basedOn w:val="DefaultParagraphFont"/>
    <w:rsid w:val="00287090"/>
    <w:rPr>
      <w:rFonts w:eastAsia="Times New Roman"/>
      <w:lang w:eastAsia="zh-CN"/>
    </w:rPr>
  </w:style>
  <w:style w:type="character" w:customStyle="1" w:styleId="SubtitleChar">
    <w:name w:val="Subtitle Char"/>
    <w:basedOn w:val="DefaultParagraphFont"/>
    <w:uiPriority w:val="11"/>
    <w:rsid w:val="00287090"/>
    <w:rPr>
      <w:rFonts w:asciiTheme="minorHAnsi" w:hAnsiTheme="minorHAnsi" w:cstheme="minorBidi"/>
      <w:color w:val="5A5A5A" w:themeColor="text1" w:themeTint="A5"/>
      <w:spacing w:val="15"/>
      <w:sz w:val="22"/>
      <w:szCs w:val="22"/>
      <w:lang w:eastAsia="zh-CN"/>
    </w:rPr>
  </w:style>
  <w:style w:type="character" w:customStyle="1" w:styleId="TitleChar">
    <w:name w:val="Title Char"/>
    <w:basedOn w:val="DefaultParagraphFont"/>
    <w:qFormat/>
    <w:rsid w:val="00287090"/>
    <w:rPr>
      <w:rFonts w:asciiTheme="majorHAnsi" w:eastAsiaTheme="majorEastAsia" w:hAnsiTheme="majorHAnsi" w:cstheme="majorBidi"/>
      <w:spacing w:val="-10"/>
      <w:kern w:val="28"/>
      <w:sz w:val="56"/>
      <w:szCs w:val="56"/>
      <w:lang w:eastAsia="zh-CN"/>
    </w:rPr>
  </w:style>
  <w:style w:type="character" w:styleId="CommentReference">
    <w:name w:val="annotation reference"/>
    <w:basedOn w:val="DefaultParagraphFont"/>
    <w:qFormat/>
    <w:rsid w:val="002C3C4C"/>
    <w:rPr>
      <w:sz w:val="21"/>
      <w:szCs w:val="21"/>
    </w:rPr>
  </w:style>
  <w:style w:type="character" w:customStyle="1" w:styleId="3GPPNormalTextChar">
    <w:name w:val="3GPP Normal Text Char"/>
    <w:qFormat/>
    <w:rsid w:val="00D62DF4"/>
    <w:rPr>
      <w:rFonts w:eastAsia="MS Mincho"/>
      <w:szCs w:val="24"/>
    </w:rPr>
  </w:style>
  <w:style w:type="paragraph" w:styleId="EndnoteText">
    <w:name w:val="endnote text"/>
    <w:basedOn w:val="Normal"/>
    <w:link w:val="EndnoteTextChar1"/>
    <w:rsid w:val="00491285"/>
    <w:pPr>
      <w:spacing w:after="0"/>
    </w:pPr>
  </w:style>
  <w:style w:type="character" w:customStyle="1" w:styleId="EndnoteTextChar1">
    <w:name w:val="Endnote Text Char1"/>
    <w:basedOn w:val="DefaultParagraphFont"/>
    <w:link w:val="EndnoteText"/>
    <w:rsid w:val="00491285"/>
    <w:rPr>
      <w:rFonts w:eastAsia="Times New Roman"/>
      <w:lang w:eastAsia="zh-CN"/>
    </w:rPr>
  </w:style>
  <w:style w:type="paragraph" w:styleId="EnvelopeAddress">
    <w:name w:val="envelope address"/>
    <w:basedOn w:val="Normal"/>
    <w:rsid w:val="0049128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491285"/>
    <w:pPr>
      <w:spacing w:after="0"/>
    </w:pPr>
    <w:rPr>
      <w:rFonts w:asciiTheme="majorHAnsi" w:eastAsiaTheme="majorEastAsia" w:hAnsiTheme="majorHAnsi" w:cstheme="majorBidi"/>
    </w:rPr>
  </w:style>
  <w:style w:type="paragraph" w:styleId="FootnoteText">
    <w:name w:val="footnote text"/>
    <w:basedOn w:val="Normal"/>
    <w:link w:val="FootnoteTextChar1"/>
    <w:rsid w:val="00491285"/>
    <w:pPr>
      <w:spacing w:after="0"/>
    </w:pPr>
  </w:style>
  <w:style w:type="character" w:customStyle="1" w:styleId="FootnoteTextChar1">
    <w:name w:val="Footnote Text Char1"/>
    <w:basedOn w:val="DefaultParagraphFont"/>
    <w:link w:val="FootnoteText"/>
    <w:rsid w:val="00491285"/>
    <w:rPr>
      <w:rFonts w:eastAsia="Times New Roman"/>
      <w:lang w:eastAsia="zh-CN"/>
    </w:rPr>
  </w:style>
  <w:style w:type="paragraph" w:styleId="HTMLAddress">
    <w:name w:val="HTML Address"/>
    <w:basedOn w:val="Normal"/>
    <w:link w:val="HTMLAddressChar1"/>
    <w:rsid w:val="00491285"/>
    <w:pPr>
      <w:spacing w:after="0"/>
    </w:pPr>
    <w:rPr>
      <w:i/>
      <w:iCs/>
    </w:rPr>
  </w:style>
  <w:style w:type="character" w:customStyle="1" w:styleId="HTMLAddressChar1">
    <w:name w:val="HTML Address Char1"/>
    <w:basedOn w:val="DefaultParagraphFont"/>
    <w:link w:val="HTMLAddress"/>
    <w:rsid w:val="00491285"/>
    <w:rPr>
      <w:rFonts w:eastAsia="Times New Roman"/>
      <w:i/>
      <w:iCs/>
      <w:lang w:eastAsia="zh-CN"/>
    </w:rPr>
  </w:style>
  <w:style w:type="paragraph" w:styleId="HTMLPreformatted">
    <w:name w:val="HTML Preformatted"/>
    <w:basedOn w:val="Normal"/>
    <w:link w:val="HTMLPreformattedChar1"/>
    <w:rsid w:val="00491285"/>
    <w:pPr>
      <w:spacing w:after="0"/>
    </w:pPr>
    <w:rPr>
      <w:rFonts w:ascii="Consolas" w:hAnsi="Consolas"/>
    </w:rPr>
  </w:style>
  <w:style w:type="character" w:customStyle="1" w:styleId="HTMLPreformattedChar1">
    <w:name w:val="HTML Preformatted Char1"/>
    <w:basedOn w:val="DefaultParagraphFont"/>
    <w:link w:val="HTMLPreformatted"/>
    <w:rsid w:val="00491285"/>
    <w:rPr>
      <w:rFonts w:ascii="Consolas" w:eastAsia="Times New Roman" w:hAnsi="Consolas"/>
      <w:lang w:eastAsia="zh-CN"/>
    </w:rPr>
  </w:style>
  <w:style w:type="paragraph" w:styleId="Index1">
    <w:name w:val="index 1"/>
    <w:basedOn w:val="Normal"/>
    <w:next w:val="Normal"/>
    <w:rsid w:val="00491285"/>
    <w:pPr>
      <w:spacing w:after="0"/>
      <w:ind w:left="200" w:hanging="200"/>
    </w:pPr>
  </w:style>
  <w:style w:type="paragraph" w:styleId="Index2">
    <w:name w:val="index 2"/>
    <w:basedOn w:val="Normal"/>
    <w:next w:val="Normal"/>
    <w:qFormat/>
    <w:rsid w:val="00491285"/>
    <w:pPr>
      <w:spacing w:after="0"/>
      <w:ind w:left="400" w:hanging="200"/>
    </w:pPr>
  </w:style>
  <w:style w:type="paragraph" w:styleId="Index3">
    <w:name w:val="index 3"/>
    <w:basedOn w:val="Normal"/>
    <w:next w:val="Normal"/>
    <w:rsid w:val="00491285"/>
    <w:pPr>
      <w:spacing w:after="0"/>
      <w:ind w:left="600" w:hanging="200"/>
    </w:pPr>
  </w:style>
  <w:style w:type="paragraph" w:styleId="Index4">
    <w:name w:val="index 4"/>
    <w:basedOn w:val="Normal"/>
    <w:next w:val="Normal"/>
    <w:rsid w:val="00491285"/>
    <w:pPr>
      <w:spacing w:after="0"/>
      <w:ind w:left="800" w:hanging="200"/>
    </w:pPr>
  </w:style>
  <w:style w:type="paragraph" w:styleId="Index5">
    <w:name w:val="index 5"/>
    <w:basedOn w:val="Normal"/>
    <w:next w:val="Normal"/>
    <w:rsid w:val="00491285"/>
    <w:pPr>
      <w:spacing w:after="0"/>
      <w:ind w:left="1000" w:hanging="200"/>
    </w:pPr>
  </w:style>
  <w:style w:type="paragraph" w:styleId="Index6">
    <w:name w:val="index 6"/>
    <w:basedOn w:val="Normal"/>
    <w:next w:val="Normal"/>
    <w:rsid w:val="00491285"/>
    <w:pPr>
      <w:spacing w:after="0"/>
      <w:ind w:left="1200" w:hanging="200"/>
    </w:pPr>
  </w:style>
  <w:style w:type="paragraph" w:styleId="Index7">
    <w:name w:val="index 7"/>
    <w:basedOn w:val="Normal"/>
    <w:next w:val="Normal"/>
    <w:rsid w:val="00491285"/>
    <w:pPr>
      <w:spacing w:after="0"/>
      <w:ind w:left="1400" w:hanging="200"/>
    </w:pPr>
  </w:style>
  <w:style w:type="paragraph" w:styleId="Index8">
    <w:name w:val="index 8"/>
    <w:basedOn w:val="Normal"/>
    <w:next w:val="Normal"/>
    <w:rsid w:val="00491285"/>
    <w:pPr>
      <w:spacing w:after="0"/>
      <w:ind w:left="1600" w:hanging="200"/>
    </w:pPr>
  </w:style>
  <w:style w:type="paragraph" w:styleId="Index9">
    <w:name w:val="index 9"/>
    <w:basedOn w:val="Normal"/>
    <w:next w:val="Normal"/>
    <w:rsid w:val="00491285"/>
    <w:pPr>
      <w:spacing w:after="0"/>
      <w:ind w:left="1800" w:hanging="200"/>
    </w:pPr>
  </w:style>
  <w:style w:type="paragraph" w:styleId="IndexHeading">
    <w:name w:val="index heading"/>
    <w:basedOn w:val="Normal"/>
    <w:next w:val="Index1"/>
    <w:rsid w:val="00491285"/>
    <w:rPr>
      <w:rFonts w:asciiTheme="majorHAnsi" w:eastAsiaTheme="majorEastAsia" w:hAnsiTheme="majorHAnsi" w:cstheme="majorBidi"/>
      <w:b/>
      <w:bCs/>
    </w:rPr>
  </w:style>
  <w:style w:type="paragraph" w:styleId="IntenseQuote">
    <w:name w:val="Intense Quote"/>
    <w:basedOn w:val="Normal"/>
    <w:next w:val="Normal"/>
    <w:link w:val="IntenseQuoteChar1"/>
    <w:uiPriority w:val="99"/>
    <w:qFormat/>
    <w:rsid w:val="0049128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1">
    <w:name w:val="Intense Quote Char1"/>
    <w:basedOn w:val="DefaultParagraphFont"/>
    <w:link w:val="IntenseQuote"/>
    <w:uiPriority w:val="99"/>
    <w:rsid w:val="00491285"/>
    <w:rPr>
      <w:rFonts w:eastAsia="Times New Roman"/>
      <w:i/>
      <w:iCs/>
      <w:color w:val="4472C4" w:themeColor="accent1"/>
      <w:lang w:eastAsia="zh-CN"/>
    </w:rPr>
  </w:style>
  <w:style w:type="paragraph" w:styleId="ListBullet">
    <w:name w:val="List Bullet"/>
    <w:basedOn w:val="Normal"/>
    <w:rsid w:val="00491285"/>
    <w:pPr>
      <w:numPr>
        <w:numId w:val="5"/>
      </w:numPr>
      <w:contextualSpacing/>
    </w:pPr>
  </w:style>
  <w:style w:type="paragraph" w:styleId="ListBullet2">
    <w:name w:val="List Bullet 2"/>
    <w:basedOn w:val="Normal"/>
    <w:rsid w:val="00491285"/>
    <w:pPr>
      <w:numPr>
        <w:numId w:val="6"/>
      </w:numPr>
      <w:contextualSpacing/>
    </w:pPr>
  </w:style>
  <w:style w:type="paragraph" w:styleId="ListBullet3">
    <w:name w:val="List Bullet 3"/>
    <w:basedOn w:val="Normal"/>
    <w:rsid w:val="00491285"/>
    <w:pPr>
      <w:numPr>
        <w:numId w:val="7"/>
      </w:numPr>
      <w:contextualSpacing/>
    </w:pPr>
  </w:style>
  <w:style w:type="paragraph" w:styleId="ListBullet4">
    <w:name w:val="List Bullet 4"/>
    <w:basedOn w:val="Normal"/>
    <w:rsid w:val="00491285"/>
    <w:pPr>
      <w:numPr>
        <w:numId w:val="8"/>
      </w:numPr>
      <w:contextualSpacing/>
    </w:pPr>
  </w:style>
  <w:style w:type="paragraph" w:styleId="ListBullet5">
    <w:name w:val="List Bullet 5"/>
    <w:basedOn w:val="Normal"/>
    <w:rsid w:val="00491285"/>
    <w:pPr>
      <w:numPr>
        <w:numId w:val="9"/>
      </w:numPr>
      <w:contextualSpacing/>
    </w:pPr>
  </w:style>
  <w:style w:type="paragraph" w:styleId="ListContinue">
    <w:name w:val="List Continue"/>
    <w:basedOn w:val="Normal"/>
    <w:rsid w:val="00491285"/>
    <w:pPr>
      <w:spacing w:after="120"/>
      <w:ind w:left="283"/>
      <w:contextualSpacing/>
    </w:pPr>
  </w:style>
  <w:style w:type="paragraph" w:styleId="ListContinue2">
    <w:name w:val="List Continue 2"/>
    <w:basedOn w:val="Normal"/>
    <w:rsid w:val="00491285"/>
    <w:pPr>
      <w:spacing w:after="120"/>
      <w:ind w:left="566"/>
      <w:contextualSpacing/>
    </w:pPr>
  </w:style>
  <w:style w:type="paragraph" w:styleId="ListContinue3">
    <w:name w:val="List Continue 3"/>
    <w:basedOn w:val="Normal"/>
    <w:rsid w:val="00491285"/>
    <w:pPr>
      <w:spacing w:after="120"/>
      <w:ind w:left="849"/>
      <w:contextualSpacing/>
    </w:pPr>
  </w:style>
  <w:style w:type="paragraph" w:styleId="ListContinue4">
    <w:name w:val="List Continue 4"/>
    <w:basedOn w:val="Normal"/>
    <w:rsid w:val="00491285"/>
    <w:pPr>
      <w:spacing w:after="120"/>
      <w:ind w:left="1132"/>
      <w:contextualSpacing/>
    </w:pPr>
  </w:style>
  <w:style w:type="paragraph" w:styleId="ListContinue5">
    <w:name w:val="List Continue 5"/>
    <w:basedOn w:val="Normal"/>
    <w:rsid w:val="00491285"/>
    <w:pPr>
      <w:spacing w:after="120"/>
      <w:ind w:left="1415"/>
      <w:contextualSpacing/>
    </w:pPr>
  </w:style>
  <w:style w:type="paragraph" w:styleId="ListNumber">
    <w:name w:val="List Number"/>
    <w:basedOn w:val="Normal"/>
    <w:rsid w:val="00491285"/>
    <w:pPr>
      <w:numPr>
        <w:numId w:val="44"/>
      </w:numPr>
      <w:contextualSpacing/>
    </w:pPr>
  </w:style>
  <w:style w:type="paragraph" w:styleId="ListNumber2">
    <w:name w:val="List Number 2"/>
    <w:basedOn w:val="Normal"/>
    <w:rsid w:val="00491285"/>
    <w:pPr>
      <w:numPr>
        <w:numId w:val="45"/>
      </w:numPr>
      <w:contextualSpacing/>
    </w:pPr>
  </w:style>
  <w:style w:type="paragraph" w:styleId="ListNumber3">
    <w:name w:val="List Number 3"/>
    <w:basedOn w:val="Normal"/>
    <w:rsid w:val="00491285"/>
    <w:pPr>
      <w:numPr>
        <w:numId w:val="46"/>
      </w:numPr>
      <w:contextualSpacing/>
    </w:pPr>
  </w:style>
  <w:style w:type="paragraph" w:styleId="ListNumber4">
    <w:name w:val="List Number 4"/>
    <w:basedOn w:val="Normal"/>
    <w:rsid w:val="00491285"/>
    <w:pPr>
      <w:numPr>
        <w:numId w:val="47"/>
      </w:numPr>
      <w:contextualSpacing/>
    </w:pPr>
  </w:style>
  <w:style w:type="paragraph" w:styleId="ListNumber5">
    <w:name w:val="List Number 5"/>
    <w:basedOn w:val="Normal"/>
    <w:rsid w:val="00491285"/>
    <w:pPr>
      <w:numPr>
        <w:numId w:val="48"/>
      </w:numPr>
      <w:contextualSpacing/>
    </w:pPr>
  </w:style>
  <w:style w:type="paragraph" w:styleId="ListParagraph">
    <w:name w:val="List Paragraph"/>
    <w:basedOn w:val="Normal"/>
    <w:uiPriority w:val="34"/>
    <w:qFormat/>
    <w:rsid w:val="00491285"/>
    <w:pPr>
      <w:ind w:left="720"/>
      <w:contextualSpacing/>
    </w:pPr>
  </w:style>
  <w:style w:type="paragraph" w:styleId="MacroText">
    <w:name w:val="macro"/>
    <w:link w:val="MacroTextChar1"/>
    <w:rsid w:val="0049128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eastAsia="zh-CN"/>
    </w:rPr>
  </w:style>
  <w:style w:type="character" w:customStyle="1" w:styleId="MacroTextChar1">
    <w:name w:val="Macro Text Char1"/>
    <w:basedOn w:val="DefaultParagraphFont"/>
    <w:link w:val="MacroText"/>
    <w:rsid w:val="00491285"/>
    <w:rPr>
      <w:rFonts w:ascii="Consolas" w:eastAsia="Times New Roman" w:hAnsi="Consolas"/>
      <w:lang w:eastAsia="zh-CN"/>
    </w:rPr>
  </w:style>
  <w:style w:type="paragraph" w:styleId="MessageHeader">
    <w:name w:val="Message Header"/>
    <w:basedOn w:val="Normal"/>
    <w:link w:val="MessageHeaderChar1"/>
    <w:rsid w:val="0049128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1">
    <w:name w:val="Message Header Char1"/>
    <w:basedOn w:val="DefaultParagraphFont"/>
    <w:link w:val="MessageHeader"/>
    <w:rsid w:val="00491285"/>
    <w:rPr>
      <w:rFonts w:asciiTheme="majorHAnsi" w:eastAsiaTheme="majorEastAsia" w:hAnsiTheme="majorHAnsi" w:cstheme="majorBidi"/>
      <w:sz w:val="24"/>
      <w:szCs w:val="24"/>
      <w:shd w:val="pct20" w:color="auto" w:fill="auto"/>
      <w:lang w:eastAsia="zh-CN"/>
    </w:rPr>
  </w:style>
  <w:style w:type="paragraph" w:styleId="NoSpacing">
    <w:name w:val="No Spacing"/>
    <w:uiPriority w:val="99"/>
    <w:qFormat/>
    <w:rsid w:val="00491285"/>
    <w:pPr>
      <w:overflowPunct w:val="0"/>
      <w:autoSpaceDE w:val="0"/>
      <w:autoSpaceDN w:val="0"/>
      <w:adjustRightInd w:val="0"/>
      <w:textAlignment w:val="baseline"/>
    </w:pPr>
    <w:rPr>
      <w:rFonts w:eastAsia="Times New Roman"/>
      <w:lang w:eastAsia="zh-CN"/>
    </w:rPr>
  </w:style>
  <w:style w:type="paragraph" w:styleId="NormalWeb">
    <w:name w:val="Normal (Web)"/>
    <w:basedOn w:val="Normal"/>
    <w:rsid w:val="00491285"/>
    <w:rPr>
      <w:sz w:val="24"/>
      <w:szCs w:val="24"/>
    </w:rPr>
  </w:style>
  <w:style w:type="paragraph" w:styleId="NormalIndent">
    <w:name w:val="Normal Indent"/>
    <w:basedOn w:val="Normal"/>
    <w:rsid w:val="00491285"/>
    <w:pPr>
      <w:ind w:left="720"/>
    </w:pPr>
  </w:style>
  <w:style w:type="paragraph" w:styleId="NoteHeading">
    <w:name w:val="Note Heading"/>
    <w:basedOn w:val="Normal"/>
    <w:next w:val="Normal"/>
    <w:link w:val="NoteHeadingChar1"/>
    <w:rsid w:val="00491285"/>
    <w:pPr>
      <w:spacing w:after="0"/>
    </w:pPr>
  </w:style>
  <w:style w:type="character" w:customStyle="1" w:styleId="NoteHeadingChar1">
    <w:name w:val="Note Heading Char1"/>
    <w:basedOn w:val="DefaultParagraphFont"/>
    <w:link w:val="NoteHeading"/>
    <w:rsid w:val="00491285"/>
    <w:rPr>
      <w:rFonts w:eastAsia="Times New Roman"/>
      <w:lang w:eastAsia="zh-CN"/>
    </w:rPr>
  </w:style>
  <w:style w:type="paragraph" w:styleId="PlainText">
    <w:name w:val="Plain Text"/>
    <w:basedOn w:val="Normal"/>
    <w:link w:val="PlainTextChar1"/>
    <w:rsid w:val="00491285"/>
    <w:pPr>
      <w:spacing w:after="0"/>
    </w:pPr>
    <w:rPr>
      <w:rFonts w:ascii="Consolas" w:hAnsi="Consolas"/>
      <w:sz w:val="21"/>
      <w:szCs w:val="21"/>
    </w:rPr>
  </w:style>
  <w:style w:type="character" w:customStyle="1" w:styleId="PlainTextChar1">
    <w:name w:val="Plain Text Char1"/>
    <w:basedOn w:val="DefaultParagraphFont"/>
    <w:link w:val="PlainText"/>
    <w:rsid w:val="00491285"/>
    <w:rPr>
      <w:rFonts w:ascii="Consolas" w:eastAsia="Times New Roman" w:hAnsi="Consolas"/>
      <w:sz w:val="21"/>
      <w:szCs w:val="21"/>
      <w:lang w:eastAsia="zh-CN"/>
    </w:rPr>
  </w:style>
  <w:style w:type="paragraph" w:styleId="Quote">
    <w:name w:val="Quote"/>
    <w:basedOn w:val="Normal"/>
    <w:next w:val="Normal"/>
    <w:link w:val="QuoteChar1"/>
    <w:uiPriority w:val="99"/>
    <w:qFormat/>
    <w:rsid w:val="00491285"/>
    <w:pPr>
      <w:spacing w:before="200" w:after="160"/>
      <w:ind w:left="864" w:right="864"/>
      <w:jc w:val="center"/>
    </w:pPr>
    <w:rPr>
      <w:i/>
      <w:iCs/>
      <w:color w:val="404040" w:themeColor="text1" w:themeTint="BF"/>
    </w:rPr>
  </w:style>
  <w:style w:type="character" w:customStyle="1" w:styleId="QuoteChar1">
    <w:name w:val="Quote Char1"/>
    <w:basedOn w:val="DefaultParagraphFont"/>
    <w:link w:val="Quote"/>
    <w:uiPriority w:val="99"/>
    <w:rsid w:val="00491285"/>
    <w:rPr>
      <w:rFonts w:eastAsia="Times New Roman"/>
      <w:i/>
      <w:iCs/>
      <w:color w:val="404040" w:themeColor="text1" w:themeTint="BF"/>
      <w:lang w:eastAsia="zh-CN"/>
    </w:rPr>
  </w:style>
  <w:style w:type="paragraph" w:styleId="Salutation">
    <w:name w:val="Salutation"/>
    <w:basedOn w:val="Normal"/>
    <w:next w:val="Normal"/>
    <w:link w:val="SalutationChar1"/>
    <w:rsid w:val="00491285"/>
  </w:style>
  <w:style w:type="character" w:customStyle="1" w:styleId="SalutationChar1">
    <w:name w:val="Salutation Char1"/>
    <w:basedOn w:val="DefaultParagraphFont"/>
    <w:link w:val="Salutation"/>
    <w:rsid w:val="00491285"/>
    <w:rPr>
      <w:rFonts w:eastAsia="Times New Roman"/>
      <w:lang w:eastAsia="zh-CN"/>
    </w:rPr>
  </w:style>
  <w:style w:type="paragraph" w:styleId="Signature">
    <w:name w:val="Signature"/>
    <w:basedOn w:val="Normal"/>
    <w:link w:val="SignatureChar1"/>
    <w:rsid w:val="00491285"/>
    <w:pPr>
      <w:spacing w:after="0"/>
      <w:ind w:left="4252"/>
    </w:pPr>
  </w:style>
  <w:style w:type="character" w:customStyle="1" w:styleId="SignatureChar1">
    <w:name w:val="Signature Char1"/>
    <w:basedOn w:val="DefaultParagraphFont"/>
    <w:link w:val="Signature"/>
    <w:rsid w:val="00491285"/>
    <w:rPr>
      <w:rFonts w:eastAsia="Times New Roman"/>
      <w:lang w:eastAsia="zh-CN"/>
    </w:rPr>
  </w:style>
  <w:style w:type="paragraph" w:styleId="Subtitle">
    <w:name w:val="Subtitle"/>
    <w:basedOn w:val="Normal"/>
    <w:next w:val="Normal"/>
    <w:link w:val="SubtitleChar1"/>
    <w:uiPriority w:val="11"/>
    <w:qFormat/>
    <w:rsid w:val="0049128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1">
    <w:name w:val="Subtitle Char1"/>
    <w:basedOn w:val="DefaultParagraphFont"/>
    <w:link w:val="Subtitle"/>
    <w:uiPriority w:val="11"/>
    <w:rsid w:val="00491285"/>
    <w:rPr>
      <w:rFonts w:asciiTheme="minorHAnsi" w:hAnsiTheme="minorHAnsi" w:cstheme="minorBidi"/>
      <w:color w:val="5A5A5A" w:themeColor="text1" w:themeTint="A5"/>
      <w:spacing w:val="15"/>
      <w:sz w:val="22"/>
      <w:szCs w:val="22"/>
      <w:lang w:eastAsia="zh-CN"/>
    </w:rPr>
  </w:style>
  <w:style w:type="paragraph" w:styleId="TableofAuthorities">
    <w:name w:val="table of authorities"/>
    <w:basedOn w:val="Normal"/>
    <w:next w:val="Normal"/>
    <w:rsid w:val="00491285"/>
    <w:pPr>
      <w:spacing w:after="0"/>
      <w:ind w:left="200" w:hanging="200"/>
    </w:pPr>
  </w:style>
  <w:style w:type="paragraph" w:styleId="TableofFigures">
    <w:name w:val="table of figures"/>
    <w:basedOn w:val="Normal"/>
    <w:next w:val="Normal"/>
    <w:rsid w:val="00491285"/>
    <w:pPr>
      <w:spacing w:after="0"/>
    </w:pPr>
  </w:style>
  <w:style w:type="paragraph" w:styleId="Title">
    <w:name w:val="Title"/>
    <w:basedOn w:val="Normal"/>
    <w:next w:val="Normal"/>
    <w:link w:val="TitleChar1"/>
    <w:qFormat/>
    <w:rsid w:val="00491285"/>
    <w:pPr>
      <w:spacing w:after="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491285"/>
    <w:rPr>
      <w:rFonts w:asciiTheme="majorHAnsi" w:eastAsiaTheme="majorEastAsia" w:hAnsiTheme="majorHAnsi" w:cstheme="majorBidi"/>
      <w:spacing w:val="-10"/>
      <w:kern w:val="28"/>
      <w:sz w:val="56"/>
      <w:szCs w:val="56"/>
      <w:lang w:eastAsia="zh-CN"/>
    </w:rPr>
  </w:style>
  <w:style w:type="paragraph" w:styleId="TOAHeading">
    <w:name w:val="toa heading"/>
    <w:basedOn w:val="Normal"/>
    <w:next w:val="Normal"/>
    <w:rsid w:val="00491285"/>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491285"/>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0.vsdx"/><Relationship Id="rId299" Type="http://schemas.openxmlformats.org/officeDocument/2006/relationships/image" Target="media/image147.emf"/><Relationship Id="rId303" Type="http://schemas.microsoft.com/office/2011/relationships/people" Target="people.xml"/><Relationship Id="rId21" Type="http://schemas.openxmlformats.org/officeDocument/2006/relationships/image" Target="media/image5.emf"/><Relationship Id="rId42" Type="http://schemas.openxmlformats.org/officeDocument/2006/relationships/oleObject" Target="embeddings/Microsoft_Visio_2003-2010_Drawing10.vsd"/><Relationship Id="rId63" Type="http://schemas.openxmlformats.org/officeDocument/2006/relationships/image" Target="media/image27.emf"/><Relationship Id="rId84" Type="http://schemas.openxmlformats.org/officeDocument/2006/relationships/oleObject" Target="embeddings/oleObject2.bin"/><Relationship Id="rId138" Type="http://schemas.openxmlformats.org/officeDocument/2006/relationships/image" Target="media/image65.emf"/><Relationship Id="rId159" Type="http://schemas.openxmlformats.org/officeDocument/2006/relationships/oleObject" Target="embeddings/oleObject23.bin"/><Relationship Id="rId170" Type="http://schemas.openxmlformats.org/officeDocument/2006/relationships/image" Target="media/image81.wmf"/><Relationship Id="rId191" Type="http://schemas.openxmlformats.org/officeDocument/2006/relationships/package" Target="embeddings/Microsoft_Visio_Drawing18.vsdx"/><Relationship Id="rId205" Type="http://schemas.openxmlformats.org/officeDocument/2006/relationships/oleObject" Target="embeddings/Microsoft_Visio_2003-2010_Drawing44.vsd"/><Relationship Id="rId226" Type="http://schemas.openxmlformats.org/officeDocument/2006/relationships/image" Target="media/image109.emf"/><Relationship Id="rId247" Type="http://schemas.openxmlformats.org/officeDocument/2006/relationships/image" Target="media/image121.emf"/><Relationship Id="rId107" Type="http://schemas.openxmlformats.org/officeDocument/2006/relationships/image" Target="media/image49.wmf"/><Relationship Id="rId268" Type="http://schemas.openxmlformats.org/officeDocument/2006/relationships/package" Target="embeddings/Microsoft_Visio_Drawing32.vsdx"/><Relationship Id="rId289" Type="http://schemas.openxmlformats.org/officeDocument/2006/relationships/image" Target="media/image142.emf"/><Relationship Id="rId11" Type="http://schemas.openxmlformats.org/officeDocument/2006/relationships/image" Target="media/image2.emf"/><Relationship Id="rId32" Type="http://schemas.openxmlformats.org/officeDocument/2006/relationships/oleObject" Target="embeddings/Microsoft_Visio_2003-2010_Drawing7.vsd"/><Relationship Id="rId53" Type="http://schemas.openxmlformats.org/officeDocument/2006/relationships/image" Target="media/image21.emf"/><Relationship Id="rId74" Type="http://schemas.openxmlformats.org/officeDocument/2006/relationships/oleObject" Target="embeddings/Microsoft_Visio_2003-2010_Drawing19.vsd"/><Relationship Id="rId128" Type="http://schemas.openxmlformats.org/officeDocument/2006/relationships/image" Target="media/image60.emf"/><Relationship Id="rId149" Type="http://schemas.openxmlformats.org/officeDocument/2006/relationships/oleObject" Target="embeddings/oleObject19.bin"/><Relationship Id="rId5" Type="http://schemas.openxmlformats.org/officeDocument/2006/relationships/settings" Target="settings.xml"/><Relationship Id="rId95" Type="http://schemas.openxmlformats.org/officeDocument/2006/relationships/image" Target="media/image43.wmf"/><Relationship Id="rId160" Type="http://schemas.openxmlformats.org/officeDocument/2006/relationships/image" Target="media/image76.wmf"/><Relationship Id="rId181" Type="http://schemas.openxmlformats.org/officeDocument/2006/relationships/oleObject" Target="embeddings/Microsoft_Visio_2003-2010_Drawing36.vsd"/><Relationship Id="rId216" Type="http://schemas.openxmlformats.org/officeDocument/2006/relationships/image" Target="media/image104.emf"/><Relationship Id="rId237" Type="http://schemas.openxmlformats.org/officeDocument/2006/relationships/image" Target="media/image116.emf"/><Relationship Id="rId258" Type="http://schemas.openxmlformats.org/officeDocument/2006/relationships/package" Target="embeddings/Microsoft_Visio_Drawing27.vsdx"/><Relationship Id="rId279" Type="http://schemas.openxmlformats.org/officeDocument/2006/relationships/image" Target="media/image137.wmf"/><Relationship Id="rId22" Type="http://schemas.openxmlformats.org/officeDocument/2006/relationships/oleObject" Target="embeddings/Microsoft_Visio_2003-2010_Drawing2.vsd"/><Relationship Id="rId43" Type="http://schemas.openxmlformats.org/officeDocument/2006/relationships/image" Target="media/image16.emf"/><Relationship Id="rId64" Type="http://schemas.openxmlformats.org/officeDocument/2006/relationships/oleObject" Target="embeddings/Microsoft_Visio_2003-2010_Drawing14.vsd"/><Relationship Id="rId118" Type="http://schemas.openxmlformats.org/officeDocument/2006/relationships/image" Target="media/image55.emf"/><Relationship Id="rId139" Type="http://schemas.openxmlformats.org/officeDocument/2006/relationships/oleObject" Target="embeddings/Microsoft_Visio_2003-2010_Drawing30.vsd"/><Relationship Id="rId290" Type="http://schemas.openxmlformats.org/officeDocument/2006/relationships/oleObject" Target="embeddings/Microsoft_Visio_2003-2010_Drawing64.vsd"/><Relationship Id="rId304" Type="http://schemas.openxmlformats.org/officeDocument/2006/relationships/theme" Target="theme/theme1.xml"/><Relationship Id="rId85" Type="http://schemas.openxmlformats.org/officeDocument/2006/relationships/image" Target="media/image38.wmf"/><Relationship Id="rId150" Type="http://schemas.openxmlformats.org/officeDocument/2006/relationships/image" Target="media/image71.wmf"/><Relationship Id="rId171" Type="http://schemas.openxmlformats.org/officeDocument/2006/relationships/oleObject" Target="embeddings/oleObject29.bin"/><Relationship Id="rId192" Type="http://schemas.openxmlformats.org/officeDocument/2006/relationships/image" Target="media/image92.emf"/><Relationship Id="rId206" Type="http://schemas.openxmlformats.org/officeDocument/2006/relationships/image" Target="media/image99.emf"/><Relationship Id="rId227" Type="http://schemas.openxmlformats.org/officeDocument/2006/relationships/oleObject" Target="embeddings/Microsoft_Visio_2003-2010_Drawing52.vsd"/><Relationship Id="rId248" Type="http://schemas.openxmlformats.org/officeDocument/2006/relationships/oleObject" Target="embeddings/Microsoft_Visio_2003-2010_Drawing58.vsd"/><Relationship Id="rId269" Type="http://schemas.openxmlformats.org/officeDocument/2006/relationships/image" Target="media/image132.emf"/><Relationship Id="rId12" Type="http://schemas.openxmlformats.org/officeDocument/2006/relationships/package" Target="embeddings/Microsoft_Visio_Drawing.vsdx"/><Relationship Id="rId33" Type="http://schemas.openxmlformats.org/officeDocument/2006/relationships/image" Target="media/image11.emf"/><Relationship Id="rId108" Type="http://schemas.openxmlformats.org/officeDocument/2006/relationships/oleObject" Target="embeddings/oleObject14.bin"/><Relationship Id="rId129" Type="http://schemas.openxmlformats.org/officeDocument/2006/relationships/oleObject" Target="embeddings/Microsoft_Visio_2003-2010_Drawing27.vsd"/><Relationship Id="rId280" Type="http://schemas.openxmlformats.org/officeDocument/2006/relationships/oleObject" Target="embeddings/oleObject33.bin"/><Relationship Id="rId54" Type="http://schemas.openxmlformats.org/officeDocument/2006/relationships/package" Target="embeddings/Microsoft_Visio_Drawing8.vsdx"/><Relationship Id="rId75" Type="http://schemas.openxmlformats.org/officeDocument/2006/relationships/image" Target="media/image33.emf"/><Relationship Id="rId96" Type="http://schemas.openxmlformats.org/officeDocument/2006/relationships/oleObject" Target="embeddings/oleObject8.bin"/><Relationship Id="rId140" Type="http://schemas.openxmlformats.org/officeDocument/2006/relationships/image" Target="media/image66.emf"/><Relationship Id="rId161" Type="http://schemas.openxmlformats.org/officeDocument/2006/relationships/oleObject" Target="embeddings/oleObject24.bin"/><Relationship Id="rId182" Type="http://schemas.openxmlformats.org/officeDocument/2006/relationships/image" Target="media/image87.emf"/><Relationship Id="rId217" Type="http://schemas.openxmlformats.org/officeDocument/2006/relationships/oleObject" Target="embeddings/Microsoft_Visio_2003-2010_Drawing48.vsd"/><Relationship Id="rId6" Type="http://schemas.openxmlformats.org/officeDocument/2006/relationships/webSettings" Target="webSettings.xml"/><Relationship Id="rId238" Type="http://schemas.openxmlformats.org/officeDocument/2006/relationships/oleObject" Target="embeddings/Microsoft_Visio_2003-2010_Drawing53.vsd"/><Relationship Id="rId259" Type="http://schemas.openxmlformats.org/officeDocument/2006/relationships/image" Target="media/image127.emf"/><Relationship Id="rId23" Type="http://schemas.openxmlformats.org/officeDocument/2006/relationships/image" Target="media/image6.emf"/><Relationship Id="rId119" Type="http://schemas.openxmlformats.org/officeDocument/2006/relationships/oleObject" Target="embeddings/Microsoft_Visio_2003-2010_Drawing24.vsd"/><Relationship Id="rId270" Type="http://schemas.openxmlformats.org/officeDocument/2006/relationships/oleObject" Target="embeddings/Microsoft_Visio_2003-2010_Drawing61.vsd"/><Relationship Id="rId291" Type="http://schemas.openxmlformats.org/officeDocument/2006/relationships/image" Target="media/image143.emf"/><Relationship Id="rId44" Type="http://schemas.openxmlformats.org/officeDocument/2006/relationships/package" Target="embeddings/Microsoft_Visio_Drawing3.vsdx"/><Relationship Id="rId65" Type="http://schemas.openxmlformats.org/officeDocument/2006/relationships/image" Target="media/image28.emf"/><Relationship Id="rId86" Type="http://schemas.openxmlformats.org/officeDocument/2006/relationships/oleObject" Target="embeddings/oleObject3.bin"/><Relationship Id="rId130" Type="http://schemas.openxmlformats.org/officeDocument/2006/relationships/image" Target="media/image61.emf"/><Relationship Id="rId151" Type="http://schemas.openxmlformats.org/officeDocument/2006/relationships/oleObject" Target="embeddings/oleObject20.bin"/><Relationship Id="rId172" Type="http://schemas.openxmlformats.org/officeDocument/2006/relationships/image" Target="media/image82.wmf"/><Relationship Id="rId193" Type="http://schemas.openxmlformats.org/officeDocument/2006/relationships/oleObject" Target="embeddings/Microsoft_Visio_2003-2010_Drawing39.vsd"/><Relationship Id="rId207" Type="http://schemas.openxmlformats.org/officeDocument/2006/relationships/package" Target="embeddings/Microsoft_Visio_Drawing20.vsdx"/><Relationship Id="rId228" Type="http://schemas.openxmlformats.org/officeDocument/2006/relationships/image" Target="media/image110.emf"/><Relationship Id="rId249" Type="http://schemas.openxmlformats.org/officeDocument/2006/relationships/image" Target="media/image122.emf"/><Relationship Id="rId13" Type="http://schemas.openxmlformats.org/officeDocument/2006/relationships/footer" Target="footer1.xml"/><Relationship Id="rId109" Type="http://schemas.openxmlformats.org/officeDocument/2006/relationships/image" Target="media/image50.wmf"/><Relationship Id="rId260" Type="http://schemas.openxmlformats.org/officeDocument/2006/relationships/package" Target="embeddings/Microsoft_Visio_Drawing28.vsdx"/><Relationship Id="rId281" Type="http://schemas.openxmlformats.org/officeDocument/2006/relationships/image" Target="media/image138.wmf"/><Relationship Id="rId34" Type="http://schemas.openxmlformats.org/officeDocument/2006/relationships/oleObject" Target="embeddings/Microsoft_Visio_2003-2010_Drawing8.vsd"/><Relationship Id="rId55" Type="http://schemas.openxmlformats.org/officeDocument/2006/relationships/image" Target="media/image22.emf"/><Relationship Id="rId76" Type="http://schemas.openxmlformats.org/officeDocument/2006/relationships/oleObject" Target="embeddings/Microsoft_Visio_2003-2010_Drawing20.vsd"/><Relationship Id="rId97" Type="http://schemas.openxmlformats.org/officeDocument/2006/relationships/image" Target="media/image44.wmf"/><Relationship Id="rId120" Type="http://schemas.openxmlformats.org/officeDocument/2006/relationships/image" Target="media/image56.wmf"/><Relationship Id="rId141" Type="http://schemas.openxmlformats.org/officeDocument/2006/relationships/oleObject" Target="embeddings/Microsoft_Visio_2003-2010_Drawing31.vsd"/><Relationship Id="rId7" Type="http://schemas.openxmlformats.org/officeDocument/2006/relationships/footnotes" Target="footnotes.xml"/><Relationship Id="rId162" Type="http://schemas.openxmlformats.org/officeDocument/2006/relationships/image" Target="media/image77.wmf"/><Relationship Id="rId183" Type="http://schemas.openxmlformats.org/officeDocument/2006/relationships/oleObject" Target="embeddings/Microsoft_Visio_2003-2010_Drawing37.vsd"/><Relationship Id="rId218" Type="http://schemas.openxmlformats.org/officeDocument/2006/relationships/image" Target="media/image105.emf"/><Relationship Id="rId239" Type="http://schemas.openxmlformats.org/officeDocument/2006/relationships/image" Target="media/image117.emf"/><Relationship Id="rId2" Type="http://schemas.openxmlformats.org/officeDocument/2006/relationships/customXml" Target="../customXml/item1.xml"/><Relationship Id="rId29" Type="http://schemas.openxmlformats.org/officeDocument/2006/relationships/image" Target="media/image9.emf"/><Relationship Id="rId250" Type="http://schemas.openxmlformats.org/officeDocument/2006/relationships/oleObject" Target="embeddings/Microsoft_Visio_2003-2010_Drawing59.vsd"/><Relationship Id="rId255" Type="http://schemas.openxmlformats.org/officeDocument/2006/relationships/image" Target="media/image125.emf"/><Relationship Id="rId271" Type="http://schemas.openxmlformats.org/officeDocument/2006/relationships/image" Target="media/image133.emf"/><Relationship Id="rId276" Type="http://schemas.openxmlformats.org/officeDocument/2006/relationships/oleObject" Target="embeddings/oleObject31.bin"/><Relationship Id="rId292" Type="http://schemas.openxmlformats.org/officeDocument/2006/relationships/package" Target="embeddings/Microsoft_Visio_Drawing33.vsdx"/><Relationship Id="rId297" Type="http://schemas.openxmlformats.org/officeDocument/2006/relationships/image" Target="media/image146.emf"/><Relationship Id="rId24" Type="http://schemas.openxmlformats.org/officeDocument/2006/relationships/oleObject" Target="embeddings/Microsoft_Visio_2003-2010_Drawing3.vsd"/><Relationship Id="rId40" Type="http://schemas.openxmlformats.org/officeDocument/2006/relationships/package" Target="embeddings/Microsoft_Visio_Drawing2.vsdx"/><Relationship Id="rId45" Type="http://schemas.openxmlformats.org/officeDocument/2006/relationships/image" Target="media/image17.emf"/><Relationship Id="rId66" Type="http://schemas.openxmlformats.org/officeDocument/2006/relationships/oleObject" Target="embeddings/Microsoft_Visio_2003-2010_Drawing15.vsd"/><Relationship Id="rId87" Type="http://schemas.openxmlformats.org/officeDocument/2006/relationships/image" Target="media/image39.wmf"/><Relationship Id="rId110" Type="http://schemas.openxmlformats.org/officeDocument/2006/relationships/oleObject" Target="embeddings/oleObject15.bin"/><Relationship Id="rId115" Type="http://schemas.openxmlformats.org/officeDocument/2006/relationships/image" Target="media/image53.png"/><Relationship Id="rId131" Type="http://schemas.openxmlformats.org/officeDocument/2006/relationships/oleObject" Target="embeddings/Microsoft_Visio_2003-2010_Drawing28.vsd"/><Relationship Id="rId136" Type="http://schemas.openxmlformats.org/officeDocument/2006/relationships/image" Target="media/image64.emf"/><Relationship Id="rId157" Type="http://schemas.openxmlformats.org/officeDocument/2006/relationships/oleObject" Target="embeddings/oleObject22.bin"/><Relationship Id="rId178" Type="http://schemas.openxmlformats.org/officeDocument/2006/relationships/image" Target="media/image85.emf"/><Relationship Id="rId301" Type="http://schemas.openxmlformats.org/officeDocument/2006/relationships/footer" Target="footer4.xml"/><Relationship Id="rId61" Type="http://schemas.openxmlformats.org/officeDocument/2006/relationships/image" Target="media/image26.emf"/><Relationship Id="rId82" Type="http://schemas.openxmlformats.org/officeDocument/2006/relationships/oleObject" Target="embeddings/Microsoft_Visio_2003-2010_Drawing23.vsd"/><Relationship Id="rId152" Type="http://schemas.openxmlformats.org/officeDocument/2006/relationships/image" Target="media/image72.emf"/><Relationship Id="rId173" Type="http://schemas.openxmlformats.org/officeDocument/2006/relationships/oleObject" Target="embeddings/oleObject30.bin"/><Relationship Id="rId194" Type="http://schemas.openxmlformats.org/officeDocument/2006/relationships/image" Target="media/image93.emf"/><Relationship Id="rId199" Type="http://schemas.openxmlformats.org/officeDocument/2006/relationships/oleObject" Target="embeddings/Microsoft_Visio_2003-2010_Drawing42.vsd"/><Relationship Id="rId203" Type="http://schemas.openxmlformats.org/officeDocument/2006/relationships/package" Target="embeddings/Microsoft_Visio_Drawing19.vsdx"/><Relationship Id="rId208" Type="http://schemas.openxmlformats.org/officeDocument/2006/relationships/image" Target="media/image100.emf"/><Relationship Id="rId229" Type="http://schemas.openxmlformats.org/officeDocument/2006/relationships/package" Target="embeddings/Microsoft_Visio_Drawing22.vsdx"/><Relationship Id="rId19" Type="http://schemas.openxmlformats.org/officeDocument/2006/relationships/image" Target="media/image4.emf"/><Relationship Id="rId224" Type="http://schemas.openxmlformats.org/officeDocument/2006/relationships/image" Target="media/image108.emf"/><Relationship Id="rId240" Type="http://schemas.openxmlformats.org/officeDocument/2006/relationships/oleObject" Target="embeddings/Microsoft_Visio_2003-2010_Drawing54.vsd"/><Relationship Id="rId245" Type="http://schemas.openxmlformats.org/officeDocument/2006/relationships/image" Target="media/image120.emf"/><Relationship Id="rId261" Type="http://schemas.openxmlformats.org/officeDocument/2006/relationships/image" Target="media/image128.emf"/><Relationship Id="rId266" Type="http://schemas.openxmlformats.org/officeDocument/2006/relationships/package" Target="embeddings/Microsoft_Visio_Drawing31.vsdx"/><Relationship Id="rId287" Type="http://schemas.openxmlformats.org/officeDocument/2006/relationships/image" Target="media/image141.wmf"/><Relationship Id="rId14" Type="http://schemas.openxmlformats.org/officeDocument/2006/relationships/footer" Target="footer2.xml"/><Relationship Id="rId30" Type="http://schemas.openxmlformats.org/officeDocument/2006/relationships/oleObject" Target="embeddings/Microsoft_Visio_2003-2010_Drawing6.vsd"/><Relationship Id="rId35" Type="http://schemas.openxmlformats.org/officeDocument/2006/relationships/image" Target="media/image12.emf"/><Relationship Id="rId56" Type="http://schemas.openxmlformats.org/officeDocument/2006/relationships/oleObject" Target="embeddings/Microsoft_Visio_2003-2010_Drawing11.vsd"/><Relationship Id="rId77" Type="http://schemas.openxmlformats.org/officeDocument/2006/relationships/image" Target="media/image34.emf"/><Relationship Id="rId100" Type="http://schemas.openxmlformats.org/officeDocument/2006/relationships/oleObject" Target="embeddings/oleObject10.bin"/><Relationship Id="rId105" Type="http://schemas.openxmlformats.org/officeDocument/2006/relationships/image" Target="media/image48.wmf"/><Relationship Id="rId126" Type="http://schemas.openxmlformats.org/officeDocument/2006/relationships/image" Target="media/image59.emf"/><Relationship Id="rId147" Type="http://schemas.openxmlformats.org/officeDocument/2006/relationships/package" Target="embeddings/Microsoft_Visio_Drawing14.vsdx"/><Relationship Id="rId168" Type="http://schemas.openxmlformats.org/officeDocument/2006/relationships/image" Target="media/image80.wmf"/><Relationship Id="rId282" Type="http://schemas.openxmlformats.org/officeDocument/2006/relationships/oleObject" Target="embeddings/oleObject34.bin"/><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oleObject" Target="embeddings/Microsoft_Visio_2003-2010_Drawing18.vsd"/><Relationship Id="rId93" Type="http://schemas.openxmlformats.org/officeDocument/2006/relationships/image" Target="media/image42.wmf"/><Relationship Id="rId98" Type="http://schemas.openxmlformats.org/officeDocument/2006/relationships/oleObject" Target="embeddings/oleObject9.bin"/><Relationship Id="rId121" Type="http://schemas.openxmlformats.org/officeDocument/2006/relationships/oleObject" Target="embeddings/Microsoft_Visio_2003-2010_Drawing25.vsd"/><Relationship Id="rId142" Type="http://schemas.openxmlformats.org/officeDocument/2006/relationships/image" Target="media/image67.emf"/><Relationship Id="rId163" Type="http://schemas.openxmlformats.org/officeDocument/2006/relationships/oleObject" Target="embeddings/oleObject25.bin"/><Relationship Id="rId184" Type="http://schemas.openxmlformats.org/officeDocument/2006/relationships/image" Target="media/image88.emf"/><Relationship Id="rId189" Type="http://schemas.openxmlformats.org/officeDocument/2006/relationships/package" Target="embeddings/Microsoft_Visio_Drawing17.vsdx"/><Relationship Id="rId219" Type="http://schemas.openxmlformats.org/officeDocument/2006/relationships/oleObject" Target="embeddings/Microsoft_Visio_2003-2010_Drawing49.vsd"/><Relationship Id="rId3" Type="http://schemas.openxmlformats.org/officeDocument/2006/relationships/numbering" Target="numbering.xml"/><Relationship Id="rId214" Type="http://schemas.openxmlformats.org/officeDocument/2006/relationships/image" Target="media/image103.emf"/><Relationship Id="rId230" Type="http://schemas.openxmlformats.org/officeDocument/2006/relationships/image" Target="media/image111.emf"/><Relationship Id="rId235" Type="http://schemas.openxmlformats.org/officeDocument/2006/relationships/image" Target="media/image114.png"/><Relationship Id="rId251" Type="http://schemas.openxmlformats.org/officeDocument/2006/relationships/image" Target="media/image123.emf"/><Relationship Id="rId256" Type="http://schemas.openxmlformats.org/officeDocument/2006/relationships/package" Target="embeddings/Microsoft_Visio_Drawing26.vsdx"/><Relationship Id="rId277" Type="http://schemas.openxmlformats.org/officeDocument/2006/relationships/image" Target="media/image136.wmf"/><Relationship Id="rId298" Type="http://schemas.openxmlformats.org/officeDocument/2006/relationships/package" Target="embeddings/Microsoft_Visio_Drawing35.vsdx"/><Relationship Id="rId25" Type="http://schemas.openxmlformats.org/officeDocument/2006/relationships/image" Target="media/image7.emf"/><Relationship Id="rId46" Type="http://schemas.openxmlformats.org/officeDocument/2006/relationships/package" Target="embeddings/Microsoft_Visio_Drawing4.vsdx"/><Relationship Id="rId67" Type="http://schemas.openxmlformats.org/officeDocument/2006/relationships/image" Target="media/image29.emf"/><Relationship Id="rId116" Type="http://schemas.openxmlformats.org/officeDocument/2006/relationships/image" Target="media/image54.emf"/><Relationship Id="rId137" Type="http://schemas.openxmlformats.org/officeDocument/2006/relationships/oleObject" Target="embeddings/Microsoft_Visio_2003-2010_Drawing29.vsd"/><Relationship Id="rId158" Type="http://schemas.openxmlformats.org/officeDocument/2006/relationships/image" Target="media/image75.wmf"/><Relationship Id="rId272" Type="http://schemas.openxmlformats.org/officeDocument/2006/relationships/oleObject" Target="embeddings/Microsoft_Visio_2003-2010_Drawing62.vsd"/><Relationship Id="rId293" Type="http://schemas.openxmlformats.org/officeDocument/2006/relationships/image" Target="media/image144.emf"/><Relationship Id="rId302" Type="http://schemas.openxmlformats.org/officeDocument/2006/relationships/fontTable" Target="fontTable.xml"/><Relationship Id="rId20" Type="http://schemas.openxmlformats.org/officeDocument/2006/relationships/oleObject" Target="embeddings/Microsoft_Visio_2003-2010_Drawing1.vsd"/><Relationship Id="rId41" Type="http://schemas.openxmlformats.org/officeDocument/2006/relationships/image" Target="media/image15.emf"/><Relationship Id="rId62" Type="http://schemas.openxmlformats.org/officeDocument/2006/relationships/oleObject" Target="embeddings/Microsoft_Visio_2003-2010_Drawing13.vsd"/><Relationship Id="rId83" Type="http://schemas.openxmlformats.org/officeDocument/2006/relationships/image" Target="media/image37.wmf"/><Relationship Id="rId88" Type="http://schemas.openxmlformats.org/officeDocument/2006/relationships/oleObject" Target="embeddings/oleObject4.bin"/><Relationship Id="rId111" Type="http://schemas.openxmlformats.org/officeDocument/2006/relationships/image" Target="media/image51.wmf"/><Relationship Id="rId132" Type="http://schemas.openxmlformats.org/officeDocument/2006/relationships/image" Target="media/image62.emf"/><Relationship Id="rId153" Type="http://schemas.openxmlformats.org/officeDocument/2006/relationships/package" Target="embeddings/Microsoft_Visio_Drawing15.vsdx"/><Relationship Id="rId174" Type="http://schemas.openxmlformats.org/officeDocument/2006/relationships/image" Target="media/image83.emf"/><Relationship Id="rId179" Type="http://schemas.openxmlformats.org/officeDocument/2006/relationships/oleObject" Target="embeddings/Microsoft_Visio_2003-2010_Drawing35.vsd"/><Relationship Id="rId195" Type="http://schemas.openxmlformats.org/officeDocument/2006/relationships/oleObject" Target="embeddings/Microsoft_Visio_2003-2010_Drawing40.vsd"/><Relationship Id="rId209" Type="http://schemas.openxmlformats.org/officeDocument/2006/relationships/oleObject" Target="embeddings/Microsoft_Visio_2003-2010_Drawing45.vsd"/><Relationship Id="rId190" Type="http://schemas.openxmlformats.org/officeDocument/2006/relationships/image" Target="media/image91.emf"/><Relationship Id="rId204" Type="http://schemas.openxmlformats.org/officeDocument/2006/relationships/image" Target="media/image98.emf"/><Relationship Id="rId220" Type="http://schemas.openxmlformats.org/officeDocument/2006/relationships/image" Target="media/image106.emf"/><Relationship Id="rId225" Type="http://schemas.openxmlformats.org/officeDocument/2006/relationships/package" Target="embeddings/Microsoft_Word_Document.docx"/><Relationship Id="rId241" Type="http://schemas.openxmlformats.org/officeDocument/2006/relationships/image" Target="media/image118.emf"/><Relationship Id="rId246" Type="http://schemas.openxmlformats.org/officeDocument/2006/relationships/oleObject" Target="embeddings/Microsoft_Visio_2003-2010_Drawing57.vsd"/><Relationship Id="rId267" Type="http://schemas.openxmlformats.org/officeDocument/2006/relationships/image" Target="media/image131.emf"/><Relationship Id="rId288" Type="http://schemas.openxmlformats.org/officeDocument/2006/relationships/oleObject" Target="embeddings/oleObject37.bin"/><Relationship Id="rId15" Type="http://schemas.openxmlformats.org/officeDocument/2006/relationships/header" Target="header1.xml"/><Relationship Id="rId36" Type="http://schemas.openxmlformats.org/officeDocument/2006/relationships/oleObject" Target="embeddings/Microsoft_Visio_2003-2010_Drawing9.vsd"/><Relationship Id="rId57" Type="http://schemas.openxmlformats.org/officeDocument/2006/relationships/image" Target="media/image23.wmf"/><Relationship Id="rId106" Type="http://schemas.openxmlformats.org/officeDocument/2006/relationships/oleObject" Target="embeddings/oleObject13.bin"/><Relationship Id="rId127" Type="http://schemas.openxmlformats.org/officeDocument/2006/relationships/oleObject" Target="embeddings/Microsoft_Visio_2003-2010_Drawing26.vsd"/><Relationship Id="rId262" Type="http://schemas.openxmlformats.org/officeDocument/2006/relationships/package" Target="embeddings/Microsoft_Visio_Drawing29.vsdx"/><Relationship Id="rId283" Type="http://schemas.openxmlformats.org/officeDocument/2006/relationships/image" Target="media/image139.wmf"/><Relationship Id="rId10" Type="http://schemas.openxmlformats.org/officeDocument/2006/relationships/oleObject" Target="embeddings/oleObject1.bin"/><Relationship Id="rId31" Type="http://schemas.openxmlformats.org/officeDocument/2006/relationships/image" Target="media/image10.emf"/><Relationship Id="rId52" Type="http://schemas.openxmlformats.org/officeDocument/2006/relationships/package" Target="embeddings/Microsoft_Visio_Drawing7.vsdx"/><Relationship Id="rId73" Type="http://schemas.openxmlformats.org/officeDocument/2006/relationships/image" Target="media/image32.emf"/><Relationship Id="rId78" Type="http://schemas.openxmlformats.org/officeDocument/2006/relationships/oleObject" Target="embeddings/Microsoft_Visio_2003-2010_Drawing21.vsd"/><Relationship Id="rId94" Type="http://schemas.openxmlformats.org/officeDocument/2006/relationships/oleObject" Target="embeddings/oleObject7.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7.wmf"/><Relationship Id="rId143" Type="http://schemas.openxmlformats.org/officeDocument/2006/relationships/oleObject" Target="embeddings/Microsoft_Visio_2003-2010_Drawing32.vsd"/><Relationship Id="rId148" Type="http://schemas.openxmlformats.org/officeDocument/2006/relationships/image" Target="media/image70.wmf"/><Relationship Id="rId164" Type="http://schemas.openxmlformats.org/officeDocument/2006/relationships/image" Target="media/image78.wmf"/><Relationship Id="rId169" Type="http://schemas.openxmlformats.org/officeDocument/2006/relationships/oleObject" Target="embeddings/oleObject28.bin"/><Relationship Id="rId185" Type="http://schemas.openxmlformats.org/officeDocument/2006/relationships/oleObject" Target="embeddings/Microsoft_Visio_2003-2010_Drawing38.vsd"/><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86.emf"/><Relationship Id="rId210" Type="http://schemas.openxmlformats.org/officeDocument/2006/relationships/image" Target="media/image101.emf"/><Relationship Id="rId215" Type="http://schemas.openxmlformats.org/officeDocument/2006/relationships/oleObject" Target="embeddings/Microsoft_Visio_2003-2010_Drawing47.vsd"/><Relationship Id="rId236" Type="http://schemas.openxmlformats.org/officeDocument/2006/relationships/image" Target="media/image115.png"/><Relationship Id="rId257" Type="http://schemas.openxmlformats.org/officeDocument/2006/relationships/image" Target="media/image126.emf"/><Relationship Id="rId278" Type="http://schemas.openxmlformats.org/officeDocument/2006/relationships/oleObject" Target="embeddings/oleObject32.bin"/><Relationship Id="rId26" Type="http://schemas.openxmlformats.org/officeDocument/2006/relationships/oleObject" Target="embeddings/Microsoft_Visio_2003-2010_Drawing4.vsd"/><Relationship Id="rId231" Type="http://schemas.openxmlformats.org/officeDocument/2006/relationships/package" Target="embeddings/Microsoft_Visio_Drawing23.vsdx"/><Relationship Id="rId252" Type="http://schemas.openxmlformats.org/officeDocument/2006/relationships/oleObject" Target="embeddings/Microsoft_Visio_2003-2010_Drawing60.vsd"/><Relationship Id="rId273" Type="http://schemas.openxmlformats.org/officeDocument/2006/relationships/image" Target="media/image134.emf"/><Relationship Id="rId294" Type="http://schemas.openxmlformats.org/officeDocument/2006/relationships/oleObject" Target="embeddings/Microsoft_Visio_2003-2010_Drawing65.vsd"/><Relationship Id="rId47" Type="http://schemas.openxmlformats.org/officeDocument/2006/relationships/image" Target="media/image18.emf"/><Relationship Id="rId68" Type="http://schemas.openxmlformats.org/officeDocument/2006/relationships/oleObject" Target="embeddings/Microsoft_Visio_2003-2010_Drawing16.vsd"/><Relationship Id="rId89" Type="http://schemas.openxmlformats.org/officeDocument/2006/relationships/image" Target="media/image40.wmf"/><Relationship Id="rId112" Type="http://schemas.openxmlformats.org/officeDocument/2006/relationships/oleObject" Target="embeddings/oleObject16.bin"/><Relationship Id="rId133" Type="http://schemas.openxmlformats.org/officeDocument/2006/relationships/package" Target="embeddings/Microsoft_Visio_Drawing11.vsdx"/><Relationship Id="rId154" Type="http://schemas.openxmlformats.org/officeDocument/2006/relationships/image" Target="media/image73.wmf"/><Relationship Id="rId175" Type="http://schemas.openxmlformats.org/officeDocument/2006/relationships/oleObject" Target="embeddings/Microsoft_Visio_2003-2010_Drawing33.vsd"/><Relationship Id="rId196" Type="http://schemas.openxmlformats.org/officeDocument/2006/relationships/image" Target="media/image94.emf"/><Relationship Id="rId200" Type="http://schemas.openxmlformats.org/officeDocument/2006/relationships/image" Target="media/image96.emf"/><Relationship Id="rId16" Type="http://schemas.openxmlformats.org/officeDocument/2006/relationships/footer" Target="footer3.xml"/><Relationship Id="rId221" Type="http://schemas.openxmlformats.org/officeDocument/2006/relationships/oleObject" Target="embeddings/Microsoft_Visio_2003-2010_Drawing50.vsd"/><Relationship Id="rId242" Type="http://schemas.openxmlformats.org/officeDocument/2006/relationships/oleObject" Target="embeddings/Microsoft_Visio_2003-2010_Drawing55.vsd"/><Relationship Id="rId263" Type="http://schemas.openxmlformats.org/officeDocument/2006/relationships/image" Target="media/image129.emf"/><Relationship Id="rId284" Type="http://schemas.openxmlformats.org/officeDocument/2006/relationships/oleObject" Target="embeddings/oleObject35.bin"/><Relationship Id="rId37" Type="http://schemas.openxmlformats.org/officeDocument/2006/relationships/image" Target="media/image13.emf"/><Relationship Id="rId58" Type="http://schemas.openxmlformats.org/officeDocument/2006/relationships/image" Target="media/image24.wmf"/><Relationship Id="rId79" Type="http://schemas.openxmlformats.org/officeDocument/2006/relationships/image" Target="media/image35.emf"/><Relationship Id="rId102" Type="http://schemas.openxmlformats.org/officeDocument/2006/relationships/oleObject" Target="embeddings/oleObject11.bin"/><Relationship Id="rId123" Type="http://schemas.openxmlformats.org/officeDocument/2006/relationships/oleObject" Target="embeddings/oleObject17.bin"/><Relationship Id="rId144" Type="http://schemas.openxmlformats.org/officeDocument/2006/relationships/image" Target="media/image68.emf"/><Relationship Id="rId90" Type="http://schemas.openxmlformats.org/officeDocument/2006/relationships/oleObject" Target="embeddings/oleObject5.bin"/><Relationship Id="rId165" Type="http://schemas.openxmlformats.org/officeDocument/2006/relationships/oleObject" Target="embeddings/oleObject26.bin"/><Relationship Id="rId186" Type="http://schemas.openxmlformats.org/officeDocument/2006/relationships/image" Target="media/image89.emf"/><Relationship Id="rId211" Type="http://schemas.openxmlformats.org/officeDocument/2006/relationships/oleObject" Target="embeddings/Microsoft_Visio_2003-2010_Drawing46.vsd"/><Relationship Id="rId232" Type="http://schemas.openxmlformats.org/officeDocument/2006/relationships/image" Target="media/image112.emf"/><Relationship Id="rId253" Type="http://schemas.openxmlformats.org/officeDocument/2006/relationships/image" Target="media/image124.emf"/><Relationship Id="rId274" Type="http://schemas.openxmlformats.org/officeDocument/2006/relationships/oleObject" Target="embeddings/Microsoft_Visio_2003-2010_Drawing63.vsd"/><Relationship Id="rId295" Type="http://schemas.openxmlformats.org/officeDocument/2006/relationships/image" Target="media/image145.emf"/><Relationship Id="rId27" Type="http://schemas.openxmlformats.org/officeDocument/2006/relationships/image" Target="media/image8.emf"/><Relationship Id="rId48" Type="http://schemas.openxmlformats.org/officeDocument/2006/relationships/package" Target="embeddings/Microsoft_Visio_Drawing5.vsdx"/><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image" Target="media/image63.emf"/><Relationship Id="rId80" Type="http://schemas.openxmlformats.org/officeDocument/2006/relationships/oleObject" Target="embeddings/Microsoft_Visio_2003-2010_Drawing22.vsd"/><Relationship Id="rId155" Type="http://schemas.openxmlformats.org/officeDocument/2006/relationships/oleObject" Target="embeddings/oleObject21.bin"/><Relationship Id="rId176" Type="http://schemas.openxmlformats.org/officeDocument/2006/relationships/image" Target="media/image84.emf"/><Relationship Id="rId197" Type="http://schemas.openxmlformats.org/officeDocument/2006/relationships/oleObject" Target="embeddings/Microsoft_Visio_2003-2010_Drawing41.vsd"/><Relationship Id="rId201" Type="http://schemas.openxmlformats.org/officeDocument/2006/relationships/oleObject" Target="embeddings/Microsoft_Visio_2003-2010_Drawing43.vsd"/><Relationship Id="rId222" Type="http://schemas.openxmlformats.org/officeDocument/2006/relationships/image" Target="media/image107.emf"/><Relationship Id="rId243" Type="http://schemas.openxmlformats.org/officeDocument/2006/relationships/image" Target="media/image119.emf"/><Relationship Id="rId264" Type="http://schemas.openxmlformats.org/officeDocument/2006/relationships/package" Target="embeddings/Microsoft_Visio_Drawing30.vsdx"/><Relationship Id="rId285" Type="http://schemas.openxmlformats.org/officeDocument/2006/relationships/image" Target="media/image140.wmf"/><Relationship Id="rId17" Type="http://schemas.openxmlformats.org/officeDocument/2006/relationships/image" Target="media/image3.emf"/><Relationship Id="rId38" Type="http://schemas.openxmlformats.org/officeDocument/2006/relationships/package" Target="embeddings/Microsoft_Visio_Drawing1.vsdx"/><Relationship Id="rId59" Type="http://schemas.openxmlformats.org/officeDocument/2006/relationships/image" Target="media/image25.emf"/><Relationship Id="rId103" Type="http://schemas.openxmlformats.org/officeDocument/2006/relationships/image" Target="media/image47.wmf"/><Relationship Id="rId124" Type="http://schemas.openxmlformats.org/officeDocument/2006/relationships/image" Target="media/image58.wmf"/><Relationship Id="rId70" Type="http://schemas.openxmlformats.org/officeDocument/2006/relationships/oleObject" Target="embeddings/Microsoft_Visio_2003-2010_Drawing17.vsd"/><Relationship Id="rId91" Type="http://schemas.openxmlformats.org/officeDocument/2006/relationships/image" Target="media/image41.wmf"/><Relationship Id="rId145" Type="http://schemas.openxmlformats.org/officeDocument/2006/relationships/package" Target="embeddings/Microsoft_Visio_Drawing13.vsdx"/><Relationship Id="rId166" Type="http://schemas.openxmlformats.org/officeDocument/2006/relationships/image" Target="media/image79.wmf"/><Relationship Id="rId187" Type="http://schemas.openxmlformats.org/officeDocument/2006/relationships/package" Target="embeddings/Microsoft_Visio_Drawing16.vsdx"/><Relationship Id="rId1" Type="http://schemas.microsoft.com/office/2006/relationships/keyMapCustomizations" Target="customizations.xml"/><Relationship Id="rId212" Type="http://schemas.openxmlformats.org/officeDocument/2006/relationships/image" Target="media/image102.emf"/><Relationship Id="rId233" Type="http://schemas.openxmlformats.org/officeDocument/2006/relationships/package" Target="embeddings/Microsoft_Visio_Drawing24.vsdx"/><Relationship Id="rId254" Type="http://schemas.openxmlformats.org/officeDocument/2006/relationships/package" Target="embeddings/Microsoft_Visio_Drawing25.vsdx"/><Relationship Id="rId28" Type="http://schemas.openxmlformats.org/officeDocument/2006/relationships/oleObject" Target="embeddings/Microsoft_Visio_2003-2010_Drawing5.vsd"/><Relationship Id="rId49" Type="http://schemas.openxmlformats.org/officeDocument/2006/relationships/image" Target="media/image19.emf"/><Relationship Id="rId114" Type="http://schemas.openxmlformats.org/officeDocument/2006/relationships/package" Target="embeddings/Microsoft_Visio_Drawing9.vsdx"/><Relationship Id="rId275" Type="http://schemas.openxmlformats.org/officeDocument/2006/relationships/image" Target="media/image135.wmf"/><Relationship Id="rId296" Type="http://schemas.openxmlformats.org/officeDocument/2006/relationships/package" Target="embeddings/Microsoft_Visio_Drawing34.vsdx"/><Relationship Id="rId300" Type="http://schemas.openxmlformats.org/officeDocument/2006/relationships/package" Target="embeddings/Microsoft_Visio_Drawing36.vsdx"/><Relationship Id="rId60" Type="http://schemas.openxmlformats.org/officeDocument/2006/relationships/oleObject" Target="embeddings/Microsoft_Visio_2003-2010_Drawing12.vsd"/><Relationship Id="rId81" Type="http://schemas.openxmlformats.org/officeDocument/2006/relationships/image" Target="media/image36.emf"/><Relationship Id="rId135" Type="http://schemas.openxmlformats.org/officeDocument/2006/relationships/package" Target="embeddings/Microsoft_Visio_Drawing12.vsdx"/><Relationship Id="rId156" Type="http://schemas.openxmlformats.org/officeDocument/2006/relationships/image" Target="media/image74.wmf"/><Relationship Id="rId177" Type="http://schemas.openxmlformats.org/officeDocument/2006/relationships/oleObject" Target="embeddings/Microsoft_Visio_2003-2010_Drawing34.vsd"/><Relationship Id="rId198" Type="http://schemas.openxmlformats.org/officeDocument/2006/relationships/image" Target="media/image95.emf"/><Relationship Id="rId202" Type="http://schemas.openxmlformats.org/officeDocument/2006/relationships/image" Target="media/image97.emf"/><Relationship Id="rId223" Type="http://schemas.openxmlformats.org/officeDocument/2006/relationships/oleObject" Target="embeddings/Microsoft_Visio_2003-2010_Drawing51.vsd"/><Relationship Id="rId244" Type="http://schemas.openxmlformats.org/officeDocument/2006/relationships/oleObject" Target="embeddings/Microsoft_Visio_2003-2010_Drawing56.vsd"/><Relationship Id="rId18" Type="http://schemas.openxmlformats.org/officeDocument/2006/relationships/oleObject" Target="embeddings/Microsoft_Visio_2003-2010_Drawing.vsd"/><Relationship Id="rId39" Type="http://schemas.openxmlformats.org/officeDocument/2006/relationships/image" Target="media/image14.emf"/><Relationship Id="rId265" Type="http://schemas.openxmlformats.org/officeDocument/2006/relationships/image" Target="media/image130.emf"/><Relationship Id="rId286" Type="http://schemas.openxmlformats.org/officeDocument/2006/relationships/oleObject" Target="embeddings/oleObject36.bin"/><Relationship Id="rId50" Type="http://schemas.openxmlformats.org/officeDocument/2006/relationships/package" Target="embeddings/Microsoft_Visio_Drawing6.vsdx"/><Relationship Id="rId104" Type="http://schemas.openxmlformats.org/officeDocument/2006/relationships/oleObject" Target="embeddings/oleObject12.bin"/><Relationship Id="rId125" Type="http://schemas.openxmlformats.org/officeDocument/2006/relationships/oleObject" Target="embeddings/oleObject18.bin"/><Relationship Id="rId146" Type="http://schemas.openxmlformats.org/officeDocument/2006/relationships/image" Target="media/image69.emf"/><Relationship Id="rId167" Type="http://schemas.openxmlformats.org/officeDocument/2006/relationships/oleObject" Target="embeddings/oleObject27.bin"/><Relationship Id="rId188" Type="http://schemas.openxmlformats.org/officeDocument/2006/relationships/image" Target="media/image90.emf"/><Relationship Id="rId71" Type="http://schemas.openxmlformats.org/officeDocument/2006/relationships/image" Target="media/image31.emf"/><Relationship Id="rId92" Type="http://schemas.openxmlformats.org/officeDocument/2006/relationships/oleObject" Target="embeddings/oleObject6.bin"/><Relationship Id="rId213" Type="http://schemas.openxmlformats.org/officeDocument/2006/relationships/package" Target="embeddings/Microsoft_Visio_Drawing21.vsdx"/><Relationship Id="rId234"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580</TotalTime>
  <Pages>313</Pages>
  <Words>133333</Words>
  <Characters>760002</Characters>
  <Application>Microsoft Office Word</Application>
  <DocSecurity>0</DocSecurity>
  <Lines>6333</Lines>
  <Paragraphs>1783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3GPP TS 38.300</vt:lpstr>
      <vt:lpstr>Foreword</vt:lpstr>
      <vt:lpstr>1	Scope</vt:lpstr>
      <vt:lpstr>2	References</vt:lpstr>
      <vt:lpstr>3	Abbreviations and Definitions</vt:lpstr>
      <vt:lpstr>    3.1	Abbreviations</vt:lpstr>
      <vt:lpstr>    3.2	Definitions</vt:lpstr>
      <vt:lpstr>4	Overall Architecture and Functional Split</vt:lpstr>
      <vt:lpstr>    4.1	Overall Architecture</vt:lpstr>
      <vt:lpstr>    4.2	Functional Split</vt:lpstr>
      <vt:lpstr>    4.3	Network Interfaces</vt:lpstr>
      <vt:lpstr>        4.3.1	NG Interface</vt:lpstr>
      <vt:lpstr>        4.3.2	Xn Interface</vt:lpstr>
      <vt:lpstr>    4.4	Radio Protocol Architecture</vt:lpstr>
      <vt:lpstr>        4.4.1	User Plane</vt:lpstr>
      <vt:lpstr>        4.4.2	Control Plane</vt:lpstr>
      <vt:lpstr>    4.5	Multi-Radio Dual Connectivity</vt:lpstr>
      <vt:lpstr>    4.6	Radio Access Network Sharing</vt:lpstr>
      <vt:lpstr>    4.7	Integrated Access and Backhaul</vt:lpstr>
      <vt:lpstr>        4.7.1	Architecture</vt:lpstr>
      <vt:lpstr>        4.7.2	Protocol Stacks</vt:lpstr>
      <vt:lpstr>        4.7.3	User-plane Aspects</vt:lpstr>
      <vt:lpstr>        4.7.4	Signalling procedures</vt:lpstr>
      <vt:lpstr>        4.7.5	Mobile IAB</vt:lpstr>
      <vt:lpstr>    4.8	Non-Public Networks</vt:lpstr>
    </vt:vector>
  </TitlesOfParts>
  <Manager/>
  <Company/>
  <LinksUpToDate>false</LinksUpToDate>
  <CharactersWithSpaces>891552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19)</dc:subject>
  <dc:creator>MCC Support</dc:creator>
  <cp:keywords/>
  <dc:description/>
  <cp:lastModifiedBy>Draft_v3</cp:lastModifiedBy>
  <cp:revision>7</cp:revision>
  <dcterms:created xsi:type="dcterms:W3CDTF">2026-01-14T00:31:00Z</dcterms:created>
  <dcterms:modified xsi:type="dcterms:W3CDTF">2026-01-14T11:21:00Z</dcterms:modified>
</cp:coreProperties>
</file>